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commentsIds.xml" ContentType="application/vnd.openxmlformats-officedocument.wordprocessingml.commentsId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proofErr w:type="gramStart"/>
      <w:r w:rsidRPr="007055D9">
        <w:rPr>
          <w:b/>
          <w:sz w:val="72"/>
          <w:szCs w:val="72"/>
        </w:rPr>
        <w:t>χMCF</w:t>
      </w:r>
      <w:proofErr w:type="gramEnd"/>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796847"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38298409" r:id="rId10"/>
        </w:pi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426E6561"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r w:rsidR="00561944" w:rsidRPr="0033379A">
        <w:rPr>
          <w:b/>
          <w:sz w:val="40"/>
          <w:szCs w:val="40"/>
          <w:lang w:val="de-DE"/>
        </w:rPr>
        <w:t>3</w:t>
      </w:r>
      <w:r w:rsidR="00B04A42" w:rsidRPr="0033379A">
        <w:rPr>
          <w:b/>
          <w:sz w:val="40"/>
          <w:szCs w:val="40"/>
          <w:lang w:val="de-DE"/>
        </w:rPr>
        <w:t>.</w:t>
      </w:r>
      <w:r w:rsidR="00561944" w:rsidRPr="0033379A">
        <w:rPr>
          <w:b/>
          <w:sz w:val="40"/>
          <w:szCs w:val="40"/>
          <w:lang w:val="de-DE"/>
        </w:rPr>
        <w:t>0</w:t>
      </w:r>
      <w:r w:rsidR="00401B7D" w:rsidRPr="0033379A">
        <w:rPr>
          <w:b/>
          <w:sz w:val="40"/>
          <w:szCs w:val="40"/>
          <w:lang w:val="de-DE"/>
        </w:rPr>
        <w:t xml:space="preserve"> </w:t>
      </w:r>
      <w:r w:rsidR="009F7B47" w:rsidRPr="0033379A">
        <w:rPr>
          <w:b/>
          <w:i/>
          <w:sz w:val="40"/>
          <w:szCs w:val="40"/>
          <w:lang w:val="de-DE"/>
        </w:rPr>
        <w:t>revision 1</w:t>
      </w:r>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65E2D472"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ins w:id="1" w:author="nick" w:date="2019-12-19T18:55:00Z">
        <w:r w:rsidR="00796847">
          <w:rPr>
            <w:noProof/>
          </w:rPr>
          <w:t>December 19, 2019</w:t>
        </w:r>
      </w:ins>
      <w:del w:id="2" w:author="nick" w:date="2019-12-19T18:55:00Z">
        <w:r w:rsidR="00020F25" w:rsidDel="00796847">
          <w:rPr>
            <w:noProof/>
          </w:rPr>
          <w:delText>December 11, 2019</w:delText>
        </w:r>
      </w:del>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15BDE137" w14:textId="13022D78" w:rsidR="00020F25" w:rsidRDefault="00E6056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26921010" w:history="1">
        <w:r w:rsidR="00020F25" w:rsidRPr="00EC5668">
          <w:rPr>
            <w:rStyle w:val="Hyperlink"/>
            <w:noProof/>
            <w14:scene3d>
              <w14:camera w14:prst="orthographicFront"/>
              <w14:lightRig w14:rig="threePt" w14:dir="t">
                <w14:rot w14:lat="0" w14:lon="0" w14:rev="0"/>
              </w14:lightRig>
            </w14:scene3d>
          </w:rPr>
          <w:t>1</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Introduction</w:t>
        </w:r>
        <w:r w:rsidR="00020F25">
          <w:rPr>
            <w:noProof/>
            <w:webHidden/>
          </w:rPr>
          <w:tab/>
        </w:r>
        <w:r w:rsidR="00020F25">
          <w:rPr>
            <w:noProof/>
            <w:webHidden/>
          </w:rPr>
          <w:fldChar w:fldCharType="begin"/>
        </w:r>
        <w:r w:rsidR="00020F25">
          <w:rPr>
            <w:noProof/>
            <w:webHidden/>
          </w:rPr>
          <w:instrText xml:space="preserve"> PAGEREF _Toc26921010 \h </w:instrText>
        </w:r>
        <w:r w:rsidR="00020F25">
          <w:rPr>
            <w:noProof/>
            <w:webHidden/>
          </w:rPr>
        </w:r>
        <w:r w:rsidR="00020F25">
          <w:rPr>
            <w:noProof/>
            <w:webHidden/>
          </w:rPr>
          <w:fldChar w:fldCharType="separate"/>
        </w:r>
        <w:r w:rsidR="00020F25">
          <w:rPr>
            <w:noProof/>
            <w:webHidden/>
          </w:rPr>
          <w:t>17</w:t>
        </w:r>
        <w:r w:rsidR="00020F25">
          <w:rPr>
            <w:noProof/>
            <w:webHidden/>
          </w:rPr>
          <w:fldChar w:fldCharType="end"/>
        </w:r>
      </w:hyperlink>
    </w:p>
    <w:p w14:paraId="3075C9BB" w14:textId="0045186B"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1" w:history="1">
        <w:r w:rsidR="00020F25" w:rsidRPr="00EC5668">
          <w:rPr>
            <w:rStyle w:val="Hyperlink"/>
            <w:noProof/>
          </w:rPr>
          <w:t>1.1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Motivation</w:t>
        </w:r>
        <w:r w:rsidR="00020F25">
          <w:rPr>
            <w:noProof/>
            <w:webHidden/>
          </w:rPr>
          <w:tab/>
        </w:r>
        <w:r w:rsidR="00020F25">
          <w:rPr>
            <w:noProof/>
            <w:webHidden/>
          </w:rPr>
          <w:fldChar w:fldCharType="begin"/>
        </w:r>
        <w:r w:rsidR="00020F25">
          <w:rPr>
            <w:noProof/>
            <w:webHidden/>
          </w:rPr>
          <w:instrText xml:space="preserve"> PAGEREF _Toc26921011 \h </w:instrText>
        </w:r>
        <w:r w:rsidR="00020F25">
          <w:rPr>
            <w:noProof/>
            <w:webHidden/>
          </w:rPr>
        </w:r>
        <w:r w:rsidR="00020F25">
          <w:rPr>
            <w:noProof/>
            <w:webHidden/>
          </w:rPr>
          <w:fldChar w:fldCharType="separate"/>
        </w:r>
        <w:r w:rsidR="00020F25">
          <w:rPr>
            <w:noProof/>
            <w:webHidden/>
          </w:rPr>
          <w:t>17</w:t>
        </w:r>
        <w:r w:rsidR="00020F25">
          <w:rPr>
            <w:noProof/>
            <w:webHidden/>
          </w:rPr>
          <w:fldChar w:fldCharType="end"/>
        </w:r>
      </w:hyperlink>
    </w:p>
    <w:p w14:paraId="31C8E11A" w14:textId="0B0B2F61"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2" w:history="1">
        <w:r w:rsidR="00020F25" w:rsidRPr="00EC5668">
          <w:rPr>
            <w:rStyle w:val="Hyperlink"/>
            <w:noProof/>
          </w:rPr>
          <w:t>1.2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MCF at Ford</w:t>
        </w:r>
        <w:r w:rsidR="00020F25">
          <w:rPr>
            <w:noProof/>
            <w:webHidden/>
          </w:rPr>
          <w:tab/>
        </w:r>
        <w:r w:rsidR="00020F25">
          <w:rPr>
            <w:noProof/>
            <w:webHidden/>
          </w:rPr>
          <w:fldChar w:fldCharType="begin"/>
        </w:r>
        <w:r w:rsidR="00020F25">
          <w:rPr>
            <w:noProof/>
            <w:webHidden/>
          </w:rPr>
          <w:instrText xml:space="preserve"> PAGEREF _Toc26921012 \h </w:instrText>
        </w:r>
        <w:r w:rsidR="00020F25">
          <w:rPr>
            <w:noProof/>
            <w:webHidden/>
          </w:rPr>
        </w:r>
        <w:r w:rsidR="00020F25">
          <w:rPr>
            <w:noProof/>
            <w:webHidden/>
          </w:rPr>
          <w:fldChar w:fldCharType="separate"/>
        </w:r>
        <w:r w:rsidR="00020F25">
          <w:rPr>
            <w:noProof/>
            <w:webHidden/>
          </w:rPr>
          <w:t>17</w:t>
        </w:r>
        <w:r w:rsidR="00020F25">
          <w:rPr>
            <w:noProof/>
            <w:webHidden/>
          </w:rPr>
          <w:fldChar w:fldCharType="end"/>
        </w:r>
      </w:hyperlink>
    </w:p>
    <w:p w14:paraId="027077F1" w14:textId="5C307D80"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3" w:history="1">
        <w:r w:rsidR="00020F25" w:rsidRPr="00EC5668">
          <w:rPr>
            <w:rStyle w:val="Hyperlink"/>
            <w:noProof/>
          </w:rPr>
          <w:t>1.3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From MCF to χMCF - The Scope of the Document</w:t>
        </w:r>
        <w:r w:rsidR="00020F25">
          <w:rPr>
            <w:noProof/>
            <w:webHidden/>
          </w:rPr>
          <w:tab/>
        </w:r>
        <w:r w:rsidR="00020F25">
          <w:rPr>
            <w:noProof/>
            <w:webHidden/>
          </w:rPr>
          <w:fldChar w:fldCharType="begin"/>
        </w:r>
        <w:r w:rsidR="00020F25">
          <w:rPr>
            <w:noProof/>
            <w:webHidden/>
          </w:rPr>
          <w:instrText xml:space="preserve"> PAGEREF _Toc26921013 \h </w:instrText>
        </w:r>
        <w:r w:rsidR="00020F25">
          <w:rPr>
            <w:noProof/>
            <w:webHidden/>
          </w:rPr>
        </w:r>
        <w:r w:rsidR="00020F25">
          <w:rPr>
            <w:noProof/>
            <w:webHidden/>
          </w:rPr>
          <w:fldChar w:fldCharType="separate"/>
        </w:r>
        <w:r w:rsidR="00020F25">
          <w:rPr>
            <w:noProof/>
            <w:webHidden/>
          </w:rPr>
          <w:t>17</w:t>
        </w:r>
        <w:r w:rsidR="00020F25">
          <w:rPr>
            <w:noProof/>
            <w:webHidden/>
          </w:rPr>
          <w:fldChar w:fldCharType="end"/>
        </w:r>
      </w:hyperlink>
    </w:p>
    <w:p w14:paraId="2FB615B2" w14:textId="03478E72" w:rsidR="00020F25" w:rsidRDefault="00796847">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14" w:history="1">
        <w:r w:rsidR="00020F25" w:rsidRPr="00EC5668">
          <w:rPr>
            <w:rStyle w:val="Hyperlink"/>
            <w:noProof/>
            <w14:scene3d>
              <w14:camera w14:prst="orthographicFront"/>
              <w14:lightRig w14:rig="threePt" w14:dir="t">
                <w14:rot w14:lat="0" w14:lon="0" w14:rev="0"/>
              </w14:lightRig>
            </w14:scene3d>
          </w:rPr>
          <w:t>2</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Design Principles and Basic Features of χMCF</w:t>
        </w:r>
        <w:r w:rsidR="00020F25">
          <w:rPr>
            <w:noProof/>
            <w:webHidden/>
          </w:rPr>
          <w:tab/>
        </w:r>
        <w:r w:rsidR="00020F25">
          <w:rPr>
            <w:noProof/>
            <w:webHidden/>
          </w:rPr>
          <w:fldChar w:fldCharType="begin"/>
        </w:r>
        <w:r w:rsidR="00020F25">
          <w:rPr>
            <w:noProof/>
            <w:webHidden/>
          </w:rPr>
          <w:instrText xml:space="preserve"> PAGEREF _Toc26921014 \h </w:instrText>
        </w:r>
        <w:r w:rsidR="00020F25">
          <w:rPr>
            <w:noProof/>
            <w:webHidden/>
          </w:rPr>
        </w:r>
        <w:r w:rsidR="00020F25">
          <w:rPr>
            <w:noProof/>
            <w:webHidden/>
          </w:rPr>
          <w:fldChar w:fldCharType="separate"/>
        </w:r>
        <w:r w:rsidR="00020F25">
          <w:rPr>
            <w:noProof/>
            <w:webHidden/>
          </w:rPr>
          <w:t>19</w:t>
        </w:r>
        <w:r w:rsidR="00020F25">
          <w:rPr>
            <w:noProof/>
            <w:webHidden/>
          </w:rPr>
          <w:fldChar w:fldCharType="end"/>
        </w:r>
      </w:hyperlink>
    </w:p>
    <w:p w14:paraId="776B0988" w14:textId="2FC58F7A"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5" w:history="1">
        <w:r w:rsidR="00020F25" w:rsidRPr="00EC5668">
          <w:rPr>
            <w:rStyle w:val="Hyperlink"/>
            <w:noProof/>
          </w:rPr>
          <w:t>2.1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Design Principles</w:t>
        </w:r>
        <w:r w:rsidR="00020F25">
          <w:rPr>
            <w:noProof/>
            <w:webHidden/>
          </w:rPr>
          <w:tab/>
        </w:r>
        <w:r w:rsidR="00020F25">
          <w:rPr>
            <w:noProof/>
            <w:webHidden/>
          </w:rPr>
          <w:fldChar w:fldCharType="begin"/>
        </w:r>
        <w:r w:rsidR="00020F25">
          <w:rPr>
            <w:noProof/>
            <w:webHidden/>
          </w:rPr>
          <w:instrText xml:space="preserve"> PAGEREF _Toc26921015 \h </w:instrText>
        </w:r>
        <w:r w:rsidR="00020F25">
          <w:rPr>
            <w:noProof/>
            <w:webHidden/>
          </w:rPr>
        </w:r>
        <w:r w:rsidR="00020F25">
          <w:rPr>
            <w:noProof/>
            <w:webHidden/>
          </w:rPr>
          <w:fldChar w:fldCharType="separate"/>
        </w:r>
        <w:r w:rsidR="00020F25">
          <w:rPr>
            <w:noProof/>
            <w:webHidden/>
          </w:rPr>
          <w:t>19</w:t>
        </w:r>
        <w:r w:rsidR="00020F25">
          <w:rPr>
            <w:noProof/>
            <w:webHidden/>
          </w:rPr>
          <w:fldChar w:fldCharType="end"/>
        </w:r>
      </w:hyperlink>
    </w:p>
    <w:p w14:paraId="60599C44" w14:textId="7823DEBB"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6" w:history="1">
        <w:r w:rsidR="00020F25" w:rsidRPr="00EC5668">
          <w:rPr>
            <w:rStyle w:val="Hyperlink"/>
            <w:noProof/>
          </w:rPr>
          <w:t>2.2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Idealization of Joints</w:t>
        </w:r>
        <w:r w:rsidR="00020F25">
          <w:rPr>
            <w:noProof/>
            <w:webHidden/>
          </w:rPr>
          <w:tab/>
        </w:r>
        <w:r w:rsidR="00020F25">
          <w:rPr>
            <w:noProof/>
            <w:webHidden/>
          </w:rPr>
          <w:fldChar w:fldCharType="begin"/>
        </w:r>
        <w:r w:rsidR="00020F25">
          <w:rPr>
            <w:noProof/>
            <w:webHidden/>
          </w:rPr>
          <w:instrText xml:space="preserve"> PAGEREF _Toc26921016 \h </w:instrText>
        </w:r>
        <w:r w:rsidR="00020F25">
          <w:rPr>
            <w:noProof/>
            <w:webHidden/>
          </w:rPr>
        </w:r>
        <w:r w:rsidR="00020F25">
          <w:rPr>
            <w:noProof/>
            <w:webHidden/>
          </w:rPr>
          <w:fldChar w:fldCharType="separate"/>
        </w:r>
        <w:r w:rsidR="00020F25">
          <w:rPr>
            <w:noProof/>
            <w:webHidden/>
          </w:rPr>
          <w:t>20</w:t>
        </w:r>
        <w:r w:rsidR="00020F25">
          <w:rPr>
            <w:noProof/>
            <w:webHidden/>
          </w:rPr>
          <w:fldChar w:fldCharType="end"/>
        </w:r>
      </w:hyperlink>
    </w:p>
    <w:p w14:paraId="68CCD243" w14:textId="11B64AB1"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7" w:history="1">
        <w:r w:rsidR="00020F25" w:rsidRPr="00EC5668">
          <w:rPr>
            <w:rStyle w:val="Hyperlink"/>
            <w:noProof/>
          </w:rPr>
          <w:t>2.3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Reconstruction of Joints from χMCF</w:t>
        </w:r>
        <w:r w:rsidR="00020F25">
          <w:rPr>
            <w:noProof/>
            <w:webHidden/>
          </w:rPr>
          <w:tab/>
        </w:r>
        <w:r w:rsidR="00020F25">
          <w:rPr>
            <w:noProof/>
            <w:webHidden/>
          </w:rPr>
          <w:fldChar w:fldCharType="begin"/>
        </w:r>
        <w:r w:rsidR="00020F25">
          <w:rPr>
            <w:noProof/>
            <w:webHidden/>
          </w:rPr>
          <w:instrText xml:space="preserve"> PAGEREF _Toc26921017 \h </w:instrText>
        </w:r>
        <w:r w:rsidR="00020F25">
          <w:rPr>
            <w:noProof/>
            <w:webHidden/>
          </w:rPr>
        </w:r>
        <w:r w:rsidR="00020F25">
          <w:rPr>
            <w:noProof/>
            <w:webHidden/>
          </w:rPr>
          <w:fldChar w:fldCharType="separate"/>
        </w:r>
        <w:r w:rsidR="00020F25">
          <w:rPr>
            <w:noProof/>
            <w:webHidden/>
          </w:rPr>
          <w:t>20</w:t>
        </w:r>
        <w:r w:rsidR="00020F25">
          <w:rPr>
            <w:noProof/>
            <w:webHidden/>
          </w:rPr>
          <w:fldChar w:fldCharType="end"/>
        </w:r>
      </w:hyperlink>
    </w:p>
    <w:p w14:paraId="14AB5452" w14:textId="08C7769C"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8" w:history="1">
        <w:r w:rsidR="00020F25" w:rsidRPr="00EC5668">
          <w:rPr>
            <w:rStyle w:val="Hyperlink"/>
            <w:noProof/>
          </w:rPr>
          <w:t>2.4</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Description of Topology</w:t>
        </w:r>
        <w:r w:rsidR="00020F25">
          <w:rPr>
            <w:noProof/>
            <w:webHidden/>
          </w:rPr>
          <w:tab/>
        </w:r>
        <w:r w:rsidR="00020F25">
          <w:rPr>
            <w:noProof/>
            <w:webHidden/>
          </w:rPr>
          <w:fldChar w:fldCharType="begin"/>
        </w:r>
        <w:r w:rsidR="00020F25">
          <w:rPr>
            <w:noProof/>
            <w:webHidden/>
          </w:rPr>
          <w:instrText xml:space="preserve"> PAGEREF _Toc26921018 \h </w:instrText>
        </w:r>
        <w:r w:rsidR="00020F25">
          <w:rPr>
            <w:noProof/>
            <w:webHidden/>
          </w:rPr>
        </w:r>
        <w:r w:rsidR="00020F25">
          <w:rPr>
            <w:noProof/>
            <w:webHidden/>
          </w:rPr>
          <w:fldChar w:fldCharType="separate"/>
        </w:r>
        <w:r w:rsidR="00020F25">
          <w:rPr>
            <w:noProof/>
            <w:webHidden/>
          </w:rPr>
          <w:t>20</w:t>
        </w:r>
        <w:r w:rsidR="00020F25">
          <w:rPr>
            <w:noProof/>
            <w:webHidden/>
          </w:rPr>
          <w:fldChar w:fldCharType="end"/>
        </w:r>
      </w:hyperlink>
    </w:p>
    <w:p w14:paraId="0BCE8A8F" w14:textId="29E1B7A6"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9" w:history="1">
        <w:r w:rsidR="00020F25" w:rsidRPr="00EC5668">
          <w:rPr>
            <w:rStyle w:val="Hyperlink"/>
            <w:noProof/>
          </w:rPr>
          <w:t>2.5</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χMCF in the Development Processes</w:t>
        </w:r>
        <w:r w:rsidR="00020F25">
          <w:rPr>
            <w:noProof/>
            <w:webHidden/>
          </w:rPr>
          <w:tab/>
        </w:r>
        <w:r w:rsidR="00020F25">
          <w:rPr>
            <w:noProof/>
            <w:webHidden/>
          </w:rPr>
          <w:fldChar w:fldCharType="begin"/>
        </w:r>
        <w:r w:rsidR="00020F25">
          <w:rPr>
            <w:noProof/>
            <w:webHidden/>
          </w:rPr>
          <w:instrText xml:space="preserve"> PAGEREF _Toc26921019 \h </w:instrText>
        </w:r>
        <w:r w:rsidR="00020F25">
          <w:rPr>
            <w:noProof/>
            <w:webHidden/>
          </w:rPr>
        </w:r>
        <w:r w:rsidR="00020F25">
          <w:rPr>
            <w:noProof/>
            <w:webHidden/>
          </w:rPr>
          <w:fldChar w:fldCharType="separate"/>
        </w:r>
        <w:r w:rsidR="00020F25">
          <w:rPr>
            <w:noProof/>
            <w:webHidden/>
          </w:rPr>
          <w:t>21</w:t>
        </w:r>
        <w:r w:rsidR="00020F25">
          <w:rPr>
            <w:noProof/>
            <w:webHidden/>
          </w:rPr>
          <w:fldChar w:fldCharType="end"/>
        </w:r>
      </w:hyperlink>
    </w:p>
    <w:p w14:paraId="0DA64F58" w14:textId="5A0342E7" w:rsidR="00020F25" w:rsidRDefault="00796847">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20" w:history="1">
        <w:r w:rsidR="00020F25" w:rsidRPr="00EC5668">
          <w:rPr>
            <w:rStyle w:val="Hyperlink"/>
            <w:noProof/>
            <w14:scene3d>
              <w14:camera w14:prst="orthographicFront"/>
              <w14:lightRig w14:rig="threePt" w14:dir="t">
                <w14:rot w14:lat="0" w14:lon="0" w14:rev="0"/>
              </w14:lightRig>
            </w14:scene3d>
          </w:rPr>
          <w:t>3</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Keywords of XML specification</w:t>
        </w:r>
        <w:r w:rsidR="00020F25">
          <w:rPr>
            <w:noProof/>
            <w:webHidden/>
          </w:rPr>
          <w:tab/>
        </w:r>
        <w:r w:rsidR="00020F25">
          <w:rPr>
            <w:noProof/>
            <w:webHidden/>
          </w:rPr>
          <w:fldChar w:fldCharType="begin"/>
        </w:r>
        <w:r w:rsidR="00020F25">
          <w:rPr>
            <w:noProof/>
            <w:webHidden/>
          </w:rPr>
          <w:instrText xml:space="preserve"> PAGEREF _Toc26921020 \h </w:instrText>
        </w:r>
        <w:r w:rsidR="00020F25">
          <w:rPr>
            <w:noProof/>
            <w:webHidden/>
          </w:rPr>
        </w:r>
        <w:r w:rsidR="00020F25">
          <w:rPr>
            <w:noProof/>
            <w:webHidden/>
          </w:rPr>
          <w:fldChar w:fldCharType="separate"/>
        </w:r>
        <w:r w:rsidR="00020F25">
          <w:rPr>
            <w:noProof/>
            <w:webHidden/>
          </w:rPr>
          <w:t>24</w:t>
        </w:r>
        <w:r w:rsidR="00020F25">
          <w:rPr>
            <w:noProof/>
            <w:webHidden/>
          </w:rPr>
          <w:fldChar w:fldCharType="end"/>
        </w:r>
      </w:hyperlink>
    </w:p>
    <w:p w14:paraId="403E89B5" w14:textId="1321E2D8"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21" w:history="1">
        <w:r w:rsidR="00020F25" w:rsidRPr="00EC5668">
          <w:rPr>
            <w:rStyle w:val="Hyperlink"/>
            <w:noProof/>
          </w:rPr>
          <w:t>3.1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Keywords</w:t>
        </w:r>
        <w:r w:rsidR="00020F25">
          <w:rPr>
            <w:noProof/>
            <w:webHidden/>
          </w:rPr>
          <w:tab/>
        </w:r>
        <w:r w:rsidR="00020F25">
          <w:rPr>
            <w:noProof/>
            <w:webHidden/>
          </w:rPr>
          <w:fldChar w:fldCharType="begin"/>
        </w:r>
        <w:r w:rsidR="00020F25">
          <w:rPr>
            <w:noProof/>
            <w:webHidden/>
          </w:rPr>
          <w:instrText xml:space="preserve"> PAGEREF _Toc26921021 \h </w:instrText>
        </w:r>
        <w:r w:rsidR="00020F25">
          <w:rPr>
            <w:noProof/>
            <w:webHidden/>
          </w:rPr>
        </w:r>
        <w:r w:rsidR="00020F25">
          <w:rPr>
            <w:noProof/>
            <w:webHidden/>
          </w:rPr>
          <w:fldChar w:fldCharType="separate"/>
        </w:r>
        <w:r w:rsidR="00020F25">
          <w:rPr>
            <w:noProof/>
            <w:webHidden/>
          </w:rPr>
          <w:t>24</w:t>
        </w:r>
        <w:r w:rsidR="00020F25">
          <w:rPr>
            <w:noProof/>
            <w:webHidden/>
          </w:rPr>
          <w:fldChar w:fldCharType="end"/>
        </w:r>
      </w:hyperlink>
    </w:p>
    <w:p w14:paraId="3A35BB12" w14:textId="1991036C" w:rsidR="00020F25" w:rsidRDefault="00796847">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22" w:history="1">
        <w:r w:rsidR="00020F25" w:rsidRPr="00EC5668">
          <w:rPr>
            <w:rStyle w:val="Hyperlink"/>
            <w:noProof/>
            <w14:scene3d>
              <w14:camera w14:prst="orthographicFront"/>
              <w14:lightRig w14:rig="threePt" w14:dir="t">
                <w14:rot w14:lat="0" w14:lon="0" w14:rev="0"/>
              </w14:lightRig>
            </w14:scene3d>
          </w:rPr>
          <w:t>4</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Parts, Properties and Assemblies</w:t>
        </w:r>
        <w:r w:rsidR="00020F25">
          <w:rPr>
            <w:noProof/>
            <w:webHidden/>
          </w:rPr>
          <w:tab/>
        </w:r>
        <w:r w:rsidR="00020F25">
          <w:rPr>
            <w:noProof/>
            <w:webHidden/>
          </w:rPr>
          <w:fldChar w:fldCharType="begin"/>
        </w:r>
        <w:r w:rsidR="00020F25">
          <w:rPr>
            <w:noProof/>
            <w:webHidden/>
          </w:rPr>
          <w:instrText xml:space="preserve"> PAGEREF _Toc26921022 \h </w:instrText>
        </w:r>
        <w:r w:rsidR="00020F25">
          <w:rPr>
            <w:noProof/>
            <w:webHidden/>
          </w:rPr>
        </w:r>
        <w:r w:rsidR="00020F25">
          <w:rPr>
            <w:noProof/>
            <w:webHidden/>
          </w:rPr>
          <w:fldChar w:fldCharType="separate"/>
        </w:r>
        <w:r w:rsidR="00020F25">
          <w:rPr>
            <w:noProof/>
            <w:webHidden/>
          </w:rPr>
          <w:t>26</w:t>
        </w:r>
        <w:r w:rsidR="00020F25">
          <w:rPr>
            <w:noProof/>
            <w:webHidden/>
          </w:rPr>
          <w:fldChar w:fldCharType="end"/>
        </w:r>
      </w:hyperlink>
    </w:p>
    <w:p w14:paraId="3A5684F8" w14:textId="15ED9366"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23" w:history="1">
        <w:r w:rsidR="00020F25" w:rsidRPr="00EC5668">
          <w:rPr>
            <w:rStyle w:val="Hyperlink"/>
            <w:noProof/>
          </w:rPr>
          <w:t>4.1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Parts</w:t>
        </w:r>
        <w:r w:rsidR="00020F25">
          <w:rPr>
            <w:noProof/>
            <w:webHidden/>
          </w:rPr>
          <w:tab/>
        </w:r>
        <w:r w:rsidR="00020F25">
          <w:rPr>
            <w:noProof/>
            <w:webHidden/>
          </w:rPr>
          <w:fldChar w:fldCharType="begin"/>
        </w:r>
        <w:r w:rsidR="00020F25">
          <w:rPr>
            <w:noProof/>
            <w:webHidden/>
          </w:rPr>
          <w:instrText xml:space="preserve"> PAGEREF _Toc26921023 \h </w:instrText>
        </w:r>
        <w:r w:rsidR="00020F25">
          <w:rPr>
            <w:noProof/>
            <w:webHidden/>
          </w:rPr>
        </w:r>
        <w:r w:rsidR="00020F25">
          <w:rPr>
            <w:noProof/>
            <w:webHidden/>
          </w:rPr>
          <w:fldChar w:fldCharType="separate"/>
        </w:r>
        <w:r w:rsidR="00020F25">
          <w:rPr>
            <w:noProof/>
            <w:webHidden/>
          </w:rPr>
          <w:t>26</w:t>
        </w:r>
        <w:r w:rsidR="00020F25">
          <w:rPr>
            <w:noProof/>
            <w:webHidden/>
          </w:rPr>
          <w:fldChar w:fldCharType="end"/>
        </w:r>
      </w:hyperlink>
    </w:p>
    <w:p w14:paraId="2437F95C" w14:textId="217CFCF0" w:rsidR="00020F25" w:rsidRDefault="00796847">
      <w:pPr>
        <w:pStyle w:val="TOC3"/>
        <w:rPr>
          <w:rFonts w:asciiTheme="minorHAnsi" w:eastAsiaTheme="minorEastAsia" w:hAnsiTheme="minorHAnsi" w:cstheme="minorBidi"/>
          <w:noProof/>
          <w:sz w:val="22"/>
          <w:szCs w:val="22"/>
          <w:lang w:val="de-DE"/>
        </w:rPr>
      </w:pPr>
      <w:hyperlink w:anchor="_Toc26921024" w:history="1">
        <w:r w:rsidR="00020F25" w:rsidRPr="00EC5668">
          <w:rPr>
            <w:rStyle w:val="Hyperlink"/>
            <w:noProof/>
          </w:rPr>
          <w:t>4.1.1</w:t>
        </w:r>
        <w:r w:rsidR="00020F25">
          <w:rPr>
            <w:rFonts w:asciiTheme="minorHAnsi" w:eastAsiaTheme="minorEastAsia" w:hAnsiTheme="minorHAnsi" w:cstheme="minorBidi"/>
            <w:noProof/>
            <w:sz w:val="22"/>
            <w:szCs w:val="22"/>
            <w:lang w:val="de-DE"/>
          </w:rPr>
          <w:tab/>
        </w:r>
        <w:r w:rsidR="00020F25" w:rsidRPr="00EC5668">
          <w:rPr>
            <w:rStyle w:val="Hyperlink"/>
            <w:noProof/>
          </w:rPr>
          <w:t>Part Labels</w:t>
        </w:r>
        <w:r w:rsidR="00020F25">
          <w:rPr>
            <w:noProof/>
            <w:webHidden/>
          </w:rPr>
          <w:tab/>
        </w:r>
        <w:r w:rsidR="00020F25">
          <w:rPr>
            <w:noProof/>
            <w:webHidden/>
          </w:rPr>
          <w:fldChar w:fldCharType="begin"/>
        </w:r>
        <w:r w:rsidR="00020F25">
          <w:rPr>
            <w:noProof/>
            <w:webHidden/>
          </w:rPr>
          <w:instrText xml:space="preserve"> PAGEREF _Toc26921024 \h </w:instrText>
        </w:r>
        <w:r w:rsidR="00020F25">
          <w:rPr>
            <w:noProof/>
            <w:webHidden/>
          </w:rPr>
        </w:r>
        <w:r w:rsidR="00020F25">
          <w:rPr>
            <w:noProof/>
            <w:webHidden/>
          </w:rPr>
          <w:fldChar w:fldCharType="separate"/>
        </w:r>
        <w:r w:rsidR="00020F25">
          <w:rPr>
            <w:noProof/>
            <w:webHidden/>
          </w:rPr>
          <w:t>26</w:t>
        </w:r>
        <w:r w:rsidR="00020F25">
          <w:rPr>
            <w:noProof/>
            <w:webHidden/>
          </w:rPr>
          <w:fldChar w:fldCharType="end"/>
        </w:r>
      </w:hyperlink>
    </w:p>
    <w:p w14:paraId="1265FB0B" w14:textId="6A7F05B4"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25" w:history="1">
        <w:r w:rsidR="00020F25" w:rsidRPr="00EC5668">
          <w:rPr>
            <w:rStyle w:val="Hyperlink"/>
            <w:noProof/>
          </w:rPr>
          <w:t>4.2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Properties</w:t>
        </w:r>
        <w:r w:rsidR="00020F25">
          <w:rPr>
            <w:noProof/>
            <w:webHidden/>
          </w:rPr>
          <w:tab/>
        </w:r>
        <w:r w:rsidR="00020F25">
          <w:rPr>
            <w:noProof/>
            <w:webHidden/>
          </w:rPr>
          <w:fldChar w:fldCharType="begin"/>
        </w:r>
        <w:r w:rsidR="00020F25">
          <w:rPr>
            <w:noProof/>
            <w:webHidden/>
          </w:rPr>
          <w:instrText xml:space="preserve"> PAGEREF _Toc26921025 \h </w:instrText>
        </w:r>
        <w:r w:rsidR="00020F25">
          <w:rPr>
            <w:noProof/>
            <w:webHidden/>
          </w:rPr>
        </w:r>
        <w:r w:rsidR="00020F25">
          <w:rPr>
            <w:noProof/>
            <w:webHidden/>
          </w:rPr>
          <w:fldChar w:fldCharType="separate"/>
        </w:r>
        <w:r w:rsidR="00020F25">
          <w:rPr>
            <w:noProof/>
            <w:webHidden/>
          </w:rPr>
          <w:t>26</w:t>
        </w:r>
        <w:r w:rsidR="00020F25">
          <w:rPr>
            <w:noProof/>
            <w:webHidden/>
          </w:rPr>
          <w:fldChar w:fldCharType="end"/>
        </w:r>
      </w:hyperlink>
    </w:p>
    <w:p w14:paraId="6D5C8672" w14:textId="42BF7A57"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26" w:history="1">
        <w:r w:rsidR="00020F25" w:rsidRPr="00EC5668">
          <w:rPr>
            <w:rStyle w:val="Hyperlink"/>
            <w:noProof/>
          </w:rPr>
          <w:t>4.3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Assemblies</w:t>
        </w:r>
        <w:r w:rsidR="00020F25">
          <w:rPr>
            <w:noProof/>
            <w:webHidden/>
          </w:rPr>
          <w:tab/>
        </w:r>
        <w:r w:rsidR="00020F25">
          <w:rPr>
            <w:noProof/>
            <w:webHidden/>
          </w:rPr>
          <w:fldChar w:fldCharType="begin"/>
        </w:r>
        <w:r w:rsidR="00020F25">
          <w:rPr>
            <w:noProof/>
            <w:webHidden/>
          </w:rPr>
          <w:instrText xml:space="preserve"> PAGEREF _Toc26921026 \h </w:instrText>
        </w:r>
        <w:r w:rsidR="00020F25">
          <w:rPr>
            <w:noProof/>
            <w:webHidden/>
          </w:rPr>
        </w:r>
        <w:r w:rsidR="00020F25">
          <w:rPr>
            <w:noProof/>
            <w:webHidden/>
          </w:rPr>
          <w:fldChar w:fldCharType="separate"/>
        </w:r>
        <w:r w:rsidR="00020F25">
          <w:rPr>
            <w:noProof/>
            <w:webHidden/>
          </w:rPr>
          <w:t>27</w:t>
        </w:r>
        <w:r w:rsidR="00020F25">
          <w:rPr>
            <w:noProof/>
            <w:webHidden/>
          </w:rPr>
          <w:fldChar w:fldCharType="end"/>
        </w:r>
      </w:hyperlink>
    </w:p>
    <w:p w14:paraId="119EBF20" w14:textId="75B9345F" w:rsidR="00020F25" w:rsidRDefault="00796847">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27" w:history="1">
        <w:r w:rsidR="00020F25" w:rsidRPr="00EC5668">
          <w:rPr>
            <w:rStyle w:val="Hyperlink"/>
            <w:noProof/>
            <w14:scene3d>
              <w14:camera w14:prst="orthographicFront"/>
              <w14:lightRig w14:rig="threePt" w14:dir="t">
                <w14:rot w14:lat="0" w14:lon="0" w14:rev="0"/>
              </w14:lightRig>
            </w14:scene3d>
          </w:rPr>
          <w:t>5</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File Structure of χMCF</w:t>
        </w:r>
        <w:r w:rsidR="00020F25">
          <w:rPr>
            <w:noProof/>
            <w:webHidden/>
          </w:rPr>
          <w:tab/>
        </w:r>
        <w:r w:rsidR="00020F25">
          <w:rPr>
            <w:noProof/>
            <w:webHidden/>
          </w:rPr>
          <w:fldChar w:fldCharType="begin"/>
        </w:r>
        <w:r w:rsidR="00020F25">
          <w:rPr>
            <w:noProof/>
            <w:webHidden/>
          </w:rPr>
          <w:instrText xml:space="preserve"> PAGEREF _Toc26921027 \h </w:instrText>
        </w:r>
        <w:r w:rsidR="00020F25">
          <w:rPr>
            <w:noProof/>
            <w:webHidden/>
          </w:rPr>
        </w:r>
        <w:r w:rsidR="00020F25">
          <w:rPr>
            <w:noProof/>
            <w:webHidden/>
          </w:rPr>
          <w:fldChar w:fldCharType="separate"/>
        </w:r>
        <w:r w:rsidR="00020F25">
          <w:rPr>
            <w:noProof/>
            <w:webHidden/>
          </w:rPr>
          <w:t>28</w:t>
        </w:r>
        <w:r w:rsidR="00020F25">
          <w:rPr>
            <w:noProof/>
            <w:webHidden/>
          </w:rPr>
          <w:fldChar w:fldCharType="end"/>
        </w:r>
      </w:hyperlink>
    </w:p>
    <w:p w14:paraId="1216DDE8" w14:textId="6BC4DB22"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28" w:history="1">
        <w:r w:rsidR="00020F25" w:rsidRPr="00EC5668">
          <w:rPr>
            <w:rStyle w:val="Hyperlink"/>
            <w:noProof/>
          </w:rPr>
          <w:t>5.1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Elements containing general information</w:t>
        </w:r>
        <w:r w:rsidR="00020F25">
          <w:rPr>
            <w:noProof/>
            <w:webHidden/>
          </w:rPr>
          <w:tab/>
        </w:r>
        <w:r w:rsidR="00020F25">
          <w:rPr>
            <w:noProof/>
            <w:webHidden/>
          </w:rPr>
          <w:fldChar w:fldCharType="begin"/>
        </w:r>
        <w:r w:rsidR="00020F25">
          <w:rPr>
            <w:noProof/>
            <w:webHidden/>
          </w:rPr>
          <w:instrText xml:space="preserve"> PAGEREF _Toc26921028 \h </w:instrText>
        </w:r>
        <w:r w:rsidR="00020F25">
          <w:rPr>
            <w:noProof/>
            <w:webHidden/>
          </w:rPr>
        </w:r>
        <w:r w:rsidR="00020F25">
          <w:rPr>
            <w:noProof/>
            <w:webHidden/>
          </w:rPr>
          <w:fldChar w:fldCharType="separate"/>
        </w:r>
        <w:r w:rsidR="00020F25">
          <w:rPr>
            <w:noProof/>
            <w:webHidden/>
          </w:rPr>
          <w:t>28</w:t>
        </w:r>
        <w:r w:rsidR="00020F25">
          <w:rPr>
            <w:noProof/>
            <w:webHidden/>
          </w:rPr>
          <w:fldChar w:fldCharType="end"/>
        </w:r>
      </w:hyperlink>
    </w:p>
    <w:p w14:paraId="124BD85D" w14:textId="39AFBCAC" w:rsidR="00020F25" w:rsidRDefault="00796847">
      <w:pPr>
        <w:pStyle w:val="TOC3"/>
        <w:rPr>
          <w:rFonts w:asciiTheme="minorHAnsi" w:eastAsiaTheme="minorEastAsia" w:hAnsiTheme="minorHAnsi" w:cstheme="minorBidi"/>
          <w:noProof/>
          <w:sz w:val="22"/>
          <w:szCs w:val="22"/>
          <w:lang w:val="de-DE"/>
        </w:rPr>
      </w:pPr>
      <w:hyperlink w:anchor="_Toc26921029" w:history="1">
        <w:r w:rsidR="00020F25" w:rsidRPr="00EC5668">
          <w:rPr>
            <w:rStyle w:val="Hyperlink"/>
            <w:noProof/>
          </w:rPr>
          <w:t>5.1.1</w:t>
        </w:r>
        <w:r w:rsidR="00020F25">
          <w:rPr>
            <w:rFonts w:asciiTheme="minorHAnsi" w:eastAsiaTheme="minorEastAsia" w:hAnsiTheme="minorHAnsi" w:cstheme="minorBidi"/>
            <w:noProof/>
            <w:sz w:val="22"/>
            <w:szCs w:val="22"/>
            <w:lang w:val="de-DE"/>
          </w:rPr>
          <w:tab/>
        </w:r>
        <w:r w:rsidR="00020F25" w:rsidRPr="00EC5668">
          <w:rPr>
            <w:rStyle w:val="Hyperlink"/>
            <w:noProof/>
          </w:rPr>
          <w:t>Date</w:t>
        </w:r>
        <w:r w:rsidR="00020F25">
          <w:rPr>
            <w:noProof/>
            <w:webHidden/>
          </w:rPr>
          <w:tab/>
        </w:r>
        <w:r w:rsidR="00020F25">
          <w:rPr>
            <w:noProof/>
            <w:webHidden/>
          </w:rPr>
          <w:fldChar w:fldCharType="begin"/>
        </w:r>
        <w:r w:rsidR="00020F25">
          <w:rPr>
            <w:noProof/>
            <w:webHidden/>
          </w:rPr>
          <w:instrText xml:space="preserve"> PAGEREF _Toc26921029 \h </w:instrText>
        </w:r>
        <w:r w:rsidR="00020F25">
          <w:rPr>
            <w:noProof/>
            <w:webHidden/>
          </w:rPr>
        </w:r>
        <w:r w:rsidR="00020F25">
          <w:rPr>
            <w:noProof/>
            <w:webHidden/>
          </w:rPr>
          <w:fldChar w:fldCharType="separate"/>
        </w:r>
        <w:r w:rsidR="00020F25">
          <w:rPr>
            <w:noProof/>
            <w:webHidden/>
          </w:rPr>
          <w:t>28</w:t>
        </w:r>
        <w:r w:rsidR="00020F25">
          <w:rPr>
            <w:noProof/>
            <w:webHidden/>
          </w:rPr>
          <w:fldChar w:fldCharType="end"/>
        </w:r>
      </w:hyperlink>
    </w:p>
    <w:p w14:paraId="02B81B6A" w14:textId="55682383" w:rsidR="00020F25" w:rsidRDefault="00796847">
      <w:pPr>
        <w:pStyle w:val="TOC3"/>
        <w:rPr>
          <w:rFonts w:asciiTheme="minorHAnsi" w:eastAsiaTheme="minorEastAsia" w:hAnsiTheme="minorHAnsi" w:cstheme="minorBidi"/>
          <w:noProof/>
          <w:sz w:val="22"/>
          <w:szCs w:val="22"/>
          <w:lang w:val="de-DE"/>
        </w:rPr>
      </w:pPr>
      <w:hyperlink w:anchor="_Toc26921030" w:history="1">
        <w:r w:rsidR="00020F25" w:rsidRPr="00EC5668">
          <w:rPr>
            <w:rStyle w:val="Hyperlink"/>
            <w:noProof/>
          </w:rPr>
          <w:t>5.1.2</w:t>
        </w:r>
        <w:r w:rsidR="00020F25">
          <w:rPr>
            <w:rFonts w:asciiTheme="minorHAnsi" w:eastAsiaTheme="minorEastAsia" w:hAnsiTheme="minorHAnsi" w:cstheme="minorBidi"/>
            <w:noProof/>
            <w:sz w:val="22"/>
            <w:szCs w:val="22"/>
            <w:lang w:val="de-DE"/>
          </w:rPr>
          <w:tab/>
        </w:r>
        <w:r w:rsidR="00020F25" w:rsidRPr="00EC5668">
          <w:rPr>
            <w:rStyle w:val="Hyperlink"/>
            <w:noProof/>
          </w:rPr>
          <w:t>Version</w:t>
        </w:r>
        <w:r w:rsidR="00020F25">
          <w:rPr>
            <w:noProof/>
            <w:webHidden/>
          </w:rPr>
          <w:tab/>
        </w:r>
        <w:r w:rsidR="00020F25">
          <w:rPr>
            <w:noProof/>
            <w:webHidden/>
          </w:rPr>
          <w:fldChar w:fldCharType="begin"/>
        </w:r>
        <w:r w:rsidR="00020F25">
          <w:rPr>
            <w:noProof/>
            <w:webHidden/>
          </w:rPr>
          <w:instrText xml:space="preserve"> PAGEREF _Toc26921030 \h </w:instrText>
        </w:r>
        <w:r w:rsidR="00020F25">
          <w:rPr>
            <w:noProof/>
            <w:webHidden/>
          </w:rPr>
        </w:r>
        <w:r w:rsidR="00020F25">
          <w:rPr>
            <w:noProof/>
            <w:webHidden/>
          </w:rPr>
          <w:fldChar w:fldCharType="separate"/>
        </w:r>
        <w:r w:rsidR="00020F25">
          <w:rPr>
            <w:noProof/>
            <w:webHidden/>
          </w:rPr>
          <w:t>29</w:t>
        </w:r>
        <w:r w:rsidR="00020F25">
          <w:rPr>
            <w:noProof/>
            <w:webHidden/>
          </w:rPr>
          <w:fldChar w:fldCharType="end"/>
        </w:r>
      </w:hyperlink>
    </w:p>
    <w:p w14:paraId="6C006AC0" w14:textId="752CD1ED" w:rsidR="00020F25" w:rsidRDefault="00796847">
      <w:pPr>
        <w:pStyle w:val="TOC3"/>
        <w:rPr>
          <w:rFonts w:asciiTheme="minorHAnsi" w:eastAsiaTheme="minorEastAsia" w:hAnsiTheme="minorHAnsi" w:cstheme="minorBidi"/>
          <w:noProof/>
          <w:sz w:val="22"/>
          <w:szCs w:val="22"/>
          <w:lang w:val="de-DE"/>
        </w:rPr>
      </w:pPr>
      <w:hyperlink w:anchor="_Toc26921031" w:history="1">
        <w:r w:rsidR="00020F25" w:rsidRPr="00EC5668">
          <w:rPr>
            <w:rStyle w:val="Hyperlink"/>
            <w:noProof/>
          </w:rPr>
          <w:t>5.1.3</w:t>
        </w:r>
        <w:r w:rsidR="00020F25">
          <w:rPr>
            <w:rFonts w:asciiTheme="minorHAnsi" w:eastAsiaTheme="minorEastAsia" w:hAnsiTheme="minorHAnsi" w:cstheme="minorBidi"/>
            <w:noProof/>
            <w:sz w:val="22"/>
            <w:szCs w:val="22"/>
            <w:lang w:val="de-DE"/>
          </w:rPr>
          <w:tab/>
        </w:r>
        <w:r w:rsidR="00020F25" w:rsidRPr="00EC5668">
          <w:rPr>
            <w:rStyle w:val="Hyperlink"/>
            <w:noProof/>
          </w:rPr>
          <w:t>Unit System</w:t>
        </w:r>
        <w:r w:rsidR="00020F25">
          <w:rPr>
            <w:noProof/>
            <w:webHidden/>
          </w:rPr>
          <w:tab/>
        </w:r>
        <w:r w:rsidR="00020F25">
          <w:rPr>
            <w:noProof/>
            <w:webHidden/>
          </w:rPr>
          <w:fldChar w:fldCharType="begin"/>
        </w:r>
        <w:r w:rsidR="00020F25">
          <w:rPr>
            <w:noProof/>
            <w:webHidden/>
          </w:rPr>
          <w:instrText xml:space="preserve"> PAGEREF _Toc26921031 \h </w:instrText>
        </w:r>
        <w:r w:rsidR="00020F25">
          <w:rPr>
            <w:noProof/>
            <w:webHidden/>
          </w:rPr>
        </w:r>
        <w:r w:rsidR="00020F25">
          <w:rPr>
            <w:noProof/>
            <w:webHidden/>
          </w:rPr>
          <w:fldChar w:fldCharType="separate"/>
        </w:r>
        <w:r w:rsidR="00020F25">
          <w:rPr>
            <w:noProof/>
            <w:webHidden/>
          </w:rPr>
          <w:t>29</w:t>
        </w:r>
        <w:r w:rsidR="00020F25">
          <w:rPr>
            <w:noProof/>
            <w:webHidden/>
          </w:rPr>
          <w:fldChar w:fldCharType="end"/>
        </w:r>
      </w:hyperlink>
    </w:p>
    <w:p w14:paraId="670C3F43" w14:textId="64B49F21"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32" w:history="1">
        <w:r w:rsidR="00020F25" w:rsidRPr="00EC5668">
          <w:rPr>
            <w:rStyle w:val="Hyperlink"/>
            <w:noProof/>
          </w:rPr>
          <w:t>5.2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Application, User and Process Specific Data</w:t>
        </w:r>
        <w:r w:rsidR="00020F25">
          <w:rPr>
            <w:noProof/>
            <w:webHidden/>
          </w:rPr>
          <w:tab/>
        </w:r>
        <w:r w:rsidR="00020F25">
          <w:rPr>
            <w:noProof/>
            <w:webHidden/>
          </w:rPr>
          <w:fldChar w:fldCharType="begin"/>
        </w:r>
        <w:r w:rsidR="00020F25">
          <w:rPr>
            <w:noProof/>
            <w:webHidden/>
          </w:rPr>
          <w:instrText xml:space="preserve"> PAGEREF _Toc26921032 \h </w:instrText>
        </w:r>
        <w:r w:rsidR="00020F25">
          <w:rPr>
            <w:noProof/>
            <w:webHidden/>
          </w:rPr>
        </w:r>
        <w:r w:rsidR="00020F25">
          <w:rPr>
            <w:noProof/>
            <w:webHidden/>
          </w:rPr>
          <w:fldChar w:fldCharType="separate"/>
        </w:r>
        <w:r w:rsidR="00020F25">
          <w:rPr>
            <w:noProof/>
            <w:webHidden/>
          </w:rPr>
          <w:t>30</w:t>
        </w:r>
        <w:r w:rsidR="00020F25">
          <w:rPr>
            <w:noProof/>
            <w:webHidden/>
          </w:rPr>
          <w:fldChar w:fldCharType="end"/>
        </w:r>
      </w:hyperlink>
    </w:p>
    <w:p w14:paraId="5BE3D351" w14:textId="10029BD1" w:rsidR="00020F25" w:rsidRDefault="00796847">
      <w:pPr>
        <w:pStyle w:val="TOC3"/>
        <w:rPr>
          <w:rFonts w:asciiTheme="minorHAnsi" w:eastAsiaTheme="minorEastAsia" w:hAnsiTheme="minorHAnsi" w:cstheme="minorBidi"/>
          <w:noProof/>
          <w:sz w:val="22"/>
          <w:szCs w:val="22"/>
          <w:lang w:val="de-DE"/>
        </w:rPr>
      </w:pPr>
      <w:hyperlink w:anchor="_Toc26921033" w:history="1">
        <w:r w:rsidR="00020F25" w:rsidRPr="00EC5668">
          <w:rPr>
            <w:rStyle w:val="Hyperlink"/>
            <w:noProof/>
          </w:rPr>
          <w:t>5.2.1</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User Specific Data </w:t>
        </w:r>
        <w:r w:rsidR="00020F25" w:rsidRPr="00EC5668">
          <w:rPr>
            <w:rStyle w:val="Hyperlink"/>
            <w:rFonts w:ascii="Courier New" w:hAnsi="Courier New" w:cs="Courier New"/>
            <w:noProof/>
          </w:rPr>
          <w:t>&lt;appdata&gt;</w:t>
        </w:r>
        <w:r w:rsidR="00020F25">
          <w:rPr>
            <w:noProof/>
            <w:webHidden/>
          </w:rPr>
          <w:tab/>
        </w:r>
        <w:r w:rsidR="00020F25">
          <w:rPr>
            <w:noProof/>
            <w:webHidden/>
          </w:rPr>
          <w:fldChar w:fldCharType="begin"/>
        </w:r>
        <w:r w:rsidR="00020F25">
          <w:rPr>
            <w:noProof/>
            <w:webHidden/>
          </w:rPr>
          <w:instrText xml:space="preserve"> PAGEREF _Toc26921033 \h </w:instrText>
        </w:r>
        <w:r w:rsidR="00020F25">
          <w:rPr>
            <w:noProof/>
            <w:webHidden/>
          </w:rPr>
        </w:r>
        <w:r w:rsidR="00020F25">
          <w:rPr>
            <w:noProof/>
            <w:webHidden/>
          </w:rPr>
          <w:fldChar w:fldCharType="separate"/>
        </w:r>
        <w:r w:rsidR="00020F25">
          <w:rPr>
            <w:noProof/>
            <w:webHidden/>
          </w:rPr>
          <w:t>30</w:t>
        </w:r>
        <w:r w:rsidR="00020F25">
          <w:rPr>
            <w:noProof/>
            <w:webHidden/>
          </w:rPr>
          <w:fldChar w:fldCharType="end"/>
        </w:r>
      </w:hyperlink>
    </w:p>
    <w:p w14:paraId="4E2EAC6E" w14:textId="029D9C91"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34" w:history="1">
        <w:r w:rsidR="00020F25" w:rsidRPr="00EC5668">
          <w:rPr>
            <w:rStyle w:val="Hyperlink"/>
            <w:noProof/>
          </w:rPr>
          <w:t>5.2.1.1</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Finite Element Specific Data </w:t>
        </w:r>
        <w:r w:rsidR="00020F25" w:rsidRPr="00EC5668">
          <w:rPr>
            <w:rStyle w:val="Hyperlink"/>
            <w:rFonts w:ascii="Courier New" w:hAnsi="Courier New" w:cs="Courier New"/>
            <w:noProof/>
          </w:rPr>
          <w:t>&lt;femdata/&gt;</w:t>
        </w:r>
        <w:r w:rsidR="00020F25">
          <w:rPr>
            <w:noProof/>
            <w:webHidden/>
          </w:rPr>
          <w:tab/>
        </w:r>
        <w:r w:rsidR="00020F25">
          <w:rPr>
            <w:noProof/>
            <w:webHidden/>
          </w:rPr>
          <w:fldChar w:fldCharType="begin"/>
        </w:r>
        <w:r w:rsidR="00020F25">
          <w:rPr>
            <w:noProof/>
            <w:webHidden/>
          </w:rPr>
          <w:instrText xml:space="preserve"> PAGEREF _Toc26921034 \h </w:instrText>
        </w:r>
        <w:r w:rsidR="00020F25">
          <w:rPr>
            <w:noProof/>
            <w:webHidden/>
          </w:rPr>
        </w:r>
        <w:r w:rsidR="00020F25">
          <w:rPr>
            <w:noProof/>
            <w:webHidden/>
          </w:rPr>
          <w:fldChar w:fldCharType="separate"/>
        </w:r>
        <w:r w:rsidR="00020F25">
          <w:rPr>
            <w:noProof/>
            <w:webHidden/>
          </w:rPr>
          <w:t>32</w:t>
        </w:r>
        <w:r w:rsidR="00020F25">
          <w:rPr>
            <w:noProof/>
            <w:webHidden/>
          </w:rPr>
          <w:fldChar w:fldCharType="end"/>
        </w:r>
      </w:hyperlink>
    </w:p>
    <w:p w14:paraId="6F99E847" w14:textId="13592C5B"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35" w:history="1">
        <w:r w:rsidR="00020F25" w:rsidRPr="00EC5668">
          <w:rPr>
            <w:rStyle w:val="Hyperlink"/>
            <w:noProof/>
          </w:rPr>
          <w:t>5.3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 xml:space="preserve">Connection Data </w:t>
        </w:r>
        <w:r w:rsidR="00020F25" w:rsidRPr="00EC5668">
          <w:rPr>
            <w:rStyle w:val="Hyperlink"/>
            <w:rFonts w:ascii="Courier New" w:hAnsi="Courier New" w:cs="Courier New"/>
            <w:noProof/>
          </w:rPr>
          <w:t>&lt;connection_group/&gt;</w:t>
        </w:r>
        <w:r w:rsidR="00020F25">
          <w:rPr>
            <w:noProof/>
            <w:webHidden/>
          </w:rPr>
          <w:tab/>
        </w:r>
        <w:r w:rsidR="00020F25">
          <w:rPr>
            <w:noProof/>
            <w:webHidden/>
          </w:rPr>
          <w:fldChar w:fldCharType="begin"/>
        </w:r>
        <w:r w:rsidR="00020F25">
          <w:rPr>
            <w:noProof/>
            <w:webHidden/>
          </w:rPr>
          <w:instrText xml:space="preserve"> PAGEREF _Toc26921035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7E70D058" w14:textId="104625C9" w:rsidR="00020F25" w:rsidRDefault="00796847">
      <w:pPr>
        <w:pStyle w:val="TOC3"/>
        <w:rPr>
          <w:rFonts w:asciiTheme="minorHAnsi" w:eastAsiaTheme="minorEastAsia" w:hAnsiTheme="minorHAnsi" w:cstheme="minorBidi"/>
          <w:noProof/>
          <w:sz w:val="22"/>
          <w:szCs w:val="22"/>
          <w:lang w:val="de-DE"/>
        </w:rPr>
      </w:pPr>
      <w:hyperlink w:anchor="_Toc26921036" w:history="1">
        <w:r w:rsidR="00020F25" w:rsidRPr="00EC5668">
          <w:rPr>
            <w:rStyle w:val="Hyperlink"/>
            <w:noProof/>
          </w:rPr>
          <w:t>5.3.1</w:t>
        </w:r>
        <w:r w:rsidR="00020F25">
          <w:rPr>
            <w:rFonts w:asciiTheme="minorHAnsi" w:eastAsiaTheme="minorEastAsia" w:hAnsiTheme="minorHAnsi" w:cstheme="minorBidi"/>
            <w:noProof/>
            <w:sz w:val="22"/>
            <w:szCs w:val="22"/>
            <w:lang w:val="de-DE"/>
          </w:rPr>
          <w:tab/>
        </w:r>
        <w:r w:rsidR="00020F25" w:rsidRPr="00EC5668">
          <w:rPr>
            <w:rStyle w:val="Hyperlink"/>
            <w:noProof/>
          </w:rPr>
          <w:t>Connected Objects</w:t>
        </w:r>
        <w:r w:rsidR="00020F25">
          <w:rPr>
            <w:noProof/>
            <w:webHidden/>
          </w:rPr>
          <w:tab/>
        </w:r>
        <w:r w:rsidR="00020F25">
          <w:rPr>
            <w:noProof/>
            <w:webHidden/>
          </w:rPr>
          <w:fldChar w:fldCharType="begin"/>
        </w:r>
        <w:r w:rsidR="00020F25">
          <w:rPr>
            <w:noProof/>
            <w:webHidden/>
          </w:rPr>
          <w:instrText xml:space="preserve"> PAGEREF _Toc26921036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48F5B72E" w14:textId="3CAB7B64"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37" w:history="1">
        <w:r w:rsidR="00020F25" w:rsidRPr="00EC5668">
          <w:rPr>
            <w:rStyle w:val="Hyperlink"/>
            <w:noProof/>
          </w:rPr>
          <w:t>5.3.1.1</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noProof/>
          </w:rPr>
          <w:t>&lt;part/&gt;</w:t>
        </w:r>
        <w:r w:rsidR="00020F25">
          <w:rPr>
            <w:noProof/>
            <w:webHidden/>
          </w:rPr>
          <w:tab/>
        </w:r>
        <w:r w:rsidR="00020F25">
          <w:rPr>
            <w:noProof/>
            <w:webHidden/>
          </w:rPr>
          <w:fldChar w:fldCharType="begin"/>
        </w:r>
        <w:r w:rsidR="00020F25">
          <w:rPr>
            <w:noProof/>
            <w:webHidden/>
          </w:rPr>
          <w:instrText xml:space="preserve"> PAGEREF _Toc26921037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15813941" w14:textId="6999538E"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38" w:history="1">
        <w:r w:rsidR="00020F25" w:rsidRPr="00EC5668">
          <w:rPr>
            <w:rStyle w:val="Hyperlink"/>
            <w:noProof/>
          </w:rPr>
          <w:t>5.3.1.2</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noProof/>
          </w:rPr>
          <w:t>&lt;assy/&gt;</w:t>
        </w:r>
        <w:r w:rsidR="00020F25">
          <w:rPr>
            <w:noProof/>
            <w:webHidden/>
          </w:rPr>
          <w:tab/>
        </w:r>
        <w:r w:rsidR="00020F25">
          <w:rPr>
            <w:noProof/>
            <w:webHidden/>
          </w:rPr>
          <w:fldChar w:fldCharType="begin"/>
        </w:r>
        <w:r w:rsidR="00020F25">
          <w:rPr>
            <w:noProof/>
            <w:webHidden/>
          </w:rPr>
          <w:instrText xml:space="preserve"> PAGEREF _Toc26921038 \h </w:instrText>
        </w:r>
        <w:r w:rsidR="00020F25">
          <w:rPr>
            <w:noProof/>
            <w:webHidden/>
          </w:rPr>
        </w:r>
        <w:r w:rsidR="00020F25">
          <w:rPr>
            <w:noProof/>
            <w:webHidden/>
          </w:rPr>
          <w:fldChar w:fldCharType="separate"/>
        </w:r>
        <w:r w:rsidR="00020F25">
          <w:rPr>
            <w:noProof/>
            <w:webHidden/>
          </w:rPr>
          <w:t>35</w:t>
        </w:r>
        <w:r w:rsidR="00020F25">
          <w:rPr>
            <w:noProof/>
            <w:webHidden/>
          </w:rPr>
          <w:fldChar w:fldCharType="end"/>
        </w:r>
      </w:hyperlink>
    </w:p>
    <w:p w14:paraId="197E286A" w14:textId="35F790B9"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39" w:history="1">
        <w:r w:rsidR="00020F25" w:rsidRPr="00EC5668">
          <w:rPr>
            <w:rStyle w:val="Hyperlink"/>
            <w:noProof/>
          </w:rPr>
          <w:t>5.3.1.3</w:t>
        </w:r>
        <w:r w:rsidR="00020F25">
          <w:rPr>
            <w:rFonts w:asciiTheme="minorHAnsi" w:eastAsiaTheme="minorEastAsia" w:hAnsiTheme="minorHAnsi" w:cstheme="minorBidi"/>
            <w:noProof/>
            <w:sz w:val="22"/>
            <w:szCs w:val="22"/>
            <w:lang w:val="de-DE"/>
          </w:rPr>
          <w:tab/>
        </w:r>
        <w:r w:rsidR="00020F25" w:rsidRPr="00EC5668">
          <w:rPr>
            <w:rStyle w:val="Hyperlink"/>
            <w:noProof/>
          </w:rPr>
          <w:t>Special Topological situations</w:t>
        </w:r>
        <w:r w:rsidR="00020F25">
          <w:rPr>
            <w:noProof/>
            <w:webHidden/>
          </w:rPr>
          <w:tab/>
        </w:r>
        <w:r w:rsidR="00020F25">
          <w:rPr>
            <w:noProof/>
            <w:webHidden/>
          </w:rPr>
          <w:fldChar w:fldCharType="begin"/>
        </w:r>
        <w:r w:rsidR="00020F25">
          <w:rPr>
            <w:noProof/>
            <w:webHidden/>
          </w:rPr>
          <w:instrText xml:space="preserve"> PAGEREF _Toc26921039 \h </w:instrText>
        </w:r>
        <w:r w:rsidR="00020F25">
          <w:rPr>
            <w:noProof/>
            <w:webHidden/>
          </w:rPr>
        </w:r>
        <w:r w:rsidR="00020F25">
          <w:rPr>
            <w:noProof/>
            <w:webHidden/>
          </w:rPr>
          <w:fldChar w:fldCharType="separate"/>
        </w:r>
        <w:r w:rsidR="00020F25">
          <w:rPr>
            <w:noProof/>
            <w:webHidden/>
          </w:rPr>
          <w:t>36</w:t>
        </w:r>
        <w:r w:rsidR="00020F25">
          <w:rPr>
            <w:noProof/>
            <w:webHidden/>
          </w:rPr>
          <w:fldChar w:fldCharType="end"/>
        </w:r>
      </w:hyperlink>
    </w:p>
    <w:p w14:paraId="17E12E05" w14:textId="3581B7CA" w:rsidR="00020F25" w:rsidRDefault="00796847">
      <w:pPr>
        <w:pStyle w:val="TOC3"/>
        <w:rPr>
          <w:rFonts w:asciiTheme="minorHAnsi" w:eastAsiaTheme="minorEastAsia" w:hAnsiTheme="minorHAnsi" w:cstheme="minorBidi"/>
          <w:noProof/>
          <w:sz w:val="22"/>
          <w:szCs w:val="22"/>
          <w:lang w:val="de-DE"/>
        </w:rPr>
      </w:pPr>
      <w:hyperlink w:anchor="_Toc26921040" w:history="1">
        <w:r w:rsidR="00020F25" w:rsidRPr="00EC5668">
          <w:rPr>
            <w:rStyle w:val="Hyperlink"/>
            <w:noProof/>
          </w:rPr>
          <w:t>5.3.2</w:t>
        </w:r>
        <w:r w:rsidR="00020F25">
          <w:rPr>
            <w:rFonts w:asciiTheme="minorHAnsi" w:eastAsiaTheme="minorEastAsia" w:hAnsiTheme="minorHAnsi" w:cstheme="minorBidi"/>
            <w:noProof/>
            <w:sz w:val="22"/>
            <w:szCs w:val="22"/>
            <w:lang w:val="de-DE"/>
          </w:rPr>
          <w:tab/>
        </w:r>
        <w:r w:rsidR="00020F25" w:rsidRPr="00EC5668">
          <w:rPr>
            <w:rStyle w:val="Hyperlink"/>
            <w:noProof/>
          </w:rPr>
          <w:t>Contacts and Friction</w:t>
        </w:r>
        <w:r w:rsidR="00020F25">
          <w:rPr>
            <w:noProof/>
            <w:webHidden/>
          </w:rPr>
          <w:tab/>
        </w:r>
        <w:r w:rsidR="00020F25">
          <w:rPr>
            <w:noProof/>
            <w:webHidden/>
          </w:rPr>
          <w:fldChar w:fldCharType="begin"/>
        </w:r>
        <w:r w:rsidR="00020F25">
          <w:rPr>
            <w:noProof/>
            <w:webHidden/>
          </w:rPr>
          <w:instrText xml:space="preserve"> PAGEREF _Toc26921040 \h </w:instrText>
        </w:r>
        <w:r w:rsidR="00020F25">
          <w:rPr>
            <w:noProof/>
            <w:webHidden/>
          </w:rPr>
        </w:r>
        <w:r w:rsidR="00020F25">
          <w:rPr>
            <w:noProof/>
            <w:webHidden/>
          </w:rPr>
          <w:fldChar w:fldCharType="separate"/>
        </w:r>
        <w:r w:rsidR="00020F25">
          <w:rPr>
            <w:noProof/>
            <w:webHidden/>
          </w:rPr>
          <w:t>39</w:t>
        </w:r>
        <w:r w:rsidR="00020F25">
          <w:rPr>
            <w:noProof/>
            <w:webHidden/>
          </w:rPr>
          <w:fldChar w:fldCharType="end"/>
        </w:r>
      </w:hyperlink>
    </w:p>
    <w:p w14:paraId="34AF428B" w14:textId="6429DD32"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41" w:history="1">
        <w:r w:rsidR="00020F25" w:rsidRPr="00EC5668">
          <w:rPr>
            <w:rStyle w:val="Hyperlink"/>
            <w:noProof/>
          </w:rPr>
          <w:t>5.3.2.1</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i/>
            <w:noProof/>
          </w:rPr>
          <w:t>&lt;contact_list/&gt;</w:t>
        </w:r>
        <w:r w:rsidR="00020F25">
          <w:rPr>
            <w:noProof/>
            <w:webHidden/>
          </w:rPr>
          <w:tab/>
        </w:r>
        <w:r w:rsidR="00020F25">
          <w:rPr>
            <w:noProof/>
            <w:webHidden/>
          </w:rPr>
          <w:fldChar w:fldCharType="begin"/>
        </w:r>
        <w:r w:rsidR="00020F25">
          <w:rPr>
            <w:noProof/>
            <w:webHidden/>
          </w:rPr>
          <w:instrText xml:space="preserve"> PAGEREF _Toc26921041 \h </w:instrText>
        </w:r>
        <w:r w:rsidR="00020F25">
          <w:rPr>
            <w:noProof/>
            <w:webHidden/>
          </w:rPr>
        </w:r>
        <w:r w:rsidR="00020F25">
          <w:rPr>
            <w:noProof/>
            <w:webHidden/>
          </w:rPr>
          <w:fldChar w:fldCharType="separate"/>
        </w:r>
        <w:r w:rsidR="00020F25">
          <w:rPr>
            <w:noProof/>
            <w:webHidden/>
          </w:rPr>
          <w:t>39</w:t>
        </w:r>
        <w:r w:rsidR="00020F25">
          <w:rPr>
            <w:noProof/>
            <w:webHidden/>
          </w:rPr>
          <w:fldChar w:fldCharType="end"/>
        </w:r>
      </w:hyperlink>
    </w:p>
    <w:p w14:paraId="4298A856" w14:textId="03010B59"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42" w:history="1">
        <w:r w:rsidR="00020F25" w:rsidRPr="00EC5668">
          <w:rPr>
            <w:rStyle w:val="Hyperlink"/>
            <w:noProof/>
          </w:rPr>
          <w:t>5.3.2.2</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i/>
            <w:noProof/>
          </w:rPr>
          <w:t>&lt;contact/&gt;</w:t>
        </w:r>
        <w:r w:rsidR="00020F25">
          <w:rPr>
            <w:noProof/>
            <w:webHidden/>
          </w:rPr>
          <w:tab/>
        </w:r>
        <w:r w:rsidR="00020F25">
          <w:rPr>
            <w:noProof/>
            <w:webHidden/>
          </w:rPr>
          <w:fldChar w:fldCharType="begin"/>
        </w:r>
        <w:r w:rsidR="00020F25">
          <w:rPr>
            <w:noProof/>
            <w:webHidden/>
          </w:rPr>
          <w:instrText xml:space="preserve"> PAGEREF _Toc26921042 \h </w:instrText>
        </w:r>
        <w:r w:rsidR="00020F25">
          <w:rPr>
            <w:noProof/>
            <w:webHidden/>
          </w:rPr>
        </w:r>
        <w:r w:rsidR="00020F25">
          <w:rPr>
            <w:noProof/>
            <w:webHidden/>
          </w:rPr>
          <w:fldChar w:fldCharType="separate"/>
        </w:r>
        <w:r w:rsidR="00020F25">
          <w:rPr>
            <w:noProof/>
            <w:webHidden/>
          </w:rPr>
          <w:t>3</w:t>
        </w:r>
        <w:r w:rsidR="00020F25">
          <w:rPr>
            <w:noProof/>
            <w:webHidden/>
          </w:rPr>
          <w:t>9</w:t>
        </w:r>
        <w:r w:rsidR="00020F25">
          <w:rPr>
            <w:noProof/>
            <w:webHidden/>
          </w:rPr>
          <w:fldChar w:fldCharType="end"/>
        </w:r>
      </w:hyperlink>
    </w:p>
    <w:p w14:paraId="757EBCE9" w14:textId="1A37473F"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43" w:history="1">
        <w:r w:rsidR="00020F25" w:rsidRPr="00EC5668">
          <w:rPr>
            <w:rStyle w:val="Hyperlink"/>
            <w:i/>
            <w:noProof/>
          </w:rPr>
          <w:t>5.3.2.3</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i/>
            <w:noProof/>
          </w:rPr>
          <w:t>&lt;partner/&gt;</w:t>
        </w:r>
        <w:r w:rsidR="00020F25">
          <w:rPr>
            <w:noProof/>
            <w:webHidden/>
          </w:rPr>
          <w:tab/>
        </w:r>
        <w:r w:rsidR="00020F25">
          <w:rPr>
            <w:noProof/>
            <w:webHidden/>
          </w:rPr>
          <w:fldChar w:fldCharType="begin"/>
        </w:r>
        <w:r w:rsidR="00020F25">
          <w:rPr>
            <w:noProof/>
            <w:webHidden/>
          </w:rPr>
          <w:instrText xml:space="preserve"> PAGEREF _Toc26921043 \h </w:instrText>
        </w:r>
        <w:r w:rsidR="00020F25">
          <w:rPr>
            <w:noProof/>
            <w:webHidden/>
          </w:rPr>
        </w:r>
        <w:r w:rsidR="00020F25">
          <w:rPr>
            <w:noProof/>
            <w:webHidden/>
          </w:rPr>
          <w:fldChar w:fldCharType="separate"/>
        </w:r>
        <w:r w:rsidR="00020F25">
          <w:rPr>
            <w:noProof/>
            <w:webHidden/>
          </w:rPr>
          <w:t>40</w:t>
        </w:r>
        <w:r w:rsidR="00020F25">
          <w:rPr>
            <w:noProof/>
            <w:webHidden/>
          </w:rPr>
          <w:fldChar w:fldCharType="end"/>
        </w:r>
      </w:hyperlink>
    </w:p>
    <w:p w14:paraId="1A223666" w14:textId="175B7B9B"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44" w:history="1">
        <w:r w:rsidR="00020F25" w:rsidRPr="00EC5668">
          <w:rPr>
            <w:rStyle w:val="Hyperlink"/>
            <w:i/>
            <w:noProof/>
          </w:rPr>
          <w:t>5.3.2.4</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i/>
            <w:noProof/>
          </w:rPr>
          <w:t>&lt;coefficients/&gt;</w:t>
        </w:r>
        <w:r w:rsidR="00020F25">
          <w:rPr>
            <w:noProof/>
            <w:webHidden/>
          </w:rPr>
          <w:tab/>
        </w:r>
        <w:r w:rsidR="00020F25">
          <w:rPr>
            <w:noProof/>
            <w:webHidden/>
          </w:rPr>
          <w:fldChar w:fldCharType="begin"/>
        </w:r>
        <w:r w:rsidR="00020F25">
          <w:rPr>
            <w:noProof/>
            <w:webHidden/>
          </w:rPr>
          <w:instrText xml:space="preserve"> PAGEREF _Toc26921044 \h </w:instrText>
        </w:r>
        <w:r w:rsidR="00020F25">
          <w:rPr>
            <w:noProof/>
            <w:webHidden/>
          </w:rPr>
        </w:r>
        <w:r w:rsidR="00020F25">
          <w:rPr>
            <w:noProof/>
            <w:webHidden/>
          </w:rPr>
          <w:fldChar w:fldCharType="separate"/>
        </w:r>
        <w:r w:rsidR="00020F25">
          <w:rPr>
            <w:noProof/>
            <w:webHidden/>
          </w:rPr>
          <w:t>40</w:t>
        </w:r>
        <w:r w:rsidR="00020F25">
          <w:rPr>
            <w:noProof/>
            <w:webHidden/>
          </w:rPr>
          <w:fldChar w:fldCharType="end"/>
        </w:r>
      </w:hyperlink>
    </w:p>
    <w:p w14:paraId="2D8DB55B" w14:textId="54949BFF"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45" w:history="1">
        <w:r w:rsidR="00020F25" w:rsidRPr="00EC5668">
          <w:rPr>
            <w:rStyle w:val="Hyperlink"/>
            <w:noProof/>
          </w:rPr>
          <w:t>5.3.2.5</w:t>
        </w:r>
        <w:r w:rsidR="00020F25">
          <w:rPr>
            <w:rFonts w:asciiTheme="minorHAnsi" w:eastAsiaTheme="minorEastAsia" w:hAnsiTheme="minorHAnsi" w:cstheme="minorBidi"/>
            <w:noProof/>
            <w:sz w:val="22"/>
            <w:szCs w:val="22"/>
            <w:lang w:val="de-DE"/>
          </w:rPr>
          <w:tab/>
        </w:r>
        <w:r w:rsidR="00020F25" w:rsidRPr="00EC5668">
          <w:rPr>
            <w:rStyle w:val="Hyperlink"/>
            <w:noProof/>
          </w:rPr>
          <w:t>Local Contact Properties</w:t>
        </w:r>
        <w:r w:rsidR="00020F25">
          <w:rPr>
            <w:noProof/>
            <w:webHidden/>
          </w:rPr>
          <w:tab/>
        </w:r>
        <w:r w:rsidR="00020F25">
          <w:rPr>
            <w:noProof/>
            <w:webHidden/>
          </w:rPr>
          <w:fldChar w:fldCharType="begin"/>
        </w:r>
        <w:r w:rsidR="00020F25">
          <w:rPr>
            <w:noProof/>
            <w:webHidden/>
          </w:rPr>
          <w:instrText xml:space="preserve"> PAGEREF _Toc26921045 \h </w:instrText>
        </w:r>
        <w:r w:rsidR="00020F25">
          <w:rPr>
            <w:noProof/>
            <w:webHidden/>
          </w:rPr>
        </w:r>
        <w:r w:rsidR="00020F25">
          <w:rPr>
            <w:noProof/>
            <w:webHidden/>
          </w:rPr>
          <w:fldChar w:fldCharType="separate"/>
        </w:r>
        <w:r w:rsidR="00020F25">
          <w:rPr>
            <w:noProof/>
            <w:webHidden/>
          </w:rPr>
          <w:t>40</w:t>
        </w:r>
        <w:r w:rsidR="00020F25">
          <w:rPr>
            <w:noProof/>
            <w:webHidden/>
          </w:rPr>
          <w:fldChar w:fldCharType="end"/>
        </w:r>
      </w:hyperlink>
    </w:p>
    <w:p w14:paraId="307336C8" w14:textId="6CA15849" w:rsidR="00020F25" w:rsidRDefault="00796847">
      <w:pPr>
        <w:pStyle w:val="TOC3"/>
        <w:rPr>
          <w:rFonts w:asciiTheme="minorHAnsi" w:eastAsiaTheme="minorEastAsia" w:hAnsiTheme="minorHAnsi" w:cstheme="minorBidi"/>
          <w:noProof/>
          <w:sz w:val="22"/>
          <w:szCs w:val="22"/>
          <w:lang w:val="de-DE"/>
        </w:rPr>
      </w:pPr>
      <w:hyperlink w:anchor="_Toc26921046" w:history="1">
        <w:r w:rsidR="00020F25" w:rsidRPr="00EC5668">
          <w:rPr>
            <w:rStyle w:val="Hyperlink"/>
            <w:noProof/>
          </w:rPr>
          <w:t>5.3.3</w:t>
        </w:r>
        <w:r w:rsidR="00020F25">
          <w:rPr>
            <w:rFonts w:asciiTheme="minorHAnsi" w:eastAsiaTheme="minorEastAsia" w:hAnsiTheme="minorHAnsi" w:cstheme="minorBidi"/>
            <w:noProof/>
            <w:sz w:val="22"/>
            <w:szCs w:val="22"/>
            <w:lang w:val="de-DE"/>
          </w:rPr>
          <w:tab/>
        </w:r>
        <w:r w:rsidR="00020F25" w:rsidRPr="00EC5668">
          <w:rPr>
            <w:rStyle w:val="Hyperlink"/>
            <w:noProof/>
          </w:rPr>
          <w:t>Joints</w:t>
        </w:r>
        <w:r w:rsidR="00020F25">
          <w:rPr>
            <w:noProof/>
            <w:webHidden/>
          </w:rPr>
          <w:tab/>
        </w:r>
        <w:r w:rsidR="00020F25">
          <w:rPr>
            <w:noProof/>
            <w:webHidden/>
          </w:rPr>
          <w:fldChar w:fldCharType="begin"/>
        </w:r>
        <w:r w:rsidR="00020F25">
          <w:rPr>
            <w:noProof/>
            <w:webHidden/>
          </w:rPr>
          <w:instrText xml:space="preserve"> PAGEREF _Toc26921046 \h </w:instrText>
        </w:r>
        <w:r w:rsidR="00020F25">
          <w:rPr>
            <w:noProof/>
            <w:webHidden/>
          </w:rPr>
        </w:r>
        <w:r w:rsidR="00020F25">
          <w:rPr>
            <w:noProof/>
            <w:webHidden/>
          </w:rPr>
          <w:fldChar w:fldCharType="separate"/>
        </w:r>
        <w:r w:rsidR="00020F25">
          <w:rPr>
            <w:noProof/>
            <w:webHidden/>
          </w:rPr>
          <w:t>41</w:t>
        </w:r>
        <w:r w:rsidR="00020F25">
          <w:rPr>
            <w:noProof/>
            <w:webHidden/>
          </w:rPr>
          <w:fldChar w:fldCharType="end"/>
        </w:r>
      </w:hyperlink>
    </w:p>
    <w:p w14:paraId="4F095E83" w14:textId="1D9E4B88"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47" w:history="1">
        <w:r w:rsidR="00020F25" w:rsidRPr="00EC5668">
          <w:rPr>
            <w:rStyle w:val="Hyperlink"/>
            <w:noProof/>
          </w:rPr>
          <w:t>5.4</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 Minimalistic Example of a χMCF file</w:t>
        </w:r>
        <w:r w:rsidR="00020F25">
          <w:rPr>
            <w:noProof/>
            <w:webHidden/>
          </w:rPr>
          <w:tab/>
        </w:r>
        <w:r w:rsidR="00020F25">
          <w:rPr>
            <w:noProof/>
            <w:webHidden/>
          </w:rPr>
          <w:fldChar w:fldCharType="begin"/>
        </w:r>
        <w:r w:rsidR="00020F25">
          <w:rPr>
            <w:noProof/>
            <w:webHidden/>
          </w:rPr>
          <w:instrText xml:space="preserve"> PAGEREF _Toc26921047 \h </w:instrText>
        </w:r>
        <w:r w:rsidR="00020F25">
          <w:rPr>
            <w:noProof/>
            <w:webHidden/>
          </w:rPr>
        </w:r>
        <w:r w:rsidR="00020F25">
          <w:rPr>
            <w:noProof/>
            <w:webHidden/>
          </w:rPr>
          <w:fldChar w:fldCharType="separate"/>
        </w:r>
        <w:r w:rsidR="00020F25">
          <w:rPr>
            <w:noProof/>
            <w:webHidden/>
          </w:rPr>
          <w:t>42</w:t>
        </w:r>
        <w:r w:rsidR="00020F25">
          <w:rPr>
            <w:noProof/>
            <w:webHidden/>
          </w:rPr>
          <w:fldChar w:fldCharType="end"/>
        </w:r>
      </w:hyperlink>
    </w:p>
    <w:p w14:paraId="357BA8D9" w14:textId="00E813CE"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48" w:history="1">
        <w:r w:rsidR="00020F25" w:rsidRPr="00EC5668">
          <w:rPr>
            <w:rStyle w:val="Hyperlink"/>
            <w:noProof/>
          </w:rPr>
          <w:t>5.5</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XML Schema Definition</w:t>
        </w:r>
        <w:r w:rsidR="00020F25">
          <w:rPr>
            <w:noProof/>
            <w:webHidden/>
          </w:rPr>
          <w:tab/>
        </w:r>
        <w:r w:rsidR="00020F25">
          <w:rPr>
            <w:noProof/>
            <w:webHidden/>
          </w:rPr>
          <w:fldChar w:fldCharType="begin"/>
        </w:r>
        <w:r w:rsidR="00020F25">
          <w:rPr>
            <w:noProof/>
            <w:webHidden/>
          </w:rPr>
          <w:instrText xml:space="preserve"> PAGEREF _Toc26921048 \h </w:instrText>
        </w:r>
        <w:r w:rsidR="00020F25">
          <w:rPr>
            <w:noProof/>
            <w:webHidden/>
          </w:rPr>
        </w:r>
        <w:r w:rsidR="00020F25">
          <w:rPr>
            <w:noProof/>
            <w:webHidden/>
          </w:rPr>
          <w:fldChar w:fldCharType="separate"/>
        </w:r>
        <w:r w:rsidR="00020F25">
          <w:rPr>
            <w:noProof/>
            <w:webHidden/>
          </w:rPr>
          <w:t>42</w:t>
        </w:r>
        <w:r w:rsidR="00020F25">
          <w:rPr>
            <w:noProof/>
            <w:webHidden/>
          </w:rPr>
          <w:fldChar w:fldCharType="end"/>
        </w:r>
      </w:hyperlink>
    </w:p>
    <w:p w14:paraId="64095DD4" w14:textId="6B4A486E" w:rsidR="00020F25" w:rsidRDefault="00796847">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49" w:history="1">
        <w:r w:rsidR="00020F25" w:rsidRPr="00EC5668">
          <w:rPr>
            <w:rStyle w:val="Hyperlink"/>
            <w:noProof/>
            <w14:scene3d>
              <w14:camera w14:prst="orthographicFront"/>
              <w14:lightRig w14:rig="threePt" w14:dir="t">
                <w14:rot w14:lat="0" w14:lon="0" w14:rev="0"/>
              </w14:lightRig>
            </w14:scene3d>
          </w:rPr>
          <w:t>6</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Data Common to any Connection</w:t>
        </w:r>
        <w:r w:rsidR="00020F25">
          <w:rPr>
            <w:noProof/>
            <w:webHidden/>
          </w:rPr>
          <w:tab/>
        </w:r>
        <w:r w:rsidR="00020F25">
          <w:rPr>
            <w:noProof/>
            <w:webHidden/>
          </w:rPr>
          <w:fldChar w:fldCharType="begin"/>
        </w:r>
        <w:r w:rsidR="00020F25">
          <w:rPr>
            <w:noProof/>
            <w:webHidden/>
          </w:rPr>
          <w:instrText xml:space="preserve"> PAGEREF _Toc26921049 \h </w:instrText>
        </w:r>
        <w:r w:rsidR="00020F25">
          <w:rPr>
            <w:noProof/>
            <w:webHidden/>
          </w:rPr>
        </w:r>
        <w:r w:rsidR="00020F25">
          <w:rPr>
            <w:noProof/>
            <w:webHidden/>
          </w:rPr>
          <w:fldChar w:fldCharType="separate"/>
        </w:r>
        <w:r w:rsidR="00020F25">
          <w:rPr>
            <w:noProof/>
            <w:webHidden/>
          </w:rPr>
          <w:t>43</w:t>
        </w:r>
        <w:r w:rsidR="00020F25">
          <w:rPr>
            <w:noProof/>
            <w:webHidden/>
          </w:rPr>
          <w:fldChar w:fldCharType="end"/>
        </w:r>
      </w:hyperlink>
    </w:p>
    <w:p w14:paraId="5661756A" w14:textId="0BB823F1"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0" w:history="1">
        <w:r w:rsidR="00020F25" w:rsidRPr="00EC5668">
          <w:rPr>
            <w:rStyle w:val="Hyperlink"/>
            <w:noProof/>
          </w:rPr>
          <w:t>6.1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Indices and their properties</w:t>
        </w:r>
        <w:r w:rsidR="00020F25">
          <w:rPr>
            <w:noProof/>
            <w:webHidden/>
          </w:rPr>
          <w:tab/>
        </w:r>
        <w:r w:rsidR="00020F25">
          <w:rPr>
            <w:noProof/>
            <w:webHidden/>
          </w:rPr>
          <w:fldChar w:fldCharType="begin"/>
        </w:r>
        <w:r w:rsidR="00020F25">
          <w:rPr>
            <w:noProof/>
            <w:webHidden/>
          </w:rPr>
          <w:instrText xml:space="preserve"> PAGEREF _Toc26921050 \h </w:instrText>
        </w:r>
        <w:r w:rsidR="00020F25">
          <w:rPr>
            <w:noProof/>
            <w:webHidden/>
          </w:rPr>
        </w:r>
        <w:r w:rsidR="00020F25">
          <w:rPr>
            <w:noProof/>
            <w:webHidden/>
          </w:rPr>
          <w:fldChar w:fldCharType="separate"/>
        </w:r>
        <w:r w:rsidR="00020F25">
          <w:rPr>
            <w:noProof/>
            <w:webHidden/>
          </w:rPr>
          <w:t>43</w:t>
        </w:r>
        <w:r w:rsidR="00020F25">
          <w:rPr>
            <w:noProof/>
            <w:webHidden/>
          </w:rPr>
          <w:fldChar w:fldCharType="end"/>
        </w:r>
      </w:hyperlink>
    </w:p>
    <w:p w14:paraId="73E256D2" w14:textId="42B9E3EA"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1" w:history="1">
        <w:r w:rsidR="00020F25" w:rsidRPr="00EC5668">
          <w:rPr>
            <w:rStyle w:val="Hyperlink"/>
            <w:noProof/>
          </w:rPr>
          <w:t>6.2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 xml:space="preserve">Attribute </w:t>
        </w:r>
        <w:r w:rsidR="00020F25" w:rsidRPr="00EC5668">
          <w:rPr>
            <w:rStyle w:val="Hyperlink"/>
            <w:rFonts w:ascii="Courier New" w:hAnsi="Courier New" w:cs="Courier New"/>
            <w:noProof/>
            <w:highlight w:val="white"/>
          </w:rPr>
          <w:t>label</w:t>
        </w:r>
        <w:r w:rsidR="00020F25">
          <w:rPr>
            <w:noProof/>
            <w:webHidden/>
          </w:rPr>
          <w:tab/>
        </w:r>
        <w:r w:rsidR="00020F25">
          <w:rPr>
            <w:noProof/>
            <w:webHidden/>
          </w:rPr>
          <w:fldChar w:fldCharType="begin"/>
        </w:r>
        <w:r w:rsidR="00020F25">
          <w:rPr>
            <w:noProof/>
            <w:webHidden/>
          </w:rPr>
          <w:instrText xml:space="preserve"> PAGEREF _Toc26921051 \h </w:instrText>
        </w:r>
        <w:r w:rsidR="00020F25">
          <w:rPr>
            <w:noProof/>
            <w:webHidden/>
          </w:rPr>
        </w:r>
        <w:r w:rsidR="00020F25">
          <w:rPr>
            <w:noProof/>
            <w:webHidden/>
          </w:rPr>
          <w:fldChar w:fldCharType="separate"/>
        </w:r>
        <w:r w:rsidR="00020F25">
          <w:rPr>
            <w:noProof/>
            <w:webHidden/>
          </w:rPr>
          <w:t>43</w:t>
        </w:r>
        <w:r w:rsidR="00020F25">
          <w:rPr>
            <w:noProof/>
            <w:webHidden/>
          </w:rPr>
          <w:fldChar w:fldCharType="end"/>
        </w:r>
      </w:hyperlink>
    </w:p>
    <w:p w14:paraId="4D29A508" w14:textId="229452A8"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2" w:history="1">
        <w:r w:rsidR="00020F25" w:rsidRPr="00EC5668">
          <w:rPr>
            <w:rStyle w:val="Hyperlink"/>
            <w:noProof/>
          </w:rPr>
          <w:t>6.3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Dimensions and Coordinates</w:t>
        </w:r>
        <w:r w:rsidR="00020F25">
          <w:rPr>
            <w:noProof/>
            <w:webHidden/>
          </w:rPr>
          <w:tab/>
        </w:r>
        <w:r w:rsidR="00020F25">
          <w:rPr>
            <w:noProof/>
            <w:webHidden/>
          </w:rPr>
          <w:fldChar w:fldCharType="begin"/>
        </w:r>
        <w:r w:rsidR="00020F25">
          <w:rPr>
            <w:noProof/>
            <w:webHidden/>
          </w:rPr>
          <w:instrText xml:space="preserve"> PAGEREF _Toc26921052 \h </w:instrText>
        </w:r>
        <w:r w:rsidR="00020F25">
          <w:rPr>
            <w:noProof/>
            <w:webHidden/>
          </w:rPr>
        </w:r>
        <w:r w:rsidR="00020F25">
          <w:rPr>
            <w:noProof/>
            <w:webHidden/>
          </w:rPr>
          <w:fldChar w:fldCharType="separate"/>
        </w:r>
        <w:r w:rsidR="00020F25">
          <w:rPr>
            <w:noProof/>
            <w:webHidden/>
          </w:rPr>
          <w:t>43</w:t>
        </w:r>
        <w:r w:rsidR="00020F25">
          <w:rPr>
            <w:noProof/>
            <w:webHidden/>
          </w:rPr>
          <w:fldChar w:fldCharType="end"/>
        </w:r>
      </w:hyperlink>
    </w:p>
    <w:p w14:paraId="51AD0FBA" w14:textId="5C24BCEA"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3" w:history="1">
        <w:r w:rsidR="00020F25" w:rsidRPr="00EC5668">
          <w:rPr>
            <w:rStyle w:val="Hyperlink"/>
            <w:noProof/>
          </w:rPr>
          <w:t>6.4</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 xml:space="preserve">Attribute </w:t>
        </w:r>
        <w:r w:rsidR="00020F25" w:rsidRPr="00EC5668">
          <w:rPr>
            <w:rStyle w:val="Hyperlink"/>
            <w:rFonts w:ascii="Courier New" w:hAnsi="Courier New" w:cs="Courier New"/>
            <w:noProof/>
            <w:highlight w:val="white"/>
          </w:rPr>
          <w:t>quality_control</w:t>
        </w:r>
        <w:r w:rsidR="00020F25">
          <w:rPr>
            <w:noProof/>
            <w:webHidden/>
          </w:rPr>
          <w:tab/>
        </w:r>
        <w:r w:rsidR="00020F25">
          <w:rPr>
            <w:noProof/>
            <w:webHidden/>
          </w:rPr>
          <w:fldChar w:fldCharType="begin"/>
        </w:r>
        <w:r w:rsidR="00020F25">
          <w:rPr>
            <w:noProof/>
            <w:webHidden/>
          </w:rPr>
          <w:instrText xml:space="preserve"> PAGEREF _Toc26921053 \h </w:instrText>
        </w:r>
        <w:r w:rsidR="00020F25">
          <w:rPr>
            <w:noProof/>
            <w:webHidden/>
          </w:rPr>
        </w:r>
        <w:r w:rsidR="00020F25">
          <w:rPr>
            <w:noProof/>
            <w:webHidden/>
          </w:rPr>
          <w:fldChar w:fldCharType="separate"/>
        </w:r>
        <w:r w:rsidR="00020F25">
          <w:rPr>
            <w:noProof/>
            <w:webHidden/>
          </w:rPr>
          <w:t>43</w:t>
        </w:r>
        <w:r w:rsidR="00020F25">
          <w:rPr>
            <w:noProof/>
            <w:webHidden/>
          </w:rPr>
          <w:fldChar w:fldCharType="end"/>
        </w:r>
      </w:hyperlink>
    </w:p>
    <w:p w14:paraId="77413B04" w14:textId="60E75128"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4" w:history="1">
        <w:r w:rsidR="00020F25" w:rsidRPr="00EC5668">
          <w:rPr>
            <w:rStyle w:val="Hyperlink"/>
            <w:noProof/>
          </w:rPr>
          <w:t>6.5</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Custom Attributes list</w:t>
        </w:r>
        <w:r w:rsidR="00020F25">
          <w:rPr>
            <w:noProof/>
            <w:webHidden/>
          </w:rPr>
          <w:tab/>
        </w:r>
        <w:r w:rsidR="00020F25">
          <w:rPr>
            <w:noProof/>
            <w:webHidden/>
          </w:rPr>
          <w:fldChar w:fldCharType="begin"/>
        </w:r>
        <w:r w:rsidR="00020F25">
          <w:rPr>
            <w:noProof/>
            <w:webHidden/>
          </w:rPr>
          <w:instrText xml:space="preserve"> PAGEREF _Toc26921054 \h </w:instrText>
        </w:r>
        <w:r w:rsidR="00020F25">
          <w:rPr>
            <w:noProof/>
            <w:webHidden/>
          </w:rPr>
        </w:r>
        <w:r w:rsidR="00020F25">
          <w:rPr>
            <w:noProof/>
            <w:webHidden/>
          </w:rPr>
          <w:fldChar w:fldCharType="separate"/>
        </w:r>
        <w:r w:rsidR="00020F25">
          <w:rPr>
            <w:noProof/>
            <w:webHidden/>
          </w:rPr>
          <w:t>44</w:t>
        </w:r>
        <w:r w:rsidR="00020F25">
          <w:rPr>
            <w:noProof/>
            <w:webHidden/>
          </w:rPr>
          <w:fldChar w:fldCharType="end"/>
        </w:r>
      </w:hyperlink>
    </w:p>
    <w:p w14:paraId="1C82109A" w14:textId="5E3527BF"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5" w:history="1">
        <w:r w:rsidR="00020F25" w:rsidRPr="00EC5668">
          <w:rPr>
            <w:rStyle w:val="Hyperlink"/>
            <w:noProof/>
          </w:rPr>
          <w:t>6.6</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 xml:space="preserve">Distinction between </w:t>
        </w:r>
        <w:r w:rsidR="00020F25" w:rsidRPr="00EC5668">
          <w:rPr>
            <w:rStyle w:val="Hyperlink"/>
            <w:rFonts w:ascii="Courier New" w:hAnsi="Courier New" w:cs="Courier New"/>
            <w:noProof/>
          </w:rPr>
          <w:t>&lt;custom_attributes/&gt;</w:t>
        </w:r>
        <w:r w:rsidR="00020F25" w:rsidRPr="00EC5668">
          <w:rPr>
            <w:rStyle w:val="Hyperlink"/>
            <w:noProof/>
          </w:rPr>
          <w:t xml:space="preserve"> and </w:t>
        </w:r>
        <w:r w:rsidR="00020F25" w:rsidRPr="00EC5668">
          <w:rPr>
            <w:rStyle w:val="Hyperlink"/>
            <w:rFonts w:ascii="Courier New" w:hAnsi="Courier New" w:cs="Courier New"/>
            <w:noProof/>
          </w:rPr>
          <w:t>&lt;appdata/&gt;</w:t>
        </w:r>
        <w:r w:rsidR="00020F25">
          <w:rPr>
            <w:noProof/>
            <w:webHidden/>
          </w:rPr>
          <w:tab/>
        </w:r>
        <w:r w:rsidR="00020F25">
          <w:rPr>
            <w:noProof/>
            <w:webHidden/>
          </w:rPr>
          <w:fldChar w:fldCharType="begin"/>
        </w:r>
        <w:r w:rsidR="00020F25">
          <w:rPr>
            <w:noProof/>
            <w:webHidden/>
          </w:rPr>
          <w:instrText xml:space="preserve"> PAGEREF _Toc26921055 \h </w:instrText>
        </w:r>
        <w:r w:rsidR="00020F25">
          <w:rPr>
            <w:noProof/>
            <w:webHidden/>
          </w:rPr>
        </w:r>
        <w:r w:rsidR="00020F25">
          <w:rPr>
            <w:noProof/>
            <w:webHidden/>
          </w:rPr>
          <w:fldChar w:fldCharType="separate"/>
        </w:r>
        <w:r w:rsidR="00020F25">
          <w:rPr>
            <w:noProof/>
            <w:webHidden/>
          </w:rPr>
          <w:t>49</w:t>
        </w:r>
        <w:r w:rsidR="00020F25">
          <w:rPr>
            <w:noProof/>
            <w:webHidden/>
          </w:rPr>
          <w:fldChar w:fldCharType="end"/>
        </w:r>
      </w:hyperlink>
    </w:p>
    <w:p w14:paraId="44C39912" w14:textId="55C194BF" w:rsidR="00020F25" w:rsidRDefault="00796847">
      <w:pPr>
        <w:pStyle w:val="TOC3"/>
        <w:rPr>
          <w:rFonts w:asciiTheme="minorHAnsi" w:eastAsiaTheme="minorEastAsia" w:hAnsiTheme="minorHAnsi" w:cstheme="minorBidi"/>
          <w:noProof/>
          <w:sz w:val="22"/>
          <w:szCs w:val="22"/>
          <w:lang w:val="de-DE"/>
        </w:rPr>
      </w:pPr>
      <w:hyperlink w:anchor="_Toc26921056" w:history="1">
        <w:r w:rsidR="00020F25" w:rsidRPr="00EC5668">
          <w:rPr>
            <w:rStyle w:val="Hyperlink"/>
            <w:noProof/>
          </w:rPr>
          <w:t>6.6.1</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Needs of different process roles, addressed by </w:t>
        </w:r>
        <w:r w:rsidR="00020F25" w:rsidRPr="00EC5668">
          <w:rPr>
            <w:rStyle w:val="Hyperlink"/>
            <w:rFonts w:ascii="Courier New" w:hAnsi="Courier New" w:cs="Courier New"/>
            <w:i/>
            <w:iCs/>
            <w:noProof/>
          </w:rPr>
          <w:t>&lt;custom_attributes/&gt;</w:t>
        </w:r>
        <w:r w:rsidR="00020F25" w:rsidRPr="00EC5668">
          <w:rPr>
            <w:rStyle w:val="Hyperlink"/>
            <w:noProof/>
          </w:rPr>
          <w:t xml:space="preserve"> and </w:t>
        </w:r>
        <w:r w:rsidR="00020F25" w:rsidRPr="00EC5668">
          <w:rPr>
            <w:rStyle w:val="Hyperlink"/>
            <w:rFonts w:ascii="Courier New" w:hAnsi="Courier New" w:cs="Courier New"/>
            <w:i/>
            <w:iCs/>
            <w:noProof/>
          </w:rPr>
          <w:t>&lt;appdata/&gt;</w:t>
        </w:r>
        <w:r w:rsidR="00020F25">
          <w:rPr>
            <w:noProof/>
            <w:webHidden/>
          </w:rPr>
          <w:tab/>
        </w:r>
        <w:r w:rsidR="00020F25">
          <w:rPr>
            <w:noProof/>
            <w:webHidden/>
          </w:rPr>
          <w:fldChar w:fldCharType="begin"/>
        </w:r>
        <w:r w:rsidR="00020F25">
          <w:rPr>
            <w:noProof/>
            <w:webHidden/>
          </w:rPr>
          <w:instrText xml:space="preserve"> PAGEREF _Toc26921056 \h </w:instrText>
        </w:r>
        <w:r w:rsidR="00020F25">
          <w:rPr>
            <w:noProof/>
            <w:webHidden/>
          </w:rPr>
        </w:r>
        <w:r w:rsidR="00020F25">
          <w:rPr>
            <w:noProof/>
            <w:webHidden/>
          </w:rPr>
          <w:fldChar w:fldCharType="separate"/>
        </w:r>
        <w:r w:rsidR="00020F25">
          <w:rPr>
            <w:noProof/>
            <w:webHidden/>
          </w:rPr>
          <w:t>49</w:t>
        </w:r>
        <w:r w:rsidR="00020F25">
          <w:rPr>
            <w:noProof/>
            <w:webHidden/>
          </w:rPr>
          <w:fldChar w:fldCharType="end"/>
        </w:r>
      </w:hyperlink>
    </w:p>
    <w:p w14:paraId="1ED41910" w14:textId="308084FC" w:rsidR="00020F25" w:rsidRDefault="00796847">
      <w:pPr>
        <w:pStyle w:val="TOC3"/>
        <w:rPr>
          <w:rFonts w:asciiTheme="minorHAnsi" w:eastAsiaTheme="minorEastAsia" w:hAnsiTheme="minorHAnsi" w:cstheme="minorBidi"/>
          <w:noProof/>
          <w:sz w:val="22"/>
          <w:szCs w:val="22"/>
          <w:lang w:val="de-DE"/>
        </w:rPr>
      </w:pPr>
      <w:hyperlink w:anchor="_Toc26921057" w:history="1">
        <w:r w:rsidR="00020F25" w:rsidRPr="00EC5668">
          <w:rPr>
            <w:rStyle w:val="Hyperlink"/>
            <w:noProof/>
          </w:rPr>
          <w:t>6.6.2</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Needs of different applications, addressed by </w:t>
        </w:r>
        <w:r w:rsidR="00020F25" w:rsidRPr="00EC5668">
          <w:rPr>
            <w:rStyle w:val="Hyperlink"/>
            <w:rFonts w:ascii="Courier New" w:hAnsi="Courier New" w:cs="Courier New"/>
            <w:i/>
            <w:iCs/>
            <w:noProof/>
          </w:rPr>
          <w:t>&lt;custom_attributes/&gt;</w:t>
        </w:r>
        <w:r w:rsidR="00020F25" w:rsidRPr="00EC5668">
          <w:rPr>
            <w:rStyle w:val="Hyperlink"/>
            <w:noProof/>
          </w:rPr>
          <w:t xml:space="preserve"> and </w:t>
        </w:r>
        <w:r w:rsidR="00020F25" w:rsidRPr="00EC5668">
          <w:rPr>
            <w:rStyle w:val="Hyperlink"/>
            <w:rFonts w:ascii="Courier New" w:hAnsi="Courier New" w:cs="Courier New"/>
            <w:i/>
            <w:iCs/>
            <w:noProof/>
          </w:rPr>
          <w:t>&lt;appdata/&gt;</w:t>
        </w:r>
        <w:r w:rsidR="00020F25">
          <w:rPr>
            <w:noProof/>
            <w:webHidden/>
          </w:rPr>
          <w:tab/>
        </w:r>
        <w:r w:rsidR="00020F25">
          <w:rPr>
            <w:noProof/>
            <w:webHidden/>
          </w:rPr>
          <w:fldChar w:fldCharType="begin"/>
        </w:r>
        <w:r w:rsidR="00020F25">
          <w:rPr>
            <w:noProof/>
            <w:webHidden/>
          </w:rPr>
          <w:instrText xml:space="preserve"> PAGEREF _Toc26921057 \h </w:instrText>
        </w:r>
        <w:r w:rsidR="00020F25">
          <w:rPr>
            <w:noProof/>
            <w:webHidden/>
          </w:rPr>
        </w:r>
        <w:r w:rsidR="00020F25">
          <w:rPr>
            <w:noProof/>
            <w:webHidden/>
          </w:rPr>
          <w:fldChar w:fldCharType="separate"/>
        </w:r>
        <w:r w:rsidR="00020F25">
          <w:rPr>
            <w:noProof/>
            <w:webHidden/>
          </w:rPr>
          <w:t>49</w:t>
        </w:r>
        <w:r w:rsidR="00020F25">
          <w:rPr>
            <w:noProof/>
            <w:webHidden/>
          </w:rPr>
          <w:fldChar w:fldCharType="end"/>
        </w:r>
      </w:hyperlink>
    </w:p>
    <w:p w14:paraId="49D24644" w14:textId="58817761" w:rsidR="00020F25" w:rsidRDefault="00796847">
      <w:pPr>
        <w:pStyle w:val="TOC3"/>
        <w:rPr>
          <w:rFonts w:asciiTheme="minorHAnsi" w:eastAsiaTheme="minorEastAsia" w:hAnsiTheme="minorHAnsi" w:cstheme="minorBidi"/>
          <w:noProof/>
          <w:sz w:val="22"/>
          <w:szCs w:val="22"/>
          <w:lang w:val="de-DE"/>
        </w:rPr>
      </w:pPr>
      <w:hyperlink w:anchor="_Toc26921058" w:history="1">
        <w:r w:rsidR="00020F25" w:rsidRPr="00EC5668">
          <w:rPr>
            <w:rStyle w:val="Hyperlink"/>
            <w:noProof/>
          </w:rPr>
          <w:t>6.6.3</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Different levels of </w:t>
        </w:r>
        <w:r w:rsidR="00020F25" w:rsidRPr="00EC5668">
          <w:rPr>
            <w:rStyle w:val="Hyperlink"/>
            <w:rFonts w:ascii="Courier New" w:hAnsi="Courier New" w:cs="Courier New"/>
            <w:i/>
            <w:iCs/>
            <w:noProof/>
          </w:rPr>
          <w:t>&lt;custom_attributes/&gt;</w:t>
        </w:r>
        <w:r w:rsidR="00020F25" w:rsidRPr="00EC5668">
          <w:rPr>
            <w:rStyle w:val="Hyperlink"/>
            <w:noProof/>
          </w:rPr>
          <w:t xml:space="preserve"> and </w:t>
        </w:r>
        <w:r w:rsidR="00020F25" w:rsidRPr="00EC5668">
          <w:rPr>
            <w:rStyle w:val="Hyperlink"/>
            <w:rFonts w:ascii="Courier New" w:hAnsi="Courier New" w:cs="Courier New"/>
            <w:i/>
            <w:iCs/>
            <w:noProof/>
          </w:rPr>
          <w:t>&lt;appdata/&gt;</w:t>
        </w:r>
        <w:r w:rsidR="00020F25" w:rsidRPr="00EC5668">
          <w:rPr>
            <w:rStyle w:val="Hyperlink"/>
            <w:noProof/>
          </w:rPr>
          <w:t xml:space="preserve"> within χMCF data model</w:t>
        </w:r>
        <w:r w:rsidR="00020F25">
          <w:rPr>
            <w:noProof/>
            <w:webHidden/>
          </w:rPr>
          <w:tab/>
        </w:r>
        <w:r w:rsidR="00020F25">
          <w:rPr>
            <w:noProof/>
            <w:webHidden/>
          </w:rPr>
          <w:fldChar w:fldCharType="begin"/>
        </w:r>
        <w:r w:rsidR="00020F25">
          <w:rPr>
            <w:noProof/>
            <w:webHidden/>
          </w:rPr>
          <w:instrText xml:space="preserve"> PAGEREF _Toc26921058 \h </w:instrText>
        </w:r>
        <w:r w:rsidR="00020F25">
          <w:rPr>
            <w:noProof/>
            <w:webHidden/>
          </w:rPr>
        </w:r>
        <w:r w:rsidR="00020F25">
          <w:rPr>
            <w:noProof/>
            <w:webHidden/>
          </w:rPr>
          <w:fldChar w:fldCharType="separate"/>
        </w:r>
        <w:r w:rsidR="00020F25">
          <w:rPr>
            <w:noProof/>
            <w:webHidden/>
          </w:rPr>
          <w:t>50</w:t>
        </w:r>
        <w:r w:rsidR="00020F25">
          <w:rPr>
            <w:noProof/>
            <w:webHidden/>
          </w:rPr>
          <w:fldChar w:fldCharType="end"/>
        </w:r>
      </w:hyperlink>
    </w:p>
    <w:p w14:paraId="22DE752C" w14:textId="4BC29F0F" w:rsidR="00020F25" w:rsidRDefault="00796847">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59" w:history="1">
        <w:r w:rsidR="00020F25" w:rsidRPr="00EC5668">
          <w:rPr>
            <w:rStyle w:val="Hyperlink"/>
            <w:noProof/>
            <w14:scene3d>
              <w14:camera w14:prst="orthographicFront"/>
              <w14:lightRig w14:rig="threePt" w14:dir="t">
                <w14:rot w14:lat="0" w14:lon="0" w14:rev="0"/>
              </w14:lightRig>
            </w14:scene3d>
          </w:rPr>
          <w:t>7</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0D connections</w:t>
        </w:r>
        <w:r w:rsidR="00020F25">
          <w:rPr>
            <w:noProof/>
            <w:webHidden/>
          </w:rPr>
          <w:tab/>
        </w:r>
        <w:r w:rsidR="00020F25">
          <w:rPr>
            <w:noProof/>
            <w:webHidden/>
          </w:rPr>
          <w:fldChar w:fldCharType="begin"/>
        </w:r>
        <w:r w:rsidR="00020F25">
          <w:rPr>
            <w:noProof/>
            <w:webHidden/>
          </w:rPr>
          <w:instrText xml:space="preserve"> PAGEREF _Toc26921059 \h </w:instrText>
        </w:r>
        <w:r w:rsidR="00020F25">
          <w:rPr>
            <w:noProof/>
            <w:webHidden/>
          </w:rPr>
        </w:r>
        <w:r w:rsidR="00020F25">
          <w:rPr>
            <w:noProof/>
            <w:webHidden/>
          </w:rPr>
          <w:fldChar w:fldCharType="separate"/>
        </w:r>
        <w:r w:rsidR="00020F25">
          <w:rPr>
            <w:noProof/>
            <w:webHidden/>
          </w:rPr>
          <w:t>51</w:t>
        </w:r>
        <w:r w:rsidR="00020F25">
          <w:rPr>
            <w:noProof/>
            <w:webHidden/>
          </w:rPr>
          <w:fldChar w:fldCharType="end"/>
        </w:r>
      </w:hyperlink>
    </w:p>
    <w:p w14:paraId="4B41E3FD" w14:textId="6581F21E"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60" w:history="1">
        <w:r w:rsidR="00020F25" w:rsidRPr="00EC5668">
          <w:rPr>
            <w:rStyle w:val="Hyperlink"/>
            <w:noProof/>
          </w:rPr>
          <w:t>7.1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Generic Definitions</w:t>
        </w:r>
        <w:r w:rsidR="00020F25">
          <w:rPr>
            <w:noProof/>
            <w:webHidden/>
          </w:rPr>
          <w:tab/>
        </w:r>
        <w:r w:rsidR="00020F25">
          <w:rPr>
            <w:noProof/>
            <w:webHidden/>
          </w:rPr>
          <w:fldChar w:fldCharType="begin"/>
        </w:r>
        <w:r w:rsidR="00020F25">
          <w:rPr>
            <w:noProof/>
            <w:webHidden/>
          </w:rPr>
          <w:instrText xml:space="preserve"> PAGEREF _Toc26921060 \h </w:instrText>
        </w:r>
        <w:r w:rsidR="00020F25">
          <w:rPr>
            <w:noProof/>
            <w:webHidden/>
          </w:rPr>
        </w:r>
        <w:r w:rsidR="00020F25">
          <w:rPr>
            <w:noProof/>
            <w:webHidden/>
          </w:rPr>
          <w:fldChar w:fldCharType="separate"/>
        </w:r>
        <w:r w:rsidR="00020F25">
          <w:rPr>
            <w:noProof/>
            <w:webHidden/>
          </w:rPr>
          <w:t>51</w:t>
        </w:r>
        <w:r w:rsidR="00020F25">
          <w:rPr>
            <w:noProof/>
            <w:webHidden/>
          </w:rPr>
          <w:fldChar w:fldCharType="end"/>
        </w:r>
      </w:hyperlink>
    </w:p>
    <w:p w14:paraId="39D433EE" w14:textId="41A7996C" w:rsidR="00020F25" w:rsidRDefault="00796847">
      <w:pPr>
        <w:pStyle w:val="TOC3"/>
        <w:rPr>
          <w:rFonts w:asciiTheme="minorHAnsi" w:eastAsiaTheme="minorEastAsia" w:hAnsiTheme="minorHAnsi" w:cstheme="minorBidi"/>
          <w:noProof/>
          <w:sz w:val="22"/>
          <w:szCs w:val="22"/>
          <w:lang w:val="de-DE"/>
        </w:rPr>
      </w:pPr>
      <w:hyperlink w:anchor="_Toc26921061" w:history="1">
        <w:r w:rsidR="00020F25" w:rsidRPr="00EC5668">
          <w:rPr>
            <w:rStyle w:val="Hyperlink"/>
            <w:noProof/>
          </w:rPr>
          <w:t>7.1.1</w:t>
        </w:r>
        <w:r w:rsidR="00020F25">
          <w:rPr>
            <w:rFonts w:asciiTheme="minorHAnsi" w:eastAsiaTheme="minorEastAsia" w:hAnsiTheme="minorHAnsi" w:cstheme="minorBidi"/>
            <w:noProof/>
            <w:sz w:val="22"/>
            <w:szCs w:val="22"/>
            <w:lang w:val="de-DE"/>
          </w:rPr>
          <w:tab/>
        </w:r>
        <w:r w:rsidR="00020F25" w:rsidRPr="00EC5668">
          <w:rPr>
            <w:rStyle w:val="Hyperlink"/>
            <w:noProof/>
          </w:rPr>
          <w:t>Identification</w:t>
        </w:r>
        <w:r w:rsidR="00020F25">
          <w:rPr>
            <w:noProof/>
            <w:webHidden/>
          </w:rPr>
          <w:tab/>
        </w:r>
        <w:r w:rsidR="00020F25">
          <w:rPr>
            <w:noProof/>
            <w:webHidden/>
          </w:rPr>
          <w:fldChar w:fldCharType="begin"/>
        </w:r>
        <w:r w:rsidR="00020F25">
          <w:rPr>
            <w:noProof/>
            <w:webHidden/>
          </w:rPr>
          <w:instrText xml:space="preserve"> PAGEREF _Toc26921061 \h </w:instrText>
        </w:r>
        <w:r w:rsidR="00020F25">
          <w:rPr>
            <w:noProof/>
            <w:webHidden/>
          </w:rPr>
        </w:r>
        <w:r w:rsidR="00020F25">
          <w:rPr>
            <w:noProof/>
            <w:webHidden/>
          </w:rPr>
          <w:fldChar w:fldCharType="separate"/>
        </w:r>
        <w:r w:rsidR="00020F25">
          <w:rPr>
            <w:noProof/>
            <w:webHidden/>
          </w:rPr>
          <w:t>51</w:t>
        </w:r>
        <w:r w:rsidR="00020F25">
          <w:rPr>
            <w:noProof/>
            <w:webHidden/>
          </w:rPr>
          <w:fldChar w:fldCharType="end"/>
        </w:r>
      </w:hyperlink>
    </w:p>
    <w:p w14:paraId="1CD91531" w14:textId="4294D09A" w:rsidR="00020F25" w:rsidRDefault="00796847">
      <w:pPr>
        <w:pStyle w:val="TOC3"/>
        <w:rPr>
          <w:rFonts w:asciiTheme="minorHAnsi" w:eastAsiaTheme="minorEastAsia" w:hAnsiTheme="minorHAnsi" w:cstheme="minorBidi"/>
          <w:noProof/>
          <w:sz w:val="22"/>
          <w:szCs w:val="22"/>
          <w:lang w:val="de-DE"/>
        </w:rPr>
      </w:pPr>
      <w:hyperlink w:anchor="_Toc26921062" w:history="1">
        <w:r w:rsidR="00020F25" w:rsidRPr="00EC5668">
          <w:rPr>
            <w:rStyle w:val="Hyperlink"/>
            <w:noProof/>
          </w:rPr>
          <w:t>7.1.2</w:t>
        </w:r>
        <w:r w:rsidR="00020F25">
          <w:rPr>
            <w:rFonts w:asciiTheme="minorHAnsi" w:eastAsiaTheme="minorEastAsia" w:hAnsiTheme="minorHAnsi" w:cstheme="minorBidi"/>
            <w:noProof/>
            <w:sz w:val="22"/>
            <w:szCs w:val="22"/>
            <w:lang w:val="de-DE"/>
          </w:rPr>
          <w:tab/>
        </w:r>
        <w:r w:rsidR="00020F25" w:rsidRPr="00EC5668">
          <w:rPr>
            <w:rStyle w:val="Hyperlink"/>
            <w:noProof/>
          </w:rPr>
          <w:t>Location</w:t>
        </w:r>
        <w:r w:rsidR="00020F25">
          <w:rPr>
            <w:noProof/>
            <w:webHidden/>
          </w:rPr>
          <w:tab/>
        </w:r>
        <w:r w:rsidR="00020F25">
          <w:rPr>
            <w:noProof/>
            <w:webHidden/>
          </w:rPr>
          <w:fldChar w:fldCharType="begin"/>
        </w:r>
        <w:r w:rsidR="00020F25">
          <w:rPr>
            <w:noProof/>
            <w:webHidden/>
          </w:rPr>
          <w:instrText xml:space="preserve"> PAGEREF _Toc26921062 \h </w:instrText>
        </w:r>
        <w:r w:rsidR="00020F25">
          <w:rPr>
            <w:noProof/>
            <w:webHidden/>
          </w:rPr>
        </w:r>
        <w:r w:rsidR="00020F25">
          <w:rPr>
            <w:noProof/>
            <w:webHidden/>
          </w:rPr>
          <w:fldChar w:fldCharType="separate"/>
        </w:r>
        <w:r w:rsidR="00020F25">
          <w:rPr>
            <w:noProof/>
            <w:webHidden/>
          </w:rPr>
          <w:t>51</w:t>
        </w:r>
        <w:r w:rsidR="00020F25">
          <w:rPr>
            <w:noProof/>
            <w:webHidden/>
          </w:rPr>
          <w:fldChar w:fldCharType="end"/>
        </w:r>
      </w:hyperlink>
    </w:p>
    <w:p w14:paraId="4F0EC993" w14:textId="6834F2A4" w:rsidR="00020F25" w:rsidRDefault="00796847">
      <w:pPr>
        <w:pStyle w:val="TOC3"/>
        <w:rPr>
          <w:rFonts w:asciiTheme="minorHAnsi" w:eastAsiaTheme="minorEastAsia" w:hAnsiTheme="minorHAnsi" w:cstheme="minorBidi"/>
          <w:noProof/>
          <w:sz w:val="22"/>
          <w:szCs w:val="22"/>
          <w:lang w:val="de-DE"/>
        </w:rPr>
      </w:pPr>
      <w:hyperlink w:anchor="_Toc26921063" w:history="1">
        <w:r w:rsidR="00020F25" w:rsidRPr="00EC5668">
          <w:rPr>
            <w:rStyle w:val="Hyperlink"/>
            <w:noProof/>
          </w:rPr>
          <w:t>7.1.3</w:t>
        </w:r>
        <w:r w:rsidR="00020F25">
          <w:rPr>
            <w:rFonts w:asciiTheme="minorHAnsi" w:eastAsiaTheme="minorEastAsia" w:hAnsiTheme="minorHAnsi" w:cstheme="minorBidi"/>
            <w:noProof/>
            <w:sz w:val="22"/>
            <w:szCs w:val="22"/>
            <w:lang w:val="de-DE"/>
          </w:rPr>
          <w:tab/>
        </w:r>
        <w:r w:rsidR="00020F25" w:rsidRPr="00EC5668">
          <w:rPr>
            <w:rStyle w:val="Hyperlink"/>
            <w:noProof/>
          </w:rPr>
          <w:t>Direction</w:t>
        </w:r>
        <w:r w:rsidR="00020F25">
          <w:rPr>
            <w:noProof/>
            <w:webHidden/>
          </w:rPr>
          <w:tab/>
        </w:r>
        <w:r w:rsidR="00020F25">
          <w:rPr>
            <w:noProof/>
            <w:webHidden/>
          </w:rPr>
          <w:fldChar w:fldCharType="begin"/>
        </w:r>
        <w:r w:rsidR="00020F25">
          <w:rPr>
            <w:noProof/>
            <w:webHidden/>
          </w:rPr>
          <w:instrText xml:space="preserve"> PAGEREF _Toc26921063 \h </w:instrText>
        </w:r>
        <w:r w:rsidR="00020F25">
          <w:rPr>
            <w:noProof/>
            <w:webHidden/>
          </w:rPr>
        </w:r>
        <w:r w:rsidR="00020F25">
          <w:rPr>
            <w:noProof/>
            <w:webHidden/>
          </w:rPr>
          <w:fldChar w:fldCharType="separate"/>
        </w:r>
        <w:r w:rsidR="00020F25">
          <w:rPr>
            <w:noProof/>
            <w:webHidden/>
          </w:rPr>
          <w:t>52</w:t>
        </w:r>
        <w:r w:rsidR="00020F25">
          <w:rPr>
            <w:noProof/>
            <w:webHidden/>
          </w:rPr>
          <w:fldChar w:fldCharType="end"/>
        </w:r>
      </w:hyperlink>
    </w:p>
    <w:p w14:paraId="0557DEE7" w14:textId="12D97606" w:rsidR="00020F25" w:rsidRDefault="00796847">
      <w:pPr>
        <w:pStyle w:val="TOC3"/>
        <w:rPr>
          <w:rFonts w:asciiTheme="minorHAnsi" w:eastAsiaTheme="minorEastAsia" w:hAnsiTheme="minorHAnsi" w:cstheme="minorBidi"/>
          <w:noProof/>
          <w:sz w:val="22"/>
          <w:szCs w:val="22"/>
          <w:lang w:val="de-DE"/>
        </w:rPr>
      </w:pPr>
      <w:hyperlink w:anchor="_Toc26921064" w:history="1">
        <w:r w:rsidR="00020F25" w:rsidRPr="00EC5668">
          <w:rPr>
            <w:rStyle w:val="Hyperlink"/>
            <w:noProof/>
          </w:rPr>
          <w:t>7.1.4</w:t>
        </w:r>
        <w:r w:rsidR="00020F25">
          <w:rPr>
            <w:rFonts w:asciiTheme="minorHAnsi" w:eastAsiaTheme="minorEastAsia" w:hAnsiTheme="minorHAnsi" w:cstheme="minorBidi"/>
            <w:noProof/>
            <w:sz w:val="22"/>
            <w:szCs w:val="22"/>
            <w:lang w:val="de-DE"/>
          </w:rPr>
          <w:tab/>
        </w:r>
        <w:r w:rsidR="00020F25" w:rsidRPr="00EC5668">
          <w:rPr>
            <w:rStyle w:val="Hyperlink"/>
            <w:noProof/>
          </w:rPr>
          <w:t>Type Specification</w:t>
        </w:r>
        <w:r w:rsidR="00020F25">
          <w:rPr>
            <w:noProof/>
            <w:webHidden/>
          </w:rPr>
          <w:tab/>
        </w:r>
        <w:r w:rsidR="00020F25">
          <w:rPr>
            <w:noProof/>
            <w:webHidden/>
          </w:rPr>
          <w:fldChar w:fldCharType="begin"/>
        </w:r>
        <w:r w:rsidR="00020F25">
          <w:rPr>
            <w:noProof/>
            <w:webHidden/>
          </w:rPr>
          <w:instrText xml:space="preserve"> PAGEREF _Toc26921064 \h </w:instrText>
        </w:r>
        <w:r w:rsidR="00020F25">
          <w:rPr>
            <w:noProof/>
            <w:webHidden/>
          </w:rPr>
        </w:r>
        <w:r w:rsidR="00020F25">
          <w:rPr>
            <w:noProof/>
            <w:webHidden/>
          </w:rPr>
          <w:fldChar w:fldCharType="separate"/>
        </w:r>
        <w:r w:rsidR="00020F25">
          <w:rPr>
            <w:noProof/>
            <w:webHidden/>
          </w:rPr>
          <w:t>53</w:t>
        </w:r>
        <w:r w:rsidR="00020F25">
          <w:rPr>
            <w:noProof/>
            <w:webHidden/>
          </w:rPr>
          <w:fldChar w:fldCharType="end"/>
        </w:r>
      </w:hyperlink>
    </w:p>
    <w:p w14:paraId="170EF6DF" w14:textId="2E2B4BCC"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65" w:history="1">
        <w:r w:rsidR="00020F25" w:rsidRPr="00EC5668">
          <w:rPr>
            <w:rStyle w:val="Hyperlink"/>
            <w:noProof/>
          </w:rPr>
          <w:t>7.2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Spot Welds</w:t>
        </w:r>
        <w:r w:rsidR="00020F25">
          <w:rPr>
            <w:noProof/>
            <w:webHidden/>
          </w:rPr>
          <w:tab/>
        </w:r>
        <w:r w:rsidR="00020F25">
          <w:rPr>
            <w:noProof/>
            <w:webHidden/>
          </w:rPr>
          <w:fldChar w:fldCharType="begin"/>
        </w:r>
        <w:r w:rsidR="00020F25">
          <w:rPr>
            <w:noProof/>
            <w:webHidden/>
          </w:rPr>
          <w:instrText xml:space="preserve"> PAGEREF _Toc26921065 \h </w:instrText>
        </w:r>
        <w:r w:rsidR="00020F25">
          <w:rPr>
            <w:noProof/>
            <w:webHidden/>
          </w:rPr>
        </w:r>
        <w:r w:rsidR="00020F25">
          <w:rPr>
            <w:noProof/>
            <w:webHidden/>
          </w:rPr>
          <w:fldChar w:fldCharType="separate"/>
        </w:r>
        <w:r w:rsidR="00020F25">
          <w:rPr>
            <w:noProof/>
            <w:webHidden/>
          </w:rPr>
          <w:t>53</w:t>
        </w:r>
        <w:r w:rsidR="00020F25">
          <w:rPr>
            <w:noProof/>
            <w:webHidden/>
          </w:rPr>
          <w:fldChar w:fldCharType="end"/>
        </w:r>
      </w:hyperlink>
    </w:p>
    <w:p w14:paraId="34219045" w14:textId="670A6B40"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66" w:history="1">
        <w:r w:rsidR="00020F25" w:rsidRPr="00EC5668">
          <w:rPr>
            <w:rStyle w:val="Hyperlink"/>
            <w:noProof/>
          </w:rPr>
          <w:t>7.3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Robscans</w:t>
        </w:r>
        <w:r w:rsidR="00020F25">
          <w:rPr>
            <w:noProof/>
            <w:webHidden/>
          </w:rPr>
          <w:tab/>
        </w:r>
        <w:r w:rsidR="00020F25">
          <w:rPr>
            <w:noProof/>
            <w:webHidden/>
          </w:rPr>
          <w:fldChar w:fldCharType="begin"/>
        </w:r>
        <w:r w:rsidR="00020F25">
          <w:rPr>
            <w:noProof/>
            <w:webHidden/>
          </w:rPr>
          <w:instrText xml:space="preserve"> PAGEREF _Toc26921066 \h </w:instrText>
        </w:r>
        <w:r w:rsidR="00020F25">
          <w:rPr>
            <w:noProof/>
            <w:webHidden/>
          </w:rPr>
        </w:r>
        <w:r w:rsidR="00020F25">
          <w:rPr>
            <w:noProof/>
            <w:webHidden/>
          </w:rPr>
          <w:fldChar w:fldCharType="separate"/>
        </w:r>
        <w:r w:rsidR="00020F25">
          <w:rPr>
            <w:noProof/>
            <w:webHidden/>
          </w:rPr>
          <w:t>54</w:t>
        </w:r>
        <w:r w:rsidR="00020F25">
          <w:rPr>
            <w:noProof/>
            <w:webHidden/>
          </w:rPr>
          <w:fldChar w:fldCharType="end"/>
        </w:r>
      </w:hyperlink>
    </w:p>
    <w:p w14:paraId="06A876F2" w14:textId="751343FB"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67" w:history="1">
        <w:r w:rsidR="00020F25" w:rsidRPr="00EC5668">
          <w:rPr>
            <w:rStyle w:val="Hyperlink"/>
            <w:noProof/>
          </w:rPr>
          <w:t>7.4</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Rivets</w:t>
        </w:r>
        <w:r w:rsidR="00020F25">
          <w:rPr>
            <w:noProof/>
            <w:webHidden/>
          </w:rPr>
          <w:tab/>
        </w:r>
        <w:r w:rsidR="00020F25">
          <w:rPr>
            <w:noProof/>
            <w:webHidden/>
          </w:rPr>
          <w:fldChar w:fldCharType="begin"/>
        </w:r>
        <w:r w:rsidR="00020F25">
          <w:rPr>
            <w:noProof/>
            <w:webHidden/>
          </w:rPr>
          <w:instrText xml:space="preserve"> PAGEREF _Toc26921067 \h </w:instrText>
        </w:r>
        <w:r w:rsidR="00020F25">
          <w:rPr>
            <w:noProof/>
            <w:webHidden/>
          </w:rPr>
        </w:r>
        <w:r w:rsidR="00020F25">
          <w:rPr>
            <w:noProof/>
            <w:webHidden/>
          </w:rPr>
          <w:fldChar w:fldCharType="separate"/>
        </w:r>
        <w:r w:rsidR="00020F25">
          <w:rPr>
            <w:noProof/>
            <w:webHidden/>
          </w:rPr>
          <w:t>57</w:t>
        </w:r>
        <w:r w:rsidR="00020F25">
          <w:rPr>
            <w:noProof/>
            <w:webHidden/>
          </w:rPr>
          <w:fldChar w:fldCharType="end"/>
        </w:r>
      </w:hyperlink>
    </w:p>
    <w:p w14:paraId="07E7C728" w14:textId="333F8B00" w:rsidR="00020F25" w:rsidRDefault="00796847">
      <w:pPr>
        <w:pStyle w:val="TOC3"/>
        <w:rPr>
          <w:rFonts w:asciiTheme="minorHAnsi" w:eastAsiaTheme="minorEastAsia" w:hAnsiTheme="minorHAnsi" w:cstheme="minorBidi"/>
          <w:noProof/>
          <w:sz w:val="22"/>
          <w:szCs w:val="22"/>
          <w:lang w:val="de-DE"/>
        </w:rPr>
      </w:pPr>
      <w:hyperlink w:anchor="_Toc26921068" w:history="1">
        <w:r w:rsidR="00020F25" w:rsidRPr="00EC5668">
          <w:rPr>
            <w:rStyle w:val="Hyperlink"/>
            <w:noProof/>
          </w:rPr>
          <w:t>7.4.1</w:t>
        </w:r>
        <w:r w:rsidR="00020F25">
          <w:rPr>
            <w:rFonts w:asciiTheme="minorHAnsi" w:eastAsiaTheme="minorEastAsia" w:hAnsiTheme="minorHAnsi" w:cstheme="minorBidi"/>
            <w:noProof/>
            <w:sz w:val="22"/>
            <w:szCs w:val="22"/>
            <w:lang w:val="de-DE"/>
          </w:rPr>
          <w:tab/>
        </w:r>
        <w:r w:rsidR="00020F25" w:rsidRPr="00EC5668">
          <w:rPr>
            <w:rStyle w:val="Hyperlink"/>
            <w:noProof/>
          </w:rPr>
          <w:t>Blind Rivets</w:t>
        </w:r>
        <w:r w:rsidR="00020F25">
          <w:rPr>
            <w:noProof/>
            <w:webHidden/>
          </w:rPr>
          <w:tab/>
        </w:r>
        <w:r w:rsidR="00020F25">
          <w:rPr>
            <w:noProof/>
            <w:webHidden/>
          </w:rPr>
          <w:fldChar w:fldCharType="begin"/>
        </w:r>
        <w:r w:rsidR="00020F25">
          <w:rPr>
            <w:noProof/>
            <w:webHidden/>
          </w:rPr>
          <w:instrText xml:space="preserve"> PAGEREF _Toc26921068 \h </w:instrText>
        </w:r>
        <w:r w:rsidR="00020F25">
          <w:rPr>
            <w:noProof/>
            <w:webHidden/>
          </w:rPr>
        </w:r>
        <w:r w:rsidR="00020F25">
          <w:rPr>
            <w:noProof/>
            <w:webHidden/>
          </w:rPr>
          <w:fldChar w:fldCharType="separate"/>
        </w:r>
        <w:r w:rsidR="00020F25">
          <w:rPr>
            <w:noProof/>
            <w:webHidden/>
          </w:rPr>
          <w:t>59</w:t>
        </w:r>
        <w:r w:rsidR="00020F25">
          <w:rPr>
            <w:noProof/>
            <w:webHidden/>
          </w:rPr>
          <w:fldChar w:fldCharType="end"/>
        </w:r>
      </w:hyperlink>
    </w:p>
    <w:p w14:paraId="61D00792" w14:textId="5DC1E562" w:rsidR="00020F25" w:rsidRDefault="00796847">
      <w:pPr>
        <w:pStyle w:val="TOC3"/>
        <w:rPr>
          <w:rFonts w:asciiTheme="minorHAnsi" w:eastAsiaTheme="minorEastAsia" w:hAnsiTheme="minorHAnsi" w:cstheme="minorBidi"/>
          <w:noProof/>
          <w:sz w:val="22"/>
          <w:szCs w:val="22"/>
          <w:lang w:val="de-DE"/>
        </w:rPr>
      </w:pPr>
      <w:hyperlink w:anchor="_Toc26921069" w:history="1">
        <w:r w:rsidR="00020F25" w:rsidRPr="00EC5668">
          <w:rPr>
            <w:rStyle w:val="Hyperlink"/>
            <w:noProof/>
          </w:rPr>
          <w:t>7.4.2</w:t>
        </w:r>
        <w:r w:rsidR="00020F25">
          <w:rPr>
            <w:rFonts w:asciiTheme="minorHAnsi" w:eastAsiaTheme="minorEastAsia" w:hAnsiTheme="minorHAnsi" w:cstheme="minorBidi"/>
            <w:noProof/>
            <w:sz w:val="22"/>
            <w:szCs w:val="22"/>
            <w:lang w:val="de-DE"/>
          </w:rPr>
          <w:tab/>
        </w:r>
        <w:r w:rsidR="00020F25" w:rsidRPr="00EC5668">
          <w:rPr>
            <w:rStyle w:val="Hyperlink"/>
            <w:noProof/>
          </w:rPr>
          <w:t>Self-Piercing Rivets</w:t>
        </w:r>
        <w:r w:rsidR="00020F25">
          <w:rPr>
            <w:noProof/>
            <w:webHidden/>
          </w:rPr>
          <w:tab/>
        </w:r>
        <w:r w:rsidR="00020F25">
          <w:rPr>
            <w:noProof/>
            <w:webHidden/>
          </w:rPr>
          <w:fldChar w:fldCharType="begin"/>
        </w:r>
        <w:r w:rsidR="00020F25">
          <w:rPr>
            <w:noProof/>
            <w:webHidden/>
          </w:rPr>
          <w:instrText xml:space="preserve"> PAGEREF _Toc26921069 \h </w:instrText>
        </w:r>
        <w:r w:rsidR="00020F25">
          <w:rPr>
            <w:noProof/>
            <w:webHidden/>
          </w:rPr>
        </w:r>
        <w:r w:rsidR="00020F25">
          <w:rPr>
            <w:noProof/>
            <w:webHidden/>
          </w:rPr>
          <w:fldChar w:fldCharType="separate"/>
        </w:r>
        <w:r w:rsidR="00020F25">
          <w:rPr>
            <w:noProof/>
            <w:webHidden/>
          </w:rPr>
          <w:t>62</w:t>
        </w:r>
        <w:r w:rsidR="00020F25">
          <w:rPr>
            <w:noProof/>
            <w:webHidden/>
          </w:rPr>
          <w:fldChar w:fldCharType="end"/>
        </w:r>
      </w:hyperlink>
    </w:p>
    <w:p w14:paraId="04BF552B" w14:textId="4EDA15D0" w:rsidR="00020F25" w:rsidRDefault="00796847">
      <w:pPr>
        <w:pStyle w:val="TOC3"/>
        <w:rPr>
          <w:rFonts w:asciiTheme="minorHAnsi" w:eastAsiaTheme="minorEastAsia" w:hAnsiTheme="minorHAnsi" w:cstheme="minorBidi"/>
          <w:noProof/>
          <w:sz w:val="22"/>
          <w:szCs w:val="22"/>
          <w:lang w:val="de-DE"/>
        </w:rPr>
      </w:pPr>
      <w:hyperlink w:anchor="_Toc26921070" w:history="1">
        <w:r w:rsidR="00020F25" w:rsidRPr="00EC5668">
          <w:rPr>
            <w:rStyle w:val="Hyperlink"/>
            <w:noProof/>
          </w:rPr>
          <w:t>7.4.3</w:t>
        </w:r>
        <w:r w:rsidR="00020F25">
          <w:rPr>
            <w:rFonts w:asciiTheme="minorHAnsi" w:eastAsiaTheme="minorEastAsia" w:hAnsiTheme="minorHAnsi" w:cstheme="minorBidi"/>
            <w:noProof/>
            <w:sz w:val="22"/>
            <w:szCs w:val="22"/>
            <w:lang w:val="de-DE"/>
          </w:rPr>
          <w:tab/>
        </w:r>
        <w:r w:rsidR="00020F25" w:rsidRPr="00EC5668">
          <w:rPr>
            <w:rStyle w:val="Hyperlink"/>
            <w:noProof/>
          </w:rPr>
          <w:t>Solid Rivets</w:t>
        </w:r>
        <w:r w:rsidR="00020F25">
          <w:rPr>
            <w:noProof/>
            <w:webHidden/>
          </w:rPr>
          <w:tab/>
        </w:r>
        <w:r w:rsidR="00020F25">
          <w:rPr>
            <w:noProof/>
            <w:webHidden/>
          </w:rPr>
          <w:fldChar w:fldCharType="begin"/>
        </w:r>
        <w:r w:rsidR="00020F25">
          <w:rPr>
            <w:noProof/>
            <w:webHidden/>
          </w:rPr>
          <w:instrText xml:space="preserve"> PAGEREF _Toc26921070 \h </w:instrText>
        </w:r>
        <w:r w:rsidR="00020F25">
          <w:rPr>
            <w:noProof/>
            <w:webHidden/>
          </w:rPr>
        </w:r>
        <w:r w:rsidR="00020F25">
          <w:rPr>
            <w:noProof/>
            <w:webHidden/>
          </w:rPr>
          <w:fldChar w:fldCharType="separate"/>
        </w:r>
        <w:r w:rsidR="00020F25">
          <w:rPr>
            <w:noProof/>
            <w:webHidden/>
          </w:rPr>
          <w:t>63</w:t>
        </w:r>
        <w:r w:rsidR="00020F25">
          <w:rPr>
            <w:noProof/>
            <w:webHidden/>
          </w:rPr>
          <w:fldChar w:fldCharType="end"/>
        </w:r>
      </w:hyperlink>
    </w:p>
    <w:p w14:paraId="3B330007" w14:textId="14E8557C" w:rsidR="00020F25" w:rsidRDefault="00796847">
      <w:pPr>
        <w:pStyle w:val="TOC3"/>
        <w:rPr>
          <w:rFonts w:asciiTheme="minorHAnsi" w:eastAsiaTheme="minorEastAsia" w:hAnsiTheme="minorHAnsi" w:cstheme="minorBidi"/>
          <w:noProof/>
          <w:sz w:val="22"/>
          <w:szCs w:val="22"/>
          <w:lang w:val="de-DE"/>
        </w:rPr>
      </w:pPr>
      <w:hyperlink w:anchor="_Toc26921071" w:history="1">
        <w:r w:rsidR="00020F25" w:rsidRPr="00EC5668">
          <w:rPr>
            <w:rStyle w:val="Hyperlink"/>
            <w:noProof/>
          </w:rPr>
          <w:t>7.4.4</w:t>
        </w:r>
        <w:r w:rsidR="00020F25">
          <w:rPr>
            <w:rFonts w:asciiTheme="minorHAnsi" w:eastAsiaTheme="minorEastAsia" w:hAnsiTheme="minorHAnsi" w:cstheme="minorBidi"/>
            <w:noProof/>
            <w:sz w:val="22"/>
            <w:szCs w:val="22"/>
            <w:lang w:val="de-DE"/>
          </w:rPr>
          <w:tab/>
        </w:r>
        <w:r w:rsidR="00020F25" w:rsidRPr="00EC5668">
          <w:rPr>
            <w:rStyle w:val="Hyperlink"/>
            <w:noProof/>
          </w:rPr>
          <w:t>Swop Rivets</w:t>
        </w:r>
        <w:r w:rsidR="00020F25">
          <w:rPr>
            <w:noProof/>
            <w:webHidden/>
          </w:rPr>
          <w:tab/>
        </w:r>
        <w:r w:rsidR="00020F25">
          <w:rPr>
            <w:noProof/>
            <w:webHidden/>
          </w:rPr>
          <w:fldChar w:fldCharType="begin"/>
        </w:r>
        <w:r w:rsidR="00020F25">
          <w:rPr>
            <w:noProof/>
            <w:webHidden/>
          </w:rPr>
          <w:instrText xml:space="preserve"> PAGEREF _Toc26921071 \h </w:instrText>
        </w:r>
        <w:r w:rsidR="00020F25">
          <w:rPr>
            <w:noProof/>
            <w:webHidden/>
          </w:rPr>
        </w:r>
        <w:r w:rsidR="00020F25">
          <w:rPr>
            <w:noProof/>
            <w:webHidden/>
          </w:rPr>
          <w:fldChar w:fldCharType="separate"/>
        </w:r>
        <w:r w:rsidR="00020F25">
          <w:rPr>
            <w:noProof/>
            <w:webHidden/>
          </w:rPr>
          <w:t>66</w:t>
        </w:r>
        <w:r w:rsidR="00020F25">
          <w:rPr>
            <w:noProof/>
            <w:webHidden/>
          </w:rPr>
          <w:fldChar w:fldCharType="end"/>
        </w:r>
      </w:hyperlink>
    </w:p>
    <w:p w14:paraId="2E94E93B" w14:textId="3707F67F"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72" w:history="1">
        <w:r w:rsidR="00020F25" w:rsidRPr="00EC5668">
          <w:rPr>
            <w:rStyle w:val="Hyperlink"/>
            <w:noProof/>
          </w:rPr>
          <w:t>7.5</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Threaded Connections: Bolts and Screws</w:t>
        </w:r>
        <w:r w:rsidR="00020F25">
          <w:rPr>
            <w:noProof/>
            <w:webHidden/>
          </w:rPr>
          <w:tab/>
        </w:r>
        <w:r w:rsidR="00020F25">
          <w:rPr>
            <w:noProof/>
            <w:webHidden/>
          </w:rPr>
          <w:fldChar w:fldCharType="begin"/>
        </w:r>
        <w:r w:rsidR="00020F25">
          <w:rPr>
            <w:noProof/>
            <w:webHidden/>
          </w:rPr>
          <w:instrText xml:space="preserve"> PAGEREF _Toc26921072 \h </w:instrText>
        </w:r>
        <w:r w:rsidR="00020F25">
          <w:rPr>
            <w:noProof/>
            <w:webHidden/>
          </w:rPr>
        </w:r>
        <w:r w:rsidR="00020F25">
          <w:rPr>
            <w:noProof/>
            <w:webHidden/>
          </w:rPr>
          <w:fldChar w:fldCharType="separate"/>
        </w:r>
        <w:r w:rsidR="00020F25">
          <w:rPr>
            <w:noProof/>
            <w:webHidden/>
          </w:rPr>
          <w:t>68</w:t>
        </w:r>
        <w:r w:rsidR="00020F25">
          <w:rPr>
            <w:noProof/>
            <w:webHidden/>
          </w:rPr>
          <w:fldChar w:fldCharType="end"/>
        </w:r>
      </w:hyperlink>
    </w:p>
    <w:p w14:paraId="21C44A5C" w14:textId="1336A16D" w:rsidR="00020F25" w:rsidRDefault="00796847">
      <w:pPr>
        <w:pStyle w:val="TOC3"/>
        <w:rPr>
          <w:rFonts w:asciiTheme="minorHAnsi" w:eastAsiaTheme="minorEastAsia" w:hAnsiTheme="minorHAnsi" w:cstheme="minorBidi"/>
          <w:noProof/>
          <w:sz w:val="22"/>
          <w:szCs w:val="22"/>
          <w:lang w:val="de-DE"/>
        </w:rPr>
      </w:pPr>
      <w:hyperlink w:anchor="_Toc26921073" w:history="1">
        <w:r w:rsidR="00020F25" w:rsidRPr="00EC5668">
          <w:rPr>
            <w:rStyle w:val="Hyperlink"/>
            <w:noProof/>
          </w:rPr>
          <w:t>7.5.1</w:t>
        </w:r>
        <w:r w:rsidR="00020F25">
          <w:rPr>
            <w:rFonts w:asciiTheme="minorHAnsi" w:eastAsiaTheme="minorEastAsia" w:hAnsiTheme="minorHAnsi" w:cstheme="minorBidi"/>
            <w:noProof/>
            <w:sz w:val="22"/>
            <w:szCs w:val="22"/>
            <w:lang w:val="de-DE"/>
          </w:rPr>
          <w:tab/>
        </w:r>
        <w:r w:rsidR="00020F25" w:rsidRPr="00EC5668">
          <w:rPr>
            <w:rStyle w:val="Hyperlink"/>
            <w:noProof/>
          </w:rPr>
          <w:t>Introduction</w:t>
        </w:r>
        <w:r w:rsidR="00020F25">
          <w:rPr>
            <w:noProof/>
            <w:webHidden/>
          </w:rPr>
          <w:tab/>
        </w:r>
        <w:r w:rsidR="00020F25">
          <w:rPr>
            <w:noProof/>
            <w:webHidden/>
          </w:rPr>
          <w:fldChar w:fldCharType="begin"/>
        </w:r>
        <w:r w:rsidR="00020F25">
          <w:rPr>
            <w:noProof/>
            <w:webHidden/>
          </w:rPr>
          <w:instrText xml:space="preserve"> PAGEREF _Toc26921073 \h </w:instrText>
        </w:r>
        <w:r w:rsidR="00020F25">
          <w:rPr>
            <w:noProof/>
            <w:webHidden/>
          </w:rPr>
        </w:r>
        <w:r w:rsidR="00020F25">
          <w:rPr>
            <w:noProof/>
            <w:webHidden/>
          </w:rPr>
          <w:fldChar w:fldCharType="separate"/>
        </w:r>
        <w:r w:rsidR="00020F25">
          <w:rPr>
            <w:noProof/>
            <w:webHidden/>
          </w:rPr>
          <w:t>68</w:t>
        </w:r>
        <w:r w:rsidR="00020F25">
          <w:rPr>
            <w:noProof/>
            <w:webHidden/>
          </w:rPr>
          <w:fldChar w:fldCharType="end"/>
        </w:r>
      </w:hyperlink>
    </w:p>
    <w:p w14:paraId="026581AB" w14:textId="5594F04D" w:rsidR="00020F25" w:rsidRDefault="00796847">
      <w:pPr>
        <w:pStyle w:val="TOC3"/>
        <w:rPr>
          <w:rFonts w:asciiTheme="minorHAnsi" w:eastAsiaTheme="minorEastAsia" w:hAnsiTheme="minorHAnsi" w:cstheme="minorBidi"/>
          <w:noProof/>
          <w:sz w:val="22"/>
          <w:szCs w:val="22"/>
          <w:lang w:val="de-DE"/>
        </w:rPr>
      </w:pPr>
      <w:hyperlink w:anchor="_Toc26921074" w:history="1">
        <w:r w:rsidR="00020F25" w:rsidRPr="00EC5668">
          <w:rPr>
            <w:rStyle w:val="Hyperlink"/>
            <w:noProof/>
          </w:rPr>
          <w:t>7.5.2</w:t>
        </w:r>
        <w:r w:rsidR="00020F25">
          <w:rPr>
            <w:rFonts w:asciiTheme="minorHAnsi" w:eastAsiaTheme="minorEastAsia" w:hAnsiTheme="minorHAnsi" w:cstheme="minorBidi"/>
            <w:noProof/>
            <w:sz w:val="22"/>
            <w:szCs w:val="22"/>
            <w:lang w:val="de-DE"/>
          </w:rPr>
          <w:tab/>
        </w:r>
        <w:r w:rsidR="00020F25" w:rsidRPr="00EC5668">
          <w:rPr>
            <w:rStyle w:val="Hyperlink"/>
            <w:noProof/>
          </w:rPr>
          <w:t>Contacts and Friction</w:t>
        </w:r>
        <w:r w:rsidR="00020F25">
          <w:rPr>
            <w:noProof/>
            <w:webHidden/>
          </w:rPr>
          <w:tab/>
        </w:r>
        <w:r w:rsidR="00020F25">
          <w:rPr>
            <w:noProof/>
            <w:webHidden/>
          </w:rPr>
          <w:fldChar w:fldCharType="begin"/>
        </w:r>
        <w:r w:rsidR="00020F25">
          <w:rPr>
            <w:noProof/>
            <w:webHidden/>
          </w:rPr>
          <w:instrText xml:space="preserve"> PAGEREF _Toc26921074 \h </w:instrText>
        </w:r>
        <w:r w:rsidR="00020F25">
          <w:rPr>
            <w:noProof/>
            <w:webHidden/>
          </w:rPr>
        </w:r>
        <w:r w:rsidR="00020F25">
          <w:rPr>
            <w:noProof/>
            <w:webHidden/>
          </w:rPr>
          <w:fldChar w:fldCharType="separate"/>
        </w:r>
        <w:r w:rsidR="00020F25">
          <w:rPr>
            <w:noProof/>
            <w:webHidden/>
          </w:rPr>
          <w:t>69</w:t>
        </w:r>
        <w:r w:rsidR="00020F25">
          <w:rPr>
            <w:noProof/>
            <w:webHidden/>
          </w:rPr>
          <w:fldChar w:fldCharType="end"/>
        </w:r>
      </w:hyperlink>
    </w:p>
    <w:p w14:paraId="0B2C3339" w14:textId="2F2D6FEC" w:rsidR="00020F25" w:rsidRDefault="00796847">
      <w:pPr>
        <w:pStyle w:val="TOC3"/>
        <w:rPr>
          <w:rFonts w:asciiTheme="minorHAnsi" w:eastAsiaTheme="minorEastAsia" w:hAnsiTheme="minorHAnsi" w:cstheme="minorBidi"/>
          <w:noProof/>
          <w:sz w:val="22"/>
          <w:szCs w:val="22"/>
          <w:lang w:val="de-DE"/>
        </w:rPr>
      </w:pPr>
      <w:hyperlink w:anchor="_Toc26921075" w:history="1">
        <w:r w:rsidR="00020F25" w:rsidRPr="00EC5668">
          <w:rPr>
            <w:rStyle w:val="Hyperlink"/>
            <w:noProof/>
          </w:rPr>
          <w:t>7.5.3</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Definition of element </w:t>
        </w:r>
        <w:r w:rsidR="00020F25" w:rsidRPr="00EC5668">
          <w:rPr>
            <w:rStyle w:val="Hyperlink"/>
            <w:rFonts w:ascii="Courier New" w:hAnsi="Courier New" w:cs="Courier New"/>
            <w:i/>
            <w:noProof/>
          </w:rPr>
          <w:t>&lt;threaded_connection/&gt;</w:t>
        </w:r>
        <w:r w:rsidR="00020F25">
          <w:rPr>
            <w:noProof/>
            <w:webHidden/>
          </w:rPr>
          <w:tab/>
        </w:r>
        <w:r w:rsidR="00020F25">
          <w:rPr>
            <w:noProof/>
            <w:webHidden/>
          </w:rPr>
          <w:fldChar w:fldCharType="begin"/>
        </w:r>
        <w:r w:rsidR="00020F25">
          <w:rPr>
            <w:noProof/>
            <w:webHidden/>
          </w:rPr>
          <w:instrText xml:space="preserve"> PAGEREF _Toc26921075 \h </w:instrText>
        </w:r>
        <w:r w:rsidR="00020F25">
          <w:rPr>
            <w:noProof/>
            <w:webHidden/>
          </w:rPr>
        </w:r>
        <w:r w:rsidR="00020F25">
          <w:rPr>
            <w:noProof/>
            <w:webHidden/>
          </w:rPr>
          <w:fldChar w:fldCharType="separate"/>
        </w:r>
        <w:r w:rsidR="00020F25">
          <w:rPr>
            <w:noProof/>
            <w:webHidden/>
          </w:rPr>
          <w:t>72</w:t>
        </w:r>
        <w:r w:rsidR="00020F25">
          <w:rPr>
            <w:noProof/>
            <w:webHidden/>
          </w:rPr>
          <w:fldChar w:fldCharType="end"/>
        </w:r>
      </w:hyperlink>
    </w:p>
    <w:p w14:paraId="39B5CABB" w14:textId="01316093" w:rsidR="00020F25" w:rsidRDefault="00796847">
      <w:pPr>
        <w:pStyle w:val="TOC3"/>
        <w:rPr>
          <w:rFonts w:asciiTheme="minorHAnsi" w:eastAsiaTheme="minorEastAsia" w:hAnsiTheme="minorHAnsi" w:cstheme="minorBidi"/>
          <w:noProof/>
          <w:sz w:val="22"/>
          <w:szCs w:val="22"/>
          <w:lang w:val="de-DE"/>
        </w:rPr>
      </w:pPr>
      <w:hyperlink w:anchor="_Toc26921076" w:history="1">
        <w:r w:rsidR="00020F25" w:rsidRPr="00EC5668">
          <w:rPr>
            <w:rStyle w:val="Hyperlink"/>
            <w:noProof/>
          </w:rPr>
          <w:t>7.5.4</w:t>
        </w:r>
        <w:r w:rsidR="00020F25">
          <w:rPr>
            <w:rFonts w:asciiTheme="minorHAnsi" w:eastAsiaTheme="minorEastAsia" w:hAnsiTheme="minorHAnsi" w:cstheme="minorBidi"/>
            <w:noProof/>
            <w:sz w:val="22"/>
            <w:szCs w:val="22"/>
            <w:lang w:val="de-DE"/>
          </w:rPr>
          <w:tab/>
        </w:r>
        <w:r w:rsidR="00020F25" w:rsidRPr="00EC5668">
          <w:rPr>
            <w:rStyle w:val="Hyperlink"/>
            <w:noProof/>
          </w:rPr>
          <w:t>Washer</w:t>
        </w:r>
        <w:r w:rsidR="00020F25">
          <w:rPr>
            <w:noProof/>
            <w:webHidden/>
          </w:rPr>
          <w:tab/>
        </w:r>
        <w:r w:rsidR="00020F25">
          <w:rPr>
            <w:noProof/>
            <w:webHidden/>
          </w:rPr>
          <w:fldChar w:fldCharType="begin"/>
        </w:r>
        <w:r w:rsidR="00020F25">
          <w:rPr>
            <w:noProof/>
            <w:webHidden/>
          </w:rPr>
          <w:instrText xml:space="preserve"> PAGEREF _Toc26921076 \h </w:instrText>
        </w:r>
        <w:r w:rsidR="00020F25">
          <w:rPr>
            <w:noProof/>
            <w:webHidden/>
          </w:rPr>
        </w:r>
        <w:r w:rsidR="00020F25">
          <w:rPr>
            <w:noProof/>
            <w:webHidden/>
          </w:rPr>
          <w:fldChar w:fldCharType="separate"/>
        </w:r>
        <w:r w:rsidR="00020F25">
          <w:rPr>
            <w:noProof/>
            <w:webHidden/>
          </w:rPr>
          <w:t>75</w:t>
        </w:r>
        <w:r w:rsidR="00020F25">
          <w:rPr>
            <w:noProof/>
            <w:webHidden/>
          </w:rPr>
          <w:fldChar w:fldCharType="end"/>
        </w:r>
      </w:hyperlink>
    </w:p>
    <w:p w14:paraId="0E2F3B2C" w14:textId="374E9D9E" w:rsidR="00020F25" w:rsidRDefault="00796847">
      <w:pPr>
        <w:pStyle w:val="TOC3"/>
        <w:rPr>
          <w:rFonts w:asciiTheme="minorHAnsi" w:eastAsiaTheme="minorEastAsia" w:hAnsiTheme="minorHAnsi" w:cstheme="minorBidi"/>
          <w:noProof/>
          <w:sz w:val="22"/>
          <w:szCs w:val="22"/>
          <w:lang w:val="de-DE"/>
        </w:rPr>
      </w:pPr>
      <w:hyperlink w:anchor="_Toc26921077" w:history="1">
        <w:r w:rsidR="00020F25" w:rsidRPr="00EC5668">
          <w:rPr>
            <w:rStyle w:val="Hyperlink"/>
            <w:noProof/>
          </w:rPr>
          <w:t>7.5.5</w:t>
        </w:r>
        <w:r w:rsidR="00020F25">
          <w:rPr>
            <w:rFonts w:asciiTheme="minorHAnsi" w:eastAsiaTheme="minorEastAsia" w:hAnsiTheme="minorHAnsi" w:cstheme="minorBidi"/>
            <w:noProof/>
            <w:sz w:val="22"/>
            <w:szCs w:val="22"/>
            <w:lang w:val="de-DE"/>
          </w:rPr>
          <w:tab/>
        </w:r>
        <w:r w:rsidR="00020F25" w:rsidRPr="00EC5668">
          <w:rPr>
            <w:rStyle w:val="Hyperlink"/>
            <w:noProof/>
          </w:rPr>
          <w:t>Nut</w:t>
        </w:r>
        <w:r w:rsidR="00020F25">
          <w:rPr>
            <w:noProof/>
            <w:webHidden/>
          </w:rPr>
          <w:tab/>
        </w:r>
        <w:r w:rsidR="00020F25">
          <w:rPr>
            <w:noProof/>
            <w:webHidden/>
          </w:rPr>
          <w:fldChar w:fldCharType="begin"/>
        </w:r>
        <w:r w:rsidR="00020F25">
          <w:rPr>
            <w:noProof/>
            <w:webHidden/>
          </w:rPr>
          <w:instrText xml:space="preserve"> PAGEREF _Toc26921077 \h </w:instrText>
        </w:r>
        <w:r w:rsidR="00020F25">
          <w:rPr>
            <w:noProof/>
            <w:webHidden/>
          </w:rPr>
        </w:r>
        <w:r w:rsidR="00020F25">
          <w:rPr>
            <w:noProof/>
            <w:webHidden/>
          </w:rPr>
          <w:fldChar w:fldCharType="separate"/>
        </w:r>
        <w:r w:rsidR="00020F25">
          <w:rPr>
            <w:noProof/>
            <w:webHidden/>
          </w:rPr>
          <w:t>76</w:t>
        </w:r>
        <w:r w:rsidR="00020F25">
          <w:rPr>
            <w:noProof/>
            <w:webHidden/>
          </w:rPr>
          <w:fldChar w:fldCharType="end"/>
        </w:r>
      </w:hyperlink>
    </w:p>
    <w:p w14:paraId="44FDC9F8" w14:textId="65435DCB" w:rsidR="00020F25" w:rsidRDefault="00796847">
      <w:pPr>
        <w:pStyle w:val="TOC3"/>
        <w:rPr>
          <w:rFonts w:asciiTheme="minorHAnsi" w:eastAsiaTheme="minorEastAsia" w:hAnsiTheme="minorHAnsi" w:cstheme="minorBidi"/>
          <w:noProof/>
          <w:sz w:val="22"/>
          <w:szCs w:val="22"/>
          <w:lang w:val="de-DE"/>
        </w:rPr>
      </w:pPr>
      <w:hyperlink w:anchor="_Toc26921078" w:history="1">
        <w:r w:rsidR="00020F25" w:rsidRPr="00EC5668">
          <w:rPr>
            <w:rStyle w:val="Hyperlink"/>
            <w:noProof/>
          </w:rPr>
          <w:t>7.5.6</w:t>
        </w:r>
        <w:r w:rsidR="00020F25">
          <w:rPr>
            <w:rFonts w:asciiTheme="minorHAnsi" w:eastAsiaTheme="minorEastAsia" w:hAnsiTheme="minorHAnsi" w:cstheme="minorBidi"/>
            <w:noProof/>
            <w:sz w:val="22"/>
            <w:szCs w:val="22"/>
            <w:lang w:val="de-DE"/>
          </w:rPr>
          <w:tab/>
        </w:r>
        <w:r w:rsidR="00020F25" w:rsidRPr="00EC5668">
          <w:rPr>
            <w:rStyle w:val="Hyperlink"/>
            <w:noProof/>
          </w:rPr>
          <w:t>Bolt</w:t>
        </w:r>
        <w:r w:rsidR="00020F25">
          <w:rPr>
            <w:noProof/>
            <w:webHidden/>
          </w:rPr>
          <w:tab/>
        </w:r>
        <w:r w:rsidR="00020F25">
          <w:rPr>
            <w:noProof/>
            <w:webHidden/>
          </w:rPr>
          <w:fldChar w:fldCharType="begin"/>
        </w:r>
        <w:r w:rsidR="00020F25">
          <w:rPr>
            <w:noProof/>
            <w:webHidden/>
          </w:rPr>
          <w:instrText xml:space="preserve"> PAGEREF _Toc26921078 \h </w:instrText>
        </w:r>
        <w:r w:rsidR="00020F25">
          <w:rPr>
            <w:noProof/>
            <w:webHidden/>
          </w:rPr>
        </w:r>
        <w:r w:rsidR="00020F25">
          <w:rPr>
            <w:noProof/>
            <w:webHidden/>
          </w:rPr>
          <w:fldChar w:fldCharType="separate"/>
        </w:r>
        <w:r w:rsidR="00020F25">
          <w:rPr>
            <w:noProof/>
            <w:webHidden/>
          </w:rPr>
          <w:t>77</w:t>
        </w:r>
        <w:r w:rsidR="00020F25">
          <w:rPr>
            <w:noProof/>
            <w:webHidden/>
          </w:rPr>
          <w:fldChar w:fldCharType="end"/>
        </w:r>
      </w:hyperlink>
    </w:p>
    <w:p w14:paraId="573A17C4" w14:textId="16EDFB19"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79" w:history="1">
        <w:r w:rsidR="00020F25" w:rsidRPr="00EC5668">
          <w:rPr>
            <w:rStyle w:val="Hyperlink"/>
            <w:noProof/>
          </w:rPr>
          <w:t>7.5.6.1</w:t>
        </w:r>
        <w:r w:rsidR="00020F25">
          <w:rPr>
            <w:rFonts w:asciiTheme="minorHAnsi" w:eastAsiaTheme="minorEastAsia" w:hAnsiTheme="minorHAnsi" w:cstheme="minorBidi"/>
            <w:noProof/>
            <w:sz w:val="22"/>
            <w:szCs w:val="22"/>
            <w:lang w:val="de-DE"/>
          </w:rPr>
          <w:tab/>
        </w:r>
        <w:r w:rsidR="00020F25" w:rsidRPr="00EC5668">
          <w:rPr>
            <w:rStyle w:val="Hyperlink"/>
            <w:noProof/>
          </w:rPr>
          <w:t>Possible Bolt and Screw Assemblies</w:t>
        </w:r>
        <w:r w:rsidR="00020F25">
          <w:rPr>
            <w:noProof/>
            <w:webHidden/>
          </w:rPr>
          <w:tab/>
        </w:r>
        <w:r w:rsidR="00020F25">
          <w:rPr>
            <w:noProof/>
            <w:webHidden/>
          </w:rPr>
          <w:fldChar w:fldCharType="begin"/>
        </w:r>
        <w:r w:rsidR="00020F25">
          <w:rPr>
            <w:noProof/>
            <w:webHidden/>
          </w:rPr>
          <w:instrText xml:space="preserve"> PAGEREF _Toc26921079 \h </w:instrText>
        </w:r>
        <w:r w:rsidR="00020F25">
          <w:rPr>
            <w:noProof/>
            <w:webHidden/>
          </w:rPr>
        </w:r>
        <w:r w:rsidR="00020F25">
          <w:rPr>
            <w:noProof/>
            <w:webHidden/>
          </w:rPr>
          <w:fldChar w:fldCharType="separate"/>
        </w:r>
        <w:r w:rsidR="00020F25">
          <w:rPr>
            <w:noProof/>
            <w:webHidden/>
          </w:rPr>
          <w:t>80</w:t>
        </w:r>
        <w:r w:rsidR="00020F25">
          <w:rPr>
            <w:noProof/>
            <w:webHidden/>
          </w:rPr>
          <w:fldChar w:fldCharType="end"/>
        </w:r>
      </w:hyperlink>
    </w:p>
    <w:p w14:paraId="6AAEB0E3" w14:textId="2317D2A1" w:rsidR="00020F25" w:rsidRDefault="00796847">
      <w:pPr>
        <w:pStyle w:val="TOC3"/>
        <w:rPr>
          <w:rFonts w:asciiTheme="minorHAnsi" w:eastAsiaTheme="minorEastAsia" w:hAnsiTheme="minorHAnsi" w:cstheme="minorBidi"/>
          <w:noProof/>
          <w:sz w:val="22"/>
          <w:szCs w:val="22"/>
          <w:lang w:val="de-DE"/>
        </w:rPr>
      </w:pPr>
      <w:hyperlink w:anchor="_Toc26921080" w:history="1">
        <w:r w:rsidR="00020F25" w:rsidRPr="00EC5668">
          <w:rPr>
            <w:rStyle w:val="Hyperlink"/>
            <w:noProof/>
          </w:rPr>
          <w:t>7.5.7</w:t>
        </w:r>
        <w:r w:rsidR="00020F25">
          <w:rPr>
            <w:rFonts w:asciiTheme="minorHAnsi" w:eastAsiaTheme="minorEastAsia" w:hAnsiTheme="minorHAnsi" w:cstheme="minorBidi"/>
            <w:noProof/>
            <w:sz w:val="22"/>
            <w:szCs w:val="22"/>
            <w:lang w:val="de-DE"/>
          </w:rPr>
          <w:tab/>
        </w:r>
        <w:r w:rsidR="00020F25" w:rsidRPr="00EC5668">
          <w:rPr>
            <w:rStyle w:val="Hyperlink"/>
            <w:noProof/>
          </w:rPr>
          <w:t>Screw</w:t>
        </w:r>
        <w:r w:rsidR="00020F25">
          <w:rPr>
            <w:noProof/>
            <w:webHidden/>
          </w:rPr>
          <w:tab/>
        </w:r>
        <w:r w:rsidR="00020F25">
          <w:rPr>
            <w:noProof/>
            <w:webHidden/>
          </w:rPr>
          <w:fldChar w:fldCharType="begin"/>
        </w:r>
        <w:r w:rsidR="00020F25">
          <w:rPr>
            <w:noProof/>
            <w:webHidden/>
          </w:rPr>
          <w:instrText xml:space="preserve"> PAGEREF _Toc26921080 \h </w:instrText>
        </w:r>
        <w:r w:rsidR="00020F25">
          <w:rPr>
            <w:noProof/>
            <w:webHidden/>
          </w:rPr>
        </w:r>
        <w:r w:rsidR="00020F25">
          <w:rPr>
            <w:noProof/>
            <w:webHidden/>
          </w:rPr>
          <w:fldChar w:fldCharType="separate"/>
        </w:r>
        <w:r w:rsidR="00020F25">
          <w:rPr>
            <w:noProof/>
            <w:webHidden/>
          </w:rPr>
          <w:t>82</w:t>
        </w:r>
        <w:r w:rsidR="00020F25">
          <w:rPr>
            <w:noProof/>
            <w:webHidden/>
          </w:rPr>
          <w:fldChar w:fldCharType="end"/>
        </w:r>
      </w:hyperlink>
    </w:p>
    <w:p w14:paraId="4AC4E9E1" w14:textId="16EBC26D" w:rsidR="00020F25" w:rsidRDefault="00796847">
      <w:pPr>
        <w:pStyle w:val="TOC4"/>
        <w:tabs>
          <w:tab w:val="right" w:leader="dot" w:pos="9060"/>
        </w:tabs>
        <w:rPr>
          <w:rFonts w:asciiTheme="minorHAnsi" w:eastAsiaTheme="minorEastAsia" w:hAnsiTheme="minorHAnsi" w:cstheme="minorBidi"/>
          <w:noProof/>
          <w:sz w:val="22"/>
          <w:szCs w:val="22"/>
          <w:lang w:val="de-DE"/>
        </w:rPr>
      </w:pPr>
      <w:hyperlink w:anchor="_Toc26921081" w:history="1">
        <w:r w:rsidR="00020F25" w:rsidRPr="00EC5668">
          <w:rPr>
            <w:rStyle w:val="Hyperlink"/>
            <w:noProof/>
          </w:rPr>
          <w:t>7.5.7.1 Flow Drilled Screws (FDS)</w:t>
        </w:r>
        <w:r w:rsidR="00020F25">
          <w:rPr>
            <w:noProof/>
            <w:webHidden/>
          </w:rPr>
          <w:tab/>
        </w:r>
        <w:r w:rsidR="00020F25">
          <w:rPr>
            <w:noProof/>
            <w:webHidden/>
          </w:rPr>
          <w:fldChar w:fldCharType="begin"/>
        </w:r>
        <w:r w:rsidR="00020F25">
          <w:rPr>
            <w:noProof/>
            <w:webHidden/>
          </w:rPr>
          <w:instrText xml:space="preserve"> PAGEREF _Toc26921081 \h </w:instrText>
        </w:r>
        <w:r w:rsidR="00020F25">
          <w:rPr>
            <w:noProof/>
            <w:webHidden/>
          </w:rPr>
        </w:r>
        <w:r w:rsidR="00020F25">
          <w:rPr>
            <w:noProof/>
            <w:webHidden/>
          </w:rPr>
          <w:fldChar w:fldCharType="separate"/>
        </w:r>
        <w:r w:rsidR="00020F25">
          <w:rPr>
            <w:noProof/>
            <w:webHidden/>
          </w:rPr>
          <w:t>83</w:t>
        </w:r>
        <w:r w:rsidR="00020F25">
          <w:rPr>
            <w:noProof/>
            <w:webHidden/>
          </w:rPr>
          <w:fldChar w:fldCharType="end"/>
        </w:r>
      </w:hyperlink>
    </w:p>
    <w:p w14:paraId="7F4D286A" w14:textId="29394A10"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2" w:history="1">
        <w:r w:rsidR="00020F25" w:rsidRPr="00EC5668">
          <w:rPr>
            <w:rStyle w:val="Hyperlink"/>
            <w:noProof/>
          </w:rPr>
          <w:t>7.6</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Gum Drops</w:t>
        </w:r>
        <w:r w:rsidR="00020F25">
          <w:rPr>
            <w:noProof/>
            <w:webHidden/>
          </w:rPr>
          <w:tab/>
        </w:r>
        <w:r w:rsidR="00020F25">
          <w:rPr>
            <w:noProof/>
            <w:webHidden/>
          </w:rPr>
          <w:fldChar w:fldCharType="begin"/>
        </w:r>
        <w:r w:rsidR="00020F25">
          <w:rPr>
            <w:noProof/>
            <w:webHidden/>
          </w:rPr>
          <w:instrText xml:space="preserve"> PAGEREF _Toc26921082 \h </w:instrText>
        </w:r>
        <w:r w:rsidR="00020F25">
          <w:rPr>
            <w:noProof/>
            <w:webHidden/>
          </w:rPr>
        </w:r>
        <w:r w:rsidR="00020F25">
          <w:rPr>
            <w:noProof/>
            <w:webHidden/>
          </w:rPr>
          <w:fldChar w:fldCharType="separate"/>
        </w:r>
        <w:r w:rsidR="00020F25">
          <w:rPr>
            <w:noProof/>
            <w:webHidden/>
          </w:rPr>
          <w:t>85</w:t>
        </w:r>
        <w:r w:rsidR="00020F25">
          <w:rPr>
            <w:noProof/>
            <w:webHidden/>
          </w:rPr>
          <w:fldChar w:fldCharType="end"/>
        </w:r>
      </w:hyperlink>
    </w:p>
    <w:p w14:paraId="4E1455E1" w14:textId="71A46978"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3" w:history="1">
        <w:r w:rsidR="00020F25" w:rsidRPr="00EC5668">
          <w:rPr>
            <w:rStyle w:val="Hyperlink"/>
            <w:noProof/>
          </w:rPr>
          <w:t>7.7</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Clinches</w:t>
        </w:r>
        <w:r w:rsidR="00020F25">
          <w:rPr>
            <w:noProof/>
            <w:webHidden/>
          </w:rPr>
          <w:tab/>
        </w:r>
        <w:r w:rsidR="00020F25">
          <w:rPr>
            <w:noProof/>
            <w:webHidden/>
          </w:rPr>
          <w:fldChar w:fldCharType="begin"/>
        </w:r>
        <w:r w:rsidR="00020F25">
          <w:rPr>
            <w:noProof/>
            <w:webHidden/>
          </w:rPr>
          <w:instrText xml:space="preserve"> PAGEREF _Toc26921083 \h </w:instrText>
        </w:r>
        <w:r w:rsidR="00020F25">
          <w:rPr>
            <w:noProof/>
            <w:webHidden/>
          </w:rPr>
        </w:r>
        <w:r w:rsidR="00020F25">
          <w:rPr>
            <w:noProof/>
            <w:webHidden/>
          </w:rPr>
          <w:fldChar w:fldCharType="separate"/>
        </w:r>
        <w:r w:rsidR="00020F25">
          <w:rPr>
            <w:noProof/>
            <w:webHidden/>
          </w:rPr>
          <w:t>86</w:t>
        </w:r>
        <w:r w:rsidR="00020F25">
          <w:rPr>
            <w:noProof/>
            <w:webHidden/>
          </w:rPr>
          <w:fldChar w:fldCharType="end"/>
        </w:r>
      </w:hyperlink>
    </w:p>
    <w:p w14:paraId="7D2F7DD0" w14:textId="4C534FD2"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4" w:history="1">
        <w:r w:rsidR="00020F25" w:rsidRPr="00EC5668">
          <w:rPr>
            <w:rStyle w:val="Hyperlink"/>
            <w:noProof/>
          </w:rPr>
          <w:t>7.8</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Heat Stakes / Thermal Stakes</w:t>
        </w:r>
        <w:r w:rsidR="00020F25">
          <w:rPr>
            <w:noProof/>
            <w:webHidden/>
          </w:rPr>
          <w:tab/>
        </w:r>
        <w:r w:rsidR="00020F25">
          <w:rPr>
            <w:noProof/>
            <w:webHidden/>
          </w:rPr>
          <w:fldChar w:fldCharType="begin"/>
        </w:r>
        <w:r w:rsidR="00020F25">
          <w:rPr>
            <w:noProof/>
            <w:webHidden/>
          </w:rPr>
          <w:instrText xml:space="preserve"> PAGEREF _Toc26921084 \h </w:instrText>
        </w:r>
        <w:r w:rsidR="00020F25">
          <w:rPr>
            <w:noProof/>
            <w:webHidden/>
          </w:rPr>
        </w:r>
        <w:r w:rsidR="00020F25">
          <w:rPr>
            <w:noProof/>
            <w:webHidden/>
          </w:rPr>
          <w:fldChar w:fldCharType="separate"/>
        </w:r>
        <w:r w:rsidR="00020F25">
          <w:rPr>
            <w:noProof/>
            <w:webHidden/>
          </w:rPr>
          <w:t>89</w:t>
        </w:r>
        <w:r w:rsidR="00020F25">
          <w:rPr>
            <w:noProof/>
            <w:webHidden/>
          </w:rPr>
          <w:fldChar w:fldCharType="end"/>
        </w:r>
      </w:hyperlink>
    </w:p>
    <w:p w14:paraId="21FA960A" w14:textId="43BCCA2F"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5" w:history="1">
        <w:r w:rsidR="00020F25" w:rsidRPr="00EC5668">
          <w:rPr>
            <w:rStyle w:val="Hyperlink"/>
            <w:noProof/>
          </w:rPr>
          <w:t>7.9</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Clips/Snap Joints</w:t>
        </w:r>
        <w:r w:rsidR="00020F25">
          <w:rPr>
            <w:noProof/>
            <w:webHidden/>
          </w:rPr>
          <w:tab/>
        </w:r>
        <w:r w:rsidR="00020F25">
          <w:rPr>
            <w:noProof/>
            <w:webHidden/>
          </w:rPr>
          <w:fldChar w:fldCharType="begin"/>
        </w:r>
        <w:r w:rsidR="00020F25">
          <w:rPr>
            <w:noProof/>
            <w:webHidden/>
          </w:rPr>
          <w:instrText xml:space="preserve"> PAGEREF _Toc26921085 \h </w:instrText>
        </w:r>
        <w:r w:rsidR="00020F25">
          <w:rPr>
            <w:noProof/>
            <w:webHidden/>
          </w:rPr>
        </w:r>
        <w:r w:rsidR="00020F25">
          <w:rPr>
            <w:noProof/>
            <w:webHidden/>
          </w:rPr>
          <w:fldChar w:fldCharType="separate"/>
        </w:r>
        <w:r w:rsidR="00020F25">
          <w:rPr>
            <w:noProof/>
            <w:webHidden/>
          </w:rPr>
          <w:t>91</w:t>
        </w:r>
        <w:r w:rsidR="00020F25">
          <w:rPr>
            <w:noProof/>
            <w:webHidden/>
          </w:rPr>
          <w:fldChar w:fldCharType="end"/>
        </w:r>
      </w:hyperlink>
    </w:p>
    <w:p w14:paraId="255AD2AE" w14:textId="0B0D3859"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6" w:history="1">
        <w:r w:rsidR="00020F25" w:rsidRPr="00EC5668">
          <w:rPr>
            <w:rStyle w:val="Hyperlink"/>
            <w:noProof/>
          </w:rPr>
          <w:t>7.10</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Nails</w:t>
        </w:r>
        <w:r w:rsidR="00020F25">
          <w:rPr>
            <w:noProof/>
            <w:webHidden/>
          </w:rPr>
          <w:tab/>
        </w:r>
        <w:r w:rsidR="00020F25">
          <w:rPr>
            <w:noProof/>
            <w:webHidden/>
          </w:rPr>
          <w:fldChar w:fldCharType="begin"/>
        </w:r>
        <w:r w:rsidR="00020F25">
          <w:rPr>
            <w:noProof/>
            <w:webHidden/>
          </w:rPr>
          <w:instrText xml:space="preserve"> PAGEREF _Toc26921086 \h </w:instrText>
        </w:r>
        <w:r w:rsidR="00020F25">
          <w:rPr>
            <w:noProof/>
            <w:webHidden/>
          </w:rPr>
        </w:r>
        <w:r w:rsidR="00020F25">
          <w:rPr>
            <w:noProof/>
            <w:webHidden/>
          </w:rPr>
          <w:fldChar w:fldCharType="separate"/>
        </w:r>
        <w:r w:rsidR="00020F25">
          <w:rPr>
            <w:noProof/>
            <w:webHidden/>
          </w:rPr>
          <w:t>94</w:t>
        </w:r>
        <w:r w:rsidR="00020F25">
          <w:rPr>
            <w:noProof/>
            <w:webHidden/>
          </w:rPr>
          <w:fldChar w:fldCharType="end"/>
        </w:r>
      </w:hyperlink>
    </w:p>
    <w:p w14:paraId="285116E8" w14:textId="1A706192" w:rsidR="00020F25" w:rsidRDefault="00796847">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87" w:history="1">
        <w:r w:rsidR="00020F25" w:rsidRPr="00EC5668">
          <w:rPr>
            <w:rStyle w:val="Hyperlink"/>
            <w:noProof/>
            <w14:scene3d>
              <w14:camera w14:prst="orthographicFront"/>
              <w14:lightRig w14:rig="threePt" w14:dir="t">
                <w14:rot w14:lat="0" w14:lon="0" w14:rev="0"/>
              </w14:lightRig>
            </w14:scene3d>
          </w:rPr>
          <w:t>8</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1D connections</w:t>
        </w:r>
        <w:r w:rsidR="00020F25">
          <w:rPr>
            <w:noProof/>
            <w:webHidden/>
          </w:rPr>
          <w:tab/>
        </w:r>
        <w:r w:rsidR="00020F25">
          <w:rPr>
            <w:noProof/>
            <w:webHidden/>
          </w:rPr>
          <w:fldChar w:fldCharType="begin"/>
        </w:r>
        <w:r w:rsidR="00020F25">
          <w:rPr>
            <w:noProof/>
            <w:webHidden/>
          </w:rPr>
          <w:instrText xml:space="preserve"> PAGEREF _Toc26921087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49E896E0" w14:textId="1E55EFE9"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8" w:history="1">
        <w:r w:rsidR="00020F25" w:rsidRPr="00EC5668">
          <w:rPr>
            <w:rStyle w:val="Hyperlink"/>
            <w:noProof/>
          </w:rPr>
          <w:t>8.1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Generic Definitions</w:t>
        </w:r>
        <w:r w:rsidR="00020F25">
          <w:rPr>
            <w:noProof/>
            <w:webHidden/>
          </w:rPr>
          <w:tab/>
        </w:r>
        <w:r w:rsidR="00020F25">
          <w:rPr>
            <w:noProof/>
            <w:webHidden/>
          </w:rPr>
          <w:fldChar w:fldCharType="begin"/>
        </w:r>
        <w:r w:rsidR="00020F25">
          <w:rPr>
            <w:noProof/>
            <w:webHidden/>
          </w:rPr>
          <w:instrText xml:space="preserve"> PAGEREF _Toc26921088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7AF0EBFC" w14:textId="1BFE571A" w:rsidR="00020F25" w:rsidRDefault="00796847">
      <w:pPr>
        <w:pStyle w:val="TOC3"/>
        <w:rPr>
          <w:rFonts w:asciiTheme="minorHAnsi" w:eastAsiaTheme="minorEastAsia" w:hAnsiTheme="minorHAnsi" w:cstheme="minorBidi"/>
          <w:noProof/>
          <w:sz w:val="22"/>
          <w:szCs w:val="22"/>
          <w:lang w:val="de-DE"/>
        </w:rPr>
      </w:pPr>
      <w:hyperlink w:anchor="_Toc26921089" w:history="1">
        <w:r w:rsidR="00020F25" w:rsidRPr="00EC5668">
          <w:rPr>
            <w:rStyle w:val="Hyperlink"/>
            <w:noProof/>
          </w:rPr>
          <w:t>8.1.1</w:t>
        </w:r>
        <w:r w:rsidR="00020F25">
          <w:rPr>
            <w:rFonts w:asciiTheme="minorHAnsi" w:eastAsiaTheme="minorEastAsia" w:hAnsiTheme="minorHAnsi" w:cstheme="minorBidi"/>
            <w:noProof/>
            <w:sz w:val="22"/>
            <w:szCs w:val="22"/>
            <w:lang w:val="de-DE"/>
          </w:rPr>
          <w:tab/>
        </w:r>
        <w:r w:rsidR="00020F25" w:rsidRPr="00EC5668">
          <w:rPr>
            <w:rStyle w:val="Hyperlink"/>
            <w:noProof/>
          </w:rPr>
          <w:t>Identification</w:t>
        </w:r>
        <w:r w:rsidR="00020F25">
          <w:rPr>
            <w:noProof/>
            <w:webHidden/>
          </w:rPr>
          <w:tab/>
        </w:r>
        <w:r w:rsidR="00020F25">
          <w:rPr>
            <w:noProof/>
            <w:webHidden/>
          </w:rPr>
          <w:fldChar w:fldCharType="begin"/>
        </w:r>
        <w:r w:rsidR="00020F25">
          <w:rPr>
            <w:noProof/>
            <w:webHidden/>
          </w:rPr>
          <w:instrText xml:space="preserve"> PAGEREF _Toc26921089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079A0FDF" w14:textId="7BF52082" w:rsidR="00020F25" w:rsidRDefault="00796847">
      <w:pPr>
        <w:pStyle w:val="TOC3"/>
        <w:rPr>
          <w:rFonts w:asciiTheme="minorHAnsi" w:eastAsiaTheme="minorEastAsia" w:hAnsiTheme="minorHAnsi" w:cstheme="minorBidi"/>
          <w:noProof/>
          <w:sz w:val="22"/>
          <w:szCs w:val="22"/>
          <w:lang w:val="de-DE"/>
        </w:rPr>
      </w:pPr>
      <w:hyperlink w:anchor="_Toc26921090" w:history="1">
        <w:r w:rsidR="00020F25" w:rsidRPr="00EC5668">
          <w:rPr>
            <w:rStyle w:val="Hyperlink"/>
            <w:noProof/>
          </w:rPr>
          <w:t>8.1.2</w:t>
        </w:r>
        <w:r w:rsidR="00020F25">
          <w:rPr>
            <w:rFonts w:asciiTheme="minorHAnsi" w:eastAsiaTheme="minorEastAsia" w:hAnsiTheme="minorHAnsi" w:cstheme="minorBidi"/>
            <w:noProof/>
            <w:sz w:val="22"/>
            <w:szCs w:val="22"/>
            <w:lang w:val="de-DE"/>
          </w:rPr>
          <w:tab/>
        </w:r>
        <w:r w:rsidR="00020F25" w:rsidRPr="00EC5668">
          <w:rPr>
            <w:rStyle w:val="Hyperlink"/>
            <w:noProof/>
          </w:rPr>
          <w:t>Location</w:t>
        </w:r>
        <w:r w:rsidR="00020F25">
          <w:rPr>
            <w:noProof/>
            <w:webHidden/>
          </w:rPr>
          <w:tab/>
        </w:r>
        <w:r w:rsidR="00020F25">
          <w:rPr>
            <w:noProof/>
            <w:webHidden/>
          </w:rPr>
          <w:fldChar w:fldCharType="begin"/>
        </w:r>
        <w:r w:rsidR="00020F25">
          <w:rPr>
            <w:noProof/>
            <w:webHidden/>
          </w:rPr>
          <w:instrText xml:space="preserve"> PAGEREF _Toc26921090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3C5F9216" w14:textId="0D321BA9" w:rsidR="00020F25" w:rsidRDefault="00796847">
      <w:pPr>
        <w:pStyle w:val="TOC3"/>
        <w:rPr>
          <w:rFonts w:asciiTheme="minorHAnsi" w:eastAsiaTheme="minorEastAsia" w:hAnsiTheme="minorHAnsi" w:cstheme="minorBidi"/>
          <w:noProof/>
          <w:sz w:val="22"/>
          <w:szCs w:val="22"/>
          <w:lang w:val="de-DE"/>
        </w:rPr>
      </w:pPr>
      <w:hyperlink w:anchor="_Toc26921091" w:history="1">
        <w:r w:rsidR="00020F25" w:rsidRPr="00EC5668">
          <w:rPr>
            <w:rStyle w:val="Hyperlink"/>
            <w:noProof/>
          </w:rPr>
          <w:t>8.1.3</w:t>
        </w:r>
        <w:r w:rsidR="00020F25">
          <w:rPr>
            <w:rFonts w:asciiTheme="minorHAnsi" w:eastAsiaTheme="minorEastAsia" w:hAnsiTheme="minorHAnsi" w:cstheme="minorBidi"/>
            <w:noProof/>
            <w:sz w:val="22"/>
            <w:szCs w:val="22"/>
            <w:lang w:val="de-DE"/>
          </w:rPr>
          <w:tab/>
        </w:r>
        <w:r w:rsidR="00020F25" w:rsidRPr="00EC5668">
          <w:rPr>
            <w:rStyle w:val="Hyperlink"/>
            <w:noProof/>
          </w:rPr>
          <w:t>Type Specification</w:t>
        </w:r>
        <w:r w:rsidR="00020F25">
          <w:rPr>
            <w:noProof/>
            <w:webHidden/>
          </w:rPr>
          <w:tab/>
        </w:r>
        <w:r w:rsidR="00020F25">
          <w:rPr>
            <w:noProof/>
            <w:webHidden/>
          </w:rPr>
          <w:fldChar w:fldCharType="begin"/>
        </w:r>
        <w:r w:rsidR="00020F25">
          <w:rPr>
            <w:noProof/>
            <w:webHidden/>
          </w:rPr>
          <w:instrText xml:space="preserve"> PAGEREF _Toc26921091 \h </w:instrText>
        </w:r>
        <w:r w:rsidR="00020F25">
          <w:rPr>
            <w:noProof/>
            <w:webHidden/>
          </w:rPr>
        </w:r>
        <w:r w:rsidR="00020F25">
          <w:rPr>
            <w:noProof/>
            <w:webHidden/>
          </w:rPr>
          <w:fldChar w:fldCharType="separate"/>
        </w:r>
        <w:r w:rsidR="00020F25">
          <w:rPr>
            <w:noProof/>
            <w:webHidden/>
          </w:rPr>
          <w:t>98</w:t>
        </w:r>
        <w:r w:rsidR="00020F25">
          <w:rPr>
            <w:noProof/>
            <w:webHidden/>
          </w:rPr>
          <w:fldChar w:fldCharType="end"/>
        </w:r>
      </w:hyperlink>
    </w:p>
    <w:p w14:paraId="3974390C" w14:textId="65E30477"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92" w:history="1">
        <w:r w:rsidR="00020F25" w:rsidRPr="00EC5668">
          <w:rPr>
            <w:rStyle w:val="Hyperlink"/>
            <w:noProof/>
          </w:rPr>
          <w:t>8.2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Seam Welds</w:t>
        </w:r>
        <w:r w:rsidR="00020F25">
          <w:rPr>
            <w:noProof/>
            <w:webHidden/>
          </w:rPr>
          <w:tab/>
        </w:r>
        <w:r w:rsidR="00020F25">
          <w:rPr>
            <w:noProof/>
            <w:webHidden/>
          </w:rPr>
          <w:fldChar w:fldCharType="begin"/>
        </w:r>
        <w:r w:rsidR="00020F25">
          <w:rPr>
            <w:noProof/>
            <w:webHidden/>
          </w:rPr>
          <w:instrText xml:space="preserve"> PAGEREF _Toc26921092 \h </w:instrText>
        </w:r>
        <w:r w:rsidR="00020F25">
          <w:rPr>
            <w:noProof/>
            <w:webHidden/>
          </w:rPr>
        </w:r>
        <w:r w:rsidR="00020F25">
          <w:rPr>
            <w:noProof/>
            <w:webHidden/>
          </w:rPr>
          <w:fldChar w:fldCharType="separate"/>
        </w:r>
        <w:r w:rsidR="00020F25">
          <w:rPr>
            <w:noProof/>
            <w:webHidden/>
          </w:rPr>
          <w:t>99</w:t>
        </w:r>
        <w:r w:rsidR="00020F25">
          <w:rPr>
            <w:noProof/>
            <w:webHidden/>
          </w:rPr>
          <w:fldChar w:fldCharType="end"/>
        </w:r>
      </w:hyperlink>
    </w:p>
    <w:p w14:paraId="3ABD6025" w14:textId="57FD8175" w:rsidR="00020F25" w:rsidRDefault="00796847">
      <w:pPr>
        <w:pStyle w:val="TOC3"/>
        <w:rPr>
          <w:rFonts w:asciiTheme="minorHAnsi" w:eastAsiaTheme="minorEastAsia" w:hAnsiTheme="minorHAnsi" w:cstheme="minorBidi"/>
          <w:noProof/>
          <w:sz w:val="22"/>
          <w:szCs w:val="22"/>
          <w:lang w:val="de-DE"/>
        </w:rPr>
      </w:pPr>
      <w:hyperlink w:anchor="_Toc26921093" w:history="1">
        <w:r w:rsidR="00020F25" w:rsidRPr="00EC5668">
          <w:rPr>
            <w:rStyle w:val="Hyperlink"/>
            <w:noProof/>
          </w:rPr>
          <w:t>8.2.1</w:t>
        </w:r>
        <w:r w:rsidR="00020F25">
          <w:rPr>
            <w:rFonts w:asciiTheme="minorHAnsi" w:eastAsiaTheme="minorEastAsia" w:hAnsiTheme="minorHAnsi" w:cstheme="minorBidi"/>
            <w:noProof/>
            <w:sz w:val="22"/>
            <w:szCs w:val="22"/>
            <w:lang w:val="de-DE"/>
          </w:rPr>
          <w:tab/>
        </w:r>
        <w:r w:rsidR="00020F25" w:rsidRPr="00EC5668">
          <w:rPr>
            <w:rStyle w:val="Hyperlink"/>
            <w:noProof/>
          </w:rPr>
          <w:t>Description and Modeling Parameters</w:t>
        </w:r>
        <w:r w:rsidR="00020F25">
          <w:rPr>
            <w:noProof/>
            <w:webHidden/>
          </w:rPr>
          <w:tab/>
        </w:r>
        <w:r w:rsidR="00020F25">
          <w:rPr>
            <w:noProof/>
            <w:webHidden/>
          </w:rPr>
          <w:fldChar w:fldCharType="begin"/>
        </w:r>
        <w:r w:rsidR="00020F25">
          <w:rPr>
            <w:noProof/>
            <w:webHidden/>
          </w:rPr>
          <w:instrText xml:space="preserve"> PAGEREF _Toc26921093 \h </w:instrText>
        </w:r>
        <w:r w:rsidR="00020F25">
          <w:rPr>
            <w:noProof/>
            <w:webHidden/>
          </w:rPr>
        </w:r>
        <w:r w:rsidR="00020F25">
          <w:rPr>
            <w:noProof/>
            <w:webHidden/>
          </w:rPr>
          <w:fldChar w:fldCharType="separate"/>
        </w:r>
        <w:r w:rsidR="00020F25">
          <w:rPr>
            <w:noProof/>
            <w:webHidden/>
          </w:rPr>
          <w:t>99</w:t>
        </w:r>
        <w:r w:rsidR="00020F25">
          <w:rPr>
            <w:noProof/>
            <w:webHidden/>
          </w:rPr>
          <w:fldChar w:fldCharType="end"/>
        </w:r>
      </w:hyperlink>
    </w:p>
    <w:p w14:paraId="0E1E3CAB" w14:textId="668D0C13" w:rsidR="00020F25" w:rsidRDefault="00796847">
      <w:pPr>
        <w:pStyle w:val="TOC3"/>
        <w:rPr>
          <w:rFonts w:asciiTheme="minorHAnsi" w:eastAsiaTheme="minorEastAsia" w:hAnsiTheme="minorHAnsi" w:cstheme="minorBidi"/>
          <w:noProof/>
          <w:sz w:val="22"/>
          <w:szCs w:val="22"/>
          <w:lang w:val="de-DE"/>
        </w:rPr>
      </w:pPr>
      <w:hyperlink w:anchor="_Toc26921094" w:history="1">
        <w:r w:rsidR="00020F25" w:rsidRPr="00EC5668">
          <w:rPr>
            <w:rStyle w:val="Hyperlink"/>
            <w:noProof/>
          </w:rPr>
          <w:t>8.2.2</w:t>
        </w:r>
        <w:r w:rsidR="00020F25">
          <w:rPr>
            <w:rFonts w:asciiTheme="minorHAnsi" w:eastAsiaTheme="minorEastAsia" w:hAnsiTheme="minorHAnsi" w:cstheme="minorBidi"/>
            <w:noProof/>
            <w:sz w:val="22"/>
            <w:szCs w:val="22"/>
            <w:lang w:val="de-DE"/>
          </w:rPr>
          <w:tab/>
        </w:r>
        <w:r w:rsidR="00020F25" w:rsidRPr="00EC5668">
          <w:rPr>
            <w:rStyle w:val="Hyperlink"/>
            <w:noProof/>
          </w:rPr>
          <w:t>Seam Weld Definition Overview</w:t>
        </w:r>
        <w:r w:rsidR="00020F25">
          <w:rPr>
            <w:noProof/>
            <w:webHidden/>
          </w:rPr>
          <w:tab/>
        </w:r>
        <w:r w:rsidR="00020F25">
          <w:rPr>
            <w:noProof/>
            <w:webHidden/>
          </w:rPr>
          <w:fldChar w:fldCharType="begin"/>
        </w:r>
        <w:r w:rsidR="00020F25">
          <w:rPr>
            <w:noProof/>
            <w:webHidden/>
          </w:rPr>
          <w:instrText xml:space="preserve"> PAGEREF _Toc26921094 \h </w:instrText>
        </w:r>
        <w:r w:rsidR="00020F25">
          <w:rPr>
            <w:noProof/>
            <w:webHidden/>
          </w:rPr>
        </w:r>
        <w:r w:rsidR="00020F25">
          <w:rPr>
            <w:noProof/>
            <w:webHidden/>
          </w:rPr>
          <w:fldChar w:fldCharType="separate"/>
        </w:r>
        <w:r w:rsidR="00020F25">
          <w:rPr>
            <w:noProof/>
            <w:webHidden/>
          </w:rPr>
          <w:t>100</w:t>
        </w:r>
        <w:r w:rsidR="00020F25">
          <w:rPr>
            <w:noProof/>
            <w:webHidden/>
          </w:rPr>
          <w:fldChar w:fldCharType="end"/>
        </w:r>
      </w:hyperlink>
    </w:p>
    <w:p w14:paraId="390A1BB4" w14:textId="01B02C85" w:rsidR="00020F25" w:rsidRDefault="00796847">
      <w:pPr>
        <w:pStyle w:val="TOC3"/>
        <w:rPr>
          <w:rFonts w:asciiTheme="minorHAnsi" w:eastAsiaTheme="minorEastAsia" w:hAnsiTheme="minorHAnsi" w:cstheme="minorBidi"/>
          <w:noProof/>
          <w:sz w:val="22"/>
          <w:szCs w:val="22"/>
          <w:lang w:val="de-DE"/>
        </w:rPr>
      </w:pPr>
      <w:hyperlink w:anchor="_Toc26921095" w:history="1">
        <w:r w:rsidR="00020F25" w:rsidRPr="00EC5668">
          <w:rPr>
            <w:rStyle w:val="Hyperlink"/>
            <w:noProof/>
          </w:rPr>
          <w:t>8.2.3</w:t>
        </w:r>
        <w:r w:rsidR="00020F25">
          <w:rPr>
            <w:rFonts w:asciiTheme="minorHAnsi" w:eastAsiaTheme="minorEastAsia" w:hAnsiTheme="minorHAnsi" w:cstheme="minorBidi"/>
            <w:noProof/>
            <w:sz w:val="22"/>
            <w:szCs w:val="22"/>
            <w:lang w:val="de-DE"/>
          </w:rPr>
          <w:tab/>
        </w:r>
        <w:r w:rsidR="00020F25" w:rsidRPr="00EC5668">
          <w:rPr>
            <w:rStyle w:val="Hyperlink"/>
            <w:noProof/>
          </w:rPr>
          <w:t>Specific XML Realization</w:t>
        </w:r>
        <w:r w:rsidR="00020F25">
          <w:rPr>
            <w:noProof/>
            <w:webHidden/>
          </w:rPr>
          <w:tab/>
        </w:r>
        <w:r w:rsidR="00020F25">
          <w:rPr>
            <w:noProof/>
            <w:webHidden/>
          </w:rPr>
          <w:fldChar w:fldCharType="begin"/>
        </w:r>
        <w:r w:rsidR="00020F25">
          <w:rPr>
            <w:noProof/>
            <w:webHidden/>
          </w:rPr>
          <w:instrText xml:space="preserve"> PAGEREF _Toc26921095 \h </w:instrText>
        </w:r>
        <w:r w:rsidR="00020F25">
          <w:rPr>
            <w:noProof/>
            <w:webHidden/>
          </w:rPr>
        </w:r>
        <w:r w:rsidR="00020F25">
          <w:rPr>
            <w:noProof/>
            <w:webHidden/>
          </w:rPr>
          <w:fldChar w:fldCharType="separate"/>
        </w:r>
        <w:r w:rsidR="00020F25">
          <w:rPr>
            <w:noProof/>
            <w:webHidden/>
          </w:rPr>
          <w:t>102</w:t>
        </w:r>
        <w:r w:rsidR="00020F25">
          <w:rPr>
            <w:noProof/>
            <w:webHidden/>
          </w:rPr>
          <w:fldChar w:fldCharType="end"/>
        </w:r>
      </w:hyperlink>
    </w:p>
    <w:p w14:paraId="53D588FA" w14:textId="17D60983" w:rsidR="00020F25" w:rsidRDefault="00796847">
      <w:pPr>
        <w:pStyle w:val="TOC3"/>
        <w:rPr>
          <w:rFonts w:asciiTheme="minorHAnsi" w:eastAsiaTheme="minorEastAsia" w:hAnsiTheme="minorHAnsi" w:cstheme="minorBidi"/>
          <w:noProof/>
          <w:sz w:val="22"/>
          <w:szCs w:val="22"/>
          <w:lang w:val="de-DE"/>
        </w:rPr>
      </w:pPr>
      <w:hyperlink w:anchor="_Toc26921096" w:history="1">
        <w:r w:rsidR="00020F25" w:rsidRPr="00EC5668">
          <w:rPr>
            <w:rStyle w:val="Hyperlink"/>
            <w:noProof/>
          </w:rPr>
          <w:t>8.2.4</w:t>
        </w:r>
        <w:r w:rsidR="00020F25">
          <w:rPr>
            <w:rFonts w:asciiTheme="minorHAnsi" w:eastAsiaTheme="minorEastAsia" w:hAnsiTheme="minorHAnsi" w:cstheme="minorBidi"/>
            <w:noProof/>
            <w:sz w:val="22"/>
            <w:szCs w:val="22"/>
            <w:lang w:val="de-DE"/>
          </w:rPr>
          <w:tab/>
        </w:r>
        <w:r w:rsidR="00020F25" w:rsidRPr="00EC5668">
          <w:rPr>
            <w:rStyle w:val="Hyperlink"/>
            <w:noProof/>
          </w:rPr>
          <w:t>Generic Seam Weld Definition</w:t>
        </w:r>
        <w:r w:rsidR="00020F25">
          <w:rPr>
            <w:noProof/>
            <w:webHidden/>
          </w:rPr>
          <w:tab/>
        </w:r>
        <w:r w:rsidR="00020F25">
          <w:rPr>
            <w:noProof/>
            <w:webHidden/>
          </w:rPr>
          <w:fldChar w:fldCharType="begin"/>
        </w:r>
        <w:r w:rsidR="00020F25">
          <w:rPr>
            <w:noProof/>
            <w:webHidden/>
          </w:rPr>
          <w:instrText xml:space="preserve"> PAGEREF _Toc26921096 \h </w:instrText>
        </w:r>
        <w:r w:rsidR="00020F25">
          <w:rPr>
            <w:noProof/>
            <w:webHidden/>
          </w:rPr>
        </w:r>
        <w:r w:rsidR="00020F25">
          <w:rPr>
            <w:noProof/>
            <w:webHidden/>
          </w:rPr>
          <w:fldChar w:fldCharType="separate"/>
        </w:r>
        <w:r w:rsidR="00020F25">
          <w:rPr>
            <w:noProof/>
            <w:webHidden/>
          </w:rPr>
          <w:t>102</w:t>
        </w:r>
        <w:r w:rsidR="00020F25">
          <w:rPr>
            <w:noProof/>
            <w:webHidden/>
          </w:rPr>
          <w:fldChar w:fldCharType="end"/>
        </w:r>
      </w:hyperlink>
    </w:p>
    <w:p w14:paraId="41F4CEB0" w14:textId="3D527030"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97" w:history="1">
        <w:r w:rsidR="00020F25" w:rsidRPr="00EC5668">
          <w:rPr>
            <w:rStyle w:val="Hyperlink"/>
            <w:noProof/>
          </w:rPr>
          <w:t>8.2.4.1</w:t>
        </w:r>
        <w:r w:rsidR="00020F25">
          <w:rPr>
            <w:rFonts w:asciiTheme="minorHAnsi" w:eastAsiaTheme="minorEastAsia" w:hAnsiTheme="minorHAnsi" w:cstheme="minorBidi"/>
            <w:noProof/>
            <w:sz w:val="22"/>
            <w:szCs w:val="22"/>
            <w:lang w:val="de-DE"/>
          </w:rPr>
          <w:tab/>
        </w:r>
        <w:r w:rsidR="00020F25" w:rsidRPr="00EC5668">
          <w:rPr>
            <w:rStyle w:val="Hyperlink"/>
            <w:noProof/>
          </w:rPr>
          <w:t>Identification</w:t>
        </w:r>
        <w:r w:rsidR="00020F25">
          <w:rPr>
            <w:noProof/>
            <w:webHidden/>
          </w:rPr>
          <w:tab/>
        </w:r>
        <w:r w:rsidR="00020F25">
          <w:rPr>
            <w:noProof/>
            <w:webHidden/>
          </w:rPr>
          <w:fldChar w:fldCharType="begin"/>
        </w:r>
        <w:r w:rsidR="00020F25">
          <w:rPr>
            <w:noProof/>
            <w:webHidden/>
          </w:rPr>
          <w:instrText xml:space="preserve"> PAGEREF _Toc26921097 \h </w:instrText>
        </w:r>
        <w:r w:rsidR="00020F25">
          <w:rPr>
            <w:noProof/>
            <w:webHidden/>
          </w:rPr>
        </w:r>
        <w:r w:rsidR="00020F25">
          <w:rPr>
            <w:noProof/>
            <w:webHidden/>
          </w:rPr>
          <w:fldChar w:fldCharType="separate"/>
        </w:r>
        <w:r w:rsidR="00020F25">
          <w:rPr>
            <w:noProof/>
            <w:webHidden/>
          </w:rPr>
          <w:t>102</w:t>
        </w:r>
        <w:r w:rsidR="00020F25">
          <w:rPr>
            <w:noProof/>
            <w:webHidden/>
          </w:rPr>
          <w:fldChar w:fldCharType="end"/>
        </w:r>
      </w:hyperlink>
    </w:p>
    <w:p w14:paraId="67AA170B" w14:textId="614BDD56"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98" w:history="1">
        <w:r w:rsidR="00020F25" w:rsidRPr="00EC5668">
          <w:rPr>
            <w:rStyle w:val="Hyperlink"/>
            <w:noProof/>
          </w:rPr>
          <w:t>8.2.4.2</w:t>
        </w:r>
        <w:r w:rsidR="00020F25">
          <w:rPr>
            <w:rFonts w:asciiTheme="minorHAnsi" w:eastAsiaTheme="minorEastAsia" w:hAnsiTheme="minorHAnsi" w:cstheme="minorBidi"/>
            <w:noProof/>
            <w:sz w:val="22"/>
            <w:szCs w:val="22"/>
            <w:lang w:val="de-DE"/>
          </w:rPr>
          <w:tab/>
        </w:r>
        <w:r w:rsidR="00020F25" w:rsidRPr="00EC5668">
          <w:rPr>
            <w:rStyle w:val="Hyperlink"/>
            <w:noProof/>
          </w:rPr>
          <w:t>Type Specification</w:t>
        </w:r>
        <w:r w:rsidR="00020F25">
          <w:rPr>
            <w:noProof/>
            <w:webHidden/>
          </w:rPr>
          <w:tab/>
        </w:r>
        <w:r w:rsidR="00020F25">
          <w:rPr>
            <w:noProof/>
            <w:webHidden/>
          </w:rPr>
          <w:fldChar w:fldCharType="begin"/>
        </w:r>
        <w:r w:rsidR="00020F25">
          <w:rPr>
            <w:noProof/>
            <w:webHidden/>
          </w:rPr>
          <w:instrText xml:space="preserve"> PAGEREF _Toc26921098 \h </w:instrText>
        </w:r>
        <w:r w:rsidR="00020F25">
          <w:rPr>
            <w:noProof/>
            <w:webHidden/>
          </w:rPr>
        </w:r>
        <w:r w:rsidR="00020F25">
          <w:rPr>
            <w:noProof/>
            <w:webHidden/>
          </w:rPr>
          <w:fldChar w:fldCharType="separate"/>
        </w:r>
        <w:r w:rsidR="00020F25">
          <w:rPr>
            <w:noProof/>
            <w:webHidden/>
          </w:rPr>
          <w:t>103</w:t>
        </w:r>
        <w:r w:rsidR="00020F25">
          <w:rPr>
            <w:noProof/>
            <w:webHidden/>
          </w:rPr>
          <w:fldChar w:fldCharType="end"/>
        </w:r>
      </w:hyperlink>
    </w:p>
    <w:p w14:paraId="0342EA6D" w14:textId="766BD5FF"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99" w:history="1">
        <w:r w:rsidR="00020F25" w:rsidRPr="00EC5668">
          <w:rPr>
            <w:rStyle w:val="Hyperlink"/>
            <w:noProof/>
          </w:rPr>
          <w:t>8.2.4.3</w:t>
        </w:r>
        <w:r w:rsidR="00020F25">
          <w:rPr>
            <w:rFonts w:asciiTheme="minorHAnsi" w:eastAsiaTheme="minorEastAsia" w:hAnsiTheme="minorHAnsi" w:cstheme="minorBidi"/>
            <w:noProof/>
            <w:sz w:val="22"/>
            <w:szCs w:val="22"/>
            <w:lang w:val="de-DE"/>
          </w:rPr>
          <w:tab/>
        </w:r>
        <w:r w:rsidR="00020F25" w:rsidRPr="00EC5668">
          <w:rPr>
            <w:rStyle w:val="Hyperlink"/>
            <w:noProof/>
          </w:rPr>
          <w:t>Weld Position and Sheet Metal Parameters</w:t>
        </w:r>
        <w:r w:rsidR="00020F25">
          <w:rPr>
            <w:noProof/>
            <w:webHidden/>
          </w:rPr>
          <w:tab/>
        </w:r>
        <w:r w:rsidR="00020F25">
          <w:rPr>
            <w:noProof/>
            <w:webHidden/>
          </w:rPr>
          <w:fldChar w:fldCharType="begin"/>
        </w:r>
        <w:r w:rsidR="00020F25">
          <w:rPr>
            <w:noProof/>
            <w:webHidden/>
          </w:rPr>
          <w:instrText xml:space="preserve"> PAGEREF _Toc26921099 \h </w:instrText>
        </w:r>
        <w:r w:rsidR="00020F25">
          <w:rPr>
            <w:noProof/>
            <w:webHidden/>
          </w:rPr>
        </w:r>
        <w:r w:rsidR="00020F25">
          <w:rPr>
            <w:noProof/>
            <w:webHidden/>
          </w:rPr>
          <w:fldChar w:fldCharType="separate"/>
        </w:r>
        <w:r w:rsidR="00020F25">
          <w:rPr>
            <w:noProof/>
            <w:webHidden/>
          </w:rPr>
          <w:t>105</w:t>
        </w:r>
        <w:r w:rsidR="00020F25">
          <w:rPr>
            <w:noProof/>
            <w:webHidden/>
          </w:rPr>
          <w:fldChar w:fldCharType="end"/>
        </w:r>
      </w:hyperlink>
    </w:p>
    <w:p w14:paraId="3927FA84" w14:textId="6FC32374" w:rsidR="00020F25" w:rsidRDefault="00796847">
      <w:pPr>
        <w:pStyle w:val="TOC4"/>
        <w:tabs>
          <w:tab w:val="left" w:pos="1540"/>
          <w:tab w:val="right" w:leader="dot" w:pos="9060"/>
        </w:tabs>
        <w:rPr>
          <w:rFonts w:asciiTheme="minorHAnsi" w:eastAsiaTheme="minorEastAsia" w:hAnsiTheme="minorHAnsi" w:cstheme="minorBidi"/>
          <w:noProof/>
          <w:sz w:val="22"/>
          <w:szCs w:val="22"/>
          <w:lang w:val="de-DE"/>
        </w:rPr>
      </w:pPr>
      <w:hyperlink w:anchor="_Toc26921100" w:history="1">
        <w:r w:rsidR="00020F25" w:rsidRPr="00EC5668">
          <w:rPr>
            <w:rStyle w:val="Hyperlink"/>
            <w:noProof/>
          </w:rPr>
          <w:t>8.2.4.3.1</w:t>
        </w:r>
        <w:r w:rsidR="00020F25">
          <w:rPr>
            <w:rFonts w:asciiTheme="minorHAnsi" w:eastAsiaTheme="minorEastAsia" w:hAnsiTheme="minorHAnsi" w:cstheme="minorBidi"/>
            <w:noProof/>
            <w:sz w:val="22"/>
            <w:szCs w:val="22"/>
            <w:lang w:val="de-DE"/>
          </w:rPr>
          <w:tab/>
        </w:r>
        <w:r w:rsidR="00020F25" w:rsidRPr="00EC5668">
          <w:rPr>
            <w:rStyle w:val="Hyperlink"/>
            <w:noProof/>
          </w:rPr>
          <w:t>Parameters Assigned to a Specific Sheet of the Flange</w:t>
        </w:r>
        <w:r w:rsidR="00020F25">
          <w:rPr>
            <w:noProof/>
            <w:webHidden/>
          </w:rPr>
          <w:tab/>
        </w:r>
        <w:r w:rsidR="00020F25">
          <w:rPr>
            <w:noProof/>
            <w:webHidden/>
          </w:rPr>
          <w:fldChar w:fldCharType="begin"/>
        </w:r>
        <w:r w:rsidR="00020F25">
          <w:rPr>
            <w:noProof/>
            <w:webHidden/>
          </w:rPr>
          <w:instrText xml:space="preserve"> PAGEREF _Toc26921100 \h </w:instrText>
        </w:r>
        <w:r w:rsidR="00020F25">
          <w:rPr>
            <w:noProof/>
            <w:webHidden/>
          </w:rPr>
        </w:r>
        <w:r w:rsidR="00020F25">
          <w:rPr>
            <w:noProof/>
            <w:webHidden/>
          </w:rPr>
          <w:fldChar w:fldCharType="separate"/>
        </w:r>
        <w:r w:rsidR="00020F25">
          <w:rPr>
            <w:noProof/>
            <w:webHidden/>
          </w:rPr>
          <w:t>105</w:t>
        </w:r>
        <w:r w:rsidR="00020F25">
          <w:rPr>
            <w:noProof/>
            <w:webHidden/>
          </w:rPr>
          <w:fldChar w:fldCharType="end"/>
        </w:r>
      </w:hyperlink>
    </w:p>
    <w:p w14:paraId="4DC26628" w14:textId="5F3A50E2" w:rsidR="00020F25" w:rsidRDefault="00796847">
      <w:pPr>
        <w:pStyle w:val="TOC4"/>
        <w:tabs>
          <w:tab w:val="left" w:pos="1540"/>
          <w:tab w:val="right" w:leader="dot" w:pos="9060"/>
        </w:tabs>
        <w:rPr>
          <w:rFonts w:asciiTheme="minorHAnsi" w:eastAsiaTheme="minorEastAsia" w:hAnsiTheme="minorHAnsi" w:cstheme="minorBidi"/>
          <w:noProof/>
          <w:sz w:val="22"/>
          <w:szCs w:val="22"/>
          <w:lang w:val="de-DE"/>
        </w:rPr>
      </w:pPr>
      <w:hyperlink w:anchor="_Toc26921101" w:history="1">
        <w:r w:rsidR="00020F25" w:rsidRPr="00EC5668">
          <w:rPr>
            <w:rStyle w:val="Hyperlink"/>
            <w:noProof/>
          </w:rPr>
          <w:t>8.2.4.3.2</w:t>
        </w:r>
        <w:r w:rsidR="00020F25">
          <w:rPr>
            <w:rFonts w:asciiTheme="minorHAnsi" w:eastAsiaTheme="minorEastAsia" w:hAnsiTheme="minorHAnsi" w:cstheme="minorBidi"/>
            <w:noProof/>
            <w:sz w:val="22"/>
            <w:szCs w:val="22"/>
            <w:lang w:val="de-DE"/>
          </w:rPr>
          <w:tab/>
        </w:r>
        <w:r w:rsidR="00020F25" w:rsidRPr="00EC5668">
          <w:rPr>
            <w:rStyle w:val="Hyperlink"/>
            <w:noProof/>
          </w:rPr>
          <w:t>Welding Position</w:t>
        </w:r>
        <w:r w:rsidR="00020F25">
          <w:rPr>
            <w:noProof/>
            <w:webHidden/>
          </w:rPr>
          <w:tab/>
        </w:r>
        <w:r w:rsidR="00020F25">
          <w:rPr>
            <w:noProof/>
            <w:webHidden/>
          </w:rPr>
          <w:fldChar w:fldCharType="begin"/>
        </w:r>
        <w:r w:rsidR="00020F25">
          <w:rPr>
            <w:noProof/>
            <w:webHidden/>
          </w:rPr>
          <w:instrText xml:space="preserve"> PAGEREF _Toc26921101 \h </w:instrText>
        </w:r>
        <w:r w:rsidR="00020F25">
          <w:rPr>
            <w:noProof/>
            <w:webHidden/>
          </w:rPr>
        </w:r>
        <w:r w:rsidR="00020F25">
          <w:rPr>
            <w:noProof/>
            <w:webHidden/>
          </w:rPr>
          <w:fldChar w:fldCharType="separate"/>
        </w:r>
        <w:r w:rsidR="00020F25">
          <w:rPr>
            <w:noProof/>
            <w:webHidden/>
          </w:rPr>
          <w:t>106</w:t>
        </w:r>
        <w:r w:rsidR="00020F25">
          <w:rPr>
            <w:noProof/>
            <w:webHidden/>
          </w:rPr>
          <w:fldChar w:fldCharType="end"/>
        </w:r>
      </w:hyperlink>
    </w:p>
    <w:p w14:paraId="35D5F2F6" w14:textId="14D119A0" w:rsidR="00020F25" w:rsidRDefault="00796847">
      <w:pPr>
        <w:pStyle w:val="TOC3"/>
        <w:rPr>
          <w:rFonts w:asciiTheme="minorHAnsi" w:eastAsiaTheme="minorEastAsia" w:hAnsiTheme="minorHAnsi" w:cstheme="minorBidi"/>
          <w:noProof/>
          <w:sz w:val="22"/>
          <w:szCs w:val="22"/>
          <w:lang w:val="de-DE"/>
        </w:rPr>
      </w:pPr>
      <w:hyperlink w:anchor="_Toc26921102" w:history="1">
        <w:r w:rsidR="00020F25" w:rsidRPr="00EC5668">
          <w:rPr>
            <w:rStyle w:val="Hyperlink"/>
            <w:noProof/>
          </w:rPr>
          <w:t>8.2.5</w:t>
        </w:r>
        <w:r w:rsidR="00020F25">
          <w:rPr>
            <w:rFonts w:asciiTheme="minorHAnsi" w:eastAsiaTheme="minorEastAsia" w:hAnsiTheme="minorHAnsi" w:cstheme="minorBidi"/>
            <w:noProof/>
            <w:sz w:val="22"/>
            <w:szCs w:val="22"/>
            <w:lang w:val="de-DE"/>
          </w:rPr>
          <w:tab/>
        </w:r>
        <w:r w:rsidR="00020F25" w:rsidRPr="00EC5668">
          <w:rPr>
            <w:rStyle w:val="Hyperlink"/>
            <w:noProof/>
          </w:rPr>
          <w:t>Butt Joint</w:t>
        </w:r>
        <w:r w:rsidR="00020F25">
          <w:rPr>
            <w:noProof/>
            <w:webHidden/>
          </w:rPr>
          <w:tab/>
        </w:r>
        <w:r w:rsidR="00020F25">
          <w:rPr>
            <w:noProof/>
            <w:webHidden/>
          </w:rPr>
          <w:fldChar w:fldCharType="begin"/>
        </w:r>
        <w:r w:rsidR="00020F25">
          <w:rPr>
            <w:noProof/>
            <w:webHidden/>
          </w:rPr>
          <w:instrText xml:space="preserve"> PAGEREF _Toc26921102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6BD68674" w14:textId="4DE3E4D8"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03" w:history="1">
        <w:r w:rsidR="00020F25" w:rsidRPr="00EC5668">
          <w:rPr>
            <w:rStyle w:val="Hyperlink"/>
            <w:noProof/>
          </w:rPr>
          <w:t>8.2.5.1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_Toc26921103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1FF10E19" w14:textId="6DD0EC58"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04" w:history="1">
        <w:r w:rsidR="00020F25" w:rsidRPr="00EC5668">
          <w:rPr>
            <w:rStyle w:val="Hyperlink"/>
            <w:noProof/>
          </w:rPr>
          <w:t>8.2.5.2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_Toc26921104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7DB69598" w14:textId="74002E01"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05" w:history="1">
        <w:r w:rsidR="00020F25" w:rsidRPr="00EC5668">
          <w:rPr>
            <w:rStyle w:val="Hyperlink"/>
            <w:noProof/>
          </w:rPr>
          <w:t>8.2.5.3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_Toc26921105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6095D11E" w14:textId="6569C969"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06" w:history="1">
        <w:r w:rsidR="00020F25" w:rsidRPr="00EC5668">
          <w:rPr>
            <w:rStyle w:val="Hyperlink"/>
            <w:noProof/>
          </w:rPr>
          <w:t>8.2.5.4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_Toc26921106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6E845120" w14:textId="6B9197E8"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07" w:history="1">
        <w:r w:rsidR="00020F25" w:rsidRPr="00EC5668">
          <w:rPr>
            <w:rStyle w:val="Hyperlink"/>
            <w:noProof/>
          </w:rPr>
          <w:t>8.2.5.5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_Toc26921107 \h </w:instrText>
        </w:r>
        <w:r w:rsidR="00020F25">
          <w:rPr>
            <w:noProof/>
            <w:webHidden/>
          </w:rPr>
        </w:r>
        <w:r w:rsidR="00020F25">
          <w:rPr>
            <w:noProof/>
            <w:webHidden/>
          </w:rPr>
          <w:fldChar w:fldCharType="separate"/>
        </w:r>
        <w:r w:rsidR="00020F25">
          <w:rPr>
            <w:noProof/>
            <w:webHidden/>
          </w:rPr>
          <w:t>113</w:t>
        </w:r>
        <w:r w:rsidR="00020F25">
          <w:rPr>
            <w:noProof/>
            <w:webHidden/>
          </w:rPr>
          <w:fldChar w:fldCharType="end"/>
        </w:r>
      </w:hyperlink>
    </w:p>
    <w:p w14:paraId="652921AC" w14:textId="5F2B7407" w:rsidR="00020F25" w:rsidRDefault="00796847">
      <w:pPr>
        <w:pStyle w:val="TOC3"/>
        <w:rPr>
          <w:rFonts w:asciiTheme="minorHAnsi" w:eastAsiaTheme="minorEastAsia" w:hAnsiTheme="minorHAnsi" w:cstheme="minorBidi"/>
          <w:noProof/>
          <w:sz w:val="22"/>
          <w:szCs w:val="22"/>
          <w:lang w:val="de-DE"/>
        </w:rPr>
      </w:pPr>
      <w:hyperlink w:anchor="_Toc26921108" w:history="1">
        <w:r w:rsidR="00020F25" w:rsidRPr="00EC5668">
          <w:rPr>
            <w:rStyle w:val="Hyperlink"/>
            <w:noProof/>
          </w:rPr>
          <w:t>8.2.6</w:t>
        </w:r>
        <w:r w:rsidR="00020F25">
          <w:rPr>
            <w:rFonts w:asciiTheme="minorHAnsi" w:eastAsiaTheme="minorEastAsia" w:hAnsiTheme="minorHAnsi" w:cstheme="minorBidi"/>
            <w:noProof/>
            <w:sz w:val="22"/>
            <w:szCs w:val="22"/>
            <w:lang w:val="de-DE"/>
          </w:rPr>
          <w:tab/>
        </w:r>
        <w:r w:rsidR="00020F25" w:rsidRPr="00EC5668">
          <w:rPr>
            <w:rStyle w:val="Hyperlink"/>
            <w:noProof/>
          </w:rPr>
          <w:t>Corner Weld</w:t>
        </w:r>
        <w:r w:rsidR="00020F25">
          <w:rPr>
            <w:noProof/>
            <w:webHidden/>
          </w:rPr>
          <w:tab/>
        </w:r>
        <w:r w:rsidR="00020F25">
          <w:rPr>
            <w:noProof/>
            <w:webHidden/>
          </w:rPr>
          <w:fldChar w:fldCharType="begin"/>
        </w:r>
        <w:r w:rsidR="00020F25">
          <w:rPr>
            <w:noProof/>
            <w:webHidden/>
          </w:rPr>
          <w:instrText xml:space="preserve"> PAGEREF _Toc26921108 \h </w:instrText>
        </w:r>
        <w:r w:rsidR="00020F25">
          <w:rPr>
            <w:noProof/>
            <w:webHidden/>
          </w:rPr>
        </w:r>
        <w:r w:rsidR="00020F25">
          <w:rPr>
            <w:noProof/>
            <w:webHidden/>
          </w:rPr>
          <w:fldChar w:fldCharType="separate"/>
        </w:r>
        <w:r w:rsidR="00020F25">
          <w:rPr>
            <w:noProof/>
            <w:webHidden/>
          </w:rPr>
          <w:t>114</w:t>
        </w:r>
        <w:r w:rsidR="00020F25">
          <w:rPr>
            <w:noProof/>
            <w:webHidden/>
          </w:rPr>
          <w:fldChar w:fldCharType="end"/>
        </w:r>
      </w:hyperlink>
    </w:p>
    <w:p w14:paraId="75FDB6CC" w14:textId="561D27BC"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09" w:history="1">
        <w:r w:rsidR="00020F25" w:rsidRPr="00EC5668">
          <w:rPr>
            <w:rStyle w:val="Hyperlink"/>
            <w:noProof/>
          </w:rPr>
          <w:t>8.2.6.1</w:t>
        </w:r>
        <w:r w:rsidR="00020F25">
          <w:rPr>
            <w:rFonts w:asciiTheme="minorHAnsi" w:eastAsiaTheme="minorEastAsia" w:hAnsiTheme="minorHAnsi" w:cstheme="minorBidi"/>
            <w:noProof/>
            <w:sz w:val="22"/>
            <w:szCs w:val="22"/>
            <w:lang w:val="de-DE"/>
          </w:rPr>
          <w:tab/>
        </w:r>
        <w:r w:rsidR="00020F25" w:rsidRPr="00EC5668">
          <w:rPr>
            <w:rStyle w:val="Hyperlink"/>
            <w:noProof/>
          </w:rPr>
          <w:t>Simple Corner Weld</w:t>
        </w:r>
        <w:r w:rsidR="00020F25">
          <w:rPr>
            <w:noProof/>
            <w:webHidden/>
          </w:rPr>
          <w:tab/>
        </w:r>
        <w:r w:rsidR="00020F25">
          <w:rPr>
            <w:noProof/>
            <w:webHidden/>
          </w:rPr>
          <w:fldChar w:fldCharType="begin"/>
        </w:r>
        <w:r w:rsidR="00020F25">
          <w:rPr>
            <w:noProof/>
            <w:webHidden/>
          </w:rPr>
          <w:instrText xml:space="preserve"> PAGEREF _Toc26921109 \h </w:instrText>
        </w:r>
        <w:r w:rsidR="00020F25">
          <w:rPr>
            <w:noProof/>
            <w:webHidden/>
          </w:rPr>
        </w:r>
        <w:r w:rsidR="00020F25">
          <w:rPr>
            <w:noProof/>
            <w:webHidden/>
          </w:rPr>
          <w:fldChar w:fldCharType="separate"/>
        </w:r>
        <w:r w:rsidR="00020F25">
          <w:rPr>
            <w:noProof/>
            <w:webHidden/>
          </w:rPr>
          <w:t>114</w:t>
        </w:r>
        <w:r w:rsidR="00020F25">
          <w:rPr>
            <w:noProof/>
            <w:webHidden/>
          </w:rPr>
          <w:fldChar w:fldCharType="end"/>
        </w:r>
      </w:hyperlink>
    </w:p>
    <w:p w14:paraId="215A9EDB" w14:textId="3FF49276"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0" w:history="1">
        <w:r w:rsidR="00020F25" w:rsidRPr="00EC5668">
          <w:rPr>
            <w:rStyle w:val="Hyperlink"/>
            <w:noProof/>
          </w:rPr>
          <w:t>8.2.6.2</w:t>
        </w:r>
        <w:r w:rsidR="00020F25">
          <w:rPr>
            <w:rFonts w:asciiTheme="minorHAnsi" w:eastAsiaTheme="minorEastAsia" w:hAnsiTheme="minorHAnsi" w:cstheme="minorBidi"/>
            <w:noProof/>
            <w:sz w:val="22"/>
            <w:szCs w:val="22"/>
            <w:lang w:val="de-DE"/>
          </w:rPr>
          <w:tab/>
        </w:r>
        <w:r w:rsidR="00020F25" w:rsidRPr="00EC5668">
          <w:rPr>
            <w:rStyle w:val="Hyperlink"/>
            <w:noProof/>
          </w:rPr>
          <w:t>Double Corner Weld</w:t>
        </w:r>
        <w:r w:rsidR="00020F25">
          <w:rPr>
            <w:noProof/>
            <w:webHidden/>
          </w:rPr>
          <w:tab/>
        </w:r>
        <w:r w:rsidR="00020F25">
          <w:rPr>
            <w:noProof/>
            <w:webHidden/>
          </w:rPr>
          <w:fldChar w:fldCharType="begin"/>
        </w:r>
        <w:r w:rsidR="00020F25">
          <w:rPr>
            <w:noProof/>
            <w:webHidden/>
          </w:rPr>
          <w:instrText xml:space="preserve"> PAGEREF _Toc26921110 \h </w:instrText>
        </w:r>
        <w:r w:rsidR="00020F25">
          <w:rPr>
            <w:noProof/>
            <w:webHidden/>
          </w:rPr>
        </w:r>
        <w:r w:rsidR="00020F25">
          <w:rPr>
            <w:noProof/>
            <w:webHidden/>
          </w:rPr>
          <w:fldChar w:fldCharType="separate"/>
        </w:r>
        <w:r w:rsidR="00020F25">
          <w:rPr>
            <w:noProof/>
            <w:webHidden/>
          </w:rPr>
          <w:t>115</w:t>
        </w:r>
        <w:r w:rsidR="00020F25">
          <w:rPr>
            <w:noProof/>
            <w:webHidden/>
          </w:rPr>
          <w:fldChar w:fldCharType="end"/>
        </w:r>
      </w:hyperlink>
    </w:p>
    <w:p w14:paraId="2C8CFD05" w14:textId="15BA0064"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1" w:history="1">
        <w:r w:rsidR="00020F25" w:rsidRPr="00EC5668">
          <w:rPr>
            <w:rStyle w:val="Hyperlink"/>
            <w:noProof/>
          </w:rPr>
          <w:t>8.2.6.3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_Toc26921111 \h </w:instrText>
        </w:r>
        <w:r w:rsidR="00020F25">
          <w:rPr>
            <w:noProof/>
            <w:webHidden/>
          </w:rPr>
        </w:r>
        <w:r w:rsidR="00020F25">
          <w:rPr>
            <w:noProof/>
            <w:webHidden/>
          </w:rPr>
          <w:fldChar w:fldCharType="separate"/>
        </w:r>
        <w:r w:rsidR="00020F25">
          <w:rPr>
            <w:noProof/>
            <w:webHidden/>
          </w:rPr>
          <w:t>116</w:t>
        </w:r>
        <w:r w:rsidR="00020F25">
          <w:rPr>
            <w:noProof/>
            <w:webHidden/>
          </w:rPr>
          <w:fldChar w:fldCharType="end"/>
        </w:r>
      </w:hyperlink>
    </w:p>
    <w:p w14:paraId="37D36AE7" w14:textId="28216868"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2" w:history="1">
        <w:r w:rsidR="00020F25" w:rsidRPr="00EC5668">
          <w:rPr>
            <w:rStyle w:val="Hyperlink"/>
            <w:noProof/>
          </w:rPr>
          <w:t>8.2.6.4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_Toc26921112 \h </w:instrText>
        </w:r>
        <w:r w:rsidR="00020F25">
          <w:rPr>
            <w:noProof/>
            <w:webHidden/>
          </w:rPr>
        </w:r>
        <w:r w:rsidR="00020F25">
          <w:rPr>
            <w:noProof/>
            <w:webHidden/>
          </w:rPr>
          <w:fldChar w:fldCharType="separate"/>
        </w:r>
        <w:r w:rsidR="00020F25">
          <w:rPr>
            <w:noProof/>
            <w:webHidden/>
          </w:rPr>
          <w:t>116</w:t>
        </w:r>
        <w:r w:rsidR="00020F25">
          <w:rPr>
            <w:noProof/>
            <w:webHidden/>
          </w:rPr>
          <w:fldChar w:fldCharType="end"/>
        </w:r>
      </w:hyperlink>
    </w:p>
    <w:p w14:paraId="44B901B3" w14:textId="2D5C866D"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3" w:history="1">
        <w:r w:rsidR="00020F25" w:rsidRPr="00EC5668">
          <w:rPr>
            <w:rStyle w:val="Hyperlink"/>
            <w:noProof/>
          </w:rPr>
          <w:t>8.2.6.5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_Toc26921113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08830B72" w14:textId="57C26FED" w:rsidR="00020F25" w:rsidRDefault="00796847">
      <w:pPr>
        <w:pStyle w:val="TOC3"/>
        <w:rPr>
          <w:rFonts w:asciiTheme="minorHAnsi" w:eastAsiaTheme="minorEastAsia" w:hAnsiTheme="minorHAnsi" w:cstheme="minorBidi"/>
          <w:noProof/>
          <w:sz w:val="22"/>
          <w:szCs w:val="22"/>
          <w:lang w:val="de-DE"/>
        </w:rPr>
      </w:pPr>
      <w:hyperlink w:anchor="_Toc26921114" w:history="1">
        <w:r w:rsidR="00020F25" w:rsidRPr="00EC5668">
          <w:rPr>
            <w:rStyle w:val="Hyperlink"/>
            <w:noProof/>
          </w:rPr>
          <w:t>8.2.7</w:t>
        </w:r>
        <w:r w:rsidR="00020F25">
          <w:rPr>
            <w:rFonts w:asciiTheme="minorHAnsi" w:eastAsiaTheme="minorEastAsia" w:hAnsiTheme="minorHAnsi" w:cstheme="minorBidi"/>
            <w:noProof/>
            <w:sz w:val="22"/>
            <w:szCs w:val="22"/>
            <w:lang w:val="de-DE"/>
          </w:rPr>
          <w:tab/>
        </w:r>
        <w:r w:rsidR="00020F25" w:rsidRPr="00EC5668">
          <w:rPr>
            <w:rStyle w:val="Hyperlink"/>
            <w:noProof/>
          </w:rPr>
          <w:t>Edge Weld</w:t>
        </w:r>
        <w:r w:rsidR="00020F25">
          <w:rPr>
            <w:noProof/>
            <w:webHidden/>
          </w:rPr>
          <w:tab/>
        </w:r>
        <w:r w:rsidR="00020F25">
          <w:rPr>
            <w:noProof/>
            <w:webHidden/>
          </w:rPr>
          <w:fldChar w:fldCharType="begin"/>
        </w:r>
        <w:r w:rsidR="00020F25">
          <w:rPr>
            <w:noProof/>
            <w:webHidden/>
          </w:rPr>
          <w:instrText xml:space="preserve"> PAGEREF _Toc26921114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265AB89B" w14:textId="303DD152"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5" w:history="1">
        <w:r w:rsidR="00020F25" w:rsidRPr="00EC5668">
          <w:rPr>
            <w:rStyle w:val="Hyperlink"/>
            <w:noProof/>
          </w:rPr>
          <w:t>8.2.7.1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_Toc26921115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0168E1E3" w14:textId="08E89FAF"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6" w:history="1">
        <w:r w:rsidR="00020F25" w:rsidRPr="00EC5668">
          <w:rPr>
            <w:rStyle w:val="Hyperlink"/>
            <w:noProof/>
          </w:rPr>
          <w:t>8.2.7.2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_Toc26921116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2FAE7132" w14:textId="65AA5104"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7" w:history="1">
        <w:r w:rsidR="00020F25" w:rsidRPr="00EC5668">
          <w:rPr>
            <w:rStyle w:val="Hyperlink"/>
            <w:noProof/>
          </w:rPr>
          <w:t>8.2.7.3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_Toc26921117 \h </w:instrText>
        </w:r>
        <w:r w:rsidR="00020F25">
          <w:rPr>
            <w:noProof/>
            <w:webHidden/>
          </w:rPr>
        </w:r>
        <w:r w:rsidR="00020F25">
          <w:rPr>
            <w:noProof/>
            <w:webHidden/>
          </w:rPr>
          <w:fldChar w:fldCharType="separate"/>
        </w:r>
        <w:r w:rsidR="00020F25">
          <w:rPr>
            <w:noProof/>
            <w:webHidden/>
          </w:rPr>
          <w:t>119</w:t>
        </w:r>
        <w:r w:rsidR="00020F25">
          <w:rPr>
            <w:noProof/>
            <w:webHidden/>
          </w:rPr>
          <w:fldChar w:fldCharType="end"/>
        </w:r>
      </w:hyperlink>
    </w:p>
    <w:p w14:paraId="523959B0" w14:textId="46DA71C7"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8" w:history="1">
        <w:r w:rsidR="00020F25" w:rsidRPr="00EC5668">
          <w:rPr>
            <w:rStyle w:val="Hyperlink"/>
            <w:noProof/>
          </w:rPr>
          <w:t>8.2.7.4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_Toc26921118 \h </w:instrText>
        </w:r>
        <w:r w:rsidR="00020F25">
          <w:rPr>
            <w:noProof/>
            <w:webHidden/>
          </w:rPr>
        </w:r>
        <w:r w:rsidR="00020F25">
          <w:rPr>
            <w:noProof/>
            <w:webHidden/>
          </w:rPr>
          <w:fldChar w:fldCharType="separate"/>
        </w:r>
        <w:r w:rsidR="00020F25">
          <w:rPr>
            <w:noProof/>
            <w:webHidden/>
          </w:rPr>
          <w:t>119</w:t>
        </w:r>
        <w:r w:rsidR="00020F25">
          <w:rPr>
            <w:noProof/>
            <w:webHidden/>
          </w:rPr>
          <w:fldChar w:fldCharType="end"/>
        </w:r>
      </w:hyperlink>
    </w:p>
    <w:p w14:paraId="7D32A810" w14:textId="1904C838"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9" w:history="1">
        <w:r w:rsidR="00020F25" w:rsidRPr="00EC5668">
          <w:rPr>
            <w:rStyle w:val="Hyperlink"/>
            <w:noProof/>
          </w:rPr>
          <w:t>8.2.7.5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_Toc26921119 \h </w:instrText>
        </w:r>
        <w:r w:rsidR="00020F25">
          <w:rPr>
            <w:noProof/>
            <w:webHidden/>
          </w:rPr>
        </w:r>
        <w:r w:rsidR="00020F25">
          <w:rPr>
            <w:noProof/>
            <w:webHidden/>
          </w:rPr>
          <w:fldChar w:fldCharType="separate"/>
        </w:r>
        <w:r w:rsidR="00020F25">
          <w:rPr>
            <w:noProof/>
            <w:webHidden/>
          </w:rPr>
          <w:t>120</w:t>
        </w:r>
        <w:r w:rsidR="00020F25">
          <w:rPr>
            <w:noProof/>
            <w:webHidden/>
          </w:rPr>
          <w:fldChar w:fldCharType="end"/>
        </w:r>
      </w:hyperlink>
    </w:p>
    <w:p w14:paraId="1B665E5B" w14:textId="7451DD4A" w:rsidR="00020F25" w:rsidRDefault="00796847">
      <w:pPr>
        <w:pStyle w:val="TOC3"/>
        <w:rPr>
          <w:rFonts w:asciiTheme="minorHAnsi" w:eastAsiaTheme="minorEastAsia" w:hAnsiTheme="minorHAnsi" w:cstheme="minorBidi"/>
          <w:noProof/>
          <w:sz w:val="22"/>
          <w:szCs w:val="22"/>
          <w:lang w:val="de-DE"/>
        </w:rPr>
      </w:pPr>
      <w:hyperlink w:anchor="_Toc26921120" w:history="1">
        <w:r w:rsidR="00020F25" w:rsidRPr="00EC5668">
          <w:rPr>
            <w:rStyle w:val="Hyperlink"/>
            <w:noProof/>
          </w:rPr>
          <w:t>8.2.8</w:t>
        </w:r>
        <w:r w:rsidR="00020F25">
          <w:rPr>
            <w:rFonts w:asciiTheme="minorHAnsi" w:eastAsiaTheme="minorEastAsia" w:hAnsiTheme="minorHAnsi" w:cstheme="minorBidi"/>
            <w:noProof/>
            <w:sz w:val="22"/>
            <w:szCs w:val="22"/>
            <w:lang w:val="de-DE"/>
          </w:rPr>
          <w:tab/>
        </w:r>
        <w:r w:rsidR="00020F25" w:rsidRPr="00EC5668">
          <w:rPr>
            <w:rStyle w:val="Hyperlink"/>
            <w:noProof/>
          </w:rPr>
          <w:t>I-Weld</w:t>
        </w:r>
        <w:r w:rsidR="00020F25">
          <w:rPr>
            <w:noProof/>
            <w:webHidden/>
          </w:rPr>
          <w:tab/>
        </w:r>
        <w:r w:rsidR="00020F25">
          <w:rPr>
            <w:noProof/>
            <w:webHidden/>
          </w:rPr>
          <w:fldChar w:fldCharType="begin"/>
        </w:r>
        <w:r w:rsidR="00020F25">
          <w:rPr>
            <w:noProof/>
            <w:webHidden/>
          </w:rPr>
          <w:instrText xml:space="preserve"> PAGEREF _Toc26921120 \h </w:instrText>
        </w:r>
        <w:r w:rsidR="00020F25">
          <w:rPr>
            <w:noProof/>
            <w:webHidden/>
          </w:rPr>
        </w:r>
        <w:r w:rsidR="00020F25">
          <w:rPr>
            <w:noProof/>
            <w:webHidden/>
          </w:rPr>
          <w:fldChar w:fldCharType="separate"/>
        </w:r>
        <w:r w:rsidR="00020F25">
          <w:rPr>
            <w:noProof/>
            <w:webHidden/>
          </w:rPr>
          <w:t>120</w:t>
        </w:r>
        <w:r w:rsidR="00020F25">
          <w:rPr>
            <w:noProof/>
            <w:webHidden/>
          </w:rPr>
          <w:fldChar w:fldCharType="end"/>
        </w:r>
      </w:hyperlink>
    </w:p>
    <w:p w14:paraId="413E9C4E" w14:textId="340417FA"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1" w:history="1">
        <w:r w:rsidR="00020F25" w:rsidRPr="00EC5668">
          <w:rPr>
            <w:rStyle w:val="Hyperlink"/>
            <w:noProof/>
          </w:rPr>
          <w:t>8.2.8.1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_Toc26921121 \h </w:instrText>
        </w:r>
        <w:r w:rsidR="00020F25">
          <w:rPr>
            <w:noProof/>
            <w:webHidden/>
          </w:rPr>
        </w:r>
        <w:r w:rsidR="00020F25">
          <w:rPr>
            <w:noProof/>
            <w:webHidden/>
          </w:rPr>
          <w:fldChar w:fldCharType="separate"/>
        </w:r>
        <w:r w:rsidR="00020F25">
          <w:rPr>
            <w:noProof/>
            <w:webHidden/>
          </w:rPr>
          <w:t>120</w:t>
        </w:r>
        <w:r w:rsidR="00020F25">
          <w:rPr>
            <w:noProof/>
            <w:webHidden/>
          </w:rPr>
          <w:fldChar w:fldCharType="end"/>
        </w:r>
      </w:hyperlink>
    </w:p>
    <w:p w14:paraId="19FF2E9C" w14:textId="7EC5BF7A"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2" w:history="1">
        <w:r w:rsidR="00020F25" w:rsidRPr="00EC5668">
          <w:rPr>
            <w:rStyle w:val="Hyperlink"/>
            <w:noProof/>
          </w:rPr>
          <w:t>8.2.8.2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_Toc26921122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6DABDB14" w14:textId="11ECE0B9"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3" w:history="1">
        <w:r w:rsidR="00020F25" w:rsidRPr="00EC5668">
          <w:rPr>
            <w:rStyle w:val="Hyperlink"/>
            <w:noProof/>
          </w:rPr>
          <w:t>8.2.8.3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_Toc26921123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7500883F" w14:textId="7CC34C36"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4" w:history="1">
        <w:r w:rsidR="00020F25" w:rsidRPr="00EC5668">
          <w:rPr>
            <w:rStyle w:val="Hyperlink"/>
            <w:noProof/>
          </w:rPr>
          <w:t>8.2.8.4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_Toc26921124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3077CE00" w14:textId="798EC082"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5" w:history="1">
        <w:r w:rsidR="00020F25" w:rsidRPr="00EC5668">
          <w:rPr>
            <w:rStyle w:val="Hyperlink"/>
            <w:noProof/>
          </w:rPr>
          <w:t>8.2.8.5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_Toc26921125 \h </w:instrText>
        </w:r>
        <w:r w:rsidR="00020F25">
          <w:rPr>
            <w:noProof/>
            <w:webHidden/>
          </w:rPr>
        </w:r>
        <w:r w:rsidR="00020F25">
          <w:rPr>
            <w:noProof/>
            <w:webHidden/>
          </w:rPr>
          <w:fldChar w:fldCharType="separate"/>
        </w:r>
        <w:r w:rsidR="00020F25">
          <w:rPr>
            <w:noProof/>
            <w:webHidden/>
          </w:rPr>
          <w:t>122</w:t>
        </w:r>
        <w:r w:rsidR="00020F25">
          <w:rPr>
            <w:noProof/>
            <w:webHidden/>
          </w:rPr>
          <w:fldChar w:fldCharType="end"/>
        </w:r>
      </w:hyperlink>
    </w:p>
    <w:p w14:paraId="7F26AC3D" w14:textId="45ADEAC8" w:rsidR="00020F25" w:rsidRDefault="00796847">
      <w:pPr>
        <w:pStyle w:val="TOC3"/>
        <w:rPr>
          <w:rFonts w:asciiTheme="minorHAnsi" w:eastAsiaTheme="minorEastAsia" w:hAnsiTheme="minorHAnsi" w:cstheme="minorBidi"/>
          <w:noProof/>
          <w:sz w:val="22"/>
          <w:szCs w:val="22"/>
          <w:lang w:val="de-DE"/>
        </w:rPr>
      </w:pPr>
      <w:hyperlink w:anchor="_Toc26921126" w:history="1">
        <w:r w:rsidR="00020F25" w:rsidRPr="00EC5668">
          <w:rPr>
            <w:rStyle w:val="Hyperlink"/>
            <w:noProof/>
          </w:rPr>
          <w:t>8.2.9</w:t>
        </w:r>
        <w:r w:rsidR="00020F25">
          <w:rPr>
            <w:rFonts w:asciiTheme="minorHAnsi" w:eastAsiaTheme="minorEastAsia" w:hAnsiTheme="minorHAnsi" w:cstheme="minorBidi"/>
            <w:noProof/>
            <w:sz w:val="22"/>
            <w:szCs w:val="22"/>
            <w:lang w:val="de-DE"/>
          </w:rPr>
          <w:tab/>
        </w:r>
        <w:r w:rsidR="00020F25" w:rsidRPr="00EC5668">
          <w:rPr>
            <w:rStyle w:val="Hyperlink"/>
            <w:noProof/>
          </w:rPr>
          <w:t>Overlap Weld</w:t>
        </w:r>
        <w:r w:rsidR="00020F25">
          <w:rPr>
            <w:noProof/>
            <w:webHidden/>
          </w:rPr>
          <w:tab/>
        </w:r>
        <w:r w:rsidR="00020F25">
          <w:rPr>
            <w:noProof/>
            <w:webHidden/>
          </w:rPr>
          <w:fldChar w:fldCharType="begin"/>
        </w:r>
        <w:r w:rsidR="00020F25">
          <w:rPr>
            <w:noProof/>
            <w:webHidden/>
          </w:rPr>
          <w:instrText xml:space="preserve"> PAGEREF _Toc26921126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09AAA2FD" w14:textId="39402207"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7" w:history="1">
        <w:r w:rsidR="00020F25" w:rsidRPr="00EC5668">
          <w:rPr>
            <w:rStyle w:val="Hyperlink"/>
            <w:noProof/>
          </w:rPr>
          <w:t>8.2.9.1</w:t>
        </w:r>
        <w:r w:rsidR="00020F25">
          <w:rPr>
            <w:rFonts w:asciiTheme="minorHAnsi" w:eastAsiaTheme="minorEastAsia" w:hAnsiTheme="minorHAnsi" w:cstheme="minorBidi"/>
            <w:noProof/>
            <w:sz w:val="22"/>
            <w:szCs w:val="22"/>
            <w:lang w:val="de-DE"/>
          </w:rPr>
          <w:tab/>
        </w:r>
        <w:r w:rsidR="00020F25" w:rsidRPr="00EC5668">
          <w:rPr>
            <w:rStyle w:val="Hyperlink"/>
            <w:noProof/>
          </w:rPr>
          <w:t>Simple Overlap Weld</w:t>
        </w:r>
        <w:r w:rsidR="00020F25">
          <w:rPr>
            <w:noProof/>
            <w:webHidden/>
          </w:rPr>
          <w:tab/>
        </w:r>
        <w:r w:rsidR="00020F25">
          <w:rPr>
            <w:noProof/>
            <w:webHidden/>
          </w:rPr>
          <w:fldChar w:fldCharType="begin"/>
        </w:r>
        <w:r w:rsidR="00020F25">
          <w:rPr>
            <w:noProof/>
            <w:webHidden/>
          </w:rPr>
          <w:instrText xml:space="preserve"> PAGEREF _Toc26921127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723B7D14" w14:textId="7ADA1093"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8" w:history="1">
        <w:r w:rsidR="00020F25" w:rsidRPr="00EC5668">
          <w:rPr>
            <w:rStyle w:val="Hyperlink"/>
            <w:noProof/>
          </w:rPr>
          <w:t>8.2.9.2</w:t>
        </w:r>
        <w:r w:rsidR="00020F25">
          <w:rPr>
            <w:rFonts w:asciiTheme="minorHAnsi" w:eastAsiaTheme="minorEastAsia" w:hAnsiTheme="minorHAnsi" w:cstheme="minorBidi"/>
            <w:noProof/>
            <w:sz w:val="22"/>
            <w:szCs w:val="22"/>
            <w:lang w:val="de-DE"/>
          </w:rPr>
          <w:tab/>
        </w:r>
        <w:r w:rsidR="00020F25" w:rsidRPr="00EC5668">
          <w:rPr>
            <w:rStyle w:val="Hyperlink"/>
            <w:noProof/>
          </w:rPr>
          <w:t>Single Sided Double Overlap Weld</w:t>
        </w:r>
        <w:r w:rsidR="00020F25">
          <w:rPr>
            <w:noProof/>
            <w:webHidden/>
          </w:rPr>
          <w:tab/>
        </w:r>
        <w:r w:rsidR="00020F25">
          <w:rPr>
            <w:noProof/>
            <w:webHidden/>
          </w:rPr>
          <w:fldChar w:fldCharType="begin"/>
        </w:r>
        <w:r w:rsidR="00020F25">
          <w:rPr>
            <w:noProof/>
            <w:webHidden/>
          </w:rPr>
          <w:instrText xml:space="preserve"> PAGEREF _Toc26921128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6F3A58CE" w14:textId="5BF9A449"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9" w:history="1">
        <w:r w:rsidR="00020F25" w:rsidRPr="00EC5668">
          <w:rPr>
            <w:rStyle w:val="Hyperlink"/>
            <w:noProof/>
          </w:rPr>
          <w:t>8.2.9.3</w:t>
        </w:r>
        <w:r w:rsidR="00020F25">
          <w:rPr>
            <w:rFonts w:asciiTheme="minorHAnsi" w:eastAsiaTheme="minorEastAsia" w:hAnsiTheme="minorHAnsi" w:cstheme="minorBidi"/>
            <w:noProof/>
            <w:sz w:val="22"/>
            <w:szCs w:val="22"/>
            <w:lang w:val="de-DE"/>
          </w:rPr>
          <w:tab/>
        </w:r>
        <w:r w:rsidR="00020F25" w:rsidRPr="00EC5668">
          <w:rPr>
            <w:rStyle w:val="Hyperlink"/>
            <w:noProof/>
          </w:rPr>
          <w:t>Double Sided Double Overlap Weld</w:t>
        </w:r>
        <w:r w:rsidR="00020F25">
          <w:rPr>
            <w:noProof/>
            <w:webHidden/>
          </w:rPr>
          <w:tab/>
        </w:r>
        <w:r w:rsidR="00020F25">
          <w:rPr>
            <w:noProof/>
            <w:webHidden/>
          </w:rPr>
          <w:fldChar w:fldCharType="begin"/>
        </w:r>
        <w:r w:rsidR="00020F25">
          <w:rPr>
            <w:noProof/>
            <w:webHidden/>
          </w:rPr>
          <w:instrText xml:space="preserve"> PAGEREF _Toc26921129 \h </w:instrText>
        </w:r>
        <w:r w:rsidR="00020F25">
          <w:rPr>
            <w:noProof/>
            <w:webHidden/>
          </w:rPr>
        </w:r>
        <w:r w:rsidR="00020F25">
          <w:rPr>
            <w:noProof/>
            <w:webHidden/>
          </w:rPr>
          <w:fldChar w:fldCharType="separate"/>
        </w:r>
        <w:r w:rsidR="00020F25">
          <w:rPr>
            <w:noProof/>
            <w:webHidden/>
          </w:rPr>
          <w:t>124</w:t>
        </w:r>
        <w:r w:rsidR="00020F25">
          <w:rPr>
            <w:noProof/>
            <w:webHidden/>
          </w:rPr>
          <w:fldChar w:fldCharType="end"/>
        </w:r>
      </w:hyperlink>
    </w:p>
    <w:p w14:paraId="2C6DD072" w14:textId="55D9E2A7"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0" w:history="1">
        <w:r w:rsidR="00020F25" w:rsidRPr="00EC5668">
          <w:rPr>
            <w:rStyle w:val="Hyperlink"/>
            <w:noProof/>
          </w:rPr>
          <w:t>8.2.9.4</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_Toc26921130 \h </w:instrText>
        </w:r>
        <w:r w:rsidR="00020F25">
          <w:rPr>
            <w:noProof/>
            <w:webHidden/>
          </w:rPr>
        </w:r>
        <w:r w:rsidR="00020F25">
          <w:rPr>
            <w:noProof/>
            <w:webHidden/>
          </w:rPr>
          <w:fldChar w:fldCharType="separate"/>
        </w:r>
        <w:r w:rsidR="00020F25">
          <w:rPr>
            <w:noProof/>
            <w:webHidden/>
          </w:rPr>
          <w:t>125</w:t>
        </w:r>
        <w:r w:rsidR="00020F25">
          <w:rPr>
            <w:noProof/>
            <w:webHidden/>
          </w:rPr>
          <w:fldChar w:fldCharType="end"/>
        </w:r>
      </w:hyperlink>
    </w:p>
    <w:p w14:paraId="0BE277C4" w14:textId="70C062E0"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1" w:history="1">
        <w:r w:rsidR="00020F25" w:rsidRPr="00EC5668">
          <w:rPr>
            <w:rStyle w:val="Hyperlink"/>
            <w:noProof/>
          </w:rPr>
          <w:t>8.2.9.5</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_Toc26921131 \h </w:instrText>
        </w:r>
        <w:r w:rsidR="00020F25">
          <w:rPr>
            <w:noProof/>
            <w:webHidden/>
          </w:rPr>
        </w:r>
        <w:r w:rsidR="00020F25">
          <w:rPr>
            <w:noProof/>
            <w:webHidden/>
          </w:rPr>
          <w:fldChar w:fldCharType="separate"/>
        </w:r>
        <w:r w:rsidR="00020F25">
          <w:rPr>
            <w:noProof/>
            <w:webHidden/>
          </w:rPr>
          <w:t>125</w:t>
        </w:r>
        <w:r w:rsidR="00020F25">
          <w:rPr>
            <w:noProof/>
            <w:webHidden/>
          </w:rPr>
          <w:fldChar w:fldCharType="end"/>
        </w:r>
      </w:hyperlink>
    </w:p>
    <w:p w14:paraId="0A193F39" w14:textId="0540E621"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2" w:history="1">
        <w:r w:rsidR="00020F25" w:rsidRPr="00EC5668">
          <w:rPr>
            <w:rStyle w:val="Hyperlink"/>
            <w:noProof/>
          </w:rPr>
          <w:t>8.2.9.6</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_Toc26921132 \h </w:instrText>
        </w:r>
        <w:r w:rsidR="00020F25">
          <w:rPr>
            <w:noProof/>
            <w:webHidden/>
          </w:rPr>
        </w:r>
        <w:r w:rsidR="00020F25">
          <w:rPr>
            <w:noProof/>
            <w:webHidden/>
          </w:rPr>
          <w:fldChar w:fldCharType="separate"/>
        </w:r>
        <w:r w:rsidR="00020F25">
          <w:rPr>
            <w:noProof/>
            <w:webHidden/>
          </w:rPr>
          <w:t>127</w:t>
        </w:r>
        <w:r w:rsidR="00020F25">
          <w:rPr>
            <w:noProof/>
            <w:webHidden/>
          </w:rPr>
          <w:fldChar w:fldCharType="end"/>
        </w:r>
      </w:hyperlink>
    </w:p>
    <w:p w14:paraId="059B16D9" w14:textId="5FA1FB82" w:rsidR="00020F25" w:rsidRDefault="00796847">
      <w:pPr>
        <w:pStyle w:val="TOC3"/>
        <w:rPr>
          <w:rFonts w:asciiTheme="minorHAnsi" w:eastAsiaTheme="minorEastAsia" w:hAnsiTheme="minorHAnsi" w:cstheme="minorBidi"/>
          <w:noProof/>
          <w:sz w:val="22"/>
          <w:szCs w:val="22"/>
          <w:lang w:val="de-DE"/>
        </w:rPr>
      </w:pPr>
      <w:hyperlink w:anchor="_Toc26921133" w:history="1">
        <w:r w:rsidR="00020F25" w:rsidRPr="00EC5668">
          <w:rPr>
            <w:rStyle w:val="Hyperlink"/>
            <w:noProof/>
          </w:rPr>
          <w:t>8.2.10</w:t>
        </w:r>
        <w:r w:rsidR="00020F25">
          <w:rPr>
            <w:rFonts w:asciiTheme="minorHAnsi" w:eastAsiaTheme="minorEastAsia" w:hAnsiTheme="minorHAnsi" w:cstheme="minorBidi"/>
            <w:noProof/>
            <w:sz w:val="22"/>
            <w:szCs w:val="22"/>
            <w:lang w:val="de-DE"/>
          </w:rPr>
          <w:tab/>
        </w:r>
        <w:r w:rsidR="00020F25" w:rsidRPr="00EC5668">
          <w:rPr>
            <w:rStyle w:val="Hyperlink"/>
            <w:noProof/>
          </w:rPr>
          <w:t>Y-Joint</w:t>
        </w:r>
        <w:r w:rsidR="00020F25">
          <w:rPr>
            <w:noProof/>
            <w:webHidden/>
          </w:rPr>
          <w:tab/>
        </w:r>
        <w:r w:rsidR="00020F25">
          <w:rPr>
            <w:noProof/>
            <w:webHidden/>
          </w:rPr>
          <w:fldChar w:fldCharType="begin"/>
        </w:r>
        <w:r w:rsidR="00020F25">
          <w:rPr>
            <w:noProof/>
            <w:webHidden/>
          </w:rPr>
          <w:instrText xml:space="preserve"> PAGEREF _Toc26921133 \h </w:instrText>
        </w:r>
        <w:r w:rsidR="00020F25">
          <w:rPr>
            <w:noProof/>
            <w:webHidden/>
          </w:rPr>
        </w:r>
        <w:r w:rsidR="00020F25">
          <w:rPr>
            <w:noProof/>
            <w:webHidden/>
          </w:rPr>
          <w:fldChar w:fldCharType="separate"/>
        </w:r>
        <w:r w:rsidR="00020F25">
          <w:rPr>
            <w:noProof/>
            <w:webHidden/>
          </w:rPr>
          <w:t>127</w:t>
        </w:r>
        <w:r w:rsidR="00020F25">
          <w:rPr>
            <w:noProof/>
            <w:webHidden/>
          </w:rPr>
          <w:fldChar w:fldCharType="end"/>
        </w:r>
      </w:hyperlink>
    </w:p>
    <w:p w14:paraId="29C82B98" w14:textId="027BF058"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4" w:history="1">
        <w:r w:rsidR="00020F25" w:rsidRPr="00EC5668">
          <w:rPr>
            <w:rStyle w:val="Hyperlink"/>
            <w:noProof/>
          </w:rPr>
          <w:t>8.2.10.1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_Toc26921134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7F3D38DC" w14:textId="69ED3567"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5" w:history="1">
        <w:r w:rsidR="00020F25" w:rsidRPr="00EC5668">
          <w:rPr>
            <w:rStyle w:val="Hyperlink"/>
            <w:noProof/>
          </w:rPr>
          <w:t>8.2.10.2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_Toc26921135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6ABB5D89" w14:textId="0F553F79"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6" w:history="1">
        <w:r w:rsidR="00020F25" w:rsidRPr="00EC5668">
          <w:rPr>
            <w:rStyle w:val="Hyperlink"/>
            <w:noProof/>
          </w:rPr>
          <w:t>8.2.10.3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_Toc26921136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3100364C" w14:textId="25313935"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7" w:history="1">
        <w:r w:rsidR="00020F25" w:rsidRPr="00EC5668">
          <w:rPr>
            <w:rStyle w:val="Hyperlink"/>
            <w:noProof/>
          </w:rPr>
          <w:t>8.2.10.4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_Toc26921137 \h </w:instrText>
        </w:r>
        <w:r w:rsidR="00020F25">
          <w:rPr>
            <w:noProof/>
            <w:webHidden/>
          </w:rPr>
        </w:r>
        <w:r w:rsidR="00020F25">
          <w:rPr>
            <w:noProof/>
            <w:webHidden/>
          </w:rPr>
          <w:fldChar w:fldCharType="separate"/>
        </w:r>
        <w:r w:rsidR="00020F25">
          <w:rPr>
            <w:noProof/>
            <w:webHidden/>
          </w:rPr>
          <w:t>129</w:t>
        </w:r>
        <w:r w:rsidR="00020F25">
          <w:rPr>
            <w:noProof/>
            <w:webHidden/>
          </w:rPr>
          <w:fldChar w:fldCharType="end"/>
        </w:r>
      </w:hyperlink>
    </w:p>
    <w:p w14:paraId="702FE02B" w14:textId="1479D388"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8" w:history="1">
        <w:r w:rsidR="00020F25" w:rsidRPr="00EC5668">
          <w:rPr>
            <w:rStyle w:val="Hyperlink"/>
            <w:noProof/>
          </w:rPr>
          <w:t>8.2.10.5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_Toc26921138 \h </w:instrText>
        </w:r>
        <w:r w:rsidR="00020F25">
          <w:rPr>
            <w:noProof/>
            <w:webHidden/>
          </w:rPr>
        </w:r>
        <w:r w:rsidR="00020F25">
          <w:rPr>
            <w:noProof/>
            <w:webHidden/>
          </w:rPr>
          <w:fldChar w:fldCharType="separate"/>
        </w:r>
        <w:r w:rsidR="00020F25">
          <w:rPr>
            <w:noProof/>
            <w:webHidden/>
          </w:rPr>
          <w:t>130</w:t>
        </w:r>
        <w:r w:rsidR="00020F25">
          <w:rPr>
            <w:noProof/>
            <w:webHidden/>
          </w:rPr>
          <w:fldChar w:fldCharType="end"/>
        </w:r>
      </w:hyperlink>
    </w:p>
    <w:p w14:paraId="77B7B44C" w14:textId="191B1719" w:rsidR="00020F25" w:rsidRDefault="00796847">
      <w:pPr>
        <w:pStyle w:val="TOC3"/>
        <w:rPr>
          <w:rFonts w:asciiTheme="minorHAnsi" w:eastAsiaTheme="minorEastAsia" w:hAnsiTheme="minorHAnsi" w:cstheme="minorBidi"/>
          <w:noProof/>
          <w:sz w:val="22"/>
          <w:szCs w:val="22"/>
          <w:lang w:val="de-DE"/>
        </w:rPr>
      </w:pPr>
      <w:hyperlink w:anchor="_Toc26921139" w:history="1">
        <w:r w:rsidR="00020F25" w:rsidRPr="00EC5668">
          <w:rPr>
            <w:rStyle w:val="Hyperlink"/>
            <w:noProof/>
          </w:rPr>
          <w:t>8.2.11</w:t>
        </w:r>
        <w:r w:rsidR="00020F25">
          <w:rPr>
            <w:rFonts w:asciiTheme="minorHAnsi" w:eastAsiaTheme="minorEastAsia" w:hAnsiTheme="minorHAnsi" w:cstheme="minorBidi"/>
            <w:noProof/>
            <w:sz w:val="22"/>
            <w:szCs w:val="22"/>
            <w:lang w:val="de-DE"/>
          </w:rPr>
          <w:tab/>
        </w:r>
        <w:r w:rsidR="00020F25" w:rsidRPr="00EC5668">
          <w:rPr>
            <w:rStyle w:val="Hyperlink"/>
            <w:noProof/>
          </w:rPr>
          <w:t>K-Joint</w:t>
        </w:r>
        <w:r w:rsidR="00020F25">
          <w:rPr>
            <w:noProof/>
            <w:webHidden/>
          </w:rPr>
          <w:tab/>
        </w:r>
        <w:r w:rsidR="00020F25">
          <w:rPr>
            <w:noProof/>
            <w:webHidden/>
          </w:rPr>
          <w:fldChar w:fldCharType="begin"/>
        </w:r>
        <w:r w:rsidR="00020F25">
          <w:rPr>
            <w:noProof/>
            <w:webHidden/>
          </w:rPr>
          <w:instrText xml:space="preserve"> PAGEREF _Toc26921139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5D8CD05A" w14:textId="4E3C5170"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0" w:history="1">
        <w:r w:rsidR="00020F25" w:rsidRPr="00EC5668">
          <w:rPr>
            <w:rStyle w:val="Hyperlink"/>
            <w:noProof/>
          </w:rPr>
          <w:t>8.2.11.1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_Toc26921140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7E21F990" w14:textId="3C4E2845"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1" w:history="1">
        <w:r w:rsidR="00020F25" w:rsidRPr="00EC5668">
          <w:rPr>
            <w:rStyle w:val="Hyperlink"/>
            <w:noProof/>
          </w:rPr>
          <w:t>8.2.11.2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_Toc26921141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78700697" w14:textId="5E4FB109"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2" w:history="1">
        <w:r w:rsidR="00020F25" w:rsidRPr="00EC5668">
          <w:rPr>
            <w:rStyle w:val="Hyperlink"/>
            <w:noProof/>
          </w:rPr>
          <w:t>8.2.11.3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_Toc26921142 \h </w:instrText>
        </w:r>
        <w:r w:rsidR="00020F25">
          <w:rPr>
            <w:noProof/>
            <w:webHidden/>
          </w:rPr>
        </w:r>
        <w:r w:rsidR="00020F25">
          <w:rPr>
            <w:noProof/>
            <w:webHidden/>
          </w:rPr>
          <w:fldChar w:fldCharType="separate"/>
        </w:r>
        <w:r w:rsidR="00020F25">
          <w:rPr>
            <w:noProof/>
            <w:webHidden/>
          </w:rPr>
          <w:t>132</w:t>
        </w:r>
        <w:r w:rsidR="00020F25">
          <w:rPr>
            <w:noProof/>
            <w:webHidden/>
          </w:rPr>
          <w:fldChar w:fldCharType="end"/>
        </w:r>
      </w:hyperlink>
    </w:p>
    <w:p w14:paraId="7CB9C3AA" w14:textId="4748A478"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3" w:history="1">
        <w:r w:rsidR="00020F25" w:rsidRPr="00EC5668">
          <w:rPr>
            <w:rStyle w:val="Hyperlink"/>
            <w:noProof/>
          </w:rPr>
          <w:t>8.2.11.4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_Toc26921143 \h </w:instrText>
        </w:r>
        <w:r w:rsidR="00020F25">
          <w:rPr>
            <w:noProof/>
            <w:webHidden/>
          </w:rPr>
        </w:r>
        <w:r w:rsidR="00020F25">
          <w:rPr>
            <w:noProof/>
            <w:webHidden/>
          </w:rPr>
          <w:fldChar w:fldCharType="separate"/>
        </w:r>
        <w:r w:rsidR="00020F25">
          <w:rPr>
            <w:noProof/>
            <w:webHidden/>
          </w:rPr>
          <w:t>132</w:t>
        </w:r>
        <w:r w:rsidR="00020F25">
          <w:rPr>
            <w:noProof/>
            <w:webHidden/>
          </w:rPr>
          <w:fldChar w:fldCharType="end"/>
        </w:r>
      </w:hyperlink>
    </w:p>
    <w:p w14:paraId="7D9457DA" w14:textId="65C3EE70"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4" w:history="1">
        <w:r w:rsidR="00020F25" w:rsidRPr="00EC5668">
          <w:rPr>
            <w:rStyle w:val="Hyperlink"/>
            <w:noProof/>
          </w:rPr>
          <w:t>8.2.11.5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_Toc26921144 \h </w:instrText>
        </w:r>
        <w:r w:rsidR="00020F25">
          <w:rPr>
            <w:noProof/>
            <w:webHidden/>
          </w:rPr>
        </w:r>
        <w:r w:rsidR="00020F25">
          <w:rPr>
            <w:noProof/>
            <w:webHidden/>
          </w:rPr>
          <w:fldChar w:fldCharType="separate"/>
        </w:r>
        <w:r w:rsidR="00020F25">
          <w:rPr>
            <w:noProof/>
            <w:webHidden/>
          </w:rPr>
          <w:t>134</w:t>
        </w:r>
        <w:r w:rsidR="00020F25">
          <w:rPr>
            <w:noProof/>
            <w:webHidden/>
          </w:rPr>
          <w:fldChar w:fldCharType="end"/>
        </w:r>
      </w:hyperlink>
    </w:p>
    <w:p w14:paraId="3EFB3337" w14:textId="19E43504" w:rsidR="00020F25" w:rsidRDefault="00796847">
      <w:pPr>
        <w:pStyle w:val="TOC3"/>
        <w:rPr>
          <w:rFonts w:asciiTheme="minorHAnsi" w:eastAsiaTheme="minorEastAsia" w:hAnsiTheme="minorHAnsi" w:cstheme="minorBidi"/>
          <w:noProof/>
          <w:sz w:val="22"/>
          <w:szCs w:val="22"/>
          <w:lang w:val="de-DE"/>
        </w:rPr>
      </w:pPr>
      <w:hyperlink w:anchor="_Toc26921145" w:history="1">
        <w:r w:rsidR="00020F25" w:rsidRPr="00EC5668">
          <w:rPr>
            <w:rStyle w:val="Hyperlink"/>
            <w:noProof/>
          </w:rPr>
          <w:t>8.2.12</w:t>
        </w:r>
        <w:r w:rsidR="00020F25">
          <w:rPr>
            <w:rFonts w:asciiTheme="minorHAnsi" w:eastAsiaTheme="minorEastAsia" w:hAnsiTheme="minorHAnsi" w:cstheme="minorBidi"/>
            <w:noProof/>
            <w:sz w:val="22"/>
            <w:szCs w:val="22"/>
            <w:lang w:val="de-DE"/>
          </w:rPr>
          <w:tab/>
        </w:r>
        <w:r w:rsidR="00020F25" w:rsidRPr="00EC5668">
          <w:rPr>
            <w:rStyle w:val="Hyperlink"/>
            <w:noProof/>
          </w:rPr>
          <w:t>Cruciform Joint</w:t>
        </w:r>
        <w:r w:rsidR="00020F25">
          <w:rPr>
            <w:noProof/>
            <w:webHidden/>
          </w:rPr>
          <w:tab/>
        </w:r>
        <w:r w:rsidR="00020F25">
          <w:rPr>
            <w:noProof/>
            <w:webHidden/>
          </w:rPr>
          <w:fldChar w:fldCharType="begin"/>
        </w:r>
        <w:r w:rsidR="00020F25">
          <w:rPr>
            <w:noProof/>
            <w:webHidden/>
          </w:rPr>
          <w:instrText xml:space="preserve"> PAGEREF _Toc26921145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45E8A9E9" w14:textId="65657399"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6" w:history="1">
        <w:r w:rsidR="00020F25" w:rsidRPr="00EC5668">
          <w:rPr>
            <w:rStyle w:val="Hyperlink"/>
            <w:noProof/>
          </w:rPr>
          <w:t>8.2.12.1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_Toc26921146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09CB1CD3" w14:textId="06679884"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7" w:history="1">
        <w:r w:rsidR="00020F25" w:rsidRPr="00EC5668">
          <w:rPr>
            <w:rStyle w:val="Hyperlink"/>
            <w:noProof/>
          </w:rPr>
          <w:t>8.2.12.2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_Toc26921147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501D8193" w14:textId="099AB104"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8" w:history="1">
        <w:r w:rsidR="00020F25" w:rsidRPr="00EC5668">
          <w:rPr>
            <w:rStyle w:val="Hyperlink"/>
            <w:noProof/>
          </w:rPr>
          <w:t>8.2.12.3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_Toc26921148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1700C3B7" w14:textId="0731575E"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9" w:history="1">
        <w:r w:rsidR="00020F25" w:rsidRPr="00EC5668">
          <w:rPr>
            <w:rStyle w:val="Hyperlink"/>
            <w:noProof/>
          </w:rPr>
          <w:t>8.2.12.4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_Toc26921149 \h </w:instrText>
        </w:r>
        <w:r w:rsidR="00020F25">
          <w:rPr>
            <w:noProof/>
            <w:webHidden/>
          </w:rPr>
        </w:r>
        <w:r w:rsidR="00020F25">
          <w:rPr>
            <w:noProof/>
            <w:webHidden/>
          </w:rPr>
          <w:fldChar w:fldCharType="separate"/>
        </w:r>
        <w:r w:rsidR="00020F25">
          <w:rPr>
            <w:noProof/>
            <w:webHidden/>
          </w:rPr>
          <w:t>136</w:t>
        </w:r>
        <w:r w:rsidR="00020F25">
          <w:rPr>
            <w:noProof/>
            <w:webHidden/>
          </w:rPr>
          <w:fldChar w:fldCharType="end"/>
        </w:r>
      </w:hyperlink>
    </w:p>
    <w:p w14:paraId="1360F8C2" w14:textId="2B572ED0"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50" w:history="1">
        <w:r w:rsidR="00020F25" w:rsidRPr="00EC5668">
          <w:rPr>
            <w:rStyle w:val="Hyperlink"/>
            <w:noProof/>
          </w:rPr>
          <w:t>8.2.12.5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_Toc26921150 \h </w:instrText>
        </w:r>
        <w:r w:rsidR="00020F25">
          <w:rPr>
            <w:noProof/>
            <w:webHidden/>
          </w:rPr>
        </w:r>
        <w:r w:rsidR="00020F25">
          <w:rPr>
            <w:noProof/>
            <w:webHidden/>
          </w:rPr>
          <w:fldChar w:fldCharType="separate"/>
        </w:r>
        <w:r w:rsidR="00020F25">
          <w:rPr>
            <w:noProof/>
            <w:webHidden/>
          </w:rPr>
          <w:t>138</w:t>
        </w:r>
        <w:r w:rsidR="00020F25">
          <w:rPr>
            <w:noProof/>
            <w:webHidden/>
          </w:rPr>
          <w:fldChar w:fldCharType="end"/>
        </w:r>
      </w:hyperlink>
    </w:p>
    <w:p w14:paraId="0A33E393" w14:textId="7D5AD5E2" w:rsidR="00020F25" w:rsidRDefault="00796847">
      <w:pPr>
        <w:pStyle w:val="TOC3"/>
        <w:rPr>
          <w:rFonts w:asciiTheme="minorHAnsi" w:eastAsiaTheme="minorEastAsia" w:hAnsiTheme="minorHAnsi" w:cstheme="minorBidi"/>
          <w:noProof/>
          <w:sz w:val="22"/>
          <w:szCs w:val="22"/>
          <w:lang w:val="de-DE"/>
        </w:rPr>
      </w:pPr>
      <w:hyperlink w:anchor="_Toc26921151" w:history="1">
        <w:r w:rsidR="00020F25" w:rsidRPr="00EC5668">
          <w:rPr>
            <w:rStyle w:val="Hyperlink"/>
            <w:noProof/>
          </w:rPr>
          <w:t>8.2.13</w:t>
        </w:r>
        <w:r w:rsidR="00020F25">
          <w:rPr>
            <w:rFonts w:asciiTheme="minorHAnsi" w:eastAsiaTheme="minorEastAsia" w:hAnsiTheme="minorHAnsi" w:cstheme="minorBidi"/>
            <w:noProof/>
            <w:sz w:val="22"/>
            <w:szCs w:val="22"/>
            <w:lang w:val="de-DE"/>
          </w:rPr>
          <w:tab/>
        </w:r>
        <w:r w:rsidR="00020F25" w:rsidRPr="00EC5668">
          <w:rPr>
            <w:rStyle w:val="Hyperlink"/>
            <w:noProof/>
          </w:rPr>
          <w:t>Flared Joint</w:t>
        </w:r>
        <w:r w:rsidR="00020F25">
          <w:rPr>
            <w:noProof/>
            <w:webHidden/>
          </w:rPr>
          <w:tab/>
        </w:r>
        <w:r w:rsidR="00020F25">
          <w:rPr>
            <w:noProof/>
            <w:webHidden/>
          </w:rPr>
          <w:fldChar w:fldCharType="begin"/>
        </w:r>
        <w:r w:rsidR="00020F25">
          <w:rPr>
            <w:noProof/>
            <w:webHidden/>
          </w:rPr>
          <w:instrText xml:space="preserve"> PAGEREF _Toc26921151 \h </w:instrText>
        </w:r>
        <w:r w:rsidR="00020F25">
          <w:rPr>
            <w:noProof/>
            <w:webHidden/>
          </w:rPr>
        </w:r>
        <w:r w:rsidR="00020F25">
          <w:rPr>
            <w:noProof/>
            <w:webHidden/>
          </w:rPr>
          <w:fldChar w:fldCharType="separate"/>
        </w:r>
        <w:r w:rsidR="00020F25">
          <w:rPr>
            <w:noProof/>
            <w:webHidden/>
          </w:rPr>
          <w:t>138</w:t>
        </w:r>
        <w:r w:rsidR="00020F25">
          <w:rPr>
            <w:noProof/>
            <w:webHidden/>
          </w:rPr>
          <w:fldChar w:fldCharType="end"/>
        </w:r>
      </w:hyperlink>
    </w:p>
    <w:p w14:paraId="03AE419E" w14:textId="7811CE2F"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52" w:history="1">
        <w:r w:rsidR="00020F25" w:rsidRPr="00EC5668">
          <w:rPr>
            <w:rStyle w:val="Hyperlink"/>
            <w:noProof/>
          </w:rPr>
          <w:t>8.2.13.1</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_Toc26921152 \h </w:instrText>
        </w:r>
        <w:r w:rsidR="00020F25">
          <w:rPr>
            <w:noProof/>
            <w:webHidden/>
          </w:rPr>
        </w:r>
        <w:r w:rsidR="00020F25">
          <w:rPr>
            <w:noProof/>
            <w:webHidden/>
          </w:rPr>
          <w:fldChar w:fldCharType="separate"/>
        </w:r>
        <w:r w:rsidR="00020F25">
          <w:rPr>
            <w:noProof/>
            <w:webHidden/>
          </w:rPr>
          <w:t>139</w:t>
        </w:r>
        <w:r w:rsidR="00020F25">
          <w:rPr>
            <w:noProof/>
            <w:webHidden/>
          </w:rPr>
          <w:fldChar w:fldCharType="end"/>
        </w:r>
      </w:hyperlink>
    </w:p>
    <w:p w14:paraId="4F17FB40" w14:textId="666E884C"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53" w:history="1">
        <w:r w:rsidR="00020F25" w:rsidRPr="00EC5668">
          <w:rPr>
            <w:rStyle w:val="Hyperlink"/>
            <w:noProof/>
          </w:rPr>
          <w:t>8.2.13.2</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_Toc26921153 \h </w:instrText>
        </w:r>
        <w:r w:rsidR="00020F25">
          <w:rPr>
            <w:noProof/>
            <w:webHidden/>
          </w:rPr>
        </w:r>
        <w:r w:rsidR="00020F25">
          <w:rPr>
            <w:noProof/>
            <w:webHidden/>
          </w:rPr>
          <w:fldChar w:fldCharType="separate"/>
        </w:r>
        <w:r w:rsidR="00020F25">
          <w:rPr>
            <w:noProof/>
            <w:webHidden/>
          </w:rPr>
          <w:t>139</w:t>
        </w:r>
        <w:r w:rsidR="00020F25">
          <w:rPr>
            <w:noProof/>
            <w:webHidden/>
          </w:rPr>
          <w:fldChar w:fldCharType="end"/>
        </w:r>
      </w:hyperlink>
    </w:p>
    <w:p w14:paraId="660EB092" w14:textId="0649DFEA"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54" w:history="1">
        <w:r w:rsidR="00020F25" w:rsidRPr="00EC5668">
          <w:rPr>
            <w:rStyle w:val="Hyperlink"/>
            <w:noProof/>
          </w:rPr>
          <w:t>8.2.13.3</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_Toc26921154 \h </w:instrText>
        </w:r>
        <w:r w:rsidR="00020F25">
          <w:rPr>
            <w:noProof/>
            <w:webHidden/>
          </w:rPr>
        </w:r>
        <w:r w:rsidR="00020F25">
          <w:rPr>
            <w:noProof/>
            <w:webHidden/>
          </w:rPr>
          <w:fldChar w:fldCharType="separate"/>
        </w:r>
        <w:r w:rsidR="00020F25">
          <w:rPr>
            <w:noProof/>
            <w:webHidden/>
          </w:rPr>
          <w:t>140</w:t>
        </w:r>
        <w:r w:rsidR="00020F25">
          <w:rPr>
            <w:noProof/>
            <w:webHidden/>
          </w:rPr>
          <w:fldChar w:fldCharType="end"/>
        </w:r>
      </w:hyperlink>
    </w:p>
    <w:p w14:paraId="5C98C793" w14:textId="0138DB27"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55" w:history="1">
        <w:r w:rsidR="00020F25" w:rsidRPr="00EC5668">
          <w:rPr>
            <w:rStyle w:val="Hyperlink"/>
            <w:noProof/>
          </w:rPr>
          <w:t>8.3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Adhesive Lines</w:t>
        </w:r>
        <w:r w:rsidR="00020F25">
          <w:rPr>
            <w:noProof/>
            <w:webHidden/>
          </w:rPr>
          <w:tab/>
        </w:r>
        <w:r w:rsidR="00020F25">
          <w:rPr>
            <w:noProof/>
            <w:webHidden/>
          </w:rPr>
          <w:fldChar w:fldCharType="begin"/>
        </w:r>
        <w:r w:rsidR="00020F25">
          <w:rPr>
            <w:noProof/>
            <w:webHidden/>
          </w:rPr>
          <w:instrText xml:space="preserve"> PAGEREF _Toc26921155 \h </w:instrText>
        </w:r>
        <w:r w:rsidR="00020F25">
          <w:rPr>
            <w:noProof/>
            <w:webHidden/>
          </w:rPr>
        </w:r>
        <w:r w:rsidR="00020F25">
          <w:rPr>
            <w:noProof/>
            <w:webHidden/>
          </w:rPr>
          <w:fldChar w:fldCharType="separate"/>
        </w:r>
        <w:r w:rsidR="00020F25">
          <w:rPr>
            <w:noProof/>
            <w:webHidden/>
          </w:rPr>
          <w:t>140</w:t>
        </w:r>
        <w:r w:rsidR="00020F25">
          <w:rPr>
            <w:noProof/>
            <w:webHidden/>
          </w:rPr>
          <w:fldChar w:fldCharType="end"/>
        </w:r>
      </w:hyperlink>
    </w:p>
    <w:p w14:paraId="6C2D39E0" w14:textId="7C83059B"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56" w:history="1">
        <w:r w:rsidR="00020F25" w:rsidRPr="00EC5668">
          <w:rPr>
            <w:rStyle w:val="Hyperlink"/>
            <w:noProof/>
          </w:rPr>
          <w:t>8.4</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Hemming Flanges</w:t>
        </w:r>
        <w:r w:rsidR="00020F25">
          <w:rPr>
            <w:noProof/>
            <w:webHidden/>
          </w:rPr>
          <w:tab/>
        </w:r>
        <w:r w:rsidR="00020F25">
          <w:rPr>
            <w:noProof/>
            <w:webHidden/>
          </w:rPr>
          <w:fldChar w:fldCharType="begin"/>
        </w:r>
        <w:r w:rsidR="00020F25">
          <w:rPr>
            <w:noProof/>
            <w:webHidden/>
          </w:rPr>
          <w:instrText xml:space="preserve"> PAGEREF _Toc26921156 \h </w:instrText>
        </w:r>
        <w:r w:rsidR="00020F25">
          <w:rPr>
            <w:noProof/>
            <w:webHidden/>
          </w:rPr>
        </w:r>
        <w:r w:rsidR="00020F25">
          <w:rPr>
            <w:noProof/>
            <w:webHidden/>
          </w:rPr>
          <w:fldChar w:fldCharType="separate"/>
        </w:r>
        <w:r w:rsidR="00020F25">
          <w:rPr>
            <w:noProof/>
            <w:webHidden/>
          </w:rPr>
          <w:t>142</w:t>
        </w:r>
        <w:r w:rsidR="00020F25">
          <w:rPr>
            <w:noProof/>
            <w:webHidden/>
          </w:rPr>
          <w:fldChar w:fldCharType="end"/>
        </w:r>
      </w:hyperlink>
    </w:p>
    <w:p w14:paraId="1E1240A9" w14:textId="6F5F4373" w:rsidR="00020F25" w:rsidRDefault="00796847">
      <w:pPr>
        <w:pStyle w:val="TOC3"/>
        <w:rPr>
          <w:rFonts w:asciiTheme="minorHAnsi" w:eastAsiaTheme="minorEastAsia" w:hAnsiTheme="minorHAnsi" w:cstheme="minorBidi"/>
          <w:noProof/>
          <w:sz w:val="22"/>
          <w:szCs w:val="22"/>
          <w:lang w:val="de-DE"/>
        </w:rPr>
      </w:pPr>
      <w:hyperlink w:anchor="_Toc26921157" w:history="1">
        <w:r w:rsidR="00020F25" w:rsidRPr="00EC5668">
          <w:rPr>
            <w:rStyle w:val="Hyperlink"/>
            <w:noProof/>
          </w:rPr>
          <w:t>8.4.1</w:t>
        </w:r>
        <w:r w:rsidR="00020F25">
          <w:rPr>
            <w:rFonts w:asciiTheme="minorHAnsi" w:eastAsiaTheme="minorEastAsia" w:hAnsiTheme="minorHAnsi" w:cstheme="minorBidi"/>
            <w:noProof/>
            <w:sz w:val="22"/>
            <w:szCs w:val="22"/>
            <w:lang w:val="de-DE"/>
          </w:rPr>
          <w:tab/>
        </w:r>
        <w:r w:rsidR="00020F25" w:rsidRPr="00EC5668">
          <w:rPr>
            <w:rStyle w:val="Hyperlink"/>
            <w:noProof/>
          </w:rPr>
          <w:t>Introduction</w:t>
        </w:r>
        <w:r w:rsidR="00020F25">
          <w:rPr>
            <w:noProof/>
            <w:webHidden/>
          </w:rPr>
          <w:tab/>
        </w:r>
        <w:r w:rsidR="00020F25">
          <w:rPr>
            <w:noProof/>
            <w:webHidden/>
          </w:rPr>
          <w:fldChar w:fldCharType="begin"/>
        </w:r>
        <w:r w:rsidR="00020F25">
          <w:rPr>
            <w:noProof/>
            <w:webHidden/>
          </w:rPr>
          <w:instrText xml:space="preserve"> PAGEREF _Toc26921157 \h </w:instrText>
        </w:r>
        <w:r w:rsidR="00020F25">
          <w:rPr>
            <w:noProof/>
            <w:webHidden/>
          </w:rPr>
        </w:r>
        <w:r w:rsidR="00020F25">
          <w:rPr>
            <w:noProof/>
            <w:webHidden/>
          </w:rPr>
          <w:fldChar w:fldCharType="separate"/>
        </w:r>
        <w:r w:rsidR="00020F25">
          <w:rPr>
            <w:noProof/>
            <w:webHidden/>
          </w:rPr>
          <w:t>142</w:t>
        </w:r>
        <w:r w:rsidR="00020F25">
          <w:rPr>
            <w:noProof/>
            <w:webHidden/>
          </w:rPr>
          <w:fldChar w:fldCharType="end"/>
        </w:r>
      </w:hyperlink>
    </w:p>
    <w:p w14:paraId="3D4757A8" w14:textId="21A78636" w:rsidR="00020F25" w:rsidRDefault="00796847">
      <w:pPr>
        <w:pStyle w:val="TOC3"/>
        <w:rPr>
          <w:rFonts w:asciiTheme="minorHAnsi" w:eastAsiaTheme="minorEastAsia" w:hAnsiTheme="minorHAnsi" w:cstheme="minorBidi"/>
          <w:noProof/>
          <w:sz w:val="22"/>
          <w:szCs w:val="22"/>
          <w:lang w:val="de-DE"/>
        </w:rPr>
      </w:pPr>
      <w:hyperlink w:anchor="_Toc26921158" w:history="1">
        <w:r w:rsidR="00020F25" w:rsidRPr="00EC5668">
          <w:rPr>
            <w:rStyle w:val="Hyperlink"/>
            <w:noProof/>
          </w:rPr>
          <w:t>8.4.2</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Definition of element </w:t>
        </w:r>
        <w:r w:rsidR="00020F25" w:rsidRPr="00EC5668">
          <w:rPr>
            <w:rStyle w:val="Hyperlink"/>
            <w:rFonts w:ascii="Courier New" w:hAnsi="Courier New" w:cs="Courier New"/>
            <w:noProof/>
          </w:rPr>
          <w:t>&lt;hemming/&gt;</w:t>
        </w:r>
        <w:r w:rsidR="00020F25">
          <w:rPr>
            <w:noProof/>
            <w:webHidden/>
          </w:rPr>
          <w:tab/>
        </w:r>
        <w:r w:rsidR="00020F25">
          <w:rPr>
            <w:noProof/>
            <w:webHidden/>
          </w:rPr>
          <w:fldChar w:fldCharType="begin"/>
        </w:r>
        <w:r w:rsidR="00020F25">
          <w:rPr>
            <w:noProof/>
            <w:webHidden/>
          </w:rPr>
          <w:instrText xml:space="preserve"> PAGEREF _Toc26921158 \h </w:instrText>
        </w:r>
        <w:r w:rsidR="00020F25">
          <w:rPr>
            <w:noProof/>
            <w:webHidden/>
          </w:rPr>
        </w:r>
        <w:r w:rsidR="00020F25">
          <w:rPr>
            <w:noProof/>
            <w:webHidden/>
          </w:rPr>
          <w:fldChar w:fldCharType="separate"/>
        </w:r>
        <w:r w:rsidR="00020F25">
          <w:rPr>
            <w:noProof/>
            <w:webHidden/>
          </w:rPr>
          <w:t>144</w:t>
        </w:r>
        <w:r w:rsidR="00020F25">
          <w:rPr>
            <w:noProof/>
            <w:webHidden/>
          </w:rPr>
          <w:fldChar w:fldCharType="end"/>
        </w:r>
      </w:hyperlink>
    </w:p>
    <w:p w14:paraId="74FA8DB6" w14:textId="6B41353F"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59" w:history="1">
        <w:r w:rsidR="00020F25" w:rsidRPr="00EC5668">
          <w:rPr>
            <w:rStyle w:val="Hyperlink"/>
            <w:noProof/>
          </w:rPr>
          <w:t>8.5</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Sequence Connections</w:t>
        </w:r>
        <w:r w:rsidR="00020F25">
          <w:rPr>
            <w:noProof/>
            <w:webHidden/>
          </w:rPr>
          <w:tab/>
        </w:r>
        <w:r w:rsidR="00020F25">
          <w:rPr>
            <w:noProof/>
            <w:webHidden/>
          </w:rPr>
          <w:fldChar w:fldCharType="begin"/>
        </w:r>
        <w:r w:rsidR="00020F25">
          <w:rPr>
            <w:noProof/>
            <w:webHidden/>
          </w:rPr>
          <w:instrText xml:space="preserve"> PAGEREF _Toc26921159 \h </w:instrText>
        </w:r>
        <w:r w:rsidR="00020F25">
          <w:rPr>
            <w:noProof/>
            <w:webHidden/>
          </w:rPr>
        </w:r>
        <w:r w:rsidR="00020F25">
          <w:rPr>
            <w:noProof/>
            <w:webHidden/>
          </w:rPr>
          <w:fldChar w:fldCharType="separate"/>
        </w:r>
        <w:r w:rsidR="00020F25">
          <w:rPr>
            <w:noProof/>
            <w:webHidden/>
          </w:rPr>
          <w:t>146</w:t>
        </w:r>
        <w:r w:rsidR="00020F25">
          <w:rPr>
            <w:noProof/>
            <w:webHidden/>
          </w:rPr>
          <w:fldChar w:fldCharType="end"/>
        </w:r>
      </w:hyperlink>
    </w:p>
    <w:p w14:paraId="4B1B7C79" w14:textId="1565AE5F" w:rsidR="00020F25" w:rsidRDefault="00796847">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160" w:history="1">
        <w:r w:rsidR="00020F25" w:rsidRPr="00EC5668">
          <w:rPr>
            <w:rStyle w:val="Hyperlink"/>
            <w:noProof/>
            <w14:scene3d>
              <w14:camera w14:prst="orthographicFront"/>
              <w14:lightRig w14:rig="threePt" w14:dir="t">
                <w14:rot w14:lat="0" w14:lon="0" w14:rev="0"/>
              </w14:lightRig>
            </w14:scene3d>
          </w:rPr>
          <w:t>9</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2D connections</w:t>
        </w:r>
        <w:r w:rsidR="00020F25">
          <w:rPr>
            <w:noProof/>
            <w:webHidden/>
          </w:rPr>
          <w:tab/>
        </w:r>
        <w:r w:rsidR="00020F25">
          <w:rPr>
            <w:noProof/>
            <w:webHidden/>
          </w:rPr>
          <w:fldChar w:fldCharType="begin"/>
        </w:r>
        <w:r w:rsidR="00020F25">
          <w:rPr>
            <w:noProof/>
            <w:webHidden/>
          </w:rPr>
          <w:instrText xml:space="preserve"> PAGEREF _Toc26921160 \h </w:instrText>
        </w:r>
        <w:r w:rsidR="00020F25">
          <w:rPr>
            <w:noProof/>
            <w:webHidden/>
          </w:rPr>
        </w:r>
        <w:r w:rsidR="00020F25">
          <w:rPr>
            <w:noProof/>
            <w:webHidden/>
          </w:rPr>
          <w:fldChar w:fldCharType="separate"/>
        </w:r>
        <w:r w:rsidR="00020F25">
          <w:rPr>
            <w:noProof/>
            <w:webHidden/>
          </w:rPr>
          <w:t>149</w:t>
        </w:r>
        <w:r w:rsidR="00020F25">
          <w:rPr>
            <w:noProof/>
            <w:webHidden/>
          </w:rPr>
          <w:fldChar w:fldCharType="end"/>
        </w:r>
      </w:hyperlink>
    </w:p>
    <w:p w14:paraId="78830372" w14:textId="6176D475"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61" w:history="1">
        <w:r w:rsidR="00020F25" w:rsidRPr="00EC5668">
          <w:rPr>
            <w:rStyle w:val="Hyperlink"/>
            <w:noProof/>
          </w:rPr>
          <w:t>9.1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Generic Definitions</w:t>
        </w:r>
        <w:r w:rsidR="00020F25">
          <w:rPr>
            <w:noProof/>
            <w:webHidden/>
          </w:rPr>
          <w:tab/>
        </w:r>
        <w:r w:rsidR="00020F25">
          <w:rPr>
            <w:noProof/>
            <w:webHidden/>
          </w:rPr>
          <w:fldChar w:fldCharType="begin"/>
        </w:r>
        <w:r w:rsidR="00020F25">
          <w:rPr>
            <w:noProof/>
            <w:webHidden/>
          </w:rPr>
          <w:instrText xml:space="preserve"> PAGEREF _Toc26921161 \h </w:instrText>
        </w:r>
        <w:r w:rsidR="00020F25">
          <w:rPr>
            <w:noProof/>
            <w:webHidden/>
          </w:rPr>
        </w:r>
        <w:r w:rsidR="00020F25">
          <w:rPr>
            <w:noProof/>
            <w:webHidden/>
          </w:rPr>
          <w:fldChar w:fldCharType="separate"/>
        </w:r>
        <w:r w:rsidR="00020F25">
          <w:rPr>
            <w:noProof/>
            <w:webHidden/>
          </w:rPr>
          <w:t>149</w:t>
        </w:r>
        <w:r w:rsidR="00020F25">
          <w:rPr>
            <w:noProof/>
            <w:webHidden/>
          </w:rPr>
          <w:fldChar w:fldCharType="end"/>
        </w:r>
      </w:hyperlink>
    </w:p>
    <w:p w14:paraId="55283648" w14:textId="4186FC00" w:rsidR="00020F25" w:rsidRDefault="00796847">
      <w:pPr>
        <w:pStyle w:val="TOC3"/>
        <w:rPr>
          <w:rFonts w:asciiTheme="minorHAnsi" w:eastAsiaTheme="minorEastAsia" w:hAnsiTheme="minorHAnsi" w:cstheme="minorBidi"/>
          <w:noProof/>
          <w:sz w:val="22"/>
          <w:szCs w:val="22"/>
          <w:lang w:val="de-DE"/>
        </w:rPr>
      </w:pPr>
      <w:hyperlink w:anchor="_Toc26921162" w:history="1">
        <w:r w:rsidR="00020F25" w:rsidRPr="00EC5668">
          <w:rPr>
            <w:rStyle w:val="Hyperlink"/>
            <w:noProof/>
          </w:rPr>
          <w:t>9.1.1</w:t>
        </w:r>
        <w:r w:rsidR="00020F25">
          <w:rPr>
            <w:rFonts w:asciiTheme="minorHAnsi" w:eastAsiaTheme="minorEastAsia" w:hAnsiTheme="minorHAnsi" w:cstheme="minorBidi"/>
            <w:noProof/>
            <w:sz w:val="22"/>
            <w:szCs w:val="22"/>
            <w:lang w:val="de-DE"/>
          </w:rPr>
          <w:tab/>
        </w:r>
        <w:r w:rsidR="00020F25" w:rsidRPr="00EC5668">
          <w:rPr>
            <w:rStyle w:val="Hyperlink"/>
            <w:noProof/>
          </w:rPr>
          <w:t>Identification</w:t>
        </w:r>
        <w:r w:rsidR="00020F25">
          <w:rPr>
            <w:noProof/>
            <w:webHidden/>
          </w:rPr>
          <w:tab/>
        </w:r>
        <w:r w:rsidR="00020F25">
          <w:rPr>
            <w:noProof/>
            <w:webHidden/>
          </w:rPr>
          <w:fldChar w:fldCharType="begin"/>
        </w:r>
        <w:r w:rsidR="00020F25">
          <w:rPr>
            <w:noProof/>
            <w:webHidden/>
          </w:rPr>
          <w:instrText xml:space="preserve"> PAGEREF _Toc26921162 \h </w:instrText>
        </w:r>
        <w:r w:rsidR="00020F25">
          <w:rPr>
            <w:noProof/>
            <w:webHidden/>
          </w:rPr>
        </w:r>
        <w:r w:rsidR="00020F25">
          <w:rPr>
            <w:noProof/>
            <w:webHidden/>
          </w:rPr>
          <w:fldChar w:fldCharType="separate"/>
        </w:r>
        <w:r w:rsidR="00020F25">
          <w:rPr>
            <w:noProof/>
            <w:webHidden/>
          </w:rPr>
          <w:t>149</w:t>
        </w:r>
        <w:r w:rsidR="00020F25">
          <w:rPr>
            <w:noProof/>
            <w:webHidden/>
          </w:rPr>
          <w:fldChar w:fldCharType="end"/>
        </w:r>
      </w:hyperlink>
    </w:p>
    <w:p w14:paraId="02B74A64" w14:textId="7A067608" w:rsidR="00020F25" w:rsidRDefault="00796847">
      <w:pPr>
        <w:pStyle w:val="TOC3"/>
        <w:rPr>
          <w:rFonts w:asciiTheme="minorHAnsi" w:eastAsiaTheme="minorEastAsia" w:hAnsiTheme="minorHAnsi" w:cstheme="minorBidi"/>
          <w:noProof/>
          <w:sz w:val="22"/>
          <w:szCs w:val="22"/>
          <w:lang w:val="de-DE"/>
        </w:rPr>
      </w:pPr>
      <w:hyperlink w:anchor="_Toc26921163" w:history="1">
        <w:r w:rsidR="00020F25" w:rsidRPr="00EC5668">
          <w:rPr>
            <w:rStyle w:val="Hyperlink"/>
            <w:noProof/>
          </w:rPr>
          <w:t>9.1.2</w:t>
        </w:r>
        <w:r w:rsidR="00020F25">
          <w:rPr>
            <w:rFonts w:asciiTheme="minorHAnsi" w:eastAsiaTheme="minorEastAsia" w:hAnsiTheme="minorHAnsi" w:cstheme="minorBidi"/>
            <w:noProof/>
            <w:sz w:val="22"/>
            <w:szCs w:val="22"/>
            <w:lang w:val="de-DE"/>
          </w:rPr>
          <w:tab/>
        </w:r>
        <w:r w:rsidR="00020F25" w:rsidRPr="00EC5668">
          <w:rPr>
            <w:rStyle w:val="Hyperlink"/>
            <w:noProof/>
          </w:rPr>
          <w:t>Connection Face</w:t>
        </w:r>
        <w:r w:rsidR="00020F25">
          <w:rPr>
            <w:noProof/>
            <w:webHidden/>
          </w:rPr>
          <w:tab/>
        </w:r>
        <w:r w:rsidR="00020F25">
          <w:rPr>
            <w:noProof/>
            <w:webHidden/>
          </w:rPr>
          <w:fldChar w:fldCharType="begin"/>
        </w:r>
        <w:r w:rsidR="00020F25">
          <w:rPr>
            <w:noProof/>
            <w:webHidden/>
          </w:rPr>
          <w:instrText xml:space="preserve"> PAGEREF _Toc26921163 \h </w:instrText>
        </w:r>
        <w:r w:rsidR="00020F25">
          <w:rPr>
            <w:noProof/>
            <w:webHidden/>
          </w:rPr>
        </w:r>
        <w:r w:rsidR="00020F25">
          <w:rPr>
            <w:noProof/>
            <w:webHidden/>
          </w:rPr>
          <w:fldChar w:fldCharType="separate"/>
        </w:r>
        <w:r w:rsidR="00020F25">
          <w:rPr>
            <w:noProof/>
            <w:webHidden/>
          </w:rPr>
          <w:t>149</w:t>
        </w:r>
        <w:r w:rsidR="00020F25">
          <w:rPr>
            <w:noProof/>
            <w:webHidden/>
          </w:rPr>
          <w:fldChar w:fldCharType="end"/>
        </w:r>
      </w:hyperlink>
    </w:p>
    <w:p w14:paraId="4CAD96D3" w14:textId="2E52ADA6" w:rsidR="00020F25" w:rsidRDefault="00796847">
      <w:pPr>
        <w:pStyle w:val="TOC3"/>
        <w:rPr>
          <w:rFonts w:asciiTheme="minorHAnsi" w:eastAsiaTheme="minorEastAsia" w:hAnsiTheme="minorHAnsi" w:cstheme="minorBidi"/>
          <w:noProof/>
          <w:sz w:val="22"/>
          <w:szCs w:val="22"/>
          <w:lang w:val="de-DE"/>
        </w:rPr>
      </w:pPr>
      <w:hyperlink w:anchor="_Toc26921164" w:history="1">
        <w:r w:rsidR="00020F25" w:rsidRPr="00EC5668">
          <w:rPr>
            <w:rStyle w:val="Hyperlink"/>
            <w:noProof/>
          </w:rPr>
          <w:t>9.1.3</w:t>
        </w:r>
        <w:r w:rsidR="00020F25">
          <w:rPr>
            <w:rFonts w:asciiTheme="minorHAnsi" w:eastAsiaTheme="minorEastAsia" w:hAnsiTheme="minorHAnsi" w:cstheme="minorBidi"/>
            <w:noProof/>
            <w:sz w:val="22"/>
            <w:szCs w:val="22"/>
            <w:lang w:val="de-DE"/>
          </w:rPr>
          <w:tab/>
        </w:r>
        <w:r w:rsidR="00020F25" w:rsidRPr="00EC5668">
          <w:rPr>
            <w:rStyle w:val="Hyperlink"/>
            <w:noProof/>
          </w:rPr>
          <w:t>Type Specification</w:t>
        </w:r>
        <w:r w:rsidR="00020F25">
          <w:rPr>
            <w:noProof/>
            <w:webHidden/>
          </w:rPr>
          <w:tab/>
        </w:r>
        <w:r w:rsidR="00020F25">
          <w:rPr>
            <w:noProof/>
            <w:webHidden/>
          </w:rPr>
          <w:fldChar w:fldCharType="begin"/>
        </w:r>
        <w:r w:rsidR="00020F25">
          <w:rPr>
            <w:noProof/>
            <w:webHidden/>
          </w:rPr>
          <w:instrText xml:space="preserve"> PAGEREF _Toc26921164 \h </w:instrText>
        </w:r>
        <w:r w:rsidR="00020F25">
          <w:rPr>
            <w:noProof/>
            <w:webHidden/>
          </w:rPr>
        </w:r>
        <w:r w:rsidR="00020F25">
          <w:rPr>
            <w:noProof/>
            <w:webHidden/>
          </w:rPr>
          <w:fldChar w:fldCharType="separate"/>
        </w:r>
        <w:r w:rsidR="00020F25">
          <w:rPr>
            <w:noProof/>
            <w:webHidden/>
          </w:rPr>
          <w:t>151</w:t>
        </w:r>
        <w:r w:rsidR="00020F25">
          <w:rPr>
            <w:noProof/>
            <w:webHidden/>
          </w:rPr>
          <w:fldChar w:fldCharType="end"/>
        </w:r>
      </w:hyperlink>
    </w:p>
    <w:p w14:paraId="3A7FF4D9" w14:textId="20DE397E"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65" w:history="1">
        <w:r w:rsidR="00020F25" w:rsidRPr="00EC5668">
          <w:rPr>
            <w:rStyle w:val="Hyperlink"/>
            <w:noProof/>
          </w:rPr>
          <w:t>9.2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Adhesive Faces</w:t>
        </w:r>
        <w:r w:rsidR="00020F25">
          <w:rPr>
            <w:noProof/>
            <w:webHidden/>
          </w:rPr>
          <w:tab/>
        </w:r>
        <w:r w:rsidR="00020F25">
          <w:rPr>
            <w:noProof/>
            <w:webHidden/>
          </w:rPr>
          <w:fldChar w:fldCharType="begin"/>
        </w:r>
        <w:r w:rsidR="00020F25">
          <w:rPr>
            <w:noProof/>
            <w:webHidden/>
          </w:rPr>
          <w:instrText xml:space="preserve"> PAGEREF _Toc26921165 \h </w:instrText>
        </w:r>
        <w:r w:rsidR="00020F25">
          <w:rPr>
            <w:noProof/>
            <w:webHidden/>
          </w:rPr>
        </w:r>
        <w:r w:rsidR="00020F25">
          <w:rPr>
            <w:noProof/>
            <w:webHidden/>
          </w:rPr>
          <w:fldChar w:fldCharType="separate"/>
        </w:r>
        <w:r w:rsidR="00020F25">
          <w:rPr>
            <w:noProof/>
            <w:webHidden/>
          </w:rPr>
          <w:t>152</w:t>
        </w:r>
        <w:r w:rsidR="00020F25">
          <w:rPr>
            <w:noProof/>
            <w:webHidden/>
          </w:rPr>
          <w:fldChar w:fldCharType="end"/>
        </w:r>
      </w:hyperlink>
    </w:p>
    <w:p w14:paraId="59E0EB4B" w14:textId="65DC483B" w:rsidR="00020F25" w:rsidRDefault="00796847">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26921166" w:history="1">
        <w:r w:rsidR="00020F25" w:rsidRPr="00EC5668">
          <w:rPr>
            <w:rStyle w:val="Hyperlink"/>
            <w:noProof/>
            <w14:scene3d>
              <w14:camera w14:prst="orthographicFront"/>
              <w14:lightRig w14:rig="threePt" w14:dir="t">
                <w14:rot w14:lat="0" w14:lon="0" w14:rev="0"/>
              </w14:lightRig>
            </w14:scene3d>
          </w:rPr>
          <w:t>10</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Future extensions</w:t>
        </w:r>
        <w:r w:rsidR="00020F25">
          <w:rPr>
            <w:noProof/>
            <w:webHidden/>
          </w:rPr>
          <w:tab/>
        </w:r>
        <w:r w:rsidR="00020F25">
          <w:rPr>
            <w:noProof/>
            <w:webHidden/>
          </w:rPr>
          <w:fldChar w:fldCharType="begin"/>
        </w:r>
        <w:r w:rsidR="00020F25">
          <w:rPr>
            <w:noProof/>
            <w:webHidden/>
          </w:rPr>
          <w:instrText xml:space="preserve"> PAGEREF _Toc26921166 \h </w:instrText>
        </w:r>
        <w:r w:rsidR="00020F25">
          <w:rPr>
            <w:noProof/>
            <w:webHidden/>
          </w:rPr>
        </w:r>
        <w:r w:rsidR="00020F25">
          <w:rPr>
            <w:noProof/>
            <w:webHidden/>
          </w:rPr>
          <w:fldChar w:fldCharType="separate"/>
        </w:r>
        <w:r w:rsidR="00020F25">
          <w:rPr>
            <w:noProof/>
            <w:webHidden/>
          </w:rPr>
          <w:t>154</w:t>
        </w:r>
        <w:r w:rsidR="00020F25">
          <w:rPr>
            <w:noProof/>
            <w:webHidden/>
          </w:rPr>
          <w:fldChar w:fldCharType="end"/>
        </w:r>
      </w:hyperlink>
    </w:p>
    <w:p w14:paraId="24AF7A82" w14:textId="469FCAF2"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67" w:history="1">
        <w:r w:rsidR="00020F25" w:rsidRPr="00EC5668">
          <w:rPr>
            <w:rStyle w:val="Hyperlink"/>
            <w:noProof/>
          </w:rPr>
          <w:t>10.1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Additional parameters for spot and seam welds</w:t>
        </w:r>
        <w:r w:rsidR="00020F25">
          <w:rPr>
            <w:noProof/>
            <w:webHidden/>
          </w:rPr>
          <w:tab/>
        </w:r>
        <w:r w:rsidR="00020F25">
          <w:rPr>
            <w:noProof/>
            <w:webHidden/>
          </w:rPr>
          <w:fldChar w:fldCharType="begin"/>
        </w:r>
        <w:r w:rsidR="00020F25">
          <w:rPr>
            <w:noProof/>
            <w:webHidden/>
          </w:rPr>
          <w:instrText xml:space="preserve"> PAGEREF _Toc26921167 \h </w:instrText>
        </w:r>
        <w:r w:rsidR="00020F25">
          <w:rPr>
            <w:noProof/>
            <w:webHidden/>
          </w:rPr>
        </w:r>
        <w:r w:rsidR="00020F25">
          <w:rPr>
            <w:noProof/>
            <w:webHidden/>
          </w:rPr>
          <w:fldChar w:fldCharType="separate"/>
        </w:r>
        <w:r w:rsidR="00020F25">
          <w:rPr>
            <w:noProof/>
            <w:webHidden/>
          </w:rPr>
          <w:t>154</w:t>
        </w:r>
        <w:r w:rsidR="00020F25">
          <w:rPr>
            <w:noProof/>
            <w:webHidden/>
          </w:rPr>
          <w:fldChar w:fldCharType="end"/>
        </w:r>
      </w:hyperlink>
    </w:p>
    <w:p w14:paraId="7AFB9408" w14:textId="29D9160C"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68" w:history="1">
        <w:r w:rsidR="00020F25" w:rsidRPr="00EC5668">
          <w:rPr>
            <w:rStyle w:val="Hyperlink"/>
            <w:noProof/>
          </w:rPr>
          <w:t>10.2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Other relevant and new joint types</w:t>
        </w:r>
        <w:r w:rsidR="00020F25">
          <w:rPr>
            <w:noProof/>
            <w:webHidden/>
          </w:rPr>
          <w:tab/>
        </w:r>
        <w:r w:rsidR="00020F25">
          <w:rPr>
            <w:noProof/>
            <w:webHidden/>
          </w:rPr>
          <w:fldChar w:fldCharType="begin"/>
        </w:r>
        <w:r w:rsidR="00020F25">
          <w:rPr>
            <w:noProof/>
            <w:webHidden/>
          </w:rPr>
          <w:instrText xml:space="preserve"> PAGEREF _Toc26921168 \h </w:instrText>
        </w:r>
        <w:r w:rsidR="00020F25">
          <w:rPr>
            <w:noProof/>
            <w:webHidden/>
          </w:rPr>
        </w:r>
        <w:r w:rsidR="00020F25">
          <w:rPr>
            <w:noProof/>
            <w:webHidden/>
          </w:rPr>
          <w:fldChar w:fldCharType="separate"/>
        </w:r>
        <w:r w:rsidR="00020F25">
          <w:rPr>
            <w:noProof/>
            <w:webHidden/>
          </w:rPr>
          <w:t>154</w:t>
        </w:r>
        <w:r w:rsidR="00020F25">
          <w:rPr>
            <w:noProof/>
            <w:webHidden/>
          </w:rPr>
          <w:fldChar w:fldCharType="end"/>
        </w:r>
      </w:hyperlink>
    </w:p>
    <w:p w14:paraId="206AE9B3" w14:textId="4EBAD602" w:rsidR="00020F25" w:rsidRDefault="00796847">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26921169" w:history="1">
        <w:r w:rsidR="00020F25" w:rsidRPr="00EC5668">
          <w:rPr>
            <w:rStyle w:val="Hyperlink"/>
            <w:noProof/>
            <w14:scene3d>
              <w14:camera w14:prst="orthographicFront"/>
              <w14:lightRig w14:rig="threePt" w14:dir="t">
                <w14:rot w14:lat="0" w14:lon="0" w14:rev="0"/>
              </w14:lightRig>
            </w14:scene3d>
          </w:rPr>
          <w:t>11</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Disclaimer</w:t>
        </w:r>
        <w:r w:rsidR="00020F25">
          <w:rPr>
            <w:noProof/>
            <w:webHidden/>
          </w:rPr>
          <w:tab/>
        </w:r>
        <w:r w:rsidR="00020F25">
          <w:rPr>
            <w:noProof/>
            <w:webHidden/>
          </w:rPr>
          <w:fldChar w:fldCharType="begin"/>
        </w:r>
        <w:r w:rsidR="00020F25">
          <w:rPr>
            <w:noProof/>
            <w:webHidden/>
          </w:rPr>
          <w:instrText xml:space="preserve"> PAGEREF _Toc26921169 \h </w:instrText>
        </w:r>
        <w:r w:rsidR="00020F25">
          <w:rPr>
            <w:noProof/>
            <w:webHidden/>
          </w:rPr>
        </w:r>
        <w:r w:rsidR="00020F25">
          <w:rPr>
            <w:noProof/>
            <w:webHidden/>
          </w:rPr>
          <w:fldChar w:fldCharType="separate"/>
        </w:r>
        <w:r w:rsidR="00020F25">
          <w:rPr>
            <w:noProof/>
            <w:webHidden/>
          </w:rPr>
          <w:t>155</w:t>
        </w:r>
        <w:r w:rsidR="00020F25">
          <w:rPr>
            <w:noProof/>
            <w:webHidden/>
          </w:rPr>
          <w:fldChar w:fldCharType="end"/>
        </w:r>
      </w:hyperlink>
    </w:p>
    <w:p w14:paraId="409435FE" w14:textId="1DA54178" w:rsidR="00020F25" w:rsidRDefault="00796847">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26921170" w:history="1">
        <w:r w:rsidR="00020F25" w:rsidRPr="00EC5668">
          <w:rPr>
            <w:rStyle w:val="Hyperlink"/>
            <w:noProof/>
            <w14:scene3d>
              <w14:camera w14:prst="orthographicFront"/>
              <w14:lightRig w14:rig="threePt" w14:dir="t">
                <w14:rot w14:lat="0" w14:lon="0" w14:rev="0"/>
              </w14:lightRig>
            </w14:scene3d>
          </w:rPr>
          <w:t>12</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References</w:t>
        </w:r>
        <w:r w:rsidR="00020F25">
          <w:rPr>
            <w:noProof/>
            <w:webHidden/>
          </w:rPr>
          <w:tab/>
        </w:r>
        <w:r w:rsidR="00020F25">
          <w:rPr>
            <w:noProof/>
            <w:webHidden/>
          </w:rPr>
          <w:fldChar w:fldCharType="begin"/>
        </w:r>
        <w:r w:rsidR="00020F25">
          <w:rPr>
            <w:noProof/>
            <w:webHidden/>
          </w:rPr>
          <w:instrText xml:space="preserve"> PAGEREF _Toc26921170 \h </w:instrText>
        </w:r>
        <w:r w:rsidR="00020F25">
          <w:rPr>
            <w:noProof/>
            <w:webHidden/>
          </w:rPr>
        </w:r>
        <w:r w:rsidR="00020F25">
          <w:rPr>
            <w:noProof/>
            <w:webHidden/>
          </w:rPr>
          <w:fldChar w:fldCharType="separate"/>
        </w:r>
        <w:r w:rsidR="00020F25">
          <w:rPr>
            <w:noProof/>
            <w:webHidden/>
          </w:rPr>
          <w:t>156</w:t>
        </w:r>
        <w:r w:rsidR="00020F25">
          <w:rPr>
            <w:noProof/>
            <w:webHidden/>
          </w:rPr>
          <w:fldChar w:fldCharType="end"/>
        </w:r>
      </w:hyperlink>
    </w:p>
    <w:p w14:paraId="1B3DA069" w14:textId="10E8336F"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proofErr w:type="gramStart"/>
      <w:r>
        <w:t>χMCF</w:t>
      </w:r>
      <w:proofErr w:type="gramEnd"/>
      <w:r>
        <w:t xml:space="preserve">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w:t>
      </w:r>
      <w:proofErr w:type="gramStart"/>
      <w:r>
        <w:t>χMCF</w:t>
      </w:r>
      <w:proofErr w:type="gramEnd"/>
      <w:r>
        <w:t xml:space="preserve"> 2.1 comprises the definition of all joint types (welds, adhesives, bolts and screws etc.) which were already supported either by the Pre-processor Ansa (Beta CAE Systems) or Medina (T-Systems). </w:t>
      </w:r>
      <w:proofErr w:type="gramStart"/>
      <w:r>
        <w:t>χMCF</w:t>
      </w:r>
      <w:proofErr w:type="gramEnd"/>
      <w:r>
        <w:t xml:space="preserve">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Paragraph"/>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Paragraph"/>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Paragraph"/>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3FC9AA89" w14:textId="4968EA06" w:rsidR="00020F25" w:rsidRDefault="008D51C0">
      <w:pPr>
        <w:pStyle w:val="TableofFigure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26921171" w:history="1">
        <w:r w:rsidR="00020F25" w:rsidRPr="007C1DE7">
          <w:rPr>
            <w:rStyle w:val="Hyperlink"/>
            <w:noProof/>
          </w:rPr>
          <w:t>Figure 1: Seam weld as 1</w:t>
        </w:r>
        <w:r w:rsidR="00020F25" w:rsidRPr="007C1DE7">
          <w:rPr>
            <w:rStyle w:val="Hyperlink"/>
            <w:noProof/>
          </w:rPr>
          <w:noBreakHyphen/>
          <w:t>dimensional joint</w:t>
        </w:r>
        <w:r w:rsidR="00020F25">
          <w:rPr>
            <w:noProof/>
            <w:webHidden/>
          </w:rPr>
          <w:tab/>
        </w:r>
        <w:r w:rsidR="00020F25">
          <w:rPr>
            <w:noProof/>
            <w:webHidden/>
          </w:rPr>
          <w:fldChar w:fldCharType="begin"/>
        </w:r>
        <w:r w:rsidR="00020F25">
          <w:rPr>
            <w:noProof/>
            <w:webHidden/>
          </w:rPr>
          <w:instrText xml:space="preserve"> PAGEREF _Toc26921171 \h </w:instrText>
        </w:r>
        <w:r w:rsidR="00020F25">
          <w:rPr>
            <w:noProof/>
            <w:webHidden/>
          </w:rPr>
        </w:r>
        <w:r w:rsidR="00020F25">
          <w:rPr>
            <w:noProof/>
            <w:webHidden/>
          </w:rPr>
          <w:fldChar w:fldCharType="separate"/>
        </w:r>
        <w:r w:rsidR="00020F25">
          <w:rPr>
            <w:noProof/>
            <w:webHidden/>
          </w:rPr>
          <w:t>20</w:t>
        </w:r>
        <w:r w:rsidR="00020F25">
          <w:rPr>
            <w:noProof/>
            <w:webHidden/>
          </w:rPr>
          <w:fldChar w:fldCharType="end"/>
        </w:r>
      </w:hyperlink>
    </w:p>
    <w:p w14:paraId="36A015E6" w14:textId="6E7F56C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72" w:history="1">
        <w:r w:rsidR="00020F25" w:rsidRPr="007C1DE7">
          <w:rPr>
            <w:rStyle w:val="Hyperlink"/>
            <w:noProof/>
          </w:rPr>
          <w:t>Figure 2: Topological Relations between Parts and Assemblies</w:t>
        </w:r>
        <w:r w:rsidR="00020F25">
          <w:rPr>
            <w:noProof/>
            <w:webHidden/>
          </w:rPr>
          <w:tab/>
        </w:r>
        <w:r w:rsidR="00020F25">
          <w:rPr>
            <w:noProof/>
            <w:webHidden/>
          </w:rPr>
          <w:fldChar w:fldCharType="begin"/>
        </w:r>
        <w:r w:rsidR="00020F25">
          <w:rPr>
            <w:noProof/>
            <w:webHidden/>
          </w:rPr>
          <w:instrText xml:space="preserve"> PAGEREF _Toc26921172 \h </w:instrText>
        </w:r>
        <w:r w:rsidR="00020F25">
          <w:rPr>
            <w:noProof/>
            <w:webHidden/>
          </w:rPr>
        </w:r>
        <w:r w:rsidR="00020F25">
          <w:rPr>
            <w:noProof/>
            <w:webHidden/>
          </w:rPr>
          <w:fldChar w:fldCharType="separate"/>
        </w:r>
        <w:r w:rsidR="00020F25">
          <w:rPr>
            <w:noProof/>
            <w:webHidden/>
          </w:rPr>
          <w:t>21</w:t>
        </w:r>
        <w:r w:rsidR="00020F25">
          <w:rPr>
            <w:noProof/>
            <w:webHidden/>
          </w:rPr>
          <w:fldChar w:fldCharType="end"/>
        </w:r>
      </w:hyperlink>
    </w:p>
    <w:p w14:paraId="3674E103" w14:textId="5456B81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73" w:history="1">
        <w:r w:rsidR="00020F25" w:rsidRPr="007C1DE7">
          <w:rPr>
            <w:rStyle w:val="Hyperlink"/>
            <w:noProof/>
          </w:rPr>
          <w:t>Figure 3: Product Structures Fitting to Previous Figure.</w:t>
        </w:r>
        <w:r w:rsidR="00020F25">
          <w:rPr>
            <w:noProof/>
            <w:webHidden/>
          </w:rPr>
          <w:tab/>
        </w:r>
        <w:r w:rsidR="00020F25">
          <w:rPr>
            <w:noProof/>
            <w:webHidden/>
          </w:rPr>
          <w:fldChar w:fldCharType="begin"/>
        </w:r>
        <w:r w:rsidR="00020F25">
          <w:rPr>
            <w:noProof/>
            <w:webHidden/>
          </w:rPr>
          <w:instrText xml:space="preserve"> PAGEREF _Toc26921173 \h </w:instrText>
        </w:r>
        <w:r w:rsidR="00020F25">
          <w:rPr>
            <w:noProof/>
            <w:webHidden/>
          </w:rPr>
        </w:r>
        <w:r w:rsidR="00020F25">
          <w:rPr>
            <w:noProof/>
            <w:webHidden/>
          </w:rPr>
          <w:fldChar w:fldCharType="separate"/>
        </w:r>
        <w:r w:rsidR="00020F25">
          <w:rPr>
            <w:noProof/>
            <w:webHidden/>
          </w:rPr>
          <w:t>21</w:t>
        </w:r>
        <w:r w:rsidR="00020F25">
          <w:rPr>
            <w:noProof/>
            <w:webHidden/>
          </w:rPr>
          <w:fldChar w:fldCharType="end"/>
        </w:r>
      </w:hyperlink>
    </w:p>
    <w:p w14:paraId="3CE8FC5E" w14:textId="25987F5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74" w:history="1">
        <w:r w:rsidR="00020F25" w:rsidRPr="007C1DE7">
          <w:rPr>
            <w:rStyle w:val="Hyperlink"/>
            <w:noProof/>
          </w:rPr>
          <w:t>Figure 4: The Development Process</w:t>
        </w:r>
        <w:r w:rsidR="00020F25">
          <w:rPr>
            <w:noProof/>
            <w:webHidden/>
          </w:rPr>
          <w:tab/>
        </w:r>
        <w:r w:rsidR="00020F25">
          <w:rPr>
            <w:noProof/>
            <w:webHidden/>
          </w:rPr>
          <w:fldChar w:fldCharType="begin"/>
        </w:r>
        <w:r w:rsidR="00020F25">
          <w:rPr>
            <w:noProof/>
            <w:webHidden/>
          </w:rPr>
          <w:instrText xml:space="preserve"> PAGEREF _Toc26921174 \h </w:instrText>
        </w:r>
        <w:r w:rsidR="00020F25">
          <w:rPr>
            <w:noProof/>
            <w:webHidden/>
          </w:rPr>
        </w:r>
        <w:r w:rsidR="00020F25">
          <w:rPr>
            <w:noProof/>
            <w:webHidden/>
          </w:rPr>
          <w:fldChar w:fldCharType="separate"/>
        </w:r>
        <w:r w:rsidR="00020F25">
          <w:rPr>
            <w:noProof/>
            <w:webHidden/>
          </w:rPr>
          <w:t>22</w:t>
        </w:r>
        <w:r w:rsidR="00020F25">
          <w:rPr>
            <w:noProof/>
            <w:webHidden/>
          </w:rPr>
          <w:fldChar w:fldCharType="end"/>
        </w:r>
      </w:hyperlink>
    </w:p>
    <w:p w14:paraId="5126788A" w14:textId="3F1CBAA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75" w:history="1">
        <w:r w:rsidR="00020F25" w:rsidRPr="007C1DE7">
          <w:rPr>
            <w:rStyle w:val="Hyperlink"/>
            <w:noProof/>
          </w:rPr>
          <w:t>Figure 5: χMCF as a Platform for Connection Information in the Complete Development Process</w:t>
        </w:r>
        <w:r w:rsidR="00020F25">
          <w:rPr>
            <w:noProof/>
            <w:webHidden/>
          </w:rPr>
          <w:tab/>
        </w:r>
        <w:r w:rsidR="00020F25">
          <w:rPr>
            <w:noProof/>
            <w:webHidden/>
          </w:rPr>
          <w:fldChar w:fldCharType="begin"/>
        </w:r>
        <w:r w:rsidR="00020F25">
          <w:rPr>
            <w:noProof/>
            <w:webHidden/>
          </w:rPr>
          <w:instrText xml:space="preserve"> PAGEREF _Toc26921175 \h </w:instrText>
        </w:r>
        <w:r w:rsidR="00020F25">
          <w:rPr>
            <w:noProof/>
            <w:webHidden/>
          </w:rPr>
        </w:r>
        <w:r w:rsidR="00020F25">
          <w:rPr>
            <w:noProof/>
            <w:webHidden/>
          </w:rPr>
          <w:fldChar w:fldCharType="separate"/>
        </w:r>
        <w:r w:rsidR="00020F25">
          <w:rPr>
            <w:noProof/>
            <w:webHidden/>
          </w:rPr>
          <w:t>22</w:t>
        </w:r>
        <w:r w:rsidR="00020F25">
          <w:rPr>
            <w:noProof/>
            <w:webHidden/>
          </w:rPr>
          <w:fldChar w:fldCharType="end"/>
        </w:r>
      </w:hyperlink>
    </w:p>
    <w:p w14:paraId="4BEB3088" w14:textId="7B290DD9"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76" w:history="1">
        <w:r w:rsidR="00020F25" w:rsidRPr="007C1DE7">
          <w:rPr>
            <w:rStyle w:val="Hyperlink"/>
            <w:noProof/>
          </w:rPr>
          <w:t>Figure 6: Weld line crossing tailored blank vs. weld line crossing physical gap</w:t>
        </w:r>
        <w:r w:rsidR="00020F25">
          <w:rPr>
            <w:noProof/>
            <w:webHidden/>
          </w:rPr>
          <w:tab/>
        </w:r>
        <w:r w:rsidR="00020F25">
          <w:rPr>
            <w:noProof/>
            <w:webHidden/>
          </w:rPr>
          <w:fldChar w:fldCharType="begin"/>
        </w:r>
        <w:r w:rsidR="00020F25">
          <w:rPr>
            <w:noProof/>
            <w:webHidden/>
          </w:rPr>
          <w:instrText xml:space="preserve"> PAGEREF _Toc26921176 \h </w:instrText>
        </w:r>
        <w:r w:rsidR="00020F25">
          <w:rPr>
            <w:noProof/>
            <w:webHidden/>
          </w:rPr>
        </w:r>
        <w:r w:rsidR="00020F25">
          <w:rPr>
            <w:noProof/>
            <w:webHidden/>
          </w:rPr>
          <w:fldChar w:fldCharType="separate"/>
        </w:r>
        <w:r w:rsidR="00020F25">
          <w:rPr>
            <w:noProof/>
            <w:webHidden/>
          </w:rPr>
          <w:t>27</w:t>
        </w:r>
        <w:r w:rsidR="00020F25">
          <w:rPr>
            <w:noProof/>
            <w:webHidden/>
          </w:rPr>
          <w:fldChar w:fldCharType="end"/>
        </w:r>
      </w:hyperlink>
    </w:p>
    <w:p w14:paraId="18B1A88D" w14:textId="3739D705"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11" w:anchor="_Toc26921177" w:history="1">
        <w:r w:rsidR="00020F25" w:rsidRPr="007C1DE7">
          <w:rPr>
            <w:rStyle w:val="Hyperlink"/>
            <w:noProof/>
          </w:rPr>
          <w:t>Figure 7: special topologies</w:t>
        </w:r>
        <w:r w:rsidR="00020F25">
          <w:rPr>
            <w:noProof/>
            <w:webHidden/>
          </w:rPr>
          <w:tab/>
        </w:r>
        <w:r w:rsidR="00020F25">
          <w:rPr>
            <w:noProof/>
            <w:webHidden/>
          </w:rPr>
          <w:fldChar w:fldCharType="begin"/>
        </w:r>
        <w:r w:rsidR="00020F25">
          <w:rPr>
            <w:noProof/>
            <w:webHidden/>
          </w:rPr>
          <w:instrText xml:space="preserve"> PAGEREF _Toc26921177 \h </w:instrText>
        </w:r>
        <w:r w:rsidR="00020F25">
          <w:rPr>
            <w:noProof/>
            <w:webHidden/>
          </w:rPr>
        </w:r>
        <w:r w:rsidR="00020F25">
          <w:rPr>
            <w:noProof/>
            <w:webHidden/>
          </w:rPr>
          <w:fldChar w:fldCharType="separate"/>
        </w:r>
        <w:r w:rsidR="00020F25">
          <w:rPr>
            <w:noProof/>
            <w:webHidden/>
          </w:rPr>
          <w:t>36</w:t>
        </w:r>
        <w:r w:rsidR="00020F25">
          <w:rPr>
            <w:noProof/>
            <w:webHidden/>
          </w:rPr>
          <w:fldChar w:fldCharType="end"/>
        </w:r>
      </w:hyperlink>
    </w:p>
    <w:p w14:paraId="729BE636" w14:textId="102DA8B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78" w:history="1">
        <w:r w:rsidR="00020F25" w:rsidRPr="007C1DE7">
          <w:rPr>
            <w:rStyle w:val="Hyperlink"/>
            <w:noProof/>
          </w:rPr>
          <w:t>Figure 8: Robscans with Different Rotation Angles; Two of them Mirrored</w:t>
        </w:r>
        <w:r w:rsidR="00020F25">
          <w:rPr>
            <w:noProof/>
            <w:webHidden/>
          </w:rPr>
          <w:tab/>
        </w:r>
        <w:r w:rsidR="00020F25">
          <w:rPr>
            <w:noProof/>
            <w:webHidden/>
          </w:rPr>
          <w:fldChar w:fldCharType="begin"/>
        </w:r>
        <w:r w:rsidR="00020F25">
          <w:rPr>
            <w:noProof/>
            <w:webHidden/>
          </w:rPr>
          <w:instrText xml:space="preserve"> PAGEREF _Toc26921178 \h </w:instrText>
        </w:r>
        <w:r w:rsidR="00020F25">
          <w:rPr>
            <w:noProof/>
            <w:webHidden/>
          </w:rPr>
        </w:r>
        <w:r w:rsidR="00020F25">
          <w:rPr>
            <w:noProof/>
            <w:webHidden/>
          </w:rPr>
          <w:fldChar w:fldCharType="separate"/>
        </w:r>
        <w:r w:rsidR="00020F25">
          <w:rPr>
            <w:noProof/>
            <w:webHidden/>
          </w:rPr>
          <w:t>55</w:t>
        </w:r>
        <w:r w:rsidR="00020F25">
          <w:rPr>
            <w:noProof/>
            <w:webHidden/>
          </w:rPr>
          <w:fldChar w:fldCharType="end"/>
        </w:r>
      </w:hyperlink>
    </w:p>
    <w:p w14:paraId="61DBA046" w14:textId="7EB93EC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79" w:history="1">
        <w:r w:rsidR="00020F25" w:rsidRPr="007C1DE7">
          <w:rPr>
            <w:rStyle w:val="Hyperlink"/>
            <w:noProof/>
          </w:rPr>
          <w:t>Figure 9: Rivet head types</w:t>
        </w:r>
        <w:r w:rsidR="00020F25">
          <w:rPr>
            <w:noProof/>
            <w:webHidden/>
          </w:rPr>
          <w:tab/>
        </w:r>
        <w:r w:rsidR="00020F25">
          <w:rPr>
            <w:noProof/>
            <w:webHidden/>
          </w:rPr>
          <w:fldChar w:fldCharType="begin"/>
        </w:r>
        <w:r w:rsidR="00020F25">
          <w:rPr>
            <w:noProof/>
            <w:webHidden/>
          </w:rPr>
          <w:instrText xml:space="preserve"> PAGEREF _Toc26921179 \h </w:instrText>
        </w:r>
        <w:r w:rsidR="00020F25">
          <w:rPr>
            <w:noProof/>
            <w:webHidden/>
          </w:rPr>
        </w:r>
        <w:r w:rsidR="00020F25">
          <w:rPr>
            <w:noProof/>
            <w:webHidden/>
          </w:rPr>
          <w:fldChar w:fldCharType="separate"/>
        </w:r>
        <w:r w:rsidR="00020F25">
          <w:rPr>
            <w:noProof/>
            <w:webHidden/>
          </w:rPr>
          <w:t>58</w:t>
        </w:r>
        <w:r w:rsidR="00020F25">
          <w:rPr>
            <w:noProof/>
            <w:webHidden/>
          </w:rPr>
          <w:fldChar w:fldCharType="end"/>
        </w:r>
      </w:hyperlink>
    </w:p>
    <w:p w14:paraId="41A0849B" w14:textId="00A7B9A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80" w:history="1">
        <w:r w:rsidR="00020F25" w:rsidRPr="007C1DE7">
          <w:rPr>
            <w:rStyle w:val="Hyperlink"/>
            <w:noProof/>
          </w:rPr>
          <w:t>Figure 10: Cross Section of a blind rivet</w:t>
        </w:r>
        <w:r w:rsidR="00020F25">
          <w:rPr>
            <w:noProof/>
            <w:webHidden/>
          </w:rPr>
          <w:tab/>
        </w:r>
        <w:r w:rsidR="00020F25">
          <w:rPr>
            <w:noProof/>
            <w:webHidden/>
          </w:rPr>
          <w:fldChar w:fldCharType="begin"/>
        </w:r>
        <w:r w:rsidR="00020F25">
          <w:rPr>
            <w:noProof/>
            <w:webHidden/>
          </w:rPr>
          <w:instrText xml:space="preserve"> PAGEREF _Toc26921180 \h </w:instrText>
        </w:r>
        <w:r w:rsidR="00020F25">
          <w:rPr>
            <w:noProof/>
            <w:webHidden/>
          </w:rPr>
        </w:r>
        <w:r w:rsidR="00020F25">
          <w:rPr>
            <w:noProof/>
            <w:webHidden/>
          </w:rPr>
          <w:fldChar w:fldCharType="separate"/>
        </w:r>
        <w:r w:rsidR="00020F25">
          <w:rPr>
            <w:noProof/>
            <w:webHidden/>
          </w:rPr>
          <w:t>60</w:t>
        </w:r>
        <w:r w:rsidR="00020F25">
          <w:rPr>
            <w:noProof/>
            <w:webHidden/>
          </w:rPr>
          <w:fldChar w:fldCharType="end"/>
        </w:r>
      </w:hyperlink>
    </w:p>
    <w:p w14:paraId="460C0CB8" w14:textId="7A89971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81" w:history="1">
        <w:r w:rsidR="00020F25" w:rsidRPr="007C1DE7">
          <w:rPr>
            <w:rStyle w:val="Hyperlink"/>
            <w:noProof/>
          </w:rPr>
          <w:t>Figure 11: Thick and Thin Assembling</w:t>
        </w:r>
        <w:r w:rsidR="00020F25">
          <w:rPr>
            <w:noProof/>
            <w:webHidden/>
          </w:rPr>
          <w:tab/>
        </w:r>
        <w:r w:rsidR="00020F25">
          <w:rPr>
            <w:noProof/>
            <w:webHidden/>
          </w:rPr>
          <w:fldChar w:fldCharType="begin"/>
        </w:r>
        <w:r w:rsidR="00020F25">
          <w:rPr>
            <w:noProof/>
            <w:webHidden/>
          </w:rPr>
          <w:instrText xml:space="preserve"> PAGEREF _Toc26921181 \h </w:instrText>
        </w:r>
        <w:r w:rsidR="00020F25">
          <w:rPr>
            <w:noProof/>
            <w:webHidden/>
          </w:rPr>
        </w:r>
        <w:r w:rsidR="00020F25">
          <w:rPr>
            <w:noProof/>
            <w:webHidden/>
          </w:rPr>
          <w:fldChar w:fldCharType="separate"/>
        </w:r>
        <w:r w:rsidR="00020F25">
          <w:rPr>
            <w:noProof/>
            <w:webHidden/>
          </w:rPr>
          <w:t>60</w:t>
        </w:r>
        <w:r w:rsidR="00020F25">
          <w:rPr>
            <w:noProof/>
            <w:webHidden/>
          </w:rPr>
          <w:fldChar w:fldCharType="end"/>
        </w:r>
      </w:hyperlink>
    </w:p>
    <w:p w14:paraId="5750C396" w14:textId="48B6CC5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82" w:history="1">
        <w:r w:rsidR="00020F25" w:rsidRPr="007C1DE7">
          <w:rPr>
            <w:rStyle w:val="Hyperlink"/>
            <w:noProof/>
          </w:rPr>
          <w:t>Figure 12: Fastening Soft and Hard</w:t>
        </w:r>
        <w:r w:rsidR="00020F25">
          <w:rPr>
            <w:noProof/>
            <w:webHidden/>
          </w:rPr>
          <w:tab/>
        </w:r>
        <w:r w:rsidR="00020F25">
          <w:rPr>
            <w:noProof/>
            <w:webHidden/>
          </w:rPr>
          <w:fldChar w:fldCharType="begin"/>
        </w:r>
        <w:r w:rsidR="00020F25">
          <w:rPr>
            <w:noProof/>
            <w:webHidden/>
          </w:rPr>
          <w:instrText xml:space="preserve"> PAGEREF _Toc26921182 \h </w:instrText>
        </w:r>
        <w:r w:rsidR="00020F25">
          <w:rPr>
            <w:noProof/>
            <w:webHidden/>
          </w:rPr>
        </w:r>
        <w:r w:rsidR="00020F25">
          <w:rPr>
            <w:noProof/>
            <w:webHidden/>
          </w:rPr>
          <w:fldChar w:fldCharType="separate"/>
        </w:r>
        <w:r w:rsidR="00020F25">
          <w:rPr>
            <w:noProof/>
            <w:webHidden/>
          </w:rPr>
          <w:t>61</w:t>
        </w:r>
        <w:r w:rsidR="00020F25">
          <w:rPr>
            <w:noProof/>
            <w:webHidden/>
          </w:rPr>
          <w:fldChar w:fldCharType="end"/>
        </w:r>
      </w:hyperlink>
    </w:p>
    <w:p w14:paraId="506C3C0A" w14:textId="5C65403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83" w:history="1">
        <w:r w:rsidR="00020F25" w:rsidRPr="007C1DE7">
          <w:rPr>
            <w:rStyle w:val="Hyperlink"/>
            <w:noProof/>
          </w:rPr>
          <w:t>Figure 13: Cross Section of a Self-Piercing Rivet</w:t>
        </w:r>
        <w:r w:rsidR="00020F25">
          <w:rPr>
            <w:noProof/>
            <w:webHidden/>
          </w:rPr>
          <w:tab/>
        </w:r>
        <w:r w:rsidR="00020F25">
          <w:rPr>
            <w:noProof/>
            <w:webHidden/>
          </w:rPr>
          <w:fldChar w:fldCharType="begin"/>
        </w:r>
        <w:r w:rsidR="00020F25">
          <w:rPr>
            <w:noProof/>
            <w:webHidden/>
          </w:rPr>
          <w:instrText xml:space="preserve"> PAGEREF _Toc26921183 \h </w:instrText>
        </w:r>
        <w:r w:rsidR="00020F25">
          <w:rPr>
            <w:noProof/>
            <w:webHidden/>
          </w:rPr>
        </w:r>
        <w:r w:rsidR="00020F25">
          <w:rPr>
            <w:noProof/>
            <w:webHidden/>
          </w:rPr>
          <w:fldChar w:fldCharType="separate"/>
        </w:r>
        <w:r w:rsidR="00020F25">
          <w:rPr>
            <w:noProof/>
            <w:webHidden/>
          </w:rPr>
          <w:t>62</w:t>
        </w:r>
        <w:r w:rsidR="00020F25">
          <w:rPr>
            <w:noProof/>
            <w:webHidden/>
          </w:rPr>
          <w:fldChar w:fldCharType="end"/>
        </w:r>
      </w:hyperlink>
    </w:p>
    <w:p w14:paraId="634830B6" w14:textId="6B40F53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84" w:history="1">
        <w:r w:rsidR="00020F25" w:rsidRPr="007C1DE7">
          <w:rPr>
            <w:rStyle w:val="Hyperlink"/>
            <w:noProof/>
          </w:rPr>
          <w:t>Figure 14: S</w:t>
        </w:r>
        <w:r w:rsidR="00020F25" w:rsidRPr="007C1DE7">
          <w:rPr>
            <w:rStyle w:val="Hyperlink"/>
            <w:rFonts w:ascii="Arial" w:hAnsi="Arial" w:cs="Arial"/>
            <w:noProof/>
            <w:shd w:val="clear" w:color="auto" w:fill="FFFFFF"/>
          </w:rPr>
          <w:t>elf-piercing rivet setting apparatus</w:t>
        </w:r>
        <w:r w:rsidR="00020F25">
          <w:rPr>
            <w:noProof/>
            <w:webHidden/>
          </w:rPr>
          <w:tab/>
        </w:r>
        <w:r w:rsidR="00020F25">
          <w:rPr>
            <w:noProof/>
            <w:webHidden/>
          </w:rPr>
          <w:fldChar w:fldCharType="begin"/>
        </w:r>
        <w:r w:rsidR="00020F25">
          <w:rPr>
            <w:noProof/>
            <w:webHidden/>
          </w:rPr>
          <w:instrText xml:space="preserve"> PAGEREF _Toc26921184 \h </w:instrText>
        </w:r>
        <w:r w:rsidR="00020F25">
          <w:rPr>
            <w:noProof/>
            <w:webHidden/>
          </w:rPr>
        </w:r>
        <w:r w:rsidR="00020F25">
          <w:rPr>
            <w:noProof/>
            <w:webHidden/>
          </w:rPr>
          <w:fldChar w:fldCharType="separate"/>
        </w:r>
        <w:r w:rsidR="00020F25">
          <w:rPr>
            <w:noProof/>
            <w:webHidden/>
          </w:rPr>
          <w:t>62</w:t>
        </w:r>
        <w:r w:rsidR="00020F25">
          <w:rPr>
            <w:noProof/>
            <w:webHidden/>
          </w:rPr>
          <w:fldChar w:fldCharType="end"/>
        </w:r>
      </w:hyperlink>
    </w:p>
    <w:p w14:paraId="6381913A" w14:textId="5E07FF7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85" w:history="1">
        <w:r w:rsidR="00020F25" w:rsidRPr="007C1DE7">
          <w:rPr>
            <w:rStyle w:val="Hyperlink"/>
            <w:noProof/>
          </w:rPr>
          <w:t>Figure 15: Dimensions of Solid Rivets</w:t>
        </w:r>
        <w:r w:rsidR="00020F25">
          <w:rPr>
            <w:noProof/>
            <w:webHidden/>
          </w:rPr>
          <w:tab/>
        </w:r>
        <w:r w:rsidR="00020F25">
          <w:rPr>
            <w:noProof/>
            <w:webHidden/>
          </w:rPr>
          <w:fldChar w:fldCharType="begin"/>
        </w:r>
        <w:r w:rsidR="00020F25">
          <w:rPr>
            <w:noProof/>
            <w:webHidden/>
          </w:rPr>
          <w:instrText xml:space="preserve"> PAGEREF _Toc26921185 \h </w:instrText>
        </w:r>
        <w:r w:rsidR="00020F25">
          <w:rPr>
            <w:noProof/>
            <w:webHidden/>
          </w:rPr>
        </w:r>
        <w:r w:rsidR="00020F25">
          <w:rPr>
            <w:noProof/>
            <w:webHidden/>
          </w:rPr>
          <w:fldChar w:fldCharType="separate"/>
        </w:r>
        <w:r w:rsidR="00020F25">
          <w:rPr>
            <w:noProof/>
            <w:webHidden/>
          </w:rPr>
          <w:t>64</w:t>
        </w:r>
        <w:r w:rsidR="00020F25">
          <w:rPr>
            <w:noProof/>
            <w:webHidden/>
          </w:rPr>
          <w:fldChar w:fldCharType="end"/>
        </w:r>
      </w:hyperlink>
    </w:p>
    <w:p w14:paraId="7CAD5979" w14:textId="341757F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86" w:history="1">
        <w:r w:rsidR="00020F25" w:rsidRPr="007C1DE7">
          <w:rPr>
            <w:rStyle w:val="Hyperlink"/>
            <w:noProof/>
          </w:rPr>
          <w:t>Figure 16: Clinch allowance of solid rivet</w:t>
        </w:r>
        <w:r w:rsidR="00020F25">
          <w:rPr>
            <w:noProof/>
            <w:webHidden/>
          </w:rPr>
          <w:tab/>
        </w:r>
        <w:r w:rsidR="00020F25">
          <w:rPr>
            <w:noProof/>
            <w:webHidden/>
          </w:rPr>
          <w:fldChar w:fldCharType="begin"/>
        </w:r>
        <w:r w:rsidR="00020F25">
          <w:rPr>
            <w:noProof/>
            <w:webHidden/>
          </w:rPr>
          <w:instrText xml:space="preserve"> PAGEREF _Toc26921186 \h </w:instrText>
        </w:r>
        <w:r w:rsidR="00020F25">
          <w:rPr>
            <w:noProof/>
            <w:webHidden/>
          </w:rPr>
        </w:r>
        <w:r w:rsidR="00020F25">
          <w:rPr>
            <w:noProof/>
            <w:webHidden/>
          </w:rPr>
          <w:fldChar w:fldCharType="separate"/>
        </w:r>
        <w:r w:rsidR="00020F25">
          <w:rPr>
            <w:noProof/>
            <w:webHidden/>
          </w:rPr>
          <w:t>65</w:t>
        </w:r>
        <w:r w:rsidR="00020F25">
          <w:rPr>
            <w:noProof/>
            <w:webHidden/>
          </w:rPr>
          <w:fldChar w:fldCharType="end"/>
        </w:r>
      </w:hyperlink>
    </w:p>
    <w:p w14:paraId="214E7D61" w14:textId="7F85AAA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87" w:history="1">
        <w:r w:rsidR="00020F25" w:rsidRPr="007C1DE7">
          <w:rPr>
            <w:rStyle w:val="Hyperlink"/>
            <w:noProof/>
          </w:rPr>
          <w:t>Figure 17: Cross section of a SWOP Rivet</w:t>
        </w:r>
        <w:r w:rsidR="00020F25">
          <w:rPr>
            <w:noProof/>
            <w:webHidden/>
          </w:rPr>
          <w:tab/>
        </w:r>
        <w:r w:rsidR="00020F25">
          <w:rPr>
            <w:noProof/>
            <w:webHidden/>
          </w:rPr>
          <w:fldChar w:fldCharType="begin"/>
        </w:r>
        <w:r w:rsidR="00020F25">
          <w:rPr>
            <w:noProof/>
            <w:webHidden/>
          </w:rPr>
          <w:instrText xml:space="preserve"> PAGEREF _Toc26921187 \h </w:instrText>
        </w:r>
        <w:r w:rsidR="00020F25">
          <w:rPr>
            <w:noProof/>
            <w:webHidden/>
          </w:rPr>
        </w:r>
        <w:r w:rsidR="00020F25">
          <w:rPr>
            <w:noProof/>
            <w:webHidden/>
          </w:rPr>
          <w:fldChar w:fldCharType="separate"/>
        </w:r>
        <w:r w:rsidR="00020F25">
          <w:rPr>
            <w:noProof/>
            <w:webHidden/>
          </w:rPr>
          <w:t>66</w:t>
        </w:r>
        <w:r w:rsidR="00020F25">
          <w:rPr>
            <w:noProof/>
            <w:webHidden/>
          </w:rPr>
          <w:fldChar w:fldCharType="end"/>
        </w:r>
      </w:hyperlink>
    </w:p>
    <w:p w14:paraId="5B2CC6FB" w14:textId="3B55827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88" w:history="1">
        <w:r w:rsidR="00020F25" w:rsidRPr="007C1DE7">
          <w:rPr>
            <w:rStyle w:val="Hyperlink"/>
            <w:noProof/>
          </w:rPr>
          <w:t>Figure 18: Bolts and Screws</w:t>
        </w:r>
        <w:r w:rsidR="00020F25">
          <w:rPr>
            <w:noProof/>
            <w:webHidden/>
          </w:rPr>
          <w:tab/>
        </w:r>
        <w:r w:rsidR="00020F25">
          <w:rPr>
            <w:noProof/>
            <w:webHidden/>
          </w:rPr>
          <w:fldChar w:fldCharType="begin"/>
        </w:r>
        <w:r w:rsidR="00020F25">
          <w:rPr>
            <w:noProof/>
            <w:webHidden/>
          </w:rPr>
          <w:instrText xml:space="preserve"> PAGEREF _Toc26921188 \h </w:instrText>
        </w:r>
        <w:r w:rsidR="00020F25">
          <w:rPr>
            <w:noProof/>
            <w:webHidden/>
          </w:rPr>
        </w:r>
        <w:r w:rsidR="00020F25">
          <w:rPr>
            <w:noProof/>
            <w:webHidden/>
          </w:rPr>
          <w:fldChar w:fldCharType="separate"/>
        </w:r>
        <w:r w:rsidR="00020F25">
          <w:rPr>
            <w:noProof/>
            <w:webHidden/>
          </w:rPr>
          <w:t>68</w:t>
        </w:r>
        <w:r w:rsidR="00020F25">
          <w:rPr>
            <w:noProof/>
            <w:webHidden/>
          </w:rPr>
          <w:fldChar w:fldCharType="end"/>
        </w:r>
      </w:hyperlink>
    </w:p>
    <w:p w14:paraId="5FDA75BB" w14:textId="49C7051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89" w:history="1">
        <w:r w:rsidR="00020F25" w:rsidRPr="007C1DE7">
          <w:rPr>
            <w:rStyle w:val="Hyperlink"/>
            <w:noProof/>
          </w:rPr>
          <w:t>Figure 19: Different Screw Forms</w:t>
        </w:r>
        <w:r w:rsidR="00020F25">
          <w:rPr>
            <w:noProof/>
            <w:webHidden/>
          </w:rPr>
          <w:tab/>
        </w:r>
        <w:r w:rsidR="00020F25">
          <w:rPr>
            <w:noProof/>
            <w:webHidden/>
          </w:rPr>
          <w:fldChar w:fldCharType="begin"/>
        </w:r>
        <w:r w:rsidR="00020F25">
          <w:rPr>
            <w:noProof/>
            <w:webHidden/>
          </w:rPr>
          <w:instrText xml:space="preserve"> PAGEREF _Toc26921189 \h </w:instrText>
        </w:r>
        <w:r w:rsidR="00020F25">
          <w:rPr>
            <w:noProof/>
            <w:webHidden/>
          </w:rPr>
        </w:r>
        <w:r w:rsidR="00020F25">
          <w:rPr>
            <w:noProof/>
            <w:webHidden/>
          </w:rPr>
          <w:fldChar w:fldCharType="separate"/>
        </w:r>
        <w:r w:rsidR="00020F25">
          <w:rPr>
            <w:noProof/>
            <w:webHidden/>
          </w:rPr>
          <w:t>69</w:t>
        </w:r>
        <w:r w:rsidR="00020F25">
          <w:rPr>
            <w:noProof/>
            <w:webHidden/>
          </w:rPr>
          <w:fldChar w:fldCharType="end"/>
        </w:r>
      </w:hyperlink>
    </w:p>
    <w:p w14:paraId="5AE36C03" w14:textId="5FC198C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90" w:history="1">
        <w:r w:rsidR="00020F25" w:rsidRPr="007C1DE7">
          <w:rPr>
            <w:rStyle w:val="Hyperlink"/>
            <w:noProof/>
          </w:rPr>
          <w:t>Figure 20: Definition of Length and Head Sizes</w:t>
        </w:r>
        <w:r w:rsidR="00020F25">
          <w:rPr>
            <w:noProof/>
            <w:webHidden/>
          </w:rPr>
          <w:tab/>
        </w:r>
        <w:r w:rsidR="00020F25">
          <w:rPr>
            <w:noProof/>
            <w:webHidden/>
          </w:rPr>
          <w:fldChar w:fldCharType="begin"/>
        </w:r>
        <w:r w:rsidR="00020F25">
          <w:rPr>
            <w:noProof/>
            <w:webHidden/>
          </w:rPr>
          <w:instrText xml:space="preserve"> PAGEREF _Toc26921190 \h </w:instrText>
        </w:r>
        <w:r w:rsidR="00020F25">
          <w:rPr>
            <w:noProof/>
            <w:webHidden/>
          </w:rPr>
        </w:r>
        <w:r w:rsidR="00020F25">
          <w:rPr>
            <w:noProof/>
            <w:webHidden/>
          </w:rPr>
          <w:fldChar w:fldCharType="separate"/>
        </w:r>
        <w:r w:rsidR="00020F25">
          <w:rPr>
            <w:noProof/>
            <w:webHidden/>
          </w:rPr>
          <w:t>69</w:t>
        </w:r>
        <w:r w:rsidR="00020F25">
          <w:rPr>
            <w:noProof/>
            <w:webHidden/>
          </w:rPr>
          <w:fldChar w:fldCharType="end"/>
        </w:r>
      </w:hyperlink>
    </w:p>
    <w:p w14:paraId="61B38A33" w14:textId="5CEAB14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91" w:history="1">
        <w:r w:rsidR="00020F25" w:rsidRPr="007C1DE7">
          <w:rPr>
            <w:rStyle w:val="Hyperlink"/>
            <w:noProof/>
          </w:rPr>
          <w:t>Figure 21: Definition of lead, pitch and starts of a thread.</w:t>
        </w:r>
        <w:r w:rsidR="00020F25">
          <w:rPr>
            <w:noProof/>
            <w:webHidden/>
          </w:rPr>
          <w:tab/>
        </w:r>
        <w:r w:rsidR="00020F25">
          <w:rPr>
            <w:noProof/>
            <w:webHidden/>
          </w:rPr>
          <w:fldChar w:fldCharType="begin"/>
        </w:r>
        <w:r w:rsidR="00020F25">
          <w:rPr>
            <w:noProof/>
            <w:webHidden/>
          </w:rPr>
          <w:instrText xml:space="preserve"> PAGEREF _Toc26921191 \h </w:instrText>
        </w:r>
        <w:r w:rsidR="00020F25">
          <w:rPr>
            <w:noProof/>
            <w:webHidden/>
          </w:rPr>
        </w:r>
        <w:r w:rsidR="00020F25">
          <w:rPr>
            <w:noProof/>
            <w:webHidden/>
          </w:rPr>
          <w:fldChar w:fldCharType="separate"/>
        </w:r>
        <w:r w:rsidR="00020F25">
          <w:rPr>
            <w:noProof/>
            <w:webHidden/>
          </w:rPr>
          <w:t>69</w:t>
        </w:r>
        <w:r w:rsidR="00020F25">
          <w:rPr>
            <w:noProof/>
            <w:webHidden/>
          </w:rPr>
          <w:fldChar w:fldCharType="end"/>
        </w:r>
      </w:hyperlink>
    </w:p>
    <w:p w14:paraId="3FC9C1EF" w14:textId="30C6326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92" w:history="1">
        <w:r w:rsidR="00020F25" w:rsidRPr="007C1DE7">
          <w:rPr>
            <w:rStyle w:val="Hyperlink"/>
            <w:noProof/>
          </w:rPr>
          <w:t>Figure 22: Bolt with welded nut</w:t>
        </w:r>
        <w:r w:rsidR="00020F25">
          <w:rPr>
            <w:noProof/>
            <w:webHidden/>
          </w:rPr>
          <w:tab/>
        </w:r>
        <w:r w:rsidR="00020F25">
          <w:rPr>
            <w:noProof/>
            <w:webHidden/>
          </w:rPr>
          <w:fldChar w:fldCharType="begin"/>
        </w:r>
        <w:r w:rsidR="00020F25">
          <w:rPr>
            <w:noProof/>
            <w:webHidden/>
          </w:rPr>
          <w:instrText xml:space="preserve"> PAGEREF _Toc26921192 \h </w:instrText>
        </w:r>
        <w:r w:rsidR="00020F25">
          <w:rPr>
            <w:noProof/>
            <w:webHidden/>
          </w:rPr>
        </w:r>
        <w:r w:rsidR="00020F25">
          <w:rPr>
            <w:noProof/>
            <w:webHidden/>
          </w:rPr>
          <w:fldChar w:fldCharType="separate"/>
        </w:r>
        <w:r w:rsidR="00020F25">
          <w:rPr>
            <w:noProof/>
            <w:webHidden/>
          </w:rPr>
          <w:t>80</w:t>
        </w:r>
        <w:r w:rsidR="00020F25">
          <w:rPr>
            <w:noProof/>
            <w:webHidden/>
          </w:rPr>
          <w:fldChar w:fldCharType="end"/>
        </w:r>
      </w:hyperlink>
    </w:p>
    <w:p w14:paraId="3A21CDE2" w14:textId="68C8CE1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93" w:history="1">
        <w:r w:rsidR="00020F25" w:rsidRPr="007C1DE7">
          <w:rPr>
            <w:rStyle w:val="Hyperlink"/>
            <w:noProof/>
          </w:rPr>
          <w:t>Figure 23: Bolt with free nut</w:t>
        </w:r>
        <w:r w:rsidR="00020F25">
          <w:rPr>
            <w:noProof/>
            <w:webHidden/>
          </w:rPr>
          <w:tab/>
        </w:r>
        <w:r w:rsidR="00020F25">
          <w:rPr>
            <w:noProof/>
            <w:webHidden/>
          </w:rPr>
          <w:fldChar w:fldCharType="begin"/>
        </w:r>
        <w:r w:rsidR="00020F25">
          <w:rPr>
            <w:noProof/>
            <w:webHidden/>
          </w:rPr>
          <w:instrText xml:space="preserve"> PAGEREF _Toc26921193 \h </w:instrText>
        </w:r>
        <w:r w:rsidR="00020F25">
          <w:rPr>
            <w:noProof/>
            <w:webHidden/>
          </w:rPr>
        </w:r>
        <w:r w:rsidR="00020F25">
          <w:rPr>
            <w:noProof/>
            <w:webHidden/>
          </w:rPr>
          <w:fldChar w:fldCharType="separate"/>
        </w:r>
        <w:r w:rsidR="00020F25">
          <w:rPr>
            <w:noProof/>
            <w:webHidden/>
          </w:rPr>
          <w:t>80</w:t>
        </w:r>
        <w:r w:rsidR="00020F25">
          <w:rPr>
            <w:noProof/>
            <w:webHidden/>
          </w:rPr>
          <w:fldChar w:fldCharType="end"/>
        </w:r>
      </w:hyperlink>
    </w:p>
    <w:p w14:paraId="3DE42BB2" w14:textId="2B1C1C2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94" w:history="1">
        <w:r w:rsidR="00020F25" w:rsidRPr="007C1DE7">
          <w:rPr>
            <w:rStyle w:val="Hyperlink"/>
            <w:noProof/>
          </w:rPr>
          <w:t>Figure 24: Screw</w:t>
        </w:r>
        <w:r w:rsidR="00020F25">
          <w:rPr>
            <w:noProof/>
            <w:webHidden/>
          </w:rPr>
          <w:tab/>
        </w:r>
        <w:r w:rsidR="00020F25">
          <w:rPr>
            <w:noProof/>
            <w:webHidden/>
          </w:rPr>
          <w:fldChar w:fldCharType="begin"/>
        </w:r>
        <w:r w:rsidR="00020F25">
          <w:rPr>
            <w:noProof/>
            <w:webHidden/>
          </w:rPr>
          <w:instrText xml:space="preserve"> PAGEREF _Toc26921194 \h </w:instrText>
        </w:r>
        <w:r w:rsidR="00020F25">
          <w:rPr>
            <w:noProof/>
            <w:webHidden/>
          </w:rPr>
        </w:r>
        <w:r w:rsidR="00020F25">
          <w:rPr>
            <w:noProof/>
            <w:webHidden/>
          </w:rPr>
          <w:fldChar w:fldCharType="separate"/>
        </w:r>
        <w:r w:rsidR="00020F25">
          <w:rPr>
            <w:noProof/>
            <w:webHidden/>
          </w:rPr>
          <w:t>80</w:t>
        </w:r>
        <w:r w:rsidR="00020F25">
          <w:rPr>
            <w:noProof/>
            <w:webHidden/>
          </w:rPr>
          <w:fldChar w:fldCharType="end"/>
        </w:r>
      </w:hyperlink>
    </w:p>
    <w:p w14:paraId="756D2846" w14:textId="3189BB9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95" w:history="1">
        <w:r w:rsidR="00020F25" w:rsidRPr="007C1DE7">
          <w:rPr>
            <w:rStyle w:val="Hyperlink"/>
            <w:noProof/>
          </w:rPr>
          <w:t>Figure 25: Welded stud with free nut</w:t>
        </w:r>
        <w:r w:rsidR="00020F25">
          <w:rPr>
            <w:noProof/>
            <w:webHidden/>
          </w:rPr>
          <w:tab/>
        </w:r>
        <w:r w:rsidR="00020F25">
          <w:rPr>
            <w:noProof/>
            <w:webHidden/>
          </w:rPr>
          <w:fldChar w:fldCharType="begin"/>
        </w:r>
        <w:r w:rsidR="00020F25">
          <w:rPr>
            <w:noProof/>
            <w:webHidden/>
          </w:rPr>
          <w:instrText xml:space="preserve"> PAGEREF _Toc26921195 \h </w:instrText>
        </w:r>
        <w:r w:rsidR="00020F25">
          <w:rPr>
            <w:noProof/>
            <w:webHidden/>
          </w:rPr>
        </w:r>
        <w:r w:rsidR="00020F25">
          <w:rPr>
            <w:noProof/>
            <w:webHidden/>
          </w:rPr>
          <w:fldChar w:fldCharType="separate"/>
        </w:r>
        <w:r w:rsidR="00020F25">
          <w:rPr>
            <w:noProof/>
            <w:webHidden/>
          </w:rPr>
          <w:t>81</w:t>
        </w:r>
        <w:r w:rsidR="00020F25">
          <w:rPr>
            <w:noProof/>
            <w:webHidden/>
          </w:rPr>
          <w:fldChar w:fldCharType="end"/>
        </w:r>
      </w:hyperlink>
    </w:p>
    <w:p w14:paraId="77AEF2BF" w14:textId="1720C1D6"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96" w:history="1">
        <w:r w:rsidR="00020F25" w:rsidRPr="007C1DE7">
          <w:rPr>
            <w:rStyle w:val="Hyperlink"/>
            <w:noProof/>
          </w:rPr>
          <w:t>Figure 26: Plain stud</w:t>
        </w:r>
        <w:r w:rsidR="00020F25">
          <w:rPr>
            <w:noProof/>
            <w:webHidden/>
          </w:rPr>
          <w:tab/>
        </w:r>
        <w:r w:rsidR="00020F25">
          <w:rPr>
            <w:noProof/>
            <w:webHidden/>
          </w:rPr>
          <w:fldChar w:fldCharType="begin"/>
        </w:r>
        <w:r w:rsidR="00020F25">
          <w:rPr>
            <w:noProof/>
            <w:webHidden/>
          </w:rPr>
          <w:instrText xml:space="preserve"> PAGEREF _Toc26921196 \h </w:instrText>
        </w:r>
        <w:r w:rsidR="00020F25">
          <w:rPr>
            <w:noProof/>
            <w:webHidden/>
          </w:rPr>
        </w:r>
        <w:r w:rsidR="00020F25">
          <w:rPr>
            <w:noProof/>
            <w:webHidden/>
          </w:rPr>
          <w:fldChar w:fldCharType="separate"/>
        </w:r>
        <w:r w:rsidR="00020F25">
          <w:rPr>
            <w:noProof/>
            <w:webHidden/>
          </w:rPr>
          <w:t>81</w:t>
        </w:r>
        <w:r w:rsidR="00020F25">
          <w:rPr>
            <w:noProof/>
            <w:webHidden/>
          </w:rPr>
          <w:fldChar w:fldCharType="end"/>
        </w:r>
      </w:hyperlink>
    </w:p>
    <w:p w14:paraId="0DA38A31" w14:textId="7ADB9AE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97" w:history="1">
        <w:r w:rsidR="00020F25" w:rsidRPr="007C1DE7">
          <w:rPr>
            <w:rStyle w:val="Hyperlink"/>
            <w:noProof/>
          </w:rPr>
          <w:t>Figure 27: Process of Flow Drill Screwing</w:t>
        </w:r>
        <w:r w:rsidR="00020F25">
          <w:rPr>
            <w:noProof/>
            <w:webHidden/>
          </w:rPr>
          <w:tab/>
        </w:r>
        <w:r w:rsidR="00020F25">
          <w:rPr>
            <w:noProof/>
            <w:webHidden/>
          </w:rPr>
          <w:fldChar w:fldCharType="begin"/>
        </w:r>
        <w:r w:rsidR="00020F25">
          <w:rPr>
            <w:noProof/>
            <w:webHidden/>
          </w:rPr>
          <w:instrText xml:space="preserve"> PAGEREF _Toc26921197 \h </w:instrText>
        </w:r>
        <w:r w:rsidR="00020F25">
          <w:rPr>
            <w:noProof/>
            <w:webHidden/>
          </w:rPr>
        </w:r>
        <w:r w:rsidR="00020F25">
          <w:rPr>
            <w:noProof/>
            <w:webHidden/>
          </w:rPr>
          <w:fldChar w:fldCharType="separate"/>
        </w:r>
        <w:r w:rsidR="00020F25">
          <w:rPr>
            <w:noProof/>
            <w:webHidden/>
          </w:rPr>
          <w:t>83</w:t>
        </w:r>
        <w:r w:rsidR="00020F25">
          <w:rPr>
            <w:noProof/>
            <w:webHidden/>
          </w:rPr>
          <w:fldChar w:fldCharType="end"/>
        </w:r>
      </w:hyperlink>
    </w:p>
    <w:p w14:paraId="55F93691" w14:textId="7AFA3547"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98" w:history="1">
        <w:r w:rsidR="00020F25" w:rsidRPr="007C1DE7">
          <w:rPr>
            <w:rStyle w:val="Hyperlink"/>
            <w:noProof/>
          </w:rPr>
          <w:t>Figure 28: Measures of applied FDS</w:t>
        </w:r>
        <w:r w:rsidR="00020F25">
          <w:rPr>
            <w:noProof/>
            <w:webHidden/>
          </w:rPr>
          <w:tab/>
        </w:r>
        <w:r w:rsidR="00020F25">
          <w:rPr>
            <w:noProof/>
            <w:webHidden/>
          </w:rPr>
          <w:fldChar w:fldCharType="begin"/>
        </w:r>
        <w:r w:rsidR="00020F25">
          <w:rPr>
            <w:noProof/>
            <w:webHidden/>
          </w:rPr>
          <w:instrText xml:space="preserve"> PAGEREF _Toc26921198 \h </w:instrText>
        </w:r>
        <w:r w:rsidR="00020F25">
          <w:rPr>
            <w:noProof/>
            <w:webHidden/>
          </w:rPr>
        </w:r>
        <w:r w:rsidR="00020F25">
          <w:rPr>
            <w:noProof/>
            <w:webHidden/>
          </w:rPr>
          <w:fldChar w:fldCharType="separate"/>
        </w:r>
        <w:r w:rsidR="00020F25">
          <w:rPr>
            <w:noProof/>
            <w:webHidden/>
          </w:rPr>
          <w:t>83</w:t>
        </w:r>
        <w:r w:rsidR="00020F25">
          <w:rPr>
            <w:noProof/>
            <w:webHidden/>
          </w:rPr>
          <w:fldChar w:fldCharType="end"/>
        </w:r>
      </w:hyperlink>
    </w:p>
    <w:p w14:paraId="54AF3E6D" w14:textId="4BD2AEE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99" w:history="1">
        <w:r w:rsidR="00020F25" w:rsidRPr="007C1DE7">
          <w:rPr>
            <w:rStyle w:val="Hyperlink"/>
            <w:noProof/>
          </w:rPr>
          <w:t>Figure 29: Pre-machined or clearance hole in FDS connection</w:t>
        </w:r>
        <w:r w:rsidR="00020F25">
          <w:rPr>
            <w:noProof/>
            <w:webHidden/>
          </w:rPr>
          <w:tab/>
        </w:r>
        <w:r w:rsidR="00020F25">
          <w:rPr>
            <w:noProof/>
            <w:webHidden/>
          </w:rPr>
          <w:fldChar w:fldCharType="begin"/>
        </w:r>
        <w:r w:rsidR="00020F25">
          <w:rPr>
            <w:noProof/>
            <w:webHidden/>
          </w:rPr>
          <w:instrText xml:space="preserve"> PAGEREF _Toc26921199 \h </w:instrText>
        </w:r>
        <w:r w:rsidR="00020F25">
          <w:rPr>
            <w:noProof/>
            <w:webHidden/>
          </w:rPr>
        </w:r>
        <w:r w:rsidR="00020F25">
          <w:rPr>
            <w:noProof/>
            <w:webHidden/>
          </w:rPr>
          <w:fldChar w:fldCharType="separate"/>
        </w:r>
        <w:r w:rsidR="00020F25">
          <w:rPr>
            <w:noProof/>
            <w:webHidden/>
          </w:rPr>
          <w:t>84</w:t>
        </w:r>
        <w:r w:rsidR="00020F25">
          <w:rPr>
            <w:noProof/>
            <w:webHidden/>
          </w:rPr>
          <w:fldChar w:fldCharType="end"/>
        </w:r>
      </w:hyperlink>
    </w:p>
    <w:p w14:paraId="61FACF0F" w14:textId="535BC36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00" w:history="1">
        <w:r w:rsidR="00020F25" w:rsidRPr="007C1DE7">
          <w:rPr>
            <w:rStyle w:val="Hyperlink"/>
            <w:noProof/>
          </w:rPr>
          <w:t>Figure 30: Pilot hole on sheet metal</w:t>
        </w:r>
        <w:r w:rsidR="00020F25">
          <w:rPr>
            <w:noProof/>
            <w:webHidden/>
          </w:rPr>
          <w:tab/>
        </w:r>
        <w:r w:rsidR="00020F25">
          <w:rPr>
            <w:noProof/>
            <w:webHidden/>
          </w:rPr>
          <w:fldChar w:fldCharType="begin"/>
        </w:r>
        <w:r w:rsidR="00020F25">
          <w:rPr>
            <w:noProof/>
            <w:webHidden/>
          </w:rPr>
          <w:instrText xml:space="preserve"> PAGEREF _Toc26921200 \h </w:instrText>
        </w:r>
        <w:r w:rsidR="00020F25">
          <w:rPr>
            <w:noProof/>
            <w:webHidden/>
          </w:rPr>
        </w:r>
        <w:r w:rsidR="00020F25">
          <w:rPr>
            <w:noProof/>
            <w:webHidden/>
          </w:rPr>
          <w:fldChar w:fldCharType="separate"/>
        </w:r>
        <w:r w:rsidR="00020F25">
          <w:rPr>
            <w:noProof/>
            <w:webHidden/>
          </w:rPr>
          <w:t>84</w:t>
        </w:r>
        <w:r w:rsidR="00020F25">
          <w:rPr>
            <w:noProof/>
            <w:webHidden/>
          </w:rPr>
          <w:fldChar w:fldCharType="end"/>
        </w:r>
      </w:hyperlink>
    </w:p>
    <w:p w14:paraId="6DE66F21" w14:textId="4C97B8D1"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01" w:history="1">
        <w:r w:rsidR="00020F25" w:rsidRPr="007C1DE7">
          <w:rPr>
            <w:rStyle w:val="Hyperlink"/>
            <w:noProof/>
          </w:rPr>
          <w:t>Figure 31: Schematic representation of the clinching operation</w:t>
        </w:r>
        <w:r w:rsidR="00020F25">
          <w:rPr>
            <w:noProof/>
            <w:webHidden/>
          </w:rPr>
          <w:tab/>
        </w:r>
        <w:r w:rsidR="00020F25">
          <w:rPr>
            <w:noProof/>
            <w:webHidden/>
          </w:rPr>
          <w:fldChar w:fldCharType="begin"/>
        </w:r>
        <w:r w:rsidR="00020F25">
          <w:rPr>
            <w:noProof/>
            <w:webHidden/>
          </w:rPr>
          <w:instrText xml:space="preserve"> PAGEREF _Toc26921201 \h </w:instrText>
        </w:r>
        <w:r w:rsidR="00020F25">
          <w:rPr>
            <w:noProof/>
            <w:webHidden/>
          </w:rPr>
        </w:r>
        <w:r w:rsidR="00020F25">
          <w:rPr>
            <w:noProof/>
            <w:webHidden/>
          </w:rPr>
          <w:fldChar w:fldCharType="separate"/>
        </w:r>
        <w:r w:rsidR="00020F25">
          <w:rPr>
            <w:noProof/>
            <w:webHidden/>
          </w:rPr>
          <w:t>86</w:t>
        </w:r>
        <w:r w:rsidR="00020F25">
          <w:rPr>
            <w:noProof/>
            <w:webHidden/>
          </w:rPr>
          <w:fldChar w:fldCharType="end"/>
        </w:r>
      </w:hyperlink>
    </w:p>
    <w:p w14:paraId="3C42286B" w14:textId="37750697"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02" w:history="1">
        <w:r w:rsidR="00020F25" w:rsidRPr="007C1DE7">
          <w:rPr>
            <w:rStyle w:val="Hyperlink"/>
            <w:noProof/>
          </w:rPr>
          <w:t>Figure 32: Clinch Joint Dimensions</w:t>
        </w:r>
        <w:r w:rsidR="00020F25">
          <w:rPr>
            <w:noProof/>
            <w:webHidden/>
          </w:rPr>
          <w:tab/>
        </w:r>
        <w:r w:rsidR="00020F25">
          <w:rPr>
            <w:noProof/>
            <w:webHidden/>
          </w:rPr>
          <w:fldChar w:fldCharType="begin"/>
        </w:r>
        <w:r w:rsidR="00020F25">
          <w:rPr>
            <w:noProof/>
            <w:webHidden/>
          </w:rPr>
          <w:instrText xml:space="preserve"> PAGEREF _Toc26921202 \h </w:instrText>
        </w:r>
        <w:r w:rsidR="00020F25">
          <w:rPr>
            <w:noProof/>
            <w:webHidden/>
          </w:rPr>
        </w:r>
        <w:r w:rsidR="00020F25">
          <w:rPr>
            <w:noProof/>
            <w:webHidden/>
          </w:rPr>
          <w:fldChar w:fldCharType="separate"/>
        </w:r>
        <w:r w:rsidR="00020F25">
          <w:rPr>
            <w:noProof/>
            <w:webHidden/>
          </w:rPr>
          <w:t>86</w:t>
        </w:r>
        <w:r w:rsidR="00020F25">
          <w:rPr>
            <w:noProof/>
            <w:webHidden/>
          </w:rPr>
          <w:fldChar w:fldCharType="end"/>
        </w:r>
      </w:hyperlink>
    </w:p>
    <w:p w14:paraId="51156C35" w14:textId="10F1AE7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03" w:history="1">
        <w:r w:rsidR="00020F25" w:rsidRPr="007C1DE7">
          <w:rPr>
            <w:rStyle w:val="Hyperlink"/>
            <w:noProof/>
          </w:rPr>
          <w:t>Figure 33: TOX (left) and BTM’s Tog-L-Loc system</w:t>
        </w:r>
        <w:r w:rsidR="00020F25">
          <w:rPr>
            <w:noProof/>
            <w:webHidden/>
          </w:rPr>
          <w:tab/>
        </w:r>
        <w:r w:rsidR="00020F25">
          <w:rPr>
            <w:noProof/>
            <w:webHidden/>
          </w:rPr>
          <w:fldChar w:fldCharType="begin"/>
        </w:r>
        <w:r w:rsidR="00020F25">
          <w:rPr>
            <w:noProof/>
            <w:webHidden/>
          </w:rPr>
          <w:instrText xml:space="preserve"> PAGEREF _Toc26921203 \h </w:instrText>
        </w:r>
        <w:r w:rsidR="00020F25">
          <w:rPr>
            <w:noProof/>
            <w:webHidden/>
          </w:rPr>
        </w:r>
        <w:r w:rsidR="00020F25">
          <w:rPr>
            <w:noProof/>
            <w:webHidden/>
          </w:rPr>
          <w:fldChar w:fldCharType="separate"/>
        </w:r>
        <w:r w:rsidR="00020F25">
          <w:rPr>
            <w:noProof/>
            <w:webHidden/>
          </w:rPr>
          <w:t>87</w:t>
        </w:r>
        <w:r w:rsidR="00020F25">
          <w:rPr>
            <w:noProof/>
            <w:webHidden/>
          </w:rPr>
          <w:fldChar w:fldCharType="end"/>
        </w:r>
      </w:hyperlink>
    </w:p>
    <w:p w14:paraId="3DE51734" w14:textId="23B0AD6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04" w:history="1">
        <w:r w:rsidR="00020F25" w:rsidRPr="007C1DE7">
          <w:rPr>
            <w:rStyle w:val="Hyperlink"/>
            <w:noProof/>
          </w:rPr>
          <w:t>Figure 34: Cross Section of a Heat Stake</w:t>
        </w:r>
        <w:r w:rsidR="00020F25">
          <w:rPr>
            <w:noProof/>
            <w:webHidden/>
          </w:rPr>
          <w:tab/>
        </w:r>
        <w:r w:rsidR="00020F25">
          <w:rPr>
            <w:noProof/>
            <w:webHidden/>
          </w:rPr>
          <w:fldChar w:fldCharType="begin"/>
        </w:r>
        <w:r w:rsidR="00020F25">
          <w:rPr>
            <w:noProof/>
            <w:webHidden/>
          </w:rPr>
          <w:instrText xml:space="preserve"> PAGEREF _Toc26921204 \h </w:instrText>
        </w:r>
        <w:r w:rsidR="00020F25">
          <w:rPr>
            <w:noProof/>
            <w:webHidden/>
          </w:rPr>
        </w:r>
        <w:r w:rsidR="00020F25">
          <w:rPr>
            <w:noProof/>
            <w:webHidden/>
          </w:rPr>
          <w:fldChar w:fldCharType="separate"/>
        </w:r>
        <w:r w:rsidR="00020F25">
          <w:rPr>
            <w:noProof/>
            <w:webHidden/>
          </w:rPr>
          <w:t>89</w:t>
        </w:r>
        <w:r w:rsidR="00020F25">
          <w:rPr>
            <w:noProof/>
            <w:webHidden/>
          </w:rPr>
          <w:fldChar w:fldCharType="end"/>
        </w:r>
      </w:hyperlink>
    </w:p>
    <w:p w14:paraId="18B7F997" w14:textId="333021B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05" w:history="1">
        <w:r w:rsidR="00020F25" w:rsidRPr="007C1DE7">
          <w:rPr>
            <w:rStyle w:val="Hyperlink"/>
            <w:noProof/>
          </w:rPr>
          <w:t>Figure 35: A "Hairpin Clip"</w:t>
        </w:r>
        <w:r w:rsidR="00020F25">
          <w:rPr>
            <w:noProof/>
            <w:webHidden/>
          </w:rPr>
          <w:tab/>
        </w:r>
        <w:r w:rsidR="00020F25">
          <w:rPr>
            <w:noProof/>
            <w:webHidden/>
          </w:rPr>
          <w:fldChar w:fldCharType="begin"/>
        </w:r>
        <w:r w:rsidR="00020F25">
          <w:rPr>
            <w:noProof/>
            <w:webHidden/>
          </w:rPr>
          <w:instrText xml:space="preserve"> PAGEREF _Toc26921205 \h </w:instrText>
        </w:r>
        <w:r w:rsidR="00020F25">
          <w:rPr>
            <w:noProof/>
            <w:webHidden/>
          </w:rPr>
        </w:r>
        <w:r w:rsidR="00020F25">
          <w:rPr>
            <w:noProof/>
            <w:webHidden/>
          </w:rPr>
          <w:fldChar w:fldCharType="separate"/>
        </w:r>
        <w:r w:rsidR="00020F25">
          <w:rPr>
            <w:noProof/>
            <w:webHidden/>
          </w:rPr>
          <w:t>91</w:t>
        </w:r>
        <w:r w:rsidR="00020F25">
          <w:rPr>
            <w:noProof/>
            <w:webHidden/>
          </w:rPr>
          <w:fldChar w:fldCharType="end"/>
        </w:r>
      </w:hyperlink>
    </w:p>
    <w:p w14:paraId="64EEC535" w14:textId="0159B7BA"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06" w:history="1">
        <w:r w:rsidR="00020F25" w:rsidRPr="007C1DE7">
          <w:rPr>
            <w:rStyle w:val="Hyperlink"/>
            <w:noProof/>
          </w:rPr>
          <w:t>Figure 36: Internal and External Circlips</w:t>
        </w:r>
        <w:r w:rsidR="00020F25">
          <w:rPr>
            <w:noProof/>
            <w:webHidden/>
          </w:rPr>
          <w:tab/>
        </w:r>
        <w:r w:rsidR="00020F25">
          <w:rPr>
            <w:noProof/>
            <w:webHidden/>
          </w:rPr>
          <w:fldChar w:fldCharType="begin"/>
        </w:r>
        <w:r w:rsidR="00020F25">
          <w:rPr>
            <w:noProof/>
            <w:webHidden/>
          </w:rPr>
          <w:instrText xml:space="preserve"> PAGEREF _Toc26921206 \h </w:instrText>
        </w:r>
        <w:r w:rsidR="00020F25">
          <w:rPr>
            <w:noProof/>
            <w:webHidden/>
          </w:rPr>
        </w:r>
        <w:r w:rsidR="00020F25">
          <w:rPr>
            <w:noProof/>
            <w:webHidden/>
          </w:rPr>
          <w:fldChar w:fldCharType="separate"/>
        </w:r>
        <w:r w:rsidR="00020F25">
          <w:rPr>
            <w:noProof/>
            <w:webHidden/>
          </w:rPr>
          <w:t>91</w:t>
        </w:r>
        <w:r w:rsidR="00020F25">
          <w:rPr>
            <w:noProof/>
            <w:webHidden/>
          </w:rPr>
          <w:fldChar w:fldCharType="end"/>
        </w:r>
      </w:hyperlink>
    </w:p>
    <w:p w14:paraId="37107AAA" w14:textId="07B6973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07" w:history="1">
        <w:r w:rsidR="00020F25" w:rsidRPr="007C1DE7">
          <w:rPr>
            <w:rStyle w:val="Hyperlink"/>
            <w:noProof/>
          </w:rPr>
          <w:t>Figure 37: Clips Pushed into a Hole</w:t>
        </w:r>
        <w:r w:rsidR="00020F25">
          <w:rPr>
            <w:noProof/>
            <w:webHidden/>
          </w:rPr>
          <w:tab/>
        </w:r>
        <w:r w:rsidR="00020F25">
          <w:rPr>
            <w:noProof/>
            <w:webHidden/>
          </w:rPr>
          <w:fldChar w:fldCharType="begin"/>
        </w:r>
        <w:r w:rsidR="00020F25">
          <w:rPr>
            <w:noProof/>
            <w:webHidden/>
          </w:rPr>
          <w:instrText xml:space="preserve"> PAGEREF _Toc26921207 \h </w:instrText>
        </w:r>
        <w:r w:rsidR="00020F25">
          <w:rPr>
            <w:noProof/>
            <w:webHidden/>
          </w:rPr>
        </w:r>
        <w:r w:rsidR="00020F25">
          <w:rPr>
            <w:noProof/>
            <w:webHidden/>
          </w:rPr>
          <w:fldChar w:fldCharType="separate"/>
        </w:r>
        <w:r w:rsidR="00020F25">
          <w:rPr>
            <w:noProof/>
            <w:webHidden/>
          </w:rPr>
          <w:t>92</w:t>
        </w:r>
        <w:r w:rsidR="00020F25">
          <w:rPr>
            <w:noProof/>
            <w:webHidden/>
          </w:rPr>
          <w:fldChar w:fldCharType="end"/>
        </w:r>
      </w:hyperlink>
    </w:p>
    <w:p w14:paraId="0E3EA1A1" w14:textId="24C083D7"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08" w:history="1">
        <w:r w:rsidR="00020F25" w:rsidRPr="007C1DE7">
          <w:rPr>
            <w:rStyle w:val="Hyperlink"/>
            <w:noProof/>
          </w:rPr>
          <w:t>Figure 38: Clips Sliding onto a Flat Surface</w:t>
        </w:r>
        <w:r w:rsidR="00020F25">
          <w:rPr>
            <w:noProof/>
            <w:webHidden/>
          </w:rPr>
          <w:tab/>
        </w:r>
        <w:r w:rsidR="00020F25">
          <w:rPr>
            <w:noProof/>
            <w:webHidden/>
          </w:rPr>
          <w:fldChar w:fldCharType="begin"/>
        </w:r>
        <w:r w:rsidR="00020F25">
          <w:rPr>
            <w:noProof/>
            <w:webHidden/>
          </w:rPr>
          <w:instrText xml:space="preserve"> PAGEREF _Toc26921208 \h </w:instrText>
        </w:r>
        <w:r w:rsidR="00020F25">
          <w:rPr>
            <w:noProof/>
            <w:webHidden/>
          </w:rPr>
        </w:r>
        <w:r w:rsidR="00020F25">
          <w:rPr>
            <w:noProof/>
            <w:webHidden/>
          </w:rPr>
          <w:fldChar w:fldCharType="separate"/>
        </w:r>
        <w:r w:rsidR="00020F25">
          <w:rPr>
            <w:noProof/>
            <w:webHidden/>
          </w:rPr>
          <w:t>92</w:t>
        </w:r>
        <w:r w:rsidR="00020F25">
          <w:rPr>
            <w:noProof/>
            <w:webHidden/>
          </w:rPr>
          <w:fldChar w:fldCharType="end"/>
        </w:r>
      </w:hyperlink>
    </w:p>
    <w:p w14:paraId="13CB571C" w14:textId="784788D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09" w:history="1">
        <w:r w:rsidR="00020F25" w:rsidRPr="007C1DE7">
          <w:rPr>
            <w:rStyle w:val="Hyperlink"/>
            <w:noProof/>
          </w:rPr>
          <w:t>Figure 39: RIVTAC</w:t>
        </w:r>
        <w:r w:rsidR="00020F25" w:rsidRPr="007C1DE7">
          <w:rPr>
            <w:rStyle w:val="Hyperlink"/>
            <w:rFonts w:cs="Calibri"/>
            <w:noProof/>
          </w:rPr>
          <w:t>®</w:t>
        </w:r>
        <w:r w:rsidR="00020F25" w:rsidRPr="007C1DE7">
          <w:rPr>
            <w:rStyle w:val="Hyperlink"/>
            <w:noProof/>
          </w:rPr>
          <w:t xml:space="preserve"> Nail</w:t>
        </w:r>
        <w:r w:rsidR="00020F25">
          <w:rPr>
            <w:noProof/>
            <w:webHidden/>
          </w:rPr>
          <w:tab/>
        </w:r>
        <w:r w:rsidR="00020F25">
          <w:rPr>
            <w:noProof/>
            <w:webHidden/>
          </w:rPr>
          <w:fldChar w:fldCharType="begin"/>
        </w:r>
        <w:r w:rsidR="00020F25">
          <w:rPr>
            <w:noProof/>
            <w:webHidden/>
          </w:rPr>
          <w:instrText xml:space="preserve"> PAGEREF _Toc26921209 \h </w:instrText>
        </w:r>
        <w:r w:rsidR="00020F25">
          <w:rPr>
            <w:noProof/>
            <w:webHidden/>
          </w:rPr>
        </w:r>
        <w:r w:rsidR="00020F25">
          <w:rPr>
            <w:noProof/>
            <w:webHidden/>
          </w:rPr>
          <w:fldChar w:fldCharType="separate"/>
        </w:r>
        <w:r w:rsidR="00020F25">
          <w:rPr>
            <w:noProof/>
            <w:webHidden/>
          </w:rPr>
          <w:t>94</w:t>
        </w:r>
        <w:r w:rsidR="00020F25">
          <w:rPr>
            <w:noProof/>
            <w:webHidden/>
          </w:rPr>
          <w:fldChar w:fldCharType="end"/>
        </w:r>
      </w:hyperlink>
    </w:p>
    <w:p w14:paraId="7AD99ACB" w14:textId="0AF7B529"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10" w:history="1">
        <w:r w:rsidR="00020F25" w:rsidRPr="007C1DE7">
          <w:rPr>
            <w:rStyle w:val="Hyperlink"/>
            <w:noProof/>
          </w:rPr>
          <w:t>Figure 40: Cross Section of a Nail, Connecting Two Sheets</w:t>
        </w:r>
        <w:r w:rsidR="00020F25">
          <w:rPr>
            <w:noProof/>
            <w:webHidden/>
          </w:rPr>
          <w:tab/>
        </w:r>
        <w:r w:rsidR="00020F25">
          <w:rPr>
            <w:noProof/>
            <w:webHidden/>
          </w:rPr>
          <w:fldChar w:fldCharType="begin"/>
        </w:r>
        <w:r w:rsidR="00020F25">
          <w:rPr>
            <w:noProof/>
            <w:webHidden/>
          </w:rPr>
          <w:instrText xml:space="preserve"> PAGEREF _Toc26921210 \h </w:instrText>
        </w:r>
        <w:r w:rsidR="00020F25">
          <w:rPr>
            <w:noProof/>
            <w:webHidden/>
          </w:rPr>
        </w:r>
        <w:r w:rsidR="00020F25">
          <w:rPr>
            <w:noProof/>
            <w:webHidden/>
          </w:rPr>
          <w:fldChar w:fldCharType="separate"/>
        </w:r>
        <w:r w:rsidR="00020F25">
          <w:rPr>
            <w:noProof/>
            <w:webHidden/>
          </w:rPr>
          <w:t>94</w:t>
        </w:r>
        <w:r w:rsidR="00020F25">
          <w:rPr>
            <w:noProof/>
            <w:webHidden/>
          </w:rPr>
          <w:fldChar w:fldCharType="end"/>
        </w:r>
      </w:hyperlink>
    </w:p>
    <w:p w14:paraId="091464D8" w14:textId="1FC713C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11" w:history="1">
        <w:r w:rsidR="00020F25" w:rsidRPr="007C1DE7">
          <w:rPr>
            <w:rStyle w:val="Hyperlink"/>
            <w:noProof/>
          </w:rPr>
          <w:t>Figure 41: Weld Line Changing from Y-Joint to Overlap-Joint</w:t>
        </w:r>
        <w:r w:rsidR="00020F25">
          <w:rPr>
            <w:noProof/>
            <w:webHidden/>
          </w:rPr>
          <w:tab/>
        </w:r>
        <w:r w:rsidR="00020F25">
          <w:rPr>
            <w:noProof/>
            <w:webHidden/>
          </w:rPr>
          <w:fldChar w:fldCharType="begin"/>
        </w:r>
        <w:r w:rsidR="00020F25">
          <w:rPr>
            <w:noProof/>
            <w:webHidden/>
          </w:rPr>
          <w:instrText xml:space="preserve"> PAGEREF _Toc26921211 \h </w:instrText>
        </w:r>
        <w:r w:rsidR="00020F25">
          <w:rPr>
            <w:noProof/>
            <w:webHidden/>
          </w:rPr>
        </w:r>
        <w:r w:rsidR="00020F25">
          <w:rPr>
            <w:noProof/>
            <w:webHidden/>
          </w:rPr>
          <w:fldChar w:fldCharType="separate"/>
        </w:r>
        <w:r w:rsidR="00020F25">
          <w:rPr>
            <w:noProof/>
            <w:webHidden/>
          </w:rPr>
          <w:t>99</w:t>
        </w:r>
        <w:r w:rsidR="00020F25">
          <w:rPr>
            <w:noProof/>
            <w:webHidden/>
          </w:rPr>
          <w:fldChar w:fldCharType="end"/>
        </w:r>
      </w:hyperlink>
    </w:p>
    <w:p w14:paraId="6E6D7920" w14:textId="4B972C1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12" w:history="1">
        <w:r w:rsidR="00020F25" w:rsidRPr="007C1DE7">
          <w:rPr>
            <w:rStyle w:val="Hyperlink"/>
            <w:noProof/>
          </w:rPr>
          <w:t>Figure 42: Longitudinal stiffener, top view</w:t>
        </w:r>
        <w:r w:rsidR="00020F25">
          <w:rPr>
            <w:noProof/>
            <w:webHidden/>
          </w:rPr>
          <w:tab/>
        </w:r>
        <w:r w:rsidR="00020F25">
          <w:rPr>
            <w:noProof/>
            <w:webHidden/>
          </w:rPr>
          <w:fldChar w:fldCharType="begin"/>
        </w:r>
        <w:r w:rsidR="00020F25">
          <w:rPr>
            <w:noProof/>
            <w:webHidden/>
          </w:rPr>
          <w:instrText xml:space="preserve"> PAGEREF _Toc26921212 \h </w:instrText>
        </w:r>
        <w:r w:rsidR="00020F25">
          <w:rPr>
            <w:noProof/>
            <w:webHidden/>
          </w:rPr>
        </w:r>
        <w:r w:rsidR="00020F25">
          <w:rPr>
            <w:noProof/>
            <w:webHidden/>
          </w:rPr>
          <w:fldChar w:fldCharType="separate"/>
        </w:r>
        <w:r w:rsidR="00020F25">
          <w:rPr>
            <w:noProof/>
            <w:webHidden/>
          </w:rPr>
          <w:t>99</w:t>
        </w:r>
        <w:r w:rsidR="00020F25">
          <w:rPr>
            <w:noProof/>
            <w:webHidden/>
          </w:rPr>
          <w:fldChar w:fldCharType="end"/>
        </w:r>
      </w:hyperlink>
    </w:p>
    <w:p w14:paraId="78CCA57A" w14:textId="5B8A766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13" w:history="1">
        <w:r w:rsidR="00020F25" w:rsidRPr="007C1DE7">
          <w:rPr>
            <w:rStyle w:val="Hyperlink"/>
            <w:noProof/>
          </w:rPr>
          <w:t>Figure 43: Seam weld types and attributes</w:t>
        </w:r>
        <w:r w:rsidR="00020F25">
          <w:rPr>
            <w:noProof/>
            <w:webHidden/>
          </w:rPr>
          <w:tab/>
        </w:r>
        <w:r w:rsidR="00020F25">
          <w:rPr>
            <w:noProof/>
            <w:webHidden/>
          </w:rPr>
          <w:fldChar w:fldCharType="begin"/>
        </w:r>
        <w:r w:rsidR="00020F25">
          <w:rPr>
            <w:noProof/>
            <w:webHidden/>
          </w:rPr>
          <w:instrText xml:space="preserve"> PAGEREF _Toc26921213 \h </w:instrText>
        </w:r>
        <w:r w:rsidR="00020F25">
          <w:rPr>
            <w:noProof/>
            <w:webHidden/>
          </w:rPr>
        </w:r>
        <w:r w:rsidR="00020F25">
          <w:rPr>
            <w:noProof/>
            <w:webHidden/>
          </w:rPr>
          <w:fldChar w:fldCharType="separate"/>
        </w:r>
        <w:r w:rsidR="00020F25">
          <w:rPr>
            <w:noProof/>
            <w:webHidden/>
          </w:rPr>
          <w:t>101</w:t>
        </w:r>
        <w:r w:rsidR="00020F25">
          <w:rPr>
            <w:noProof/>
            <w:webHidden/>
          </w:rPr>
          <w:fldChar w:fldCharType="end"/>
        </w:r>
      </w:hyperlink>
    </w:p>
    <w:p w14:paraId="5DF5260A" w14:textId="401D652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14" w:history="1">
        <w:r w:rsidR="00020F25" w:rsidRPr="007C1DE7">
          <w:rPr>
            <w:rStyle w:val="Hyperlink"/>
            <w:noProof/>
          </w:rPr>
          <w:t>Figure 44: χMCF Structure of a Seam Weld (</w:t>
        </w:r>
        <w:r w:rsidR="00020F25" w:rsidRPr="007C1DE7">
          <w:rPr>
            <w:rStyle w:val="Hyperlink"/>
            <w:i/>
            <w:noProof/>
          </w:rPr>
          <w:t>connection_1d</w:t>
        </w:r>
        <w:r w:rsidR="00020F25" w:rsidRPr="007C1DE7">
          <w:rPr>
            <w:rStyle w:val="Hyperlink"/>
            <w:noProof/>
          </w:rPr>
          <w:t>)</w:t>
        </w:r>
        <w:r w:rsidR="00020F25">
          <w:rPr>
            <w:noProof/>
            <w:webHidden/>
          </w:rPr>
          <w:tab/>
        </w:r>
        <w:r w:rsidR="00020F25">
          <w:rPr>
            <w:noProof/>
            <w:webHidden/>
          </w:rPr>
          <w:fldChar w:fldCharType="begin"/>
        </w:r>
        <w:r w:rsidR="00020F25">
          <w:rPr>
            <w:noProof/>
            <w:webHidden/>
          </w:rPr>
          <w:instrText xml:space="preserve"> PAGEREF _Toc26921214 \h </w:instrText>
        </w:r>
        <w:r w:rsidR="00020F25">
          <w:rPr>
            <w:noProof/>
            <w:webHidden/>
          </w:rPr>
        </w:r>
        <w:r w:rsidR="00020F25">
          <w:rPr>
            <w:noProof/>
            <w:webHidden/>
          </w:rPr>
          <w:fldChar w:fldCharType="separate"/>
        </w:r>
        <w:r w:rsidR="00020F25">
          <w:rPr>
            <w:noProof/>
            <w:webHidden/>
          </w:rPr>
          <w:t>102</w:t>
        </w:r>
        <w:r w:rsidR="00020F25">
          <w:rPr>
            <w:noProof/>
            <w:webHidden/>
          </w:rPr>
          <w:fldChar w:fldCharType="end"/>
        </w:r>
      </w:hyperlink>
    </w:p>
    <w:p w14:paraId="20C13D0E" w14:textId="7B44C08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15" w:history="1">
        <w:r w:rsidR="00020F25" w:rsidRPr="007C1DE7">
          <w:rPr>
            <w:rStyle w:val="Hyperlink"/>
            <w:noProof/>
          </w:rPr>
          <w:t>Figure 45: Sheet Parameters vs.  Weld Position Parameters</w:t>
        </w:r>
        <w:r w:rsidR="00020F25">
          <w:rPr>
            <w:noProof/>
            <w:webHidden/>
          </w:rPr>
          <w:tab/>
        </w:r>
        <w:r w:rsidR="00020F25">
          <w:rPr>
            <w:noProof/>
            <w:webHidden/>
          </w:rPr>
          <w:fldChar w:fldCharType="begin"/>
        </w:r>
        <w:r w:rsidR="00020F25">
          <w:rPr>
            <w:noProof/>
            <w:webHidden/>
          </w:rPr>
          <w:instrText xml:space="preserve"> PAGEREF _Toc26921215 \h </w:instrText>
        </w:r>
        <w:r w:rsidR="00020F25">
          <w:rPr>
            <w:noProof/>
            <w:webHidden/>
          </w:rPr>
        </w:r>
        <w:r w:rsidR="00020F25">
          <w:rPr>
            <w:noProof/>
            <w:webHidden/>
          </w:rPr>
          <w:fldChar w:fldCharType="separate"/>
        </w:r>
        <w:r w:rsidR="00020F25">
          <w:rPr>
            <w:noProof/>
            <w:webHidden/>
          </w:rPr>
          <w:t>105</w:t>
        </w:r>
        <w:r w:rsidR="00020F25">
          <w:rPr>
            <w:noProof/>
            <w:webHidden/>
          </w:rPr>
          <w:fldChar w:fldCharType="end"/>
        </w:r>
      </w:hyperlink>
    </w:p>
    <w:p w14:paraId="304FF962" w14:textId="324E18C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16" w:history="1">
        <w:r w:rsidR="00020F25" w:rsidRPr="007C1DE7">
          <w:rPr>
            <w:rStyle w:val="Hyperlink"/>
            <w:noProof/>
          </w:rPr>
          <w:t>Figure 46: Welding Position of a Y-Joint</w:t>
        </w:r>
        <w:r w:rsidR="00020F25">
          <w:rPr>
            <w:noProof/>
            <w:webHidden/>
          </w:rPr>
          <w:tab/>
        </w:r>
        <w:r w:rsidR="00020F25">
          <w:rPr>
            <w:noProof/>
            <w:webHidden/>
          </w:rPr>
          <w:fldChar w:fldCharType="begin"/>
        </w:r>
        <w:r w:rsidR="00020F25">
          <w:rPr>
            <w:noProof/>
            <w:webHidden/>
          </w:rPr>
          <w:instrText xml:space="preserve"> PAGEREF _Toc26921216 \h </w:instrText>
        </w:r>
        <w:r w:rsidR="00020F25">
          <w:rPr>
            <w:noProof/>
            <w:webHidden/>
          </w:rPr>
        </w:r>
        <w:r w:rsidR="00020F25">
          <w:rPr>
            <w:noProof/>
            <w:webHidden/>
          </w:rPr>
          <w:fldChar w:fldCharType="separate"/>
        </w:r>
        <w:r w:rsidR="00020F25">
          <w:rPr>
            <w:noProof/>
            <w:webHidden/>
          </w:rPr>
          <w:t>107</w:t>
        </w:r>
        <w:r w:rsidR="00020F25">
          <w:rPr>
            <w:noProof/>
            <w:webHidden/>
          </w:rPr>
          <w:fldChar w:fldCharType="end"/>
        </w:r>
      </w:hyperlink>
    </w:p>
    <w:p w14:paraId="071F0064" w14:textId="139E75D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17" w:history="1">
        <w:r w:rsidR="00020F25" w:rsidRPr="007C1DE7">
          <w:rPr>
            <w:rStyle w:val="Hyperlink"/>
            <w:noProof/>
          </w:rPr>
          <w:t>Figure 47: Welding Position vector direction and length</w:t>
        </w:r>
        <w:r w:rsidR="00020F25">
          <w:rPr>
            <w:noProof/>
            <w:webHidden/>
          </w:rPr>
          <w:tab/>
        </w:r>
        <w:r w:rsidR="00020F25">
          <w:rPr>
            <w:noProof/>
            <w:webHidden/>
          </w:rPr>
          <w:fldChar w:fldCharType="begin"/>
        </w:r>
        <w:r w:rsidR="00020F25">
          <w:rPr>
            <w:noProof/>
            <w:webHidden/>
          </w:rPr>
          <w:instrText xml:space="preserve"> PAGEREF _Toc26921217 \h </w:instrText>
        </w:r>
        <w:r w:rsidR="00020F25">
          <w:rPr>
            <w:noProof/>
            <w:webHidden/>
          </w:rPr>
        </w:r>
        <w:r w:rsidR="00020F25">
          <w:rPr>
            <w:noProof/>
            <w:webHidden/>
          </w:rPr>
          <w:fldChar w:fldCharType="separate"/>
        </w:r>
        <w:r w:rsidR="00020F25">
          <w:rPr>
            <w:noProof/>
            <w:webHidden/>
          </w:rPr>
          <w:t>108</w:t>
        </w:r>
        <w:r w:rsidR="00020F25">
          <w:rPr>
            <w:noProof/>
            <w:webHidden/>
          </w:rPr>
          <w:fldChar w:fldCharType="end"/>
        </w:r>
      </w:hyperlink>
    </w:p>
    <w:p w14:paraId="4B5EC35C" w14:textId="4CF1FB0E"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12" w:anchor="_Toc26921218" w:history="1">
        <w:r w:rsidR="00020F25" w:rsidRPr="007C1DE7">
          <w:rPr>
            <w:rStyle w:val="Hyperlink"/>
            <w:noProof/>
          </w:rPr>
          <w:t>Figure 48: Butt Joint Sheet Layout</w:t>
        </w:r>
        <w:r w:rsidR="00020F25">
          <w:rPr>
            <w:noProof/>
            <w:webHidden/>
          </w:rPr>
          <w:tab/>
        </w:r>
        <w:r w:rsidR="00020F25">
          <w:rPr>
            <w:noProof/>
            <w:webHidden/>
          </w:rPr>
          <w:fldChar w:fldCharType="begin"/>
        </w:r>
        <w:r w:rsidR="00020F25">
          <w:rPr>
            <w:noProof/>
            <w:webHidden/>
          </w:rPr>
          <w:instrText xml:space="preserve"> PAGEREF _Toc26921218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0D7981C2" w14:textId="6743FAC0"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13" w:anchor="_Toc26921219" w:history="1">
        <w:r w:rsidR="00020F25" w:rsidRPr="007C1DE7">
          <w:rPr>
            <w:rStyle w:val="Hyperlink"/>
            <w:noProof/>
          </w:rPr>
          <w:t>Figure 49: Butt Joint Weld parameters</w:t>
        </w:r>
        <w:r w:rsidR="00020F25">
          <w:rPr>
            <w:noProof/>
            <w:webHidden/>
          </w:rPr>
          <w:tab/>
        </w:r>
        <w:r w:rsidR="00020F25">
          <w:rPr>
            <w:noProof/>
            <w:webHidden/>
          </w:rPr>
          <w:fldChar w:fldCharType="begin"/>
        </w:r>
        <w:r w:rsidR="00020F25">
          <w:rPr>
            <w:noProof/>
            <w:webHidden/>
          </w:rPr>
          <w:instrText xml:space="preserve"> PAGEREF _Toc26921219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0973A115" w14:textId="1EE7D0FC"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14" w:anchor="_Toc26921220" w:history="1">
        <w:r w:rsidR="00020F25" w:rsidRPr="007C1DE7">
          <w:rPr>
            <w:rStyle w:val="Hyperlink"/>
            <w:noProof/>
          </w:rPr>
          <w:t>Figure 50: Corner Weld Sheet Layout</w:t>
        </w:r>
        <w:r w:rsidR="00020F25">
          <w:rPr>
            <w:noProof/>
            <w:webHidden/>
          </w:rPr>
          <w:tab/>
        </w:r>
        <w:r w:rsidR="00020F25">
          <w:rPr>
            <w:noProof/>
            <w:webHidden/>
          </w:rPr>
          <w:fldChar w:fldCharType="begin"/>
        </w:r>
        <w:r w:rsidR="00020F25">
          <w:rPr>
            <w:noProof/>
            <w:webHidden/>
          </w:rPr>
          <w:instrText xml:space="preserve"> PAGEREF _Toc26921220 \h </w:instrText>
        </w:r>
        <w:r w:rsidR="00020F25">
          <w:rPr>
            <w:noProof/>
            <w:webHidden/>
          </w:rPr>
        </w:r>
        <w:r w:rsidR="00020F25">
          <w:rPr>
            <w:noProof/>
            <w:webHidden/>
          </w:rPr>
          <w:fldChar w:fldCharType="separate"/>
        </w:r>
        <w:r w:rsidR="00020F25">
          <w:rPr>
            <w:noProof/>
            <w:webHidden/>
          </w:rPr>
          <w:t>114</w:t>
        </w:r>
        <w:r w:rsidR="00020F25">
          <w:rPr>
            <w:noProof/>
            <w:webHidden/>
          </w:rPr>
          <w:fldChar w:fldCharType="end"/>
        </w:r>
      </w:hyperlink>
    </w:p>
    <w:p w14:paraId="33F75F8C" w14:textId="4BD73805"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15" w:anchor="_Toc26921221" w:history="1">
        <w:r w:rsidR="00020F25" w:rsidRPr="007C1DE7">
          <w:rPr>
            <w:rStyle w:val="Hyperlink"/>
            <w:noProof/>
          </w:rPr>
          <w:t>Figure 51: Corner Weld Parameters</w:t>
        </w:r>
        <w:r w:rsidR="00020F25">
          <w:rPr>
            <w:noProof/>
            <w:webHidden/>
          </w:rPr>
          <w:tab/>
        </w:r>
        <w:r w:rsidR="00020F25">
          <w:rPr>
            <w:noProof/>
            <w:webHidden/>
          </w:rPr>
          <w:fldChar w:fldCharType="begin"/>
        </w:r>
        <w:r w:rsidR="00020F25">
          <w:rPr>
            <w:noProof/>
            <w:webHidden/>
          </w:rPr>
          <w:instrText xml:space="preserve"> PAGEREF _Toc26921221 \h </w:instrText>
        </w:r>
        <w:r w:rsidR="00020F25">
          <w:rPr>
            <w:noProof/>
            <w:webHidden/>
          </w:rPr>
        </w:r>
        <w:r w:rsidR="00020F25">
          <w:rPr>
            <w:noProof/>
            <w:webHidden/>
          </w:rPr>
          <w:fldChar w:fldCharType="separate"/>
        </w:r>
        <w:r w:rsidR="00020F25">
          <w:rPr>
            <w:noProof/>
            <w:webHidden/>
          </w:rPr>
          <w:t>114</w:t>
        </w:r>
        <w:r w:rsidR="00020F25">
          <w:rPr>
            <w:noProof/>
            <w:webHidden/>
          </w:rPr>
          <w:fldChar w:fldCharType="end"/>
        </w:r>
      </w:hyperlink>
    </w:p>
    <w:p w14:paraId="34194B30" w14:textId="4E21003F"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16" w:anchor="_Toc26921222" w:history="1">
        <w:r w:rsidR="00020F25" w:rsidRPr="007C1DE7">
          <w:rPr>
            <w:rStyle w:val="Hyperlink"/>
            <w:noProof/>
          </w:rPr>
          <w:t>Figure 52: Corner Weld Sheet Layout</w:t>
        </w:r>
        <w:r w:rsidR="00020F25">
          <w:rPr>
            <w:noProof/>
            <w:webHidden/>
          </w:rPr>
          <w:tab/>
        </w:r>
        <w:r w:rsidR="00020F25">
          <w:rPr>
            <w:noProof/>
            <w:webHidden/>
          </w:rPr>
          <w:fldChar w:fldCharType="begin"/>
        </w:r>
        <w:r w:rsidR="00020F25">
          <w:rPr>
            <w:noProof/>
            <w:webHidden/>
          </w:rPr>
          <w:instrText xml:space="preserve"> PAGEREF _Toc26921222 \h </w:instrText>
        </w:r>
        <w:r w:rsidR="00020F25">
          <w:rPr>
            <w:noProof/>
            <w:webHidden/>
          </w:rPr>
        </w:r>
        <w:r w:rsidR="00020F25">
          <w:rPr>
            <w:noProof/>
            <w:webHidden/>
          </w:rPr>
          <w:fldChar w:fldCharType="separate"/>
        </w:r>
        <w:r w:rsidR="00020F25">
          <w:rPr>
            <w:noProof/>
            <w:webHidden/>
          </w:rPr>
          <w:t>115</w:t>
        </w:r>
        <w:r w:rsidR="00020F25">
          <w:rPr>
            <w:noProof/>
            <w:webHidden/>
          </w:rPr>
          <w:fldChar w:fldCharType="end"/>
        </w:r>
      </w:hyperlink>
    </w:p>
    <w:p w14:paraId="4966354C" w14:textId="53231A1E"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17" w:anchor="_Toc26921223" w:history="1">
        <w:r w:rsidR="00020F25" w:rsidRPr="007C1DE7">
          <w:rPr>
            <w:rStyle w:val="Hyperlink"/>
            <w:noProof/>
          </w:rPr>
          <w:t>Figure 53: Double Corner Weld Parameters</w:t>
        </w:r>
        <w:r w:rsidR="00020F25">
          <w:rPr>
            <w:noProof/>
            <w:webHidden/>
          </w:rPr>
          <w:tab/>
        </w:r>
        <w:r w:rsidR="00020F25">
          <w:rPr>
            <w:noProof/>
            <w:webHidden/>
          </w:rPr>
          <w:fldChar w:fldCharType="begin"/>
        </w:r>
        <w:r w:rsidR="00020F25">
          <w:rPr>
            <w:noProof/>
            <w:webHidden/>
          </w:rPr>
          <w:instrText xml:space="preserve"> PAGEREF _Toc26921223 \h </w:instrText>
        </w:r>
        <w:r w:rsidR="00020F25">
          <w:rPr>
            <w:noProof/>
            <w:webHidden/>
          </w:rPr>
        </w:r>
        <w:r w:rsidR="00020F25">
          <w:rPr>
            <w:noProof/>
            <w:webHidden/>
          </w:rPr>
          <w:fldChar w:fldCharType="separate"/>
        </w:r>
        <w:r w:rsidR="00020F25">
          <w:rPr>
            <w:noProof/>
            <w:webHidden/>
          </w:rPr>
          <w:t>115</w:t>
        </w:r>
        <w:r w:rsidR="00020F25">
          <w:rPr>
            <w:noProof/>
            <w:webHidden/>
          </w:rPr>
          <w:fldChar w:fldCharType="end"/>
        </w:r>
      </w:hyperlink>
    </w:p>
    <w:p w14:paraId="71177BAC" w14:textId="07D2CE8A"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18" w:anchor="_Toc26921224" w:history="1">
        <w:r w:rsidR="00020F25" w:rsidRPr="007C1DE7">
          <w:rPr>
            <w:rStyle w:val="Hyperlink"/>
            <w:noProof/>
          </w:rPr>
          <w:t>Figure 54: Edge Weld Sheet Layout</w:t>
        </w:r>
        <w:r w:rsidR="00020F25">
          <w:rPr>
            <w:noProof/>
            <w:webHidden/>
          </w:rPr>
          <w:tab/>
        </w:r>
        <w:r w:rsidR="00020F25">
          <w:rPr>
            <w:noProof/>
            <w:webHidden/>
          </w:rPr>
          <w:fldChar w:fldCharType="begin"/>
        </w:r>
        <w:r w:rsidR="00020F25">
          <w:rPr>
            <w:noProof/>
            <w:webHidden/>
          </w:rPr>
          <w:instrText xml:space="preserve"> PAGEREF _Toc26921224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2CF0783C" w14:textId="4BA8E2FE"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19" w:anchor="_Toc26921225" w:history="1">
        <w:r w:rsidR="00020F25" w:rsidRPr="007C1DE7">
          <w:rPr>
            <w:rStyle w:val="Hyperlink"/>
            <w:noProof/>
          </w:rPr>
          <w:t>Figure 55: Edge Weld parameters</w:t>
        </w:r>
        <w:r w:rsidR="00020F25">
          <w:rPr>
            <w:noProof/>
            <w:webHidden/>
          </w:rPr>
          <w:tab/>
        </w:r>
        <w:r w:rsidR="00020F25">
          <w:rPr>
            <w:noProof/>
            <w:webHidden/>
          </w:rPr>
          <w:fldChar w:fldCharType="begin"/>
        </w:r>
        <w:r w:rsidR="00020F25">
          <w:rPr>
            <w:noProof/>
            <w:webHidden/>
          </w:rPr>
          <w:instrText xml:space="preserve"> PAGEREF _Toc26921225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20416E4A" w14:textId="3AC16A8E"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20" w:anchor="_Toc26921226" w:history="1">
        <w:r w:rsidR="00020F25" w:rsidRPr="007C1DE7">
          <w:rPr>
            <w:rStyle w:val="Hyperlink"/>
            <w:noProof/>
          </w:rPr>
          <w:t>Figure 56: I-Weld Sheet Layout</w:t>
        </w:r>
        <w:r w:rsidR="00020F25">
          <w:rPr>
            <w:noProof/>
            <w:webHidden/>
          </w:rPr>
          <w:tab/>
        </w:r>
        <w:r w:rsidR="00020F25">
          <w:rPr>
            <w:noProof/>
            <w:webHidden/>
          </w:rPr>
          <w:fldChar w:fldCharType="begin"/>
        </w:r>
        <w:r w:rsidR="00020F25">
          <w:rPr>
            <w:noProof/>
            <w:webHidden/>
          </w:rPr>
          <w:instrText xml:space="preserve"> PAGEREF _Toc26921226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0930D438" w14:textId="22A9476E"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21" w:anchor="_Toc26921227" w:history="1">
        <w:r w:rsidR="00020F25" w:rsidRPr="007C1DE7">
          <w:rPr>
            <w:rStyle w:val="Hyperlink"/>
            <w:noProof/>
          </w:rPr>
          <w:t>Figure 57: I-Weld Parameters</w:t>
        </w:r>
        <w:r w:rsidR="00020F25">
          <w:rPr>
            <w:noProof/>
            <w:webHidden/>
          </w:rPr>
          <w:tab/>
        </w:r>
        <w:r w:rsidR="00020F25">
          <w:rPr>
            <w:noProof/>
            <w:webHidden/>
          </w:rPr>
          <w:fldChar w:fldCharType="begin"/>
        </w:r>
        <w:r w:rsidR="00020F25">
          <w:rPr>
            <w:noProof/>
            <w:webHidden/>
          </w:rPr>
          <w:instrText xml:space="preserve"> PAGEREF _Toc26921227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314A18D3" w14:textId="6B0FDCE2"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22" w:anchor="_Toc26921228" w:history="1">
        <w:r w:rsidR="00020F25" w:rsidRPr="007C1DE7">
          <w:rPr>
            <w:rStyle w:val="Hyperlink"/>
            <w:noProof/>
          </w:rPr>
          <w:t>Figure 58: Overlap Weld Sheet Layout</w:t>
        </w:r>
        <w:r w:rsidR="00020F25">
          <w:rPr>
            <w:noProof/>
            <w:webHidden/>
          </w:rPr>
          <w:tab/>
        </w:r>
        <w:r w:rsidR="00020F25">
          <w:rPr>
            <w:noProof/>
            <w:webHidden/>
          </w:rPr>
          <w:fldChar w:fldCharType="begin"/>
        </w:r>
        <w:r w:rsidR="00020F25">
          <w:rPr>
            <w:noProof/>
            <w:webHidden/>
          </w:rPr>
          <w:instrText xml:space="preserve"> PAGEREF _Toc26921228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02A71E23" w14:textId="08C8B333"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23" w:anchor="_Toc26921229" w:history="1">
        <w:r w:rsidR="00020F25" w:rsidRPr="007C1DE7">
          <w:rPr>
            <w:rStyle w:val="Hyperlink"/>
            <w:noProof/>
          </w:rPr>
          <w:t>Figure 59: Overlap Weld Parameters</w:t>
        </w:r>
        <w:r w:rsidR="00020F25">
          <w:rPr>
            <w:noProof/>
            <w:webHidden/>
          </w:rPr>
          <w:tab/>
        </w:r>
        <w:r w:rsidR="00020F25">
          <w:rPr>
            <w:noProof/>
            <w:webHidden/>
          </w:rPr>
          <w:fldChar w:fldCharType="begin"/>
        </w:r>
        <w:r w:rsidR="00020F25">
          <w:rPr>
            <w:noProof/>
            <w:webHidden/>
          </w:rPr>
          <w:instrText xml:space="preserve"> PAGEREF _Toc26921229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603BE321" w14:textId="1F2610AC"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24" w:anchor="_Toc26921230" w:history="1">
        <w:r w:rsidR="00020F25" w:rsidRPr="007C1DE7">
          <w:rPr>
            <w:rStyle w:val="Hyperlink"/>
            <w:noProof/>
          </w:rPr>
          <w:t>Figure 60: Single Sided Double Overlap Weld</w:t>
        </w:r>
        <w:r w:rsidR="00020F25">
          <w:rPr>
            <w:noProof/>
            <w:webHidden/>
          </w:rPr>
          <w:tab/>
        </w:r>
        <w:r w:rsidR="00020F25">
          <w:rPr>
            <w:noProof/>
            <w:webHidden/>
          </w:rPr>
          <w:fldChar w:fldCharType="begin"/>
        </w:r>
        <w:r w:rsidR="00020F25">
          <w:rPr>
            <w:noProof/>
            <w:webHidden/>
          </w:rPr>
          <w:instrText xml:space="preserve"> PAGEREF _Toc26921230 \h </w:instrText>
        </w:r>
        <w:r w:rsidR="00020F25">
          <w:rPr>
            <w:noProof/>
            <w:webHidden/>
          </w:rPr>
        </w:r>
        <w:r w:rsidR="00020F25">
          <w:rPr>
            <w:noProof/>
            <w:webHidden/>
          </w:rPr>
          <w:fldChar w:fldCharType="separate"/>
        </w:r>
        <w:r w:rsidR="00020F25">
          <w:rPr>
            <w:noProof/>
            <w:webHidden/>
          </w:rPr>
          <w:t>124</w:t>
        </w:r>
        <w:r w:rsidR="00020F25">
          <w:rPr>
            <w:noProof/>
            <w:webHidden/>
          </w:rPr>
          <w:fldChar w:fldCharType="end"/>
        </w:r>
      </w:hyperlink>
    </w:p>
    <w:p w14:paraId="74854E97" w14:textId="56B4CC6B"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25" w:anchor="_Toc26921231" w:history="1">
        <w:r w:rsidR="00020F25" w:rsidRPr="007C1DE7">
          <w:rPr>
            <w:rStyle w:val="Hyperlink"/>
            <w:noProof/>
          </w:rPr>
          <w:t>Figure 61: Overlap Weld Parameters</w:t>
        </w:r>
        <w:r w:rsidR="00020F25">
          <w:rPr>
            <w:noProof/>
            <w:webHidden/>
          </w:rPr>
          <w:tab/>
        </w:r>
        <w:r w:rsidR="00020F25">
          <w:rPr>
            <w:noProof/>
            <w:webHidden/>
          </w:rPr>
          <w:fldChar w:fldCharType="begin"/>
        </w:r>
        <w:r w:rsidR="00020F25">
          <w:rPr>
            <w:noProof/>
            <w:webHidden/>
          </w:rPr>
          <w:instrText xml:space="preserve"> PAGEREF _Toc26921231 \h </w:instrText>
        </w:r>
        <w:r w:rsidR="00020F25">
          <w:rPr>
            <w:noProof/>
            <w:webHidden/>
          </w:rPr>
        </w:r>
        <w:r w:rsidR="00020F25">
          <w:rPr>
            <w:noProof/>
            <w:webHidden/>
          </w:rPr>
          <w:fldChar w:fldCharType="separate"/>
        </w:r>
        <w:r w:rsidR="00020F25">
          <w:rPr>
            <w:noProof/>
            <w:webHidden/>
          </w:rPr>
          <w:t>124</w:t>
        </w:r>
        <w:r w:rsidR="00020F25">
          <w:rPr>
            <w:noProof/>
            <w:webHidden/>
          </w:rPr>
          <w:fldChar w:fldCharType="end"/>
        </w:r>
      </w:hyperlink>
    </w:p>
    <w:p w14:paraId="3924F363" w14:textId="68B01307"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26" w:anchor="_Toc26921232" w:history="1">
        <w:r w:rsidR="00020F25" w:rsidRPr="007C1DE7">
          <w:rPr>
            <w:rStyle w:val="Hyperlink"/>
            <w:noProof/>
          </w:rPr>
          <w:t>Figure 62: Double Sided Double Overlap Weld</w:t>
        </w:r>
        <w:r w:rsidR="00020F25">
          <w:rPr>
            <w:noProof/>
            <w:webHidden/>
          </w:rPr>
          <w:tab/>
        </w:r>
        <w:r w:rsidR="00020F25">
          <w:rPr>
            <w:noProof/>
            <w:webHidden/>
          </w:rPr>
          <w:fldChar w:fldCharType="begin"/>
        </w:r>
        <w:r w:rsidR="00020F25">
          <w:rPr>
            <w:noProof/>
            <w:webHidden/>
          </w:rPr>
          <w:instrText xml:space="preserve"> PAGEREF _Toc26921232 \h </w:instrText>
        </w:r>
        <w:r w:rsidR="00020F25">
          <w:rPr>
            <w:noProof/>
            <w:webHidden/>
          </w:rPr>
        </w:r>
        <w:r w:rsidR="00020F25">
          <w:rPr>
            <w:noProof/>
            <w:webHidden/>
          </w:rPr>
          <w:fldChar w:fldCharType="separate"/>
        </w:r>
        <w:r w:rsidR="00020F25">
          <w:rPr>
            <w:noProof/>
            <w:webHidden/>
          </w:rPr>
          <w:t>124</w:t>
        </w:r>
        <w:r w:rsidR="00020F25">
          <w:rPr>
            <w:noProof/>
            <w:webHidden/>
          </w:rPr>
          <w:fldChar w:fldCharType="end"/>
        </w:r>
      </w:hyperlink>
    </w:p>
    <w:p w14:paraId="5999F29B" w14:textId="494B10B6"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27" w:anchor="_Toc26921233" w:history="1">
        <w:r w:rsidR="00020F25" w:rsidRPr="007C1DE7">
          <w:rPr>
            <w:rStyle w:val="Hyperlink"/>
            <w:noProof/>
          </w:rPr>
          <w:t>Figure 63: Parameters of Double Sided Double Overlap Weld</w:t>
        </w:r>
        <w:r w:rsidR="00020F25">
          <w:rPr>
            <w:noProof/>
            <w:webHidden/>
          </w:rPr>
          <w:tab/>
        </w:r>
        <w:r w:rsidR="00020F25">
          <w:rPr>
            <w:noProof/>
            <w:webHidden/>
          </w:rPr>
          <w:fldChar w:fldCharType="begin"/>
        </w:r>
        <w:r w:rsidR="00020F25">
          <w:rPr>
            <w:noProof/>
            <w:webHidden/>
          </w:rPr>
          <w:instrText xml:space="preserve"> PAGEREF _Toc26921233 \h </w:instrText>
        </w:r>
        <w:r w:rsidR="00020F25">
          <w:rPr>
            <w:noProof/>
            <w:webHidden/>
          </w:rPr>
        </w:r>
        <w:r w:rsidR="00020F25">
          <w:rPr>
            <w:noProof/>
            <w:webHidden/>
          </w:rPr>
          <w:fldChar w:fldCharType="separate"/>
        </w:r>
        <w:r w:rsidR="00020F25">
          <w:rPr>
            <w:noProof/>
            <w:webHidden/>
          </w:rPr>
          <w:t>125</w:t>
        </w:r>
        <w:r w:rsidR="00020F25">
          <w:rPr>
            <w:noProof/>
            <w:webHidden/>
          </w:rPr>
          <w:fldChar w:fldCharType="end"/>
        </w:r>
      </w:hyperlink>
    </w:p>
    <w:p w14:paraId="01FD15C1" w14:textId="6E1812A4"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28" w:anchor="_Toc26921234" w:history="1">
        <w:r w:rsidR="00020F25" w:rsidRPr="007C1DE7">
          <w:rPr>
            <w:rStyle w:val="Hyperlink"/>
            <w:noProof/>
          </w:rPr>
          <w:t>Figure 64: Y-Joint Sheet Layout</w:t>
        </w:r>
        <w:r w:rsidR="00020F25">
          <w:rPr>
            <w:noProof/>
            <w:webHidden/>
          </w:rPr>
          <w:tab/>
        </w:r>
        <w:r w:rsidR="00020F25">
          <w:rPr>
            <w:noProof/>
            <w:webHidden/>
          </w:rPr>
          <w:fldChar w:fldCharType="begin"/>
        </w:r>
        <w:r w:rsidR="00020F25">
          <w:rPr>
            <w:noProof/>
            <w:webHidden/>
          </w:rPr>
          <w:instrText xml:space="preserve"> PAGEREF _Toc26921234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653840BD" w14:textId="406C828A"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29" w:anchor="_Toc26921235" w:history="1">
        <w:r w:rsidR="00020F25" w:rsidRPr="007C1DE7">
          <w:rPr>
            <w:rStyle w:val="Hyperlink"/>
            <w:noProof/>
          </w:rPr>
          <w:t>Figure 65: Parameters of Y-Joint Weld</w:t>
        </w:r>
        <w:r w:rsidR="00020F25">
          <w:rPr>
            <w:noProof/>
            <w:webHidden/>
          </w:rPr>
          <w:tab/>
        </w:r>
        <w:r w:rsidR="00020F25">
          <w:rPr>
            <w:noProof/>
            <w:webHidden/>
          </w:rPr>
          <w:fldChar w:fldCharType="begin"/>
        </w:r>
        <w:r w:rsidR="00020F25">
          <w:rPr>
            <w:noProof/>
            <w:webHidden/>
          </w:rPr>
          <w:instrText xml:space="preserve"> PAGEREF _Toc26921235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3A187246" w14:textId="25326C8D"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30" w:anchor="_Toc26921236" w:history="1">
        <w:r w:rsidR="00020F25" w:rsidRPr="007C1DE7">
          <w:rPr>
            <w:rStyle w:val="Hyperlink"/>
            <w:noProof/>
          </w:rPr>
          <w:t>Figure 66: K-Joint Sheet Layout</w:t>
        </w:r>
        <w:r w:rsidR="00020F25">
          <w:rPr>
            <w:noProof/>
            <w:webHidden/>
          </w:rPr>
          <w:tab/>
        </w:r>
        <w:r w:rsidR="00020F25">
          <w:rPr>
            <w:noProof/>
            <w:webHidden/>
          </w:rPr>
          <w:fldChar w:fldCharType="begin"/>
        </w:r>
        <w:r w:rsidR="00020F25">
          <w:rPr>
            <w:noProof/>
            <w:webHidden/>
          </w:rPr>
          <w:instrText xml:space="preserve"> PAGEREF _Toc26921236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56E4A937" w14:textId="4B65657D"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31" w:anchor="_Toc26921237" w:history="1">
        <w:r w:rsidR="00020F25" w:rsidRPr="007C1DE7">
          <w:rPr>
            <w:rStyle w:val="Hyperlink"/>
            <w:noProof/>
          </w:rPr>
          <w:t>Figure 67: Parameters of K-Joint Weld</w:t>
        </w:r>
        <w:r w:rsidR="00020F25">
          <w:rPr>
            <w:noProof/>
            <w:webHidden/>
          </w:rPr>
          <w:tab/>
        </w:r>
        <w:r w:rsidR="00020F25">
          <w:rPr>
            <w:noProof/>
            <w:webHidden/>
          </w:rPr>
          <w:fldChar w:fldCharType="begin"/>
        </w:r>
        <w:r w:rsidR="00020F25">
          <w:rPr>
            <w:noProof/>
            <w:webHidden/>
          </w:rPr>
          <w:instrText xml:space="preserve"> PAGEREF _Toc26921237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1D3C8F41" w14:textId="1D112369"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32" w:anchor="_Toc26921238" w:history="1">
        <w:r w:rsidR="00020F25" w:rsidRPr="007C1DE7">
          <w:rPr>
            <w:rStyle w:val="Hyperlink"/>
            <w:noProof/>
          </w:rPr>
          <w:t>Figure 68: Cruciform Joint Sheet Layout</w:t>
        </w:r>
        <w:r w:rsidR="00020F25">
          <w:rPr>
            <w:noProof/>
            <w:webHidden/>
          </w:rPr>
          <w:tab/>
        </w:r>
        <w:r w:rsidR="00020F25">
          <w:rPr>
            <w:noProof/>
            <w:webHidden/>
          </w:rPr>
          <w:fldChar w:fldCharType="begin"/>
        </w:r>
        <w:r w:rsidR="00020F25">
          <w:rPr>
            <w:noProof/>
            <w:webHidden/>
          </w:rPr>
          <w:instrText xml:space="preserve"> PAGEREF _Toc26921238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37507626" w14:textId="57919013"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33" w:anchor="_Toc26921239" w:history="1">
        <w:r w:rsidR="00020F25" w:rsidRPr="007C1DE7">
          <w:rPr>
            <w:rStyle w:val="Hyperlink"/>
            <w:noProof/>
          </w:rPr>
          <w:t>Figure 69: Parameters of Cruciform Joint</w:t>
        </w:r>
        <w:r w:rsidR="00020F25">
          <w:rPr>
            <w:noProof/>
            <w:webHidden/>
          </w:rPr>
          <w:tab/>
        </w:r>
        <w:r w:rsidR="00020F25">
          <w:rPr>
            <w:noProof/>
            <w:webHidden/>
          </w:rPr>
          <w:fldChar w:fldCharType="begin"/>
        </w:r>
        <w:r w:rsidR="00020F25">
          <w:rPr>
            <w:noProof/>
            <w:webHidden/>
          </w:rPr>
          <w:instrText xml:space="preserve"> PAGEREF _Toc26921239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24D158DD" w14:textId="29BE5C87"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34" w:anchor="_Toc26921240" w:history="1">
        <w:r w:rsidR="00020F25" w:rsidRPr="007C1DE7">
          <w:rPr>
            <w:rStyle w:val="Hyperlink"/>
            <w:noProof/>
          </w:rPr>
          <w:t>Figure 70: Flared Joint Sheet Layout</w:t>
        </w:r>
        <w:r w:rsidR="00020F25">
          <w:rPr>
            <w:noProof/>
            <w:webHidden/>
          </w:rPr>
          <w:tab/>
        </w:r>
        <w:r w:rsidR="00020F25">
          <w:rPr>
            <w:noProof/>
            <w:webHidden/>
          </w:rPr>
          <w:fldChar w:fldCharType="begin"/>
        </w:r>
        <w:r w:rsidR="00020F25">
          <w:rPr>
            <w:noProof/>
            <w:webHidden/>
          </w:rPr>
          <w:instrText xml:space="preserve"> PAGEREF _Toc26921240 \h </w:instrText>
        </w:r>
        <w:r w:rsidR="00020F25">
          <w:rPr>
            <w:noProof/>
            <w:webHidden/>
          </w:rPr>
        </w:r>
        <w:r w:rsidR="00020F25">
          <w:rPr>
            <w:noProof/>
            <w:webHidden/>
          </w:rPr>
          <w:fldChar w:fldCharType="separate"/>
        </w:r>
        <w:r w:rsidR="00020F25">
          <w:rPr>
            <w:noProof/>
            <w:webHidden/>
          </w:rPr>
          <w:t>138</w:t>
        </w:r>
        <w:r w:rsidR="00020F25">
          <w:rPr>
            <w:noProof/>
            <w:webHidden/>
          </w:rPr>
          <w:fldChar w:fldCharType="end"/>
        </w:r>
      </w:hyperlink>
    </w:p>
    <w:p w14:paraId="0E4ACD96" w14:textId="06DB471C"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35" w:anchor="_Toc26921241" w:history="1">
        <w:r w:rsidR="00020F25" w:rsidRPr="007C1DE7">
          <w:rPr>
            <w:rStyle w:val="Hyperlink"/>
            <w:noProof/>
          </w:rPr>
          <w:t>Figure 71: Parameters of Flared Joint Weld</w:t>
        </w:r>
        <w:r w:rsidR="00020F25">
          <w:rPr>
            <w:noProof/>
            <w:webHidden/>
          </w:rPr>
          <w:tab/>
        </w:r>
        <w:r w:rsidR="00020F25">
          <w:rPr>
            <w:noProof/>
            <w:webHidden/>
          </w:rPr>
          <w:fldChar w:fldCharType="begin"/>
        </w:r>
        <w:r w:rsidR="00020F25">
          <w:rPr>
            <w:noProof/>
            <w:webHidden/>
          </w:rPr>
          <w:instrText xml:space="preserve"> PAGEREF _Toc26921241 \h </w:instrText>
        </w:r>
        <w:r w:rsidR="00020F25">
          <w:rPr>
            <w:noProof/>
            <w:webHidden/>
          </w:rPr>
        </w:r>
        <w:r w:rsidR="00020F25">
          <w:rPr>
            <w:noProof/>
            <w:webHidden/>
          </w:rPr>
          <w:fldChar w:fldCharType="separate"/>
        </w:r>
        <w:r w:rsidR="00020F25">
          <w:rPr>
            <w:noProof/>
            <w:webHidden/>
          </w:rPr>
          <w:t>139</w:t>
        </w:r>
        <w:r w:rsidR="00020F25">
          <w:rPr>
            <w:noProof/>
            <w:webHidden/>
          </w:rPr>
          <w:fldChar w:fldCharType="end"/>
        </w:r>
      </w:hyperlink>
    </w:p>
    <w:p w14:paraId="66BDA8EA" w14:textId="3DE980D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42" w:history="1">
        <w:r w:rsidR="00020F25" w:rsidRPr="007C1DE7">
          <w:rPr>
            <w:rStyle w:val="Hyperlink"/>
            <w:noProof/>
          </w:rPr>
          <w:t>Figure 72: The Three Regions of a Hemming</w:t>
        </w:r>
        <w:r w:rsidR="00020F25">
          <w:rPr>
            <w:noProof/>
            <w:webHidden/>
          </w:rPr>
          <w:tab/>
        </w:r>
        <w:r w:rsidR="00020F25">
          <w:rPr>
            <w:noProof/>
            <w:webHidden/>
          </w:rPr>
          <w:fldChar w:fldCharType="begin"/>
        </w:r>
        <w:r w:rsidR="00020F25">
          <w:rPr>
            <w:noProof/>
            <w:webHidden/>
          </w:rPr>
          <w:instrText xml:space="preserve"> PAGEREF _Toc26921242 \h </w:instrText>
        </w:r>
        <w:r w:rsidR="00020F25">
          <w:rPr>
            <w:noProof/>
            <w:webHidden/>
          </w:rPr>
        </w:r>
        <w:r w:rsidR="00020F25">
          <w:rPr>
            <w:noProof/>
            <w:webHidden/>
          </w:rPr>
          <w:fldChar w:fldCharType="separate"/>
        </w:r>
        <w:r w:rsidR="00020F25">
          <w:rPr>
            <w:noProof/>
            <w:webHidden/>
          </w:rPr>
          <w:t>142</w:t>
        </w:r>
        <w:r w:rsidR="00020F25">
          <w:rPr>
            <w:noProof/>
            <w:webHidden/>
          </w:rPr>
          <w:fldChar w:fldCharType="end"/>
        </w:r>
      </w:hyperlink>
    </w:p>
    <w:p w14:paraId="15060668" w14:textId="2433FF31"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43" w:history="1">
        <w:r w:rsidR="00020F25" w:rsidRPr="007C1DE7">
          <w:rPr>
            <w:rStyle w:val="Hyperlink"/>
            <w:noProof/>
          </w:rPr>
          <w:t>Figure 73: Path Changes and Width Changes in Hemming Flanges</w:t>
        </w:r>
        <w:r w:rsidR="00020F25">
          <w:rPr>
            <w:noProof/>
            <w:webHidden/>
          </w:rPr>
          <w:tab/>
        </w:r>
        <w:r w:rsidR="00020F25">
          <w:rPr>
            <w:noProof/>
            <w:webHidden/>
          </w:rPr>
          <w:fldChar w:fldCharType="begin"/>
        </w:r>
        <w:r w:rsidR="00020F25">
          <w:rPr>
            <w:noProof/>
            <w:webHidden/>
          </w:rPr>
          <w:instrText xml:space="preserve"> PAGEREF _Toc26921243 \h </w:instrText>
        </w:r>
        <w:r w:rsidR="00020F25">
          <w:rPr>
            <w:noProof/>
            <w:webHidden/>
          </w:rPr>
        </w:r>
        <w:r w:rsidR="00020F25">
          <w:rPr>
            <w:noProof/>
            <w:webHidden/>
          </w:rPr>
          <w:fldChar w:fldCharType="separate"/>
        </w:r>
        <w:r w:rsidR="00020F25">
          <w:rPr>
            <w:noProof/>
            <w:webHidden/>
          </w:rPr>
          <w:t>143</w:t>
        </w:r>
        <w:r w:rsidR="00020F25">
          <w:rPr>
            <w:noProof/>
            <w:webHidden/>
          </w:rPr>
          <w:fldChar w:fldCharType="end"/>
        </w:r>
      </w:hyperlink>
    </w:p>
    <w:p w14:paraId="23307EC0" w14:textId="290555F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44" w:history="1">
        <w:r w:rsidR="00020F25" w:rsidRPr="007C1DE7">
          <w:rPr>
            <w:rStyle w:val="Hyperlink"/>
            <w:noProof/>
          </w:rPr>
          <w:t>Figure 74: Adhesive Path Differs from Root Path</w:t>
        </w:r>
        <w:r w:rsidR="00020F25">
          <w:rPr>
            <w:noProof/>
            <w:webHidden/>
          </w:rPr>
          <w:tab/>
        </w:r>
        <w:r w:rsidR="00020F25">
          <w:rPr>
            <w:noProof/>
            <w:webHidden/>
          </w:rPr>
          <w:fldChar w:fldCharType="begin"/>
        </w:r>
        <w:r w:rsidR="00020F25">
          <w:rPr>
            <w:noProof/>
            <w:webHidden/>
          </w:rPr>
          <w:instrText xml:space="preserve"> PAGEREF _Toc26921244 \h </w:instrText>
        </w:r>
        <w:r w:rsidR="00020F25">
          <w:rPr>
            <w:noProof/>
            <w:webHidden/>
          </w:rPr>
        </w:r>
        <w:r w:rsidR="00020F25">
          <w:rPr>
            <w:noProof/>
            <w:webHidden/>
          </w:rPr>
          <w:fldChar w:fldCharType="separate"/>
        </w:r>
        <w:r w:rsidR="00020F25">
          <w:rPr>
            <w:noProof/>
            <w:webHidden/>
          </w:rPr>
          <w:t>143</w:t>
        </w:r>
        <w:r w:rsidR="00020F25">
          <w:rPr>
            <w:noProof/>
            <w:webHidden/>
          </w:rPr>
          <w:fldChar w:fldCharType="end"/>
        </w:r>
      </w:hyperlink>
    </w:p>
    <w:p w14:paraId="167B63B8" w14:textId="37CBE18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45" w:history="1">
        <w:r w:rsidR="00020F25" w:rsidRPr="007C1DE7">
          <w:rPr>
            <w:rStyle w:val="Hyperlink"/>
            <w:noProof/>
          </w:rPr>
          <w:t>Figure 75: Reinforcements need to be considered as Part of the Inner Panel</w:t>
        </w:r>
        <w:r w:rsidR="00020F25">
          <w:rPr>
            <w:noProof/>
            <w:webHidden/>
          </w:rPr>
          <w:tab/>
        </w:r>
        <w:r w:rsidR="00020F25">
          <w:rPr>
            <w:noProof/>
            <w:webHidden/>
          </w:rPr>
          <w:fldChar w:fldCharType="begin"/>
        </w:r>
        <w:r w:rsidR="00020F25">
          <w:rPr>
            <w:noProof/>
            <w:webHidden/>
          </w:rPr>
          <w:instrText xml:space="preserve"> PAGEREF _Toc26921245 \h </w:instrText>
        </w:r>
        <w:r w:rsidR="00020F25">
          <w:rPr>
            <w:noProof/>
            <w:webHidden/>
          </w:rPr>
        </w:r>
        <w:r w:rsidR="00020F25">
          <w:rPr>
            <w:noProof/>
            <w:webHidden/>
          </w:rPr>
          <w:fldChar w:fldCharType="separate"/>
        </w:r>
        <w:r w:rsidR="00020F25">
          <w:rPr>
            <w:noProof/>
            <w:webHidden/>
          </w:rPr>
          <w:t>143</w:t>
        </w:r>
        <w:r w:rsidR="00020F25">
          <w:rPr>
            <w:noProof/>
            <w:webHidden/>
          </w:rPr>
          <w:fldChar w:fldCharType="end"/>
        </w:r>
      </w:hyperlink>
    </w:p>
    <w:p w14:paraId="16AD46C3" w14:textId="76BD726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46" w:history="1">
        <w:r w:rsidR="00020F25" w:rsidRPr="007C1DE7">
          <w:rPr>
            <w:rStyle w:val="Hyperlink"/>
            <w:noProof/>
          </w:rPr>
          <w:t>Figure 76: Sequence without margin</w:t>
        </w:r>
        <w:r w:rsidR="00020F25">
          <w:rPr>
            <w:noProof/>
            <w:webHidden/>
          </w:rPr>
          <w:tab/>
        </w:r>
        <w:r w:rsidR="00020F25">
          <w:rPr>
            <w:noProof/>
            <w:webHidden/>
          </w:rPr>
          <w:fldChar w:fldCharType="begin"/>
        </w:r>
        <w:r w:rsidR="00020F25">
          <w:rPr>
            <w:noProof/>
            <w:webHidden/>
          </w:rPr>
          <w:instrText xml:space="preserve"> PAGEREF _Toc26921246 \h </w:instrText>
        </w:r>
        <w:r w:rsidR="00020F25">
          <w:rPr>
            <w:noProof/>
            <w:webHidden/>
          </w:rPr>
        </w:r>
        <w:r w:rsidR="00020F25">
          <w:rPr>
            <w:noProof/>
            <w:webHidden/>
          </w:rPr>
          <w:fldChar w:fldCharType="separate"/>
        </w:r>
        <w:r w:rsidR="00020F25">
          <w:rPr>
            <w:noProof/>
            <w:webHidden/>
          </w:rPr>
          <w:t>146</w:t>
        </w:r>
        <w:r w:rsidR="00020F25">
          <w:rPr>
            <w:noProof/>
            <w:webHidden/>
          </w:rPr>
          <w:fldChar w:fldCharType="end"/>
        </w:r>
      </w:hyperlink>
    </w:p>
    <w:p w14:paraId="1080742B" w14:textId="5BE08AB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47" w:history="1">
        <w:r w:rsidR="00020F25" w:rsidRPr="007C1DE7">
          <w:rPr>
            <w:rStyle w:val="Hyperlink"/>
            <w:noProof/>
          </w:rPr>
          <w:t>Figure 77: Sequence with margin and spacing</w:t>
        </w:r>
        <w:r w:rsidR="00020F25">
          <w:rPr>
            <w:noProof/>
            <w:webHidden/>
          </w:rPr>
          <w:tab/>
        </w:r>
        <w:r w:rsidR="00020F25">
          <w:rPr>
            <w:noProof/>
            <w:webHidden/>
          </w:rPr>
          <w:fldChar w:fldCharType="begin"/>
        </w:r>
        <w:r w:rsidR="00020F25">
          <w:rPr>
            <w:noProof/>
            <w:webHidden/>
          </w:rPr>
          <w:instrText xml:space="preserve"> PAGEREF _Toc26921247 \h </w:instrText>
        </w:r>
        <w:r w:rsidR="00020F25">
          <w:rPr>
            <w:noProof/>
            <w:webHidden/>
          </w:rPr>
        </w:r>
        <w:r w:rsidR="00020F25">
          <w:rPr>
            <w:noProof/>
            <w:webHidden/>
          </w:rPr>
          <w:fldChar w:fldCharType="separate"/>
        </w:r>
        <w:r w:rsidR="00020F25">
          <w:rPr>
            <w:noProof/>
            <w:webHidden/>
          </w:rPr>
          <w:t>146</w:t>
        </w:r>
        <w:r w:rsidR="00020F25">
          <w:rPr>
            <w:noProof/>
            <w:webHidden/>
          </w:rPr>
          <w:fldChar w:fldCharType="end"/>
        </w:r>
      </w:hyperlink>
    </w:p>
    <w:p w14:paraId="2AF55A7B" w14:textId="09BC44E6"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48" w:history="1">
        <w:r w:rsidR="00020F25" w:rsidRPr="007C1DE7">
          <w:rPr>
            <w:rStyle w:val="Hyperlink"/>
            <w:noProof/>
          </w:rPr>
          <w:t>Figure 78: Margin relaxation</w:t>
        </w:r>
        <w:r w:rsidR="00020F25">
          <w:rPr>
            <w:noProof/>
            <w:webHidden/>
          </w:rPr>
          <w:tab/>
        </w:r>
        <w:r w:rsidR="00020F25">
          <w:rPr>
            <w:noProof/>
            <w:webHidden/>
          </w:rPr>
          <w:fldChar w:fldCharType="begin"/>
        </w:r>
        <w:r w:rsidR="00020F25">
          <w:rPr>
            <w:noProof/>
            <w:webHidden/>
          </w:rPr>
          <w:instrText xml:space="preserve"> PAGEREF _Toc26921248 \h </w:instrText>
        </w:r>
        <w:r w:rsidR="00020F25">
          <w:rPr>
            <w:noProof/>
            <w:webHidden/>
          </w:rPr>
        </w:r>
        <w:r w:rsidR="00020F25">
          <w:rPr>
            <w:noProof/>
            <w:webHidden/>
          </w:rPr>
          <w:fldChar w:fldCharType="separate"/>
        </w:r>
        <w:r w:rsidR="00020F25">
          <w:rPr>
            <w:noProof/>
            <w:webHidden/>
          </w:rPr>
          <w:t>147</w:t>
        </w:r>
        <w:r w:rsidR="00020F25">
          <w:rPr>
            <w:noProof/>
            <w:webHidden/>
          </w:rPr>
          <w:fldChar w:fldCharType="end"/>
        </w:r>
      </w:hyperlink>
    </w:p>
    <w:p w14:paraId="219CF7C1" w14:textId="7D66789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49" w:history="1">
        <w:r w:rsidR="00020F25" w:rsidRPr="007C1DE7">
          <w:rPr>
            <w:rStyle w:val="Hyperlink"/>
            <w:noProof/>
          </w:rPr>
          <w:t>Figure 79: Spacing relaxation</w:t>
        </w:r>
        <w:r w:rsidR="00020F25">
          <w:rPr>
            <w:noProof/>
            <w:webHidden/>
          </w:rPr>
          <w:tab/>
        </w:r>
        <w:r w:rsidR="00020F25">
          <w:rPr>
            <w:noProof/>
            <w:webHidden/>
          </w:rPr>
          <w:fldChar w:fldCharType="begin"/>
        </w:r>
        <w:r w:rsidR="00020F25">
          <w:rPr>
            <w:noProof/>
            <w:webHidden/>
          </w:rPr>
          <w:instrText xml:space="preserve"> PAGEREF _Toc26921249 \h </w:instrText>
        </w:r>
        <w:r w:rsidR="00020F25">
          <w:rPr>
            <w:noProof/>
            <w:webHidden/>
          </w:rPr>
        </w:r>
        <w:r w:rsidR="00020F25">
          <w:rPr>
            <w:noProof/>
            <w:webHidden/>
          </w:rPr>
          <w:fldChar w:fldCharType="separate"/>
        </w:r>
        <w:r w:rsidR="00020F25">
          <w:rPr>
            <w:noProof/>
            <w:webHidden/>
          </w:rPr>
          <w:t>147</w:t>
        </w:r>
        <w:r w:rsidR="00020F25">
          <w:rPr>
            <w:noProof/>
            <w:webHidden/>
          </w:rPr>
          <w:fldChar w:fldCharType="end"/>
        </w:r>
      </w:hyperlink>
    </w:p>
    <w:p w14:paraId="1DD95D24" w14:textId="36B7E2D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50" w:history="1">
        <w:r w:rsidR="00020F25" w:rsidRPr="007C1DE7">
          <w:rPr>
            <w:rStyle w:val="Hyperlink"/>
            <w:noProof/>
          </w:rPr>
          <w:t>Figure 80: Picture of an adhesive face</w:t>
        </w:r>
        <w:r w:rsidR="00020F25">
          <w:rPr>
            <w:noProof/>
            <w:webHidden/>
          </w:rPr>
          <w:tab/>
        </w:r>
        <w:r w:rsidR="00020F25">
          <w:rPr>
            <w:noProof/>
            <w:webHidden/>
          </w:rPr>
          <w:fldChar w:fldCharType="begin"/>
        </w:r>
        <w:r w:rsidR="00020F25">
          <w:rPr>
            <w:noProof/>
            <w:webHidden/>
          </w:rPr>
          <w:instrText xml:space="preserve"> PAGEREF _Toc26921250 \h </w:instrText>
        </w:r>
        <w:r w:rsidR="00020F25">
          <w:rPr>
            <w:noProof/>
            <w:webHidden/>
          </w:rPr>
        </w:r>
        <w:r w:rsidR="00020F25">
          <w:rPr>
            <w:noProof/>
            <w:webHidden/>
          </w:rPr>
          <w:fldChar w:fldCharType="separate"/>
        </w:r>
        <w:r w:rsidR="00020F25">
          <w:rPr>
            <w:noProof/>
            <w:webHidden/>
          </w:rPr>
          <w:t>152</w:t>
        </w:r>
        <w:r w:rsidR="00020F25">
          <w:rPr>
            <w:noProof/>
            <w:webHidden/>
          </w:rPr>
          <w:fldChar w:fldCharType="end"/>
        </w:r>
      </w:hyperlink>
    </w:p>
    <w:p w14:paraId="65DF9CB6" w14:textId="36D6E022"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658CEC80" w14:textId="26613FB6" w:rsidR="00020F25" w:rsidRDefault="007C39C1">
      <w:pPr>
        <w:pStyle w:val="TableofFigure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26921251" w:history="1">
        <w:r w:rsidR="00020F25" w:rsidRPr="00974784">
          <w:rPr>
            <w:rStyle w:val="Hyperlink"/>
            <w:noProof/>
          </w:rPr>
          <w:t xml:space="preserve">Table 1: Nested elements of element </w:t>
        </w:r>
        <w:r w:rsidR="00020F25" w:rsidRPr="00974784">
          <w:rPr>
            <w:rStyle w:val="Hyperlink"/>
            <w:rFonts w:ascii="Courier New" w:hAnsi="Courier New" w:cs="Courier New"/>
            <w:i/>
            <w:noProof/>
          </w:rPr>
          <w:t>&lt;xmcf/&gt;</w:t>
        </w:r>
        <w:r w:rsidR="00020F25">
          <w:rPr>
            <w:noProof/>
            <w:webHidden/>
          </w:rPr>
          <w:tab/>
        </w:r>
        <w:r w:rsidR="00020F25">
          <w:rPr>
            <w:noProof/>
            <w:webHidden/>
          </w:rPr>
          <w:fldChar w:fldCharType="begin"/>
        </w:r>
        <w:r w:rsidR="00020F25">
          <w:rPr>
            <w:noProof/>
            <w:webHidden/>
          </w:rPr>
          <w:instrText xml:space="preserve"> PAGEREF _Toc26921251 \h </w:instrText>
        </w:r>
        <w:r w:rsidR="00020F25">
          <w:rPr>
            <w:noProof/>
            <w:webHidden/>
          </w:rPr>
        </w:r>
        <w:r w:rsidR="00020F25">
          <w:rPr>
            <w:noProof/>
            <w:webHidden/>
          </w:rPr>
          <w:fldChar w:fldCharType="separate"/>
        </w:r>
        <w:r w:rsidR="00020F25">
          <w:rPr>
            <w:noProof/>
            <w:webHidden/>
          </w:rPr>
          <w:t>28</w:t>
        </w:r>
        <w:r w:rsidR="00020F25">
          <w:rPr>
            <w:noProof/>
            <w:webHidden/>
          </w:rPr>
          <w:fldChar w:fldCharType="end"/>
        </w:r>
      </w:hyperlink>
    </w:p>
    <w:p w14:paraId="6A59D6EB" w14:textId="1C75A98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52" w:history="1">
        <w:r w:rsidR="00020F25" w:rsidRPr="00974784">
          <w:rPr>
            <w:rStyle w:val="Hyperlink"/>
            <w:noProof/>
          </w:rPr>
          <w:t>Table 2: XML-specification of</w:t>
        </w:r>
        <w:r w:rsidR="00020F25" w:rsidRPr="00974784">
          <w:rPr>
            <w:rStyle w:val="Hyperlink"/>
            <w:i/>
            <w:noProof/>
          </w:rPr>
          <w:t xml:space="preserve"> </w:t>
        </w:r>
        <w:r w:rsidR="00020F25" w:rsidRPr="00974784">
          <w:rPr>
            <w:rStyle w:val="Hyperlink"/>
            <w:rFonts w:ascii="Courier New" w:hAnsi="Courier New" w:cs="Courier New"/>
            <w:i/>
            <w:noProof/>
          </w:rPr>
          <w:t>&lt;units/&gt;</w:t>
        </w:r>
        <w:r w:rsidR="00020F25">
          <w:rPr>
            <w:noProof/>
            <w:webHidden/>
          </w:rPr>
          <w:tab/>
        </w:r>
        <w:r w:rsidR="00020F25">
          <w:rPr>
            <w:noProof/>
            <w:webHidden/>
          </w:rPr>
          <w:fldChar w:fldCharType="begin"/>
        </w:r>
        <w:r w:rsidR="00020F25">
          <w:rPr>
            <w:noProof/>
            <w:webHidden/>
          </w:rPr>
          <w:instrText xml:space="preserve"> PAGEREF _Toc26921252 \h </w:instrText>
        </w:r>
        <w:r w:rsidR="00020F25">
          <w:rPr>
            <w:noProof/>
            <w:webHidden/>
          </w:rPr>
        </w:r>
        <w:r w:rsidR="00020F25">
          <w:rPr>
            <w:noProof/>
            <w:webHidden/>
          </w:rPr>
          <w:fldChar w:fldCharType="separate"/>
        </w:r>
        <w:r w:rsidR="00020F25">
          <w:rPr>
            <w:noProof/>
            <w:webHidden/>
          </w:rPr>
          <w:t>29</w:t>
        </w:r>
        <w:r w:rsidR="00020F25">
          <w:rPr>
            <w:noProof/>
            <w:webHidden/>
          </w:rPr>
          <w:fldChar w:fldCharType="end"/>
        </w:r>
      </w:hyperlink>
    </w:p>
    <w:p w14:paraId="1396EF35" w14:textId="2937997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53" w:history="1">
        <w:r w:rsidR="00020F25" w:rsidRPr="00974784">
          <w:rPr>
            <w:rStyle w:val="Hyperlink"/>
            <w:noProof/>
          </w:rPr>
          <w:t xml:space="preserve">Table 3: XML-specification of </w:t>
        </w:r>
        <w:r w:rsidR="00020F25" w:rsidRPr="00974784">
          <w:rPr>
            <w:rStyle w:val="Hyperlink"/>
            <w:rFonts w:ascii="Courier New" w:hAnsi="Courier New" w:cs="Courier New"/>
            <w:i/>
            <w:noProof/>
          </w:rPr>
          <w:t>&lt;appdata&gt;</w:t>
        </w:r>
        <w:r w:rsidR="00020F25">
          <w:rPr>
            <w:noProof/>
            <w:webHidden/>
          </w:rPr>
          <w:tab/>
        </w:r>
        <w:r w:rsidR="00020F25">
          <w:rPr>
            <w:noProof/>
            <w:webHidden/>
          </w:rPr>
          <w:fldChar w:fldCharType="begin"/>
        </w:r>
        <w:r w:rsidR="00020F25">
          <w:rPr>
            <w:noProof/>
            <w:webHidden/>
          </w:rPr>
          <w:instrText xml:space="preserve"> PAGEREF _Toc26921253 \h </w:instrText>
        </w:r>
        <w:r w:rsidR="00020F25">
          <w:rPr>
            <w:noProof/>
            <w:webHidden/>
          </w:rPr>
        </w:r>
        <w:r w:rsidR="00020F25">
          <w:rPr>
            <w:noProof/>
            <w:webHidden/>
          </w:rPr>
          <w:fldChar w:fldCharType="separate"/>
        </w:r>
        <w:r w:rsidR="00020F25">
          <w:rPr>
            <w:noProof/>
            <w:webHidden/>
          </w:rPr>
          <w:t>31</w:t>
        </w:r>
        <w:r w:rsidR="00020F25">
          <w:rPr>
            <w:noProof/>
            <w:webHidden/>
          </w:rPr>
          <w:fldChar w:fldCharType="end"/>
        </w:r>
      </w:hyperlink>
    </w:p>
    <w:p w14:paraId="20638512" w14:textId="5D46175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54" w:history="1">
        <w:r w:rsidR="00020F25" w:rsidRPr="00974784">
          <w:rPr>
            <w:rStyle w:val="Hyperlink"/>
            <w:noProof/>
          </w:rPr>
          <w:t xml:space="preserve">Table 4: XML-specification of element </w:t>
        </w:r>
        <w:r w:rsidR="00020F25" w:rsidRPr="00974784">
          <w:rPr>
            <w:rStyle w:val="Hyperlink"/>
            <w:rFonts w:ascii="Courier New" w:hAnsi="Courier New" w:cs="Courier New"/>
            <w:i/>
            <w:noProof/>
          </w:rPr>
          <w:t>&lt;femdata/&gt;</w:t>
        </w:r>
        <w:r w:rsidR="00020F25">
          <w:rPr>
            <w:noProof/>
            <w:webHidden/>
          </w:rPr>
          <w:tab/>
        </w:r>
        <w:r w:rsidR="00020F25">
          <w:rPr>
            <w:noProof/>
            <w:webHidden/>
          </w:rPr>
          <w:fldChar w:fldCharType="begin"/>
        </w:r>
        <w:r w:rsidR="00020F25">
          <w:rPr>
            <w:noProof/>
            <w:webHidden/>
          </w:rPr>
          <w:instrText xml:space="preserve"> PAGEREF _Toc26921254 \h </w:instrText>
        </w:r>
        <w:r w:rsidR="00020F25">
          <w:rPr>
            <w:noProof/>
            <w:webHidden/>
          </w:rPr>
        </w:r>
        <w:r w:rsidR="00020F25">
          <w:rPr>
            <w:noProof/>
            <w:webHidden/>
          </w:rPr>
          <w:fldChar w:fldCharType="separate"/>
        </w:r>
        <w:r w:rsidR="00020F25">
          <w:rPr>
            <w:noProof/>
            <w:webHidden/>
          </w:rPr>
          <w:t>33</w:t>
        </w:r>
        <w:r w:rsidR="00020F25">
          <w:rPr>
            <w:noProof/>
            <w:webHidden/>
          </w:rPr>
          <w:fldChar w:fldCharType="end"/>
        </w:r>
      </w:hyperlink>
    </w:p>
    <w:p w14:paraId="24F4BB96" w14:textId="07863407"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55" w:history="1">
        <w:r w:rsidR="00020F25" w:rsidRPr="00974784">
          <w:rPr>
            <w:rStyle w:val="Hyperlink"/>
            <w:noProof/>
          </w:rPr>
          <w:t xml:space="preserve">Table 5: Nested elements of the child element of </w:t>
        </w:r>
        <w:r w:rsidR="00020F25" w:rsidRPr="00974784">
          <w:rPr>
            <w:rStyle w:val="Hyperlink"/>
            <w:rFonts w:ascii="Courier New" w:hAnsi="Courier New" w:cs="Courier New"/>
            <w:i/>
            <w:noProof/>
          </w:rPr>
          <w:t>&lt;femdata/&gt;</w:t>
        </w:r>
        <w:r w:rsidR="00020F25">
          <w:rPr>
            <w:noProof/>
            <w:webHidden/>
          </w:rPr>
          <w:tab/>
        </w:r>
        <w:r w:rsidR="00020F25">
          <w:rPr>
            <w:noProof/>
            <w:webHidden/>
          </w:rPr>
          <w:fldChar w:fldCharType="begin"/>
        </w:r>
        <w:r w:rsidR="00020F25">
          <w:rPr>
            <w:noProof/>
            <w:webHidden/>
          </w:rPr>
          <w:instrText xml:space="preserve"> PAGEREF _Toc26921255 \h </w:instrText>
        </w:r>
        <w:r w:rsidR="00020F25">
          <w:rPr>
            <w:noProof/>
            <w:webHidden/>
          </w:rPr>
        </w:r>
        <w:r w:rsidR="00020F25">
          <w:rPr>
            <w:noProof/>
            <w:webHidden/>
          </w:rPr>
          <w:fldChar w:fldCharType="separate"/>
        </w:r>
        <w:r w:rsidR="00020F25">
          <w:rPr>
            <w:noProof/>
            <w:webHidden/>
          </w:rPr>
          <w:t>33</w:t>
        </w:r>
        <w:r w:rsidR="00020F25">
          <w:rPr>
            <w:noProof/>
            <w:webHidden/>
          </w:rPr>
          <w:fldChar w:fldCharType="end"/>
        </w:r>
      </w:hyperlink>
    </w:p>
    <w:p w14:paraId="5BCD3E3C" w14:textId="016BAFB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56" w:history="1">
        <w:r w:rsidR="00020F25" w:rsidRPr="00974784">
          <w:rPr>
            <w:rStyle w:val="Hyperlink"/>
            <w:noProof/>
          </w:rPr>
          <w:t xml:space="preserve">Table 6: Attributes of element </w:t>
        </w:r>
        <w:r w:rsidR="00020F25" w:rsidRPr="00974784">
          <w:rPr>
            <w:rStyle w:val="Hyperlink"/>
            <w:rFonts w:ascii="Courier New" w:hAnsi="Courier New" w:cs="Courier New"/>
            <w:i/>
            <w:noProof/>
          </w:rPr>
          <w:t>&lt;connection_group/&gt;</w:t>
        </w:r>
        <w:r w:rsidR="00020F25">
          <w:rPr>
            <w:noProof/>
            <w:webHidden/>
          </w:rPr>
          <w:tab/>
        </w:r>
        <w:r w:rsidR="00020F25">
          <w:rPr>
            <w:noProof/>
            <w:webHidden/>
          </w:rPr>
          <w:fldChar w:fldCharType="begin"/>
        </w:r>
        <w:r w:rsidR="00020F25">
          <w:rPr>
            <w:noProof/>
            <w:webHidden/>
          </w:rPr>
          <w:instrText xml:space="preserve"> PAGEREF _Toc26921256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6BD96E58" w14:textId="2BD0D01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57" w:history="1">
        <w:r w:rsidR="00020F25" w:rsidRPr="00974784">
          <w:rPr>
            <w:rStyle w:val="Hyperlink"/>
            <w:noProof/>
          </w:rPr>
          <w:t xml:space="preserve">Table 7: Nested elements of element </w:t>
        </w:r>
        <w:r w:rsidR="00020F25" w:rsidRPr="00974784">
          <w:rPr>
            <w:rStyle w:val="Hyperlink"/>
            <w:rFonts w:ascii="Courier New" w:hAnsi="Courier New" w:cs="Courier New"/>
            <w:i/>
            <w:noProof/>
          </w:rPr>
          <w:t>&lt;connection_group/&gt;</w:t>
        </w:r>
        <w:r w:rsidR="00020F25">
          <w:rPr>
            <w:noProof/>
            <w:webHidden/>
          </w:rPr>
          <w:tab/>
        </w:r>
        <w:r w:rsidR="00020F25">
          <w:rPr>
            <w:noProof/>
            <w:webHidden/>
          </w:rPr>
          <w:fldChar w:fldCharType="begin"/>
        </w:r>
        <w:r w:rsidR="00020F25">
          <w:rPr>
            <w:noProof/>
            <w:webHidden/>
          </w:rPr>
          <w:instrText xml:space="preserve"> PAGEREF _Toc26921257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0F6B0B0D" w14:textId="2E3001C6"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58" w:history="1">
        <w:r w:rsidR="00020F25" w:rsidRPr="00974784">
          <w:rPr>
            <w:rStyle w:val="Hyperlink"/>
            <w:noProof/>
          </w:rPr>
          <w:t xml:space="preserve">Table 8: Nested elements of </w:t>
        </w:r>
        <w:r w:rsidR="00020F25" w:rsidRPr="00974784">
          <w:rPr>
            <w:rStyle w:val="Hyperlink"/>
            <w:rFonts w:ascii="Courier New" w:hAnsi="Courier New" w:cs="Courier New"/>
            <w:i/>
            <w:noProof/>
          </w:rPr>
          <w:t>&lt;connected_to&gt;</w:t>
        </w:r>
        <w:r w:rsidR="00020F25">
          <w:rPr>
            <w:noProof/>
            <w:webHidden/>
          </w:rPr>
          <w:tab/>
        </w:r>
        <w:r w:rsidR="00020F25">
          <w:rPr>
            <w:noProof/>
            <w:webHidden/>
          </w:rPr>
          <w:fldChar w:fldCharType="begin"/>
        </w:r>
        <w:r w:rsidR="00020F25">
          <w:rPr>
            <w:noProof/>
            <w:webHidden/>
          </w:rPr>
          <w:instrText xml:space="preserve"> PAGEREF _Toc26921258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1893A68D" w14:textId="2B492BD7"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59" w:history="1">
        <w:r w:rsidR="00020F25" w:rsidRPr="00974784">
          <w:rPr>
            <w:rStyle w:val="Hyperlink"/>
            <w:noProof/>
          </w:rPr>
          <w:t xml:space="preserve">Table 9: Attributes of element </w:t>
        </w:r>
        <w:r w:rsidR="00020F25" w:rsidRPr="00974784">
          <w:rPr>
            <w:rStyle w:val="Hyperlink"/>
            <w:rFonts w:ascii="Courier New" w:hAnsi="Courier New" w:cs="Courier New"/>
            <w:i/>
            <w:noProof/>
          </w:rPr>
          <w:t>&lt;part/&gt;</w:t>
        </w:r>
        <w:r w:rsidR="00020F25">
          <w:rPr>
            <w:noProof/>
            <w:webHidden/>
          </w:rPr>
          <w:tab/>
        </w:r>
        <w:r w:rsidR="00020F25">
          <w:rPr>
            <w:noProof/>
            <w:webHidden/>
          </w:rPr>
          <w:fldChar w:fldCharType="begin"/>
        </w:r>
        <w:r w:rsidR="00020F25">
          <w:rPr>
            <w:noProof/>
            <w:webHidden/>
          </w:rPr>
          <w:instrText xml:space="preserve"> PAGEREF _Toc26921259 \h </w:instrText>
        </w:r>
        <w:r w:rsidR="00020F25">
          <w:rPr>
            <w:noProof/>
            <w:webHidden/>
          </w:rPr>
        </w:r>
        <w:r w:rsidR="00020F25">
          <w:rPr>
            <w:noProof/>
            <w:webHidden/>
          </w:rPr>
          <w:fldChar w:fldCharType="separate"/>
        </w:r>
        <w:r w:rsidR="00020F25">
          <w:rPr>
            <w:noProof/>
            <w:webHidden/>
          </w:rPr>
          <w:t>35</w:t>
        </w:r>
        <w:r w:rsidR="00020F25">
          <w:rPr>
            <w:noProof/>
            <w:webHidden/>
          </w:rPr>
          <w:fldChar w:fldCharType="end"/>
        </w:r>
      </w:hyperlink>
    </w:p>
    <w:p w14:paraId="736924DE" w14:textId="16EFDD39"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60" w:history="1">
        <w:r w:rsidR="00020F25" w:rsidRPr="00974784">
          <w:rPr>
            <w:rStyle w:val="Hyperlink"/>
            <w:noProof/>
          </w:rPr>
          <w:t xml:space="preserve">Table 10: Attributes of element </w:t>
        </w:r>
        <w:r w:rsidR="00020F25" w:rsidRPr="00974784">
          <w:rPr>
            <w:rStyle w:val="Hyperlink"/>
            <w:rFonts w:ascii="Courier New" w:hAnsi="Courier New" w:cs="Courier New"/>
            <w:i/>
            <w:noProof/>
          </w:rPr>
          <w:t>&lt;assy/&gt;</w:t>
        </w:r>
        <w:r w:rsidR="00020F25">
          <w:rPr>
            <w:noProof/>
            <w:webHidden/>
          </w:rPr>
          <w:tab/>
        </w:r>
        <w:r w:rsidR="00020F25">
          <w:rPr>
            <w:noProof/>
            <w:webHidden/>
          </w:rPr>
          <w:fldChar w:fldCharType="begin"/>
        </w:r>
        <w:r w:rsidR="00020F25">
          <w:rPr>
            <w:noProof/>
            <w:webHidden/>
          </w:rPr>
          <w:instrText xml:space="preserve"> PAGEREF _Toc26921260 \h </w:instrText>
        </w:r>
        <w:r w:rsidR="00020F25">
          <w:rPr>
            <w:noProof/>
            <w:webHidden/>
          </w:rPr>
        </w:r>
        <w:r w:rsidR="00020F25">
          <w:rPr>
            <w:noProof/>
            <w:webHidden/>
          </w:rPr>
          <w:fldChar w:fldCharType="separate"/>
        </w:r>
        <w:r w:rsidR="00020F25">
          <w:rPr>
            <w:noProof/>
            <w:webHidden/>
          </w:rPr>
          <w:t>35</w:t>
        </w:r>
        <w:r w:rsidR="00020F25">
          <w:rPr>
            <w:noProof/>
            <w:webHidden/>
          </w:rPr>
          <w:fldChar w:fldCharType="end"/>
        </w:r>
      </w:hyperlink>
    </w:p>
    <w:p w14:paraId="23B85AF3" w14:textId="3500A60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61" w:history="1">
        <w:r w:rsidR="00020F25" w:rsidRPr="00974784">
          <w:rPr>
            <w:rStyle w:val="Hyperlink"/>
            <w:noProof/>
          </w:rPr>
          <w:t xml:space="preserve">Table 11: Nested elements of </w:t>
        </w:r>
        <w:r w:rsidR="00020F25" w:rsidRPr="00974784">
          <w:rPr>
            <w:rStyle w:val="Hyperlink"/>
            <w:rFonts w:ascii="Courier New" w:hAnsi="Courier New" w:cs="Courier New"/>
            <w:i/>
            <w:noProof/>
          </w:rPr>
          <w:t>&lt;stacking&gt;</w:t>
        </w:r>
        <w:r w:rsidR="00020F25">
          <w:rPr>
            <w:noProof/>
            <w:webHidden/>
          </w:rPr>
          <w:tab/>
        </w:r>
        <w:r w:rsidR="00020F25">
          <w:rPr>
            <w:noProof/>
            <w:webHidden/>
          </w:rPr>
          <w:fldChar w:fldCharType="begin"/>
        </w:r>
        <w:r w:rsidR="00020F25">
          <w:rPr>
            <w:noProof/>
            <w:webHidden/>
          </w:rPr>
          <w:instrText xml:space="preserve"> PAGEREF _Toc26921261 \h </w:instrText>
        </w:r>
        <w:r w:rsidR="00020F25">
          <w:rPr>
            <w:noProof/>
            <w:webHidden/>
          </w:rPr>
        </w:r>
        <w:r w:rsidR="00020F25">
          <w:rPr>
            <w:noProof/>
            <w:webHidden/>
          </w:rPr>
          <w:fldChar w:fldCharType="separate"/>
        </w:r>
        <w:r w:rsidR="00020F25">
          <w:rPr>
            <w:noProof/>
            <w:webHidden/>
          </w:rPr>
          <w:t>37</w:t>
        </w:r>
        <w:r w:rsidR="00020F25">
          <w:rPr>
            <w:noProof/>
            <w:webHidden/>
          </w:rPr>
          <w:fldChar w:fldCharType="end"/>
        </w:r>
      </w:hyperlink>
    </w:p>
    <w:p w14:paraId="7285F151" w14:textId="2F3A3C3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62" w:history="1">
        <w:r w:rsidR="00020F25" w:rsidRPr="00974784">
          <w:rPr>
            <w:rStyle w:val="Hyperlink"/>
            <w:noProof/>
          </w:rPr>
          <w:t>Table 12: Attributes of &lt;stacking&gt;</w:t>
        </w:r>
        <w:r w:rsidR="00020F25">
          <w:rPr>
            <w:noProof/>
            <w:webHidden/>
          </w:rPr>
          <w:tab/>
        </w:r>
        <w:r w:rsidR="00020F25">
          <w:rPr>
            <w:noProof/>
            <w:webHidden/>
          </w:rPr>
          <w:fldChar w:fldCharType="begin"/>
        </w:r>
        <w:r w:rsidR="00020F25">
          <w:rPr>
            <w:noProof/>
            <w:webHidden/>
          </w:rPr>
          <w:instrText xml:space="preserve"> PAGEREF _Toc26921262 \h </w:instrText>
        </w:r>
        <w:r w:rsidR="00020F25">
          <w:rPr>
            <w:noProof/>
            <w:webHidden/>
          </w:rPr>
        </w:r>
        <w:r w:rsidR="00020F25">
          <w:rPr>
            <w:noProof/>
            <w:webHidden/>
          </w:rPr>
          <w:fldChar w:fldCharType="separate"/>
        </w:r>
        <w:r w:rsidR="00020F25">
          <w:rPr>
            <w:noProof/>
            <w:webHidden/>
          </w:rPr>
          <w:t>37</w:t>
        </w:r>
        <w:r w:rsidR="00020F25">
          <w:rPr>
            <w:noProof/>
            <w:webHidden/>
          </w:rPr>
          <w:fldChar w:fldCharType="end"/>
        </w:r>
      </w:hyperlink>
    </w:p>
    <w:p w14:paraId="1787B6DA" w14:textId="3222E5F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63" w:history="1">
        <w:r w:rsidR="00020F25" w:rsidRPr="00974784">
          <w:rPr>
            <w:rStyle w:val="Hyperlink"/>
            <w:noProof/>
          </w:rPr>
          <w:t>Table 13: Attributes of &lt;level&gt;</w:t>
        </w:r>
        <w:r w:rsidR="00020F25">
          <w:rPr>
            <w:noProof/>
            <w:webHidden/>
          </w:rPr>
          <w:tab/>
        </w:r>
        <w:r w:rsidR="00020F25">
          <w:rPr>
            <w:noProof/>
            <w:webHidden/>
          </w:rPr>
          <w:fldChar w:fldCharType="begin"/>
        </w:r>
        <w:r w:rsidR="00020F25">
          <w:rPr>
            <w:noProof/>
            <w:webHidden/>
          </w:rPr>
          <w:instrText xml:space="preserve"> PAGEREF _Toc26921263 \h </w:instrText>
        </w:r>
        <w:r w:rsidR="00020F25">
          <w:rPr>
            <w:noProof/>
            <w:webHidden/>
          </w:rPr>
        </w:r>
        <w:r w:rsidR="00020F25">
          <w:rPr>
            <w:noProof/>
            <w:webHidden/>
          </w:rPr>
          <w:fldChar w:fldCharType="separate"/>
        </w:r>
        <w:r w:rsidR="00020F25">
          <w:rPr>
            <w:noProof/>
            <w:webHidden/>
          </w:rPr>
          <w:t>37</w:t>
        </w:r>
        <w:r w:rsidR="00020F25">
          <w:rPr>
            <w:noProof/>
            <w:webHidden/>
          </w:rPr>
          <w:fldChar w:fldCharType="end"/>
        </w:r>
      </w:hyperlink>
    </w:p>
    <w:p w14:paraId="4C7E7793" w14:textId="07F6887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64" w:history="1">
        <w:r w:rsidR="00020F25" w:rsidRPr="00974784">
          <w:rPr>
            <w:rStyle w:val="Hyperlink"/>
            <w:noProof/>
          </w:rPr>
          <w:t xml:space="preserve">Table 14: Nested elements of element </w:t>
        </w:r>
        <w:r w:rsidR="00020F25" w:rsidRPr="00974784">
          <w:rPr>
            <w:rStyle w:val="Hyperlink"/>
            <w:rFonts w:ascii="Courier New" w:hAnsi="Courier New" w:cs="Courier New"/>
            <w:i/>
            <w:noProof/>
          </w:rPr>
          <w:t>&lt;contact_list/&gt;</w:t>
        </w:r>
        <w:r w:rsidR="00020F25">
          <w:rPr>
            <w:noProof/>
            <w:webHidden/>
          </w:rPr>
          <w:tab/>
        </w:r>
        <w:r w:rsidR="00020F25">
          <w:rPr>
            <w:noProof/>
            <w:webHidden/>
          </w:rPr>
          <w:fldChar w:fldCharType="begin"/>
        </w:r>
        <w:r w:rsidR="00020F25">
          <w:rPr>
            <w:noProof/>
            <w:webHidden/>
          </w:rPr>
          <w:instrText xml:space="preserve"> PAGEREF _Toc26921264 \h </w:instrText>
        </w:r>
        <w:r w:rsidR="00020F25">
          <w:rPr>
            <w:noProof/>
            <w:webHidden/>
          </w:rPr>
        </w:r>
        <w:r w:rsidR="00020F25">
          <w:rPr>
            <w:noProof/>
            <w:webHidden/>
          </w:rPr>
          <w:fldChar w:fldCharType="separate"/>
        </w:r>
        <w:r w:rsidR="00020F25">
          <w:rPr>
            <w:noProof/>
            <w:webHidden/>
          </w:rPr>
          <w:t>39</w:t>
        </w:r>
        <w:r w:rsidR="00020F25">
          <w:rPr>
            <w:noProof/>
            <w:webHidden/>
          </w:rPr>
          <w:fldChar w:fldCharType="end"/>
        </w:r>
      </w:hyperlink>
    </w:p>
    <w:p w14:paraId="2ABE2CF4" w14:textId="7F372AE9"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65" w:history="1">
        <w:r w:rsidR="00020F25" w:rsidRPr="00974784">
          <w:rPr>
            <w:rStyle w:val="Hyperlink"/>
            <w:noProof/>
          </w:rPr>
          <w:t xml:space="preserve">Table 15: Nested elements of element </w:t>
        </w:r>
        <w:r w:rsidR="00020F25" w:rsidRPr="00974784">
          <w:rPr>
            <w:rStyle w:val="Hyperlink"/>
            <w:rFonts w:ascii="Courier New" w:hAnsi="Courier New" w:cs="Courier New"/>
            <w:i/>
            <w:noProof/>
          </w:rPr>
          <w:t>&lt;contact/&gt;</w:t>
        </w:r>
        <w:r w:rsidR="00020F25">
          <w:rPr>
            <w:noProof/>
            <w:webHidden/>
          </w:rPr>
          <w:tab/>
        </w:r>
        <w:r w:rsidR="00020F25">
          <w:rPr>
            <w:noProof/>
            <w:webHidden/>
          </w:rPr>
          <w:fldChar w:fldCharType="begin"/>
        </w:r>
        <w:r w:rsidR="00020F25">
          <w:rPr>
            <w:noProof/>
            <w:webHidden/>
          </w:rPr>
          <w:instrText xml:space="preserve"> PAGEREF _Toc26921265 \h </w:instrText>
        </w:r>
        <w:r w:rsidR="00020F25">
          <w:rPr>
            <w:noProof/>
            <w:webHidden/>
          </w:rPr>
        </w:r>
        <w:r w:rsidR="00020F25">
          <w:rPr>
            <w:noProof/>
            <w:webHidden/>
          </w:rPr>
          <w:fldChar w:fldCharType="separate"/>
        </w:r>
        <w:r w:rsidR="00020F25">
          <w:rPr>
            <w:noProof/>
            <w:webHidden/>
          </w:rPr>
          <w:t>39</w:t>
        </w:r>
        <w:r w:rsidR="00020F25">
          <w:rPr>
            <w:noProof/>
            <w:webHidden/>
          </w:rPr>
          <w:fldChar w:fldCharType="end"/>
        </w:r>
      </w:hyperlink>
    </w:p>
    <w:p w14:paraId="5CCF4B5B" w14:textId="0027B41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66" w:history="1">
        <w:r w:rsidR="00020F25" w:rsidRPr="00974784">
          <w:rPr>
            <w:rStyle w:val="Hyperlink"/>
            <w:noProof/>
          </w:rPr>
          <w:t xml:space="preserve">Table 16: Attributes of element </w:t>
        </w:r>
        <w:r w:rsidR="00020F25" w:rsidRPr="00974784">
          <w:rPr>
            <w:rStyle w:val="Hyperlink"/>
            <w:rFonts w:ascii="Courier New" w:hAnsi="Courier New" w:cs="Courier New"/>
            <w:i/>
            <w:noProof/>
          </w:rPr>
          <w:t>&lt;partner/&gt;</w:t>
        </w:r>
        <w:r w:rsidR="00020F25">
          <w:rPr>
            <w:noProof/>
            <w:webHidden/>
          </w:rPr>
          <w:tab/>
        </w:r>
        <w:r w:rsidR="00020F25">
          <w:rPr>
            <w:noProof/>
            <w:webHidden/>
          </w:rPr>
          <w:fldChar w:fldCharType="begin"/>
        </w:r>
        <w:r w:rsidR="00020F25">
          <w:rPr>
            <w:noProof/>
            <w:webHidden/>
          </w:rPr>
          <w:instrText xml:space="preserve"> PAGEREF _Toc26921266 \h </w:instrText>
        </w:r>
        <w:r w:rsidR="00020F25">
          <w:rPr>
            <w:noProof/>
            <w:webHidden/>
          </w:rPr>
        </w:r>
        <w:r w:rsidR="00020F25">
          <w:rPr>
            <w:noProof/>
            <w:webHidden/>
          </w:rPr>
          <w:fldChar w:fldCharType="separate"/>
        </w:r>
        <w:r w:rsidR="00020F25">
          <w:rPr>
            <w:noProof/>
            <w:webHidden/>
          </w:rPr>
          <w:t>40</w:t>
        </w:r>
        <w:r w:rsidR="00020F25">
          <w:rPr>
            <w:noProof/>
            <w:webHidden/>
          </w:rPr>
          <w:fldChar w:fldCharType="end"/>
        </w:r>
      </w:hyperlink>
    </w:p>
    <w:p w14:paraId="178ABD2D" w14:textId="1353433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67" w:history="1">
        <w:r w:rsidR="00020F25" w:rsidRPr="00974784">
          <w:rPr>
            <w:rStyle w:val="Hyperlink"/>
            <w:noProof/>
          </w:rPr>
          <w:t xml:space="preserve">Table 17: Attributes of element </w:t>
        </w:r>
        <w:r w:rsidR="00020F25" w:rsidRPr="00974784">
          <w:rPr>
            <w:rStyle w:val="Hyperlink"/>
            <w:rFonts w:ascii="Courier New" w:hAnsi="Courier New" w:cs="Courier New"/>
            <w:i/>
            <w:noProof/>
          </w:rPr>
          <w:t>&lt;coefficients/&gt;</w:t>
        </w:r>
        <w:r w:rsidR="00020F25">
          <w:rPr>
            <w:noProof/>
            <w:webHidden/>
          </w:rPr>
          <w:tab/>
        </w:r>
        <w:r w:rsidR="00020F25">
          <w:rPr>
            <w:noProof/>
            <w:webHidden/>
          </w:rPr>
          <w:fldChar w:fldCharType="begin"/>
        </w:r>
        <w:r w:rsidR="00020F25">
          <w:rPr>
            <w:noProof/>
            <w:webHidden/>
          </w:rPr>
          <w:instrText xml:space="preserve"> PAGEREF _Toc26921267 \h </w:instrText>
        </w:r>
        <w:r w:rsidR="00020F25">
          <w:rPr>
            <w:noProof/>
            <w:webHidden/>
          </w:rPr>
        </w:r>
        <w:r w:rsidR="00020F25">
          <w:rPr>
            <w:noProof/>
            <w:webHidden/>
          </w:rPr>
          <w:fldChar w:fldCharType="separate"/>
        </w:r>
        <w:r w:rsidR="00020F25">
          <w:rPr>
            <w:noProof/>
            <w:webHidden/>
          </w:rPr>
          <w:t>41</w:t>
        </w:r>
        <w:r w:rsidR="00020F25">
          <w:rPr>
            <w:noProof/>
            <w:webHidden/>
          </w:rPr>
          <w:fldChar w:fldCharType="end"/>
        </w:r>
      </w:hyperlink>
    </w:p>
    <w:p w14:paraId="40881607" w14:textId="327C781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68" w:history="1">
        <w:r w:rsidR="00020F25" w:rsidRPr="00974784">
          <w:rPr>
            <w:rStyle w:val="Hyperlink"/>
            <w:noProof/>
          </w:rPr>
          <w:t xml:space="preserve">Table 18: Nested elements of element </w:t>
        </w:r>
        <w:r w:rsidR="00020F25" w:rsidRPr="00974784">
          <w:rPr>
            <w:rStyle w:val="Hyperlink"/>
            <w:rFonts w:ascii="Courier New" w:hAnsi="Courier New" w:cs="Courier New"/>
            <w:i/>
            <w:noProof/>
          </w:rPr>
          <w:t>&lt;connection_list&gt;</w:t>
        </w:r>
        <w:r w:rsidR="00020F25">
          <w:rPr>
            <w:noProof/>
            <w:webHidden/>
          </w:rPr>
          <w:tab/>
        </w:r>
        <w:r w:rsidR="00020F25">
          <w:rPr>
            <w:noProof/>
            <w:webHidden/>
          </w:rPr>
          <w:fldChar w:fldCharType="begin"/>
        </w:r>
        <w:r w:rsidR="00020F25">
          <w:rPr>
            <w:noProof/>
            <w:webHidden/>
          </w:rPr>
          <w:instrText xml:space="preserve"> PAGEREF _Toc26921268 \h </w:instrText>
        </w:r>
        <w:r w:rsidR="00020F25">
          <w:rPr>
            <w:noProof/>
            <w:webHidden/>
          </w:rPr>
        </w:r>
        <w:r w:rsidR="00020F25">
          <w:rPr>
            <w:noProof/>
            <w:webHidden/>
          </w:rPr>
          <w:fldChar w:fldCharType="separate"/>
        </w:r>
        <w:r w:rsidR="00020F25">
          <w:rPr>
            <w:noProof/>
            <w:webHidden/>
          </w:rPr>
          <w:t>41</w:t>
        </w:r>
        <w:r w:rsidR="00020F25">
          <w:rPr>
            <w:noProof/>
            <w:webHidden/>
          </w:rPr>
          <w:fldChar w:fldCharType="end"/>
        </w:r>
      </w:hyperlink>
    </w:p>
    <w:p w14:paraId="3FC1EA9A" w14:textId="0E61428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69" w:history="1">
        <w:r w:rsidR="00020F25" w:rsidRPr="00974784">
          <w:rPr>
            <w:rStyle w:val="Hyperlink"/>
            <w:noProof/>
          </w:rPr>
          <w:t xml:space="preserve">Table 19: Nested elements of element </w:t>
        </w:r>
        <w:r w:rsidR="00020F25" w:rsidRPr="00974784">
          <w:rPr>
            <w:rStyle w:val="Hyperlink"/>
            <w:rFonts w:ascii="Courier New" w:hAnsi="Courier New" w:cs="Courier New"/>
            <w:i/>
            <w:noProof/>
          </w:rPr>
          <w:t>&lt;custom_attributes_list/&gt;</w:t>
        </w:r>
        <w:r w:rsidR="00020F25">
          <w:rPr>
            <w:noProof/>
            <w:webHidden/>
          </w:rPr>
          <w:tab/>
        </w:r>
        <w:r w:rsidR="00020F25">
          <w:rPr>
            <w:noProof/>
            <w:webHidden/>
          </w:rPr>
          <w:fldChar w:fldCharType="begin"/>
        </w:r>
        <w:r w:rsidR="00020F25">
          <w:rPr>
            <w:noProof/>
            <w:webHidden/>
          </w:rPr>
          <w:instrText xml:space="preserve"> PAGEREF _Toc26921269 \h </w:instrText>
        </w:r>
        <w:r w:rsidR="00020F25">
          <w:rPr>
            <w:noProof/>
            <w:webHidden/>
          </w:rPr>
        </w:r>
        <w:r w:rsidR="00020F25">
          <w:rPr>
            <w:noProof/>
            <w:webHidden/>
          </w:rPr>
          <w:fldChar w:fldCharType="separate"/>
        </w:r>
        <w:r w:rsidR="00020F25">
          <w:rPr>
            <w:noProof/>
            <w:webHidden/>
          </w:rPr>
          <w:t>45</w:t>
        </w:r>
        <w:r w:rsidR="00020F25">
          <w:rPr>
            <w:noProof/>
            <w:webHidden/>
          </w:rPr>
          <w:fldChar w:fldCharType="end"/>
        </w:r>
      </w:hyperlink>
    </w:p>
    <w:p w14:paraId="0D51EA8B" w14:textId="0E9FEAA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70" w:history="1">
        <w:r w:rsidR="00020F25" w:rsidRPr="00974784">
          <w:rPr>
            <w:rStyle w:val="Hyperlink"/>
            <w:noProof/>
          </w:rPr>
          <w:t xml:space="preserve">Table 20: Attributes of </w:t>
        </w:r>
        <w:r w:rsidR="00020F25" w:rsidRPr="00974784">
          <w:rPr>
            <w:rStyle w:val="Hyperlink"/>
            <w:rFonts w:ascii="Courier New" w:hAnsi="Courier New" w:cs="Courier New"/>
            <w:i/>
            <w:noProof/>
          </w:rPr>
          <w:t>&lt;custom_attributes/&gt;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_Toc26921270 \h </w:instrText>
        </w:r>
        <w:r w:rsidR="00020F25">
          <w:rPr>
            <w:noProof/>
            <w:webHidden/>
          </w:rPr>
        </w:r>
        <w:r w:rsidR="00020F25">
          <w:rPr>
            <w:noProof/>
            <w:webHidden/>
          </w:rPr>
          <w:fldChar w:fldCharType="separate"/>
        </w:r>
        <w:r w:rsidR="00020F25">
          <w:rPr>
            <w:noProof/>
            <w:webHidden/>
          </w:rPr>
          <w:t>45</w:t>
        </w:r>
        <w:r w:rsidR="00020F25">
          <w:rPr>
            <w:noProof/>
            <w:webHidden/>
          </w:rPr>
          <w:fldChar w:fldCharType="end"/>
        </w:r>
      </w:hyperlink>
    </w:p>
    <w:p w14:paraId="1A9F8CBF" w14:textId="48DAFEE6"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71" w:history="1">
        <w:r w:rsidR="00020F25" w:rsidRPr="00974784">
          <w:rPr>
            <w:rStyle w:val="Hyperlink"/>
            <w:noProof/>
          </w:rPr>
          <w:t xml:space="preserve">Table 21: Nested elements of element </w:t>
        </w:r>
        <w:r w:rsidR="00020F25" w:rsidRPr="00974784">
          <w:rPr>
            <w:rStyle w:val="Hyperlink"/>
            <w:rFonts w:ascii="Courier New" w:hAnsi="Courier New" w:cs="Courier New"/>
            <w:i/>
            <w:noProof/>
          </w:rPr>
          <w:t>&lt;custom_attributes/&gt;</w:t>
        </w:r>
        <w:r w:rsidR="00020F25">
          <w:rPr>
            <w:noProof/>
            <w:webHidden/>
          </w:rPr>
          <w:tab/>
        </w:r>
        <w:r w:rsidR="00020F25">
          <w:rPr>
            <w:noProof/>
            <w:webHidden/>
          </w:rPr>
          <w:fldChar w:fldCharType="begin"/>
        </w:r>
        <w:r w:rsidR="00020F25">
          <w:rPr>
            <w:noProof/>
            <w:webHidden/>
          </w:rPr>
          <w:instrText xml:space="preserve"> PAGEREF _Toc26921271 \h </w:instrText>
        </w:r>
        <w:r w:rsidR="00020F25">
          <w:rPr>
            <w:noProof/>
            <w:webHidden/>
          </w:rPr>
        </w:r>
        <w:r w:rsidR="00020F25">
          <w:rPr>
            <w:noProof/>
            <w:webHidden/>
          </w:rPr>
          <w:fldChar w:fldCharType="separate"/>
        </w:r>
        <w:r w:rsidR="00020F25">
          <w:rPr>
            <w:noProof/>
            <w:webHidden/>
          </w:rPr>
          <w:t>46</w:t>
        </w:r>
        <w:r w:rsidR="00020F25">
          <w:rPr>
            <w:noProof/>
            <w:webHidden/>
          </w:rPr>
          <w:fldChar w:fldCharType="end"/>
        </w:r>
      </w:hyperlink>
    </w:p>
    <w:p w14:paraId="75E74257" w14:textId="6713D03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72" w:history="1">
        <w:r w:rsidR="00020F25" w:rsidRPr="00974784">
          <w:rPr>
            <w:rStyle w:val="Hyperlink"/>
            <w:noProof/>
          </w:rPr>
          <w:t xml:space="preserve">Table 22: Attributes of </w:t>
        </w:r>
        <w:r w:rsidR="00020F25" w:rsidRPr="00974784">
          <w:rPr>
            <w:rStyle w:val="Hyperlink"/>
            <w:rFonts w:ascii="Courier New" w:hAnsi="Courier New" w:cs="Courier New"/>
            <w:i/>
            <w:noProof/>
          </w:rPr>
          <w:t>&lt;string/&gt;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_Toc26921272 \h </w:instrText>
        </w:r>
        <w:r w:rsidR="00020F25">
          <w:rPr>
            <w:noProof/>
            <w:webHidden/>
          </w:rPr>
        </w:r>
        <w:r w:rsidR="00020F25">
          <w:rPr>
            <w:noProof/>
            <w:webHidden/>
          </w:rPr>
          <w:fldChar w:fldCharType="separate"/>
        </w:r>
        <w:r w:rsidR="00020F25">
          <w:rPr>
            <w:noProof/>
            <w:webHidden/>
          </w:rPr>
          <w:t>46</w:t>
        </w:r>
        <w:r w:rsidR="00020F25">
          <w:rPr>
            <w:noProof/>
            <w:webHidden/>
          </w:rPr>
          <w:fldChar w:fldCharType="end"/>
        </w:r>
      </w:hyperlink>
    </w:p>
    <w:p w14:paraId="43E90455" w14:textId="74F83F1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73" w:history="1">
        <w:r w:rsidR="00020F25" w:rsidRPr="00974784">
          <w:rPr>
            <w:rStyle w:val="Hyperlink"/>
            <w:noProof/>
          </w:rPr>
          <w:t xml:space="preserve">Table 23: Attributes of </w:t>
        </w:r>
        <w:r w:rsidR="00020F25" w:rsidRPr="00974784">
          <w:rPr>
            <w:rStyle w:val="Hyperlink"/>
            <w:rFonts w:ascii="Courier New" w:hAnsi="Courier New" w:cs="Courier New"/>
            <w:i/>
            <w:noProof/>
          </w:rPr>
          <w:t>&lt;real/&gt;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_Toc26921273 \h </w:instrText>
        </w:r>
        <w:r w:rsidR="00020F25">
          <w:rPr>
            <w:noProof/>
            <w:webHidden/>
          </w:rPr>
        </w:r>
        <w:r w:rsidR="00020F25">
          <w:rPr>
            <w:noProof/>
            <w:webHidden/>
          </w:rPr>
          <w:fldChar w:fldCharType="separate"/>
        </w:r>
        <w:r w:rsidR="00020F25">
          <w:rPr>
            <w:noProof/>
            <w:webHidden/>
          </w:rPr>
          <w:t>46</w:t>
        </w:r>
        <w:r w:rsidR="00020F25">
          <w:rPr>
            <w:noProof/>
            <w:webHidden/>
          </w:rPr>
          <w:fldChar w:fldCharType="end"/>
        </w:r>
      </w:hyperlink>
    </w:p>
    <w:p w14:paraId="5D580D1D" w14:textId="2274778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74" w:history="1">
        <w:r w:rsidR="00020F25" w:rsidRPr="00974784">
          <w:rPr>
            <w:rStyle w:val="Hyperlink"/>
            <w:noProof/>
          </w:rPr>
          <w:t xml:space="preserve">Table 24: Attributes of </w:t>
        </w:r>
        <w:r w:rsidR="00020F25" w:rsidRPr="00974784">
          <w:rPr>
            <w:rStyle w:val="Hyperlink"/>
            <w:rFonts w:ascii="Courier New" w:hAnsi="Courier New" w:cs="Courier New"/>
            <w:i/>
            <w:noProof/>
          </w:rPr>
          <w:t>&lt;integer/&gt;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_Toc26921274 \h </w:instrText>
        </w:r>
        <w:r w:rsidR="00020F25">
          <w:rPr>
            <w:noProof/>
            <w:webHidden/>
          </w:rPr>
        </w:r>
        <w:r w:rsidR="00020F25">
          <w:rPr>
            <w:noProof/>
            <w:webHidden/>
          </w:rPr>
          <w:fldChar w:fldCharType="separate"/>
        </w:r>
        <w:r w:rsidR="00020F25">
          <w:rPr>
            <w:noProof/>
            <w:webHidden/>
          </w:rPr>
          <w:t>46</w:t>
        </w:r>
        <w:r w:rsidR="00020F25">
          <w:rPr>
            <w:noProof/>
            <w:webHidden/>
          </w:rPr>
          <w:fldChar w:fldCharType="end"/>
        </w:r>
      </w:hyperlink>
    </w:p>
    <w:p w14:paraId="15FC0261" w14:textId="3B923D2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75" w:history="1">
        <w:r w:rsidR="00020F25" w:rsidRPr="00974784">
          <w:rPr>
            <w:rStyle w:val="Hyperlink"/>
            <w:noProof/>
          </w:rPr>
          <w:t xml:space="preserve">Table 25: Attributes of </w:t>
        </w:r>
        <w:r w:rsidR="00020F25" w:rsidRPr="00974784">
          <w:rPr>
            <w:rStyle w:val="Hyperlink"/>
            <w:rFonts w:ascii="Courier New" w:hAnsi="Courier New" w:cs="Courier New"/>
            <w:i/>
            <w:noProof/>
          </w:rPr>
          <w:t>&lt;string_list/&gt;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_Toc26921275 \h </w:instrText>
        </w:r>
        <w:r w:rsidR="00020F25">
          <w:rPr>
            <w:noProof/>
            <w:webHidden/>
          </w:rPr>
        </w:r>
        <w:r w:rsidR="00020F25">
          <w:rPr>
            <w:noProof/>
            <w:webHidden/>
          </w:rPr>
          <w:fldChar w:fldCharType="separate"/>
        </w:r>
        <w:r w:rsidR="00020F25">
          <w:rPr>
            <w:noProof/>
            <w:webHidden/>
          </w:rPr>
          <w:t>46</w:t>
        </w:r>
        <w:r w:rsidR="00020F25">
          <w:rPr>
            <w:noProof/>
            <w:webHidden/>
          </w:rPr>
          <w:fldChar w:fldCharType="end"/>
        </w:r>
      </w:hyperlink>
    </w:p>
    <w:p w14:paraId="7FF40BD7" w14:textId="30E20A0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76" w:history="1">
        <w:r w:rsidR="00020F25" w:rsidRPr="00974784">
          <w:rPr>
            <w:rStyle w:val="Hyperlink"/>
            <w:noProof/>
          </w:rPr>
          <w:t xml:space="preserve">Table 26: Attributes of </w:t>
        </w:r>
        <w:r w:rsidR="00020F25" w:rsidRPr="00974784">
          <w:rPr>
            <w:rStyle w:val="Hyperlink"/>
            <w:rFonts w:ascii="Courier New" w:hAnsi="Courier New" w:cs="Courier New"/>
            <w:i/>
            <w:noProof/>
          </w:rPr>
          <w:t>&lt;value/&gt;</w:t>
        </w:r>
        <w:r w:rsidR="00020F25" w:rsidRPr="00974784">
          <w:rPr>
            <w:rStyle w:val="Hyperlink"/>
            <w:noProof/>
          </w:rPr>
          <w:t xml:space="preserve"> element inside &lt;</w:t>
        </w:r>
        <w:r w:rsidR="00020F25" w:rsidRPr="00974784">
          <w:rPr>
            <w:rStyle w:val="Hyperlink"/>
            <w:rFonts w:ascii="Courier New" w:hAnsi="Courier New" w:cs="Courier New"/>
            <w:i/>
            <w:noProof/>
          </w:rPr>
          <w:t>string_list</w:t>
        </w:r>
        <w:r w:rsidR="00020F25" w:rsidRPr="00974784">
          <w:rPr>
            <w:rStyle w:val="Hyperlink"/>
            <w:noProof/>
          </w:rPr>
          <w:t>/&gt;</w:t>
        </w:r>
        <w:r w:rsidR="00020F25">
          <w:rPr>
            <w:noProof/>
            <w:webHidden/>
          </w:rPr>
          <w:tab/>
        </w:r>
        <w:r w:rsidR="00020F25">
          <w:rPr>
            <w:noProof/>
            <w:webHidden/>
          </w:rPr>
          <w:fldChar w:fldCharType="begin"/>
        </w:r>
        <w:r w:rsidR="00020F25">
          <w:rPr>
            <w:noProof/>
            <w:webHidden/>
          </w:rPr>
          <w:instrText xml:space="preserve"> PAGEREF _Toc26921276 \h </w:instrText>
        </w:r>
        <w:r w:rsidR="00020F25">
          <w:rPr>
            <w:noProof/>
            <w:webHidden/>
          </w:rPr>
        </w:r>
        <w:r w:rsidR="00020F25">
          <w:rPr>
            <w:noProof/>
            <w:webHidden/>
          </w:rPr>
          <w:fldChar w:fldCharType="separate"/>
        </w:r>
        <w:r w:rsidR="00020F25">
          <w:rPr>
            <w:noProof/>
            <w:webHidden/>
          </w:rPr>
          <w:t>47</w:t>
        </w:r>
        <w:r w:rsidR="00020F25">
          <w:rPr>
            <w:noProof/>
            <w:webHidden/>
          </w:rPr>
          <w:fldChar w:fldCharType="end"/>
        </w:r>
      </w:hyperlink>
    </w:p>
    <w:p w14:paraId="507737AF" w14:textId="0EBBE37A"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77" w:history="1">
        <w:r w:rsidR="00020F25" w:rsidRPr="00974784">
          <w:rPr>
            <w:rStyle w:val="Hyperlink"/>
            <w:noProof/>
          </w:rPr>
          <w:t xml:space="preserve">Table 27: Attributes of </w:t>
        </w:r>
        <w:r w:rsidR="00020F25" w:rsidRPr="00974784">
          <w:rPr>
            <w:rStyle w:val="Hyperlink"/>
            <w:rFonts w:ascii="Courier New" w:hAnsi="Courier New" w:cs="Courier New"/>
            <w:i/>
            <w:noProof/>
          </w:rPr>
          <w:t>&lt;real_list/&gt;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_Toc26921277 \h </w:instrText>
        </w:r>
        <w:r w:rsidR="00020F25">
          <w:rPr>
            <w:noProof/>
            <w:webHidden/>
          </w:rPr>
        </w:r>
        <w:r w:rsidR="00020F25">
          <w:rPr>
            <w:noProof/>
            <w:webHidden/>
          </w:rPr>
          <w:fldChar w:fldCharType="separate"/>
        </w:r>
        <w:r w:rsidR="00020F25">
          <w:rPr>
            <w:noProof/>
            <w:webHidden/>
          </w:rPr>
          <w:t>47</w:t>
        </w:r>
        <w:r w:rsidR="00020F25">
          <w:rPr>
            <w:noProof/>
            <w:webHidden/>
          </w:rPr>
          <w:fldChar w:fldCharType="end"/>
        </w:r>
      </w:hyperlink>
    </w:p>
    <w:p w14:paraId="08A002BA" w14:textId="1D7343E1"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78" w:history="1">
        <w:r w:rsidR="00020F25" w:rsidRPr="00974784">
          <w:rPr>
            <w:rStyle w:val="Hyperlink"/>
            <w:noProof/>
          </w:rPr>
          <w:t xml:space="preserve">Table 28: Attributes of </w:t>
        </w:r>
        <w:r w:rsidR="00020F25" w:rsidRPr="00974784">
          <w:rPr>
            <w:rStyle w:val="Hyperlink"/>
            <w:rFonts w:ascii="Courier New" w:hAnsi="Courier New" w:cs="Courier New"/>
            <w:i/>
            <w:noProof/>
          </w:rPr>
          <w:t>&lt;value&gt;</w:t>
        </w:r>
        <w:r w:rsidR="00020F25" w:rsidRPr="00974784">
          <w:rPr>
            <w:rStyle w:val="Hyperlink"/>
            <w:noProof/>
          </w:rPr>
          <w:t xml:space="preserve"> element inside &lt;</w:t>
        </w:r>
        <w:r w:rsidR="00020F25" w:rsidRPr="00974784">
          <w:rPr>
            <w:rStyle w:val="Hyperlink"/>
            <w:rFonts w:ascii="Courier New" w:hAnsi="Courier New" w:cs="Courier New"/>
            <w:i/>
            <w:noProof/>
          </w:rPr>
          <w:t>real_list</w:t>
        </w:r>
        <w:r w:rsidR="00020F25" w:rsidRPr="00974784">
          <w:rPr>
            <w:rStyle w:val="Hyperlink"/>
            <w:noProof/>
          </w:rPr>
          <w:t>/&gt;</w:t>
        </w:r>
        <w:r w:rsidR="00020F25">
          <w:rPr>
            <w:noProof/>
            <w:webHidden/>
          </w:rPr>
          <w:tab/>
        </w:r>
        <w:r w:rsidR="00020F25">
          <w:rPr>
            <w:noProof/>
            <w:webHidden/>
          </w:rPr>
          <w:fldChar w:fldCharType="begin"/>
        </w:r>
        <w:r w:rsidR="00020F25">
          <w:rPr>
            <w:noProof/>
            <w:webHidden/>
          </w:rPr>
          <w:instrText xml:space="preserve"> PAGEREF _Toc26921278 \h </w:instrText>
        </w:r>
        <w:r w:rsidR="00020F25">
          <w:rPr>
            <w:noProof/>
            <w:webHidden/>
          </w:rPr>
        </w:r>
        <w:r w:rsidR="00020F25">
          <w:rPr>
            <w:noProof/>
            <w:webHidden/>
          </w:rPr>
          <w:fldChar w:fldCharType="separate"/>
        </w:r>
        <w:r w:rsidR="00020F25">
          <w:rPr>
            <w:noProof/>
            <w:webHidden/>
          </w:rPr>
          <w:t>47</w:t>
        </w:r>
        <w:r w:rsidR="00020F25">
          <w:rPr>
            <w:noProof/>
            <w:webHidden/>
          </w:rPr>
          <w:fldChar w:fldCharType="end"/>
        </w:r>
      </w:hyperlink>
    </w:p>
    <w:p w14:paraId="7D955E5A" w14:textId="7031B5C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79" w:history="1">
        <w:r w:rsidR="00020F25" w:rsidRPr="00974784">
          <w:rPr>
            <w:rStyle w:val="Hyperlink"/>
            <w:noProof/>
          </w:rPr>
          <w:t xml:space="preserve">Table 29: Attributes of </w:t>
        </w:r>
        <w:r w:rsidR="00020F25" w:rsidRPr="00974784">
          <w:rPr>
            <w:rStyle w:val="Hyperlink"/>
            <w:rFonts w:ascii="Courier New" w:hAnsi="Courier New" w:cs="Courier New"/>
            <w:i/>
            <w:noProof/>
          </w:rPr>
          <w:t>&lt;int_list/&gt;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_Toc26921279 \h </w:instrText>
        </w:r>
        <w:r w:rsidR="00020F25">
          <w:rPr>
            <w:noProof/>
            <w:webHidden/>
          </w:rPr>
        </w:r>
        <w:r w:rsidR="00020F25">
          <w:rPr>
            <w:noProof/>
            <w:webHidden/>
          </w:rPr>
          <w:fldChar w:fldCharType="separate"/>
        </w:r>
        <w:r w:rsidR="00020F25">
          <w:rPr>
            <w:noProof/>
            <w:webHidden/>
          </w:rPr>
          <w:t>47</w:t>
        </w:r>
        <w:r w:rsidR="00020F25">
          <w:rPr>
            <w:noProof/>
            <w:webHidden/>
          </w:rPr>
          <w:fldChar w:fldCharType="end"/>
        </w:r>
      </w:hyperlink>
    </w:p>
    <w:p w14:paraId="66519928" w14:textId="2733B45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80" w:history="1">
        <w:r w:rsidR="00020F25" w:rsidRPr="00974784">
          <w:rPr>
            <w:rStyle w:val="Hyperlink"/>
            <w:noProof/>
          </w:rPr>
          <w:t xml:space="preserve">Table 30: Attributes of </w:t>
        </w:r>
        <w:r w:rsidR="00020F25" w:rsidRPr="00974784">
          <w:rPr>
            <w:rStyle w:val="Hyperlink"/>
            <w:rFonts w:ascii="Courier New" w:hAnsi="Courier New" w:cs="Courier New"/>
            <w:i/>
            <w:noProof/>
          </w:rPr>
          <w:t>&lt;value/&gt;</w:t>
        </w:r>
        <w:r w:rsidR="00020F25" w:rsidRPr="00974784">
          <w:rPr>
            <w:rStyle w:val="Hyperlink"/>
            <w:noProof/>
          </w:rPr>
          <w:t xml:space="preserve"> element inside &lt;</w:t>
        </w:r>
        <w:r w:rsidR="00020F25" w:rsidRPr="00974784">
          <w:rPr>
            <w:rStyle w:val="Hyperlink"/>
            <w:rFonts w:ascii="Courier New" w:hAnsi="Courier New" w:cs="Courier New"/>
            <w:i/>
            <w:noProof/>
          </w:rPr>
          <w:t>real_list/</w:t>
        </w:r>
        <w:r w:rsidR="00020F25" w:rsidRPr="00974784">
          <w:rPr>
            <w:rStyle w:val="Hyperlink"/>
            <w:noProof/>
          </w:rPr>
          <w:t>&gt;</w:t>
        </w:r>
        <w:r w:rsidR="00020F25">
          <w:rPr>
            <w:noProof/>
            <w:webHidden/>
          </w:rPr>
          <w:tab/>
        </w:r>
        <w:r w:rsidR="00020F25">
          <w:rPr>
            <w:noProof/>
            <w:webHidden/>
          </w:rPr>
          <w:fldChar w:fldCharType="begin"/>
        </w:r>
        <w:r w:rsidR="00020F25">
          <w:rPr>
            <w:noProof/>
            <w:webHidden/>
          </w:rPr>
          <w:instrText xml:space="preserve"> PAGEREF _Toc26921280 \h </w:instrText>
        </w:r>
        <w:r w:rsidR="00020F25">
          <w:rPr>
            <w:noProof/>
            <w:webHidden/>
          </w:rPr>
        </w:r>
        <w:r w:rsidR="00020F25">
          <w:rPr>
            <w:noProof/>
            <w:webHidden/>
          </w:rPr>
          <w:fldChar w:fldCharType="separate"/>
        </w:r>
        <w:r w:rsidR="00020F25">
          <w:rPr>
            <w:noProof/>
            <w:webHidden/>
          </w:rPr>
          <w:t>47</w:t>
        </w:r>
        <w:r w:rsidR="00020F25">
          <w:rPr>
            <w:noProof/>
            <w:webHidden/>
          </w:rPr>
          <w:fldChar w:fldCharType="end"/>
        </w:r>
      </w:hyperlink>
    </w:p>
    <w:p w14:paraId="636D741D" w14:textId="2F787E2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81" w:history="1">
        <w:r w:rsidR="00020F25" w:rsidRPr="00974784">
          <w:rPr>
            <w:rStyle w:val="Hyperlink"/>
            <w:noProof/>
          </w:rPr>
          <w:t xml:space="preserve">Table 31: Attributes of element </w:t>
        </w:r>
        <w:r w:rsidR="00020F25" w:rsidRPr="00974784">
          <w:rPr>
            <w:rStyle w:val="Hyperlink"/>
            <w:rFonts w:ascii="Courier New" w:hAnsi="Courier New" w:cs="Courier New"/>
            <w:i/>
            <w:noProof/>
          </w:rPr>
          <w:t>&lt;connection_0d/&gt;</w:t>
        </w:r>
        <w:r w:rsidR="00020F25">
          <w:rPr>
            <w:noProof/>
            <w:webHidden/>
          </w:rPr>
          <w:tab/>
        </w:r>
        <w:r w:rsidR="00020F25">
          <w:rPr>
            <w:noProof/>
            <w:webHidden/>
          </w:rPr>
          <w:fldChar w:fldCharType="begin"/>
        </w:r>
        <w:r w:rsidR="00020F25">
          <w:rPr>
            <w:noProof/>
            <w:webHidden/>
          </w:rPr>
          <w:instrText xml:space="preserve"> PAGEREF _Toc26921281 \h </w:instrText>
        </w:r>
        <w:r w:rsidR="00020F25">
          <w:rPr>
            <w:noProof/>
            <w:webHidden/>
          </w:rPr>
        </w:r>
        <w:r w:rsidR="00020F25">
          <w:rPr>
            <w:noProof/>
            <w:webHidden/>
          </w:rPr>
          <w:fldChar w:fldCharType="separate"/>
        </w:r>
        <w:r w:rsidR="00020F25">
          <w:rPr>
            <w:noProof/>
            <w:webHidden/>
          </w:rPr>
          <w:t>51</w:t>
        </w:r>
        <w:r w:rsidR="00020F25">
          <w:rPr>
            <w:noProof/>
            <w:webHidden/>
          </w:rPr>
          <w:fldChar w:fldCharType="end"/>
        </w:r>
      </w:hyperlink>
    </w:p>
    <w:p w14:paraId="790C5B8B" w14:textId="4A64733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82" w:history="1">
        <w:r w:rsidR="00020F25" w:rsidRPr="00974784">
          <w:rPr>
            <w:rStyle w:val="Hyperlink"/>
            <w:noProof/>
          </w:rPr>
          <w:t xml:space="preserve">Table 32: Text values of element </w:t>
        </w:r>
        <w:r w:rsidR="00020F25" w:rsidRPr="00974784">
          <w:rPr>
            <w:rStyle w:val="Hyperlink"/>
            <w:rFonts w:ascii="Courier New" w:hAnsi="Courier New" w:cs="Courier New"/>
            <w:noProof/>
          </w:rPr>
          <w:t>&lt;loc&gt;</w:t>
        </w:r>
        <w:r w:rsidR="00020F25">
          <w:rPr>
            <w:noProof/>
            <w:webHidden/>
          </w:rPr>
          <w:tab/>
        </w:r>
        <w:r w:rsidR="00020F25">
          <w:rPr>
            <w:noProof/>
            <w:webHidden/>
          </w:rPr>
          <w:fldChar w:fldCharType="begin"/>
        </w:r>
        <w:r w:rsidR="00020F25">
          <w:rPr>
            <w:noProof/>
            <w:webHidden/>
          </w:rPr>
          <w:instrText xml:space="preserve"> PAGEREF _Toc26921282 \h </w:instrText>
        </w:r>
        <w:r w:rsidR="00020F25">
          <w:rPr>
            <w:noProof/>
            <w:webHidden/>
          </w:rPr>
        </w:r>
        <w:r w:rsidR="00020F25">
          <w:rPr>
            <w:noProof/>
            <w:webHidden/>
          </w:rPr>
          <w:fldChar w:fldCharType="separate"/>
        </w:r>
        <w:r w:rsidR="00020F25">
          <w:rPr>
            <w:noProof/>
            <w:webHidden/>
          </w:rPr>
          <w:t>52</w:t>
        </w:r>
        <w:r w:rsidR="00020F25">
          <w:rPr>
            <w:noProof/>
            <w:webHidden/>
          </w:rPr>
          <w:fldChar w:fldCharType="end"/>
        </w:r>
      </w:hyperlink>
    </w:p>
    <w:p w14:paraId="6A20C99F" w14:textId="6057443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83" w:history="1">
        <w:r w:rsidR="00020F25" w:rsidRPr="00974784">
          <w:rPr>
            <w:rStyle w:val="Hyperlink"/>
            <w:noProof/>
          </w:rPr>
          <w:t xml:space="preserve">Table 33: Attributes of elements </w:t>
        </w:r>
        <w:r w:rsidR="00020F25" w:rsidRPr="00974784">
          <w:rPr>
            <w:rStyle w:val="Hyperlink"/>
            <w:rFonts w:ascii="Courier New" w:hAnsi="Courier New" w:cs="Courier New"/>
            <w:i/>
            <w:noProof/>
            <w:highlight w:val="white"/>
          </w:rPr>
          <w:t>&lt;normal_direction</w:t>
        </w:r>
        <w:r w:rsidR="00020F25" w:rsidRPr="00974784">
          <w:rPr>
            <w:rStyle w:val="Hyperlink"/>
            <w:rFonts w:ascii="Courier New" w:hAnsi="Courier New" w:cs="Courier New"/>
            <w:i/>
            <w:noProof/>
          </w:rPr>
          <w:t>/&gt;</w:t>
        </w:r>
        <w:r w:rsidR="00020F25" w:rsidRPr="00974784">
          <w:rPr>
            <w:rStyle w:val="Hyperlink"/>
            <w:noProof/>
          </w:rPr>
          <w:t xml:space="preserve"> &amp; </w:t>
        </w:r>
        <w:r w:rsidR="00020F25" w:rsidRPr="00974784">
          <w:rPr>
            <w:rStyle w:val="Hyperlink"/>
            <w:rFonts w:ascii="Courier New" w:hAnsi="Courier New" w:cs="Courier New"/>
            <w:i/>
            <w:noProof/>
            <w:highlight w:val="white"/>
          </w:rPr>
          <w:t>&lt;tangential_direction</w:t>
        </w:r>
        <w:r w:rsidR="00020F25" w:rsidRPr="00974784">
          <w:rPr>
            <w:rStyle w:val="Hyperlink"/>
            <w:rFonts w:ascii="Courier New" w:hAnsi="Courier New" w:cs="Courier New"/>
            <w:i/>
            <w:noProof/>
          </w:rPr>
          <w:t>/&gt;</w:t>
        </w:r>
        <w:r w:rsidR="00020F25">
          <w:rPr>
            <w:noProof/>
            <w:webHidden/>
          </w:rPr>
          <w:tab/>
        </w:r>
        <w:r w:rsidR="00020F25">
          <w:rPr>
            <w:noProof/>
            <w:webHidden/>
          </w:rPr>
          <w:fldChar w:fldCharType="begin"/>
        </w:r>
        <w:r w:rsidR="00020F25">
          <w:rPr>
            <w:noProof/>
            <w:webHidden/>
          </w:rPr>
          <w:instrText xml:space="preserve"> PAGEREF _Toc26921283 \h </w:instrText>
        </w:r>
        <w:r w:rsidR="00020F25">
          <w:rPr>
            <w:noProof/>
            <w:webHidden/>
          </w:rPr>
        </w:r>
        <w:r w:rsidR="00020F25">
          <w:rPr>
            <w:noProof/>
            <w:webHidden/>
          </w:rPr>
          <w:fldChar w:fldCharType="separate"/>
        </w:r>
        <w:r w:rsidR="00020F25">
          <w:rPr>
            <w:noProof/>
            <w:webHidden/>
          </w:rPr>
          <w:t>52</w:t>
        </w:r>
        <w:r w:rsidR="00020F25">
          <w:rPr>
            <w:noProof/>
            <w:webHidden/>
          </w:rPr>
          <w:fldChar w:fldCharType="end"/>
        </w:r>
      </w:hyperlink>
    </w:p>
    <w:p w14:paraId="06E3C8C9" w14:textId="4E55B7F9"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84" w:history="1">
        <w:r w:rsidR="00020F25" w:rsidRPr="00974784">
          <w:rPr>
            <w:rStyle w:val="Hyperlink"/>
            <w:noProof/>
          </w:rPr>
          <w:t xml:space="preserve">Table 34: Nested elements of element </w:t>
        </w:r>
        <w:r w:rsidR="00020F25" w:rsidRPr="00974784">
          <w:rPr>
            <w:rStyle w:val="Hyperlink"/>
            <w:rFonts w:ascii="Courier New" w:hAnsi="Courier New" w:cs="Courier New"/>
            <w:i/>
            <w:noProof/>
          </w:rPr>
          <w:t>&lt;connection_0d/&gt;</w:t>
        </w:r>
        <w:r w:rsidR="00020F25">
          <w:rPr>
            <w:noProof/>
            <w:webHidden/>
          </w:rPr>
          <w:tab/>
        </w:r>
        <w:r w:rsidR="00020F25">
          <w:rPr>
            <w:noProof/>
            <w:webHidden/>
          </w:rPr>
          <w:fldChar w:fldCharType="begin"/>
        </w:r>
        <w:r w:rsidR="00020F25">
          <w:rPr>
            <w:noProof/>
            <w:webHidden/>
          </w:rPr>
          <w:instrText xml:space="preserve"> PAGEREF _Toc26921284 \h </w:instrText>
        </w:r>
        <w:r w:rsidR="00020F25">
          <w:rPr>
            <w:noProof/>
            <w:webHidden/>
          </w:rPr>
        </w:r>
        <w:r w:rsidR="00020F25">
          <w:rPr>
            <w:noProof/>
            <w:webHidden/>
          </w:rPr>
          <w:fldChar w:fldCharType="separate"/>
        </w:r>
        <w:r w:rsidR="00020F25">
          <w:rPr>
            <w:noProof/>
            <w:webHidden/>
          </w:rPr>
          <w:t>53</w:t>
        </w:r>
        <w:r w:rsidR="00020F25">
          <w:rPr>
            <w:noProof/>
            <w:webHidden/>
          </w:rPr>
          <w:fldChar w:fldCharType="end"/>
        </w:r>
      </w:hyperlink>
    </w:p>
    <w:p w14:paraId="6B9A6956" w14:textId="7350A221"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85" w:history="1">
        <w:r w:rsidR="00020F25" w:rsidRPr="00974784">
          <w:rPr>
            <w:rStyle w:val="Hyperlink"/>
            <w:noProof/>
          </w:rPr>
          <w:t>Table 35: Nested elements of</w:t>
        </w:r>
        <w:r w:rsidR="00020F25" w:rsidRPr="00974784">
          <w:rPr>
            <w:rStyle w:val="Hyperlink"/>
            <w:rFonts w:ascii="Courier New" w:hAnsi="Courier New" w:cs="Courier New"/>
            <w:i/>
            <w:noProof/>
          </w:rPr>
          <w:t xml:space="preserve"> &lt;connection_0d/&gt;</w:t>
        </w:r>
        <w:r w:rsidR="00020F25" w:rsidRPr="00974784">
          <w:rPr>
            <w:rStyle w:val="Hyperlink"/>
            <w:rFonts w:cstheme="minorHAnsi"/>
            <w:noProof/>
          </w:rPr>
          <w:t xml:space="preserve"> for </w:t>
        </w:r>
        <w:r w:rsidR="00020F25" w:rsidRPr="00974784">
          <w:rPr>
            <w:rStyle w:val="Hyperlink"/>
            <w:rFonts w:ascii="Courier New" w:hAnsi="Courier New" w:cs="Courier New"/>
            <w:i/>
            <w:noProof/>
          </w:rPr>
          <w:t>&lt;spotweld/&gt;</w:t>
        </w:r>
        <w:r w:rsidR="00020F25">
          <w:rPr>
            <w:noProof/>
            <w:webHidden/>
          </w:rPr>
          <w:tab/>
        </w:r>
        <w:r w:rsidR="00020F25">
          <w:rPr>
            <w:noProof/>
            <w:webHidden/>
          </w:rPr>
          <w:fldChar w:fldCharType="begin"/>
        </w:r>
        <w:r w:rsidR="00020F25">
          <w:rPr>
            <w:noProof/>
            <w:webHidden/>
          </w:rPr>
          <w:instrText xml:space="preserve"> PAGEREF _Toc26921285 \h </w:instrText>
        </w:r>
        <w:r w:rsidR="00020F25">
          <w:rPr>
            <w:noProof/>
            <w:webHidden/>
          </w:rPr>
        </w:r>
        <w:r w:rsidR="00020F25">
          <w:rPr>
            <w:noProof/>
            <w:webHidden/>
          </w:rPr>
          <w:fldChar w:fldCharType="separate"/>
        </w:r>
        <w:r w:rsidR="00020F25">
          <w:rPr>
            <w:noProof/>
            <w:webHidden/>
          </w:rPr>
          <w:t>53</w:t>
        </w:r>
        <w:r w:rsidR="00020F25">
          <w:rPr>
            <w:noProof/>
            <w:webHidden/>
          </w:rPr>
          <w:fldChar w:fldCharType="end"/>
        </w:r>
      </w:hyperlink>
    </w:p>
    <w:p w14:paraId="1DC7E96D" w14:textId="354B303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86" w:history="1">
        <w:r w:rsidR="00020F25" w:rsidRPr="00974784">
          <w:rPr>
            <w:rStyle w:val="Hyperlink"/>
            <w:noProof/>
          </w:rPr>
          <w:t>Table 36: Attributes of element</w:t>
        </w:r>
        <w:r w:rsidR="00020F25" w:rsidRPr="00974784">
          <w:rPr>
            <w:rStyle w:val="Hyperlink"/>
            <w:rFonts w:ascii="Courier New" w:hAnsi="Courier New" w:cs="Courier New"/>
            <w:i/>
            <w:noProof/>
          </w:rPr>
          <w:t>&lt;spotweld/&gt;</w:t>
        </w:r>
        <w:r w:rsidR="00020F25">
          <w:rPr>
            <w:noProof/>
            <w:webHidden/>
          </w:rPr>
          <w:tab/>
        </w:r>
        <w:r w:rsidR="00020F25">
          <w:rPr>
            <w:noProof/>
            <w:webHidden/>
          </w:rPr>
          <w:fldChar w:fldCharType="begin"/>
        </w:r>
        <w:r w:rsidR="00020F25">
          <w:rPr>
            <w:noProof/>
            <w:webHidden/>
          </w:rPr>
          <w:instrText xml:space="preserve"> PAGEREF _Toc26921286 \h </w:instrText>
        </w:r>
        <w:r w:rsidR="00020F25">
          <w:rPr>
            <w:noProof/>
            <w:webHidden/>
          </w:rPr>
        </w:r>
        <w:r w:rsidR="00020F25">
          <w:rPr>
            <w:noProof/>
            <w:webHidden/>
          </w:rPr>
          <w:fldChar w:fldCharType="separate"/>
        </w:r>
        <w:r w:rsidR="00020F25">
          <w:rPr>
            <w:noProof/>
            <w:webHidden/>
          </w:rPr>
          <w:t>54</w:t>
        </w:r>
        <w:r w:rsidR="00020F25">
          <w:rPr>
            <w:noProof/>
            <w:webHidden/>
          </w:rPr>
          <w:fldChar w:fldCharType="end"/>
        </w:r>
      </w:hyperlink>
    </w:p>
    <w:p w14:paraId="1952C4B4" w14:textId="0F7C703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87" w:history="1">
        <w:r w:rsidR="00020F25" w:rsidRPr="00974784">
          <w:rPr>
            <w:rStyle w:val="Hyperlink"/>
            <w:noProof/>
          </w:rPr>
          <w:t>Table 37: Nested elements of</w:t>
        </w:r>
        <w:r w:rsidR="00020F25" w:rsidRPr="00974784">
          <w:rPr>
            <w:rStyle w:val="Hyperlink"/>
            <w:rFonts w:ascii="Courier New" w:hAnsi="Courier New" w:cs="Courier New"/>
            <w:i/>
            <w:noProof/>
          </w:rPr>
          <w:t xml:space="preserve"> &lt;connection_0d/&gt;</w:t>
        </w:r>
        <w:r w:rsidR="00020F25" w:rsidRPr="00974784">
          <w:rPr>
            <w:rStyle w:val="Hyperlink"/>
            <w:rFonts w:cstheme="minorHAnsi"/>
            <w:noProof/>
          </w:rPr>
          <w:t xml:space="preserve"> for </w:t>
        </w:r>
        <w:r w:rsidR="00020F25" w:rsidRPr="00974784">
          <w:rPr>
            <w:rStyle w:val="Hyperlink"/>
            <w:rFonts w:ascii="Courier New" w:hAnsi="Courier New" w:cs="Courier New"/>
            <w:i/>
            <w:noProof/>
          </w:rPr>
          <w:t>&lt;robscan/&gt;</w:t>
        </w:r>
        <w:r w:rsidR="00020F25">
          <w:rPr>
            <w:noProof/>
            <w:webHidden/>
          </w:rPr>
          <w:tab/>
        </w:r>
        <w:r w:rsidR="00020F25">
          <w:rPr>
            <w:noProof/>
            <w:webHidden/>
          </w:rPr>
          <w:fldChar w:fldCharType="begin"/>
        </w:r>
        <w:r w:rsidR="00020F25">
          <w:rPr>
            <w:noProof/>
            <w:webHidden/>
          </w:rPr>
          <w:instrText xml:space="preserve"> PAGEREF _Toc26921287 \h </w:instrText>
        </w:r>
        <w:r w:rsidR="00020F25">
          <w:rPr>
            <w:noProof/>
            <w:webHidden/>
          </w:rPr>
        </w:r>
        <w:r w:rsidR="00020F25">
          <w:rPr>
            <w:noProof/>
            <w:webHidden/>
          </w:rPr>
          <w:fldChar w:fldCharType="separate"/>
        </w:r>
        <w:r w:rsidR="00020F25">
          <w:rPr>
            <w:noProof/>
            <w:webHidden/>
          </w:rPr>
          <w:t>55</w:t>
        </w:r>
        <w:r w:rsidR="00020F25">
          <w:rPr>
            <w:noProof/>
            <w:webHidden/>
          </w:rPr>
          <w:fldChar w:fldCharType="end"/>
        </w:r>
      </w:hyperlink>
    </w:p>
    <w:p w14:paraId="1750F985" w14:textId="75419E5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88" w:history="1">
        <w:r w:rsidR="00020F25" w:rsidRPr="00974784">
          <w:rPr>
            <w:rStyle w:val="Hyperlink"/>
            <w:noProof/>
          </w:rPr>
          <w:t xml:space="preserve">Table 38: Attributes of element </w:t>
        </w:r>
        <w:r w:rsidR="00020F25" w:rsidRPr="00974784">
          <w:rPr>
            <w:rStyle w:val="Hyperlink"/>
            <w:rFonts w:ascii="Courier New" w:hAnsi="Courier New" w:cs="Courier New"/>
            <w:i/>
            <w:noProof/>
          </w:rPr>
          <w:t>&lt;robscan/&gt;</w:t>
        </w:r>
        <w:r w:rsidR="00020F25">
          <w:rPr>
            <w:noProof/>
            <w:webHidden/>
          </w:rPr>
          <w:tab/>
        </w:r>
        <w:r w:rsidR="00020F25">
          <w:rPr>
            <w:noProof/>
            <w:webHidden/>
          </w:rPr>
          <w:fldChar w:fldCharType="begin"/>
        </w:r>
        <w:r w:rsidR="00020F25">
          <w:rPr>
            <w:noProof/>
            <w:webHidden/>
          </w:rPr>
          <w:instrText xml:space="preserve"> PAGEREF _Toc26921288 \h </w:instrText>
        </w:r>
        <w:r w:rsidR="00020F25">
          <w:rPr>
            <w:noProof/>
            <w:webHidden/>
          </w:rPr>
        </w:r>
        <w:r w:rsidR="00020F25">
          <w:rPr>
            <w:noProof/>
            <w:webHidden/>
          </w:rPr>
          <w:fldChar w:fldCharType="separate"/>
        </w:r>
        <w:r w:rsidR="00020F25">
          <w:rPr>
            <w:noProof/>
            <w:webHidden/>
          </w:rPr>
          <w:t>56</w:t>
        </w:r>
        <w:r w:rsidR="00020F25">
          <w:rPr>
            <w:noProof/>
            <w:webHidden/>
          </w:rPr>
          <w:fldChar w:fldCharType="end"/>
        </w:r>
      </w:hyperlink>
    </w:p>
    <w:p w14:paraId="18812BC6" w14:textId="6E34DD5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89" w:history="1">
        <w:r w:rsidR="00020F25" w:rsidRPr="00974784">
          <w:rPr>
            <w:rStyle w:val="Hyperlink"/>
            <w:noProof/>
          </w:rPr>
          <w:t xml:space="preserve">Table 39: Nested elements of element </w:t>
        </w:r>
        <w:r w:rsidR="00020F25" w:rsidRPr="00974784">
          <w:rPr>
            <w:rStyle w:val="Hyperlink"/>
            <w:rFonts w:ascii="Courier New" w:hAnsi="Courier New" w:cs="Courier New"/>
            <w:i/>
            <w:noProof/>
          </w:rPr>
          <w:t>&lt;robscan/&gt;</w:t>
        </w:r>
        <w:r w:rsidR="00020F25">
          <w:rPr>
            <w:noProof/>
            <w:webHidden/>
          </w:rPr>
          <w:tab/>
        </w:r>
        <w:r w:rsidR="00020F25">
          <w:rPr>
            <w:noProof/>
            <w:webHidden/>
          </w:rPr>
          <w:fldChar w:fldCharType="begin"/>
        </w:r>
        <w:r w:rsidR="00020F25">
          <w:rPr>
            <w:noProof/>
            <w:webHidden/>
          </w:rPr>
          <w:instrText xml:space="preserve"> PAGEREF _Toc26921289 \h </w:instrText>
        </w:r>
        <w:r w:rsidR="00020F25">
          <w:rPr>
            <w:noProof/>
            <w:webHidden/>
          </w:rPr>
        </w:r>
        <w:r w:rsidR="00020F25">
          <w:rPr>
            <w:noProof/>
            <w:webHidden/>
          </w:rPr>
          <w:fldChar w:fldCharType="separate"/>
        </w:r>
        <w:r w:rsidR="00020F25">
          <w:rPr>
            <w:noProof/>
            <w:webHidden/>
          </w:rPr>
          <w:t>56</w:t>
        </w:r>
        <w:r w:rsidR="00020F25">
          <w:rPr>
            <w:noProof/>
            <w:webHidden/>
          </w:rPr>
          <w:fldChar w:fldCharType="end"/>
        </w:r>
      </w:hyperlink>
    </w:p>
    <w:p w14:paraId="2E791735" w14:textId="1997CB5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90" w:history="1">
        <w:r w:rsidR="00020F25" w:rsidRPr="00974784">
          <w:rPr>
            <w:rStyle w:val="Hyperlink"/>
            <w:noProof/>
          </w:rPr>
          <w:t xml:space="preserve">Table 40: Nested elements of </w:t>
        </w:r>
        <w:r w:rsidR="00020F25" w:rsidRPr="00974784">
          <w:rPr>
            <w:rStyle w:val="Hyperlink"/>
            <w:rFonts w:ascii="Courier New" w:hAnsi="Courier New" w:cs="Courier New"/>
            <w:i/>
            <w:noProof/>
          </w:rPr>
          <w:t>&lt;connection_0d/&gt;</w:t>
        </w:r>
        <w:r w:rsidR="00020F25" w:rsidRPr="00974784">
          <w:rPr>
            <w:rStyle w:val="Hyperlink"/>
            <w:rFonts w:cstheme="minorHAnsi"/>
            <w:noProof/>
          </w:rPr>
          <w:t xml:space="preserve"> for </w:t>
        </w:r>
        <w:r w:rsidR="00020F25" w:rsidRPr="00974784">
          <w:rPr>
            <w:rStyle w:val="Hyperlink"/>
            <w:rFonts w:ascii="Courier New" w:hAnsi="Courier New" w:cs="Courier New"/>
            <w:i/>
            <w:noProof/>
          </w:rPr>
          <w:t>&lt;rivet/&gt;</w:t>
        </w:r>
        <w:r w:rsidR="00020F25">
          <w:rPr>
            <w:noProof/>
            <w:webHidden/>
          </w:rPr>
          <w:tab/>
        </w:r>
        <w:r w:rsidR="00020F25">
          <w:rPr>
            <w:noProof/>
            <w:webHidden/>
          </w:rPr>
          <w:fldChar w:fldCharType="begin"/>
        </w:r>
        <w:r w:rsidR="00020F25">
          <w:rPr>
            <w:noProof/>
            <w:webHidden/>
          </w:rPr>
          <w:instrText xml:space="preserve"> PAGEREF _Toc26921290 \h </w:instrText>
        </w:r>
        <w:r w:rsidR="00020F25">
          <w:rPr>
            <w:noProof/>
            <w:webHidden/>
          </w:rPr>
        </w:r>
        <w:r w:rsidR="00020F25">
          <w:rPr>
            <w:noProof/>
            <w:webHidden/>
          </w:rPr>
          <w:fldChar w:fldCharType="separate"/>
        </w:r>
        <w:r w:rsidR="00020F25">
          <w:rPr>
            <w:noProof/>
            <w:webHidden/>
          </w:rPr>
          <w:t>57</w:t>
        </w:r>
        <w:r w:rsidR="00020F25">
          <w:rPr>
            <w:noProof/>
            <w:webHidden/>
          </w:rPr>
          <w:fldChar w:fldCharType="end"/>
        </w:r>
      </w:hyperlink>
    </w:p>
    <w:p w14:paraId="767C22A5" w14:textId="64CC22FA"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91" w:history="1">
        <w:r w:rsidR="00020F25" w:rsidRPr="00974784">
          <w:rPr>
            <w:rStyle w:val="Hyperlink"/>
            <w:noProof/>
          </w:rPr>
          <w:t xml:space="preserve">Table 41: Attributes of element </w:t>
        </w:r>
        <w:r w:rsidR="00020F25" w:rsidRPr="00974784">
          <w:rPr>
            <w:rStyle w:val="Hyperlink"/>
            <w:rFonts w:ascii="Courier New" w:hAnsi="Courier New" w:cs="Courier New"/>
            <w:i/>
            <w:noProof/>
          </w:rPr>
          <w:t>&lt;rivet/&gt;</w:t>
        </w:r>
        <w:r w:rsidR="00020F25">
          <w:rPr>
            <w:noProof/>
            <w:webHidden/>
          </w:rPr>
          <w:tab/>
        </w:r>
        <w:r w:rsidR="00020F25">
          <w:rPr>
            <w:noProof/>
            <w:webHidden/>
          </w:rPr>
          <w:fldChar w:fldCharType="begin"/>
        </w:r>
        <w:r w:rsidR="00020F25">
          <w:rPr>
            <w:noProof/>
            <w:webHidden/>
          </w:rPr>
          <w:instrText xml:space="preserve"> PAGEREF _Toc26921291 \h </w:instrText>
        </w:r>
        <w:r w:rsidR="00020F25">
          <w:rPr>
            <w:noProof/>
            <w:webHidden/>
          </w:rPr>
        </w:r>
        <w:r w:rsidR="00020F25">
          <w:rPr>
            <w:noProof/>
            <w:webHidden/>
          </w:rPr>
          <w:fldChar w:fldCharType="separate"/>
        </w:r>
        <w:r w:rsidR="00020F25">
          <w:rPr>
            <w:noProof/>
            <w:webHidden/>
          </w:rPr>
          <w:t>58</w:t>
        </w:r>
        <w:r w:rsidR="00020F25">
          <w:rPr>
            <w:noProof/>
            <w:webHidden/>
          </w:rPr>
          <w:fldChar w:fldCharType="end"/>
        </w:r>
      </w:hyperlink>
    </w:p>
    <w:p w14:paraId="1349FE58" w14:textId="5FE72806"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92" w:history="1">
        <w:r w:rsidR="00020F25" w:rsidRPr="00974784">
          <w:rPr>
            <w:rStyle w:val="Hyperlink"/>
            <w:noProof/>
          </w:rPr>
          <w:t xml:space="preserve">Table 42: Nested elements of element </w:t>
        </w:r>
        <w:r w:rsidR="00020F25" w:rsidRPr="00974784">
          <w:rPr>
            <w:rStyle w:val="Hyperlink"/>
            <w:rFonts w:ascii="Courier New" w:hAnsi="Courier New" w:cs="Courier New"/>
            <w:i/>
            <w:noProof/>
          </w:rPr>
          <w:t>&lt;rivet/&gt;</w:t>
        </w:r>
        <w:r w:rsidR="00020F25">
          <w:rPr>
            <w:noProof/>
            <w:webHidden/>
          </w:rPr>
          <w:tab/>
        </w:r>
        <w:r w:rsidR="00020F25">
          <w:rPr>
            <w:noProof/>
            <w:webHidden/>
          </w:rPr>
          <w:fldChar w:fldCharType="begin"/>
        </w:r>
        <w:r w:rsidR="00020F25">
          <w:rPr>
            <w:noProof/>
            <w:webHidden/>
          </w:rPr>
          <w:instrText xml:space="preserve"> PAGEREF _Toc26921292 \h </w:instrText>
        </w:r>
        <w:r w:rsidR="00020F25">
          <w:rPr>
            <w:noProof/>
            <w:webHidden/>
          </w:rPr>
        </w:r>
        <w:r w:rsidR="00020F25">
          <w:rPr>
            <w:noProof/>
            <w:webHidden/>
          </w:rPr>
          <w:fldChar w:fldCharType="separate"/>
        </w:r>
        <w:r w:rsidR="00020F25">
          <w:rPr>
            <w:noProof/>
            <w:webHidden/>
          </w:rPr>
          <w:t>58</w:t>
        </w:r>
        <w:r w:rsidR="00020F25">
          <w:rPr>
            <w:noProof/>
            <w:webHidden/>
          </w:rPr>
          <w:fldChar w:fldCharType="end"/>
        </w:r>
      </w:hyperlink>
    </w:p>
    <w:p w14:paraId="18AF26C0" w14:textId="7741B89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93" w:history="1">
        <w:r w:rsidR="00020F25" w:rsidRPr="00974784">
          <w:rPr>
            <w:rStyle w:val="Hyperlink"/>
            <w:noProof/>
          </w:rPr>
          <w:t xml:space="preserve">Table 43: Attributes of element </w:t>
        </w:r>
        <w:r w:rsidR="00020F25" w:rsidRPr="00974784">
          <w:rPr>
            <w:rStyle w:val="Hyperlink"/>
            <w:rFonts w:ascii="Courier New" w:hAnsi="Courier New" w:cs="Courier New"/>
            <w:i/>
            <w:noProof/>
          </w:rPr>
          <w:t>&lt;blind/&gt;</w:t>
        </w:r>
        <w:r w:rsidR="00020F25">
          <w:rPr>
            <w:noProof/>
            <w:webHidden/>
          </w:rPr>
          <w:tab/>
        </w:r>
        <w:r w:rsidR="00020F25">
          <w:rPr>
            <w:noProof/>
            <w:webHidden/>
          </w:rPr>
          <w:fldChar w:fldCharType="begin"/>
        </w:r>
        <w:r w:rsidR="00020F25">
          <w:rPr>
            <w:noProof/>
            <w:webHidden/>
          </w:rPr>
          <w:instrText xml:space="preserve"> PAGEREF _Toc26921293 \h </w:instrText>
        </w:r>
        <w:r w:rsidR="00020F25">
          <w:rPr>
            <w:noProof/>
            <w:webHidden/>
          </w:rPr>
        </w:r>
        <w:r w:rsidR="00020F25">
          <w:rPr>
            <w:noProof/>
            <w:webHidden/>
          </w:rPr>
          <w:fldChar w:fldCharType="separate"/>
        </w:r>
        <w:r w:rsidR="00020F25">
          <w:rPr>
            <w:noProof/>
            <w:webHidden/>
          </w:rPr>
          <w:t>59</w:t>
        </w:r>
        <w:r w:rsidR="00020F25">
          <w:rPr>
            <w:noProof/>
            <w:webHidden/>
          </w:rPr>
          <w:fldChar w:fldCharType="end"/>
        </w:r>
      </w:hyperlink>
    </w:p>
    <w:p w14:paraId="126E50BF" w14:textId="092B417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94" w:history="1">
        <w:r w:rsidR="00020F25" w:rsidRPr="00974784">
          <w:rPr>
            <w:rStyle w:val="Hyperlink"/>
            <w:noProof/>
          </w:rPr>
          <w:t xml:space="preserve">Table 44: Attributes of element </w:t>
        </w:r>
        <w:r w:rsidR="00020F25" w:rsidRPr="00974784">
          <w:rPr>
            <w:rStyle w:val="Hyperlink"/>
            <w:rFonts w:ascii="Courier New" w:hAnsi="Courier New" w:cs="Courier New"/>
            <w:i/>
            <w:noProof/>
          </w:rPr>
          <w:t>&lt;self_piercing/&gt;</w:t>
        </w:r>
        <w:r w:rsidR="00020F25">
          <w:rPr>
            <w:noProof/>
            <w:webHidden/>
          </w:rPr>
          <w:tab/>
        </w:r>
        <w:r w:rsidR="00020F25">
          <w:rPr>
            <w:noProof/>
            <w:webHidden/>
          </w:rPr>
          <w:fldChar w:fldCharType="begin"/>
        </w:r>
        <w:r w:rsidR="00020F25">
          <w:rPr>
            <w:noProof/>
            <w:webHidden/>
          </w:rPr>
          <w:instrText xml:space="preserve"> PAGEREF _Toc26921294 \h </w:instrText>
        </w:r>
        <w:r w:rsidR="00020F25">
          <w:rPr>
            <w:noProof/>
            <w:webHidden/>
          </w:rPr>
        </w:r>
        <w:r w:rsidR="00020F25">
          <w:rPr>
            <w:noProof/>
            <w:webHidden/>
          </w:rPr>
          <w:fldChar w:fldCharType="separate"/>
        </w:r>
        <w:r w:rsidR="00020F25">
          <w:rPr>
            <w:noProof/>
            <w:webHidden/>
          </w:rPr>
          <w:t>63</w:t>
        </w:r>
        <w:r w:rsidR="00020F25">
          <w:rPr>
            <w:noProof/>
            <w:webHidden/>
          </w:rPr>
          <w:fldChar w:fldCharType="end"/>
        </w:r>
      </w:hyperlink>
    </w:p>
    <w:p w14:paraId="2D1C5D52" w14:textId="2368DD6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95" w:history="1">
        <w:r w:rsidR="00020F25" w:rsidRPr="00974784">
          <w:rPr>
            <w:rStyle w:val="Hyperlink"/>
            <w:noProof/>
          </w:rPr>
          <w:t>Table 45: Pictures of all Solid Rivets</w:t>
        </w:r>
        <w:r w:rsidR="00020F25">
          <w:rPr>
            <w:noProof/>
            <w:webHidden/>
          </w:rPr>
          <w:tab/>
        </w:r>
        <w:r w:rsidR="00020F25">
          <w:rPr>
            <w:noProof/>
            <w:webHidden/>
          </w:rPr>
          <w:fldChar w:fldCharType="begin"/>
        </w:r>
        <w:r w:rsidR="00020F25">
          <w:rPr>
            <w:noProof/>
            <w:webHidden/>
          </w:rPr>
          <w:instrText xml:space="preserve"> PAGEREF _Toc26921295 \h </w:instrText>
        </w:r>
        <w:r w:rsidR="00020F25">
          <w:rPr>
            <w:noProof/>
            <w:webHidden/>
          </w:rPr>
        </w:r>
        <w:r w:rsidR="00020F25">
          <w:rPr>
            <w:noProof/>
            <w:webHidden/>
          </w:rPr>
          <w:fldChar w:fldCharType="separate"/>
        </w:r>
        <w:r w:rsidR="00020F25">
          <w:rPr>
            <w:noProof/>
            <w:webHidden/>
          </w:rPr>
          <w:t>64</w:t>
        </w:r>
        <w:r w:rsidR="00020F25">
          <w:rPr>
            <w:noProof/>
            <w:webHidden/>
          </w:rPr>
          <w:fldChar w:fldCharType="end"/>
        </w:r>
      </w:hyperlink>
    </w:p>
    <w:p w14:paraId="3434D387" w14:textId="7B00E88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96" w:history="1">
        <w:r w:rsidR="00020F25" w:rsidRPr="00974784">
          <w:rPr>
            <w:rStyle w:val="Hyperlink"/>
            <w:noProof/>
          </w:rPr>
          <w:t xml:space="preserve">Table 46: Attributes of element </w:t>
        </w:r>
        <w:r w:rsidR="00020F25" w:rsidRPr="00974784">
          <w:rPr>
            <w:rStyle w:val="Hyperlink"/>
            <w:rFonts w:ascii="Courier New" w:hAnsi="Courier New" w:cs="Courier New"/>
            <w:i/>
            <w:noProof/>
          </w:rPr>
          <w:t>&lt;solid/&gt;</w:t>
        </w:r>
        <w:r w:rsidR="00020F25">
          <w:rPr>
            <w:noProof/>
            <w:webHidden/>
          </w:rPr>
          <w:tab/>
        </w:r>
        <w:r w:rsidR="00020F25">
          <w:rPr>
            <w:noProof/>
            <w:webHidden/>
          </w:rPr>
          <w:fldChar w:fldCharType="begin"/>
        </w:r>
        <w:r w:rsidR="00020F25">
          <w:rPr>
            <w:noProof/>
            <w:webHidden/>
          </w:rPr>
          <w:instrText xml:space="preserve"> PAGEREF _Toc26921296 \h </w:instrText>
        </w:r>
        <w:r w:rsidR="00020F25">
          <w:rPr>
            <w:noProof/>
            <w:webHidden/>
          </w:rPr>
        </w:r>
        <w:r w:rsidR="00020F25">
          <w:rPr>
            <w:noProof/>
            <w:webHidden/>
          </w:rPr>
          <w:fldChar w:fldCharType="separate"/>
        </w:r>
        <w:r w:rsidR="00020F25">
          <w:rPr>
            <w:noProof/>
            <w:webHidden/>
          </w:rPr>
          <w:t>65</w:t>
        </w:r>
        <w:r w:rsidR="00020F25">
          <w:rPr>
            <w:noProof/>
            <w:webHidden/>
          </w:rPr>
          <w:fldChar w:fldCharType="end"/>
        </w:r>
      </w:hyperlink>
    </w:p>
    <w:p w14:paraId="69A3B97B" w14:textId="5867D2C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97" w:history="1">
        <w:r w:rsidR="00020F25" w:rsidRPr="00974784">
          <w:rPr>
            <w:rStyle w:val="Hyperlink"/>
            <w:noProof/>
          </w:rPr>
          <w:t xml:space="preserve">Table 47: Attributes of element </w:t>
        </w:r>
        <w:r w:rsidR="00020F25" w:rsidRPr="00974784">
          <w:rPr>
            <w:rStyle w:val="Hyperlink"/>
            <w:rFonts w:ascii="Courier New" w:hAnsi="Courier New" w:cs="Courier New"/>
            <w:i/>
            <w:noProof/>
          </w:rPr>
          <w:t>&lt;swop/&gt;</w:t>
        </w:r>
        <w:r w:rsidR="00020F25">
          <w:rPr>
            <w:noProof/>
            <w:webHidden/>
          </w:rPr>
          <w:tab/>
        </w:r>
        <w:r w:rsidR="00020F25">
          <w:rPr>
            <w:noProof/>
            <w:webHidden/>
          </w:rPr>
          <w:fldChar w:fldCharType="begin"/>
        </w:r>
        <w:r w:rsidR="00020F25">
          <w:rPr>
            <w:noProof/>
            <w:webHidden/>
          </w:rPr>
          <w:instrText xml:space="preserve"> PAGEREF _Toc26921297 \h </w:instrText>
        </w:r>
        <w:r w:rsidR="00020F25">
          <w:rPr>
            <w:noProof/>
            <w:webHidden/>
          </w:rPr>
        </w:r>
        <w:r w:rsidR="00020F25">
          <w:rPr>
            <w:noProof/>
            <w:webHidden/>
          </w:rPr>
          <w:fldChar w:fldCharType="separate"/>
        </w:r>
        <w:r w:rsidR="00020F25">
          <w:rPr>
            <w:noProof/>
            <w:webHidden/>
          </w:rPr>
          <w:t>67</w:t>
        </w:r>
        <w:r w:rsidR="00020F25">
          <w:rPr>
            <w:noProof/>
            <w:webHidden/>
          </w:rPr>
          <w:fldChar w:fldCharType="end"/>
        </w:r>
      </w:hyperlink>
    </w:p>
    <w:p w14:paraId="490FA2E9" w14:textId="1A7BC2E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98" w:history="1">
        <w:r w:rsidR="00020F25" w:rsidRPr="00974784">
          <w:rPr>
            <w:rStyle w:val="Hyperlink"/>
            <w:noProof/>
          </w:rPr>
          <w:t xml:space="preserve">Table 48: Nested elements of element </w:t>
        </w:r>
        <w:r w:rsidR="00020F25" w:rsidRPr="00974784">
          <w:rPr>
            <w:rStyle w:val="Hyperlink"/>
            <w:rFonts w:ascii="Courier New" w:hAnsi="Courier New" w:cs="Courier New"/>
            <w:i/>
            <w:noProof/>
          </w:rPr>
          <w:t>&lt;contact_list/&gt;</w:t>
        </w:r>
        <w:r w:rsidR="00020F25">
          <w:rPr>
            <w:noProof/>
            <w:webHidden/>
          </w:rPr>
          <w:tab/>
        </w:r>
        <w:r w:rsidR="00020F25">
          <w:rPr>
            <w:noProof/>
            <w:webHidden/>
          </w:rPr>
          <w:fldChar w:fldCharType="begin"/>
        </w:r>
        <w:r w:rsidR="00020F25">
          <w:rPr>
            <w:noProof/>
            <w:webHidden/>
          </w:rPr>
          <w:instrText xml:space="preserve"> PAGEREF _Toc26921298 \h </w:instrText>
        </w:r>
        <w:r w:rsidR="00020F25">
          <w:rPr>
            <w:noProof/>
            <w:webHidden/>
          </w:rPr>
        </w:r>
        <w:r w:rsidR="00020F25">
          <w:rPr>
            <w:noProof/>
            <w:webHidden/>
          </w:rPr>
          <w:fldChar w:fldCharType="separate"/>
        </w:r>
        <w:r w:rsidR="00020F25">
          <w:rPr>
            <w:noProof/>
            <w:webHidden/>
          </w:rPr>
          <w:t>70</w:t>
        </w:r>
        <w:r w:rsidR="00020F25">
          <w:rPr>
            <w:noProof/>
            <w:webHidden/>
          </w:rPr>
          <w:fldChar w:fldCharType="end"/>
        </w:r>
      </w:hyperlink>
    </w:p>
    <w:p w14:paraId="77E9AED1" w14:textId="2FC25766"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99" w:history="1">
        <w:r w:rsidR="00020F25" w:rsidRPr="00974784">
          <w:rPr>
            <w:rStyle w:val="Hyperlink"/>
            <w:noProof/>
          </w:rPr>
          <w:t xml:space="preserve">Table 49: Attributes of element </w:t>
        </w:r>
        <w:r w:rsidR="00020F25" w:rsidRPr="00974784">
          <w:rPr>
            <w:rStyle w:val="Hyperlink"/>
            <w:rFonts w:ascii="Courier New" w:hAnsi="Courier New" w:cs="Courier New"/>
            <w:i/>
            <w:noProof/>
          </w:rPr>
          <w:t>&lt;contact/&gt;</w:t>
        </w:r>
        <w:r w:rsidR="00020F25">
          <w:rPr>
            <w:noProof/>
            <w:webHidden/>
          </w:rPr>
          <w:tab/>
        </w:r>
        <w:r w:rsidR="00020F25">
          <w:rPr>
            <w:noProof/>
            <w:webHidden/>
          </w:rPr>
          <w:fldChar w:fldCharType="begin"/>
        </w:r>
        <w:r w:rsidR="00020F25">
          <w:rPr>
            <w:noProof/>
            <w:webHidden/>
          </w:rPr>
          <w:instrText xml:space="preserve"> PAGEREF _Toc26921299 \h </w:instrText>
        </w:r>
        <w:r w:rsidR="00020F25">
          <w:rPr>
            <w:noProof/>
            <w:webHidden/>
          </w:rPr>
        </w:r>
        <w:r w:rsidR="00020F25">
          <w:rPr>
            <w:noProof/>
            <w:webHidden/>
          </w:rPr>
          <w:fldChar w:fldCharType="separate"/>
        </w:r>
        <w:r w:rsidR="00020F25">
          <w:rPr>
            <w:noProof/>
            <w:webHidden/>
          </w:rPr>
          <w:t>70</w:t>
        </w:r>
        <w:r w:rsidR="00020F25">
          <w:rPr>
            <w:noProof/>
            <w:webHidden/>
          </w:rPr>
          <w:fldChar w:fldCharType="end"/>
        </w:r>
      </w:hyperlink>
    </w:p>
    <w:p w14:paraId="5AE47086" w14:textId="12476F4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00" w:history="1">
        <w:r w:rsidR="00020F25" w:rsidRPr="00974784">
          <w:rPr>
            <w:rStyle w:val="Hyperlink"/>
            <w:noProof/>
          </w:rPr>
          <w:t xml:space="preserve">Table 50: Nested elements of </w:t>
        </w:r>
        <w:r w:rsidR="00020F25" w:rsidRPr="00974784">
          <w:rPr>
            <w:rStyle w:val="Hyperlink"/>
            <w:rFonts w:ascii="Courier New" w:hAnsi="Courier New" w:cs="Courier New"/>
            <w:i/>
            <w:noProof/>
          </w:rPr>
          <w:t>&lt;connection_0d/&gt;</w:t>
        </w:r>
        <w:r w:rsidR="00020F25" w:rsidRPr="00974784">
          <w:rPr>
            <w:rStyle w:val="Hyperlink"/>
            <w:noProof/>
          </w:rPr>
          <w:t xml:space="preserve"> for </w:t>
        </w:r>
        <w:r w:rsidR="00020F25" w:rsidRPr="00974784">
          <w:rPr>
            <w:rStyle w:val="Hyperlink"/>
            <w:rFonts w:ascii="Courier New" w:hAnsi="Courier New" w:cs="Courier New"/>
            <w:i/>
            <w:noProof/>
          </w:rPr>
          <w:t>&lt;threaded_connection/&gt;</w:t>
        </w:r>
        <w:r w:rsidR="00020F25">
          <w:rPr>
            <w:noProof/>
            <w:webHidden/>
          </w:rPr>
          <w:tab/>
        </w:r>
        <w:r w:rsidR="00020F25">
          <w:rPr>
            <w:noProof/>
            <w:webHidden/>
          </w:rPr>
          <w:fldChar w:fldCharType="begin"/>
        </w:r>
        <w:r w:rsidR="00020F25">
          <w:rPr>
            <w:noProof/>
            <w:webHidden/>
          </w:rPr>
          <w:instrText xml:space="preserve"> PAGEREF _Toc26921300 \h </w:instrText>
        </w:r>
        <w:r w:rsidR="00020F25">
          <w:rPr>
            <w:noProof/>
            <w:webHidden/>
          </w:rPr>
        </w:r>
        <w:r w:rsidR="00020F25">
          <w:rPr>
            <w:noProof/>
            <w:webHidden/>
          </w:rPr>
          <w:fldChar w:fldCharType="separate"/>
        </w:r>
        <w:r w:rsidR="00020F25">
          <w:rPr>
            <w:noProof/>
            <w:webHidden/>
          </w:rPr>
          <w:t>73</w:t>
        </w:r>
        <w:r w:rsidR="00020F25">
          <w:rPr>
            <w:noProof/>
            <w:webHidden/>
          </w:rPr>
          <w:fldChar w:fldCharType="end"/>
        </w:r>
      </w:hyperlink>
    </w:p>
    <w:p w14:paraId="08BDB467" w14:textId="6BC553F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01" w:history="1">
        <w:r w:rsidR="00020F25" w:rsidRPr="00974784">
          <w:rPr>
            <w:rStyle w:val="Hyperlink"/>
            <w:noProof/>
          </w:rPr>
          <w:t xml:space="preserve">Table 51: Attributes of element </w:t>
        </w:r>
        <w:r w:rsidR="00020F25" w:rsidRPr="00974784">
          <w:rPr>
            <w:rStyle w:val="Hyperlink"/>
            <w:rFonts w:ascii="Courier New" w:hAnsi="Courier New" w:cs="Courier New"/>
            <w:i/>
            <w:noProof/>
          </w:rPr>
          <w:t>&lt;threaded_connection/&gt;</w:t>
        </w:r>
        <w:r w:rsidR="00020F25">
          <w:rPr>
            <w:noProof/>
            <w:webHidden/>
          </w:rPr>
          <w:tab/>
        </w:r>
        <w:r w:rsidR="00020F25">
          <w:rPr>
            <w:noProof/>
            <w:webHidden/>
          </w:rPr>
          <w:fldChar w:fldCharType="begin"/>
        </w:r>
        <w:r w:rsidR="00020F25">
          <w:rPr>
            <w:noProof/>
            <w:webHidden/>
          </w:rPr>
          <w:instrText xml:space="preserve"> PAGEREF _Toc26921301 \h </w:instrText>
        </w:r>
        <w:r w:rsidR="00020F25">
          <w:rPr>
            <w:noProof/>
            <w:webHidden/>
          </w:rPr>
        </w:r>
        <w:r w:rsidR="00020F25">
          <w:rPr>
            <w:noProof/>
            <w:webHidden/>
          </w:rPr>
          <w:fldChar w:fldCharType="separate"/>
        </w:r>
        <w:r w:rsidR="00020F25">
          <w:rPr>
            <w:noProof/>
            <w:webHidden/>
          </w:rPr>
          <w:t>74</w:t>
        </w:r>
        <w:r w:rsidR="00020F25">
          <w:rPr>
            <w:noProof/>
            <w:webHidden/>
          </w:rPr>
          <w:fldChar w:fldCharType="end"/>
        </w:r>
      </w:hyperlink>
    </w:p>
    <w:p w14:paraId="70BE8039" w14:textId="4A152EE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02" w:history="1">
        <w:r w:rsidR="00020F25" w:rsidRPr="00974784">
          <w:rPr>
            <w:rStyle w:val="Hyperlink"/>
            <w:noProof/>
          </w:rPr>
          <w:t xml:space="preserve">Table 52: Nested elements of element </w:t>
        </w:r>
        <w:r w:rsidR="00020F25" w:rsidRPr="00974784">
          <w:rPr>
            <w:rStyle w:val="Hyperlink"/>
            <w:rFonts w:ascii="Courier New" w:hAnsi="Courier New" w:cs="Courier New"/>
            <w:i/>
            <w:noProof/>
          </w:rPr>
          <w:t>&lt;threaded_connection/&gt;</w:t>
        </w:r>
        <w:r w:rsidR="00020F25">
          <w:rPr>
            <w:noProof/>
            <w:webHidden/>
          </w:rPr>
          <w:tab/>
        </w:r>
        <w:r w:rsidR="00020F25">
          <w:rPr>
            <w:noProof/>
            <w:webHidden/>
          </w:rPr>
          <w:fldChar w:fldCharType="begin"/>
        </w:r>
        <w:r w:rsidR="00020F25">
          <w:rPr>
            <w:noProof/>
            <w:webHidden/>
          </w:rPr>
          <w:instrText xml:space="preserve"> PAGEREF _Toc26921302 \h </w:instrText>
        </w:r>
        <w:r w:rsidR="00020F25">
          <w:rPr>
            <w:noProof/>
            <w:webHidden/>
          </w:rPr>
        </w:r>
        <w:r w:rsidR="00020F25">
          <w:rPr>
            <w:noProof/>
            <w:webHidden/>
          </w:rPr>
          <w:fldChar w:fldCharType="separate"/>
        </w:r>
        <w:r w:rsidR="00020F25">
          <w:rPr>
            <w:noProof/>
            <w:webHidden/>
          </w:rPr>
          <w:t>75</w:t>
        </w:r>
        <w:r w:rsidR="00020F25">
          <w:rPr>
            <w:noProof/>
            <w:webHidden/>
          </w:rPr>
          <w:fldChar w:fldCharType="end"/>
        </w:r>
      </w:hyperlink>
    </w:p>
    <w:p w14:paraId="5749FC5F" w14:textId="003B991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03" w:history="1">
        <w:r w:rsidR="00020F25" w:rsidRPr="00974784">
          <w:rPr>
            <w:rStyle w:val="Hyperlink"/>
            <w:noProof/>
          </w:rPr>
          <w:t xml:space="preserve">Table 53: Attributes of element </w:t>
        </w:r>
        <w:r w:rsidR="00020F25" w:rsidRPr="00974784">
          <w:rPr>
            <w:rStyle w:val="Hyperlink"/>
            <w:rFonts w:ascii="Courier New" w:hAnsi="Courier New" w:cs="Courier New"/>
            <w:i/>
            <w:noProof/>
          </w:rPr>
          <w:t>&lt;washer/&gt;</w:t>
        </w:r>
        <w:r w:rsidR="00020F25">
          <w:rPr>
            <w:noProof/>
            <w:webHidden/>
          </w:rPr>
          <w:tab/>
        </w:r>
        <w:r w:rsidR="00020F25">
          <w:rPr>
            <w:noProof/>
            <w:webHidden/>
          </w:rPr>
          <w:fldChar w:fldCharType="begin"/>
        </w:r>
        <w:r w:rsidR="00020F25">
          <w:rPr>
            <w:noProof/>
            <w:webHidden/>
          </w:rPr>
          <w:instrText xml:space="preserve"> PAGEREF _Toc26921303 \h </w:instrText>
        </w:r>
        <w:r w:rsidR="00020F25">
          <w:rPr>
            <w:noProof/>
            <w:webHidden/>
          </w:rPr>
        </w:r>
        <w:r w:rsidR="00020F25">
          <w:rPr>
            <w:noProof/>
            <w:webHidden/>
          </w:rPr>
          <w:fldChar w:fldCharType="separate"/>
        </w:r>
        <w:r w:rsidR="00020F25">
          <w:rPr>
            <w:noProof/>
            <w:webHidden/>
          </w:rPr>
          <w:t>75</w:t>
        </w:r>
        <w:r w:rsidR="00020F25">
          <w:rPr>
            <w:noProof/>
            <w:webHidden/>
          </w:rPr>
          <w:fldChar w:fldCharType="end"/>
        </w:r>
      </w:hyperlink>
    </w:p>
    <w:p w14:paraId="4C63B77B" w14:textId="0D071EA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04" w:history="1">
        <w:r w:rsidR="00020F25" w:rsidRPr="00974784">
          <w:rPr>
            <w:rStyle w:val="Hyperlink"/>
            <w:noProof/>
          </w:rPr>
          <w:t xml:space="preserve">Table 54: Attributes of element </w:t>
        </w:r>
        <w:r w:rsidR="00020F25" w:rsidRPr="00974784">
          <w:rPr>
            <w:rStyle w:val="Hyperlink"/>
            <w:rFonts w:ascii="Courier New" w:hAnsi="Courier New" w:cs="Courier New"/>
            <w:i/>
            <w:noProof/>
          </w:rPr>
          <w:t>&lt;nut/&gt;</w:t>
        </w:r>
        <w:r w:rsidR="00020F25">
          <w:rPr>
            <w:noProof/>
            <w:webHidden/>
          </w:rPr>
          <w:tab/>
        </w:r>
        <w:r w:rsidR="00020F25">
          <w:rPr>
            <w:noProof/>
            <w:webHidden/>
          </w:rPr>
          <w:fldChar w:fldCharType="begin"/>
        </w:r>
        <w:r w:rsidR="00020F25">
          <w:rPr>
            <w:noProof/>
            <w:webHidden/>
          </w:rPr>
          <w:instrText xml:space="preserve"> PAGEREF _Toc26921304 \h </w:instrText>
        </w:r>
        <w:r w:rsidR="00020F25">
          <w:rPr>
            <w:noProof/>
            <w:webHidden/>
          </w:rPr>
        </w:r>
        <w:r w:rsidR="00020F25">
          <w:rPr>
            <w:noProof/>
            <w:webHidden/>
          </w:rPr>
          <w:fldChar w:fldCharType="separate"/>
        </w:r>
        <w:r w:rsidR="00020F25">
          <w:rPr>
            <w:noProof/>
            <w:webHidden/>
          </w:rPr>
          <w:t>76</w:t>
        </w:r>
        <w:r w:rsidR="00020F25">
          <w:rPr>
            <w:noProof/>
            <w:webHidden/>
          </w:rPr>
          <w:fldChar w:fldCharType="end"/>
        </w:r>
      </w:hyperlink>
    </w:p>
    <w:p w14:paraId="2882C3E6" w14:textId="6F86BE6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05" w:history="1">
        <w:r w:rsidR="00020F25" w:rsidRPr="00974784">
          <w:rPr>
            <w:rStyle w:val="Hyperlink"/>
            <w:noProof/>
          </w:rPr>
          <w:t xml:space="preserve">Table 55: Nested elements of element </w:t>
        </w:r>
        <w:r w:rsidR="00020F25" w:rsidRPr="00974784">
          <w:rPr>
            <w:rStyle w:val="Hyperlink"/>
            <w:rFonts w:ascii="Courier New" w:hAnsi="Courier New" w:cs="Courier New"/>
            <w:i/>
            <w:noProof/>
          </w:rPr>
          <w:t>&lt;nut/&gt;</w:t>
        </w:r>
        <w:r w:rsidR="00020F25">
          <w:rPr>
            <w:noProof/>
            <w:webHidden/>
          </w:rPr>
          <w:tab/>
        </w:r>
        <w:r w:rsidR="00020F25">
          <w:rPr>
            <w:noProof/>
            <w:webHidden/>
          </w:rPr>
          <w:fldChar w:fldCharType="begin"/>
        </w:r>
        <w:r w:rsidR="00020F25">
          <w:rPr>
            <w:noProof/>
            <w:webHidden/>
          </w:rPr>
          <w:instrText xml:space="preserve"> PAGEREF _Toc26921305 \h </w:instrText>
        </w:r>
        <w:r w:rsidR="00020F25">
          <w:rPr>
            <w:noProof/>
            <w:webHidden/>
          </w:rPr>
        </w:r>
        <w:r w:rsidR="00020F25">
          <w:rPr>
            <w:noProof/>
            <w:webHidden/>
          </w:rPr>
          <w:fldChar w:fldCharType="separate"/>
        </w:r>
        <w:r w:rsidR="00020F25">
          <w:rPr>
            <w:noProof/>
            <w:webHidden/>
          </w:rPr>
          <w:t>77</w:t>
        </w:r>
        <w:r w:rsidR="00020F25">
          <w:rPr>
            <w:noProof/>
            <w:webHidden/>
          </w:rPr>
          <w:fldChar w:fldCharType="end"/>
        </w:r>
      </w:hyperlink>
    </w:p>
    <w:p w14:paraId="3BA21CB5" w14:textId="0017E06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06" w:history="1">
        <w:r w:rsidR="00020F25" w:rsidRPr="00974784">
          <w:rPr>
            <w:rStyle w:val="Hyperlink"/>
            <w:noProof/>
          </w:rPr>
          <w:t xml:space="preserve">Table 56: Attributes of element </w:t>
        </w:r>
        <w:r w:rsidR="00020F25" w:rsidRPr="00974784">
          <w:rPr>
            <w:rStyle w:val="Hyperlink"/>
            <w:rFonts w:ascii="Courier New" w:hAnsi="Courier New" w:cs="Courier New"/>
            <w:i/>
            <w:noProof/>
          </w:rPr>
          <w:t>&lt;bolt/&gt;</w:t>
        </w:r>
        <w:r w:rsidR="00020F25">
          <w:rPr>
            <w:noProof/>
            <w:webHidden/>
          </w:rPr>
          <w:tab/>
        </w:r>
        <w:r w:rsidR="00020F25">
          <w:rPr>
            <w:noProof/>
            <w:webHidden/>
          </w:rPr>
          <w:fldChar w:fldCharType="begin"/>
        </w:r>
        <w:r w:rsidR="00020F25">
          <w:rPr>
            <w:noProof/>
            <w:webHidden/>
          </w:rPr>
          <w:instrText xml:space="preserve"> PAGEREF _Toc26921306 \h </w:instrText>
        </w:r>
        <w:r w:rsidR="00020F25">
          <w:rPr>
            <w:noProof/>
            <w:webHidden/>
          </w:rPr>
        </w:r>
        <w:r w:rsidR="00020F25">
          <w:rPr>
            <w:noProof/>
            <w:webHidden/>
          </w:rPr>
          <w:fldChar w:fldCharType="separate"/>
        </w:r>
        <w:r w:rsidR="00020F25">
          <w:rPr>
            <w:noProof/>
            <w:webHidden/>
          </w:rPr>
          <w:t>77</w:t>
        </w:r>
        <w:r w:rsidR="00020F25">
          <w:rPr>
            <w:noProof/>
            <w:webHidden/>
          </w:rPr>
          <w:fldChar w:fldCharType="end"/>
        </w:r>
      </w:hyperlink>
    </w:p>
    <w:p w14:paraId="5534108A" w14:textId="790A677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07" w:history="1">
        <w:r w:rsidR="00020F25" w:rsidRPr="00974784">
          <w:rPr>
            <w:rStyle w:val="Hyperlink"/>
            <w:noProof/>
          </w:rPr>
          <w:t xml:space="preserve">Table 57: Nested elements of element </w:t>
        </w:r>
        <w:r w:rsidR="00020F25" w:rsidRPr="00974784">
          <w:rPr>
            <w:rStyle w:val="Hyperlink"/>
            <w:rFonts w:ascii="Courier New" w:hAnsi="Courier New" w:cs="Courier New"/>
            <w:i/>
            <w:noProof/>
          </w:rPr>
          <w:t>&lt;bolt/&gt;</w:t>
        </w:r>
        <w:r w:rsidR="00020F25">
          <w:rPr>
            <w:noProof/>
            <w:webHidden/>
          </w:rPr>
          <w:tab/>
        </w:r>
        <w:r w:rsidR="00020F25">
          <w:rPr>
            <w:noProof/>
            <w:webHidden/>
          </w:rPr>
          <w:fldChar w:fldCharType="begin"/>
        </w:r>
        <w:r w:rsidR="00020F25">
          <w:rPr>
            <w:noProof/>
            <w:webHidden/>
          </w:rPr>
          <w:instrText xml:space="preserve"> PAGEREF _Toc26921307 \h </w:instrText>
        </w:r>
        <w:r w:rsidR="00020F25">
          <w:rPr>
            <w:noProof/>
            <w:webHidden/>
          </w:rPr>
        </w:r>
        <w:r w:rsidR="00020F25">
          <w:rPr>
            <w:noProof/>
            <w:webHidden/>
          </w:rPr>
          <w:fldChar w:fldCharType="separate"/>
        </w:r>
        <w:r w:rsidR="00020F25">
          <w:rPr>
            <w:noProof/>
            <w:webHidden/>
          </w:rPr>
          <w:t>77</w:t>
        </w:r>
        <w:r w:rsidR="00020F25">
          <w:rPr>
            <w:noProof/>
            <w:webHidden/>
          </w:rPr>
          <w:fldChar w:fldCharType="end"/>
        </w:r>
      </w:hyperlink>
    </w:p>
    <w:p w14:paraId="496B4E3B" w14:textId="3BA0653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08" w:history="1">
        <w:r w:rsidR="00020F25" w:rsidRPr="00974784">
          <w:rPr>
            <w:rStyle w:val="Hyperlink"/>
            <w:noProof/>
          </w:rPr>
          <w:t xml:space="preserve">Table 58: Attributes of element </w:t>
        </w:r>
        <w:r w:rsidR="00020F25" w:rsidRPr="00974784">
          <w:rPr>
            <w:rStyle w:val="Hyperlink"/>
            <w:rFonts w:ascii="Courier New" w:hAnsi="Courier New" w:cs="Courier New"/>
            <w:i/>
            <w:noProof/>
          </w:rPr>
          <w:t>&lt;screw/&gt;</w:t>
        </w:r>
        <w:r w:rsidR="00020F25">
          <w:rPr>
            <w:noProof/>
            <w:webHidden/>
          </w:rPr>
          <w:tab/>
        </w:r>
        <w:r w:rsidR="00020F25">
          <w:rPr>
            <w:noProof/>
            <w:webHidden/>
          </w:rPr>
          <w:fldChar w:fldCharType="begin"/>
        </w:r>
        <w:r w:rsidR="00020F25">
          <w:rPr>
            <w:noProof/>
            <w:webHidden/>
          </w:rPr>
          <w:instrText xml:space="preserve"> PAGEREF _Toc26921308 \h </w:instrText>
        </w:r>
        <w:r w:rsidR="00020F25">
          <w:rPr>
            <w:noProof/>
            <w:webHidden/>
          </w:rPr>
        </w:r>
        <w:r w:rsidR="00020F25">
          <w:rPr>
            <w:noProof/>
            <w:webHidden/>
          </w:rPr>
          <w:fldChar w:fldCharType="separate"/>
        </w:r>
        <w:r w:rsidR="00020F25">
          <w:rPr>
            <w:noProof/>
            <w:webHidden/>
          </w:rPr>
          <w:t>82</w:t>
        </w:r>
        <w:r w:rsidR="00020F25">
          <w:rPr>
            <w:noProof/>
            <w:webHidden/>
          </w:rPr>
          <w:fldChar w:fldCharType="end"/>
        </w:r>
      </w:hyperlink>
    </w:p>
    <w:p w14:paraId="34A50DF1" w14:textId="06E7A42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09" w:history="1">
        <w:r w:rsidR="00020F25" w:rsidRPr="00974784">
          <w:rPr>
            <w:rStyle w:val="Hyperlink"/>
            <w:noProof/>
          </w:rPr>
          <w:t xml:space="preserve">Table 59: Nested elements of element </w:t>
        </w:r>
        <w:r w:rsidR="00020F25" w:rsidRPr="00974784">
          <w:rPr>
            <w:rStyle w:val="Hyperlink"/>
            <w:rFonts w:ascii="Courier New" w:hAnsi="Courier New" w:cs="Courier New"/>
            <w:i/>
            <w:noProof/>
          </w:rPr>
          <w:t>&lt;screw/&gt;</w:t>
        </w:r>
        <w:r w:rsidR="00020F25">
          <w:rPr>
            <w:noProof/>
            <w:webHidden/>
          </w:rPr>
          <w:tab/>
        </w:r>
        <w:r w:rsidR="00020F25">
          <w:rPr>
            <w:noProof/>
            <w:webHidden/>
          </w:rPr>
          <w:fldChar w:fldCharType="begin"/>
        </w:r>
        <w:r w:rsidR="00020F25">
          <w:rPr>
            <w:noProof/>
            <w:webHidden/>
          </w:rPr>
          <w:instrText xml:space="preserve"> PAGEREF _Toc26921309 \h </w:instrText>
        </w:r>
        <w:r w:rsidR="00020F25">
          <w:rPr>
            <w:noProof/>
            <w:webHidden/>
          </w:rPr>
        </w:r>
        <w:r w:rsidR="00020F25">
          <w:rPr>
            <w:noProof/>
            <w:webHidden/>
          </w:rPr>
          <w:fldChar w:fldCharType="separate"/>
        </w:r>
        <w:r w:rsidR="00020F25">
          <w:rPr>
            <w:noProof/>
            <w:webHidden/>
          </w:rPr>
          <w:t>82</w:t>
        </w:r>
        <w:r w:rsidR="00020F25">
          <w:rPr>
            <w:noProof/>
            <w:webHidden/>
          </w:rPr>
          <w:fldChar w:fldCharType="end"/>
        </w:r>
      </w:hyperlink>
    </w:p>
    <w:p w14:paraId="3B14AE98" w14:textId="3599B41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10" w:history="1">
        <w:r w:rsidR="00020F25" w:rsidRPr="00974784">
          <w:rPr>
            <w:rStyle w:val="Hyperlink"/>
            <w:noProof/>
          </w:rPr>
          <w:t xml:space="preserve">Table 60: Attributes of element </w:t>
        </w:r>
        <w:r w:rsidR="00020F25" w:rsidRPr="00974784">
          <w:rPr>
            <w:rStyle w:val="Hyperlink"/>
            <w:rFonts w:ascii="Courier New" w:hAnsi="Courier New" w:cs="Courier New"/>
            <w:i/>
            <w:noProof/>
          </w:rPr>
          <w:t>&lt;flow_drilled/&gt;</w:t>
        </w:r>
        <w:r w:rsidR="00020F25">
          <w:rPr>
            <w:noProof/>
            <w:webHidden/>
          </w:rPr>
          <w:tab/>
        </w:r>
        <w:r w:rsidR="00020F25">
          <w:rPr>
            <w:noProof/>
            <w:webHidden/>
          </w:rPr>
          <w:fldChar w:fldCharType="begin"/>
        </w:r>
        <w:r w:rsidR="00020F25">
          <w:rPr>
            <w:noProof/>
            <w:webHidden/>
          </w:rPr>
          <w:instrText xml:space="preserve"> PAGEREF _Toc26921310 \h </w:instrText>
        </w:r>
        <w:r w:rsidR="00020F25">
          <w:rPr>
            <w:noProof/>
            <w:webHidden/>
          </w:rPr>
        </w:r>
        <w:r w:rsidR="00020F25">
          <w:rPr>
            <w:noProof/>
            <w:webHidden/>
          </w:rPr>
          <w:fldChar w:fldCharType="separate"/>
        </w:r>
        <w:r w:rsidR="00020F25">
          <w:rPr>
            <w:noProof/>
            <w:webHidden/>
          </w:rPr>
          <w:t>84</w:t>
        </w:r>
        <w:r w:rsidR="00020F25">
          <w:rPr>
            <w:noProof/>
            <w:webHidden/>
          </w:rPr>
          <w:fldChar w:fldCharType="end"/>
        </w:r>
      </w:hyperlink>
    </w:p>
    <w:p w14:paraId="237AC11B" w14:textId="74E52E3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11" w:history="1">
        <w:r w:rsidR="00020F25" w:rsidRPr="00974784">
          <w:rPr>
            <w:rStyle w:val="Hyperlink"/>
            <w:noProof/>
          </w:rPr>
          <w:t xml:space="preserve">Table 61: Nested elements of </w:t>
        </w:r>
        <w:r w:rsidR="00020F25" w:rsidRPr="00974784">
          <w:rPr>
            <w:rStyle w:val="Hyperlink"/>
            <w:rFonts w:ascii="Courier New" w:hAnsi="Courier New" w:cs="Courier New"/>
            <w:i/>
            <w:noProof/>
          </w:rPr>
          <w:t>&lt;connection_0d&gt;</w:t>
        </w:r>
        <w:r w:rsidR="00020F25" w:rsidRPr="00974784">
          <w:rPr>
            <w:rStyle w:val="Hyperlink"/>
            <w:rFonts w:cstheme="minorHAnsi"/>
            <w:noProof/>
          </w:rPr>
          <w:t xml:space="preserve"> for </w:t>
        </w:r>
        <w:r w:rsidR="00020F25" w:rsidRPr="00974784">
          <w:rPr>
            <w:rStyle w:val="Hyperlink"/>
            <w:rFonts w:ascii="Courier New" w:hAnsi="Courier New" w:cs="Courier New"/>
            <w:i/>
            <w:noProof/>
          </w:rPr>
          <w:t>&lt;gumdrop/&gt;</w:t>
        </w:r>
        <w:r w:rsidR="00020F25">
          <w:rPr>
            <w:noProof/>
            <w:webHidden/>
          </w:rPr>
          <w:tab/>
        </w:r>
        <w:r w:rsidR="00020F25">
          <w:rPr>
            <w:noProof/>
            <w:webHidden/>
          </w:rPr>
          <w:fldChar w:fldCharType="begin"/>
        </w:r>
        <w:r w:rsidR="00020F25">
          <w:rPr>
            <w:noProof/>
            <w:webHidden/>
          </w:rPr>
          <w:instrText xml:space="preserve"> PAGEREF _Toc26921311 \h </w:instrText>
        </w:r>
        <w:r w:rsidR="00020F25">
          <w:rPr>
            <w:noProof/>
            <w:webHidden/>
          </w:rPr>
        </w:r>
        <w:r w:rsidR="00020F25">
          <w:rPr>
            <w:noProof/>
            <w:webHidden/>
          </w:rPr>
          <w:fldChar w:fldCharType="separate"/>
        </w:r>
        <w:r w:rsidR="00020F25">
          <w:rPr>
            <w:noProof/>
            <w:webHidden/>
          </w:rPr>
          <w:t>85</w:t>
        </w:r>
        <w:r w:rsidR="00020F25">
          <w:rPr>
            <w:noProof/>
            <w:webHidden/>
          </w:rPr>
          <w:fldChar w:fldCharType="end"/>
        </w:r>
      </w:hyperlink>
    </w:p>
    <w:p w14:paraId="374EF204" w14:textId="0BDBF9D7"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12" w:history="1">
        <w:r w:rsidR="00020F25" w:rsidRPr="00974784">
          <w:rPr>
            <w:rStyle w:val="Hyperlink"/>
            <w:noProof/>
          </w:rPr>
          <w:t xml:space="preserve">Table 62: Attributes of element </w:t>
        </w:r>
        <w:r w:rsidR="00020F25" w:rsidRPr="00974784">
          <w:rPr>
            <w:rStyle w:val="Hyperlink"/>
            <w:rFonts w:ascii="Courier New" w:hAnsi="Courier New" w:cs="Courier New"/>
            <w:i/>
            <w:noProof/>
          </w:rPr>
          <w:t>&lt;gumdrop/&gt;</w:t>
        </w:r>
        <w:r w:rsidR="00020F25">
          <w:rPr>
            <w:noProof/>
            <w:webHidden/>
          </w:rPr>
          <w:tab/>
        </w:r>
        <w:r w:rsidR="00020F25">
          <w:rPr>
            <w:noProof/>
            <w:webHidden/>
          </w:rPr>
          <w:fldChar w:fldCharType="begin"/>
        </w:r>
        <w:r w:rsidR="00020F25">
          <w:rPr>
            <w:noProof/>
            <w:webHidden/>
          </w:rPr>
          <w:instrText xml:space="preserve"> PAGEREF _Toc26921312 \h </w:instrText>
        </w:r>
        <w:r w:rsidR="00020F25">
          <w:rPr>
            <w:noProof/>
            <w:webHidden/>
          </w:rPr>
        </w:r>
        <w:r w:rsidR="00020F25">
          <w:rPr>
            <w:noProof/>
            <w:webHidden/>
          </w:rPr>
          <w:fldChar w:fldCharType="separate"/>
        </w:r>
        <w:r w:rsidR="00020F25">
          <w:rPr>
            <w:noProof/>
            <w:webHidden/>
          </w:rPr>
          <w:t>85</w:t>
        </w:r>
        <w:r w:rsidR="00020F25">
          <w:rPr>
            <w:noProof/>
            <w:webHidden/>
          </w:rPr>
          <w:fldChar w:fldCharType="end"/>
        </w:r>
      </w:hyperlink>
    </w:p>
    <w:p w14:paraId="6AA748AF" w14:textId="750CE20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13" w:history="1">
        <w:r w:rsidR="00020F25" w:rsidRPr="00974784">
          <w:rPr>
            <w:rStyle w:val="Hyperlink"/>
            <w:noProof/>
          </w:rPr>
          <w:t xml:space="preserve">Table 63: Nested elements of </w:t>
        </w:r>
        <w:r w:rsidR="00020F25" w:rsidRPr="00974784">
          <w:rPr>
            <w:rStyle w:val="Hyperlink"/>
            <w:rFonts w:ascii="Courier New" w:hAnsi="Courier New" w:cs="Courier New"/>
            <w:i/>
            <w:noProof/>
          </w:rPr>
          <w:t>&lt;connection_0d/&gt;</w:t>
        </w:r>
        <w:r w:rsidR="00020F25" w:rsidRPr="00974784">
          <w:rPr>
            <w:rStyle w:val="Hyperlink"/>
            <w:noProof/>
          </w:rPr>
          <w:t xml:space="preserve"> for </w:t>
        </w:r>
        <w:r w:rsidR="00020F25" w:rsidRPr="00974784">
          <w:rPr>
            <w:rStyle w:val="Hyperlink"/>
            <w:rFonts w:ascii="Courier New" w:hAnsi="Courier New" w:cs="Courier New"/>
            <w:i/>
            <w:noProof/>
          </w:rPr>
          <w:t>&lt;clinch/&gt;</w:t>
        </w:r>
        <w:r w:rsidR="00020F25">
          <w:rPr>
            <w:noProof/>
            <w:webHidden/>
          </w:rPr>
          <w:tab/>
        </w:r>
        <w:r w:rsidR="00020F25">
          <w:rPr>
            <w:noProof/>
            <w:webHidden/>
          </w:rPr>
          <w:fldChar w:fldCharType="begin"/>
        </w:r>
        <w:r w:rsidR="00020F25">
          <w:rPr>
            <w:noProof/>
            <w:webHidden/>
          </w:rPr>
          <w:instrText xml:space="preserve"> PAGEREF _Toc26921313 \h </w:instrText>
        </w:r>
        <w:r w:rsidR="00020F25">
          <w:rPr>
            <w:noProof/>
            <w:webHidden/>
          </w:rPr>
        </w:r>
        <w:r w:rsidR="00020F25">
          <w:rPr>
            <w:noProof/>
            <w:webHidden/>
          </w:rPr>
          <w:fldChar w:fldCharType="separate"/>
        </w:r>
        <w:r w:rsidR="00020F25">
          <w:rPr>
            <w:noProof/>
            <w:webHidden/>
          </w:rPr>
          <w:t>87</w:t>
        </w:r>
        <w:r w:rsidR="00020F25">
          <w:rPr>
            <w:noProof/>
            <w:webHidden/>
          </w:rPr>
          <w:fldChar w:fldCharType="end"/>
        </w:r>
      </w:hyperlink>
    </w:p>
    <w:p w14:paraId="2E9C5B7C" w14:textId="7772677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14" w:history="1">
        <w:r w:rsidR="00020F25" w:rsidRPr="00974784">
          <w:rPr>
            <w:rStyle w:val="Hyperlink"/>
            <w:noProof/>
          </w:rPr>
          <w:t xml:space="preserve">Table 64: Attributes of element </w:t>
        </w:r>
        <w:r w:rsidR="00020F25" w:rsidRPr="00974784">
          <w:rPr>
            <w:rStyle w:val="Hyperlink"/>
            <w:rFonts w:ascii="Courier New" w:hAnsi="Courier New" w:cs="Courier New"/>
            <w:i/>
            <w:noProof/>
          </w:rPr>
          <w:t>&lt;clinch/&gt;</w:t>
        </w:r>
        <w:r w:rsidR="00020F25">
          <w:rPr>
            <w:noProof/>
            <w:webHidden/>
          </w:rPr>
          <w:tab/>
        </w:r>
        <w:r w:rsidR="00020F25">
          <w:rPr>
            <w:noProof/>
            <w:webHidden/>
          </w:rPr>
          <w:fldChar w:fldCharType="begin"/>
        </w:r>
        <w:r w:rsidR="00020F25">
          <w:rPr>
            <w:noProof/>
            <w:webHidden/>
          </w:rPr>
          <w:instrText xml:space="preserve"> PAGEREF _Toc26921314 \h </w:instrText>
        </w:r>
        <w:r w:rsidR="00020F25">
          <w:rPr>
            <w:noProof/>
            <w:webHidden/>
          </w:rPr>
        </w:r>
        <w:r w:rsidR="00020F25">
          <w:rPr>
            <w:noProof/>
            <w:webHidden/>
          </w:rPr>
          <w:fldChar w:fldCharType="separate"/>
        </w:r>
        <w:r w:rsidR="00020F25">
          <w:rPr>
            <w:noProof/>
            <w:webHidden/>
          </w:rPr>
          <w:t>87</w:t>
        </w:r>
        <w:r w:rsidR="00020F25">
          <w:rPr>
            <w:noProof/>
            <w:webHidden/>
          </w:rPr>
          <w:fldChar w:fldCharType="end"/>
        </w:r>
      </w:hyperlink>
    </w:p>
    <w:p w14:paraId="3F6E6BD4" w14:textId="337AEE1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15" w:history="1">
        <w:r w:rsidR="00020F25" w:rsidRPr="00974784">
          <w:rPr>
            <w:rStyle w:val="Hyperlink"/>
            <w:noProof/>
          </w:rPr>
          <w:t xml:space="preserve">Table 65: Nested elements of element </w:t>
        </w:r>
        <w:r w:rsidR="00020F25" w:rsidRPr="00974784">
          <w:rPr>
            <w:rStyle w:val="Hyperlink"/>
            <w:rFonts w:ascii="Courier New" w:hAnsi="Courier New" w:cs="Courier New"/>
            <w:i/>
            <w:noProof/>
          </w:rPr>
          <w:t>&lt;clinch/&gt;</w:t>
        </w:r>
        <w:r w:rsidR="00020F25">
          <w:rPr>
            <w:noProof/>
            <w:webHidden/>
          </w:rPr>
          <w:tab/>
        </w:r>
        <w:r w:rsidR="00020F25">
          <w:rPr>
            <w:noProof/>
            <w:webHidden/>
          </w:rPr>
          <w:fldChar w:fldCharType="begin"/>
        </w:r>
        <w:r w:rsidR="00020F25">
          <w:rPr>
            <w:noProof/>
            <w:webHidden/>
          </w:rPr>
          <w:instrText xml:space="preserve"> PAGEREF _Toc26921315 \h </w:instrText>
        </w:r>
        <w:r w:rsidR="00020F25">
          <w:rPr>
            <w:noProof/>
            <w:webHidden/>
          </w:rPr>
        </w:r>
        <w:r w:rsidR="00020F25">
          <w:rPr>
            <w:noProof/>
            <w:webHidden/>
          </w:rPr>
          <w:fldChar w:fldCharType="separate"/>
        </w:r>
        <w:r w:rsidR="00020F25">
          <w:rPr>
            <w:noProof/>
            <w:webHidden/>
          </w:rPr>
          <w:t>88</w:t>
        </w:r>
        <w:r w:rsidR="00020F25">
          <w:rPr>
            <w:noProof/>
            <w:webHidden/>
          </w:rPr>
          <w:fldChar w:fldCharType="end"/>
        </w:r>
      </w:hyperlink>
    </w:p>
    <w:p w14:paraId="0A2B7E4F" w14:textId="74341926"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16" w:history="1">
        <w:r w:rsidR="00020F25" w:rsidRPr="00974784">
          <w:rPr>
            <w:rStyle w:val="Hyperlink"/>
            <w:noProof/>
          </w:rPr>
          <w:t xml:space="preserve">Table 66: Nested elements of </w:t>
        </w:r>
        <w:r w:rsidR="00020F25" w:rsidRPr="00974784">
          <w:rPr>
            <w:rStyle w:val="Hyperlink"/>
            <w:rFonts w:ascii="Courier New" w:hAnsi="Courier New" w:cs="Courier New"/>
            <w:i/>
            <w:noProof/>
          </w:rPr>
          <w:t>&lt;connection_0d/&gt;</w:t>
        </w:r>
        <w:r w:rsidR="00020F25" w:rsidRPr="00974784">
          <w:rPr>
            <w:rStyle w:val="Hyperlink"/>
            <w:noProof/>
          </w:rPr>
          <w:t xml:space="preserve"> for </w:t>
        </w:r>
        <w:r w:rsidR="00020F25" w:rsidRPr="00974784">
          <w:rPr>
            <w:rStyle w:val="Hyperlink"/>
            <w:rFonts w:ascii="Courier New" w:hAnsi="Courier New" w:cs="Courier New"/>
            <w:i/>
            <w:noProof/>
          </w:rPr>
          <w:t>&lt;heat_stake/&gt;</w:t>
        </w:r>
        <w:r w:rsidR="00020F25">
          <w:rPr>
            <w:noProof/>
            <w:webHidden/>
          </w:rPr>
          <w:tab/>
        </w:r>
        <w:r w:rsidR="00020F25">
          <w:rPr>
            <w:noProof/>
            <w:webHidden/>
          </w:rPr>
          <w:fldChar w:fldCharType="begin"/>
        </w:r>
        <w:r w:rsidR="00020F25">
          <w:rPr>
            <w:noProof/>
            <w:webHidden/>
          </w:rPr>
          <w:instrText xml:space="preserve"> PAGEREF _Toc26921316 \h </w:instrText>
        </w:r>
        <w:r w:rsidR="00020F25">
          <w:rPr>
            <w:noProof/>
            <w:webHidden/>
          </w:rPr>
        </w:r>
        <w:r w:rsidR="00020F25">
          <w:rPr>
            <w:noProof/>
            <w:webHidden/>
          </w:rPr>
          <w:fldChar w:fldCharType="separate"/>
        </w:r>
        <w:r w:rsidR="00020F25">
          <w:rPr>
            <w:noProof/>
            <w:webHidden/>
          </w:rPr>
          <w:t>90</w:t>
        </w:r>
        <w:r w:rsidR="00020F25">
          <w:rPr>
            <w:noProof/>
            <w:webHidden/>
          </w:rPr>
          <w:fldChar w:fldCharType="end"/>
        </w:r>
      </w:hyperlink>
    </w:p>
    <w:p w14:paraId="41994B74" w14:textId="3CF8284A"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17" w:history="1">
        <w:r w:rsidR="00020F25" w:rsidRPr="00974784">
          <w:rPr>
            <w:rStyle w:val="Hyperlink"/>
            <w:noProof/>
          </w:rPr>
          <w:t xml:space="preserve">Table 67: Attributes of element </w:t>
        </w:r>
        <w:r w:rsidR="00020F25" w:rsidRPr="00974784">
          <w:rPr>
            <w:rStyle w:val="Hyperlink"/>
            <w:rFonts w:ascii="Courier New" w:hAnsi="Courier New" w:cs="Courier New"/>
            <w:i/>
            <w:noProof/>
          </w:rPr>
          <w:t>&lt;heat_stake/&gt;</w:t>
        </w:r>
        <w:r w:rsidR="00020F25">
          <w:rPr>
            <w:noProof/>
            <w:webHidden/>
          </w:rPr>
          <w:tab/>
        </w:r>
        <w:r w:rsidR="00020F25">
          <w:rPr>
            <w:noProof/>
            <w:webHidden/>
          </w:rPr>
          <w:fldChar w:fldCharType="begin"/>
        </w:r>
        <w:r w:rsidR="00020F25">
          <w:rPr>
            <w:noProof/>
            <w:webHidden/>
          </w:rPr>
          <w:instrText xml:space="preserve"> PAGEREF _Toc26921317 \h </w:instrText>
        </w:r>
        <w:r w:rsidR="00020F25">
          <w:rPr>
            <w:noProof/>
            <w:webHidden/>
          </w:rPr>
        </w:r>
        <w:r w:rsidR="00020F25">
          <w:rPr>
            <w:noProof/>
            <w:webHidden/>
          </w:rPr>
          <w:fldChar w:fldCharType="separate"/>
        </w:r>
        <w:r w:rsidR="00020F25">
          <w:rPr>
            <w:noProof/>
            <w:webHidden/>
          </w:rPr>
          <w:t>90</w:t>
        </w:r>
        <w:r w:rsidR="00020F25">
          <w:rPr>
            <w:noProof/>
            <w:webHidden/>
          </w:rPr>
          <w:fldChar w:fldCharType="end"/>
        </w:r>
      </w:hyperlink>
    </w:p>
    <w:p w14:paraId="30F0882B" w14:textId="48C0F78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18" w:history="1">
        <w:r w:rsidR="00020F25" w:rsidRPr="00974784">
          <w:rPr>
            <w:rStyle w:val="Hyperlink"/>
            <w:noProof/>
          </w:rPr>
          <w:t xml:space="preserve">Table 68: Nested elements of </w:t>
        </w:r>
        <w:r w:rsidR="00020F25" w:rsidRPr="00974784">
          <w:rPr>
            <w:rStyle w:val="Hyperlink"/>
            <w:rFonts w:ascii="Courier New" w:hAnsi="Courier New" w:cs="Courier New"/>
            <w:i/>
            <w:noProof/>
          </w:rPr>
          <w:t>&lt;connection_0d/&gt;</w:t>
        </w:r>
        <w:r w:rsidR="00020F25" w:rsidRPr="00974784">
          <w:rPr>
            <w:rStyle w:val="Hyperlink"/>
            <w:noProof/>
          </w:rPr>
          <w:t xml:space="preserve"> for </w:t>
        </w:r>
        <w:r w:rsidR="00020F25" w:rsidRPr="00974784">
          <w:rPr>
            <w:rStyle w:val="Hyperlink"/>
            <w:rFonts w:ascii="Courier New" w:hAnsi="Courier New" w:cs="Courier New"/>
            <w:i/>
            <w:noProof/>
          </w:rPr>
          <w:t>&lt;clip/&gt;</w:t>
        </w:r>
        <w:r w:rsidR="00020F25">
          <w:rPr>
            <w:noProof/>
            <w:webHidden/>
          </w:rPr>
          <w:tab/>
        </w:r>
        <w:r w:rsidR="00020F25">
          <w:rPr>
            <w:noProof/>
            <w:webHidden/>
          </w:rPr>
          <w:fldChar w:fldCharType="begin"/>
        </w:r>
        <w:r w:rsidR="00020F25">
          <w:rPr>
            <w:noProof/>
            <w:webHidden/>
          </w:rPr>
          <w:instrText xml:space="preserve"> PAGEREF _Toc26921318 \h </w:instrText>
        </w:r>
        <w:r w:rsidR="00020F25">
          <w:rPr>
            <w:noProof/>
            <w:webHidden/>
          </w:rPr>
        </w:r>
        <w:r w:rsidR="00020F25">
          <w:rPr>
            <w:noProof/>
            <w:webHidden/>
          </w:rPr>
          <w:fldChar w:fldCharType="separate"/>
        </w:r>
        <w:r w:rsidR="00020F25">
          <w:rPr>
            <w:noProof/>
            <w:webHidden/>
          </w:rPr>
          <w:t>92</w:t>
        </w:r>
        <w:r w:rsidR="00020F25">
          <w:rPr>
            <w:noProof/>
            <w:webHidden/>
          </w:rPr>
          <w:fldChar w:fldCharType="end"/>
        </w:r>
      </w:hyperlink>
    </w:p>
    <w:p w14:paraId="16A4AA19" w14:textId="77E28ED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19" w:history="1">
        <w:r w:rsidR="00020F25" w:rsidRPr="00974784">
          <w:rPr>
            <w:rStyle w:val="Hyperlink"/>
            <w:noProof/>
          </w:rPr>
          <w:t xml:space="preserve">Table 69: Attributes of element </w:t>
        </w:r>
        <w:r w:rsidR="00020F25" w:rsidRPr="00974784">
          <w:rPr>
            <w:rStyle w:val="Hyperlink"/>
            <w:rFonts w:ascii="Courier New" w:hAnsi="Courier New" w:cs="Courier New"/>
            <w:i/>
            <w:noProof/>
          </w:rPr>
          <w:t>&lt;clip/&gt;</w:t>
        </w:r>
        <w:r w:rsidR="00020F25">
          <w:rPr>
            <w:noProof/>
            <w:webHidden/>
          </w:rPr>
          <w:tab/>
        </w:r>
        <w:r w:rsidR="00020F25">
          <w:rPr>
            <w:noProof/>
            <w:webHidden/>
          </w:rPr>
          <w:fldChar w:fldCharType="begin"/>
        </w:r>
        <w:r w:rsidR="00020F25">
          <w:rPr>
            <w:noProof/>
            <w:webHidden/>
          </w:rPr>
          <w:instrText xml:space="preserve"> PAGEREF _Toc26921319 \h </w:instrText>
        </w:r>
        <w:r w:rsidR="00020F25">
          <w:rPr>
            <w:noProof/>
            <w:webHidden/>
          </w:rPr>
        </w:r>
        <w:r w:rsidR="00020F25">
          <w:rPr>
            <w:noProof/>
            <w:webHidden/>
          </w:rPr>
          <w:fldChar w:fldCharType="separate"/>
        </w:r>
        <w:r w:rsidR="00020F25">
          <w:rPr>
            <w:noProof/>
            <w:webHidden/>
          </w:rPr>
          <w:t>92</w:t>
        </w:r>
        <w:r w:rsidR="00020F25">
          <w:rPr>
            <w:noProof/>
            <w:webHidden/>
          </w:rPr>
          <w:fldChar w:fldCharType="end"/>
        </w:r>
      </w:hyperlink>
    </w:p>
    <w:p w14:paraId="461E37B4" w14:textId="30C0F5D9"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20" w:history="1">
        <w:r w:rsidR="00020F25" w:rsidRPr="00974784">
          <w:rPr>
            <w:rStyle w:val="Hyperlink"/>
            <w:noProof/>
          </w:rPr>
          <w:t xml:space="preserve">Table 70: Nested elements of element </w:t>
        </w:r>
        <w:r w:rsidR="00020F25" w:rsidRPr="00974784">
          <w:rPr>
            <w:rStyle w:val="Hyperlink"/>
            <w:rFonts w:ascii="Courier New" w:hAnsi="Courier New" w:cs="Courier New"/>
            <w:i/>
            <w:noProof/>
          </w:rPr>
          <w:t>&lt;clip/&gt;</w:t>
        </w:r>
        <w:r w:rsidR="00020F25">
          <w:rPr>
            <w:noProof/>
            <w:webHidden/>
          </w:rPr>
          <w:tab/>
        </w:r>
        <w:r w:rsidR="00020F25">
          <w:rPr>
            <w:noProof/>
            <w:webHidden/>
          </w:rPr>
          <w:fldChar w:fldCharType="begin"/>
        </w:r>
        <w:r w:rsidR="00020F25">
          <w:rPr>
            <w:noProof/>
            <w:webHidden/>
          </w:rPr>
          <w:instrText xml:space="preserve"> PAGEREF _Toc26921320 \h </w:instrText>
        </w:r>
        <w:r w:rsidR="00020F25">
          <w:rPr>
            <w:noProof/>
            <w:webHidden/>
          </w:rPr>
        </w:r>
        <w:r w:rsidR="00020F25">
          <w:rPr>
            <w:noProof/>
            <w:webHidden/>
          </w:rPr>
          <w:fldChar w:fldCharType="separate"/>
        </w:r>
        <w:r w:rsidR="00020F25">
          <w:rPr>
            <w:noProof/>
            <w:webHidden/>
          </w:rPr>
          <w:t>93</w:t>
        </w:r>
        <w:r w:rsidR="00020F25">
          <w:rPr>
            <w:noProof/>
            <w:webHidden/>
          </w:rPr>
          <w:fldChar w:fldCharType="end"/>
        </w:r>
      </w:hyperlink>
    </w:p>
    <w:p w14:paraId="104BDE31" w14:textId="13ABA107"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21" w:history="1">
        <w:r w:rsidR="00020F25" w:rsidRPr="00974784">
          <w:rPr>
            <w:rStyle w:val="Hyperlink"/>
            <w:noProof/>
          </w:rPr>
          <w:t xml:space="preserve">Table 71: Nested elements of </w:t>
        </w:r>
        <w:r w:rsidR="00020F25" w:rsidRPr="00974784">
          <w:rPr>
            <w:rStyle w:val="Hyperlink"/>
            <w:rFonts w:ascii="Courier New" w:hAnsi="Courier New" w:cs="Courier New"/>
            <w:i/>
            <w:noProof/>
          </w:rPr>
          <w:t>&lt;connection_0d/&gt;</w:t>
        </w:r>
        <w:r w:rsidR="00020F25" w:rsidRPr="00974784">
          <w:rPr>
            <w:rStyle w:val="Hyperlink"/>
            <w:noProof/>
          </w:rPr>
          <w:t xml:space="preserve"> for </w:t>
        </w:r>
        <w:r w:rsidR="00020F25" w:rsidRPr="00974784">
          <w:rPr>
            <w:rStyle w:val="Hyperlink"/>
            <w:rFonts w:ascii="Courier New" w:hAnsi="Courier New" w:cs="Courier New"/>
            <w:i/>
            <w:noProof/>
          </w:rPr>
          <w:t>&lt;nail/&gt;</w:t>
        </w:r>
        <w:r w:rsidR="00020F25">
          <w:rPr>
            <w:noProof/>
            <w:webHidden/>
          </w:rPr>
          <w:tab/>
        </w:r>
        <w:r w:rsidR="00020F25">
          <w:rPr>
            <w:noProof/>
            <w:webHidden/>
          </w:rPr>
          <w:fldChar w:fldCharType="begin"/>
        </w:r>
        <w:r w:rsidR="00020F25">
          <w:rPr>
            <w:noProof/>
            <w:webHidden/>
          </w:rPr>
          <w:instrText xml:space="preserve"> PAGEREF _Toc26921321 \h </w:instrText>
        </w:r>
        <w:r w:rsidR="00020F25">
          <w:rPr>
            <w:noProof/>
            <w:webHidden/>
          </w:rPr>
        </w:r>
        <w:r w:rsidR="00020F25">
          <w:rPr>
            <w:noProof/>
            <w:webHidden/>
          </w:rPr>
          <w:fldChar w:fldCharType="separate"/>
        </w:r>
        <w:r w:rsidR="00020F25">
          <w:rPr>
            <w:noProof/>
            <w:webHidden/>
          </w:rPr>
          <w:t>94</w:t>
        </w:r>
        <w:r w:rsidR="00020F25">
          <w:rPr>
            <w:noProof/>
            <w:webHidden/>
          </w:rPr>
          <w:fldChar w:fldCharType="end"/>
        </w:r>
      </w:hyperlink>
    </w:p>
    <w:p w14:paraId="4997C38F" w14:textId="299AEAB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22" w:history="1">
        <w:r w:rsidR="00020F25" w:rsidRPr="00974784">
          <w:rPr>
            <w:rStyle w:val="Hyperlink"/>
            <w:noProof/>
          </w:rPr>
          <w:t xml:space="preserve">Table 72: Attributes of element </w:t>
        </w:r>
        <w:r w:rsidR="00020F25" w:rsidRPr="00974784">
          <w:rPr>
            <w:rStyle w:val="Hyperlink"/>
            <w:rFonts w:ascii="Courier New" w:hAnsi="Courier New" w:cs="Courier New"/>
            <w:i/>
            <w:noProof/>
          </w:rPr>
          <w:t>&lt;nail/&gt;</w:t>
        </w:r>
        <w:r w:rsidR="00020F25">
          <w:rPr>
            <w:noProof/>
            <w:webHidden/>
          </w:rPr>
          <w:tab/>
        </w:r>
        <w:r w:rsidR="00020F25">
          <w:rPr>
            <w:noProof/>
            <w:webHidden/>
          </w:rPr>
          <w:fldChar w:fldCharType="begin"/>
        </w:r>
        <w:r w:rsidR="00020F25">
          <w:rPr>
            <w:noProof/>
            <w:webHidden/>
          </w:rPr>
          <w:instrText xml:space="preserve"> PAGEREF _Toc26921322 \h </w:instrText>
        </w:r>
        <w:r w:rsidR="00020F25">
          <w:rPr>
            <w:noProof/>
            <w:webHidden/>
          </w:rPr>
        </w:r>
        <w:r w:rsidR="00020F25">
          <w:rPr>
            <w:noProof/>
            <w:webHidden/>
          </w:rPr>
          <w:fldChar w:fldCharType="separate"/>
        </w:r>
        <w:r w:rsidR="00020F25">
          <w:rPr>
            <w:noProof/>
            <w:webHidden/>
          </w:rPr>
          <w:t>95</w:t>
        </w:r>
        <w:r w:rsidR="00020F25">
          <w:rPr>
            <w:noProof/>
            <w:webHidden/>
          </w:rPr>
          <w:fldChar w:fldCharType="end"/>
        </w:r>
      </w:hyperlink>
    </w:p>
    <w:p w14:paraId="5E3622E8" w14:textId="7E93EB5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23" w:history="1">
        <w:r w:rsidR="00020F25" w:rsidRPr="00974784">
          <w:rPr>
            <w:rStyle w:val="Hyperlink"/>
            <w:noProof/>
          </w:rPr>
          <w:t xml:space="preserve">Table 73: Nested elements of element </w:t>
        </w:r>
        <w:r w:rsidR="00020F25" w:rsidRPr="00974784">
          <w:rPr>
            <w:rStyle w:val="Hyperlink"/>
            <w:rFonts w:ascii="Courier New" w:hAnsi="Courier New" w:cs="Courier New"/>
            <w:i/>
            <w:noProof/>
          </w:rPr>
          <w:t>&lt;nail/&gt;</w:t>
        </w:r>
        <w:r w:rsidR="00020F25">
          <w:rPr>
            <w:noProof/>
            <w:webHidden/>
          </w:rPr>
          <w:tab/>
        </w:r>
        <w:r w:rsidR="00020F25">
          <w:rPr>
            <w:noProof/>
            <w:webHidden/>
          </w:rPr>
          <w:fldChar w:fldCharType="begin"/>
        </w:r>
        <w:r w:rsidR="00020F25">
          <w:rPr>
            <w:noProof/>
            <w:webHidden/>
          </w:rPr>
          <w:instrText xml:space="preserve"> PAGEREF _Toc26921323 \h </w:instrText>
        </w:r>
        <w:r w:rsidR="00020F25">
          <w:rPr>
            <w:noProof/>
            <w:webHidden/>
          </w:rPr>
        </w:r>
        <w:r w:rsidR="00020F25">
          <w:rPr>
            <w:noProof/>
            <w:webHidden/>
          </w:rPr>
          <w:fldChar w:fldCharType="separate"/>
        </w:r>
        <w:r w:rsidR="00020F25">
          <w:rPr>
            <w:noProof/>
            <w:webHidden/>
          </w:rPr>
          <w:t>96</w:t>
        </w:r>
        <w:r w:rsidR="00020F25">
          <w:rPr>
            <w:noProof/>
            <w:webHidden/>
          </w:rPr>
          <w:fldChar w:fldCharType="end"/>
        </w:r>
      </w:hyperlink>
    </w:p>
    <w:p w14:paraId="5DE615F1" w14:textId="6D3E156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24" w:history="1">
        <w:r w:rsidR="00020F25" w:rsidRPr="00974784">
          <w:rPr>
            <w:rStyle w:val="Hyperlink"/>
            <w:noProof/>
          </w:rPr>
          <w:t xml:space="preserve">Table 74: Attributes of element </w:t>
        </w:r>
        <w:r w:rsidR="00020F25" w:rsidRPr="00974784">
          <w:rPr>
            <w:rStyle w:val="Hyperlink"/>
            <w:rFonts w:ascii="Courier New" w:hAnsi="Courier New" w:cs="Courier New"/>
            <w:i/>
            <w:noProof/>
          </w:rPr>
          <w:t>&lt;loc_list/&gt;</w:t>
        </w:r>
        <w:r w:rsidR="00020F25">
          <w:rPr>
            <w:noProof/>
            <w:webHidden/>
          </w:rPr>
          <w:tab/>
        </w:r>
        <w:r w:rsidR="00020F25">
          <w:rPr>
            <w:noProof/>
            <w:webHidden/>
          </w:rPr>
          <w:fldChar w:fldCharType="begin"/>
        </w:r>
        <w:r w:rsidR="00020F25">
          <w:rPr>
            <w:noProof/>
            <w:webHidden/>
          </w:rPr>
          <w:instrText xml:space="preserve"> PAGEREF _Toc26921324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5EE49B76" w14:textId="0E383AE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25" w:history="1">
        <w:r w:rsidR="00020F25" w:rsidRPr="00974784">
          <w:rPr>
            <w:rStyle w:val="Hyperlink"/>
            <w:noProof/>
          </w:rPr>
          <w:t xml:space="preserve">Table 75: Nested elements of </w:t>
        </w:r>
        <w:r w:rsidR="00020F25" w:rsidRPr="00974784">
          <w:rPr>
            <w:rStyle w:val="Hyperlink"/>
            <w:rFonts w:ascii="Courier New" w:hAnsi="Courier New" w:cs="Courier New"/>
            <w:i/>
            <w:noProof/>
          </w:rPr>
          <w:t>&lt;loc_list&gt;</w:t>
        </w:r>
        <w:r w:rsidR="00020F25">
          <w:rPr>
            <w:noProof/>
            <w:webHidden/>
          </w:rPr>
          <w:tab/>
        </w:r>
        <w:r w:rsidR="00020F25">
          <w:rPr>
            <w:noProof/>
            <w:webHidden/>
          </w:rPr>
          <w:fldChar w:fldCharType="begin"/>
        </w:r>
        <w:r w:rsidR="00020F25">
          <w:rPr>
            <w:noProof/>
            <w:webHidden/>
          </w:rPr>
          <w:instrText xml:space="preserve"> PAGEREF _Toc26921325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032CE0B4" w14:textId="4D8D499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26" w:history="1">
        <w:r w:rsidR="00020F25" w:rsidRPr="00974784">
          <w:rPr>
            <w:rStyle w:val="Hyperlink"/>
            <w:noProof/>
          </w:rPr>
          <w:t xml:space="preserve">Table 76: Attributes of element </w:t>
        </w:r>
        <w:r w:rsidR="00020F25" w:rsidRPr="00974784">
          <w:rPr>
            <w:rStyle w:val="Hyperlink"/>
            <w:rFonts w:ascii="Courier New" w:hAnsi="Courier New" w:cs="Courier New"/>
            <w:i/>
            <w:noProof/>
          </w:rPr>
          <w:t>&lt;loc/&gt;</w:t>
        </w:r>
        <w:r w:rsidR="00020F25">
          <w:rPr>
            <w:noProof/>
            <w:webHidden/>
          </w:rPr>
          <w:tab/>
        </w:r>
        <w:r w:rsidR="00020F25">
          <w:rPr>
            <w:noProof/>
            <w:webHidden/>
          </w:rPr>
          <w:fldChar w:fldCharType="begin"/>
        </w:r>
        <w:r w:rsidR="00020F25">
          <w:rPr>
            <w:noProof/>
            <w:webHidden/>
          </w:rPr>
          <w:instrText xml:space="preserve"> PAGEREF _Toc26921326 \h </w:instrText>
        </w:r>
        <w:r w:rsidR="00020F25">
          <w:rPr>
            <w:noProof/>
            <w:webHidden/>
          </w:rPr>
        </w:r>
        <w:r w:rsidR="00020F25">
          <w:rPr>
            <w:noProof/>
            <w:webHidden/>
          </w:rPr>
          <w:fldChar w:fldCharType="separate"/>
        </w:r>
        <w:r w:rsidR="00020F25">
          <w:rPr>
            <w:noProof/>
            <w:webHidden/>
          </w:rPr>
          <w:t>98</w:t>
        </w:r>
        <w:r w:rsidR="00020F25">
          <w:rPr>
            <w:noProof/>
            <w:webHidden/>
          </w:rPr>
          <w:fldChar w:fldCharType="end"/>
        </w:r>
      </w:hyperlink>
    </w:p>
    <w:p w14:paraId="6BB4FCE8" w14:textId="525E539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27" w:history="1">
        <w:r w:rsidR="00020F25" w:rsidRPr="00974784">
          <w:rPr>
            <w:rStyle w:val="Hyperlink"/>
            <w:noProof/>
          </w:rPr>
          <w:t xml:space="preserve">Table 77: Nested elements of element </w:t>
        </w:r>
        <w:r w:rsidR="00020F25" w:rsidRPr="00974784">
          <w:rPr>
            <w:rStyle w:val="Hyperlink"/>
            <w:rFonts w:ascii="Courier New" w:hAnsi="Courier New" w:cs="Courier New"/>
            <w:i/>
            <w:noProof/>
            <w:kern w:val="22"/>
          </w:rPr>
          <w:t>&lt;connection_1d/&gt;</w:t>
        </w:r>
        <w:r w:rsidR="00020F25">
          <w:rPr>
            <w:noProof/>
            <w:webHidden/>
          </w:rPr>
          <w:tab/>
        </w:r>
        <w:r w:rsidR="00020F25">
          <w:rPr>
            <w:noProof/>
            <w:webHidden/>
          </w:rPr>
          <w:fldChar w:fldCharType="begin"/>
        </w:r>
        <w:r w:rsidR="00020F25">
          <w:rPr>
            <w:noProof/>
            <w:webHidden/>
          </w:rPr>
          <w:instrText xml:space="preserve"> PAGEREF _Toc26921327 \h </w:instrText>
        </w:r>
        <w:r w:rsidR="00020F25">
          <w:rPr>
            <w:noProof/>
            <w:webHidden/>
          </w:rPr>
        </w:r>
        <w:r w:rsidR="00020F25">
          <w:rPr>
            <w:noProof/>
            <w:webHidden/>
          </w:rPr>
          <w:fldChar w:fldCharType="separate"/>
        </w:r>
        <w:r w:rsidR="00020F25">
          <w:rPr>
            <w:noProof/>
            <w:webHidden/>
          </w:rPr>
          <w:t>98</w:t>
        </w:r>
        <w:r w:rsidR="00020F25">
          <w:rPr>
            <w:noProof/>
            <w:webHidden/>
          </w:rPr>
          <w:fldChar w:fldCharType="end"/>
        </w:r>
      </w:hyperlink>
    </w:p>
    <w:p w14:paraId="19572DDF" w14:textId="4164E72A"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28" w:history="1">
        <w:r w:rsidR="00020F25" w:rsidRPr="00974784">
          <w:rPr>
            <w:rStyle w:val="Hyperlink"/>
            <w:noProof/>
          </w:rPr>
          <w:t xml:space="preserve">Table 78: Attributes of element </w:t>
        </w:r>
        <w:r w:rsidR="00020F25" w:rsidRPr="00974784">
          <w:rPr>
            <w:rStyle w:val="Hyperlink"/>
            <w:rFonts w:ascii="Courier New" w:hAnsi="Courier New" w:cs="Courier New"/>
            <w:i/>
            <w:noProof/>
          </w:rPr>
          <w:t>&lt;connection_1d/&gt;</w:t>
        </w:r>
        <w:r w:rsidR="00020F25">
          <w:rPr>
            <w:noProof/>
            <w:webHidden/>
          </w:rPr>
          <w:tab/>
        </w:r>
        <w:r w:rsidR="00020F25">
          <w:rPr>
            <w:noProof/>
            <w:webHidden/>
          </w:rPr>
          <w:fldChar w:fldCharType="begin"/>
        </w:r>
        <w:r w:rsidR="00020F25">
          <w:rPr>
            <w:noProof/>
            <w:webHidden/>
          </w:rPr>
          <w:instrText xml:space="preserve"> PAGEREF _Toc26921328 \h </w:instrText>
        </w:r>
        <w:r w:rsidR="00020F25">
          <w:rPr>
            <w:noProof/>
            <w:webHidden/>
          </w:rPr>
        </w:r>
        <w:r w:rsidR="00020F25">
          <w:rPr>
            <w:noProof/>
            <w:webHidden/>
          </w:rPr>
          <w:fldChar w:fldCharType="separate"/>
        </w:r>
        <w:r w:rsidR="00020F25">
          <w:rPr>
            <w:noProof/>
            <w:webHidden/>
          </w:rPr>
          <w:t>102</w:t>
        </w:r>
        <w:r w:rsidR="00020F25">
          <w:rPr>
            <w:noProof/>
            <w:webHidden/>
          </w:rPr>
          <w:fldChar w:fldCharType="end"/>
        </w:r>
      </w:hyperlink>
    </w:p>
    <w:p w14:paraId="40878978" w14:textId="3BF74916"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29" w:history="1">
        <w:r w:rsidR="00020F25" w:rsidRPr="00974784">
          <w:rPr>
            <w:rStyle w:val="Hyperlink"/>
            <w:noProof/>
          </w:rPr>
          <w:t xml:space="preserve">Table 79: Nested elements of element </w:t>
        </w:r>
        <w:r w:rsidR="00020F25" w:rsidRPr="00974784">
          <w:rPr>
            <w:rStyle w:val="Hyperlink"/>
            <w:rFonts w:ascii="Courier New" w:hAnsi="Courier New" w:cs="Courier New"/>
            <w:i/>
            <w:noProof/>
            <w:kern w:val="22"/>
          </w:rPr>
          <w:t>&lt;seamweld/&gt;</w:t>
        </w:r>
        <w:r w:rsidR="00020F25">
          <w:rPr>
            <w:noProof/>
            <w:webHidden/>
          </w:rPr>
          <w:tab/>
        </w:r>
        <w:r w:rsidR="00020F25">
          <w:rPr>
            <w:noProof/>
            <w:webHidden/>
          </w:rPr>
          <w:fldChar w:fldCharType="begin"/>
        </w:r>
        <w:r w:rsidR="00020F25">
          <w:rPr>
            <w:noProof/>
            <w:webHidden/>
          </w:rPr>
          <w:instrText xml:space="preserve"> PAGEREF _Toc26921329 \h </w:instrText>
        </w:r>
        <w:r w:rsidR="00020F25">
          <w:rPr>
            <w:noProof/>
            <w:webHidden/>
          </w:rPr>
        </w:r>
        <w:r w:rsidR="00020F25">
          <w:rPr>
            <w:noProof/>
            <w:webHidden/>
          </w:rPr>
          <w:fldChar w:fldCharType="separate"/>
        </w:r>
        <w:r w:rsidR="00020F25">
          <w:rPr>
            <w:noProof/>
            <w:webHidden/>
          </w:rPr>
          <w:t>103</w:t>
        </w:r>
        <w:r w:rsidR="00020F25">
          <w:rPr>
            <w:noProof/>
            <w:webHidden/>
          </w:rPr>
          <w:fldChar w:fldCharType="end"/>
        </w:r>
      </w:hyperlink>
    </w:p>
    <w:p w14:paraId="2AB1A90C" w14:textId="20C6274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30" w:history="1">
        <w:r w:rsidR="00020F25" w:rsidRPr="00974784">
          <w:rPr>
            <w:rStyle w:val="Hyperlink"/>
            <w:noProof/>
          </w:rPr>
          <w:t xml:space="preserve">Table 80: Attributes of element </w:t>
        </w:r>
        <w:r w:rsidR="00020F25" w:rsidRPr="00974784">
          <w:rPr>
            <w:rStyle w:val="Hyperlink"/>
            <w:rFonts w:ascii="Courier New" w:hAnsi="Courier New" w:cs="Courier New"/>
            <w:i/>
            <w:noProof/>
            <w:kern w:val="22"/>
          </w:rPr>
          <w:t>&lt;subtype/&gt;</w:t>
        </w:r>
        <w:r w:rsidR="00020F25">
          <w:rPr>
            <w:noProof/>
            <w:webHidden/>
          </w:rPr>
          <w:tab/>
        </w:r>
        <w:r w:rsidR="00020F25">
          <w:rPr>
            <w:noProof/>
            <w:webHidden/>
          </w:rPr>
          <w:fldChar w:fldCharType="begin"/>
        </w:r>
        <w:r w:rsidR="00020F25">
          <w:rPr>
            <w:noProof/>
            <w:webHidden/>
          </w:rPr>
          <w:instrText xml:space="preserve"> PAGEREF _Toc26921330 \h </w:instrText>
        </w:r>
        <w:r w:rsidR="00020F25">
          <w:rPr>
            <w:noProof/>
            <w:webHidden/>
          </w:rPr>
        </w:r>
        <w:r w:rsidR="00020F25">
          <w:rPr>
            <w:noProof/>
            <w:webHidden/>
          </w:rPr>
          <w:fldChar w:fldCharType="separate"/>
        </w:r>
        <w:r w:rsidR="00020F25">
          <w:rPr>
            <w:noProof/>
            <w:webHidden/>
          </w:rPr>
          <w:t>104</w:t>
        </w:r>
        <w:r w:rsidR="00020F25">
          <w:rPr>
            <w:noProof/>
            <w:webHidden/>
          </w:rPr>
          <w:fldChar w:fldCharType="end"/>
        </w:r>
      </w:hyperlink>
    </w:p>
    <w:p w14:paraId="7CAEECC6" w14:textId="2F7E576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31" w:history="1">
        <w:r w:rsidR="00020F25" w:rsidRPr="00974784">
          <w:rPr>
            <w:rStyle w:val="Hyperlink"/>
            <w:noProof/>
          </w:rPr>
          <w:t xml:space="preserve">Table 81: Nested elements of element </w:t>
        </w:r>
        <w:r w:rsidR="00020F25" w:rsidRPr="00974784">
          <w:rPr>
            <w:rStyle w:val="Hyperlink"/>
            <w:rFonts w:ascii="Courier New" w:hAnsi="Courier New" w:cs="Courier New"/>
            <w:i/>
            <w:noProof/>
            <w:kern w:val="22"/>
          </w:rPr>
          <w:t>&lt;subtype/&gt;</w:t>
        </w:r>
        <w:r w:rsidR="00020F25">
          <w:rPr>
            <w:noProof/>
            <w:webHidden/>
          </w:rPr>
          <w:tab/>
        </w:r>
        <w:r w:rsidR="00020F25">
          <w:rPr>
            <w:noProof/>
            <w:webHidden/>
          </w:rPr>
          <w:fldChar w:fldCharType="begin"/>
        </w:r>
        <w:r w:rsidR="00020F25">
          <w:rPr>
            <w:noProof/>
            <w:webHidden/>
          </w:rPr>
          <w:instrText xml:space="preserve"> PAGEREF _Toc26921331 \h </w:instrText>
        </w:r>
        <w:r w:rsidR="00020F25">
          <w:rPr>
            <w:noProof/>
            <w:webHidden/>
          </w:rPr>
        </w:r>
        <w:r w:rsidR="00020F25">
          <w:rPr>
            <w:noProof/>
            <w:webHidden/>
          </w:rPr>
          <w:fldChar w:fldCharType="separate"/>
        </w:r>
        <w:r w:rsidR="00020F25">
          <w:rPr>
            <w:noProof/>
            <w:webHidden/>
          </w:rPr>
          <w:t>104</w:t>
        </w:r>
        <w:r w:rsidR="00020F25">
          <w:rPr>
            <w:noProof/>
            <w:webHidden/>
          </w:rPr>
          <w:fldChar w:fldCharType="end"/>
        </w:r>
      </w:hyperlink>
    </w:p>
    <w:p w14:paraId="5DBE69B4" w14:textId="03873147"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32" w:history="1">
        <w:r w:rsidR="00020F25" w:rsidRPr="00974784">
          <w:rPr>
            <w:rStyle w:val="Hyperlink"/>
            <w:noProof/>
          </w:rPr>
          <w:t xml:space="preserve">Table 82: Attributes of element </w:t>
        </w:r>
        <w:r w:rsidR="00020F25" w:rsidRPr="00974784">
          <w:rPr>
            <w:rStyle w:val="Hyperlink"/>
            <w:rFonts w:ascii="Courier New" w:hAnsi="Courier New" w:cs="Courier New"/>
            <w:i/>
            <w:noProof/>
            <w:kern w:val="22"/>
          </w:rPr>
          <w:t>&lt;sheet_parameter/&gt;</w:t>
        </w:r>
        <w:r w:rsidR="00020F25">
          <w:rPr>
            <w:noProof/>
            <w:webHidden/>
          </w:rPr>
          <w:tab/>
        </w:r>
        <w:r w:rsidR="00020F25">
          <w:rPr>
            <w:noProof/>
            <w:webHidden/>
          </w:rPr>
          <w:fldChar w:fldCharType="begin"/>
        </w:r>
        <w:r w:rsidR="00020F25">
          <w:rPr>
            <w:noProof/>
            <w:webHidden/>
          </w:rPr>
          <w:instrText xml:space="preserve"> PAGEREF _Toc26921332 \h </w:instrText>
        </w:r>
        <w:r w:rsidR="00020F25">
          <w:rPr>
            <w:noProof/>
            <w:webHidden/>
          </w:rPr>
        </w:r>
        <w:r w:rsidR="00020F25">
          <w:rPr>
            <w:noProof/>
            <w:webHidden/>
          </w:rPr>
          <w:fldChar w:fldCharType="separate"/>
        </w:r>
        <w:r w:rsidR="00020F25">
          <w:rPr>
            <w:noProof/>
            <w:webHidden/>
          </w:rPr>
          <w:t>106</w:t>
        </w:r>
        <w:r w:rsidR="00020F25">
          <w:rPr>
            <w:noProof/>
            <w:webHidden/>
          </w:rPr>
          <w:fldChar w:fldCharType="end"/>
        </w:r>
      </w:hyperlink>
    </w:p>
    <w:p w14:paraId="6CEA0F4E" w14:textId="3CD68E91"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33" w:history="1">
        <w:r w:rsidR="00020F25" w:rsidRPr="00974784">
          <w:rPr>
            <w:rStyle w:val="Hyperlink"/>
            <w:noProof/>
          </w:rPr>
          <w:t xml:space="preserve">Table 83: Attributes of element </w:t>
        </w:r>
        <w:r w:rsidR="00020F25" w:rsidRPr="00974784">
          <w:rPr>
            <w:rStyle w:val="Hyperlink"/>
            <w:rFonts w:ascii="Courier New" w:hAnsi="Courier New" w:cs="Courier New"/>
            <w:i/>
            <w:noProof/>
            <w:kern w:val="22"/>
          </w:rPr>
          <w:t>&lt;weld_position/&gt;</w:t>
        </w:r>
        <w:r w:rsidR="00020F25">
          <w:rPr>
            <w:noProof/>
            <w:webHidden/>
          </w:rPr>
          <w:tab/>
        </w:r>
        <w:r w:rsidR="00020F25">
          <w:rPr>
            <w:noProof/>
            <w:webHidden/>
          </w:rPr>
          <w:fldChar w:fldCharType="begin"/>
        </w:r>
        <w:r w:rsidR="00020F25">
          <w:rPr>
            <w:noProof/>
            <w:webHidden/>
          </w:rPr>
          <w:instrText xml:space="preserve"> PAGEREF _Toc26921333 \h </w:instrText>
        </w:r>
        <w:r w:rsidR="00020F25">
          <w:rPr>
            <w:noProof/>
            <w:webHidden/>
          </w:rPr>
        </w:r>
        <w:r w:rsidR="00020F25">
          <w:rPr>
            <w:noProof/>
            <w:webHidden/>
          </w:rPr>
          <w:fldChar w:fldCharType="separate"/>
        </w:r>
        <w:r w:rsidR="00020F25">
          <w:rPr>
            <w:noProof/>
            <w:webHidden/>
          </w:rPr>
          <w:t>107</w:t>
        </w:r>
        <w:r w:rsidR="00020F25">
          <w:rPr>
            <w:noProof/>
            <w:webHidden/>
          </w:rPr>
          <w:fldChar w:fldCharType="end"/>
        </w:r>
      </w:hyperlink>
    </w:p>
    <w:p w14:paraId="6A5A1945" w14:textId="35146CC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34" w:history="1">
        <w:r w:rsidR="00020F25" w:rsidRPr="00974784">
          <w:rPr>
            <w:rStyle w:val="Hyperlink"/>
            <w:noProof/>
          </w:rPr>
          <w:t>Table 84: Default values of attribute "filler", dependent from attribute "technology"</w:t>
        </w:r>
        <w:r w:rsidR="00020F25">
          <w:rPr>
            <w:noProof/>
            <w:webHidden/>
          </w:rPr>
          <w:tab/>
        </w:r>
        <w:r w:rsidR="00020F25">
          <w:rPr>
            <w:noProof/>
            <w:webHidden/>
          </w:rPr>
          <w:fldChar w:fldCharType="begin"/>
        </w:r>
        <w:r w:rsidR="00020F25">
          <w:rPr>
            <w:noProof/>
            <w:webHidden/>
          </w:rPr>
          <w:instrText xml:space="preserve"> PAGEREF _Toc26921334 \h </w:instrText>
        </w:r>
        <w:r w:rsidR="00020F25">
          <w:rPr>
            <w:noProof/>
            <w:webHidden/>
          </w:rPr>
        </w:r>
        <w:r w:rsidR="00020F25">
          <w:rPr>
            <w:noProof/>
            <w:webHidden/>
          </w:rPr>
          <w:fldChar w:fldCharType="separate"/>
        </w:r>
        <w:r w:rsidR="00020F25">
          <w:rPr>
            <w:noProof/>
            <w:webHidden/>
          </w:rPr>
          <w:t>110</w:t>
        </w:r>
        <w:r w:rsidR="00020F25">
          <w:rPr>
            <w:noProof/>
            <w:webHidden/>
          </w:rPr>
          <w:fldChar w:fldCharType="end"/>
        </w:r>
      </w:hyperlink>
    </w:p>
    <w:p w14:paraId="1D8868AD" w14:textId="7D70770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35" w:history="1">
        <w:r w:rsidR="00020F25" w:rsidRPr="00974784">
          <w:rPr>
            <w:rStyle w:val="Hyperlink"/>
            <w:noProof/>
          </w:rPr>
          <w:t>Table 85: Parameters of Butt Joint Weld</w:t>
        </w:r>
        <w:r w:rsidR="00020F25">
          <w:rPr>
            <w:noProof/>
            <w:webHidden/>
          </w:rPr>
          <w:tab/>
        </w:r>
        <w:r w:rsidR="00020F25">
          <w:rPr>
            <w:noProof/>
            <w:webHidden/>
          </w:rPr>
          <w:fldChar w:fldCharType="begin"/>
        </w:r>
        <w:r w:rsidR="00020F25">
          <w:rPr>
            <w:noProof/>
            <w:webHidden/>
          </w:rPr>
          <w:instrText xml:space="preserve"> PAGEREF _Toc26921335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15246AF3" w14:textId="1A831D6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36" w:history="1">
        <w:r w:rsidR="00020F25" w:rsidRPr="00974784">
          <w:rPr>
            <w:rStyle w:val="Hyperlink"/>
            <w:noProof/>
          </w:rPr>
          <w:t xml:space="preserve">Table 86: Attributes of element </w:t>
        </w:r>
        <w:r w:rsidR="00020F25" w:rsidRPr="00974784">
          <w:rPr>
            <w:rStyle w:val="Hyperlink"/>
            <w:rFonts w:ascii="Courier New" w:hAnsi="Courier New" w:cs="Courier New"/>
            <w:i/>
            <w:noProof/>
            <w:kern w:val="22"/>
          </w:rPr>
          <w:t>&lt;weld_position/&gt;</w:t>
        </w:r>
        <w:r w:rsidR="00020F25" w:rsidRPr="00974784">
          <w:rPr>
            <w:rStyle w:val="Hyperlink"/>
            <w:noProof/>
          </w:rPr>
          <w:t xml:space="preserve"> for Butt Joint</w:t>
        </w:r>
        <w:r w:rsidR="00020F25">
          <w:rPr>
            <w:noProof/>
            <w:webHidden/>
          </w:rPr>
          <w:tab/>
        </w:r>
        <w:r w:rsidR="00020F25">
          <w:rPr>
            <w:noProof/>
            <w:webHidden/>
          </w:rPr>
          <w:fldChar w:fldCharType="begin"/>
        </w:r>
        <w:r w:rsidR="00020F25">
          <w:rPr>
            <w:noProof/>
            <w:webHidden/>
          </w:rPr>
          <w:instrText xml:space="preserve"> PAGEREF _Toc26921336 \h </w:instrText>
        </w:r>
        <w:r w:rsidR="00020F25">
          <w:rPr>
            <w:noProof/>
            <w:webHidden/>
          </w:rPr>
        </w:r>
        <w:r w:rsidR="00020F25">
          <w:rPr>
            <w:noProof/>
            <w:webHidden/>
          </w:rPr>
          <w:fldChar w:fldCharType="separate"/>
        </w:r>
        <w:r w:rsidR="00020F25">
          <w:rPr>
            <w:noProof/>
            <w:webHidden/>
          </w:rPr>
          <w:t>112</w:t>
        </w:r>
        <w:r w:rsidR="00020F25">
          <w:rPr>
            <w:noProof/>
            <w:webHidden/>
          </w:rPr>
          <w:fldChar w:fldCharType="end"/>
        </w:r>
      </w:hyperlink>
    </w:p>
    <w:p w14:paraId="3127A54D" w14:textId="4F8360C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37" w:history="1">
        <w:r w:rsidR="00020F25" w:rsidRPr="00974784">
          <w:rPr>
            <w:rStyle w:val="Hyperlink"/>
            <w:noProof/>
          </w:rPr>
          <w:t xml:space="preserve">Table 87: Attributes of element </w:t>
        </w:r>
        <w:r w:rsidR="00020F25" w:rsidRPr="00974784">
          <w:rPr>
            <w:rStyle w:val="Hyperlink"/>
            <w:rFonts w:ascii="Courier New" w:hAnsi="Courier New" w:cs="Courier New"/>
            <w:i/>
            <w:noProof/>
            <w:kern w:val="22"/>
          </w:rPr>
          <w:t>&lt;sheet_parameter/&gt;</w:t>
        </w:r>
        <w:r w:rsidR="00020F25" w:rsidRPr="00974784">
          <w:rPr>
            <w:rStyle w:val="Hyperlink"/>
            <w:noProof/>
          </w:rPr>
          <w:t xml:space="preserve"> for Butt Joint</w:t>
        </w:r>
        <w:r w:rsidR="00020F25">
          <w:rPr>
            <w:noProof/>
            <w:webHidden/>
          </w:rPr>
          <w:tab/>
        </w:r>
        <w:r w:rsidR="00020F25">
          <w:rPr>
            <w:noProof/>
            <w:webHidden/>
          </w:rPr>
          <w:fldChar w:fldCharType="begin"/>
        </w:r>
        <w:r w:rsidR="00020F25">
          <w:rPr>
            <w:noProof/>
            <w:webHidden/>
          </w:rPr>
          <w:instrText xml:space="preserve"> PAGEREF _Toc26921337 \h </w:instrText>
        </w:r>
        <w:r w:rsidR="00020F25">
          <w:rPr>
            <w:noProof/>
            <w:webHidden/>
          </w:rPr>
        </w:r>
        <w:r w:rsidR="00020F25">
          <w:rPr>
            <w:noProof/>
            <w:webHidden/>
          </w:rPr>
          <w:fldChar w:fldCharType="separate"/>
        </w:r>
        <w:r w:rsidR="00020F25">
          <w:rPr>
            <w:noProof/>
            <w:webHidden/>
          </w:rPr>
          <w:t>113</w:t>
        </w:r>
        <w:r w:rsidR="00020F25">
          <w:rPr>
            <w:noProof/>
            <w:webHidden/>
          </w:rPr>
          <w:fldChar w:fldCharType="end"/>
        </w:r>
      </w:hyperlink>
    </w:p>
    <w:p w14:paraId="58FD3737" w14:textId="7633C25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38" w:history="1">
        <w:r w:rsidR="00020F25" w:rsidRPr="00974784">
          <w:rPr>
            <w:rStyle w:val="Hyperlink"/>
            <w:noProof/>
          </w:rPr>
          <w:t>Table 88: Parameters of Simple Corner Weld</w:t>
        </w:r>
        <w:r w:rsidR="00020F25">
          <w:rPr>
            <w:noProof/>
            <w:webHidden/>
          </w:rPr>
          <w:tab/>
        </w:r>
        <w:r w:rsidR="00020F25">
          <w:rPr>
            <w:noProof/>
            <w:webHidden/>
          </w:rPr>
          <w:fldChar w:fldCharType="begin"/>
        </w:r>
        <w:r w:rsidR="00020F25">
          <w:rPr>
            <w:noProof/>
            <w:webHidden/>
          </w:rPr>
          <w:instrText xml:space="preserve"> PAGEREF _Toc26921338 \h </w:instrText>
        </w:r>
        <w:r w:rsidR="00020F25">
          <w:rPr>
            <w:noProof/>
            <w:webHidden/>
          </w:rPr>
        </w:r>
        <w:r w:rsidR="00020F25">
          <w:rPr>
            <w:noProof/>
            <w:webHidden/>
          </w:rPr>
          <w:fldChar w:fldCharType="separate"/>
        </w:r>
        <w:r w:rsidR="00020F25">
          <w:rPr>
            <w:noProof/>
            <w:webHidden/>
          </w:rPr>
          <w:t>114</w:t>
        </w:r>
        <w:r w:rsidR="00020F25">
          <w:rPr>
            <w:noProof/>
            <w:webHidden/>
          </w:rPr>
          <w:fldChar w:fldCharType="end"/>
        </w:r>
      </w:hyperlink>
    </w:p>
    <w:p w14:paraId="053C1452" w14:textId="3D251D1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39" w:history="1">
        <w:r w:rsidR="00020F25" w:rsidRPr="00974784">
          <w:rPr>
            <w:rStyle w:val="Hyperlink"/>
            <w:noProof/>
          </w:rPr>
          <w:t>Table 89: Parameters of Double Corner Weld</w:t>
        </w:r>
        <w:r w:rsidR="00020F25">
          <w:rPr>
            <w:noProof/>
            <w:webHidden/>
          </w:rPr>
          <w:tab/>
        </w:r>
        <w:r w:rsidR="00020F25">
          <w:rPr>
            <w:noProof/>
            <w:webHidden/>
          </w:rPr>
          <w:fldChar w:fldCharType="begin"/>
        </w:r>
        <w:r w:rsidR="00020F25">
          <w:rPr>
            <w:noProof/>
            <w:webHidden/>
          </w:rPr>
          <w:instrText xml:space="preserve"> PAGEREF _Toc26921339 \h </w:instrText>
        </w:r>
        <w:r w:rsidR="00020F25">
          <w:rPr>
            <w:noProof/>
            <w:webHidden/>
          </w:rPr>
        </w:r>
        <w:r w:rsidR="00020F25">
          <w:rPr>
            <w:noProof/>
            <w:webHidden/>
          </w:rPr>
          <w:fldChar w:fldCharType="separate"/>
        </w:r>
        <w:r w:rsidR="00020F25">
          <w:rPr>
            <w:noProof/>
            <w:webHidden/>
          </w:rPr>
          <w:t>115</w:t>
        </w:r>
        <w:r w:rsidR="00020F25">
          <w:rPr>
            <w:noProof/>
            <w:webHidden/>
          </w:rPr>
          <w:fldChar w:fldCharType="end"/>
        </w:r>
      </w:hyperlink>
    </w:p>
    <w:p w14:paraId="6CE4515F" w14:textId="14CEE55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40" w:history="1">
        <w:r w:rsidR="00020F25" w:rsidRPr="00974784">
          <w:rPr>
            <w:rStyle w:val="Hyperlink"/>
            <w:noProof/>
          </w:rPr>
          <w:t xml:space="preserve">Table 90: Attributes of element </w:t>
        </w:r>
        <w:r w:rsidR="00020F25" w:rsidRPr="00974784">
          <w:rPr>
            <w:rStyle w:val="Hyperlink"/>
            <w:rFonts w:ascii="Courier New" w:hAnsi="Courier New" w:cs="Courier New"/>
            <w:i/>
            <w:noProof/>
          </w:rPr>
          <w:t>&lt;weld_position/&gt;</w:t>
        </w:r>
        <w:r w:rsidR="00020F25" w:rsidRPr="00974784">
          <w:rPr>
            <w:rStyle w:val="Hyperlink"/>
            <w:noProof/>
          </w:rPr>
          <w:t xml:space="preserve"> for Corner Weld</w:t>
        </w:r>
        <w:r w:rsidR="00020F25">
          <w:rPr>
            <w:noProof/>
            <w:webHidden/>
          </w:rPr>
          <w:tab/>
        </w:r>
        <w:r w:rsidR="00020F25">
          <w:rPr>
            <w:noProof/>
            <w:webHidden/>
          </w:rPr>
          <w:fldChar w:fldCharType="begin"/>
        </w:r>
        <w:r w:rsidR="00020F25">
          <w:rPr>
            <w:noProof/>
            <w:webHidden/>
          </w:rPr>
          <w:instrText xml:space="preserve"> PAGEREF _Toc26921340 \h </w:instrText>
        </w:r>
        <w:r w:rsidR="00020F25">
          <w:rPr>
            <w:noProof/>
            <w:webHidden/>
          </w:rPr>
        </w:r>
        <w:r w:rsidR="00020F25">
          <w:rPr>
            <w:noProof/>
            <w:webHidden/>
          </w:rPr>
          <w:fldChar w:fldCharType="separate"/>
        </w:r>
        <w:r w:rsidR="00020F25">
          <w:rPr>
            <w:noProof/>
            <w:webHidden/>
          </w:rPr>
          <w:t>116</w:t>
        </w:r>
        <w:r w:rsidR="00020F25">
          <w:rPr>
            <w:noProof/>
            <w:webHidden/>
          </w:rPr>
          <w:fldChar w:fldCharType="end"/>
        </w:r>
      </w:hyperlink>
    </w:p>
    <w:p w14:paraId="0E12A393" w14:textId="6E9531A9"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41" w:history="1">
        <w:r w:rsidR="00020F25" w:rsidRPr="00974784">
          <w:rPr>
            <w:rStyle w:val="Hyperlink"/>
            <w:noProof/>
          </w:rPr>
          <w:t xml:space="preserve">Table 91: Values of Attribute </w:t>
        </w:r>
        <w:r w:rsidR="00020F25" w:rsidRPr="00974784">
          <w:rPr>
            <w:rStyle w:val="Hyperlink"/>
            <w:rFonts w:ascii="Courier New" w:hAnsi="Courier New" w:cs="Courier New"/>
            <w:i/>
            <w:noProof/>
          </w:rPr>
          <w:t>section</w:t>
        </w:r>
        <w:r w:rsidR="00020F25">
          <w:rPr>
            <w:noProof/>
            <w:webHidden/>
          </w:rPr>
          <w:tab/>
        </w:r>
        <w:r w:rsidR="00020F25">
          <w:rPr>
            <w:noProof/>
            <w:webHidden/>
          </w:rPr>
          <w:fldChar w:fldCharType="begin"/>
        </w:r>
        <w:r w:rsidR="00020F25">
          <w:rPr>
            <w:noProof/>
            <w:webHidden/>
          </w:rPr>
          <w:instrText xml:space="preserve"> PAGEREF _Toc26921341 \h </w:instrText>
        </w:r>
        <w:r w:rsidR="00020F25">
          <w:rPr>
            <w:noProof/>
            <w:webHidden/>
          </w:rPr>
        </w:r>
        <w:r w:rsidR="00020F25">
          <w:rPr>
            <w:noProof/>
            <w:webHidden/>
          </w:rPr>
          <w:fldChar w:fldCharType="separate"/>
        </w:r>
        <w:r w:rsidR="00020F25">
          <w:rPr>
            <w:noProof/>
            <w:webHidden/>
          </w:rPr>
          <w:t>117</w:t>
        </w:r>
        <w:r w:rsidR="00020F25">
          <w:rPr>
            <w:noProof/>
            <w:webHidden/>
          </w:rPr>
          <w:fldChar w:fldCharType="end"/>
        </w:r>
      </w:hyperlink>
    </w:p>
    <w:p w14:paraId="7C19EDD4" w14:textId="5BD53F6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42" w:history="1">
        <w:r w:rsidR="00020F25" w:rsidRPr="00974784">
          <w:rPr>
            <w:rStyle w:val="Hyperlink"/>
            <w:noProof/>
          </w:rPr>
          <w:t xml:space="preserve">Table 92: Values of Attribute </w:t>
        </w:r>
        <w:r w:rsidR="00020F25" w:rsidRPr="00974784">
          <w:rPr>
            <w:rStyle w:val="Hyperlink"/>
            <w:rFonts w:ascii="Courier New" w:hAnsi="Courier New" w:cs="Courier New"/>
            <w:i/>
            <w:noProof/>
          </w:rPr>
          <w:t>angle</w:t>
        </w:r>
        <w:r w:rsidR="00020F25">
          <w:rPr>
            <w:noProof/>
            <w:webHidden/>
          </w:rPr>
          <w:tab/>
        </w:r>
        <w:r w:rsidR="00020F25">
          <w:rPr>
            <w:noProof/>
            <w:webHidden/>
          </w:rPr>
          <w:fldChar w:fldCharType="begin"/>
        </w:r>
        <w:r w:rsidR="00020F25">
          <w:rPr>
            <w:noProof/>
            <w:webHidden/>
          </w:rPr>
          <w:instrText xml:space="preserve"> PAGEREF _Toc26921342 \h </w:instrText>
        </w:r>
        <w:r w:rsidR="00020F25">
          <w:rPr>
            <w:noProof/>
            <w:webHidden/>
          </w:rPr>
        </w:r>
        <w:r w:rsidR="00020F25">
          <w:rPr>
            <w:noProof/>
            <w:webHidden/>
          </w:rPr>
          <w:fldChar w:fldCharType="separate"/>
        </w:r>
        <w:r w:rsidR="00020F25">
          <w:rPr>
            <w:noProof/>
            <w:webHidden/>
          </w:rPr>
          <w:t>117</w:t>
        </w:r>
        <w:r w:rsidR="00020F25">
          <w:rPr>
            <w:noProof/>
            <w:webHidden/>
          </w:rPr>
          <w:fldChar w:fldCharType="end"/>
        </w:r>
      </w:hyperlink>
    </w:p>
    <w:p w14:paraId="09C5DD66" w14:textId="6C27609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43" w:history="1">
        <w:r w:rsidR="00020F25" w:rsidRPr="00974784">
          <w:rPr>
            <w:rStyle w:val="Hyperlink"/>
            <w:noProof/>
          </w:rPr>
          <w:t xml:space="preserve">Table 93: Attributes of element </w:t>
        </w:r>
        <w:r w:rsidR="00020F25" w:rsidRPr="00974784">
          <w:rPr>
            <w:rStyle w:val="Hyperlink"/>
            <w:rFonts w:ascii="Courier New" w:hAnsi="Courier New" w:cs="Courier New"/>
            <w:i/>
            <w:noProof/>
            <w:kern w:val="22"/>
          </w:rPr>
          <w:t>&lt;sheet_parameter/&gt;</w:t>
        </w:r>
        <w:r w:rsidR="00020F25" w:rsidRPr="00974784">
          <w:rPr>
            <w:rStyle w:val="Hyperlink"/>
            <w:noProof/>
          </w:rPr>
          <w:t xml:space="preserve"> for Corner Weld</w:t>
        </w:r>
        <w:r w:rsidR="00020F25">
          <w:rPr>
            <w:noProof/>
            <w:webHidden/>
          </w:rPr>
          <w:tab/>
        </w:r>
        <w:r w:rsidR="00020F25">
          <w:rPr>
            <w:noProof/>
            <w:webHidden/>
          </w:rPr>
          <w:fldChar w:fldCharType="begin"/>
        </w:r>
        <w:r w:rsidR="00020F25">
          <w:rPr>
            <w:noProof/>
            <w:webHidden/>
          </w:rPr>
          <w:instrText xml:space="preserve"> PAGEREF _Toc26921343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06CB3D71" w14:textId="47814C9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44" w:history="1">
        <w:r w:rsidR="00020F25" w:rsidRPr="00974784">
          <w:rPr>
            <w:rStyle w:val="Hyperlink"/>
            <w:noProof/>
          </w:rPr>
          <w:t>Table 94: Parameters of Edge Weld</w:t>
        </w:r>
        <w:r w:rsidR="00020F25">
          <w:rPr>
            <w:noProof/>
            <w:webHidden/>
          </w:rPr>
          <w:tab/>
        </w:r>
        <w:r w:rsidR="00020F25">
          <w:rPr>
            <w:noProof/>
            <w:webHidden/>
          </w:rPr>
          <w:fldChar w:fldCharType="begin"/>
        </w:r>
        <w:r w:rsidR="00020F25">
          <w:rPr>
            <w:noProof/>
            <w:webHidden/>
          </w:rPr>
          <w:instrText xml:space="preserve"> PAGEREF _Toc26921344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3E00D20C" w14:textId="7C9614B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45" w:history="1">
        <w:r w:rsidR="00020F25" w:rsidRPr="00974784">
          <w:rPr>
            <w:rStyle w:val="Hyperlink"/>
            <w:noProof/>
          </w:rPr>
          <w:t xml:space="preserve">Table 95: Attributes of element </w:t>
        </w:r>
        <w:r w:rsidR="00020F25" w:rsidRPr="00974784">
          <w:rPr>
            <w:rStyle w:val="Hyperlink"/>
            <w:rFonts w:ascii="Courier New" w:hAnsi="Courier New" w:cs="Courier New"/>
            <w:i/>
            <w:noProof/>
            <w:kern w:val="22"/>
          </w:rPr>
          <w:t>&lt;weld_position/&gt;</w:t>
        </w:r>
        <w:r w:rsidR="00020F25" w:rsidRPr="00974784">
          <w:rPr>
            <w:rStyle w:val="Hyperlink"/>
            <w:noProof/>
          </w:rPr>
          <w:t xml:space="preserve"> for Edge Weld</w:t>
        </w:r>
        <w:r w:rsidR="00020F25">
          <w:rPr>
            <w:noProof/>
            <w:webHidden/>
          </w:rPr>
          <w:tab/>
        </w:r>
        <w:r w:rsidR="00020F25">
          <w:rPr>
            <w:noProof/>
            <w:webHidden/>
          </w:rPr>
          <w:fldChar w:fldCharType="begin"/>
        </w:r>
        <w:r w:rsidR="00020F25">
          <w:rPr>
            <w:noProof/>
            <w:webHidden/>
          </w:rPr>
          <w:instrText xml:space="preserve"> PAGEREF _Toc26921345 \h </w:instrText>
        </w:r>
        <w:r w:rsidR="00020F25">
          <w:rPr>
            <w:noProof/>
            <w:webHidden/>
          </w:rPr>
        </w:r>
        <w:r w:rsidR="00020F25">
          <w:rPr>
            <w:noProof/>
            <w:webHidden/>
          </w:rPr>
          <w:fldChar w:fldCharType="separate"/>
        </w:r>
        <w:r w:rsidR="00020F25">
          <w:rPr>
            <w:noProof/>
            <w:webHidden/>
          </w:rPr>
          <w:t>119</w:t>
        </w:r>
        <w:r w:rsidR="00020F25">
          <w:rPr>
            <w:noProof/>
            <w:webHidden/>
          </w:rPr>
          <w:fldChar w:fldCharType="end"/>
        </w:r>
      </w:hyperlink>
    </w:p>
    <w:p w14:paraId="4086E077" w14:textId="5D732F2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46" w:history="1">
        <w:r w:rsidR="00020F25" w:rsidRPr="00974784">
          <w:rPr>
            <w:rStyle w:val="Hyperlink"/>
            <w:noProof/>
          </w:rPr>
          <w:t xml:space="preserve">Table 96: Attributes of element </w:t>
        </w:r>
        <w:r w:rsidR="00020F25" w:rsidRPr="00974784">
          <w:rPr>
            <w:rStyle w:val="Hyperlink"/>
            <w:rFonts w:ascii="Courier New" w:hAnsi="Courier New" w:cs="Courier New"/>
            <w:i/>
            <w:noProof/>
            <w:kern w:val="22"/>
          </w:rPr>
          <w:t>&lt;sheet_parameter/&gt;</w:t>
        </w:r>
        <w:r w:rsidR="00020F25" w:rsidRPr="00974784">
          <w:rPr>
            <w:rStyle w:val="Hyperlink"/>
            <w:noProof/>
          </w:rPr>
          <w:t xml:space="preserve"> for Corner Weld</w:t>
        </w:r>
        <w:r w:rsidR="00020F25">
          <w:rPr>
            <w:noProof/>
            <w:webHidden/>
          </w:rPr>
          <w:tab/>
        </w:r>
        <w:r w:rsidR="00020F25">
          <w:rPr>
            <w:noProof/>
            <w:webHidden/>
          </w:rPr>
          <w:fldChar w:fldCharType="begin"/>
        </w:r>
        <w:r w:rsidR="00020F25">
          <w:rPr>
            <w:noProof/>
            <w:webHidden/>
          </w:rPr>
          <w:instrText xml:space="preserve"> PAGEREF _Toc26921346 \h </w:instrText>
        </w:r>
        <w:r w:rsidR="00020F25">
          <w:rPr>
            <w:noProof/>
            <w:webHidden/>
          </w:rPr>
        </w:r>
        <w:r w:rsidR="00020F25">
          <w:rPr>
            <w:noProof/>
            <w:webHidden/>
          </w:rPr>
          <w:fldChar w:fldCharType="separate"/>
        </w:r>
        <w:r w:rsidR="00020F25">
          <w:rPr>
            <w:noProof/>
            <w:webHidden/>
          </w:rPr>
          <w:t>120</w:t>
        </w:r>
        <w:r w:rsidR="00020F25">
          <w:rPr>
            <w:noProof/>
            <w:webHidden/>
          </w:rPr>
          <w:fldChar w:fldCharType="end"/>
        </w:r>
      </w:hyperlink>
    </w:p>
    <w:p w14:paraId="115E015C" w14:textId="2A645DA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47" w:history="1">
        <w:r w:rsidR="00020F25" w:rsidRPr="00974784">
          <w:rPr>
            <w:rStyle w:val="Hyperlink"/>
            <w:noProof/>
          </w:rPr>
          <w:t>Table 97: Parameters of I-Weld</w:t>
        </w:r>
        <w:r w:rsidR="00020F25">
          <w:rPr>
            <w:noProof/>
            <w:webHidden/>
          </w:rPr>
          <w:tab/>
        </w:r>
        <w:r w:rsidR="00020F25">
          <w:rPr>
            <w:noProof/>
            <w:webHidden/>
          </w:rPr>
          <w:fldChar w:fldCharType="begin"/>
        </w:r>
        <w:r w:rsidR="00020F25">
          <w:rPr>
            <w:noProof/>
            <w:webHidden/>
          </w:rPr>
          <w:instrText xml:space="preserve"> PAGEREF _Toc26921347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5E66EEE0" w14:textId="1B8D8E0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48" w:history="1">
        <w:r w:rsidR="00020F25" w:rsidRPr="00974784">
          <w:rPr>
            <w:rStyle w:val="Hyperlink"/>
            <w:noProof/>
          </w:rPr>
          <w:t xml:space="preserve">Table 98: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I Weld</w:t>
        </w:r>
        <w:r w:rsidR="00020F25">
          <w:rPr>
            <w:noProof/>
            <w:webHidden/>
          </w:rPr>
          <w:tab/>
        </w:r>
        <w:r w:rsidR="00020F25">
          <w:rPr>
            <w:noProof/>
            <w:webHidden/>
          </w:rPr>
          <w:fldChar w:fldCharType="begin"/>
        </w:r>
        <w:r w:rsidR="00020F25">
          <w:rPr>
            <w:noProof/>
            <w:webHidden/>
          </w:rPr>
          <w:instrText xml:space="preserve"> PAGEREF _Toc26921348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2DE6FA04" w14:textId="28DC9BE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49" w:history="1">
        <w:r w:rsidR="00020F25" w:rsidRPr="00974784">
          <w:rPr>
            <w:rStyle w:val="Hyperlink"/>
            <w:noProof/>
          </w:rPr>
          <w:t>Table 99: Attributes of element &lt;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I Weld</w:t>
        </w:r>
        <w:r w:rsidR="00020F25">
          <w:rPr>
            <w:noProof/>
            <w:webHidden/>
          </w:rPr>
          <w:tab/>
        </w:r>
        <w:r w:rsidR="00020F25">
          <w:rPr>
            <w:noProof/>
            <w:webHidden/>
          </w:rPr>
          <w:fldChar w:fldCharType="begin"/>
        </w:r>
        <w:r w:rsidR="00020F25">
          <w:rPr>
            <w:noProof/>
            <w:webHidden/>
          </w:rPr>
          <w:instrText xml:space="preserve"> PAGEREF _Toc26921349 \h </w:instrText>
        </w:r>
        <w:r w:rsidR="00020F25">
          <w:rPr>
            <w:noProof/>
            <w:webHidden/>
          </w:rPr>
        </w:r>
        <w:r w:rsidR="00020F25">
          <w:rPr>
            <w:noProof/>
            <w:webHidden/>
          </w:rPr>
          <w:fldChar w:fldCharType="separate"/>
        </w:r>
        <w:r w:rsidR="00020F25">
          <w:rPr>
            <w:noProof/>
            <w:webHidden/>
          </w:rPr>
          <w:t>122</w:t>
        </w:r>
        <w:r w:rsidR="00020F25">
          <w:rPr>
            <w:noProof/>
            <w:webHidden/>
          </w:rPr>
          <w:fldChar w:fldCharType="end"/>
        </w:r>
      </w:hyperlink>
    </w:p>
    <w:p w14:paraId="111241D9" w14:textId="3483ECEA"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50" w:history="1">
        <w:r w:rsidR="00020F25" w:rsidRPr="00974784">
          <w:rPr>
            <w:rStyle w:val="Hyperlink"/>
            <w:noProof/>
          </w:rPr>
          <w:t>Table 100: Parameters of Overlap Weld</w:t>
        </w:r>
        <w:r w:rsidR="00020F25">
          <w:rPr>
            <w:noProof/>
            <w:webHidden/>
          </w:rPr>
          <w:tab/>
        </w:r>
        <w:r w:rsidR="00020F25">
          <w:rPr>
            <w:noProof/>
            <w:webHidden/>
          </w:rPr>
          <w:fldChar w:fldCharType="begin"/>
        </w:r>
        <w:r w:rsidR="00020F25">
          <w:rPr>
            <w:noProof/>
            <w:webHidden/>
          </w:rPr>
          <w:instrText xml:space="preserve"> PAGEREF _Toc26921350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0474E5DF" w14:textId="1220ED9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51" w:history="1">
        <w:r w:rsidR="00020F25" w:rsidRPr="00974784">
          <w:rPr>
            <w:rStyle w:val="Hyperlink"/>
            <w:noProof/>
          </w:rPr>
          <w:t>Table 101: Parameters of Single Sided Double Overlap Weld</w:t>
        </w:r>
        <w:r w:rsidR="00020F25">
          <w:rPr>
            <w:noProof/>
            <w:webHidden/>
          </w:rPr>
          <w:tab/>
        </w:r>
        <w:r w:rsidR="00020F25">
          <w:rPr>
            <w:noProof/>
            <w:webHidden/>
          </w:rPr>
          <w:fldChar w:fldCharType="begin"/>
        </w:r>
        <w:r w:rsidR="00020F25">
          <w:rPr>
            <w:noProof/>
            <w:webHidden/>
          </w:rPr>
          <w:instrText xml:space="preserve"> PAGEREF _Toc26921351 \h </w:instrText>
        </w:r>
        <w:r w:rsidR="00020F25">
          <w:rPr>
            <w:noProof/>
            <w:webHidden/>
          </w:rPr>
        </w:r>
        <w:r w:rsidR="00020F25">
          <w:rPr>
            <w:noProof/>
            <w:webHidden/>
          </w:rPr>
          <w:fldChar w:fldCharType="separate"/>
        </w:r>
        <w:r w:rsidR="00020F25">
          <w:rPr>
            <w:noProof/>
            <w:webHidden/>
          </w:rPr>
          <w:t>124</w:t>
        </w:r>
        <w:r w:rsidR="00020F25">
          <w:rPr>
            <w:noProof/>
            <w:webHidden/>
          </w:rPr>
          <w:fldChar w:fldCharType="end"/>
        </w:r>
      </w:hyperlink>
    </w:p>
    <w:p w14:paraId="13A34CCB" w14:textId="2693A691"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52" w:history="1">
        <w:r w:rsidR="00020F25" w:rsidRPr="00974784">
          <w:rPr>
            <w:rStyle w:val="Hyperlink"/>
            <w:noProof/>
          </w:rPr>
          <w:t>Table 102: Parameters of Double Sided Double Overlap Weld</w:t>
        </w:r>
        <w:r w:rsidR="00020F25">
          <w:rPr>
            <w:noProof/>
            <w:webHidden/>
          </w:rPr>
          <w:tab/>
        </w:r>
        <w:r w:rsidR="00020F25">
          <w:rPr>
            <w:noProof/>
            <w:webHidden/>
          </w:rPr>
          <w:fldChar w:fldCharType="begin"/>
        </w:r>
        <w:r w:rsidR="00020F25">
          <w:rPr>
            <w:noProof/>
            <w:webHidden/>
          </w:rPr>
          <w:instrText xml:space="preserve"> PAGEREF _Toc26921352 \h </w:instrText>
        </w:r>
        <w:r w:rsidR="00020F25">
          <w:rPr>
            <w:noProof/>
            <w:webHidden/>
          </w:rPr>
        </w:r>
        <w:r w:rsidR="00020F25">
          <w:rPr>
            <w:noProof/>
            <w:webHidden/>
          </w:rPr>
          <w:fldChar w:fldCharType="separate"/>
        </w:r>
        <w:r w:rsidR="00020F25">
          <w:rPr>
            <w:noProof/>
            <w:webHidden/>
          </w:rPr>
          <w:t>125</w:t>
        </w:r>
        <w:r w:rsidR="00020F25">
          <w:rPr>
            <w:noProof/>
            <w:webHidden/>
          </w:rPr>
          <w:fldChar w:fldCharType="end"/>
        </w:r>
      </w:hyperlink>
    </w:p>
    <w:p w14:paraId="7AC5C4BC" w14:textId="5C456371"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53" w:history="1">
        <w:r w:rsidR="00020F25" w:rsidRPr="00974784">
          <w:rPr>
            <w:rStyle w:val="Hyperlink"/>
            <w:noProof/>
          </w:rPr>
          <w:t>Table 103: Attributes of element &lt;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Overlap Weld</w:t>
        </w:r>
        <w:r w:rsidR="00020F25">
          <w:rPr>
            <w:noProof/>
            <w:webHidden/>
          </w:rPr>
          <w:tab/>
        </w:r>
        <w:r w:rsidR="00020F25">
          <w:rPr>
            <w:noProof/>
            <w:webHidden/>
          </w:rPr>
          <w:fldChar w:fldCharType="begin"/>
        </w:r>
        <w:r w:rsidR="00020F25">
          <w:rPr>
            <w:noProof/>
            <w:webHidden/>
          </w:rPr>
          <w:instrText xml:space="preserve"> PAGEREF _Toc26921353 \h </w:instrText>
        </w:r>
        <w:r w:rsidR="00020F25">
          <w:rPr>
            <w:noProof/>
            <w:webHidden/>
          </w:rPr>
        </w:r>
        <w:r w:rsidR="00020F25">
          <w:rPr>
            <w:noProof/>
            <w:webHidden/>
          </w:rPr>
          <w:fldChar w:fldCharType="separate"/>
        </w:r>
        <w:r w:rsidR="00020F25">
          <w:rPr>
            <w:noProof/>
            <w:webHidden/>
          </w:rPr>
          <w:t>126</w:t>
        </w:r>
        <w:r w:rsidR="00020F25">
          <w:rPr>
            <w:noProof/>
            <w:webHidden/>
          </w:rPr>
          <w:fldChar w:fldCharType="end"/>
        </w:r>
      </w:hyperlink>
    </w:p>
    <w:p w14:paraId="10195AF5" w14:textId="5FB16019"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54" w:history="1">
        <w:r w:rsidR="00020F25" w:rsidRPr="00974784">
          <w:rPr>
            <w:rStyle w:val="Hyperlink"/>
            <w:noProof/>
          </w:rPr>
          <w:t>Table 104: Attributes of element &lt;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Overlap Weld</w:t>
        </w:r>
        <w:r w:rsidR="00020F25">
          <w:rPr>
            <w:noProof/>
            <w:webHidden/>
          </w:rPr>
          <w:tab/>
        </w:r>
        <w:r w:rsidR="00020F25">
          <w:rPr>
            <w:noProof/>
            <w:webHidden/>
          </w:rPr>
          <w:fldChar w:fldCharType="begin"/>
        </w:r>
        <w:r w:rsidR="00020F25">
          <w:rPr>
            <w:noProof/>
            <w:webHidden/>
          </w:rPr>
          <w:instrText xml:space="preserve"> PAGEREF _Toc26921354 \h </w:instrText>
        </w:r>
        <w:r w:rsidR="00020F25">
          <w:rPr>
            <w:noProof/>
            <w:webHidden/>
          </w:rPr>
        </w:r>
        <w:r w:rsidR="00020F25">
          <w:rPr>
            <w:noProof/>
            <w:webHidden/>
          </w:rPr>
          <w:fldChar w:fldCharType="separate"/>
        </w:r>
        <w:r w:rsidR="00020F25">
          <w:rPr>
            <w:noProof/>
            <w:webHidden/>
          </w:rPr>
          <w:t>127</w:t>
        </w:r>
        <w:r w:rsidR="00020F25">
          <w:rPr>
            <w:noProof/>
            <w:webHidden/>
          </w:rPr>
          <w:fldChar w:fldCharType="end"/>
        </w:r>
      </w:hyperlink>
    </w:p>
    <w:p w14:paraId="37C329D1" w14:textId="1069C28A"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55" w:history="1">
        <w:r w:rsidR="00020F25" w:rsidRPr="00974784">
          <w:rPr>
            <w:rStyle w:val="Hyperlink"/>
            <w:noProof/>
          </w:rPr>
          <w:t>Table 105: Parameters of Y-Joint</w:t>
        </w:r>
        <w:r w:rsidR="00020F25">
          <w:rPr>
            <w:noProof/>
            <w:webHidden/>
          </w:rPr>
          <w:tab/>
        </w:r>
        <w:r w:rsidR="00020F25">
          <w:rPr>
            <w:noProof/>
            <w:webHidden/>
          </w:rPr>
          <w:fldChar w:fldCharType="begin"/>
        </w:r>
        <w:r w:rsidR="00020F25">
          <w:rPr>
            <w:noProof/>
            <w:webHidden/>
          </w:rPr>
          <w:instrText xml:space="preserve"> PAGEREF _Toc26921355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55281556" w14:textId="230EAE91"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56" w:history="1">
        <w:r w:rsidR="00020F25" w:rsidRPr="00974784">
          <w:rPr>
            <w:rStyle w:val="Hyperlink"/>
            <w:noProof/>
          </w:rPr>
          <w:t>Table 106: Attributes of element &lt;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Y Joint</w:t>
        </w:r>
        <w:r w:rsidR="00020F25">
          <w:rPr>
            <w:noProof/>
            <w:webHidden/>
          </w:rPr>
          <w:tab/>
        </w:r>
        <w:r w:rsidR="00020F25">
          <w:rPr>
            <w:noProof/>
            <w:webHidden/>
          </w:rPr>
          <w:fldChar w:fldCharType="begin"/>
        </w:r>
        <w:r w:rsidR="00020F25">
          <w:rPr>
            <w:noProof/>
            <w:webHidden/>
          </w:rPr>
          <w:instrText xml:space="preserve"> PAGEREF _Toc26921356 \h </w:instrText>
        </w:r>
        <w:r w:rsidR="00020F25">
          <w:rPr>
            <w:noProof/>
            <w:webHidden/>
          </w:rPr>
        </w:r>
        <w:r w:rsidR="00020F25">
          <w:rPr>
            <w:noProof/>
            <w:webHidden/>
          </w:rPr>
          <w:fldChar w:fldCharType="separate"/>
        </w:r>
        <w:r w:rsidR="00020F25">
          <w:rPr>
            <w:noProof/>
            <w:webHidden/>
          </w:rPr>
          <w:t>129</w:t>
        </w:r>
        <w:r w:rsidR="00020F25">
          <w:rPr>
            <w:noProof/>
            <w:webHidden/>
          </w:rPr>
          <w:fldChar w:fldCharType="end"/>
        </w:r>
      </w:hyperlink>
    </w:p>
    <w:p w14:paraId="7DC758FC" w14:textId="3BF9E8D9"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57" w:history="1">
        <w:r w:rsidR="00020F25" w:rsidRPr="00974784">
          <w:rPr>
            <w:rStyle w:val="Hyperlink"/>
            <w:noProof/>
          </w:rPr>
          <w:t xml:space="preserve">Table 107: Value Dependency of Attribute </w:t>
        </w:r>
        <w:r w:rsidR="00020F25" w:rsidRPr="00974784">
          <w:rPr>
            <w:rStyle w:val="Hyperlink"/>
            <w:rFonts w:ascii="Courier New" w:hAnsi="Courier New" w:cs="Courier New"/>
            <w:i/>
            <w:noProof/>
          </w:rPr>
          <w:t>thickness</w:t>
        </w:r>
        <w:r w:rsidR="00020F25">
          <w:rPr>
            <w:noProof/>
            <w:webHidden/>
          </w:rPr>
          <w:tab/>
        </w:r>
        <w:r w:rsidR="00020F25">
          <w:rPr>
            <w:noProof/>
            <w:webHidden/>
          </w:rPr>
          <w:fldChar w:fldCharType="begin"/>
        </w:r>
        <w:r w:rsidR="00020F25">
          <w:rPr>
            <w:noProof/>
            <w:webHidden/>
          </w:rPr>
          <w:instrText xml:space="preserve"> PAGEREF _Toc26921357 \h </w:instrText>
        </w:r>
        <w:r w:rsidR="00020F25">
          <w:rPr>
            <w:noProof/>
            <w:webHidden/>
          </w:rPr>
        </w:r>
        <w:r w:rsidR="00020F25">
          <w:rPr>
            <w:noProof/>
            <w:webHidden/>
          </w:rPr>
          <w:fldChar w:fldCharType="separate"/>
        </w:r>
        <w:r w:rsidR="00020F25">
          <w:rPr>
            <w:noProof/>
            <w:webHidden/>
          </w:rPr>
          <w:t>130</w:t>
        </w:r>
        <w:r w:rsidR="00020F25">
          <w:rPr>
            <w:noProof/>
            <w:webHidden/>
          </w:rPr>
          <w:fldChar w:fldCharType="end"/>
        </w:r>
      </w:hyperlink>
    </w:p>
    <w:p w14:paraId="63ADA618" w14:textId="2B4523D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58" w:history="1">
        <w:r w:rsidR="00020F25" w:rsidRPr="00974784">
          <w:rPr>
            <w:rStyle w:val="Hyperlink"/>
            <w:noProof/>
          </w:rPr>
          <w:t xml:space="preserve">Table 108: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Y-Joint</w:t>
        </w:r>
        <w:r w:rsidR="00020F25">
          <w:rPr>
            <w:noProof/>
            <w:webHidden/>
          </w:rPr>
          <w:tab/>
        </w:r>
        <w:r w:rsidR="00020F25">
          <w:rPr>
            <w:noProof/>
            <w:webHidden/>
          </w:rPr>
          <w:fldChar w:fldCharType="begin"/>
        </w:r>
        <w:r w:rsidR="00020F25">
          <w:rPr>
            <w:noProof/>
            <w:webHidden/>
          </w:rPr>
          <w:instrText xml:space="preserve"> PAGEREF _Toc26921358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17C9CBF3" w14:textId="0795945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59" w:history="1">
        <w:r w:rsidR="00020F25" w:rsidRPr="00974784">
          <w:rPr>
            <w:rStyle w:val="Hyperlink"/>
            <w:noProof/>
          </w:rPr>
          <w:t>Table 109: Parameters of K-Joint</w:t>
        </w:r>
        <w:r w:rsidR="00020F25">
          <w:rPr>
            <w:noProof/>
            <w:webHidden/>
          </w:rPr>
          <w:tab/>
        </w:r>
        <w:r w:rsidR="00020F25">
          <w:rPr>
            <w:noProof/>
            <w:webHidden/>
          </w:rPr>
          <w:fldChar w:fldCharType="begin"/>
        </w:r>
        <w:r w:rsidR="00020F25">
          <w:rPr>
            <w:noProof/>
            <w:webHidden/>
          </w:rPr>
          <w:instrText xml:space="preserve"> PAGEREF _Toc26921359 \h </w:instrText>
        </w:r>
        <w:r w:rsidR="00020F25">
          <w:rPr>
            <w:noProof/>
            <w:webHidden/>
          </w:rPr>
        </w:r>
        <w:r w:rsidR="00020F25">
          <w:rPr>
            <w:noProof/>
            <w:webHidden/>
          </w:rPr>
          <w:fldChar w:fldCharType="separate"/>
        </w:r>
        <w:r w:rsidR="00020F25">
          <w:rPr>
            <w:noProof/>
            <w:webHidden/>
          </w:rPr>
          <w:t>132</w:t>
        </w:r>
        <w:r w:rsidR="00020F25">
          <w:rPr>
            <w:noProof/>
            <w:webHidden/>
          </w:rPr>
          <w:fldChar w:fldCharType="end"/>
        </w:r>
      </w:hyperlink>
    </w:p>
    <w:p w14:paraId="33A1EBF7" w14:textId="0AE6A0E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60" w:history="1">
        <w:r w:rsidR="00020F25" w:rsidRPr="00974784">
          <w:rPr>
            <w:rStyle w:val="Hyperlink"/>
            <w:noProof/>
          </w:rPr>
          <w:t xml:space="preserve">Table 110: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K Joint</w:t>
        </w:r>
        <w:r w:rsidR="00020F25">
          <w:rPr>
            <w:noProof/>
            <w:webHidden/>
          </w:rPr>
          <w:tab/>
        </w:r>
        <w:r w:rsidR="00020F25">
          <w:rPr>
            <w:noProof/>
            <w:webHidden/>
          </w:rPr>
          <w:fldChar w:fldCharType="begin"/>
        </w:r>
        <w:r w:rsidR="00020F25">
          <w:rPr>
            <w:noProof/>
            <w:webHidden/>
          </w:rPr>
          <w:instrText xml:space="preserve"> PAGEREF _Toc26921360 \h </w:instrText>
        </w:r>
        <w:r w:rsidR="00020F25">
          <w:rPr>
            <w:noProof/>
            <w:webHidden/>
          </w:rPr>
        </w:r>
        <w:r w:rsidR="00020F25">
          <w:rPr>
            <w:noProof/>
            <w:webHidden/>
          </w:rPr>
          <w:fldChar w:fldCharType="separate"/>
        </w:r>
        <w:r w:rsidR="00020F25">
          <w:rPr>
            <w:noProof/>
            <w:webHidden/>
          </w:rPr>
          <w:t>133</w:t>
        </w:r>
        <w:r w:rsidR="00020F25">
          <w:rPr>
            <w:noProof/>
            <w:webHidden/>
          </w:rPr>
          <w:fldChar w:fldCharType="end"/>
        </w:r>
      </w:hyperlink>
    </w:p>
    <w:p w14:paraId="65E62F88" w14:textId="588ABEC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61" w:history="1">
        <w:r w:rsidR="00020F25" w:rsidRPr="00974784">
          <w:rPr>
            <w:rStyle w:val="Hyperlink"/>
            <w:noProof/>
          </w:rPr>
          <w:t xml:space="preserve">Table 111: Value Dependency of Attribute </w:t>
        </w:r>
        <w:r w:rsidR="00020F25" w:rsidRPr="00974784">
          <w:rPr>
            <w:rStyle w:val="Hyperlink"/>
            <w:rFonts w:ascii="Courier New" w:hAnsi="Courier New" w:cs="Courier New"/>
            <w:i/>
            <w:noProof/>
          </w:rPr>
          <w:t>thickness</w:t>
        </w:r>
        <w:r w:rsidR="00020F25">
          <w:rPr>
            <w:noProof/>
            <w:webHidden/>
          </w:rPr>
          <w:tab/>
        </w:r>
        <w:r w:rsidR="00020F25">
          <w:rPr>
            <w:noProof/>
            <w:webHidden/>
          </w:rPr>
          <w:fldChar w:fldCharType="begin"/>
        </w:r>
        <w:r w:rsidR="00020F25">
          <w:rPr>
            <w:noProof/>
            <w:webHidden/>
          </w:rPr>
          <w:instrText xml:space="preserve"> PAGEREF _Toc26921361 \h </w:instrText>
        </w:r>
        <w:r w:rsidR="00020F25">
          <w:rPr>
            <w:noProof/>
            <w:webHidden/>
          </w:rPr>
        </w:r>
        <w:r w:rsidR="00020F25">
          <w:rPr>
            <w:noProof/>
            <w:webHidden/>
          </w:rPr>
          <w:fldChar w:fldCharType="separate"/>
        </w:r>
        <w:r w:rsidR="00020F25">
          <w:rPr>
            <w:noProof/>
            <w:webHidden/>
          </w:rPr>
          <w:t>133</w:t>
        </w:r>
        <w:r w:rsidR="00020F25">
          <w:rPr>
            <w:noProof/>
            <w:webHidden/>
          </w:rPr>
          <w:fldChar w:fldCharType="end"/>
        </w:r>
      </w:hyperlink>
    </w:p>
    <w:p w14:paraId="4ABA5537" w14:textId="1F9725F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62" w:history="1">
        <w:r w:rsidR="00020F25" w:rsidRPr="00974784">
          <w:rPr>
            <w:rStyle w:val="Hyperlink"/>
            <w:noProof/>
          </w:rPr>
          <w:t>Table 112: Attributes of element &lt;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K Joint</w:t>
        </w:r>
        <w:r w:rsidR="00020F25">
          <w:rPr>
            <w:noProof/>
            <w:webHidden/>
          </w:rPr>
          <w:tab/>
        </w:r>
        <w:r w:rsidR="00020F25">
          <w:rPr>
            <w:noProof/>
            <w:webHidden/>
          </w:rPr>
          <w:fldChar w:fldCharType="begin"/>
        </w:r>
        <w:r w:rsidR="00020F25">
          <w:rPr>
            <w:noProof/>
            <w:webHidden/>
          </w:rPr>
          <w:instrText xml:space="preserve"> PAGEREF _Toc26921362 \h </w:instrText>
        </w:r>
        <w:r w:rsidR="00020F25">
          <w:rPr>
            <w:noProof/>
            <w:webHidden/>
          </w:rPr>
        </w:r>
        <w:r w:rsidR="00020F25">
          <w:rPr>
            <w:noProof/>
            <w:webHidden/>
          </w:rPr>
          <w:fldChar w:fldCharType="separate"/>
        </w:r>
        <w:r w:rsidR="00020F25">
          <w:rPr>
            <w:noProof/>
            <w:webHidden/>
          </w:rPr>
          <w:t>134</w:t>
        </w:r>
        <w:r w:rsidR="00020F25">
          <w:rPr>
            <w:noProof/>
            <w:webHidden/>
          </w:rPr>
          <w:fldChar w:fldCharType="end"/>
        </w:r>
      </w:hyperlink>
    </w:p>
    <w:p w14:paraId="6963EC87" w14:textId="16A83AB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63" w:history="1">
        <w:r w:rsidR="00020F25" w:rsidRPr="00974784">
          <w:rPr>
            <w:rStyle w:val="Hyperlink"/>
            <w:noProof/>
          </w:rPr>
          <w:t>Table 113: Parameters of Cruciform Joint</w:t>
        </w:r>
        <w:r w:rsidR="00020F25">
          <w:rPr>
            <w:noProof/>
            <w:webHidden/>
          </w:rPr>
          <w:tab/>
        </w:r>
        <w:r w:rsidR="00020F25">
          <w:rPr>
            <w:noProof/>
            <w:webHidden/>
          </w:rPr>
          <w:fldChar w:fldCharType="begin"/>
        </w:r>
        <w:r w:rsidR="00020F25">
          <w:rPr>
            <w:noProof/>
            <w:webHidden/>
          </w:rPr>
          <w:instrText xml:space="preserve"> PAGEREF _Toc26921363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3975F72C" w14:textId="413F190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64" w:history="1">
        <w:r w:rsidR="00020F25" w:rsidRPr="00974784">
          <w:rPr>
            <w:rStyle w:val="Hyperlink"/>
            <w:noProof/>
          </w:rPr>
          <w:t xml:space="preserve">Table 114: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Cruciform Joint</w:t>
        </w:r>
        <w:r w:rsidR="00020F25">
          <w:rPr>
            <w:noProof/>
            <w:webHidden/>
          </w:rPr>
          <w:tab/>
        </w:r>
        <w:r w:rsidR="00020F25">
          <w:rPr>
            <w:noProof/>
            <w:webHidden/>
          </w:rPr>
          <w:fldChar w:fldCharType="begin"/>
        </w:r>
        <w:r w:rsidR="00020F25">
          <w:rPr>
            <w:noProof/>
            <w:webHidden/>
          </w:rPr>
          <w:instrText xml:space="preserve"> PAGEREF _Toc26921364 \h </w:instrText>
        </w:r>
        <w:r w:rsidR="00020F25">
          <w:rPr>
            <w:noProof/>
            <w:webHidden/>
          </w:rPr>
        </w:r>
        <w:r w:rsidR="00020F25">
          <w:rPr>
            <w:noProof/>
            <w:webHidden/>
          </w:rPr>
          <w:fldChar w:fldCharType="separate"/>
        </w:r>
        <w:r w:rsidR="00020F25">
          <w:rPr>
            <w:noProof/>
            <w:webHidden/>
          </w:rPr>
          <w:t>136</w:t>
        </w:r>
        <w:r w:rsidR="00020F25">
          <w:rPr>
            <w:noProof/>
            <w:webHidden/>
          </w:rPr>
          <w:fldChar w:fldCharType="end"/>
        </w:r>
      </w:hyperlink>
    </w:p>
    <w:p w14:paraId="7D981DAF" w14:textId="58DFDB9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65" w:history="1">
        <w:r w:rsidR="00020F25" w:rsidRPr="00974784">
          <w:rPr>
            <w:rStyle w:val="Hyperlink"/>
            <w:noProof/>
          </w:rPr>
          <w:t xml:space="preserve">Table 115: Value Dependency of Attribute </w:t>
        </w:r>
        <w:r w:rsidR="00020F25" w:rsidRPr="00974784">
          <w:rPr>
            <w:rStyle w:val="Hyperlink"/>
            <w:rFonts w:ascii="Courier New" w:hAnsi="Courier New" w:cs="Courier New"/>
            <w:i/>
            <w:noProof/>
          </w:rPr>
          <w:t>thickness</w:t>
        </w:r>
        <w:r w:rsidR="00020F25">
          <w:rPr>
            <w:noProof/>
            <w:webHidden/>
          </w:rPr>
          <w:tab/>
        </w:r>
        <w:r w:rsidR="00020F25">
          <w:rPr>
            <w:noProof/>
            <w:webHidden/>
          </w:rPr>
          <w:fldChar w:fldCharType="begin"/>
        </w:r>
        <w:r w:rsidR="00020F25">
          <w:rPr>
            <w:noProof/>
            <w:webHidden/>
          </w:rPr>
          <w:instrText xml:space="preserve"> PAGEREF _Toc26921365 \h </w:instrText>
        </w:r>
        <w:r w:rsidR="00020F25">
          <w:rPr>
            <w:noProof/>
            <w:webHidden/>
          </w:rPr>
        </w:r>
        <w:r w:rsidR="00020F25">
          <w:rPr>
            <w:noProof/>
            <w:webHidden/>
          </w:rPr>
          <w:fldChar w:fldCharType="separate"/>
        </w:r>
        <w:r w:rsidR="00020F25">
          <w:rPr>
            <w:noProof/>
            <w:webHidden/>
          </w:rPr>
          <w:t>137</w:t>
        </w:r>
        <w:r w:rsidR="00020F25">
          <w:rPr>
            <w:noProof/>
            <w:webHidden/>
          </w:rPr>
          <w:fldChar w:fldCharType="end"/>
        </w:r>
      </w:hyperlink>
    </w:p>
    <w:p w14:paraId="4FB7C673" w14:textId="45346BA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66" w:history="1">
        <w:r w:rsidR="00020F25" w:rsidRPr="00974784">
          <w:rPr>
            <w:rStyle w:val="Hyperlink"/>
            <w:noProof/>
          </w:rPr>
          <w:t xml:space="preserve">Table 116: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Cruciform Joint</w:t>
        </w:r>
        <w:r w:rsidR="00020F25">
          <w:rPr>
            <w:noProof/>
            <w:webHidden/>
          </w:rPr>
          <w:tab/>
        </w:r>
        <w:r w:rsidR="00020F25">
          <w:rPr>
            <w:noProof/>
            <w:webHidden/>
          </w:rPr>
          <w:fldChar w:fldCharType="begin"/>
        </w:r>
        <w:r w:rsidR="00020F25">
          <w:rPr>
            <w:noProof/>
            <w:webHidden/>
          </w:rPr>
          <w:instrText xml:space="preserve"> PAGEREF _Toc26921366 \h </w:instrText>
        </w:r>
        <w:r w:rsidR="00020F25">
          <w:rPr>
            <w:noProof/>
            <w:webHidden/>
          </w:rPr>
        </w:r>
        <w:r w:rsidR="00020F25">
          <w:rPr>
            <w:noProof/>
            <w:webHidden/>
          </w:rPr>
          <w:fldChar w:fldCharType="separate"/>
        </w:r>
        <w:r w:rsidR="00020F25">
          <w:rPr>
            <w:noProof/>
            <w:webHidden/>
          </w:rPr>
          <w:t>138</w:t>
        </w:r>
        <w:r w:rsidR="00020F25">
          <w:rPr>
            <w:noProof/>
            <w:webHidden/>
          </w:rPr>
          <w:fldChar w:fldCharType="end"/>
        </w:r>
      </w:hyperlink>
    </w:p>
    <w:p w14:paraId="5844F7A0" w14:textId="7DB6E07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67" w:history="1">
        <w:r w:rsidR="00020F25" w:rsidRPr="00974784">
          <w:rPr>
            <w:rStyle w:val="Hyperlink"/>
            <w:noProof/>
          </w:rPr>
          <w:t>Table 117: Parameters of Flared joint</w:t>
        </w:r>
        <w:r w:rsidR="00020F25">
          <w:rPr>
            <w:noProof/>
            <w:webHidden/>
          </w:rPr>
          <w:tab/>
        </w:r>
        <w:r w:rsidR="00020F25">
          <w:rPr>
            <w:noProof/>
            <w:webHidden/>
          </w:rPr>
          <w:fldChar w:fldCharType="begin"/>
        </w:r>
        <w:r w:rsidR="00020F25">
          <w:rPr>
            <w:noProof/>
            <w:webHidden/>
          </w:rPr>
          <w:instrText xml:space="preserve"> PAGEREF _Toc26921367 \h </w:instrText>
        </w:r>
        <w:r w:rsidR="00020F25">
          <w:rPr>
            <w:noProof/>
            <w:webHidden/>
          </w:rPr>
        </w:r>
        <w:r w:rsidR="00020F25">
          <w:rPr>
            <w:noProof/>
            <w:webHidden/>
          </w:rPr>
          <w:fldChar w:fldCharType="separate"/>
        </w:r>
        <w:r w:rsidR="00020F25">
          <w:rPr>
            <w:noProof/>
            <w:webHidden/>
          </w:rPr>
          <w:t>139</w:t>
        </w:r>
        <w:r w:rsidR="00020F25">
          <w:rPr>
            <w:noProof/>
            <w:webHidden/>
          </w:rPr>
          <w:fldChar w:fldCharType="end"/>
        </w:r>
      </w:hyperlink>
    </w:p>
    <w:p w14:paraId="68DCAAC3" w14:textId="212469B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68" w:history="1">
        <w:r w:rsidR="00020F25" w:rsidRPr="00974784">
          <w:rPr>
            <w:rStyle w:val="Hyperlink"/>
            <w:noProof/>
          </w:rPr>
          <w:t xml:space="preserve">Table 118: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Flared Joint</w:t>
        </w:r>
        <w:r w:rsidR="00020F25">
          <w:rPr>
            <w:noProof/>
            <w:webHidden/>
          </w:rPr>
          <w:tab/>
        </w:r>
        <w:r w:rsidR="00020F25">
          <w:rPr>
            <w:noProof/>
            <w:webHidden/>
          </w:rPr>
          <w:fldChar w:fldCharType="begin"/>
        </w:r>
        <w:r w:rsidR="00020F25">
          <w:rPr>
            <w:noProof/>
            <w:webHidden/>
          </w:rPr>
          <w:instrText xml:space="preserve"> PAGEREF _Toc26921368 \h </w:instrText>
        </w:r>
        <w:r w:rsidR="00020F25">
          <w:rPr>
            <w:noProof/>
            <w:webHidden/>
          </w:rPr>
        </w:r>
        <w:r w:rsidR="00020F25">
          <w:rPr>
            <w:noProof/>
            <w:webHidden/>
          </w:rPr>
          <w:fldChar w:fldCharType="separate"/>
        </w:r>
        <w:r w:rsidR="00020F25">
          <w:rPr>
            <w:noProof/>
            <w:webHidden/>
          </w:rPr>
          <w:t>139</w:t>
        </w:r>
        <w:r w:rsidR="00020F25">
          <w:rPr>
            <w:noProof/>
            <w:webHidden/>
          </w:rPr>
          <w:fldChar w:fldCharType="end"/>
        </w:r>
      </w:hyperlink>
    </w:p>
    <w:p w14:paraId="748FDB6B" w14:textId="4EEE853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69" w:history="1">
        <w:r w:rsidR="00020F25" w:rsidRPr="00974784">
          <w:rPr>
            <w:rStyle w:val="Hyperlink"/>
            <w:noProof/>
          </w:rPr>
          <w:t xml:space="preserve">Table 119: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Flared Joint</w:t>
        </w:r>
        <w:r w:rsidR="00020F25">
          <w:rPr>
            <w:noProof/>
            <w:webHidden/>
          </w:rPr>
          <w:tab/>
        </w:r>
        <w:r w:rsidR="00020F25">
          <w:rPr>
            <w:noProof/>
            <w:webHidden/>
          </w:rPr>
          <w:fldChar w:fldCharType="begin"/>
        </w:r>
        <w:r w:rsidR="00020F25">
          <w:rPr>
            <w:noProof/>
            <w:webHidden/>
          </w:rPr>
          <w:instrText xml:space="preserve"> PAGEREF _Toc26921369 \h </w:instrText>
        </w:r>
        <w:r w:rsidR="00020F25">
          <w:rPr>
            <w:noProof/>
            <w:webHidden/>
          </w:rPr>
        </w:r>
        <w:r w:rsidR="00020F25">
          <w:rPr>
            <w:noProof/>
            <w:webHidden/>
          </w:rPr>
          <w:fldChar w:fldCharType="separate"/>
        </w:r>
        <w:r w:rsidR="00020F25">
          <w:rPr>
            <w:noProof/>
            <w:webHidden/>
          </w:rPr>
          <w:t>140</w:t>
        </w:r>
        <w:r w:rsidR="00020F25">
          <w:rPr>
            <w:noProof/>
            <w:webHidden/>
          </w:rPr>
          <w:fldChar w:fldCharType="end"/>
        </w:r>
      </w:hyperlink>
    </w:p>
    <w:p w14:paraId="4DE19D3E" w14:textId="225A93E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70" w:history="1">
        <w:r w:rsidR="00020F25" w:rsidRPr="00974784">
          <w:rPr>
            <w:rStyle w:val="Hyperlink"/>
            <w:noProof/>
          </w:rPr>
          <w:t xml:space="preserve">Table 120: Attributes of </w:t>
        </w:r>
        <w:r w:rsidR="00020F25" w:rsidRPr="00974784">
          <w:rPr>
            <w:rStyle w:val="Hyperlink"/>
            <w:rFonts w:ascii="Courier New" w:hAnsi="Courier New" w:cs="Courier New"/>
            <w:i/>
            <w:noProof/>
          </w:rPr>
          <w:t>&lt;connection_1d/&gt;</w:t>
        </w:r>
        <w:r w:rsidR="00020F25">
          <w:rPr>
            <w:noProof/>
            <w:webHidden/>
          </w:rPr>
          <w:tab/>
        </w:r>
        <w:r w:rsidR="00020F25">
          <w:rPr>
            <w:noProof/>
            <w:webHidden/>
          </w:rPr>
          <w:fldChar w:fldCharType="begin"/>
        </w:r>
        <w:r w:rsidR="00020F25">
          <w:rPr>
            <w:noProof/>
            <w:webHidden/>
          </w:rPr>
          <w:instrText xml:space="preserve"> PAGEREF _Toc26921370 \h </w:instrText>
        </w:r>
        <w:r w:rsidR="00020F25">
          <w:rPr>
            <w:noProof/>
            <w:webHidden/>
          </w:rPr>
        </w:r>
        <w:r w:rsidR="00020F25">
          <w:rPr>
            <w:noProof/>
            <w:webHidden/>
          </w:rPr>
          <w:fldChar w:fldCharType="separate"/>
        </w:r>
        <w:r w:rsidR="00020F25">
          <w:rPr>
            <w:noProof/>
            <w:webHidden/>
          </w:rPr>
          <w:t>140</w:t>
        </w:r>
        <w:r w:rsidR="00020F25">
          <w:rPr>
            <w:noProof/>
            <w:webHidden/>
          </w:rPr>
          <w:fldChar w:fldCharType="end"/>
        </w:r>
      </w:hyperlink>
    </w:p>
    <w:p w14:paraId="635A39A6" w14:textId="56AFB319"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71" w:history="1">
        <w:r w:rsidR="00020F25" w:rsidRPr="00974784">
          <w:rPr>
            <w:rStyle w:val="Hyperlink"/>
            <w:noProof/>
          </w:rPr>
          <w:t xml:space="preserve">Table 121: Nested elements of </w:t>
        </w:r>
        <w:r w:rsidR="00020F25" w:rsidRPr="00974784">
          <w:rPr>
            <w:rStyle w:val="Hyperlink"/>
            <w:rFonts w:ascii="Courier New" w:hAnsi="Courier New" w:cs="Courier New"/>
            <w:i/>
            <w:noProof/>
          </w:rPr>
          <w:t>&lt;connection_1d/&gt;</w:t>
        </w:r>
        <w:r w:rsidR="00020F25">
          <w:rPr>
            <w:noProof/>
            <w:webHidden/>
          </w:rPr>
          <w:tab/>
        </w:r>
        <w:r w:rsidR="00020F25">
          <w:rPr>
            <w:noProof/>
            <w:webHidden/>
          </w:rPr>
          <w:fldChar w:fldCharType="begin"/>
        </w:r>
        <w:r w:rsidR="00020F25">
          <w:rPr>
            <w:noProof/>
            <w:webHidden/>
          </w:rPr>
          <w:instrText xml:space="preserve"> PAGEREF _Toc26921371 \h </w:instrText>
        </w:r>
        <w:r w:rsidR="00020F25">
          <w:rPr>
            <w:noProof/>
            <w:webHidden/>
          </w:rPr>
        </w:r>
        <w:r w:rsidR="00020F25">
          <w:rPr>
            <w:noProof/>
            <w:webHidden/>
          </w:rPr>
          <w:fldChar w:fldCharType="separate"/>
        </w:r>
        <w:r w:rsidR="00020F25">
          <w:rPr>
            <w:noProof/>
            <w:webHidden/>
          </w:rPr>
          <w:t>140</w:t>
        </w:r>
        <w:r w:rsidR="00020F25">
          <w:rPr>
            <w:noProof/>
            <w:webHidden/>
          </w:rPr>
          <w:fldChar w:fldCharType="end"/>
        </w:r>
      </w:hyperlink>
    </w:p>
    <w:p w14:paraId="17628540" w14:textId="2908FF3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72" w:history="1">
        <w:r w:rsidR="00020F25" w:rsidRPr="00974784">
          <w:rPr>
            <w:rStyle w:val="Hyperlink"/>
            <w:noProof/>
          </w:rPr>
          <w:t xml:space="preserve">Table 122: Attributes of element </w:t>
        </w:r>
        <w:r w:rsidR="00020F25" w:rsidRPr="00974784">
          <w:rPr>
            <w:rStyle w:val="Hyperlink"/>
            <w:rFonts w:ascii="Courier New" w:hAnsi="Courier New" w:cs="Courier New"/>
            <w:i/>
            <w:noProof/>
          </w:rPr>
          <w:t>&lt;adhesive_line/&gt;</w:t>
        </w:r>
        <w:r w:rsidR="00020F25">
          <w:rPr>
            <w:noProof/>
            <w:webHidden/>
          </w:rPr>
          <w:tab/>
        </w:r>
        <w:r w:rsidR="00020F25">
          <w:rPr>
            <w:noProof/>
            <w:webHidden/>
          </w:rPr>
          <w:fldChar w:fldCharType="begin"/>
        </w:r>
        <w:r w:rsidR="00020F25">
          <w:rPr>
            <w:noProof/>
            <w:webHidden/>
          </w:rPr>
          <w:instrText xml:space="preserve"> PAGEREF _Toc26921372 \h </w:instrText>
        </w:r>
        <w:r w:rsidR="00020F25">
          <w:rPr>
            <w:noProof/>
            <w:webHidden/>
          </w:rPr>
        </w:r>
        <w:r w:rsidR="00020F25">
          <w:rPr>
            <w:noProof/>
            <w:webHidden/>
          </w:rPr>
          <w:fldChar w:fldCharType="separate"/>
        </w:r>
        <w:r w:rsidR="00020F25">
          <w:rPr>
            <w:noProof/>
            <w:webHidden/>
          </w:rPr>
          <w:t>141</w:t>
        </w:r>
        <w:r w:rsidR="00020F25">
          <w:rPr>
            <w:noProof/>
            <w:webHidden/>
          </w:rPr>
          <w:fldChar w:fldCharType="end"/>
        </w:r>
      </w:hyperlink>
    </w:p>
    <w:p w14:paraId="399EA9F6" w14:textId="320DE35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73" w:history="1">
        <w:r w:rsidR="00020F25" w:rsidRPr="00974784">
          <w:rPr>
            <w:rStyle w:val="Hyperlink"/>
            <w:noProof/>
          </w:rPr>
          <w:t xml:space="preserve">Table 123: Attributes of </w:t>
        </w:r>
        <w:r w:rsidR="00020F25" w:rsidRPr="00974784">
          <w:rPr>
            <w:rStyle w:val="Hyperlink"/>
            <w:rFonts w:ascii="Courier New" w:hAnsi="Courier New" w:cs="Courier New"/>
            <w:i/>
            <w:noProof/>
          </w:rPr>
          <w:t xml:space="preserve">&lt;connection_1d/&gt; </w:t>
        </w:r>
        <w:r w:rsidR="00020F25" w:rsidRPr="00974784">
          <w:rPr>
            <w:rStyle w:val="Hyperlink"/>
            <w:noProof/>
          </w:rPr>
          <w:t xml:space="preserve">for </w:t>
        </w:r>
        <w:r w:rsidR="00020F25" w:rsidRPr="00974784">
          <w:rPr>
            <w:rStyle w:val="Hyperlink"/>
            <w:rFonts w:ascii="Courier New" w:hAnsi="Courier New" w:cs="Courier New"/>
            <w:i/>
            <w:noProof/>
          </w:rPr>
          <w:t>&lt;hemming/&gt;</w:t>
        </w:r>
        <w:r w:rsidR="00020F25">
          <w:rPr>
            <w:noProof/>
            <w:webHidden/>
          </w:rPr>
          <w:tab/>
        </w:r>
        <w:r w:rsidR="00020F25">
          <w:rPr>
            <w:noProof/>
            <w:webHidden/>
          </w:rPr>
          <w:fldChar w:fldCharType="begin"/>
        </w:r>
        <w:r w:rsidR="00020F25">
          <w:rPr>
            <w:noProof/>
            <w:webHidden/>
          </w:rPr>
          <w:instrText xml:space="preserve"> PAGEREF _Toc26921373 \h </w:instrText>
        </w:r>
        <w:r w:rsidR="00020F25">
          <w:rPr>
            <w:noProof/>
            <w:webHidden/>
          </w:rPr>
        </w:r>
        <w:r w:rsidR="00020F25">
          <w:rPr>
            <w:noProof/>
            <w:webHidden/>
          </w:rPr>
          <w:fldChar w:fldCharType="separate"/>
        </w:r>
        <w:r w:rsidR="00020F25">
          <w:rPr>
            <w:noProof/>
            <w:webHidden/>
          </w:rPr>
          <w:t>144</w:t>
        </w:r>
        <w:r w:rsidR="00020F25">
          <w:rPr>
            <w:noProof/>
            <w:webHidden/>
          </w:rPr>
          <w:fldChar w:fldCharType="end"/>
        </w:r>
      </w:hyperlink>
    </w:p>
    <w:p w14:paraId="16EB27AC" w14:textId="60800A6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74" w:history="1">
        <w:r w:rsidR="00020F25" w:rsidRPr="00974784">
          <w:rPr>
            <w:rStyle w:val="Hyperlink"/>
            <w:noProof/>
          </w:rPr>
          <w:t xml:space="preserve">Table 124: Nested elements of </w:t>
        </w:r>
        <w:r w:rsidR="00020F25" w:rsidRPr="00974784">
          <w:rPr>
            <w:rStyle w:val="Hyperlink"/>
            <w:rFonts w:ascii="Courier New" w:hAnsi="Courier New" w:cs="Courier New"/>
            <w:i/>
            <w:noProof/>
          </w:rPr>
          <w:t xml:space="preserve">&lt;connection_1d/&gt; </w:t>
        </w:r>
        <w:r w:rsidR="00020F25" w:rsidRPr="00974784">
          <w:rPr>
            <w:rStyle w:val="Hyperlink"/>
            <w:noProof/>
          </w:rPr>
          <w:t xml:space="preserve">for </w:t>
        </w:r>
        <w:r w:rsidR="00020F25" w:rsidRPr="00974784">
          <w:rPr>
            <w:rStyle w:val="Hyperlink"/>
            <w:rFonts w:ascii="Courier New" w:hAnsi="Courier New" w:cs="Courier New"/>
            <w:i/>
            <w:noProof/>
          </w:rPr>
          <w:t>&lt;hemming/&gt;</w:t>
        </w:r>
        <w:r w:rsidR="00020F25">
          <w:rPr>
            <w:noProof/>
            <w:webHidden/>
          </w:rPr>
          <w:tab/>
        </w:r>
        <w:r w:rsidR="00020F25">
          <w:rPr>
            <w:noProof/>
            <w:webHidden/>
          </w:rPr>
          <w:fldChar w:fldCharType="begin"/>
        </w:r>
        <w:r w:rsidR="00020F25">
          <w:rPr>
            <w:noProof/>
            <w:webHidden/>
          </w:rPr>
          <w:instrText xml:space="preserve"> PAGEREF _Toc26921374 \h </w:instrText>
        </w:r>
        <w:r w:rsidR="00020F25">
          <w:rPr>
            <w:noProof/>
            <w:webHidden/>
          </w:rPr>
        </w:r>
        <w:r w:rsidR="00020F25">
          <w:rPr>
            <w:noProof/>
            <w:webHidden/>
          </w:rPr>
          <w:fldChar w:fldCharType="separate"/>
        </w:r>
        <w:r w:rsidR="00020F25">
          <w:rPr>
            <w:noProof/>
            <w:webHidden/>
          </w:rPr>
          <w:t>144</w:t>
        </w:r>
        <w:r w:rsidR="00020F25">
          <w:rPr>
            <w:noProof/>
            <w:webHidden/>
          </w:rPr>
          <w:fldChar w:fldCharType="end"/>
        </w:r>
      </w:hyperlink>
    </w:p>
    <w:p w14:paraId="565DBB23" w14:textId="47D4D30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75" w:history="1">
        <w:r w:rsidR="00020F25" w:rsidRPr="00974784">
          <w:rPr>
            <w:rStyle w:val="Hyperlink"/>
            <w:noProof/>
          </w:rPr>
          <w:t xml:space="preserve">Table 125: Attributes of element </w:t>
        </w:r>
        <w:r w:rsidR="00020F25" w:rsidRPr="00974784">
          <w:rPr>
            <w:rStyle w:val="Hyperlink"/>
            <w:rFonts w:ascii="Courier New" w:hAnsi="Courier New" w:cs="Courier New"/>
            <w:i/>
            <w:noProof/>
          </w:rPr>
          <w:t>&lt;hemming/&gt;</w:t>
        </w:r>
        <w:r w:rsidR="00020F25">
          <w:rPr>
            <w:noProof/>
            <w:webHidden/>
          </w:rPr>
          <w:tab/>
        </w:r>
        <w:r w:rsidR="00020F25">
          <w:rPr>
            <w:noProof/>
            <w:webHidden/>
          </w:rPr>
          <w:fldChar w:fldCharType="begin"/>
        </w:r>
        <w:r w:rsidR="00020F25">
          <w:rPr>
            <w:noProof/>
            <w:webHidden/>
          </w:rPr>
          <w:instrText xml:space="preserve"> PAGEREF _Toc26921375 \h </w:instrText>
        </w:r>
        <w:r w:rsidR="00020F25">
          <w:rPr>
            <w:noProof/>
            <w:webHidden/>
          </w:rPr>
        </w:r>
        <w:r w:rsidR="00020F25">
          <w:rPr>
            <w:noProof/>
            <w:webHidden/>
          </w:rPr>
          <w:fldChar w:fldCharType="separate"/>
        </w:r>
        <w:r w:rsidR="00020F25">
          <w:rPr>
            <w:noProof/>
            <w:webHidden/>
          </w:rPr>
          <w:t>144</w:t>
        </w:r>
        <w:r w:rsidR="00020F25">
          <w:rPr>
            <w:noProof/>
            <w:webHidden/>
          </w:rPr>
          <w:fldChar w:fldCharType="end"/>
        </w:r>
      </w:hyperlink>
    </w:p>
    <w:p w14:paraId="64E11CC2" w14:textId="31D26F9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76" w:history="1">
        <w:r w:rsidR="00020F25" w:rsidRPr="00974784">
          <w:rPr>
            <w:rStyle w:val="Hyperlink"/>
            <w:noProof/>
          </w:rPr>
          <w:t xml:space="preserve">Table 126: Nested elements of element </w:t>
        </w:r>
        <w:r w:rsidR="00020F25" w:rsidRPr="00974784">
          <w:rPr>
            <w:rStyle w:val="Hyperlink"/>
            <w:rFonts w:ascii="Courier New" w:hAnsi="Courier New" w:cs="Courier New"/>
            <w:i/>
            <w:noProof/>
          </w:rPr>
          <w:t>&lt;hemming/&gt;</w:t>
        </w:r>
        <w:r w:rsidR="00020F25">
          <w:rPr>
            <w:noProof/>
            <w:webHidden/>
          </w:rPr>
          <w:tab/>
        </w:r>
        <w:r w:rsidR="00020F25">
          <w:rPr>
            <w:noProof/>
            <w:webHidden/>
          </w:rPr>
          <w:fldChar w:fldCharType="begin"/>
        </w:r>
        <w:r w:rsidR="00020F25">
          <w:rPr>
            <w:noProof/>
            <w:webHidden/>
          </w:rPr>
          <w:instrText xml:space="preserve"> PAGEREF _Toc26921376 \h </w:instrText>
        </w:r>
        <w:r w:rsidR="00020F25">
          <w:rPr>
            <w:noProof/>
            <w:webHidden/>
          </w:rPr>
        </w:r>
        <w:r w:rsidR="00020F25">
          <w:rPr>
            <w:noProof/>
            <w:webHidden/>
          </w:rPr>
          <w:fldChar w:fldCharType="separate"/>
        </w:r>
        <w:r w:rsidR="00020F25">
          <w:rPr>
            <w:noProof/>
            <w:webHidden/>
          </w:rPr>
          <w:t>145</w:t>
        </w:r>
        <w:r w:rsidR="00020F25">
          <w:rPr>
            <w:noProof/>
            <w:webHidden/>
          </w:rPr>
          <w:fldChar w:fldCharType="end"/>
        </w:r>
      </w:hyperlink>
    </w:p>
    <w:p w14:paraId="2B191FA9" w14:textId="0DDB66F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77" w:history="1">
        <w:r w:rsidR="00020F25" w:rsidRPr="00974784">
          <w:rPr>
            <w:rStyle w:val="Hyperlink"/>
            <w:noProof/>
          </w:rPr>
          <w:t xml:space="preserve">Table 127: Attributes of element </w:t>
        </w:r>
        <w:r w:rsidR="00020F25" w:rsidRPr="00974784">
          <w:rPr>
            <w:rStyle w:val="Hyperlink"/>
            <w:rFonts w:ascii="Courier New" w:hAnsi="Courier New" w:cs="Courier New"/>
            <w:i/>
            <w:noProof/>
          </w:rPr>
          <w:t>&lt;region/&gt;</w:t>
        </w:r>
        <w:r w:rsidR="00020F25">
          <w:rPr>
            <w:noProof/>
            <w:webHidden/>
          </w:rPr>
          <w:tab/>
        </w:r>
        <w:r w:rsidR="00020F25">
          <w:rPr>
            <w:noProof/>
            <w:webHidden/>
          </w:rPr>
          <w:fldChar w:fldCharType="begin"/>
        </w:r>
        <w:r w:rsidR="00020F25">
          <w:rPr>
            <w:noProof/>
            <w:webHidden/>
          </w:rPr>
          <w:instrText xml:space="preserve"> PAGEREF _Toc26921377 \h </w:instrText>
        </w:r>
        <w:r w:rsidR="00020F25">
          <w:rPr>
            <w:noProof/>
            <w:webHidden/>
          </w:rPr>
        </w:r>
        <w:r w:rsidR="00020F25">
          <w:rPr>
            <w:noProof/>
            <w:webHidden/>
          </w:rPr>
          <w:fldChar w:fldCharType="separate"/>
        </w:r>
        <w:r w:rsidR="00020F25">
          <w:rPr>
            <w:noProof/>
            <w:webHidden/>
          </w:rPr>
          <w:t>145</w:t>
        </w:r>
        <w:r w:rsidR="00020F25">
          <w:rPr>
            <w:noProof/>
            <w:webHidden/>
          </w:rPr>
          <w:fldChar w:fldCharType="end"/>
        </w:r>
      </w:hyperlink>
    </w:p>
    <w:p w14:paraId="7DE0606C" w14:textId="5923FBF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78" w:history="1">
        <w:r w:rsidR="00020F25" w:rsidRPr="00974784">
          <w:rPr>
            <w:rStyle w:val="Hyperlink"/>
            <w:noProof/>
          </w:rPr>
          <w:t xml:space="preserve">Table 128: Nested elements of element </w:t>
        </w:r>
        <w:r w:rsidR="00020F25" w:rsidRPr="00974784">
          <w:rPr>
            <w:rStyle w:val="Hyperlink"/>
            <w:rFonts w:ascii="Courier New" w:hAnsi="Courier New" w:cs="Courier New"/>
            <w:i/>
            <w:noProof/>
          </w:rPr>
          <w:t>&lt;region/&gt;</w:t>
        </w:r>
        <w:r w:rsidR="00020F25">
          <w:rPr>
            <w:noProof/>
            <w:webHidden/>
          </w:rPr>
          <w:tab/>
        </w:r>
        <w:r w:rsidR="00020F25">
          <w:rPr>
            <w:noProof/>
            <w:webHidden/>
          </w:rPr>
          <w:fldChar w:fldCharType="begin"/>
        </w:r>
        <w:r w:rsidR="00020F25">
          <w:rPr>
            <w:noProof/>
            <w:webHidden/>
          </w:rPr>
          <w:instrText xml:space="preserve"> PAGEREF _Toc26921378 \h </w:instrText>
        </w:r>
        <w:r w:rsidR="00020F25">
          <w:rPr>
            <w:noProof/>
            <w:webHidden/>
          </w:rPr>
        </w:r>
        <w:r w:rsidR="00020F25">
          <w:rPr>
            <w:noProof/>
            <w:webHidden/>
          </w:rPr>
          <w:fldChar w:fldCharType="separate"/>
        </w:r>
        <w:r w:rsidR="00020F25">
          <w:rPr>
            <w:noProof/>
            <w:webHidden/>
          </w:rPr>
          <w:t>145</w:t>
        </w:r>
        <w:r w:rsidR="00020F25">
          <w:rPr>
            <w:noProof/>
            <w:webHidden/>
          </w:rPr>
          <w:fldChar w:fldCharType="end"/>
        </w:r>
      </w:hyperlink>
    </w:p>
    <w:p w14:paraId="23DFFAC2" w14:textId="132ACE26"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79" w:history="1">
        <w:r w:rsidR="00020F25" w:rsidRPr="00974784">
          <w:rPr>
            <w:rStyle w:val="Hyperlink"/>
            <w:noProof/>
          </w:rPr>
          <w:t xml:space="preserve">Table 129: Nested elements of </w:t>
        </w:r>
        <w:r w:rsidR="00020F25" w:rsidRPr="00974784">
          <w:rPr>
            <w:rStyle w:val="Hyperlink"/>
            <w:rFonts w:ascii="Courier New" w:hAnsi="Courier New" w:cs="Courier New"/>
            <w:i/>
            <w:noProof/>
          </w:rPr>
          <w:t>&lt;connection_1d/&gt;</w:t>
        </w:r>
        <w:r w:rsidR="00020F25" w:rsidRPr="00974784">
          <w:rPr>
            <w:rStyle w:val="Hyperlink"/>
            <w:noProof/>
          </w:rPr>
          <w:t xml:space="preserve"> for </w:t>
        </w:r>
        <w:r w:rsidR="00020F25" w:rsidRPr="00974784">
          <w:rPr>
            <w:rStyle w:val="Hyperlink"/>
            <w:rFonts w:ascii="Courier New" w:hAnsi="Courier New" w:cs="Courier New"/>
            <w:i/>
            <w:noProof/>
          </w:rPr>
          <w:t>&lt;sequence_connection_0d/&gt;</w:t>
        </w:r>
        <w:r w:rsidR="00020F25">
          <w:rPr>
            <w:noProof/>
            <w:webHidden/>
          </w:rPr>
          <w:tab/>
        </w:r>
        <w:r w:rsidR="00020F25">
          <w:rPr>
            <w:noProof/>
            <w:webHidden/>
          </w:rPr>
          <w:fldChar w:fldCharType="begin"/>
        </w:r>
        <w:r w:rsidR="00020F25">
          <w:rPr>
            <w:noProof/>
            <w:webHidden/>
          </w:rPr>
          <w:instrText xml:space="preserve"> PAGEREF _Toc26921379 \h </w:instrText>
        </w:r>
        <w:r w:rsidR="00020F25">
          <w:rPr>
            <w:noProof/>
            <w:webHidden/>
          </w:rPr>
        </w:r>
        <w:r w:rsidR="00020F25">
          <w:rPr>
            <w:noProof/>
            <w:webHidden/>
          </w:rPr>
          <w:fldChar w:fldCharType="separate"/>
        </w:r>
        <w:r w:rsidR="00020F25">
          <w:rPr>
            <w:noProof/>
            <w:webHidden/>
          </w:rPr>
          <w:t>148</w:t>
        </w:r>
        <w:r w:rsidR="00020F25">
          <w:rPr>
            <w:noProof/>
            <w:webHidden/>
          </w:rPr>
          <w:fldChar w:fldCharType="end"/>
        </w:r>
      </w:hyperlink>
    </w:p>
    <w:p w14:paraId="62A3B120" w14:textId="02F6F1E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80" w:history="1">
        <w:r w:rsidR="00020F25" w:rsidRPr="00974784">
          <w:rPr>
            <w:rStyle w:val="Hyperlink"/>
            <w:noProof/>
          </w:rPr>
          <w:t xml:space="preserve">Table 130: Nested elements of </w:t>
        </w:r>
        <w:r w:rsidR="00020F25" w:rsidRPr="00974784">
          <w:rPr>
            <w:rStyle w:val="Hyperlink"/>
            <w:rFonts w:ascii="Courier New" w:hAnsi="Courier New" w:cs="Courier New"/>
            <w:i/>
            <w:noProof/>
          </w:rPr>
          <w:t>&lt;sequence_connection_0d/&gt;</w:t>
        </w:r>
        <w:r w:rsidR="00020F25">
          <w:rPr>
            <w:noProof/>
            <w:webHidden/>
          </w:rPr>
          <w:tab/>
        </w:r>
        <w:r w:rsidR="00020F25">
          <w:rPr>
            <w:noProof/>
            <w:webHidden/>
          </w:rPr>
          <w:fldChar w:fldCharType="begin"/>
        </w:r>
        <w:r w:rsidR="00020F25">
          <w:rPr>
            <w:noProof/>
            <w:webHidden/>
          </w:rPr>
          <w:instrText xml:space="preserve"> PAGEREF _Toc26921380 \h </w:instrText>
        </w:r>
        <w:r w:rsidR="00020F25">
          <w:rPr>
            <w:noProof/>
            <w:webHidden/>
          </w:rPr>
        </w:r>
        <w:r w:rsidR="00020F25">
          <w:rPr>
            <w:noProof/>
            <w:webHidden/>
          </w:rPr>
          <w:fldChar w:fldCharType="separate"/>
        </w:r>
        <w:r w:rsidR="00020F25">
          <w:rPr>
            <w:noProof/>
            <w:webHidden/>
          </w:rPr>
          <w:t>148</w:t>
        </w:r>
        <w:r w:rsidR="00020F25">
          <w:rPr>
            <w:noProof/>
            <w:webHidden/>
          </w:rPr>
          <w:fldChar w:fldCharType="end"/>
        </w:r>
      </w:hyperlink>
    </w:p>
    <w:p w14:paraId="3CCF11DC" w14:textId="60F2FFC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81" w:history="1">
        <w:r w:rsidR="00020F25" w:rsidRPr="00974784">
          <w:rPr>
            <w:rStyle w:val="Hyperlink"/>
            <w:noProof/>
          </w:rPr>
          <w:t xml:space="preserve">Table 131: Attributes of element </w:t>
        </w:r>
        <w:r w:rsidR="00020F25" w:rsidRPr="00974784">
          <w:rPr>
            <w:rStyle w:val="Hyperlink"/>
            <w:rFonts w:ascii="Courier New" w:hAnsi="Courier New" w:cs="Courier New"/>
            <w:i/>
            <w:noProof/>
          </w:rPr>
          <w:t>&lt;sequence_connection_0d/&gt;</w:t>
        </w:r>
        <w:r w:rsidR="00020F25">
          <w:rPr>
            <w:noProof/>
            <w:webHidden/>
          </w:rPr>
          <w:tab/>
        </w:r>
        <w:r w:rsidR="00020F25">
          <w:rPr>
            <w:noProof/>
            <w:webHidden/>
          </w:rPr>
          <w:fldChar w:fldCharType="begin"/>
        </w:r>
        <w:r w:rsidR="00020F25">
          <w:rPr>
            <w:noProof/>
            <w:webHidden/>
          </w:rPr>
          <w:instrText xml:space="preserve"> PAGEREF _Toc26921381 \h </w:instrText>
        </w:r>
        <w:r w:rsidR="00020F25">
          <w:rPr>
            <w:noProof/>
            <w:webHidden/>
          </w:rPr>
        </w:r>
        <w:r w:rsidR="00020F25">
          <w:rPr>
            <w:noProof/>
            <w:webHidden/>
          </w:rPr>
          <w:fldChar w:fldCharType="separate"/>
        </w:r>
        <w:r w:rsidR="00020F25">
          <w:rPr>
            <w:noProof/>
            <w:webHidden/>
          </w:rPr>
          <w:t>148</w:t>
        </w:r>
        <w:r w:rsidR="00020F25">
          <w:rPr>
            <w:noProof/>
            <w:webHidden/>
          </w:rPr>
          <w:fldChar w:fldCharType="end"/>
        </w:r>
      </w:hyperlink>
    </w:p>
    <w:p w14:paraId="6EECFAB6" w14:textId="552F110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82" w:history="1">
        <w:r w:rsidR="00020F25" w:rsidRPr="00974784">
          <w:rPr>
            <w:rStyle w:val="Hyperlink"/>
            <w:noProof/>
          </w:rPr>
          <w:t xml:space="preserve">Table 132: Attributes of </w:t>
        </w:r>
        <w:r w:rsidR="00020F25" w:rsidRPr="00974784">
          <w:rPr>
            <w:rStyle w:val="Hyperlink"/>
            <w:rFonts w:ascii="Courier New" w:hAnsi="Courier New" w:cs="Courier New"/>
            <w:i/>
            <w:noProof/>
          </w:rPr>
          <w:t>&lt;connection_2d/&gt;</w:t>
        </w:r>
        <w:r w:rsidR="00020F25">
          <w:rPr>
            <w:noProof/>
            <w:webHidden/>
          </w:rPr>
          <w:tab/>
        </w:r>
        <w:r w:rsidR="00020F25">
          <w:rPr>
            <w:noProof/>
            <w:webHidden/>
          </w:rPr>
          <w:fldChar w:fldCharType="begin"/>
        </w:r>
        <w:r w:rsidR="00020F25">
          <w:rPr>
            <w:noProof/>
            <w:webHidden/>
          </w:rPr>
          <w:instrText xml:space="preserve"> PAGEREF _Toc26921382 \h </w:instrText>
        </w:r>
        <w:r w:rsidR="00020F25">
          <w:rPr>
            <w:noProof/>
            <w:webHidden/>
          </w:rPr>
        </w:r>
        <w:r w:rsidR="00020F25">
          <w:rPr>
            <w:noProof/>
            <w:webHidden/>
          </w:rPr>
          <w:fldChar w:fldCharType="separate"/>
        </w:r>
        <w:r w:rsidR="00020F25">
          <w:rPr>
            <w:noProof/>
            <w:webHidden/>
          </w:rPr>
          <w:t>149</w:t>
        </w:r>
        <w:r w:rsidR="00020F25">
          <w:rPr>
            <w:noProof/>
            <w:webHidden/>
          </w:rPr>
          <w:fldChar w:fldCharType="end"/>
        </w:r>
      </w:hyperlink>
    </w:p>
    <w:p w14:paraId="145B1780" w14:textId="46E1989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83" w:history="1">
        <w:r w:rsidR="00020F25" w:rsidRPr="00974784">
          <w:rPr>
            <w:rStyle w:val="Hyperlink"/>
            <w:noProof/>
          </w:rPr>
          <w:t xml:space="preserve">Table 133: Nested elements of </w:t>
        </w:r>
        <w:r w:rsidR="00020F25" w:rsidRPr="00974784">
          <w:rPr>
            <w:rStyle w:val="Hyperlink"/>
            <w:rFonts w:ascii="Courier New" w:hAnsi="Courier New" w:cs="Courier New"/>
            <w:i/>
            <w:noProof/>
          </w:rPr>
          <w:t>&lt;loc_list&gt;</w:t>
        </w:r>
        <w:r w:rsidR="00020F25">
          <w:rPr>
            <w:noProof/>
            <w:webHidden/>
          </w:rPr>
          <w:tab/>
        </w:r>
        <w:r w:rsidR="00020F25">
          <w:rPr>
            <w:noProof/>
            <w:webHidden/>
          </w:rPr>
          <w:fldChar w:fldCharType="begin"/>
        </w:r>
        <w:r w:rsidR="00020F25">
          <w:rPr>
            <w:noProof/>
            <w:webHidden/>
          </w:rPr>
          <w:instrText xml:space="preserve"> PAGEREF _Toc26921383 \h </w:instrText>
        </w:r>
        <w:r w:rsidR="00020F25">
          <w:rPr>
            <w:noProof/>
            <w:webHidden/>
          </w:rPr>
        </w:r>
        <w:r w:rsidR="00020F25">
          <w:rPr>
            <w:noProof/>
            <w:webHidden/>
          </w:rPr>
          <w:fldChar w:fldCharType="separate"/>
        </w:r>
        <w:r w:rsidR="00020F25">
          <w:rPr>
            <w:noProof/>
            <w:webHidden/>
          </w:rPr>
          <w:t>150</w:t>
        </w:r>
        <w:r w:rsidR="00020F25">
          <w:rPr>
            <w:noProof/>
            <w:webHidden/>
          </w:rPr>
          <w:fldChar w:fldCharType="end"/>
        </w:r>
      </w:hyperlink>
    </w:p>
    <w:p w14:paraId="05A134E3" w14:textId="2E4C10EA"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84" w:history="1">
        <w:r w:rsidR="00020F25" w:rsidRPr="00974784">
          <w:rPr>
            <w:rStyle w:val="Hyperlink"/>
            <w:noProof/>
          </w:rPr>
          <w:t xml:space="preserve">Table 134: Attributes of element </w:t>
        </w:r>
        <w:r w:rsidR="00020F25" w:rsidRPr="00974784">
          <w:rPr>
            <w:rStyle w:val="Hyperlink"/>
            <w:rFonts w:ascii="Courier New" w:hAnsi="Courier New" w:cs="Courier New"/>
            <w:i/>
            <w:noProof/>
          </w:rPr>
          <w:t>&lt;loc/&gt;</w:t>
        </w:r>
        <w:r w:rsidR="00020F25">
          <w:rPr>
            <w:noProof/>
            <w:webHidden/>
          </w:rPr>
          <w:tab/>
        </w:r>
        <w:r w:rsidR="00020F25">
          <w:rPr>
            <w:noProof/>
            <w:webHidden/>
          </w:rPr>
          <w:fldChar w:fldCharType="begin"/>
        </w:r>
        <w:r w:rsidR="00020F25">
          <w:rPr>
            <w:noProof/>
            <w:webHidden/>
          </w:rPr>
          <w:instrText xml:space="preserve"> PAGEREF _Toc26921384 \h </w:instrText>
        </w:r>
        <w:r w:rsidR="00020F25">
          <w:rPr>
            <w:noProof/>
            <w:webHidden/>
          </w:rPr>
        </w:r>
        <w:r w:rsidR="00020F25">
          <w:rPr>
            <w:noProof/>
            <w:webHidden/>
          </w:rPr>
          <w:fldChar w:fldCharType="separate"/>
        </w:r>
        <w:r w:rsidR="00020F25">
          <w:rPr>
            <w:noProof/>
            <w:webHidden/>
          </w:rPr>
          <w:t>150</w:t>
        </w:r>
        <w:r w:rsidR="00020F25">
          <w:rPr>
            <w:noProof/>
            <w:webHidden/>
          </w:rPr>
          <w:fldChar w:fldCharType="end"/>
        </w:r>
      </w:hyperlink>
    </w:p>
    <w:p w14:paraId="1476A276" w14:textId="57C73FC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85" w:history="1">
        <w:r w:rsidR="00020F25" w:rsidRPr="00974784">
          <w:rPr>
            <w:rStyle w:val="Hyperlink"/>
            <w:noProof/>
          </w:rPr>
          <w:t xml:space="preserve">Table 135: Nested elements of element </w:t>
        </w:r>
        <w:r w:rsidR="00020F25" w:rsidRPr="00974784">
          <w:rPr>
            <w:rStyle w:val="Hyperlink"/>
            <w:rFonts w:ascii="Courier New" w:hAnsi="Courier New" w:cs="Courier New"/>
            <w:i/>
            <w:noProof/>
          </w:rPr>
          <w:t>&lt;face_list&gt;</w:t>
        </w:r>
        <w:r w:rsidR="00020F25">
          <w:rPr>
            <w:noProof/>
            <w:webHidden/>
          </w:rPr>
          <w:tab/>
        </w:r>
        <w:r w:rsidR="00020F25">
          <w:rPr>
            <w:noProof/>
            <w:webHidden/>
          </w:rPr>
          <w:fldChar w:fldCharType="begin"/>
        </w:r>
        <w:r w:rsidR="00020F25">
          <w:rPr>
            <w:noProof/>
            <w:webHidden/>
          </w:rPr>
          <w:instrText xml:space="preserve"> PAGEREF _Toc26921385 \h </w:instrText>
        </w:r>
        <w:r w:rsidR="00020F25">
          <w:rPr>
            <w:noProof/>
            <w:webHidden/>
          </w:rPr>
        </w:r>
        <w:r w:rsidR="00020F25">
          <w:rPr>
            <w:noProof/>
            <w:webHidden/>
          </w:rPr>
          <w:fldChar w:fldCharType="separate"/>
        </w:r>
        <w:r w:rsidR="00020F25">
          <w:rPr>
            <w:noProof/>
            <w:webHidden/>
          </w:rPr>
          <w:t>150</w:t>
        </w:r>
        <w:r w:rsidR="00020F25">
          <w:rPr>
            <w:noProof/>
            <w:webHidden/>
          </w:rPr>
          <w:fldChar w:fldCharType="end"/>
        </w:r>
      </w:hyperlink>
    </w:p>
    <w:p w14:paraId="264352F9" w14:textId="5F31D25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86" w:history="1">
        <w:r w:rsidR="00020F25" w:rsidRPr="00974784">
          <w:rPr>
            <w:rStyle w:val="Hyperlink"/>
            <w:noProof/>
          </w:rPr>
          <w:t xml:space="preserve">Table 136: Attributes of element </w:t>
        </w:r>
        <w:r w:rsidR="00020F25" w:rsidRPr="00974784">
          <w:rPr>
            <w:rStyle w:val="Hyperlink"/>
            <w:rFonts w:ascii="Courier New" w:hAnsi="Courier New" w:cs="Courier New"/>
            <w:i/>
            <w:noProof/>
          </w:rPr>
          <w:t>&lt;face/&gt;</w:t>
        </w:r>
        <w:r w:rsidR="00020F25">
          <w:rPr>
            <w:noProof/>
            <w:webHidden/>
          </w:rPr>
          <w:tab/>
        </w:r>
        <w:r w:rsidR="00020F25">
          <w:rPr>
            <w:noProof/>
            <w:webHidden/>
          </w:rPr>
          <w:fldChar w:fldCharType="begin"/>
        </w:r>
        <w:r w:rsidR="00020F25">
          <w:rPr>
            <w:noProof/>
            <w:webHidden/>
          </w:rPr>
          <w:instrText xml:space="preserve"> PAGEREF _Toc26921386 \h </w:instrText>
        </w:r>
        <w:r w:rsidR="00020F25">
          <w:rPr>
            <w:noProof/>
            <w:webHidden/>
          </w:rPr>
        </w:r>
        <w:r w:rsidR="00020F25">
          <w:rPr>
            <w:noProof/>
            <w:webHidden/>
          </w:rPr>
          <w:fldChar w:fldCharType="separate"/>
        </w:r>
        <w:r w:rsidR="00020F25">
          <w:rPr>
            <w:noProof/>
            <w:webHidden/>
          </w:rPr>
          <w:t>151</w:t>
        </w:r>
        <w:r w:rsidR="00020F25">
          <w:rPr>
            <w:noProof/>
            <w:webHidden/>
          </w:rPr>
          <w:fldChar w:fldCharType="end"/>
        </w:r>
      </w:hyperlink>
    </w:p>
    <w:p w14:paraId="7FD2E695" w14:textId="2A9DC13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87" w:history="1">
        <w:r w:rsidR="00020F25" w:rsidRPr="00974784">
          <w:rPr>
            <w:rStyle w:val="Hyperlink"/>
            <w:noProof/>
          </w:rPr>
          <w:t xml:space="preserve">Table 137: Nested elements of </w:t>
        </w:r>
        <w:r w:rsidR="00020F25" w:rsidRPr="00974784">
          <w:rPr>
            <w:rStyle w:val="Hyperlink"/>
            <w:rFonts w:ascii="Courier New" w:hAnsi="Courier New" w:cs="Courier New"/>
            <w:i/>
            <w:noProof/>
          </w:rPr>
          <w:t>&lt;connection_2d/&gt;</w:t>
        </w:r>
        <w:r w:rsidR="00020F25">
          <w:rPr>
            <w:noProof/>
            <w:webHidden/>
          </w:rPr>
          <w:tab/>
        </w:r>
        <w:r w:rsidR="00020F25">
          <w:rPr>
            <w:noProof/>
            <w:webHidden/>
          </w:rPr>
          <w:fldChar w:fldCharType="begin"/>
        </w:r>
        <w:r w:rsidR="00020F25">
          <w:rPr>
            <w:noProof/>
            <w:webHidden/>
          </w:rPr>
          <w:instrText xml:space="preserve"> PAGEREF _Toc26921387 \h </w:instrText>
        </w:r>
        <w:r w:rsidR="00020F25">
          <w:rPr>
            <w:noProof/>
            <w:webHidden/>
          </w:rPr>
        </w:r>
        <w:r w:rsidR="00020F25">
          <w:rPr>
            <w:noProof/>
            <w:webHidden/>
          </w:rPr>
          <w:fldChar w:fldCharType="separate"/>
        </w:r>
        <w:r w:rsidR="00020F25">
          <w:rPr>
            <w:noProof/>
            <w:webHidden/>
          </w:rPr>
          <w:t>151</w:t>
        </w:r>
        <w:r w:rsidR="00020F25">
          <w:rPr>
            <w:noProof/>
            <w:webHidden/>
          </w:rPr>
          <w:fldChar w:fldCharType="end"/>
        </w:r>
      </w:hyperlink>
    </w:p>
    <w:p w14:paraId="58E4D0F2" w14:textId="3D206D7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88" w:history="1">
        <w:r w:rsidR="00020F25" w:rsidRPr="00974784">
          <w:rPr>
            <w:rStyle w:val="Hyperlink"/>
            <w:noProof/>
          </w:rPr>
          <w:t xml:space="preserve">Table 138: Attributes of element </w:t>
        </w:r>
        <w:r w:rsidR="00020F25" w:rsidRPr="00974784">
          <w:rPr>
            <w:rStyle w:val="Hyperlink"/>
            <w:rFonts w:ascii="Courier New" w:hAnsi="Courier New" w:cs="Courier New"/>
            <w:i/>
            <w:noProof/>
          </w:rPr>
          <w:t>&lt;connection_2d/&gt;</w:t>
        </w:r>
        <w:r w:rsidR="00020F25">
          <w:rPr>
            <w:noProof/>
            <w:webHidden/>
          </w:rPr>
          <w:tab/>
        </w:r>
        <w:r w:rsidR="00020F25">
          <w:rPr>
            <w:noProof/>
            <w:webHidden/>
          </w:rPr>
          <w:fldChar w:fldCharType="begin"/>
        </w:r>
        <w:r w:rsidR="00020F25">
          <w:rPr>
            <w:noProof/>
            <w:webHidden/>
          </w:rPr>
          <w:instrText xml:space="preserve"> PAGEREF _Toc26921388 \h </w:instrText>
        </w:r>
        <w:r w:rsidR="00020F25">
          <w:rPr>
            <w:noProof/>
            <w:webHidden/>
          </w:rPr>
        </w:r>
        <w:r w:rsidR="00020F25">
          <w:rPr>
            <w:noProof/>
            <w:webHidden/>
          </w:rPr>
          <w:fldChar w:fldCharType="separate"/>
        </w:r>
        <w:r w:rsidR="00020F25">
          <w:rPr>
            <w:noProof/>
            <w:webHidden/>
          </w:rPr>
          <w:t>152</w:t>
        </w:r>
        <w:r w:rsidR="00020F25">
          <w:rPr>
            <w:noProof/>
            <w:webHidden/>
          </w:rPr>
          <w:fldChar w:fldCharType="end"/>
        </w:r>
      </w:hyperlink>
    </w:p>
    <w:p w14:paraId="5D30C6A1" w14:textId="4F67AF8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89" w:history="1">
        <w:r w:rsidR="00020F25" w:rsidRPr="00974784">
          <w:rPr>
            <w:rStyle w:val="Hyperlink"/>
            <w:noProof/>
          </w:rPr>
          <w:t xml:space="preserve">Table 139: Nested elements of element </w:t>
        </w:r>
        <w:r w:rsidR="00020F25" w:rsidRPr="00974784">
          <w:rPr>
            <w:rStyle w:val="Hyperlink"/>
            <w:rFonts w:ascii="Courier New" w:hAnsi="Courier New" w:cs="Courier New"/>
            <w:i/>
            <w:noProof/>
          </w:rPr>
          <w:t>&lt;connection_2d/&gt;</w:t>
        </w:r>
        <w:r w:rsidR="00020F25">
          <w:rPr>
            <w:noProof/>
            <w:webHidden/>
          </w:rPr>
          <w:tab/>
        </w:r>
        <w:r w:rsidR="00020F25">
          <w:rPr>
            <w:noProof/>
            <w:webHidden/>
          </w:rPr>
          <w:fldChar w:fldCharType="begin"/>
        </w:r>
        <w:r w:rsidR="00020F25">
          <w:rPr>
            <w:noProof/>
            <w:webHidden/>
          </w:rPr>
          <w:instrText xml:space="preserve"> PAGEREF _Toc26921389 \h </w:instrText>
        </w:r>
        <w:r w:rsidR="00020F25">
          <w:rPr>
            <w:noProof/>
            <w:webHidden/>
          </w:rPr>
        </w:r>
        <w:r w:rsidR="00020F25">
          <w:rPr>
            <w:noProof/>
            <w:webHidden/>
          </w:rPr>
          <w:fldChar w:fldCharType="separate"/>
        </w:r>
        <w:r w:rsidR="00020F25">
          <w:rPr>
            <w:noProof/>
            <w:webHidden/>
          </w:rPr>
          <w:t>152</w:t>
        </w:r>
        <w:r w:rsidR="00020F25">
          <w:rPr>
            <w:noProof/>
            <w:webHidden/>
          </w:rPr>
          <w:fldChar w:fldCharType="end"/>
        </w:r>
      </w:hyperlink>
    </w:p>
    <w:p w14:paraId="3340EBDA" w14:textId="17AF974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90" w:history="1">
        <w:r w:rsidR="00020F25" w:rsidRPr="00974784">
          <w:rPr>
            <w:rStyle w:val="Hyperlink"/>
            <w:noProof/>
          </w:rPr>
          <w:t xml:space="preserve">Table 140: Attributes of element </w:t>
        </w:r>
        <w:r w:rsidR="00020F25" w:rsidRPr="00974784">
          <w:rPr>
            <w:rStyle w:val="Hyperlink"/>
            <w:rFonts w:ascii="Courier New" w:hAnsi="Courier New" w:cs="Courier New"/>
            <w:i/>
            <w:noProof/>
          </w:rPr>
          <w:t>&lt;adhesive_face/&gt;</w:t>
        </w:r>
        <w:r w:rsidR="00020F25">
          <w:rPr>
            <w:noProof/>
            <w:webHidden/>
          </w:rPr>
          <w:tab/>
        </w:r>
        <w:r w:rsidR="00020F25">
          <w:rPr>
            <w:noProof/>
            <w:webHidden/>
          </w:rPr>
          <w:fldChar w:fldCharType="begin"/>
        </w:r>
        <w:r w:rsidR="00020F25">
          <w:rPr>
            <w:noProof/>
            <w:webHidden/>
          </w:rPr>
          <w:instrText xml:space="preserve"> PAGEREF _Toc26921390 \h </w:instrText>
        </w:r>
        <w:r w:rsidR="00020F25">
          <w:rPr>
            <w:noProof/>
            <w:webHidden/>
          </w:rPr>
        </w:r>
        <w:r w:rsidR="00020F25">
          <w:rPr>
            <w:noProof/>
            <w:webHidden/>
          </w:rPr>
          <w:fldChar w:fldCharType="separate"/>
        </w:r>
        <w:r w:rsidR="00020F25">
          <w:rPr>
            <w:noProof/>
            <w:webHidden/>
          </w:rPr>
          <w:t>152</w:t>
        </w:r>
        <w:r w:rsidR="00020F25">
          <w:rPr>
            <w:noProof/>
            <w:webHidden/>
          </w:rPr>
          <w:fldChar w:fldCharType="end"/>
        </w:r>
      </w:hyperlink>
    </w:p>
    <w:p w14:paraId="1CDD9CF8" w14:textId="5CA4CA1C"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3" w:name="_Toc288196432"/>
      <w:bookmarkStart w:id="4" w:name="_Toc288200730"/>
      <w:bookmarkStart w:id="5" w:name="_Toc338938866"/>
      <w:bookmarkStart w:id="6"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proofErr w:type="gramStart"/>
      <w:r w:rsidRPr="00226A3F">
        <w:t>Incorporating the decisions of working group meeting 30</w:t>
      </w:r>
      <w:r w:rsidRPr="00226A3F">
        <w:rPr>
          <w:vertAlign w:val="superscript"/>
        </w:rPr>
        <w:t>th</w:t>
      </w:r>
      <w:r w:rsidRPr="00226A3F">
        <w:t xml:space="preserve"> October, 2012</w:t>
      </w:r>
      <w:r w:rsidR="00592864">
        <w:t>.</w:t>
      </w:r>
      <w:proofErr w:type="gramEnd"/>
    </w:p>
    <w:p w14:paraId="1B97EF52" w14:textId="543D0A27" w:rsidR="00B04A42" w:rsidRPr="00226A3F" w:rsidRDefault="00B04A42" w:rsidP="00B04A42">
      <w:pPr>
        <w:tabs>
          <w:tab w:val="left" w:pos="709"/>
          <w:tab w:val="left" w:pos="993"/>
        </w:tabs>
        <w:ind w:left="709" w:hanging="709"/>
      </w:pPr>
      <w:r w:rsidRPr="00226A3F">
        <w:tab/>
      </w:r>
      <w:r w:rsidRPr="00226A3F">
        <w:tab/>
      </w:r>
      <w:proofErr w:type="gramStart"/>
      <w:r w:rsidRPr="00226A3F">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roofErr w:type="gramEnd"/>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Paragraph"/>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Paragraph"/>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Paragraph"/>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Paragraph"/>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Paragraph"/>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Paragraph"/>
        <w:numPr>
          <w:ilvl w:val="0"/>
          <w:numId w:val="32"/>
        </w:numPr>
        <w:tabs>
          <w:tab w:val="left" w:pos="709"/>
          <w:tab w:val="left" w:pos="993"/>
        </w:tabs>
      </w:pPr>
      <w:r>
        <w:t>Blind and solid rivets</w:t>
      </w:r>
    </w:p>
    <w:p w14:paraId="0EF499D0" w14:textId="77777777" w:rsidR="00685419" w:rsidRDefault="00685419" w:rsidP="00B90690">
      <w:pPr>
        <w:pStyle w:val="ListParagraph"/>
        <w:numPr>
          <w:ilvl w:val="0"/>
          <w:numId w:val="32"/>
        </w:numPr>
        <w:tabs>
          <w:tab w:val="left" w:pos="709"/>
          <w:tab w:val="left" w:pos="993"/>
        </w:tabs>
      </w:pPr>
      <w:r>
        <w:t>Flow drilled screws</w:t>
      </w:r>
    </w:p>
    <w:p w14:paraId="58BD7888" w14:textId="77777777" w:rsidR="00685419" w:rsidRDefault="00685419" w:rsidP="00B90690">
      <w:pPr>
        <w:pStyle w:val="ListParagraph"/>
        <w:numPr>
          <w:ilvl w:val="0"/>
          <w:numId w:val="32"/>
        </w:numPr>
        <w:tabs>
          <w:tab w:val="left" w:pos="709"/>
          <w:tab w:val="left" w:pos="993"/>
        </w:tabs>
      </w:pPr>
      <w:r>
        <w:t>Clinches</w:t>
      </w:r>
    </w:p>
    <w:p w14:paraId="77C5ED8B" w14:textId="77777777" w:rsidR="00685419" w:rsidRDefault="00685419" w:rsidP="00B90690">
      <w:pPr>
        <w:pStyle w:val="ListParagraph"/>
        <w:numPr>
          <w:ilvl w:val="0"/>
          <w:numId w:val="32"/>
        </w:numPr>
        <w:tabs>
          <w:tab w:val="left" w:pos="709"/>
          <w:tab w:val="left" w:pos="993"/>
        </w:tabs>
      </w:pPr>
      <w:r>
        <w:t>Heat stakes</w:t>
      </w:r>
    </w:p>
    <w:p w14:paraId="7F36DC29" w14:textId="77777777" w:rsidR="00685419" w:rsidRDefault="00685419" w:rsidP="00B90690">
      <w:pPr>
        <w:pStyle w:val="ListParagraph"/>
        <w:numPr>
          <w:ilvl w:val="0"/>
          <w:numId w:val="32"/>
        </w:numPr>
        <w:tabs>
          <w:tab w:val="left" w:pos="709"/>
          <w:tab w:val="left" w:pos="993"/>
        </w:tabs>
      </w:pPr>
      <w:r>
        <w:t>Clips / snap joints</w:t>
      </w:r>
    </w:p>
    <w:p w14:paraId="76A91C09" w14:textId="77777777" w:rsidR="00B04A42" w:rsidRDefault="00685419" w:rsidP="00842813">
      <w:pPr>
        <w:pStyle w:val="ListParagraph"/>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proofErr w:type="gramStart"/>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roofErr w:type="gramEnd"/>
    </w:p>
    <w:p w14:paraId="36F050C3" w14:textId="56FA1D25" w:rsidR="00592864" w:rsidRDefault="00592864" w:rsidP="00DD7825">
      <w:pPr>
        <w:tabs>
          <w:tab w:val="left" w:pos="709"/>
          <w:tab w:val="left" w:pos="993"/>
        </w:tabs>
        <w:ind w:left="709" w:hanging="709"/>
      </w:pPr>
      <w:r>
        <w:tab/>
      </w:r>
      <w:r>
        <w:tab/>
      </w:r>
      <w:proofErr w:type="gramStart"/>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roofErr w:type="gramEnd"/>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Paragraph"/>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0F421D78" w:rsidR="00284C77" w:rsidRDefault="00AD6499" w:rsidP="00284C77">
      <w:pPr>
        <w:tabs>
          <w:tab w:val="left" w:pos="709"/>
          <w:tab w:val="left" w:pos="993"/>
        </w:tabs>
        <w:ind w:left="709" w:hanging="709"/>
      </w:pPr>
      <w:r>
        <w:t>V 3.0</w:t>
      </w:r>
      <w:r w:rsidR="006F4BFA">
        <w:t>r</w:t>
      </w:r>
      <w:r>
        <w:t xml:space="preserve">1 - </w:t>
      </w:r>
      <w:r>
        <w:tab/>
      </w:r>
      <w:r w:rsidR="00783F73">
        <w:t xml:space="preserve">Feb.-May </w:t>
      </w:r>
      <w:r w:rsidR="00284C77">
        <w:t>2019</w:t>
      </w:r>
      <w:r>
        <w:t xml:space="preserve"> (N. Economidis (editor), C.Franke (reviewer), M. Kalaitzaki)</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7" w:name="_Toc3556920"/>
      <w:bookmarkStart w:id="8" w:name="_Toc26921010"/>
      <w:r w:rsidRPr="007055D9">
        <w:lastRenderedPageBreak/>
        <w:t>Introduction</w:t>
      </w:r>
      <w:bookmarkEnd w:id="3"/>
      <w:bookmarkEnd w:id="4"/>
      <w:bookmarkEnd w:id="5"/>
      <w:bookmarkEnd w:id="6"/>
      <w:bookmarkEnd w:id="7"/>
      <w:bookmarkEnd w:id="8"/>
    </w:p>
    <w:p w14:paraId="7504B27B" w14:textId="77777777" w:rsidR="00B04A42" w:rsidRPr="007055D9" w:rsidRDefault="00B04A42" w:rsidP="00B04A42">
      <w:pPr>
        <w:pStyle w:val="Heading2"/>
      </w:pPr>
      <w:bookmarkStart w:id="9" w:name="_Toc338938867"/>
      <w:bookmarkStart w:id="10" w:name="_Toc338939047"/>
      <w:bookmarkStart w:id="11" w:name="_Toc3556921"/>
      <w:bookmarkStart w:id="12" w:name="_Toc26921011"/>
      <w:r w:rsidRPr="007055D9">
        <w:t>Motivation</w:t>
      </w:r>
      <w:bookmarkEnd w:id="9"/>
      <w:bookmarkEnd w:id="10"/>
      <w:bookmarkEnd w:id="11"/>
      <w:bookmarkEnd w:id="12"/>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w:t>
      </w:r>
      <w:proofErr w:type="gramStart"/>
      <w:r w:rsidRPr="007055D9">
        <w:t>arises</w:t>
      </w:r>
      <w:proofErr w:type="gramEnd"/>
      <w:r w:rsidRPr="007055D9">
        <w:t xml:space="preserve">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13" w:name="_Toc338938868"/>
      <w:bookmarkStart w:id="14" w:name="_Toc338939048"/>
      <w:bookmarkStart w:id="15" w:name="_Toc3556922"/>
      <w:bookmarkStart w:id="16" w:name="_Toc26921012"/>
      <w:r w:rsidRPr="007055D9">
        <w:t>MCF</w:t>
      </w:r>
      <w:bookmarkEnd w:id="13"/>
      <w:bookmarkEnd w:id="14"/>
      <w:r w:rsidR="001A37D6">
        <w:t xml:space="preserve"> at Ford</w:t>
      </w:r>
      <w:bookmarkEnd w:id="15"/>
      <w:bookmarkEnd w:id="16"/>
    </w:p>
    <w:p w14:paraId="589C18B5" w14:textId="4B657536"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020F25" w:rsidRPr="007055D9">
        <w:t>[1]</w:t>
      </w:r>
      <w:r w:rsidR="008D51C0" w:rsidRPr="007055D9">
        <w:fldChar w:fldCharType="end"/>
      </w:r>
      <w:r w:rsidRPr="007055D9">
        <w:t>).</w:t>
      </w:r>
    </w:p>
    <w:p w14:paraId="776CB603" w14:textId="77777777" w:rsidR="00B04A42" w:rsidRPr="007055D9" w:rsidRDefault="00B04A42" w:rsidP="00B04A42">
      <w:pPr>
        <w:pStyle w:val="Heading2"/>
      </w:pPr>
      <w:bookmarkStart w:id="17" w:name="_Toc338938869"/>
      <w:bookmarkStart w:id="18" w:name="_Toc338939049"/>
      <w:bookmarkStart w:id="19" w:name="_Toc3556923"/>
      <w:bookmarkStart w:id="20" w:name="_Toc26921013"/>
      <w:r w:rsidRPr="007055D9">
        <w:t>From MCF to χMCF</w:t>
      </w:r>
      <w:bookmarkEnd w:id="17"/>
      <w:bookmarkEnd w:id="18"/>
      <w:r w:rsidRPr="007055D9">
        <w:t xml:space="preserve"> </w:t>
      </w:r>
      <w:r>
        <w:t xml:space="preserve">- </w:t>
      </w:r>
      <w:r w:rsidRPr="007055D9">
        <w:t>The Scope of the Document</w:t>
      </w:r>
      <w:bookmarkEnd w:id="19"/>
      <w:bookmarkEnd w:id="20"/>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1" w:name="_Toc334183503"/>
      <w:bookmarkStart w:id="22" w:name="_Toc338938871"/>
      <w:bookmarkStart w:id="23" w:name="_Toc338939051"/>
      <w:bookmarkStart w:id="24" w:name="_Toc288196434"/>
      <w:bookmarkStart w:id="25"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26" w:name="_Toc3556924"/>
      <w:bookmarkStart w:id="27" w:name="_Toc26921014"/>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1"/>
      <w:bookmarkEnd w:id="22"/>
      <w:bookmarkEnd w:id="23"/>
      <w:bookmarkEnd w:id="26"/>
      <w:bookmarkEnd w:id="27"/>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28" w:name="_Toc338938872"/>
      <w:bookmarkStart w:id="29" w:name="_Toc338939052"/>
      <w:bookmarkStart w:id="30" w:name="_Toc3556925"/>
      <w:bookmarkStart w:id="31" w:name="_Toc26921015"/>
      <w:r w:rsidRPr="007055D9">
        <w:t xml:space="preserve">Design </w:t>
      </w:r>
      <w:r w:rsidR="00255787" w:rsidRPr="007055D9">
        <w:t>Principles</w:t>
      </w:r>
      <w:bookmarkEnd w:id="24"/>
      <w:bookmarkEnd w:id="25"/>
      <w:bookmarkEnd w:id="28"/>
      <w:bookmarkEnd w:id="29"/>
      <w:bookmarkEnd w:id="30"/>
      <w:bookmarkEnd w:id="31"/>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ListBullet"/>
        <w:numPr>
          <w:ilvl w:val="0"/>
          <w:numId w:val="5"/>
        </w:numPr>
        <w:jc w:val="both"/>
      </w:pPr>
      <w:bookmarkStart w:id="32" w:name="_Ref373503402"/>
      <w:proofErr w:type="gramStart"/>
      <w:r w:rsidRPr="00A5126C">
        <w:t>χ</w:t>
      </w:r>
      <w:r w:rsidR="004B7688" w:rsidRPr="007055D9">
        <w:t>MCF</w:t>
      </w:r>
      <w:proofErr w:type="gramEnd"/>
      <w:r w:rsidR="004B7688" w:rsidRPr="007055D9">
        <w:t xml:space="preserve">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32"/>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33" w:name="_Toc288196435"/>
      <w:bookmarkStart w:id="34"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35" w:name="_Ref338930849"/>
      <w:bookmarkStart w:id="36" w:name="_Toc338938873"/>
      <w:bookmarkStart w:id="37" w:name="_Toc338939053"/>
      <w:bookmarkStart w:id="38" w:name="_Toc3556926"/>
      <w:bookmarkStart w:id="39" w:name="_Toc26921016"/>
      <w:r w:rsidRPr="007055D9">
        <w:t>Idealization</w:t>
      </w:r>
      <w:r w:rsidR="00A765F4" w:rsidRPr="007055D9">
        <w:t xml:space="preserve"> of </w:t>
      </w:r>
      <w:bookmarkEnd w:id="35"/>
      <w:bookmarkEnd w:id="36"/>
      <w:bookmarkEnd w:id="37"/>
      <w:r w:rsidR="00073568" w:rsidRPr="007055D9">
        <w:t>Joints</w:t>
      </w:r>
      <w:bookmarkEnd w:id="38"/>
      <w:bookmarkEnd w:id="39"/>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544576" behindDoc="1" locked="0" layoutInCell="1" allowOverlap="1" wp14:anchorId="78269624" wp14:editId="2EC865DC">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398FDFF6" w:rsidR="00F243C1" w:rsidRPr="007055D9" w:rsidRDefault="00406B64" w:rsidP="00406B64">
      <w:pPr>
        <w:pStyle w:val="Caption"/>
      </w:pPr>
      <w:bookmarkStart w:id="40" w:name="_Ref428531162"/>
      <w:bookmarkStart w:id="41" w:name="_Toc3557081"/>
      <w:bookmarkStart w:id="42" w:name="_Toc26921171"/>
      <w:r>
        <w:t xml:space="preserve">Figure </w:t>
      </w:r>
      <w:r>
        <w:fldChar w:fldCharType="begin"/>
      </w:r>
      <w:r>
        <w:instrText xml:space="preserve"> SEQ Figure \* ARABIC </w:instrText>
      </w:r>
      <w:r>
        <w:fldChar w:fldCharType="separate"/>
      </w:r>
      <w:r w:rsidR="00020F25">
        <w:rPr>
          <w:noProof/>
        </w:rPr>
        <w:t>1</w:t>
      </w:r>
      <w:r>
        <w:fldChar w:fldCharType="end"/>
      </w:r>
      <w:bookmarkEnd w:id="40"/>
      <w:r w:rsidR="00F920C6">
        <w:t>: Seam weld as 1</w:t>
      </w:r>
      <w:r w:rsidR="00F920C6">
        <w:noBreakHyphen/>
        <w:t>dimensional joint</w:t>
      </w:r>
      <w:bookmarkEnd w:id="41"/>
      <w:bookmarkEnd w:id="42"/>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43" w:name="_Toc338938874"/>
      <w:bookmarkStart w:id="44" w:name="_Toc338939054"/>
      <w:bookmarkStart w:id="45" w:name="_Toc3556927"/>
      <w:bookmarkStart w:id="46" w:name="_Toc26921017"/>
      <w:r w:rsidRPr="007055D9">
        <w:t xml:space="preserve">Reconstruction of </w:t>
      </w:r>
      <w:r w:rsidR="000C6241" w:rsidRPr="007055D9">
        <w:t xml:space="preserve">Joints </w:t>
      </w:r>
      <w:r w:rsidRPr="007055D9">
        <w:t xml:space="preserve">from </w:t>
      </w:r>
      <w:r w:rsidR="00A5126C" w:rsidRPr="00A5126C">
        <w:t>χ</w:t>
      </w:r>
      <w:r w:rsidRPr="007055D9">
        <w:t>MCF</w:t>
      </w:r>
      <w:bookmarkEnd w:id="43"/>
      <w:bookmarkEnd w:id="44"/>
      <w:bookmarkEnd w:id="45"/>
      <w:bookmarkEnd w:id="46"/>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47" w:name="_Toc338938875"/>
      <w:bookmarkStart w:id="48" w:name="_Toc338939055"/>
      <w:bookmarkStart w:id="49" w:name="_Ref371678646"/>
      <w:bookmarkStart w:id="50" w:name="_Toc3556928"/>
      <w:bookmarkStart w:id="51" w:name="_Toc26921018"/>
      <w:r w:rsidRPr="007055D9">
        <w:t xml:space="preserve">Description of </w:t>
      </w:r>
      <w:bookmarkEnd w:id="47"/>
      <w:bookmarkEnd w:id="48"/>
      <w:bookmarkEnd w:id="49"/>
      <w:r w:rsidR="000C6241" w:rsidRPr="007055D9">
        <w:t>Topology</w:t>
      </w:r>
      <w:bookmarkEnd w:id="50"/>
      <w:bookmarkEnd w:id="51"/>
    </w:p>
    <w:p w14:paraId="60DF4C41" w14:textId="77777777" w:rsidR="0021111F" w:rsidRPr="007055D9" w:rsidRDefault="00486C72" w:rsidP="00F270BE">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In the present context</w:t>
      </w:r>
      <w:r w:rsidR="00A437A4" w:rsidRPr="007055D9">
        <w:t>,</w:t>
      </w:r>
      <w:r w:rsidRPr="007055D9">
        <w:t xml:space="preserve"> the description of </w:t>
      </w:r>
      <w:r w:rsidR="00931479" w:rsidRPr="007055D9">
        <w:t xml:space="preserve">the </w:t>
      </w:r>
      <w:r w:rsidRPr="007055D9">
        <w:t xml:space="preserve">topological relations is not </w:t>
      </w:r>
      <w:r w:rsidR="00C10723" w:rsidRPr="007055D9">
        <w:t xml:space="preserve">necessarily </w:t>
      </w:r>
      <w:r w:rsidRPr="007055D9">
        <w:t>unique</w:t>
      </w:r>
      <w:r w:rsidR="00C10723" w:rsidRPr="007055D9">
        <w:t>, a-priori</w:t>
      </w:r>
      <w:r w:rsidRPr="007055D9">
        <w:t>. For example, the structure shown in</w:t>
      </w:r>
      <w:r w:rsidR="00F920C6">
        <w:t xml:space="preserve"> </w:t>
      </w:r>
      <w:r w:rsidR="00F920C6" w:rsidRPr="00404CFC">
        <w:t xml:space="preserve">Figure </w:t>
      </w:r>
      <w:r w:rsidR="00404CFC" w:rsidRPr="00404CFC">
        <w:t>below</w:t>
      </w:r>
      <w:r w:rsidR="00F920C6">
        <w:t xml:space="preserve"> </w:t>
      </w:r>
      <w:r w:rsidR="00931479" w:rsidRPr="007055D9">
        <w:t>could</w:t>
      </w:r>
      <w:r w:rsidR="0013211F" w:rsidRPr="007055D9">
        <w:t xml:space="preserve"> be described by the </w:t>
      </w:r>
      <w:r w:rsidR="000C6241" w:rsidRPr="007055D9">
        <w:t xml:space="preserve">following </w:t>
      </w:r>
      <w:r w:rsidR="0013211F" w:rsidRPr="007055D9">
        <w:t xml:space="preserve">sentences </w:t>
      </w:r>
      <w:r w:rsidR="00070206" w:rsidRPr="007055D9">
        <w:t>(alternatives)</w:t>
      </w:r>
    </w:p>
    <w:p w14:paraId="717D4608" w14:textId="77777777" w:rsidR="0013211F" w:rsidRPr="007055D9" w:rsidRDefault="00D7095B" w:rsidP="007E3486">
      <w:pPr>
        <w:numPr>
          <w:ilvl w:val="0"/>
          <w:numId w:val="6"/>
        </w:numPr>
      </w:pPr>
      <w:bookmarkStart w:id="52"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7055D9">
        <w:rPr>
          <w:vertAlign w:val="subscript"/>
        </w:rPr>
        <w:t>1</w:t>
      </w:r>
      <w:r w:rsidR="0013211F" w:rsidRPr="007055D9">
        <w:t xml:space="preserve"> and the spot weld 1 at the position x</w:t>
      </w:r>
      <w:r w:rsidR="0013211F" w:rsidRPr="007055D9">
        <w:rPr>
          <w:vertAlign w:val="subscript"/>
        </w:rPr>
        <w:t>1</w:t>
      </w:r>
      <w:r w:rsidR="0013211F" w:rsidRPr="007055D9">
        <w:t xml:space="preserve"> </w:t>
      </w:r>
      <w:r w:rsidR="00D135CC" w:rsidRPr="007055D9">
        <w:t>…</w:t>
      </w:r>
      <w:r w:rsidR="00D135CC" w:rsidRPr="007055D9">
        <w:br/>
      </w:r>
      <w:r w:rsidR="0013211F" w:rsidRPr="007055D9">
        <w:t xml:space="preserve">and </w:t>
      </w:r>
      <w:r w:rsidR="00D135CC" w:rsidRPr="007055D9">
        <w:br/>
      </w:r>
      <w:r w:rsidR="0013211F" w:rsidRPr="007055D9">
        <w:t xml:space="preserve">Part (or </w:t>
      </w:r>
      <w:r w:rsidRPr="007055D9">
        <w:t>Assembly)</w:t>
      </w:r>
      <w:r w:rsidR="0013211F" w:rsidRPr="007055D9">
        <w:t xml:space="preserve"> A is connected to Part C by the adhesive AD</w:t>
      </w:r>
      <w:r w:rsidR="0013211F" w:rsidRPr="007055D9">
        <w:rPr>
          <w:vertAlign w:val="subscript"/>
        </w:rPr>
        <w:t>x</w:t>
      </w:r>
      <w:r w:rsidR="0013211F" w:rsidRPr="007055D9">
        <w:t xml:space="preserve"> in the area A</w:t>
      </w:r>
      <w:r w:rsidR="0013211F" w:rsidRPr="007055D9">
        <w:rPr>
          <w:vertAlign w:val="subscript"/>
        </w:rPr>
        <w:t>x</w:t>
      </w:r>
      <w:r w:rsidR="0013211F" w:rsidRPr="007055D9">
        <w:t>, etc..</w:t>
      </w:r>
      <w:bookmarkEnd w:id="52"/>
    </w:p>
    <w:p w14:paraId="6DF49ABD" w14:textId="77777777" w:rsidR="0013211F" w:rsidRPr="007055D9" w:rsidRDefault="0013211F" w:rsidP="005D241A">
      <w:pPr>
        <w:numPr>
          <w:ilvl w:val="0"/>
          <w:numId w:val="6"/>
        </w:numPr>
      </w:pPr>
      <w:r w:rsidRPr="007055D9">
        <w:lastRenderedPageBreak/>
        <w:t xml:space="preserve">The seam weld 1 joins Part (or </w:t>
      </w:r>
      <w:r w:rsidR="00D7095B" w:rsidRPr="007055D9">
        <w:t>Assembly)</w:t>
      </w:r>
      <w:r w:rsidRPr="007055D9">
        <w:t xml:space="preserve"> A </w:t>
      </w:r>
      <w:r w:rsidR="00931479" w:rsidRPr="007055D9">
        <w:t>to</w:t>
      </w:r>
      <w:r w:rsidRPr="007055D9">
        <w:t xml:space="preserve"> Part B along the curve l</w:t>
      </w:r>
      <w:r w:rsidRPr="007055D9">
        <w:rPr>
          <w:vertAlign w:val="subscript"/>
        </w:rPr>
        <w:t>1</w:t>
      </w:r>
      <w:r w:rsidRPr="007055D9">
        <w:t xml:space="preserve"> </w:t>
      </w:r>
      <w:r w:rsidR="00D135CC" w:rsidRPr="007055D9">
        <w:br/>
      </w:r>
      <w:r w:rsidRPr="007055D9">
        <w:t xml:space="preserve">and </w:t>
      </w:r>
      <w:r w:rsidR="00D135CC" w:rsidRPr="007055D9">
        <w:br/>
      </w:r>
      <w:r w:rsidRPr="007055D9">
        <w:t xml:space="preserve">spot weld 1 </w:t>
      </w:r>
      <w:r w:rsidR="00931479" w:rsidRPr="007055D9">
        <w:t xml:space="preserve">connects </w:t>
      </w:r>
      <w:r w:rsidRPr="007055D9">
        <w:t xml:space="preserve">Part (or </w:t>
      </w:r>
      <w:r w:rsidR="00D7095B" w:rsidRPr="007055D9">
        <w:t>Assembly)</w:t>
      </w:r>
      <w:r w:rsidRPr="007055D9">
        <w:t xml:space="preserve"> A </w:t>
      </w:r>
      <w:r w:rsidR="00931479" w:rsidRPr="007055D9">
        <w:t>to</w:t>
      </w:r>
      <w:r w:rsidRPr="007055D9">
        <w:t xml:space="preserve"> Part B at the position x</w:t>
      </w:r>
      <w:r w:rsidRPr="007055D9">
        <w:rPr>
          <w:vertAlign w:val="subscript"/>
        </w:rPr>
        <w:t>1</w:t>
      </w:r>
      <w:r w:rsidRPr="007055D9">
        <w:t xml:space="preserve"> etc</w:t>
      </w:r>
      <w:proofErr w:type="gramStart"/>
      <w:r w:rsidRPr="007055D9">
        <w:t>..</w:t>
      </w:r>
      <w:proofErr w:type="gramEnd"/>
    </w:p>
    <w:p w14:paraId="5BE12BFC" w14:textId="77777777" w:rsidR="0017309C" w:rsidRPr="007055D9" w:rsidRDefault="0017309C" w:rsidP="0021111F"/>
    <w:p w14:paraId="68614EF7" w14:textId="77777777" w:rsidR="0017309C" w:rsidRPr="007055D9" w:rsidRDefault="004F562F" w:rsidP="0021111F">
      <w:r>
        <w:rPr>
          <w:noProof/>
          <w:lang w:eastAsia="en-US"/>
        </w:rPr>
        <w:drawing>
          <wp:inline distT="0" distB="0" distL="0" distR="0" wp14:anchorId="67ABC00A" wp14:editId="58F87DD0">
            <wp:extent cx="5471160" cy="2362200"/>
            <wp:effectExtent l="0" t="0" r="0" b="0"/>
            <wp:docPr id="1" name="Bild 3" descr="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1160" cy="2362200"/>
                    </a:xfrm>
                    <a:prstGeom prst="rect">
                      <a:avLst/>
                    </a:prstGeom>
                    <a:noFill/>
                    <a:ln>
                      <a:noFill/>
                    </a:ln>
                  </pic:spPr>
                </pic:pic>
              </a:graphicData>
            </a:graphic>
          </wp:inline>
        </w:drawing>
      </w:r>
    </w:p>
    <w:p w14:paraId="781F5390" w14:textId="39D28360" w:rsidR="00486C72" w:rsidRPr="007055D9" w:rsidRDefault="00406B64" w:rsidP="00406B64">
      <w:pPr>
        <w:pStyle w:val="Caption"/>
      </w:pPr>
      <w:bookmarkStart w:id="53" w:name="_Ref334010986"/>
      <w:bookmarkStart w:id="54" w:name="_Toc3557082"/>
      <w:bookmarkStart w:id="55" w:name="_Toc26921172"/>
      <w:r>
        <w:t xml:space="preserve">Figure </w:t>
      </w:r>
      <w:r>
        <w:fldChar w:fldCharType="begin"/>
      </w:r>
      <w:r>
        <w:instrText xml:space="preserve"> SEQ Figure \* ARABIC </w:instrText>
      </w:r>
      <w:r>
        <w:fldChar w:fldCharType="separate"/>
      </w:r>
      <w:r w:rsidR="00020F25">
        <w:rPr>
          <w:noProof/>
        </w:rPr>
        <w:t>2</w:t>
      </w:r>
      <w:r>
        <w:fldChar w:fldCharType="end"/>
      </w:r>
      <w:r>
        <w:t>:</w:t>
      </w:r>
      <w:bookmarkEnd w:id="53"/>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54"/>
      <w:bookmarkEnd w:id="55"/>
    </w:p>
    <w:p w14:paraId="64D5A27D" w14:textId="77777777" w:rsidR="0017309C" w:rsidRPr="007055D9" w:rsidRDefault="0017309C" w:rsidP="0021111F"/>
    <w:p w14:paraId="72C773E4" w14:textId="093D6FF6" w:rsidR="000277BB" w:rsidRPr="007055D9" w:rsidRDefault="00070206" w:rsidP="00F270BE">
      <w:pPr>
        <w:jc w:val="both"/>
      </w:pPr>
      <w:r w:rsidRPr="007055D9">
        <w:t>The a</w:t>
      </w:r>
      <w:r w:rsidR="00A437A4" w:rsidRPr="007055D9">
        <w:t>lternative</w:t>
      </w:r>
      <w:r w:rsidR="000277BB" w:rsidRPr="007055D9">
        <w:t xml:space="preserve"> </w:t>
      </w:r>
      <w:r w:rsidR="008D51C0" w:rsidRPr="007055D9">
        <w:fldChar w:fldCharType="begin"/>
      </w:r>
      <w:r w:rsidR="000277BB" w:rsidRPr="007055D9">
        <w:instrText xml:space="preserve"> REF _Ref334011805 \r \h </w:instrText>
      </w:r>
      <w:r w:rsidR="00F270BE">
        <w:instrText xml:space="preserve"> \* MERGEFORMAT </w:instrText>
      </w:r>
      <w:r w:rsidR="008D51C0" w:rsidRPr="007055D9">
        <w:fldChar w:fldCharType="separate"/>
      </w:r>
      <w:r w:rsidR="00020F25">
        <w:t>1)</w:t>
      </w:r>
      <w:r w:rsidR="008D51C0" w:rsidRPr="007055D9">
        <w:fldChar w:fldCharType="end"/>
      </w:r>
      <w:r w:rsidR="000277BB" w:rsidRPr="007055D9">
        <w:t xml:space="preserve"> is adopted by </w:t>
      </w:r>
      <w:r w:rsidR="00A5126C" w:rsidRPr="00A5126C">
        <w:t>χ</w:t>
      </w:r>
      <w:r w:rsidR="000277BB" w:rsidRPr="007055D9">
        <w:t>MCF</w:t>
      </w:r>
      <w:r w:rsidR="00D564D7" w:rsidRPr="007055D9">
        <w:t>.</w:t>
      </w:r>
      <w:r w:rsidR="000277BB" w:rsidRPr="007055D9">
        <w:t xml:space="preserve"> </w:t>
      </w: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6F13FBAB"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020F25">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020F25">
        <w:t xml:space="preserve">Figure </w:t>
      </w:r>
      <w:r w:rsidR="00020F25">
        <w:rPr>
          <w:noProof/>
        </w:rPr>
        <w:t>2</w:t>
      </w:r>
      <w:r w:rsidR="00020F25">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85pt;height:115.65pt" o:ole="">
            <v:imagedata r:id="rId38" o:title="" cropbottom="43024f" cropright="10402f"/>
          </v:shape>
          <o:OLEObject Type="Embed" ProgID="PowerPoint.Slide.8" ShapeID="_x0000_i1025" DrawAspect="Content" ObjectID="_1638298400" r:id="rId39"/>
        </w:object>
      </w:r>
    </w:p>
    <w:p w14:paraId="35DD0AD4" w14:textId="0CEC5CD1" w:rsidR="00066BB2" w:rsidRPr="007055D9" w:rsidRDefault="007250B7" w:rsidP="0050415A">
      <w:pPr>
        <w:pStyle w:val="Caption"/>
      </w:pPr>
      <w:bookmarkStart w:id="56" w:name="_Toc3557083"/>
      <w:bookmarkStart w:id="57" w:name="_Toc26921173"/>
      <w:r w:rsidRPr="007055D9">
        <w:t xml:space="preserve">Figure </w:t>
      </w:r>
      <w:r w:rsidR="00406B64">
        <w:fldChar w:fldCharType="begin"/>
      </w:r>
      <w:r w:rsidR="00406B64">
        <w:instrText xml:space="preserve"> SEQ Figure \* ARABIC </w:instrText>
      </w:r>
      <w:r w:rsidR="00406B64">
        <w:fldChar w:fldCharType="separate"/>
      </w:r>
      <w:r w:rsidR="00020F25">
        <w:rPr>
          <w:noProof/>
        </w:rPr>
        <w:t>3</w:t>
      </w:r>
      <w:r w:rsidR="00406B64">
        <w:fldChar w:fldCharType="end"/>
      </w:r>
      <w:r w:rsidRPr="007055D9">
        <w:t>: Product Structures Fitting to Previous Figure.</w:t>
      </w:r>
      <w:bookmarkEnd w:id="56"/>
      <w:bookmarkEnd w:id="57"/>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58" w:name="_Toc338938876"/>
      <w:bookmarkStart w:id="59" w:name="_Toc338939056"/>
      <w:bookmarkStart w:id="60" w:name="_Toc3556929"/>
      <w:bookmarkStart w:id="61" w:name="_Toc26921019"/>
      <w:bookmarkStart w:id="62" w:name="_Toc288196436"/>
      <w:bookmarkStart w:id="63" w:name="_Toc288200734"/>
      <w:bookmarkEnd w:id="33"/>
      <w:bookmarkEnd w:id="34"/>
      <w:proofErr w:type="gramStart"/>
      <w:r w:rsidRPr="007055D9">
        <w:t>χMCF</w:t>
      </w:r>
      <w:proofErr w:type="gramEnd"/>
      <w:r w:rsidRPr="007055D9">
        <w:t xml:space="preserve"> in</w:t>
      </w:r>
      <w:r w:rsidR="0070733C" w:rsidRPr="007055D9">
        <w:t xml:space="preserve"> the</w:t>
      </w:r>
      <w:r w:rsidRPr="007055D9">
        <w:t xml:space="preserve"> </w:t>
      </w:r>
      <w:r w:rsidR="004E47A8" w:rsidRPr="007055D9">
        <w:t xml:space="preserve">Development </w:t>
      </w:r>
      <w:bookmarkEnd w:id="58"/>
      <w:bookmarkEnd w:id="59"/>
      <w:r w:rsidR="004E47A8" w:rsidRPr="007055D9">
        <w:t>Processes</w:t>
      </w:r>
      <w:bookmarkEnd w:id="60"/>
      <w:bookmarkEnd w:id="61"/>
    </w:p>
    <w:p w14:paraId="5D6CEEF6" w14:textId="59E2CDF4"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020F25" w:rsidRPr="007055D9">
        <w:t xml:space="preserve">Figure </w:t>
      </w:r>
      <w:r w:rsidR="00020F25">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020F25" w:rsidRPr="007055D9">
        <w:t xml:space="preserve">Figure </w:t>
      </w:r>
      <w:r w:rsidR="00020F25">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4FFF8D0C">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201958D8" w:rsidR="004F2A71" w:rsidRPr="007055D9" w:rsidRDefault="000347C0" w:rsidP="00FF0AC5">
      <w:pPr>
        <w:pStyle w:val="Caption"/>
      </w:pPr>
      <w:bookmarkStart w:id="64" w:name="_Ref333842518"/>
      <w:bookmarkStart w:id="65" w:name="_Ref333842510"/>
      <w:bookmarkStart w:id="66" w:name="_Toc3557084"/>
      <w:bookmarkStart w:id="67" w:name="_Toc26921174"/>
      <w:r w:rsidRPr="007055D9">
        <w:t xml:space="preserve">Figure </w:t>
      </w:r>
      <w:r w:rsidR="00406B64">
        <w:fldChar w:fldCharType="begin"/>
      </w:r>
      <w:r w:rsidR="00406B64">
        <w:instrText xml:space="preserve"> SEQ Figure \* ARABIC </w:instrText>
      </w:r>
      <w:r w:rsidR="00406B64">
        <w:fldChar w:fldCharType="separate"/>
      </w:r>
      <w:r w:rsidR="00020F25">
        <w:rPr>
          <w:noProof/>
        </w:rPr>
        <w:t>4</w:t>
      </w:r>
      <w:r w:rsidR="00406B64">
        <w:fldChar w:fldCharType="end"/>
      </w:r>
      <w:bookmarkEnd w:id="64"/>
      <w:r w:rsidRPr="007055D9">
        <w:t>: The</w:t>
      </w:r>
      <w:r w:rsidR="000033ED" w:rsidRPr="007055D9">
        <w:t xml:space="preserve"> </w:t>
      </w:r>
      <w:r w:rsidR="008C1F93" w:rsidRPr="007055D9">
        <w:t xml:space="preserve">Development </w:t>
      </w:r>
      <w:bookmarkEnd w:id="65"/>
      <w:r w:rsidR="008C1F93" w:rsidRPr="007055D9">
        <w:t>Process</w:t>
      </w:r>
      <w:bookmarkEnd w:id="66"/>
      <w:bookmarkEnd w:id="67"/>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68"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19D2E233">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38B26B10" w:rsidR="000033ED" w:rsidRPr="007055D9" w:rsidRDefault="000033ED" w:rsidP="005D241A">
      <w:pPr>
        <w:pStyle w:val="Caption"/>
        <w:spacing w:before="120"/>
      </w:pPr>
      <w:bookmarkStart w:id="69" w:name="_Ref334482085"/>
      <w:bookmarkStart w:id="70" w:name="_Ref334482078"/>
      <w:bookmarkStart w:id="71" w:name="_Toc3557085"/>
      <w:bookmarkStart w:id="72" w:name="_Toc26921175"/>
      <w:r w:rsidRPr="007055D9">
        <w:t xml:space="preserve">Figure </w:t>
      </w:r>
      <w:r w:rsidR="00406B64">
        <w:fldChar w:fldCharType="begin"/>
      </w:r>
      <w:r w:rsidR="00406B64">
        <w:instrText xml:space="preserve"> SEQ Figure \* ARABIC </w:instrText>
      </w:r>
      <w:r w:rsidR="00406B64">
        <w:fldChar w:fldCharType="separate"/>
      </w:r>
      <w:r w:rsidR="00020F25">
        <w:rPr>
          <w:noProof/>
        </w:rPr>
        <w:t>5</w:t>
      </w:r>
      <w:r w:rsidR="00406B64">
        <w:fldChar w:fldCharType="end"/>
      </w:r>
      <w:bookmarkEnd w:id="68"/>
      <w:bookmarkEnd w:id="69"/>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70"/>
      <w:r w:rsidR="005E0B44" w:rsidRPr="007055D9">
        <w:t>Process</w:t>
      </w:r>
      <w:bookmarkEnd w:id="71"/>
      <w:bookmarkEnd w:id="72"/>
    </w:p>
    <w:p w14:paraId="4E6A21ED" w14:textId="145E7FEA"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020F25" w:rsidRPr="007055D9">
        <w:t xml:space="preserve">Figure </w:t>
      </w:r>
      <w:r w:rsidR="00020F25">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32E8A406"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020F25" w:rsidRPr="007055D9">
        <w:t xml:space="preserve">Figure </w:t>
      </w:r>
      <w:r w:rsidR="00020F25">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3A79352D"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020F25" w:rsidRPr="007055D9">
        <w:t xml:space="preserve">Figure </w:t>
      </w:r>
      <w:r w:rsidR="00020F25">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ListBullet"/>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ListBullet"/>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Heading1"/>
        <w:tabs>
          <w:tab w:val="clear" w:pos="432"/>
          <w:tab w:val="num" w:pos="567"/>
        </w:tabs>
      </w:pPr>
      <w:bookmarkStart w:id="73" w:name="_Toc3556930"/>
      <w:bookmarkStart w:id="74" w:name="_Toc26921020"/>
      <w:r w:rsidRPr="007055D9">
        <w:lastRenderedPageBreak/>
        <w:t>Keywords</w:t>
      </w:r>
      <w:r w:rsidR="00B61149" w:rsidRPr="007055D9">
        <w:t xml:space="preserve"> </w:t>
      </w:r>
      <w:r w:rsidR="004F2D36" w:rsidRPr="007055D9">
        <w:t>of XML specification</w:t>
      </w:r>
      <w:bookmarkEnd w:id="73"/>
      <w:bookmarkEnd w:id="74"/>
    </w:p>
    <w:p w14:paraId="433568B7" w14:textId="5A6121CA" w:rsidR="003B4F3B" w:rsidRPr="007055D9" w:rsidRDefault="00FF55A5" w:rsidP="00860E71">
      <w:pPr>
        <w:pStyle w:val="Heading2"/>
      </w:pPr>
      <w:bookmarkStart w:id="75" w:name="_Toc26921021"/>
      <w:r w:rsidRPr="007055D9">
        <w:t>Keywords</w:t>
      </w:r>
      <w:bookmarkEnd w:id="75"/>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gramStart"/>
      <w:r w:rsidR="00630D86" w:rsidRPr="007055D9">
        <w:t>boolean</w:t>
      </w:r>
      <w:proofErr w:type="gram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r w:rsidR="00EC3821" w:rsidRPr="007055D9">
        <w:t>pid</w:t>
      </w:r>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Paragraph"/>
        <w:numPr>
          <w:ilvl w:val="0"/>
          <w:numId w:val="10"/>
        </w:numPr>
        <w:jc w:val="both"/>
      </w:pPr>
      <w:r>
        <w:t>xs:</w:t>
      </w:r>
      <w:r w:rsidRPr="00B913E2">
        <w:rPr>
          <w:i/>
        </w:rPr>
        <w:t>string</w:t>
      </w:r>
    </w:p>
    <w:p w14:paraId="4856F350" w14:textId="77777777" w:rsidR="00B913E2" w:rsidRDefault="00B913E2" w:rsidP="00B913E2">
      <w:pPr>
        <w:pStyle w:val="ListParagraph"/>
        <w:numPr>
          <w:ilvl w:val="0"/>
          <w:numId w:val="10"/>
        </w:numPr>
        <w:jc w:val="both"/>
      </w:pPr>
      <w:r>
        <w:t>xs:</w:t>
      </w:r>
      <w:r w:rsidRPr="00B913E2">
        <w:rPr>
          <w:i/>
        </w:rPr>
        <w:t>decimal</w:t>
      </w:r>
    </w:p>
    <w:p w14:paraId="4AC11C8D" w14:textId="77777777" w:rsidR="00B913E2" w:rsidRPr="00B913E2" w:rsidRDefault="00B913E2" w:rsidP="00B913E2">
      <w:pPr>
        <w:pStyle w:val="ListParagraph"/>
        <w:numPr>
          <w:ilvl w:val="0"/>
          <w:numId w:val="10"/>
        </w:numPr>
        <w:jc w:val="both"/>
      </w:pPr>
      <w:r>
        <w:t>xs:</w:t>
      </w:r>
      <w:r w:rsidRPr="00B913E2">
        <w:rPr>
          <w:i/>
        </w:rPr>
        <w:t>integer</w:t>
      </w:r>
    </w:p>
    <w:p w14:paraId="29F8A3B1" w14:textId="42AC7905" w:rsidR="00B913E2" w:rsidRDefault="00B913E2" w:rsidP="00B913E2">
      <w:pPr>
        <w:pStyle w:val="ListParagraph"/>
        <w:numPr>
          <w:ilvl w:val="0"/>
          <w:numId w:val="10"/>
        </w:numPr>
        <w:jc w:val="both"/>
      </w:pPr>
      <w:r w:rsidRPr="00AA6835">
        <w:t>xs:</w:t>
      </w:r>
      <w:r>
        <w:rPr>
          <w:i/>
        </w:rPr>
        <w:t>float</w:t>
      </w:r>
    </w:p>
    <w:p w14:paraId="6D713AEA" w14:textId="77777777" w:rsidR="00B913E2" w:rsidRDefault="00B913E2" w:rsidP="00B913E2">
      <w:pPr>
        <w:pStyle w:val="ListParagraph"/>
        <w:numPr>
          <w:ilvl w:val="0"/>
          <w:numId w:val="10"/>
        </w:numPr>
        <w:jc w:val="both"/>
      </w:pPr>
      <w:r>
        <w:t>xs:</w:t>
      </w:r>
      <w:r w:rsidRPr="00B913E2">
        <w:rPr>
          <w:i/>
        </w:rPr>
        <w:t>boolean</w:t>
      </w:r>
    </w:p>
    <w:p w14:paraId="2BEE2037" w14:textId="77777777" w:rsidR="00B913E2" w:rsidRDefault="00B913E2" w:rsidP="00B913E2">
      <w:pPr>
        <w:pStyle w:val="ListParagraph"/>
        <w:numPr>
          <w:ilvl w:val="0"/>
          <w:numId w:val="10"/>
        </w:numPr>
        <w:jc w:val="both"/>
      </w:pPr>
      <w:r>
        <w:t>xs:</w:t>
      </w:r>
      <w:r w:rsidRPr="00B913E2">
        <w:rPr>
          <w:i/>
        </w:rPr>
        <w:t>date</w:t>
      </w:r>
    </w:p>
    <w:p w14:paraId="7A33D93F" w14:textId="62582498" w:rsidR="00B913E2" w:rsidRDefault="00B913E2" w:rsidP="00B913E2">
      <w:pPr>
        <w:pStyle w:val="ListParagraph"/>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proofErr w:type="gramStart"/>
      <w:r w:rsidR="00F51251" w:rsidRPr="007055D9">
        <w:t>,</w:t>
      </w:r>
      <w:proofErr w:type="gramEnd"/>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proofErr w:type="gramStart"/>
      <w:r w:rsidR="00D776D8" w:rsidRPr="007055D9">
        <w:t>.$</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gramStart"/>
      <w:r w:rsidRPr="007055D9">
        <w:t>pid</w:t>
      </w:r>
      <w:proofErr w:type="gram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76" w:name="_Ref371679978"/>
      <w:bookmarkStart w:id="77" w:name="_Ref371939247"/>
      <w:bookmarkStart w:id="78" w:name="_Toc3556933"/>
      <w:bookmarkStart w:id="79" w:name="_Toc26921022"/>
      <w:bookmarkStart w:id="80" w:name="_Toc288196441"/>
      <w:bookmarkStart w:id="81" w:name="_Toc288200739"/>
      <w:bookmarkEnd w:id="62"/>
      <w:bookmarkEnd w:id="63"/>
      <w:r w:rsidRPr="007055D9">
        <w:lastRenderedPageBreak/>
        <w:t>Parts</w:t>
      </w:r>
      <w:r w:rsidR="00522BFE" w:rsidRPr="007055D9">
        <w:t>, Properties</w:t>
      </w:r>
      <w:r w:rsidRPr="007055D9">
        <w:t xml:space="preserve"> and </w:t>
      </w:r>
      <w:r w:rsidR="00CA1B81" w:rsidRPr="007055D9">
        <w:t>A</w:t>
      </w:r>
      <w:r w:rsidRPr="007055D9">
        <w:t>ssemblies</w:t>
      </w:r>
      <w:bookmarkEnd w:id="76"/>
      <w:bookmarkEnd w:id="77"/>
      <w:bookmarkEnd w:id="78"/>
      <w:bookmarkEnd w:id="79"/>
    </w:p>
    <w:p w14:paraId="52D86E55" w14:textId="77777777" w:rsidR="00F72EB8" w:rsidRPr="007055D9" w:rsidRDefault="00AB6289" w:rsidP="00F270BE">
      <w:pPr>
        <w:jc w:val="both"/>
      </w:pPr>
      <w:proofErr w:type="gramStart"/>
      <w:r w:rsidRPr="007055D9">
        <w:t>χMCF</w:t>
      </w:r>
      <w:proofErr w:type="gramEnd"/>
      <w:r w:rsidRPr="007055D9">
        <w:t xml:space="preserve">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82" w:name="_Toc3556934"/>
      <w:bookmarkStart w:id="83" w:name="_Toc26921023"/>
      <w:r w:rsidRPr="007055D9">
        <w:t>Parts</w:t>
      </w:r>
      <w:bookmarkEnd w:id="82"/>
      <w:bookmarkEnd w:id="83"/>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Heading3"/>
        <w:tabs>
          <w:tab w:val="clear" w:pos="720"/>
          <w:tab w:val="num" w:pos="1701"/>
        </w:tabs>
      </w:pPr>
      <w:bookmarkStart w:id="84" w:name="_Toc3556935"/>
      <w:bookmarkStart w:id="85" w:name="_Toc26921024"/>
      <w:r w:rsidRPr="007055D9">
        <w:t>Part Labels</w:t>
      </w:r>
      <w:bookmarkEnd w:id="84"/>
      <w:bookmarkEnd w:id="85"/>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Heading2"/>
      </w:pPr>
      <w:bookmarkStart w:id="86" w:name="_Toc3556936"/>
      <w:bookmarkStart w:id="87" w:name="_Toc26921025"/>
      <w:r w:rsidRPr="007055D9">
        <w:t>Properties</w:t>
      </w:r>
      <w:bookmarkEnd w:id="86"/>
      <w:bookmarkEnd w:id="87"/>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88" w:name="_Toc428456056"/>
      <w:bookmarkStart w:id="89" w:name="_Toc428537020"/>
      <w:bookmarkStart w:id="90" w:name="_Toc428969339"/>
      <w:bookmarkStart w:id="91" w:name="_Toc429052730"/>
      <w:bookmarkStart w:id="92" w:name="_Toc3556937"/>
      <w:bookmarkStart w:id="93" w:name="_Toc26921026"/>
      <w:bookmarkEnd w:id="88"/>
      <w:bookmarkEnd w:id="89"/>
      <w:bookmarkEnd w:id="90"/>
      <w:bookmarkEnd w:id="91"/>
      <w:r w:rsidRPr="007055D9">
        <w:t>Assemblies</w:t>
      </w:r>
      <w:bookmarkEnd w:id="92"/>
      <w:bookmarkEnd w:id="93"/>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4A3C7407">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2">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6CCE6885" w:rsidR="00B4381D" w:rsidRPr="007055D9" w:rsidRDefault="009D1B7A" w:rsidP="00860E71">
      <w:pPr>
        <w:pStyle w:val="Caption"/>
      </w:pPr>
      <w:bookmarkStart w:id="94" w:name="_Toc3557086"/>
      <w:bookmarkStart w:id="95" w:name="_Toc26921176"/>
      <w:r w:rsidRPr="007055D9">
        <w:t xml:space="preserve">Figure </w:t>
      </w:r>
      <w:r w:rsidR="00406B64">
        <w:fldChar w:fldCharType="begin"/>
      </w:r>
      <w:r w:rsidR="00406B64">
        <w:instrText xml:space="preserve"> SEQ Figure \* ARABIC </w:instrText>
      </w:r>
      <w:r w:rsidR="00406B64">
        <w:fldChar w:fldCharType="separate"/>
      </w:r>
      <w:r w:rsidR="00020F25">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94"/>
      <w:bookmarkEnd w:id="95"/>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96" w:name="_Toc3556938"/>
      <w:bookmarkStart w:id="97" w:name="_Toc26921027"/>
      <w:r w:rsidRPr="007055D9">
        <w:lastRenderedPageBreak/>
        <w:t>File Structure of χMCF</w:t>
      </w:r>
      <w:bookmarkEnd w:id="96"/>
      <w:bookmarkEnd w:id="97"/>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&lt;femdata</w:t>
      </w:r>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Heading2"/>
      </w:pPr>
      <w:bookmarkStart w:id="98" w:name="_Toc428279323"/>
      <w:bookmarkStart w:id="99" w:name="_Toc428456059"/>
      <w:bookmarkStart w:id="100" w:name="_Toc428537023"/>
      <w:bookmarkStart w:id="101" w:name="_Toc428969342"/>
      <w:bookmarkStart w:id="102" w:name="_Toc429052733"/>
      <w:bookmarkStart w:id="103" w:name="_Toc3556939"/>
      <w:bookmarkStart w:id="104" w:name="_Toc26921028"/>
      <w:bookmarkEnd w:id="98"/>
      <w:bookmarkEnd w:id="99"/>
      <w:bookmarkEnd w:id="100"/>
      <w:bookmarkEnd w:id="101"/>
      <w:bookmarkEnd w:id="102"/>
      <w:r w:rsidRPr="007055D9">
        <w:t>Elements containing g</w:t>
      </w:r>
      <w:r w:rsidR="00A341E9" w:rsidRPr="007055D9">
        <w:t>eneral information</w:t>
      </w:r>
      <w:bookmarkEnd w:id="103"/>
      <w:bookmarkEnd w:id="104"/>
      <w:r w:rsidR="00A341E9" w:rsidRPr="007055D9">
        <w:t xml:space="preserve"> </w:t>
      </w:r>
    </w:p>
    <w:p w14:paraId="4D4FD06F" w14:textId="77777777" w:rsidR="001911DE" w:rsidRPr="007055D9" w:rsidRDefault="00897304" w:rsidP="001911DE">
      <w:proofErr w:type="gramStart"/>
      <w:r w:rsidRPr="007055D9">
        <w:t>χMCF</w:t>
      </w:r>
      <w:proofErr w:type="gramEnd"/>
      <w:r w:rsidRPr="007055D9">
        <w:t xml:space="preserve">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42C9F80F"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020F25">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43B34182"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020F25">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42189179"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020F25">
              <w:rPr>
                <w:sz w:val="20"/>
                <w:szCs w:val="20"/>
              </w:rPr>
              <w:t>5.3</w:t>
            </w:r>
            <w:r w:rsidR="00B950DE">
              <w:rPr>
                <w:sz w:val="20"/>
                <w:szCs w:val="20"/>
                <w:lang w:val="de-DE"/>
              </w:rPr>
              <w:fldChar w:fldCharType="end"/>
            </w:r>
          </w:p>
        </w:tc>
      </w:tr>
    </w:tbl>
    <w:p w14:paraId="23D25687" w14:textId="4EBDC18E" w:rsidR="00516EE3" w:rsidRDefault="00516EE3" w:rsidP="00C04963">
      <w:pPr>
        <w:pStyle w:val="Caption"/>
        <w:spacing w:before="120"/>
      </w:pPr>
      <w:bookmarkStart w:id="105" w:name="_Toc3566409"/>
      <w:bookmarkStart w:id="106" w:name="_Toc26921251"/>
      <w:r>
        <w:t xml:space="preserve">Table </w:t>
      </w:r>
      <w:r w:rsidR="00D43112">
        <w:fldChar w:fldCharType="begin"/>
      </w:r>
      <w:r w:rsidR="00D43112">
        <w:instrText xml:space="preserve"> SEQ Table \* ARABIC </w:instrText>
      </w:r>
      <w:r w:rsidR="00D43112">
        <w:fldChar w:fldCharType="separate"/>
      </w:r>
      <w:r w:rsidR="00020F25">
        <w:rPr>
          <w:noProof/>
        </w:rPr>
        <w:t>1</w:t>
      </w:r>
      <w:r w:rsidR="00D43112">
        <w:fldChar w:fldCharType="end"/>
      </w:r>
      <w:r>
        <w:t>: Nested elements of</w:t>
      </w:r>
      <w:r w:rsidRPr="00687F3F">
        <w:t xml:space="preserve"> </w:t>
      </w:r>
      <w:r>
        <w:t xml:space="preserve">element </w:t>
      </w:r>
      <w:r w:rsidRPr="00C04963">
        <w:rPr>
          <w:rStyle w:val="elementdeftypeChar"/>
          <w:b/>
        </w:rPr>
        <w:t>&lt;xmcf/&gt;</w:t>
      </w:r>
      <w:bookmarkEnd w:id="105"/>
      <w:bookmarkEnd w:id="106"/>
    </w:p>
    <w:p w14:paraId="574E4A30" w14:textId="77777777" w:rsidR="00CC728F" w:rsidRPr="007055D9" w:rsidRDefault="00CF4308" w:rsidP="00327322">
      <w:pPr>
        <w:pStyle w:val="Heading3"/>
        <w:tabs>
          <w:tab w:val="clear" w:pos="720"/>
          <w:tab w:val="num" w:pos="1701"/>
        </w:tabs>
      </w:pPr>
      <w:bookmarkStart w:id="107" w:name="_Toc3556940"/>
      <w:bookmarkStart w:id="108" w:name="_Toc26921029"/>
      <w:r w:rsidRPr="007055D9">
        <w:t>Date</w:t>
      </w:r>
      <w:bookmarkEnd w:id="107"/>
      <w:bookmarkEnd w:id="108"/>
    </w:p>
    <w:p w14:paraId="718108C6" w14:textId="037E8FE4"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r w:rsidRPr="007055D9">
        <w:t>yyyy-mm-dd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3"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&lt;xmcf xmlns:xsi=</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gramStart"/>
      <w:r>
        <w:t>xsi:</w:t>
      </w:r>
      <w:proofErr w:type="gramEnd"/>
      <w:r>
        <w:t>noNamespaceSchemaLocation=</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05DC5A4C" w:rsidR="00DC10DA" w:rsidRDefault="00DC10DA" w:rsidP="008041BF">
      <w:pPr>
        <w:pStyle w:val="XMLCode"/>
        <w:keepNext/>
        <w:keepLines/>
      </w:pPr>
      <w:r>
        <w:rPr>
          <w:b/>
          <w:color w:val="0070C0"/>
        </w:rPr>
        <w:t xml:space="preserve">    </w:t>
      </w:r>
      <w:r w:rsidR="00BA120B" w:rsidRPr="00BA120B">
        <w:t>&lt;</w:t>
      </w:r>
      <w:proofErr w:type="gramStart"/>
      <w:r w:rsidR="00BA120B" w:rsidRPr="00BA120B">
        <w:t>version</w:t>
      </w:r>
      <w:proofErr w:type="gramEnd"/>
      <w:r w:rsidR="00BA120B" w:rsidRPr="00BA120B">
        <w:t xml:space="preserve">&gt; </w:t>
      </w:r>
      <w:r w:rsidR="009A3F31">
        <w:t>3</w:t>
      </w:r>
      <w:r w:rsidR="009A3F31" w:rsidRPr="00BA120B">
        <w:t>.0.</w:t>
      </w:r>
      <w:r w:rsidR="009A3F31">
        <w:t>1</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327322">
      <w:pPr>
        <w:pStyle w:val="Heading3"/>
        <w:tabs>
          <w:tab w:val="clear" w:pos="720"/>
          <w:tab w:val="num" w:pos="1701"/>
        </w:tabs>
      </w:pPr>
      <w:bookmarkStart w:id="109" w:name="_Toc3556941"/>
      <w:bookmarkStart w:id="110" w:name="_Toc26921030"/>
      <w:r w:rsidRPr="007055D9">
        <w:t>Version</w:t>
      </w:r>
      <w:bookmarkEnd w:id="109"/>
      <w:bookmarkEnd w:id="110"/>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02865F50"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9A3F31">
        <w:t>3</w:t>
      </w:r>
      <w:r w:rsidR="009A3F31" w:rsidRPr="00BA120B">
        <w:t>.0.</w:t>
      </w:r>
      <w:r w:rsidR="009A3F31">
        <w:t>1</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&lt;xmcf xmlns:xsi=</w:t>
      </w:r>
      <w:r w:rsidR="00194316">
        <w:t>"</w:t>
      </w:r>
      <w:r>
        <w:t>http://www.w3.org/2001/XMLSchema-instance</w:t>
      </w:r>
      <w:r w:rsidR="00194316">
        <w:t>"</w:t>
      </w:r>
      <w:r>
        <w:t xml:space="preserve">          </w:t>
      </w:r>
    </w:p>
    <w:p w14:paraId="4A564F09" w14:textId="7D929BB4" w:rsidR="00BA120B" w:rsidRDefault="00BA120B" w:rsidP="00BA120B">
      <w:pPr>
        <w:pStyle w:val="XMLCode"/>
      </w:pPr>
      <w:proofErr w:type="gramStart"/>
      <w:r>
        <w:t>xsi:</w:t>
      </w:r>
      <w:proofErr w:type="gramEnd"/>
      <w:r>
        <w:t>noNamespaceSchemaLocation=</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13106E" w:rsidR="00BA120B" w:rsidRPr="00BA120B" w:rsidRDefault="00BA120B" w:rsidP="00BA120B">
      <w:pPr>
        <w:pStyle w:val="XMLCode"/>
        <w:rPr>
          <w:b/>
          <w:color w:val="0070C0"/>
        </w:rPr>
      </w:pPr>
      <w:r>
        <w:rPr>
          <w:b/>
          <w:color w:val="0070C0"/>
        </w:rPr>
        <w:t xml:space="preserve">    </w:t>
      </w:r>
      <w:r w:rsidRPr="00BA120B">
        <w:rPr>
          <w:b/>
          <w:color w:val="0070C0"/>
        </w:rPr>
        <w:t>&lt;</w:t>
      </w:r>
      <w:proofErr w:type="gramStart"/>
      <w:r w:rsidRPr="00BA120B">
        <w:rPr>
          <w:b/>
          <w:color w:val="0070C0"/>
        </w:rPr>
        <w:t>version</w:t>
      </w:r>
      <w:proofErr w:type="gramEnd"/>
      <w:r w:rsidRPr="00BA120B">
        <w:rPr>
          <w:b/>
          <w:color w:val="0070C0"/>
        </w:rPr>
        <w:t xml:space="preserve">&gt; </w:t>
      </w:r>
      <w:r w:rsidR="009A3F31">
        <w:t>3</w:t>
      </w:r>
      <w:r w:rsidR="009A3F31" w:rsidRPr="00BA120B">
        <w:t>.0.</w:t>
      </w:r>
      <w:r w:rsidR="009A3F31">
        <w:t>1</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327322">
      <w:pPr>
        <w:pStyle w:val="Heading3"/>
        <w:tabs>
          <w:tab w:val="clear" w:pos="720"/>
          <w:tab w:val="left" w:pos="1701"/>
        </w:tabs>
      </w:pPr>
      <w:bookmarkStart w:id="111" w:name="_Toc3556942"/>
      <w:bookmarkStart w:id="112" w:name="_Toc26921031"/>
      <w:r w:rsidRPr="007055D9">
        <w:t>Unit System</w:t>
      </w:r>
      <w:bookmarkEnd w:id="111"/>
      <w:bookmarkEnd w:id="112"/>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r w:rsidR="006F1928"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r w:rsidR="006F1928" w:rsidRPr="00DC10DA">
              <w:rPr>
                <w:sz w:val="18"/>
                <w:szCs w:val="20"/>
              </w:rPr>
              <w:t>kN</w:t>
            </w:r>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single" w:sz="8" w:space="0" w:color="000000"/>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bl>
    <w:p w14:paraId="1DCB925A" w14:textId="1BA6CD3A" w:rsidR="006F1928" w:rsidRDefault="006F1928" w:rsidP="00C04963">
      <w:pPr>
        <w:pStyle w:val="Caption"/>
        <w:spacing w:before="120"/>
      </w:pPr>
      <w:bookmarkStart w:id="113" w:name="_Toc3566410"/>
      <w:bookmarkStart w:id="114" w:name="_Toc26921252"/>
      <w:r>
        <w:t xml:space="preserve">Table </w:t>
      </w:r>
      <w:r w:rsidR="00D43112">
        <w:fldChar w:fldCharType="begin"/>
      </w:r>
      <w:r w:rsidR="00D43112">
        <w:instrText xml:space="preserve"> SEQ Table \* ARABIC </w:instrText>
      </w:r>
      <w:r w:rsidR="00D43112">
        <w:fldChar w:fldCharType="separate"/>
      </w:r>
      <w:r w:rsidR="00020F25">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13"/>
      <w:bookmarkEnd w:id="114"/>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&lt;xmcf xmlns:xsi=</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gramStart"/>
      <w:r>
        <w:t>xsi:</w:t>
      </w:r>
      <w:proofErr w:type="gramEnd"/>
      <w:r>
        <w:t>noNamespaceSchemaLocation=</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04C2C0BB" w:rsidR="00AC3B52" w:rsidRDefault="00AC3B52" w:rsidP="00C04963">
      <w:pPr>
        <w:pStyle w:val="XMLCode"/>
        <w:keepNext/>
        <w:keepLines/>
      </w:pPr>
      <w:r>
        <w:t xml:space="preserve">    &lt;</w:t>
      </w:r>
      <w:proofErr w:type="gramStart"/>
      <w:r>
        <w:t>version</w:t>
      </w:r>
      <w:proofErr w:type="gramEnd"/>
      <w:r>
        <w:t xml:space="preserve">&gt; </w:t>
      </w:r>
      <w:r w:rsidR="009A3F31">
        <w:t>3</w:t>
      </w:r>
      <w:r w:rsidR="009A3F31" w:rsidRPr="00BA120B">
        <w:t>.0.</w:t>
      </w:r>
      <w:r w:rsidR="009A3F31">
        <w:t>1</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115" w:name="_Toc339013871"/>
      <w:bookmarkStart w:id="116" w:name="_Toc3556943"/>
      <w:bookmarkStart w:id="117" w:name="_Toc26921032"/>
      <w:r w:rsidRPr="007055D9">
        <w:t>Application</w:t>
      </w:r>
      <w:r w:rsidR="007070CD" w:rsidRPr="007055D9">
        <w:t>,</w:t>
      </w:r>
      <w:r w:rsidRPr="007055D9">
        <w:t xml:space="preserve"> User </w:t>
      </w:r>
      <w:r w:rsidR="007070CD" w:rsidRPr="007055D9">
        <w:t xml:space="preserve">and Process </w:t>
      </w:r>
      <w:r w:rsidRPr="007055D9">
        <w:t>Specific Data</w:t>
      </w:r>
      <w:bookmarkEnd w:id="115"/>
      <w:bookmarkEnd w:id="116"/>
      <w:bookmarkEnd w:id="117"/>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307AE44B"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327322">
      <w:pPr>
        <w:pStyle w:val="Heading3"/>
        <w:tabs>
          <w:tab w:val="clear" w:pos="720"/>
          <w:tab w:val="num" w:pos="1701"/>
        </w:tabs>
      </w:pPr>
      <w:bookmarkStart w:id="118" w:name="_Toc413359565"/>
      <w:bookmarkStart w:id="119" w:name="_Ref414560122"/>
      <w:bookmarkStart w:id="120" w:name="_Ref414563183"/>
      <w:bookmarkStart w:id="121" w:name="_Ref414571476"/>
      <w:bookmarkStart w:id="122" w:name="_Ref428530906"/>
      <w:bookmarkStart w:id="123" w:name="_Ref429050591"/>
      <w:bookmarkStart w:id="124" w:name="_Ref429053268"/>
      <w:bookmarkStart w:id="125" w:name="_Toc3556944"/>
      <w:bookmarkStart w:id="126" w:name="_Toc26921033"/>
      <w:r w:rsidRPr="007055D9">
        <w:t xml:space="preserve">User Specific Data </w:t>
      </w:r>
      <w:r w:rsidRPr="00E70284">
        <w:rPr>
          <w:rFonts w:ascii="Courier New" w:hAnsi="Courier New" w:cs="Courier New"/>
          <w:b w:val="0"/>
          <w:sz w:val="26"/>
          <w:szCs w:val="28"/>
          <w:lang w:eastAsia="de-DE"/>
        </w:rPr>
        <w:t>&lt;appdata&gt;</w:t>
      </w:r>
      <w:bookmarkEnd w:id="118"/>
      <w:bookmarkEnd w:id="119"/>
      <w:bookmarkEnd w:id="120"/>
      <w:bookmarkEnd w:id="121"/>
      <w:bookmarkEnd w:id="122"/>
      <w:bookmarkEnd w:id="123"/>
      <w:bookmarkEnd w:id="124"/>
      <w:bookmarkEnd w:id="125"/>
      <w:bookmarkEnd w:id="126"/>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35831D83" w:rsidR="00787E83" w:rsidRPr="007055D9" w:rsidRDefault="008B4D9E" w:rsidP="00EB4BFC">
      <w:pPr>
        <w:pStyle w:val="Caption"/>
        <w:spacing w:before="120"/>
      </w:pPr>
      <w:bookmarkStart w:id="127" w:name="_Toc3566411"/>
      <w:bookmarkStart w:id="128" w:name="_Toc26921253"/>
      <w:r>
        <w:t xml:space="preserve">Table </w:t>
      </w:r>
      <w:r w:rsidR="00D43112">
        <w:fldChar w:fldCharType="begin"/>
      </w:r>
      <w:r w:rsidR="00D43112">
        <w:instrText xml:space="preserve"> SEQ Table \* ARABIC </w:instrText>
      </w:r>
      <w:r w:rsidR="00D43112">
        <w:fldChar w:fldCharType="separate"/>
      </w:r>
      <w:r w:rsidR="00020F25">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27"/>
      <w:bookmarkEnd w:id="128"/>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proofErr w:type="gramStart"/>
      <w:r>
        <w:t>&lt;?xml</w:t>
      </w:r>
      <w:proofErr w:type="gramEnd"/>
      <w:r>
        <w:t xml:space="preserve">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gramStart"/>
      <w:r w:rsidRPr="0033379A">
        <w:rPr>
          <w:lang w:val="fr-FR"/>
        </w:rPr>
        <w:t>xmcf</w:t>
      </w:r>
      <w:proofErr w:type="gramEnd"/>
      <w:r w:rsidRPr="0033379A">
        <w:rPr>
          <w:lang w:val="fr-FR"/>
        </w:rPr>
        <w:t xml:space="preserve">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r w:rsidRPr="0033379A">
        <w:rPr>
          <w:lang w:val="fr-FR"/>
        </w:rPr>
        <w:t>xmlns:MEDINA=</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r w:rsidRPr="00795D4D">
        <w:rPr>
          <w:lang w:val="fr-FR"/>
        </w:rPr>
        <w:t>xsi:schemaLocation=</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gramStart"/>
      <w:r w:rsidRPr="00795D4D">
        <w:rPr>
          <w:lang w:val="fr-FR"/>
        </w:rPr>
        <w:t>xsi:</w:t>
      </w:r>
      <w:proofErr w:type="gramEnd"/>
      <w:r w:rsidRPr="00795D4D">
        <w:rPr>
          <w:lang w:val="fr-FR"/>
        </w:rPr>
        <w:t>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2A7DD995" w:rsidR="00901447" w:rsidRDefault="00901447" w:rsidP="00901447">
      <w:pPr>
        <w:pStyle w:val="XMLCode"/>
      </w:pPr>
      <w:r>
        <w:t xml:space="preserve">    &lt;</w:t>
      </w:r>
      <w:proofErr w:type="gramStart"/>
      <w:r>
        <w:t>version</w:t>
      </w:r>
      <w:proofErr w:type="gramEnd"/>
      <w:r>
        <w:t xml:space="preserve">&gt; </w:t>
      </w:r>
      <w:r w:rsidR="009A3F31">
        <w:t>3</w:t>
      </w:r>
      <w:r w:rsidR="009A3F31" w:rsidRPr="00BA120B">
        <w:t>.0.</w:t>
      </w:r>
      <w:r w:rsidR="009A3F31">
        <w:t>1</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proofErr w:type="gramStart"/>
      <w:r>
        <w:t>&lt;?xml</w:t>
      </w:r>
      <w:proofErr w:type="gramEnd"/>
      <w:r>
        <w:t xml:space="preserve">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gramStart"/>
      <w:r w:rsidRPr="0033379A">
        <w:rPr>
          <w:lang w:val="fr-FR"/>
        </w:rPr>
        <w:t>xmcf</w:t>
      </w:r>
      <w:proofErr w:type="gramEnd"/>
      <w:r w:rsidRPr="0033379A">
        <w:rPr>
          <w:lang w:val="fr-FR"/>
        </w:rPr>
        <w:t xml:space="preserve">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r w:rsidRPr="0033379A">
        <w:rPr>
          <w:b/>
          <w:color w:val="0070C0"/>
          <w:lang w:val="fr-FR"/>
        </w:rPr>
        <w:t>xmlns:MEDINA=</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r w:rsidRPr="00795D4D">
        <w:rPr>
          <w:b/>
          <w:color w:val="0070C0"/>
          <w:lang w:val="fr-FR"/>
        </w:rPr>
        <w:t>xsi:schemaLocation=</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gramStart"/>
      <w:r w:rsidRPr="00795D4D">
        <w:rPr>
          <w:lang w:val="fr-FR"/>
        </w:rPr>
        <w:t>xsi:</w:t>
      </w:r>
      <w:proofErr w:type="gramEnd"/>
      <w:r w:rsidRPr="00795D4D">
        <w:rPr>
          <w:lang w:val="fr-FR"/>
        </w:rPr>
        <w:t>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55EEBB59" w:rsidR="00901447" w:rsidRDefault="00901447" w:rsidP="00901447">
      <w:pPr>
        <w:pStyle w:val="XMLCode"/>
      </w:pPr>
      <w:r>
        <w:t xml:space="preserve">    &lt;</w:t>
      </w:r>
      <w:proofErr w:type="gramStart"/>
      <w:r>
        <w:t>version</w:t>
      </w:r>
      <w:proofErr w:type="gramEnd"/>
      <w:r>
        <w:t xml:space="preserve">&gt; </w:t>
      </w:r>
      <w:r w:rsidR="009A3F31">
        <w:t>3</w:t>
      </w:r>
      <w:r w:rsidR="009A3F31" w:rsidRPr="00BA120B">
        <w:t>.0.</w:t>
      </w:r>
      <w:r w:rsidR="009A3F31">
        <w:t>1</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w:t>
      </w:r>
      <w:proofErr w:type="gramStart"/>
      <w:r>
        <w:t>seamweld</w:t>
      </w:r>
      <w:proofErr w:type="gram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w:t>
      </w:r>
      <w:proofErr w:type="gramStart"/>
      <w:r w:rsidRPr="007A0F9F">
        <w:rPr>
          <w:b/>
          <w:color w:val="0070C0"/>
        </w:rPr>
        <w:t>appdata</w:t>
      </w:r>
      <w:proofErr w:type="gramEnd"/>
      <w:r w:rsidRPr="007A0F9F">
        <w:rPr>
          <w:b/>
          <w:color w:val="0070C0"/>
        </w:rPr>
        <w:t>&gt;</w:t>
      </w:r>
    </w:p>
    <w:p w14:paraId="6B28AA94" w14:textId="35AF2F37" w:rsidR="007A0F9F" w:rsidRPr="007A0F9F" w:rsidRDefault="007A0F9F" w:rsidP="007A0F9F">
      <w:pPr>
        <w:pStyle w:val="XMLCode"/>
        <w:rPr>
          <w:b/>
          <w:color w:val="0070C0"/>
        </w:rPr>
      </w:pPr>
      <w:r w:rsidRPr="007A0F9F">
        <w:rPr>
          <w:b/>
          <w:color w:val="0070C0"/>
        </w:rPr>
        <w:t xml:space="preserve">                    &lt;MEDINA xmlns=</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17DA4FC8" w:rsidR="00787E83" w:rsidRPr="007055D9" w:rsidRDefault="00787E83" w:rsidP="00887351">
      <w:pPr>
        <w:pStyle w:val="Heading4"/>
      </w:pPr>
      <w:bookmarkStart w:id="129" w:name="_Finite_Element_Specific"/>
      <w:bookmarkStart w:id="130" w:name="_Ref414560131"/>
      <w:bookmarkStart w:id="131" w:name="_Toc3556945"/>
      <w:bookmarkStart w:id="132" w:name="_Toc26921034"/>
      <w:bookmarkEnd w:id="129"/>
      <w:r w:rsidRPr="007055D9">
        <w:t xml:space="preserve">Finite Element Specific Data </w:t>
      </w:r>
      <w:r w:rsidRPr="00E366F9">
        <w:rPr>
          <w:rFonts w:ascii="Courier New" w:hAnsi="Courier New" w:cs="Courier New"/>
        </w:rPr>
        <w:t>&lt;femdata</w:t>
      </w:r>
      <w:r w:rsidR="00660A64">
        <w:rPr>
          <w:rFonts w:ascii="Courier New" w:hAnsi="Courier New" w:cs="Courier New"/>
        </w:rPr>
        <w:t>/</w:t>
      </w:r>
      <w:r w:rsidRPr="00E366F9">
        <w:rPr>
          <w:rFonts w:ascii="Courier New" w:hAnsi="Courier New" w:cs="Courier New"/>
        </w:rPr>
        <w:t>&gt;</w:t>
      </w:r>
      <w:bookmarkEnd w:id="130"/>
      <w:bookmarkEnd w:id="131"/>
      <w:bookmarkEnd w:id="132"/>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AE76F60"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672BAF86" w:rsidR="000C2483" w:rsidRDefault="000C2483" w:rsidP="009D267A">
      <w:pPr>
        <w:jc w:val="both"/>
      </w:pP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3050BDD2" w:rsidR="00D02A58" w:rsidRDefault="00D02A58" w:rsidP="009D267A">
      <w:pPr>
        <w:jc w:val="both"/>
      </w:pPr>
      <w:r>
        <w:t>This solver naming should be taken from FATXML version 1.</w:t>
      </w:r>
      <w:r w:rsidR="00660A64">
        <w:t>2 R2</w:t>
      </w:r>
      <w:r>
        <w:t xml:space="preserve"> (as current version) which are the following</w:t>
      </w:r>
      <w:del w:id="133" w:author="nick" w:date="2019-12-19T18:57:00Z">
        <w:r w:rsidDel="00796847">
          <w:delText>s</w:delText>
        </w:r>
      </w:del>
      <w:r>
        <w:t>:</w:t>
      </w:r>
      <w:r w:rsidR="006E4DF4">
        <w:rPr>
          <w:rStyle w:val="FootnoteReference"/>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ootnoteReference"/>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t>ABAQUS</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lastRenderedPageBreak/>
        <w:t>FEMFAT</w:t>
      </w:r>
    </w:p>
    <w:p w14:paraId="1FDA9E92" w14:textId="1733F7E1" w:rsidR="000C2483" w:rsidRDefault="000C2483" w:rsidP="000C2483">
      <w:r w:rsidRPr="007055D9">
        <w:t xml:space="preserve">XML-specification of </w:t>
      </w:r>
      <w:r w:rsidRPr="000E3149">
        <w:rPr>
          <w:rFonts w:ascii="Courier New" w:hAnsi="Courier New" w:cs="Courier New"/>
          <w:b/>
          <w:i/>
          <w:sz w:val="18"/>
          <w:szCs w:val="18"/>
        </w:rPr>
        <w:t>&lt;femdata</w:t>
      </w:r>
      <w:r w:rsidR="00931838">
        <w:rPr>
          <w:rFonts w:ascii="Courier New" w:hAnsi="Courier New" w:cs="Courier New"/>
          <w:b/>
          <w:i/>
          <w:sz w:val="18"/>
          <w:szCs w:val="18"/>
        </w:rPr>
        <w:t>/</w:t>
      </w:r>
      <w:r w:rsidRPr="000E3149">
        <w:rPr>
          <w:rFonts w:ascii="Courier New" w:hAnsi="Courier New" w:cs="Courier New"/>
          <w:b/>
          <w:i/>
          <w:sz w:val="18"/>
          <w:szCs w:val="18"/>
        </w:rPr>
        <w:t>&gt;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210A9096" w:rsidR="00FE07F4" w:rsidRDefault="00EB1021" w:rsidP="005D241A">
      <w:pPr>
        <w:pStyle w:val="Caption"/>
        <w:spacing w:before="120"/>
        <w:rPr>
          <w:lang w:val="en-GB"/>
        </w:rPr>
      </w:pPr>
      <w:bookmarkStart w:id="134" w:name="_Toc3566412"/>
      <w:bookmarkStart w:id="135" w:name="_Toc26921254"/>
      <w:r>
        <w:t xml:space="preserve">Table </w:t>
      </w:r>
      <w:r w:rsidR="00D43112">
        <w:fldChar w:fldCharType="begin"/>
      </w:r>
      <w:r w:rsidR="00D43112">
        <w:instrText xml:space="preserve"> SEQ Table \* ARABIC </w:instrText>
      </w:r>
      <w:r w:rsidR="00D43112">
        <w:fldChar w:fldCharType="separate"/>
      </w:r>
      <w:r w:rsidR="00020F25">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134"/>
      <w:bookmarkEnd w:id="135"/>
    </w:p>
    <w:p w14:paraId="7CFA5C39" w14:textId="372D66F0" w:rsidR="00525E47" w:rsidRPr="00FE07F4" w:rsidRDefault="00525E47" w:rsidP="00525E47">
      <w:pPr>
        <w:jc w:val="both"/>
        <w:rPr>
          <w:lang w:val="en-GB"/>
        </w:rPr>
      </w:pPr>
      <w:commentRangeStart w:id="136"/>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follows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commentRangeEnd w:id="136"/>
      <w:r w:rsidR="0035369C">
        <w:rPr>
          <w:rStyle w:val="CommentReference"/>
          <w:lang w:eastAsia="x-none"/>
        </w:rPr>
        <w:commentReference w:id="136"/>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520A4A35"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068AA704" w:rsidR="005C59E0" w:rsidRDefault="009D4711" w:rsidP="005D241A">
      <w:pPr>
        <w:pStyle w:val="Caption"/>
        <w:spacing w:before="120"/>
      </w:pPr>
      <w:bookmarkStart w:id="137" w:name="_Toc3566413"/>
      <w:bookmarkStart w:id="138" w:name="_Toc26921255"/>
      <w:r>
        <w:t xml:space="preserve">Table </w:t>
      </w:r>
      <w:r w:rsidR="00D43112">
        <w:fldChar w:fldCharType="begin"/>
      </w:r>
      <w:r w:rsidR="00D43112">
        <w:instrText xml:space="preserve"> SEQ Table \* ARABIC </w:instrText>
      </w:r>
      <w:r w:rsidR="00D43112">
        <w:fldChar w:fldCharType="separate"/>
      </w:r>
      <w:r w:rsidR="00020F25">
        <w:rPr>
          <w:noProof/>
        </w:rPr>
        <w:t>5</w:t>
      </w:r>
      <w:r w:rsidR="00D43112">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137"/>
      <w:bookmarkEnd w:id="138"/>
    </w:p>
    <w:p w14:paraId="2C1D4033" w14:textId="2F3BC651"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FE3D90" w:rsidRDefault="002B06B9" w:rsidP="002B06B9">
      <w:pPr>
        <w:pStyle w:val="ListParagraph"/>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gramStart"/>
      <w:r w:rsidRPr="00821FC2">
        <w:rPr>
          <w:b/>
          <w:color w:val="0070C0"/>
        </w:rPr>
        <w:t>femdata</w:t>
      </w:r>
      <w:proofErr w:type="gram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proofErr w:type="gramStart"/>
      <w:r w:rsidR="002B06B9">
        <w:rPr>
          <w:b/>
          <w:color w:val="0070C0"/>
        </w:rPr>
        <w:t>entity</w:t>
      </w:r>
      <w:proofErr w:type="gramEnd"/>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Heading2"/>
      </w:pPr>
      <w:bookmarkStart w:id="139" w:name="_Toc373504790"/>
      <w:bookmarkStart w:id="140" w:name="_Toc373505008"/>
      <w:bookmarkStart w:id="141" w:name="_Toc339013872"/>
      <w:bookmarkStart w:id="142" w:name="_Ref414560151"/>
      <w:bookmarkStart w:id="143" w:name="_Toc3556946"/>
      <w:bookmarkStart w:id="144" w:name="_Toc26921035"/>
      <w:bookmarkEnd w:id="139"/>
      <w:bookmarkEnd w:id="140"/>
      <w:r w:rsidRPr="007055D9">
        <w:lastRenderedPageBreak/>
        <w:t>Connection Data</w:t>
      </w:r>
      <w:bookmarkEnd w:id="141"/>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42"/>
      <w:bookmarkEnd w:id="143"/>
      <w:bookmarkEnd w:id="144"/>
    </w:p>
    <w:p w14:paraId="44532124" w14:textId="1FFE184D"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020F25">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020F25">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2F4EF39B"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020F25">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374F61A" w:rsidR="00680DB0" w:rsidRPr="007055D9" w:rsidRDefault="00206E87" w:rsidP="00206E87">
      <w:pPr>
        <w:pStyle w:val="Caption"/>
        <w:spacing w:before="120"/>
      </w:pPr>
      <w:bookmarkStart w:id="145" w:name="_Toc3566416"/>
      <w:bookmarkStart w:id="146" w:name="_Toc26921256"/>
      <w:r>
        <w:t xml:space="preserve">Table </w:t>
      </w:r>
      <w:r>
        <w:fldChar w:fldCharType="begin"/>
      </w:r>
      <w:r>
        <w:instrText xml:space="preserve"> SEQ Table \* ARABIC </w:instrText>
      </w:r>
      <w:r>
        <w:fldChar w:fldCharType="separate"/>
      </w:r>
      <w:r w:rsidR="00020F25">
        <w:rPr>
          <w:noProof/>
        </w:rPr>
        <w:t>6</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45"/>
      <w:bookmarkEnd w:id="14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1DCE8F71" w:rsidR="006F1928" w:rsidRDefault="00206E87" w:rsidP="00206E87">
      <w:pPr>
        <w:pStyle w:val="Caption"/>
        <w:spacing w:before="120"/>
        <w:rPr>
          <w:b w:val="0"/>
          <w:lang w:eastAsia="x-none"/>
        </w:rPr>
      </w:pPr>
      <w:bookmarkStart w:id="147" w:name="_Toc3566417"/>
      <w:bookmarkStart w:id="148" w:name="_Toc26921257"/>
      <w:r>
        <w:t xml:space="preserve">Table </w:t>
      </w:r>
      <w:r>
        <w:fldChar w:fldCharType="begin"/>
      </w:r>
      <w:r>
        <w:instrText xml:space="preserve"> SEQ Table \* ARABIC </w:instrText>
      </w:r>
      <w:r>
        <w:fldChar w:fldCharType="separate"/>
      </w:r>
      <w:r w:rsidR="00020F25">
        <w:rPr>
          <w:noProof/>
        </w:rPr>
        <w:t>7</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47"/>
      <w:bookmarkEnd w:id="148"/>
    </w:p>
    <w:p w14:paraId="5FDE492F" w14:textId="77777777" w:rsidR="006F1928" w:rsidRPr="00FD64A6" w:rsidRDefault="006F1928" w:rsidP="006F1928">
      <w:pPr>
        <w:keepNext/>
        <w:rPr>
          <w:b/>
          <w:i/>
          <w:lang w:eastAsia="x-none"/>
        </w:rPr>
      </w:pPr>
      <w:r w:rsidRPr="00FD64A6">
        <w:rPr>
          <w:b/>
          <w:i/>
          <w:lang w:eastAsia="x-none"/>
        </w:rPr>
        <w:t xml:space="preserve">Remarks: </w:t>
      </w:r>
    </w:p>
    <w:p w14:paraId="6DAA8CAD" w14:textId="77777777" w:rsidR="006F1928" w:rsidRPr="00504BAD" w:rsidRDefault="006F1928" w:rsidP="00FD64A6">
      <w:pPr>
        <w:numPr>
          <w:ilvl w:val="0"/>
          <w:numId w:val="17"/>
        </w:numPr>
        <w:ind w:left="709" w:hanging="349"/>
        <w:jc w:val="both"/>
        <w:rPr>
          <w:szCs w:val="22"/>
          <w:lang w:eastAsia="x-none"/>
        </w:rPr>
      </w:pPr>
      <w:r w:rsidRPr="00504BAD">
        <w:rPr>
          <w:szCs w:val="22"/>
          <w:lang w:eastAsia="x-none"/>
        </w:rPr>
        <w:t>A</w:t>
      </w:r>
      <w:r w:rsidRPr="00504BAD">
        <w:rPr>
          <w:rFonts w:cs="Arial"/>
          <w:szCs w:val="22"/>
        </w:rPr>
        <w:t xml:space="preserve">n empty or missing </w:t>
      </w:r>
      <w:r w:rsidRPr="00504BAD">
        <w:rPr>
          <w:rFonts w:ascii="Courier New" w:hAnsi="Courier New" w:cs="Courier New"/>
          <w:b/>
          <w:i/>
          <w:sz w:val="18"/>
          <w:szCs w:val="18"/>
        </w:rPr>
        <w:t>&lt;connected_to&gt;</w:t>
      </w:r>
      <w:r w:rsidRPr="00504BAD">
        <w:rPr>
          <w:rFonts w:cs="Arial"/>
          <w:szCs w:val="22"/>
        </w:rPr>
        <w:t xml:space="preserve"> (meaning a connection according only to geometric neighborhood) is </w:t>
      </w:r>
      <w:r w:rsidRPr="00504BAD">
        <w:rPr>
          <w:rFonts w:cs="Arial"/>
          <w:i/>
          <w:szCs w:val="22"/>
        </w:rPr>
        <w:t>not</w:t>
      </w:r>
      <w:r w:rsidRPr="00504BAD">
        <w:rPr>
          <w:rFonts w:cs="Arial"/>
          <w:szCs w:val="22"/>
        </w:rPr>
        <w:t xml:space="preserve"> allowed by the standard. However, systems may import such files with warnings. </w:t>
      </w:r>
    </w:p>
    <w:p w14:paraId="42E3CBAC" w14:textId="77777777" w:rsidR="006F1928" w:rsidRPr="008F5F84" w:rsidRDefault="006F1928" w:rsidP="00FD64A6">
      <w:pPr>
        <w:pStyle w:val="ListParagraph"/>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Heading3"/>
        <w:tabs>
          <w:tab w:val="clear" w:pos="720"/>
          <w:tab w:val="num" w:pos="1701"/>
        </w:tabs>
      </w:pPr>
      <w:bookmarkStart w:id="149" w:name="_Ref432343981"/>
      <w:bookmarkStart w:id="150" w:name="_Toc3556947"/>
      <w:bookmarkStart w:id="151" w:name="_Toc26921036"/>
      <w:r w:rsidRPr="007055D9">
        <w:t xml:space="preserve">Connected </w:t>
      </w:r>
      <w:r w:rsidR="00A101BB" w:rsidRPr="007055D9">
        <w:t>Objects</w:t>
      </w:r>
      <w:bookmarkEnd w:id="149"/>
      <w:bookmarkEnd w:id="150"/>
      <w:bookmarkEnd w:id="151"/>
      <w:r w:rsidR="00A101BB" w:rsidRPr="007055D9">
        <w:t xml:space="preserve"> </w:t>
      </w:r>
    </w:p>
    <w:p w14:paraId="5B753AFE" w14:textId="7395437F"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020F25">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59D32C98" w:rsidR="004C7100" w:rsidRDefault="004C7100" w:rsidP="004C7100">
      <w:pPr>
        <w:pStyle w:val="Caption"/>
        <w:spacing w:before="120"/>
      </w:pPr>
      <w:bookmarkStart w:id="152" w:name="_Toc3566418"/>
      <w:bookmarkStart w:id="153" w:name="_Toc26921258"/>
      <w:bookmarkStart w:id="154" w:name="_Ref371942385"/>
      <w:r>
        <w:t xml:space="preserve">Table </w:t>
      </w:r>
      <w:r>
        <w:fldChar w:fldCharType="begin"/>
      </w:r>
      <w:r>
        <w:instrText xml:space="preserve"> SEQ Table \* ARABIC </w:instrText>
      </w:r>
      <w:r>
        <w:fldChar w:fldCharType="separate"/>
      </w:r>
      <w:r w:rsidR="00020F25">
        <w:rPr>
          <w:noProof/>
        </w:rPr>
        <w:t>8</w:t>
      </w:r>
      <w:r>
        <w:fldChar w:fldCharType="end"/>
      </w:r>
      <w:r>
        <w:t xml:space="preserve">: </w:t>
      </w:r>
      <w:r w:rsidR="00F92FB3">
        <w:t xml:space="preserve">Nested elements of </w:t>
      </w:r>
      <w:r w:rsidR="00F92FB3" w:rsidRPr="00F92FB3">
        <w:rPr>
          <w:rStyle w:val="elementdeftypeChar"/>
          <w:b/>
        </w:rPr>
        <w:t>&lt;connected_to&gt;</w:t>
      </w:r>
      <w:bookmarkEnd w:id="152"/>
      <w:bookmarkEnd w:id="153"/>
    </w:p>
    <w:p w14:paraId="6E0C7858" w14:textId="77777777" w:rsidR="00A33BC7" w:rsidRPr="007055D9" w:rsidRDefault="00543B6B" w:rsidP="00860E71">
      <w:pPr>
        <w:pStyle w:val="Heading4"/>
      </w:pPr>
      <w:bookmarkStart w:id="155" w:name="_Ref428791371"/>
      <w:bookmarkStart w:id="156" w:name="_Ref428891357"/>
      <w:bookmarkStart w:id="157" w:name="_Ref428892751"/>
      <w:bookmarkStart w:id="158" w:name="_Toc3556948"/>
      <w:bookmarkStart w:id="159" w:name="_Toc26921037"/>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154"/>
      <w:bookmarkEnd w:id="155"/>
      <w:bookmarkEnd w:id="156"/>
      <w:bookmarkEnd w:id="157"/>
      <w:bookmarkEnd w:id="158"/>
      <w:bookmarkEnd w:id="159"/>
    </w:p>
    <w:p w14:paraId="6F71B85C" w14:textId="1B72F2B7" w:rsidR="00FA12FD" w:rsidRPr="007055D9" w:rsidRDefault="00FA12FD" w:rsidP="003103A4">
      <w:pPr>
        <w:jc w:val="both"/>
      </w:pPr>
      <w:r w:rsidRPr="007055D9">
        <w:t xml:space="preserve">In χMCF, a part may refer to one CAx part or one CAE property, as well. However, if both attributes </w:t>
      </w:r>
      <w:r w:rsidR="00194316">
        <w:t>"</w:t>
      </w:r>
      <w:r w:rsidRPr="007055D9">
        <w:t>label</w:t>
      </w:r>
      <w:r w:rsidR="00194316">
        <w:t>"</w:t>
      </w:r>
      <w:r w:rsidRPr="007055D9">
        <w:t xml:space="preserve"> and </w:t>
      </w:r>
      <w:r w:rsidR="00194316">
        <w:t>"</w:t>
      </w:r>
      <w:r w:rsidRPr="007055D9">
        <w:t>pid</w:t>
      </w:r>
      <w:r w:rsidR="00194316">
        <w:t>"</w:t>
      </w:r>
      <w:r w:rsidRPr="007055D9">
        <w:t xml:space="preserve"> are present, the label governs.</w:t>
      </w:r>
    </w:p>
    <w:p w14:paraId="78BA8CF1" w14:textId="77777777"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or a </w:t>
      </w:r>
      <w:proofErr w:type="gramStart"/>
      <w:r w:rsidR="00A33BC7" w:rsidRPr="00446313">
        <w:rPr>
          <w:rFonts w:ascii="Courier New" w:hAnsi="Courier New" w:cs="Courier New"/>
          <w:i/>
          <w:sz w:val="18"/>
          <w:szCs w:val="18"/>
        </w:rPr>
        <w:t>pid</w:t>
      </w:r>
      <w:proofErr w:type="gramEnd"/>
      <w:r w:rsidR="00A33BC7" w:rsidRPr="007055D9">
        <w:t xml:space="preserve"> (property id)</w:t>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27BDEC91" w14:textId="77777777" w:rsidR="006B3C5E" w:rsidRDefault="00F1012F" w:rsidP="003103A4">
      <w:pPr>
        <w:jc w:val="both"/>
      </w:pPr>
      <w:r w:rsidRPr="007055D9">
        <w:lastRenderedPageBreak/>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FA12FD" w:rsidRPr="007055D9" w14:paraId="4D8E5B59" w14:textId="77777777" w:rsidTr="002F2FED">
        <w:trPr>
          <w:trHeight w:val="355"/>
        </w:trPr>
        <w:tc>
          <w:tcPr>
            <w:tcW w:w="1258" w:type="dxa"/>
            <w:shd w:val="clear" w:color="auto" w:fill="auto"/>
          </w:tcPr>
          <w:p w14:paraId="19691106" w14:textId="77777777" w:rsidR="00FA12FD" w:rsidRPr="003103A4" w:rsidRDefault="00FA12FD" w:rsidP="00C77DBD">
            <w:pPr>
              <w:keepNext/>
              <w:rPr>
                <w:sz w:val="20"/>
                <w:szCs w:val="20"/>
              </w:rPr>
            </w:pPr>
            <w:r w:rsidRPr="003103A4">
              <w:rPr>
                <w:sz w:val="20"/>
                <w:szCs w:val="20"/>
              </w:rPr>
              <w:t>label</w:t>
            </w:r>
          </w:p>
        </w:tc>
        <w:tc>
          <w:tcPr>
            <w:tcW w:w="1855" w:type="dxa"/>
          </w:tcPr>
          <w:p w14:paraId="6EBECA06" w14:textId="77777777" w:rsidR="00FA12FD" w:rsidRPr="003103A4" w:rsidRDefault="00446313" w:rsidP="00C77DBD">
            <w:pPr>
              <w:keepNext/>
              <w:rPr>
                <w:sz w:val="20"/>
                <w:szCs w:val="20"/>
              </w:rPr>
            </w:pPr>
            <w:r w:rsidRPr="003103A4">
              <w:rPr>
                <w:sz w:val="20"/>
                <w:szCs w:val="20"/>
              </w:rPr>
              <w:t>A</w:t>
            </w:r>
            <w:r w:rsidR="00FA12FD" w:rsidRPr="003103A4">
              <w:rPr>
                <w:sz w:val="20"/>
                <w:szCs w:val="20"/>
              </w:rPr>
              <w:t>lphanumeric</w:t>
            </w:r>
          </w:p>
        </w:tc>
        <w:tc>
          <w:tcPr>
            <w:tcW w:w="1560" w:type="dxa"/>
            <w:shd w:val="clear" w:color="auto" w:fill="auto"/>
          </w:tcPr>
          <w:p w14:paraId="285946E3" w14:textId="77777777" w:rsidR="00FA12FD" w:rsidRPr="003103A4" w:rsidRDefault="003103A4" w:rsidP="00C77DBD">
            <w:pPr>
              <w:keepNext/>
              <w:rPr>
                <w:sz w:val="20"/>
                <w:szCs w:val="20"/>
              </w:rPr>
            </w:pPr>
            <w:r w:rsidRPr="003103A4">
              <w:rPr>
                <w:sz w:val="20"/>
                <w:szCs w:val="20"/>
              </w:rPr>
              <w:t>A</w:t>
            </w:r>
            <w:r w:rsidR="00FA12FD" w:rsidRPr="003103A4">
              <w:rPr>
                <w:sz w:val="20"/>
                <w:szCs w:val="20"/>
              </w:rPr>
              <w:t>lphanumeric</w:t>
            </w:r>
          </w:p>
        </w:tc>
        <w:tc>
          <w:tcPr>
            <w:tcW w:w="1134" w:type="dxa"/>
            <w:shd w:val="clear" w:color="auto" w:fill="auto"/>
          </w:tcPr>
          <w:p w14:paraId="04012BF0"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3BFF55E1" w14:textId="77777777" w:rsidR="00FA12FD" w:rsidRPr="003103A4" w:rsidRDefault="00FA12FD" w:rsidP="00C77DBD">
            <w:pPr>
              <w:keepNext/>
              <w:rPr>
                <w:sz w:val="20"/>
                <w:szCs w:val="20"/>
              </w:rPr>
            </w:pPr>
            <w:r w:rsidRPr="003103A4">
              <w:rPr>
                <w:sz w:val="20"/>
                <w:szCs w:val="20"/>
              </w:rPr>
              <w:t>Optional, if pid is present.</w:t>
            </w:r>
          </w:p>
        </w:tc>
      </w:tr>
      <w:tr w:rsidR="00FA12FD" w:rsidRPr="007055D9" w14:paraId="6797C8D1" w14:textId="77777777" w:rsidTr="002F2FED">
        <w:trPr>
          <w:trHeight w:val="363"/>
        </w:trPr>
        <w:tc>
          <w:tcPr>
            <w:tcW w:w="1258" w:type="dxa"/>
            <w:shd w:val="clear" w:color="auto" w:fill="auto"/>
          </w:tcPr>
          <w:p w14:paraId="69535187" w14:textId="77777777" w:rsidR="00FA12FD" w:rsidRPr="003103A4" w:rsidRDefault="00FA12FD" w:rsidP="00C77DBD">
            <w:pPr>
              <w:keepNext/>
              <w:rPr>
                <w:sz w:val="20"/>
                <w:szCs w:val="20"/>
              </w:rPr>
            </w:pPr>
            <w:r w:rsidRPr="003103A4">
              <w:rPr>
                <w:sz w:val="20"/>
                <w:szCs w:val="20"/>
              </w:rPr>
              <w:t>pid</w:t>
            </w:r>
          </w:p>
        </w:tc>
        <w:tc>
          <w:tcPr>
            <w:tcW w:w="1855" w:type="dxa"/>
          </w:tcPr>
          <w:p w14:paraId="3C6B8CF9" w14:textId="77777777" w:rsidR="00FA12FD" w:rsidRPr="003103A4" w:rsidRDefault="00446313" w:rsidP="00C77DBD">
            <w:pPr>
              <w:keepNext/>
              <w:rPr>
                <w:sz w:val="20"/>
                <w:szCs w:val="20"/>
              </w:rPr>
            </w:pPr>
            <w:r w:rsidRPr="003103A4">
              <w:rPr>
                <w:sz w:val="20"/>
                <w:szCs w:val="20"/>
              </w:rPr>
              <w:t>I</w:t>
            </w:r>
            <w:r w:rsidR="00FA12FD" w:rsidRPr="003103A4">
              <w:rPr>
                <w:sz w:val="20"/>
                <w:szCs w:val="20"/>
              </w:rPr>
              <w:t>nteger</w:t>
            </w:r>
          </w:p>
        </w:tc>
        <w:tc>
          <w:tcPr>
            <w:tcW w:w="1560" w:type="dxa"/>
            <w:shd w:val="clear" w:color="auto" w:fill="auto"/>
          </w:tcPr>
          <w:p w14:paraId="050BF9A3"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37749923"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0F23B307" w14:textId="77777777" w:rsidR="00FA12FD" w:rsidRPr="003103A4" w:rsidRDefault="00FA12FD" w:rsidP="004C7100">
            <w:pPr>
              <w:keepNext/>
              <w:rPr>
                <w:sz w:val="20"/>
                <w:szCs w:val="20"/>
              </w:rPr>
            </w:pPr>
            <w:r w:rsidRPr="003103A4">
              <w:rPr>
                <w:sz w:val="20"/>
                <w:szCs w:val="20"/>
              </w:rPr>
              <w:t>Optional, if label is present.</w:t>
            </w:r>
          </w:p>
        </w:tc>
      </w:tr>
    </w:tbl>
    <w:p w14:paraId="44FFD962" w14:textId="3BB9E95B" w:rsidR="004C7100" w:rsidRDefault="004C7100" w:rsidP="004C7100">
      <w:pPr>
        <w:pStyle w:val="Caption"/>
        <w:spacing w:before="120"/>
      </w:pPr>
      <w:bookmarkStart w:id="160" w:name="_Toc3566419"/>
      <w:bookmarkStart w:id="161" w:name="_Toc26921259"/>
      <w:r>
        <w:t xml:space="preserve">Table </w:t>
      </w:r>
      <w:r>
        <w:fldChar w:fldCharType="begin"/>
      </w:r>
      <w:r>
        <w:instrText xml:space="preserve"> SEQ Table \* ARABIC </w:instrText>
      </w:r>
      <w:r>
        <w:fldChar w:fldCharType="separate"/>
      </w:r>
      <w:r w:rsidR="00020F25">
        <w:rPr>
          <w:noProof/>
        </w:rPr>
        <w:t>9</w:t>
      </w:r>
      <w:r>
        <w:fldChar w:fldCharType="end"/>
      </w:r>
      <w:r>
        <w:t xml:space="preserve">: </w:t>
      </w:r>
      <w:r w:rsidR="002A02AE">
        <w:t xml:space="preserve">Attributes of element </w:t>
      </w:r>
      <w:r w:rsidR="002A02AE" w:rsidRPr="002A02AE">
        <w:rPr>
          <w:rStyle w:val="elementdeftypeChar"/>
          <w:b/>
        </w:rPr>
        <w:t>&lt;part/&gt;</w:t>
      </w:r>
      <w:bookmarkEnd w:id="160"/>
      <w:bookmarkEnd w:id="161"/>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gramStart"/>
      <w:r w:rsidR="007824EE" w:rsidRPr="006B3C5E">
        <w:rPr>
          <w:b/>
          <w:color w:val="0070C0"/>
        </w:rPr>
        <w:t>pid</w:t>
      </w:r>
      <w:proofErr w:type="gram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3453B9">
      <w:pPr>
        <w:pStyle w:val="XMLCode"/>
      </w:pPr>
      <w:r>
        <w:t>&lt;/connected_to&gt;</w:t>
      </w:r>
    </w:p>
    <w:p w14:paraId="2FA6014F" w14:textId="77777777" w:rsidR="003453B9" w:rsidRDefault="003453B9" w:rsidP="003453B9">
      <w:pPr>
        <w:pStyle w:val="XMLCode"/>
      </w:pPr>
    </w:p>
    <w:p w14:paraId="0E8D1231" w14:textId="77777777" w:rsidR="00F1012F" w:rsidRPr="007055D9" w:rsidRDefault="00543B6B" w:rsidP="00F1012F">
      <w:pPr>
        <w:pStyle w:val="Heading4"/>
      </w:pPr>
      <w:bookmarkStart w:id="162" w:name="_Toc3556949"/>
      <w:bookmarkStart w:id="163" w:name="_Toc26921038"/>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162"/>
      <w:bookmarkEnd w:id="163"/>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6B578CF1" w:rsidR="002C7187" w:rsidRDefault="002C7187" w:rsidP="005D241A">
      <w:pPr>
        <w:pStyle w:val="Caption"/>
        <w:spacing w:before="120"/>
      </w:pPr>
      <w:bookmarkStart w:id="164" w:name="_Toc3566420"/>
      <w:bookmarkStart w:id="165" w:name="_Toc26921260"/>
      <w:r>
        <w:t xml:space="preserve">Table </w:t>
      </w:r>
      <w:r w:rsidR="00D43112">
        <w:fldChar w:fldCharType="begin"/>
      </w:r>
      <w:r w:rsidR="00D43112">
        <w:instrText xml:space="preserve"> SEQ Table \* ARABIC </w:instrText>
      </w:r>
      <w:r w:rsidR="00D43112">
        <w:fldChar w:fldCharType="separate"/>
      </w:r>
      <w:r w:rsidR="00020F25">
        <w:rPr>
          <w:noProof/>
        </w:rPr>
        <w:t>10</w:t>
      </w:r>
      <w:r w:rsidR="00D43112">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164"/>
      <w:bookmarkEnd w:id="165"/>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&lt;assy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pPr>
      <w:r>
        <w:t>&lt;/connected_to&gt;</w:t>
      </w: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gramStart"/>
      <w:r w:rsidRPr="00CC7960">
        <w:rPr>
          <w:b/>
          <w:color w:val="0070C0"/>
        </w:rPr>
        <w:t>pid</w:t>
      </w:r>
      <w:proofErr w:type="gram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pPr>
      <w:r>
        <w:t>&lt;/connected_to&gt;</w:t>
      </w: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08579C97" w14:textId="22792925" w:rsidR="004E7FC4" w:rsidRPr="00CC7960" w:rsidRDefault="004E7FC4" w:rsidP="004E7FC4">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1B78DF">
      <w:pPr>
        <w:pStyle w:val="XMLCode"/>
        <w:rPr>
          <w:b/>
          <w:color w:val="0070C0"/>
        </w:rPr>
      </w:pPr>
      <w:r>
        <w:t xml:space="preserve">    </w:t>
      </w:r>
      <w:r w:rsidR="001B78DF" w:rsidRPr="009551A5">
        <w:rPr>
          <w:b/>
          <w:color w:val="0070C0"/>
        </w:rPr>
        <w:t>&lt;assy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22D4B319" w:rsidR="009569E0" w:rsidRPr="00CC7960" w:rsidRDefault="009569E0" w:rsidP="009569E0">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gramStart"/>
      <w:r w:rsidR="003E2E28" w:rsidRPr="00CC7960">
        <w:rPr>
          <w:b/>
          <w:color w:val="0070C0"/>
        </w:rPr>
        <w:t>pid</w:t>
      </w:r>
      <w:proofErr w:type="gram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9569E0">
      <w:pPr>
        <w:pStyle w:val="XMLCode"/>
        <w:rPr>
          <w:b/>
          <w:color w:val="0070C0"/>
        </w:rPr>
      </w:pPr>
      <w:r>
        <w:t xml:space="preserve">    </w:t>
      </w:r>
      <w:r w:rsidRPr="009551A5">
        <w:rPr>
          <w:b/>
          <w:color w:val="0070C0"/>
        </w:rPr>
        <w:t>&lt;assy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9569E0">
      <w:pPr>
        <w:pStyle w:val="XMLCode"/>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9569E0">
      <w:pPr>
        <w:pStyle w:val="XMLCode"/>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9569E0">
      <w:pPr>
        <w:pStyle w:val="XMLCode"/>
        <w:rPr>
          <w:b/>
          <w:color w:val="0070C0"/>
        </w:rPr>
      </w:pPr>
      <w:r w:rsidRPr="009551A5">
        <w:rPr>
          <w:b/>
          <w:color w:val="0070C0"/>
        </w:rPr>
        <w:t xml:space="preserve">    &lt;/assy&gt;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Heading4"/>
      </w:pPr>
      <w:bookmarkStart w:id="166" w:name="_Toc21650806"/>
      <w:bookmarkStart w:id="167" w:name="_Ref21651717"/>
      <w:bookmarkStart w:id="168" w:name="_Toc26921039"/>
      <w:r>
        <w:t>Special Topological situations</w:t>
      </w:r>
      <w:bookmarkEnd w:id="166"/>
      <w:bookmarkEnd w:id="167"/>
      <w:bookmarkEnd w:id="168"/>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758592" behindDoc="0" locked="0" layoutInCell="1" allowOverlap="1" wp14:anchorId="3B82B4DF" wp14:editId="0C3BFE8C">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176129" w:rsidRPr="003A0545" w:rsidRDefault="00176129" w:rsidP="00C5158C">
                            <w:pPr>
                              <w:pStyle w:val="Caption"/>
                              <w:rPr>
                                <w:noProof/>
                                <w:szCs w:val="24"/>
                              </w:rPr>
                            </w:pPr>
                            <w:bookmarkStart w:id="169" w:name="_Ref21650472"/>
                            <w:bookmarkStart w:id="170" w:name="_Toc21650945"/>
                            <w:bookmarkStart w:id="171" w:name="_Toc26921177"/>
                            <w:r>
                              <w:t xml:space="preserve">Figure </w:t>
                            </w:r>
                            <w:r>
                              <w:fldChar w:fldCharType="begin"/>
                            </w:r>
                            <w:r>
                              <w:instrText xml:space="preserve"> SEQ Figure \* ARABIC </w:instrText>
                            </w:r>
                            <w:r>
                              <w:fldChar w:fldCharType="separate"/>
                            </w:r>
                            <w:r>
                              <w:rPr>
                                <w:noProof/>
                              </w:rPr>
                              <w:t>7</w:t>
                            </w:r>
                            <w:r>
                              <w:fldChar w:fldCharType="end"/>
                            </w:r>
                            <w:bookmarkEnd w:id="169"/>
                            <w:r>
                              <w:t>: special topologies</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176129" w:rsidRPr="003A0545" w:rsidRDefault="00176129" w:rsidP="00C5158C">
                      <w:pPr>
                        <w:pStyle w:val="Caption"/>
                        <w:rPr>
                          <w:noProof/>
                          <w:szCs w:val="24"/>
                        </w:rPr>
                      </w:pPr>
                      <w:bookmarkStart w:id="172" w:name="_Ref21650472"/>
                      <w:bookmarkStart w:id="173" w:name="_Toc21650945"/>
                      <w:bookmarkStart w:id="174" w:name="_Toc26921177"/>
                      <w:r>
                        <w:t xml:space="preserve">Figure </w:t>
                      </w:r>
                      <w:r>
                        <w:fldChar w:fldCharType="begin"/>
                      </w:r>
                      <w:r>
                        <w:instrText xml:space="preserve"> SEQ Figure \* ARABIC </w:instrText>
                      </w:r>
                      <w:r>
                        <w:fldChar w:fldCharType="separate"/>
                      </w:r>
                      <w:r>
                        <w:rPr>
                          <w:noProof/>
                        </w:rPr>
                        <w:t>7</w:t>
                      </w:r>
                      <w:r>
                        <w:fldChar w:fldCharType="end"/>
                      </w:r>
                      <w:bookmarkEnd w:id="172"/>
                      <w:r>
                        <w:t>: special topologies</w:t>
                      </w:r>
                      <w:bookmarkEnd w:id="173"/>
                      <w:bookmarkEnd w:id="174"/>
                    </w:p>
                  </w:txbxContent>
                </v:textbox>
                <w10:wrap type="square"/>
              </v:shape>
            </w:pict>
          </mc:Fallback>
        </mc:AlternateContent>
      </w:r>
      <w:r>
        <w:rPr>
          <w:noProof/>
          <w:lang w:eastAsia="en-US"/>
        </w:rPr>
        <w:drawing>
          <wp:anchor distT="0" distB="0" distL="114300" distR="114300" simplePos="0" relativeHeight="251753472" behindDoc="0" locked="0" layoutInCell="1" allowOverlap="1" wp14:anchorId="5F7A6F24" wp14:editId="74A0F7B4">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Paragraph"/>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Paragraph"/>
        <w:numPr>
          <w:ilvl w:val="0"/>
          <w:numId w:val="61"/>
        </w:numPr>
        <w:rPr>
          <w:lang w:val="en-US"/>
        </w:rPr>
      </w:pPr>
      <w:proofErr w:type="gramStart"/>
      <w:r w:rsidRPr="0033379A">
        <w:rPr>
          <w:lang w:val="en-US"/>
        </w:rPr>
        <w:t>some</w:t>
      </w:r>
      <w:proofErr w:type="gramEnd"/>
      <w:r w:rsidRPr="0033379A">
        <w:rPr>
          <w:lang w:val="en-US"/>
        </w:rPr>
        <w:t xml:space="preserve"> parts may be involved more than once in </w:t>
      </w:r>
      <w:r w:rsidR="00245D29">
        <w:rPr>
          <w:lang w:val="en-US"/>
        </w:rPr>
        <w:t>the same</w:t>
      </w:r>
      <w:r w:rsidRPr="0033379A">
        <w:rPr>
          <w:lang w:val="en-US"/>
        </w:rPr>
        <w:t>joint (self-connected joint).</w:t>
      </w:r>
    </w:p>
    <w:p w14:paraId="178F1FE4" w14:textId="1B9D260E" w:rsidR="00C5158C" w:rsidRPr="0033379A" w:rsidRDefault="00C5158C" w:rsidP="00C5158C">
      <w:pPr>
        <w:pStyle w:val="ListParagraph"/>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Paragraph"/>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Paragraph"/>
        <w:numPr>
          <w:ilvl w:val="1"/>
          <w:numId w:val="61"/>
        </w:numPr>
        <w:rPr>
          <w:lang w:val="en-US"/>
        </w:rPr>
      </w:pPr>
      <w:proofErr w:type="gramStart"/>
      <w:r>
        <w:rPr>
          <w:lang w:val="en-US"/>
        </w:rPr>
        <w:t>or</w:t>
      </w:r>
      <w:proofErr w:type="gramEnd"/>
      <w:r>
        <w:rPr>
          <w:lang w:val="en-US"/>
        </w:rPr>
        <w:t xml:space="preserve">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5A96B7F7" w:rsidR="00C5158C" w:rsidRDefault="00C5158C" w:rsidP="00C5158C">
      <w:r>
        <w:lastRenderedPageBreak/>
        <w:t xml:space="preserve">In </w:t>
      </w:r>
      <w:r>
        <w:fldChar w:fldCharType="begin"/>
      </w:r>
      <w:r>
        <w:instrText xml:space="preserve"> REF _Ref21650472 \h </w:instrText>
      </w:r>
      <w:r>
        <w:fldChar w:fldCharType="separate"/>
      </w:r>
      <w:r w:rsidR="00020F25">
        <w:t xml:space="preserve">Figure </w:t>
      </w:r>
      <w:r w:rsidR="00020F25">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w:t>
      </w:r>
      <w:proofErr w:type="gramStart"/>
      <w:r w:rsidR="007F2E66">
        <w:t>!--</w:t>
      </w:r>
      <w:proofErr w:type="gramEnd"/>
      <w:r w:rsidR="007F2E66">
        <w:t xml:space="preserve">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w:t>
      </w:r>
      <w:proofErr w:type="gramStart"/>
      <w:r w:rsidR="007F2E66">
        <w:t>!--</w:t>
      </w:r>
      <w:proofErr w:type="gramEnd"/>
      <w:r w:rsidR="007F2E66">
        <w:t xml:space="preserve">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Heading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w:t>
      </w:r>
      <w:proofErr w:type="gramStart"/>
      <w:r w:rsidRPr="009F6133">
        <w:rPr>
          <w:rFonts w:ascii="Courier New" w:hAnsi="Courier New" w:cs="Courier New"/>
          <w:b/>
          <w:i/>
          <w:sz w:val="18"/>
          <w:szCs w:val="18"/>
        </w:rPr>
        <w:t>stacking</w:t>
      </w:r>
      <w:proofErr w:type="gramEnd"/>
      <w:r w:rsidRPr="009F6133">
        <w:rPr>
          <w:rFonts w:ascii="Courier New" w:hAnsi="Courier New" w:cs="Courier New"/>
          <w:b/>
          <w:i/>
          <w:sz w:val="18"/>
          <w:szCs w:val="18"/>
        </w:rPr>
        <w:t>&gt;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C5158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C5158C">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C5158C">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C5158C">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C5158C">
            <w:pPr>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C5158C">
            <w:pPr>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C5158C">
            <w:pPr>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C5158C">
            <w:pPr>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C5158C">
            <w:pPr>
              <w:rPr>
                <w:sz w:val="20"/>
                <w:szCs w:val="20"/>
              </w:rPr>
            </w:pPr>
            <w:r w:rsidRPr="003103A4">
              <w:rPr>
                <w:sz w:val="20"/>
                <w:szCs w:val="20"/>
              </w:rPr>
              <w:t>-</w:t>
            </w:r>
          </w:p>
        </w:tc>
      </w:tr>
    </w:tbl>
    <w:p w14:paraId="075537A7" w14:textId="4A6C0130" w:rsidR="00C5158C" w:rsidRDefault="00C5158C" w:rsidP="00C5158C">
      <w:pPr>
        <w:pStyle w:val="Caption"/>
        <w:spacing w:before="120"/>
        <w:rPr>
          <w:rStyle w:val="elementdeftypeChar"/>
          <w:b/>
        </w:rPr>
      </w:pPr>
      <w:bookmarkStart w:id="175" w:name="_Toc21651031"/>
      <w:bookmarkStart w:id="176" w:name="_Toc26921261"/>
      <w:r>
        <w:t xml:space="preserve">Table </w:t>
      </w:r>
      <w:r>
        <w:fldChar w:fldCharType="begin"/>
      </w:r>
      <w:r>
        <w:instrText xml:space="preserve"> SEQ Table \* ARABIC </w:instrText>
      </w:r>
      <w:r>
        <w:fldChar w:fldCharType="separate"/>
      </w:r>
      <w:r w:rsidR="00020F25">
        <w:rPr>
          <w:noProof/>
        </w:rPr>
        <w:t>11</w:t>
      </w:r>
      <w:r>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175"/>
      <w:bookmarkEnd w:id="176"/>
    </w:p>
    <w:p w14:paraId="6B44B584" w14:textId="77777777" w:rsidR="00C5158C" w:rsidRPr="007055D9" w:rsidRDefault="00C5158C" w:rsidP="00C5158C">
      <w:pPr>
        <w:keepNext/>
        <w:widowControl w:val="0"/>
      </w:pPr>
      <w:proofErr w:type="gramStart"/>
      <w:r>
        <w:t>and</w:t>
      </w:r>
      <w:proofErr w:type="gramEnd"/>
      <w:r>
        <w:t xml:space="preserve">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r>
              <w:rPr>
                <w:sz w:val="20"/>
                <w:szCs w:val="20"/>
              </w:rPr>
              <w:t>nr_levels</w:t>
            </w:r>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proofErr w:type="gramStart"/>
            <w:r>
              <w:rPr>
                <w:sz w:val="20"/>
                <w:szCs w:val="20"/>
              </w:rPr>
              <w:t>if</w:t>
            </w:r>
            <w:proofErr w:type="gramEnd"/>
            <w:r>
              <w:rPr>
                <w:sz w:val="20"/>
                <w:szCs w:val="20"/>
              </w:rPr>
              <w:t xml:space="preserve">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122445EE" w:rsidR="00C5158C" w:rsidRDefault="00C5158C" w:rsidP="00C5158C">
      <w:pPr>
        <w:pStyle w:val="Caption"/>
      </w:pPr>
      <w:bookmarkStart w:id="177" w:name="_Toc21651032"/>
      <w:bookmarkStart w:id="178" w:name="_Toc26921262"/>
      <w:r>
        <w:t xml:space="preserve">Table </w:t>
      </w:r>
      <w:r>
        <w:fldChar w:fldCharType="begin"/>
      </w:r>
      <w:r>
        <w:instrText xml:space="preserve"> SEQ Table \* ARABIC </w:instrText>
      </w:r>
      <w:r>
        <w:fldChar w:fldCharType="separate"/>
      </w:r>
      <w:r w:rsidR="00020F25">
        <w:rPr>
          <w:noProof/>
        </w:rPr>
        <w:t>12</w:t>
      </w:r>
      <w:r>
        <w:fldChar w:fldCharType="end"/>
      </w:r>
      <w:r>
        <w:t>: Attributes of &lt;stacking&gt;</w:t>
      </w:r>
      <w:bookmarkEnd w:id="177"/>
      <w:bookmarkEnd w:id="178"/>
    </w:p>
    <w:p w14:paraId="6362C457" w14:textId="77777777" w:rsidR="00C5158C" w:rsidRDefault="00C5158C" w:rsidP="00C5158C">
      <w:pPr>
        <w:numPr>
          <w:ilvl w:val="0"/>
          <w:numId w:val="22"/>
        </w:numPr>
        <w:spacing w:before="120"/>
        <w:jc w:val="both"/>
      </w:pPr>
      <w:r>
        <w:rPr>
          <w:rFonts w:ascii="Courier New" w:hAnsi="Courier New" w:cs="Courier New"/>
          <w:b/>
          <w:i/>
          <w:sz w:val="18"/>
        </w:rPr>
        <w:t>nr_levels</w:t>
      </w:r>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r>
              <w:rPr>
                <w:sz w:val="20"/>
                <w:szCs w:val="20"/>
              </w:rPr>
              <w:t>part_index</w:t>
            </w:r>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1CDCB9C6" w:rsidR="00C5158C" w:rsidRDefault="00C5158C" w:rsidP="00C5158C">
      <w:pPr>
        <w:pStyle w:val="Caption"/>
      </w:pPr>
      <w:bookmarkStart w:id="179" w:name="_Toc21651033"/>
      <w:bookmarkStart w:id="180" w:name="_Toc26921263"/>
      <w:r>
        <w:t xml:space="preserve">Table </w:t>
      </w:r>
      <w:r>
        <w:fldChar w:fldCharType="begin"/>
      </w:r>
      <w:r>
        <w:instrText xml:space="preserve"> SEQ Table \* ARABIC </w:instrText>
      </w:r>
      <w:r>
        <w:fldChar w:fldCharType="separate"/>
      </w:r>
      <w:r w:rsidR="00020F25">
        <w:rPr>
          <w:noProof/>
        </w:rPr>
        <w:t>13</w:t>
      </w:r>
      <w:r>
        <w:fldChar w:fldCharType="end"/>
      </w:r>
      <w:r>
        <w:t>: Attributes of &lt;level&gt;</w:t>
      </w:r>
      <w:bookmarkEnd w:id="179"/>
      <w:bookmarkEnd w:id="180"/>
    </w:p>
    <w:p w14:paraId="55108C25" w14:textId="6BC1A5D1" w:rsidR="00C5158C" w:rsidRDefault="00C5158C" w:rsidP="00C5158C">
      <w:pPr>
        <w:numPr>
          <w:ilvl w:val="0"/>
          <w:numId w:val="22"/>
        </w:numPr>
        <w:spacing w:before="120"/>
        <w:jc w:val="both"/>
      </w:pPr>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rsidR="00020F25">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proofErr w:type="gramStart"/>
      <w:r w:rsidRPr="00C164FF">
        <w:rPr>
          <w:rFonts w:ascii="Courier New" w:hAnsi="Courier New" w:cs="Courier New"/>
          <w:b/>
          <w:i/>
          <w:sz w:val="18"/>
        </w:rPr>
        <w:t>order</w:t>
      </w:r>
      <w:proofErr w:type="gramEnd"/>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273C74C1" w14:textId="7EFC030A" w:rsidR="00C20A54" w:rsidRPr="00C20A54" w:rsidRDefault="00C20A54" w:rsidP="00C5158C">
      <w:pPr>
        <w:keepLines/>
        <w:spacing w:before="240"/>
        <w:jc w:val="both"/>
        <w:rPr>
          <w:szCs w:val="22"/>
        </w:rPr>
      </w:pPr>
      <w:r w:rsidRPr="00C20A54">
        <w:rPr>
          <w:szCs w:val="22"/>
        </w:rPr>
        <w:t>Restriction “</w:t>
      </w:r>
      <w:r w:rsidRPr="00C20A54">
        <w:rPr>
          <w:rFonts w:ascii="Courier New" w:hAnsi="Courier New" w:cs="Courier New"/>
          <w:b/>
          <w:i/>
          <w:sz w:val="18"/>
        </w:rPr>
        <w:t>nr_levels</w:t>
      </w:r>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element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Pr>
          <w:szCs w:val="22"/>
        </w:rPr>
        <w:t xml:space="preserve"> </w:t>
      </w:r>
      <w:r w:rsidRPr="00C20A54">
        <w:rPr>
          <w:i/>
          <w:szCs w:val="22"/>
        </w:rPr>
        <w:t>must not</w:t>
      </w:r>
      <w:r>
        <w:rPr>
          <w:szCs w:val="22"/>
        </w:rPr>
        <w:t xml:space="preserve"> be used, if the connection </w:t>
      </w:r>
      <w:del w:id="181" w:author="nick" w:date="2019-12-19T19:41:00Z">
        <w:r w:rsidDel="002A3F86">
          <w:rPr>
            <w:szCs w:val="22"/>
          </w:rPr>
          <w:delText>does not contain self-connection</w:delText>
        </w:r>
      </w:del>
      <w:ins w:id="182" w:author="nick" w:date="2019-12-19T19:41:00Z">
        <w:r w:rsidR="002A3F86">
          <w:rPr>
            <w:szCs w:val="22"/>
          </w:rPr>
          <w:t>is</w:t>
        </w:r>
      </w:ins>
      <w:ins w:id="183" w:author="nick" w:date="2019-12-19T19:42:00Z">
        <w:r w:rsidR="002A3F86">
          <w:rPr>
            <w:szCs w:val="22"/>
          </w:rPr>
          <w:t xml:space="preserve"> not self-connected</w:t>
        </w:r>
      </w:ins>
      <w:r>
        <w:rPr>
          <w:szCs w:val="22"/>
        </w:rPr>
        <w:t xml:space="preserve">. </w:t>
      </w: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5A1F92F8"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020F25">
        <w:t xml:space="preserve">Figure </w:t>
      </w:r>
      <w:r w:rsidR="00020F25">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w:t>
      </w:r>
      <w:proofErr w:type="gramStart"/>
      <w:r w:rsidRPr="00D96E28">
        <w:rPr>
          <w:rFonts w:cs="Courier New"/>
          <w:color w:val="FF0000"/>
          <w:sz w:val="15"/>
          <w:szCs w:val="15"/>
        </w:rPr>
        <w:t>!--</w:t>
      </w:r>
      <w:proofErr w:type="gramEnd"/>
      <w:r w:rsidRPr="00D96E28">
        <w:rPr>
          <w:rFonts w:cs="Courier New"/>
          <w:color w:val="FF0000"/>
          <w:sz w:val="15"/>
          <w:szCs w:val="15"/>
        </w:rPr>
        <w:t xml:space="preserve">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w:t>
      </w:r>
      <w:proofErr w:type="gramStart"/>
      <w:r w:rsidRPr="00D96E28">
        <w:rPr>
          <w:rFonts w:cs="Courier New"/>
          <w:color w:val="FF0000"/>
          <w:sz w:val="15"/>
          <w:szCs w:val="15"/>
        </w:rPr>
        <w:t>!--</w:t>
      </w:r>
      <w:proofErr w:type="gramEnd"/>
      <w:r w:rsidRPr="00D96E28">
        <w:rPr>
          <w:rFonts w:cs="Courier New"/>
          <w:color w:val="FF0000"/>
          <w:sz w:val="15"/>
          <w:szCs w:val="15"/>
        </w:rPr>
        <w:t xml:space="preserve">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&lt;connection_list&gt;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&lt;/connection_list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6A518FA6" w:rsidR="00C5158C" w:rsidRPr="0003690A" w:rsidRDefault="00C5158C" w:rsidP="00C5158C">
      <w:pPr>
        <w:keepNext/>
        <w:keepLines/>
        <w:spacing w:before="120"/>
      </w:pPr>
      <w:r>
        <w:fldChar w:fldCharType="begin"/>
      </w:r>
      <w:r>
        <w:instrText xml:space="preserve"> REF _Ref21650472 \h </w:instrText>
      </w:r>
      <w:r>
        <w:fldChar w:fldCharType="separate"/>
      </w:r>
      <w:r w:rsidR="00020F25">
        <w:t xml:space="preserve">Figure </w:t>
      </w:r>
      <w:r w:rsidR="00020F25">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w:t>
      </w:r>
      <w:proofErr w:type="gramStart"/>
      <w:r w:rsidRPr="000E2A23">
        <w:rPr>
          <w:rFonts w:cs="Courier New"/>
          <w:color w:val="FF0000"/>
          <w:sz w:val="15"/>
          <w:szCs w:val="15"/>
        </w:rPr>
        <w:t>!--</w:t>
      </w:r>
      <w:proofErr w:type="gramEnd"/>
      <w:r w:rsidRPr="000E2A23">
        <w:rPr>
          <w:rFonts w:cs="Courier New"/>
          <w:color w:val="FF0000"/>
          <w:sz w:val="15"/>
          <w:szCs w:val="15"/>
        </w:rPr>
        <w:t xml:space="preserve">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w:t>
      </w:r>
      <w:proofErr w:type="gramStart"/>
      <w:r w:rsidRPr="000E2A23">
        <w:rPr>
          <w:rFonts w:cs="Courier New"/>
          <w:color w:val="FF0000"/>
          <w:sz w:val="15"/>
          <w:szCs w:val="15"/>
        </w:rPr>
        <w:t>!--</w:t>
      </w:r>
      <w:proofErr w:type="gramEnd"/>
      <w:r w:rsidRPr="000E2A23">
        <w:rPr>
          <w:rFonts w:cs="Courier New"/>
          <w:color w:val="FF0000"/>
          <w:sz w:val="15"/>
          <w:szCs w:val="15"/>
        </w:rPr>
        <w:t xml:space="preserve">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&lt;connection_list&gt;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lastRenderedPageBreak/>
        <w:t xml:space="preserve">              ...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&lt;/connection_list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Heading3"/>
      </w:pPr>
      <w:bookmarkStart w:id="184" w:name="_Ref414608310"/>
      <w:bookmarkStart w:id="185" w:name="_Toc3556950"/>
      <w:bookmarkStart w:id="186" w:name="_Toc26921040"/>
      <w:r>
        <w:t xml:space="preserve">Contacts and </w:t>
      </w:r>
      <w:r w:rsidR="004B7C8B">
        <w:t>F</w:t>
      </w:r>
      <w:r w:rsidR="004B7C8B" w:rsidRPr="004B7C8B">
        <w:t>riction</w:t>
      </w:r>
      <w:bookmarkEnd w:id="184"/>
      <w:bookmarkEnd w:id="185"/>
      <w:bookmarkEnd w:id="186"/>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proofErr w:type="gramStart"/>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w:t>
      </w:r>
      <w:proofErr w:type="gramEnd"/>
      <w:r w:rsidRPr="0030552A">
        <w:rPr>
          <w:szCs w:val="22"/>
        </w:rPr>
        <w:t xml:space="preserve">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187" w:name="_Ref414841585"/>
      <w:bookmarkStart w:id="188" w:name="_Toc3556951"/>
      <w:bookmarkStart w:id="189" w:name="_Toc26921041"/>
      <w:r w:rsidRPr="00880D5C">
        <w:rPr>
          <w:szCs w:val="26"/>
        </w:rPr>
        <w:t xml:space="preserve">Element </w:t>
      </w:r>
      <w:r w:rsidRPr="00880D5C">
        <w:rPr>
          <w:rFonts w:ascii="Courier New" w:hAnsi="Courier New" w:cs="Courier New"/>
          <w:b w:val="0"/>
          <w:i/>
          <w:szCs w:val="26"/>
        </w:rPr>
        <w:t>&lt;contact_list/&gt;</w:t>
      </w:r>
      <w:bookmarkEnd w:id="187"/>
      <w:bookmarkEnd w:id="188"/>
      <w:bookmarkEnd w:id="189"/>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commentRangeStart w:id="190"/>
            <w:del w:id="191" w:author="nick" w:date="2019-12-19T20:35:00Z">
              <w:r w:rsidDel="00A66FA9">
                <w:rPr>
                  <w:sz w:val="20"/>
                  <w:szCs w:val="20"/>
                </w:rPr>
                <w:delText xml:space="preserve">Any set (= non-ordered pair) of physical contact partners must not appear more than once within a </w:delText>
              </w:r>
              <w:r w:rsidDel="00A66FA9">
                <w:rPr>
                  <w:rFonts w:ascii="Courier New" w:hAnsi="Courier New" w:cs="Courier New"/>
                  <w:b/>
                  <w:bCs/>
                  <w:i/>
                  <w:sz w:val="18"/>
                  <w:szCs w:val="18"/>
                </w:rPr>
                <w:delText>&lt;contact_list/&gt;</w:delText>
              </w:r>
              <w:r w:rsidDel="00A66FA9">
                <w:rPr>
                  <w:sz w:val="20"/>
                  <w:szCs w:val="20"/>
                </w:rPr>
                <w:delText xml:space="preserve">. </w:delText>
              </w:r>
              <w:commentRangeEnd w:id="190"/>
              <w:r w:rsidR="00A66FA9" w:rsidDel="00A66FA9">
                <w:rPr>
                  <w:rStyle w:val="CommentReference"/>
                  <w:lang w:eastAsia="x-none"/>
                </w:rPr>
                <w:commentReference w:id="190"/>
              </w:r>
            </w:del>
          </w:p>
        </w:tc>
      </w:tr>
    </w:tbl>
    <w:p w14:paraId="2E829EE4" w14:textId="3E1F58CF" w:rsidR="001C74F6" w:rsidRDefault="001C74F6" w:rsidP="00543B6B">
      <w:pPr>
        <w:pStyle w:val="Caption"/>
        <w:spacing w:before="120"/>
      </w:pPr>
      <w:bookmarkStart w:id="192" w:name="_Toc414573794"/>
      <w:bookmarkStart w:id="193" w:name="_Toc3566421"/>
      <w:bookmarkStart w:id="194" w:name="_Toc26921264"/>
      <w:r>
        <w:t xml:space="preserve">Table </w:t>
      </w:r>
      <w:r w:rsidR="00D43112">
        <w:fldChar w:fldCharType="begin"/>
      </w:r>
      <w:r w:rsidR="00D43112">
        <w:instrText xml:space="preserve"> SEQ Table \* ARABIC </w:instrText>
      </w:r>
      <w:r w:rsidR="00D43112">
        <w:fldChar w:fldCharType="separate"/>
      </w:r>
      <w:r w:rsidR="00020F25">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192"/>
      <w:bookmarkEnd w:id="193"/>
      <w:bookmarkEnd w:id="194"/>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56C2FCB4" w:rsidR="00745248" w:rsidRPr="00880D5C" w:rsidRDefault="00745248" w:rsidP="00745248">
      <w:pPr>
        <w:pStyle w:val="Heading4"/>
        <w:rPr>
          <w:szCs w:val="26"/>
        </w:rPr>
      </w:pPr>
      <w:bookmarkStart w:id="195" w:name="_Toc3556952"/>
      <w:bookmarkStart w:id="196" w:name="_Toc26921042"/>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195"/>
      <w:bookmarkEnd w:id="196"/>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6CA401FB" w:rsidR="00D05444" w:rsidRDefault="00D05444" w:rsidP="00543B6B">
      <w:pPr>
        <w:pStyle w:val="Caption"/>
        <w:spacing w:before="120"/>
      </w:pPr>
      <w:bookmarkStart w:id="197" w:name="_Toc3566422"/>
      <w:bookmarkStart w:id="198" w:name="_Toc26921265"/>
      <w:r>
        <w:t xml:space="preserve">Table </w:t>
      </w:r>
      <w:r w:rsidR="00D43112">
        <w:fldChar w:fldCharType="begin"/>
      </w:r>
      <w:r w:rsidR="00D43112">
        <w:instrText xml:space="preserve"> SEQ Table \* ARABIC </w:instrText>
      </w:r>
      <w:r w:rsidR="00D43112">
        <w:fldChar w:fldCharType="separate"/>
      </w:r>
      <w:r w:rsidR="00020F25">
        <w:rPr>
          <w:noProof/>
        </w:rPr>
        <w:t>15</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197"/>
      <w:bookmarkEnd w:id="198"/>
      <w:r>
        <w:t xml:space="preserve"> </w:t>
      </w:r>
    </w:p>
    <w:p w14:paraId="78E72DA1" w14:textId="42882334" w:rsidR="00D05444" w:rsidRDefault="00D05444" w:rsidP="00B32797">
      <w:pPr>
        <w:spacing w:before="120"/>
        <w:jc w:val="both"/>
      </w:pPr>
      <w:r>
        <w:lastRenderedPageBreak/>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w:t>
      </w:r>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Heading4"/>
        <w:rPr>
          <w:i/>
        </w:rPr>
      </w:pPr>
      <w:bookmarkStart w:id="199" w:name="_Toc3556953"/>
      <w:bookmarkStart w:id="200" w:name="_Toc26921043"/>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199"/>
      <w:bookmarkEnd w:id="200"/>
    </w:p>
    <w:p w14:paraId="207FF28F" w14:textId="5A43DB8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del w:id="201" w:author="nick" w:date="2019-12-19T20:16:00Z">
        <w:r w:rsidR="00AC1E58" w:rsidRPr="00AC1E58" w:rsidDel="00BE444C">
          <w:rPr>
            <w:rFonts w:cs="Courier New"/>
            <w:szCs w:val="22"/>
          </w:rPr>
          <w:delText>It is referred to</w:delText>
        </w:r>
        <w:r w:rsidR="005373EC" w:rsidRPr="005373EC" w:rsidDel="00BE444C">
          <w:rPr>
            <w:rFonts w:cs="Courier New"/>
            <w:szCs w:val="22"/>
          </w:rPr>
          <w:delText xml:space="preserve"> </w:delText>
        </w:r>
        <w:r w:rsidR="005373EC" w:rsidDel="00BE444C">
          <w:rPr>
            <w:rFonts w:cs="Courier New"/>
            <w:szCs w:val="22"/>
          </w:rPr>
          <w:delText xml:space="preserve">by </w:delText>
        </w:r>
        <w:r w:rsidR="00AC1E58" w:rsidDel="00BE444C">
          <w:rPr>
            <w:rFonts w:cs="Courier New"/>
            <w:szCs w:val="22"/>
          </w:rPr>
          <w:delText>an</w:delText>
        </w:r>
        <w:r w:rsidR="005373EC" w:rsidDel="00BE444C">
          <w:rPr>
            <w:rFonts w:cs="Courier New"/>
            <w:szCs w:val="22"/>
          </w:rPr>
          <w:delText xml:space="preserve"> attribute label </w:delText>
        </w:r>
        <w:r w:rsidR="00AC1E58" w:rsidDel="00BE444C">
          <w:rPr>
            <w:rFonts w:cs="Courier New"/>
            <w:szCs w:val="22"/>
          </w:rPr>
          <w:delText>or</w:delText>
        </w:r>
        <w:r w:rsidR="005373EC" w:rsidDel="00BE444C">
          <w:rPr>
            <w:rFonts w:cs="Courier New"/>
            <w:szCs w:val="22"/>
          </w:rPr>
          <w:delText xml:space="preserve"> pid</w:delText>
        </w:r>
        <w:r w:rsidR="00AC1E58" w:rsidDel="00BE444C">
          <w:rPr>
            <w:rFonts w:cs="Courier New"/>
            <w:szCs w:val="22"/>
          </w:rPr>
          <w:delText xml:space="preserve">. </w:delText>
        </w:r>
      </w:del>
      <w:r w:rsidR="00AC1E58">
        <w:rPr>
          <w:rFonts w:cs="Courier New"/>
          <w:szCs w:val="22"/>
        </w:rPr>
        <w:t>Only th</w:t>
      </w:r>
      <w:ins w:id="202" w:author="nick" w:date="2019-12-19T20:17:00Z">
        <w:r w:rsidR="00BE444C">
          <w:rPr>
            <w:rFonts w:cs="Courier New"/>
            <w:szCs w:val="22"/>
          </w:rPr>
          <w:t xml:space="preserve">e first level parts </w:t>
        </w:r>
      </w:ins>
      <w:del w:id="203" w:author="nick" w:date="2019-12-19T20:17:00Z">
        <w:r w:rsidR="00AC1E58" w:rsidDel="00BE444C">
          <w:rPr>
            <w:rFonts w:cs="Courier New"/>
            <w:szCs w:val="22"/>
          </w:rPr>
          <w:delText>ose labels or pids are allowed</w:delText>
        </w:r>
        <w:r w:rsidR="006A6AD6" w:rsidDel="00BE444C">
          <w:rPr>
            <w:rFonts w:cs="Courier New"/>
            <w:szCs w:val="22"/>
          </w:rPr>
          <w:delText>,</w:delText>
        </w:r>
        <w:r w:rsidR="00AC1E58" w:rsidDel="00BE444C">
          <w:rPr>
            <w:rFonts w:cs="Courier New"/>
            <w:szCs w:val="22"/>
          </w:rPr>
          <w:delText xml:space="preserve"> </w:delText>
        </w:r>
      </w:del>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ins w:id="204" w:author="nick" w:date="2019-12-19T20:17:00Z">
        <w:r w:rsidR="00BE444C">
          <w:rPr>
            <w:rFonts w:ascii="Courier New" w:hAnsi="Courier New" w:cs="Courier New"/>
            <w:b/>
            <w:i/>
            <w:sz w:val="18"/>
            <w:szCs w:val="18"/>
          </w:rPr>
          <w:t xml:space="preserve"> </w:t>
        </w:r>
        <w:r w:rsidR="00BE444C" w:rsidRPr="00BE444C">
          <w:t>are allowed</w:t>
        </w:r>
      </w:ins>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rsidDel="00BE444C" w14:paraId="38F7413C" w14:textId="42F72396" w:rsidTr="0011065E">
        <w:trPr>
          <w:del w:id="205" w:author="nick" w:date="2019-12-19T20:15:00Z"/>
        </w:trPr>
        <w:tc>
          <w:tcPr>
            <w:tcW w:w="1526" w:type="dxa"/>
            <w:tcBorders>
              <w:top w:val="dotted" w:sz="4" w:space="0" w:color="000000"/>
              <w:left w:val="single" w:sz="8" w:space="0" w:color="000000"/>
              <w:bottom w:val="dotted" w:sz="4" w:space="0" w:color="000000"/>
              <w:right w:val="nil"/>
            </w:tcBorders>
          </w:tcPr>
          <w:p w14:paraId="34E678F7" w14:textId="72FD8A25" w:rsidR="0011065E" w:rsidDel="00BE444C" w:rsidRDefault="0011065E" w:rsidP="00DC526B">
            <w:pPr>
              <w:suppressAutoHyphens/>
              <w:rPr>
                <w:del w:id="206" w:author="nick" w:date="2019-12-19T20:15:00Z"/>
                <w:rFonts w:cs="Calibri"/>
                <w:sz w:val="20"/>
                <w:szCs w:val="20"/>
                <w:lang w:eastAsia="zh-CN"/>
              </w:rPr>
            </w:pPr>
            <w:del w:id="207" w:author="nick" w:date="2019-12-19T20:15:00Z">
              <w:r w:rsidRPr="003103A4" w:rsidDel="00BE444C">
                <w:rPr>
                  <w:sz w:val="20"/>
                  <w:szCs w:val="20"/>
                </w:rPr>
                <w:delText>label</w:delText>
              </w:r>
            </w:del>
          </w:p>
        </w:tc>
        <w:tc>
          <w:tcPr>
            <w:tcW w:w="1538" w:type="dxa"/>
            <w:tcBorders>
              <w:top w:val="dotted" w:sz="4" w:space="0" w:color="000000"/>
              <w:left w:val="single" w:sz="4" w:space="0" w:color="000000"/>
              <w:bottom w:val="dotted" w:sz="4" w:space="0" w:color="000000"/>
              <w:right w:val="nil"/>
            </w:tcBorders>
          </w:tcPr>
          <w:p w14:paraId="08BB6B15" w14:textId="1C77E725" w:rsidR="0011065E" w:rsidRPr="00226A3F" w:rsidDel="00BE444C" w:rsidRDefault="0011065E" w:rsidP="00DC526B">
            <w:pPr>
              <w:suppressAutoHyphens/>
              <w:rPr>
                <w:del w:id="208" w:author="nick" w:date="2019-12-19T20:15:00Z"/>
                <w:sz w:val="20"/>
                <w:szCs w:val="20"/>
              </w:rPr>
            </w:pPr>
            <w:del w:id="209" w:author="nick" w:date="2019-12-19T20:15:00Z">
              <w:r w:rsidRPr="003103A4" w:rsidDel="00BE444C">
                <w:rPr>
                  <w:sz w:val="20"/>
                  <w:szCs w:val="20"/>
                </w:rPr>
                <w:delText>Alphanumeric</w:delText>
              </w:r>
            </w:del>
          </w:p>
        </w:tc>
        <w:tc>
          <w:tcPr>
            <w:tcW w:w="1612" w:type="dxa"/>
            <w:tcBorders>
              <w:top w:val="dotted" w:sz="4" w:space="0" w:color="000000"/>
              <w:left w:val="single" w:sz="4" w:space="0" w:color="000000"/>
              <w:bottom w:val="dotted" w:sz="4" w:space="0" w:color="000000"/>
              <w:right w:val="nil"/>
            </w:tcBorders>
          </w:tcPr>
          <w:p w14:paraId="1907C5D2" w14:textId="628DE1AF" w:rsidR="0011065E" w:rsidDel="00BE444C" w:rsidRDefault="0011065E" w:rsidP="00DC526B">
            <w:pPr>
              <w:suppressAutoHyphens/>
              <w:rPr>
                <w:del w:id="210" w:author="nick" w:date="2019-12-19T20:15:00Z"/>
                <w:sz w:val="20"/>
                <w:szCs w:val="20"/>
              </w:rPr>
            </w:pPr>
            <w:del w:id="211" w:author="nick" w:date="2019-12-19T20:15:00Z">
              <w:r w:rsidRPr="003103A4" w:rsidDel="00BE444C">
                <w:rPr>
                  <w:sz w:val="20"/>
                  <w:szCs w:val="20"/>
                </w:rPr>
                <w:delText>Alphanumeric</w:delText>
              </w:r>
            </w:del>
          </w:p>
        </w:tc>
        <w:tc>
          <w:tcPr>
            <w:tcW w:w="1352" w:type="dxa"/>
            <w:tcBorders>
              <w:top w:val="dotted" w:sz="4" w:space="0" w:color="000000"/>
              <w:left w:val="single" w:sz="4" w:space="0" w:color="000000"/>
              <w:bottom w:val="dotted" w:sz="4" w:space="0" w:color="000000"/>
              <w:right w:val="nil"/>
            </w:tcBorders>
          </w:tcPr>
          <w:p w14:paraId="5A3CBDD0" w14:textId="45751ABD" w:rsidR="0011065E" w:rsidRPr="00226A3F" w:rsidDel="00BE444C" w:rsidRDefault="0011065E" w:rsidP="00DC526B">
            <w:pPr>
              <w:suppressAutoHyphens/>
              <w:rPr>
                <w:del w:id="212" w:author="nick" w:date="2019-12-19T20:15:00Z"/>
                <w:sz w:val="20"/>
                <w:szCs w:val="20"/>
              </w:rPr>
            </w:pPr>
            <w:del w:id="213" w:author="nick" w:date="2019-12-19T20:15:00Z">
              <w:r w:rsidRPr="003103A4" w:rsidDel="00BE444C">
                <w:rPr>
                  <w:sz w:val="20"/>
                  <w:szCs w:val="20"/>
                </w:rPr>
                <w:delText>Optional</w:delText>
              </w:r>
            </w:del>
          </w:p>
        </w:tc>
        <w:tc>
          <w:tcPr>
            <w:tcW w:w="2492" w:type="dxa"/>
            <w:tcBorders>
              <w:top w:val="dotted" w:sz="4" w:space="0" w:color="000000"/>
              <w:left w:val="single" w:sz="4" w:space="0" w:color="000000"/>
              <w:bottom w:val="dotted" w:sz="4" w:space="0" w:color="000000"/>
              <w:right w:val="single" w:sz="8" w:space="0" w:color="000000"/>
            </w:tcBorders>
          </w:tcPr>
          <w:p w14:paraId="674ABB10" w14:textId="4503EF10" w:rsidR="0011065E" w:rsidRPr="00226A3F" w:rsidDel="00BE444C" w:rsidRDefault="0011065E" w:rsidP="00DC526B">
            <w:pPr>
              <w:suppressAutoHyphens/>
              <w:rPr>
                <w:del w:id="214" w:author="nick" w:date="2019-12-19T20:15:00Z"/>
                <w:sz w:val="20"/>
                <w:szCs w:val="20"/>
              </w:rPr>
            </w:pPr>
            <w:del w:id="215" w:author="nick" w:date="2019-12-19T20:15:00Z">
              <w:r w:rsidRPr="003103A4" w:rsidDel="00BE444C">
                <w:rPr>
                  <w:sz w:val="20"/>
                  <w:szCs w:val="20"/>
                </w:rPr>
                <w:delText>Optional, if pid is present.</w:delText>
              </w:r>
            </w:del>
          </w:p>
        </w:tc>
      </w:tr>
      <w:tr w:rsidR="0011065E" w:rsidRPr="00397AE8" w:rsidDel="00BE444C" w14:paraId="75172005" w14:textId="7E672E14" w:rsidTr="00BE444C">
        <w:trPr>
          <w:del w:id="216" w:author="nick" w:date="2019-12-19T20:15:00Z"/>
        </w:trPr>
        <w:tc>
          <w:tcPr>
            <w:tcW w:w="1526" w:type="dxa"/>
            <w:tcBorders>
              <w:top w:val="dotted" w:sz="4" w:space="0" w:color="000000"/>
              <w:left w:val="single" w:sz="8" w:space="0" w:color="000000"/>
              <w:bottom w:val="dotted" w:sz="4" w:space="0" w:color="000000"/>
              <w:right w:val="nil"/>
            </w:tcBorders>
          </w:tcPr>
          <w:p w14:paraId="008E6E45" w14:textId="5A59F849" w:rsidR="0011065E" w:rsidDel="00BE444C" w:rsidRDefault="0011065E" w:rsidP="00DC526B">
            <w:pPr>
              <w:suppressAutoHyphens/>
              <w:rPr>
                <w:del w:id="217" w:author="nick" w:date="2019-12-19T20:15:00Z"/>
                <w:rFonts w:cs="Calibri"/>
                <w:sz w:val="20"/>
                <w:szCs w:val="20"/>
                <w:lang w:eastAsia="zh-CN"/>
              </w:rPr>
            </w:pPr>
            <w:del w:id="218" w:author="nick" w:date="2019-12-19T20:15:00Z">
              <w:r w:rsidRPr="003103A4" w:rsidDel="00BE444C">
                <w:rPr>
                  <w:sz w:val="20"/>
                  <w:szCs w:val="20"/>
                </w:rPr>
                <w:delText>pid</w:delText>
              </w:r>
            </w:del>
          </w:p>
        </w:tc>
        <w:tc>
          <w:tcPr>
            <w:tcW w:w="1538" w:type="dxa"/>
            <w:tcBorders>
              <w:top w:val="dotted" w:sz="4" w:space="0" w:color="000000"/>
              <w:left w:val="single" w:sz="4" w:space="0" w:color="000000"/>
              <w:bottom w:val="dotted" w:sz="4" w:space="0" w:color="000000"/>
              <w:right w:val="nil"/>
            </w:tcBorders>
          </w:tcPr>
          <w:p w14:paraId="73290DE0" w14:textId="5EE9DB6E" w:rsidR="0011065E" w:rsidDel="00BE444C" w:rsidRDefault="0011065E" w:rsidP="00DC526B">
            <w:pPr>
              <w:suppressAutoHyphens/>
              <w:rPr>
                <w:del w:id="219" w:author="nick" w:date="2019-12-19T20:15:00Z"/>
                <w:sz w:val="20"/>
                <w:szCs w:val="20"/>
              </w:rPr>
            </w:pPr>
            <w:del w:id="220" w:author="nick" w:date="2019-12-19T20:15:00Z">
              <w:r w:rsidRPr="003103A4" w:rsidDel="00BE444C">
                <w:rPr>
                  <w:sz w:val="20"/>
                  <w:szCs w:val="20"/>
                </w:rPr>
                <w:delText>Integer</w:delText>
              </w:r>
            </w:del>
          </w:p>
        </w:tc>
        <w:tc>
          <w:tcPr>
            <w:tcW w:w="1612" w:type="dxa"/>
            <w:tcBorders>
              <w:top w:val="dotted" w:sz="4" w:space="0" w:color="000000"/>
              <w:left w:val="single" w:sz="4" w:space="0" w:color="000000"/>
              <w:bottom w:val="dotted" w:sz="4" w:space="0" w:color="000000"/>
              <w:right w:val="nil"/>
            </w:tcBorders>
          </w:tcPr>
          <w:p w14:paraId="09064F27" w14:textId="62302D76" w:rsidR="0011065E" w:rsidDel="00BE444C" w:rsidRDefault="0011065E" w:rsidP="00DC526B">
            <w:pPr>
              <w:suppressAutoHyphens/>
              <w:rPr>
                <w:del w:id="221" w:author="nick" w:date="2019-12-19T20:15:00Z"/>
                <w:sz w:val="20"/>
                <w:szCs w:val="20"/>
              </w:rPr>
            </w:pPr>
            <w:del w:id="222" w:author="nick" w:date="2019-12-19T20:15:00Z">
              <w:r w:rsidRPr="003103A4" w:rsidDel="00BE444C">
                <w:rPr>
                  <w:sz w:val="20"/>
                  <w:szCs w:val="20"/>
                </w:rPr>
                <w:delText>&gt; 0</w:delText>
              </w:r>
            </w:del>
          </w:p>
        </w:tc>
        <w:tc>
          <w:tcPr>
            <w:tcW w:w="1352" w:type="dxa"/>
            <w:tcBorders>
              <w:top w:val="dotted" w:sz="4" w:space="0" w:color="000000"/>
              <w:left w:val="single" w:sz="4" w:space="0" w:color="000000"/>
              <w:bottom w:val="dotted" w:sz="4" w:space="0" w:color="000000"/>
              <w:right w:val="nil"/>
            </w:tcBorders>
          </w:tcPr>
          <w:p w14:paraId="52174516" w14:textId="3A3C45C3" w:rsidR="0011065E" w:rsidDel="00BE444C" w:rsidRDefault="0011065E" w:rsidP="00DC526B">
            <w:pPr>
              <w:suppressAutoHyphens/>
              <w:rPr>
                <w:del w:id="223" w:author="nick" w:date="2019-12-19T20:15:00Z"/>
                <w:sz w:val="20"/>
                <w:szCs w:val="20"/>
              </w:rPr>
            </w:pPr>
            <w:del w:id="224" w:author="nick" w:date="2019-12-19T20:15:00Z">
              <w:r w:rsidRPr="003103A4" w:rsidDel="00BE444C">
                <w:rPr>
                  <w:sz w:val="20"/>
                  <w:szCs w:val="20"/>
                </w:rPr>
                <w:delText>Optional</w:delText>
              </w:r>
            </w:del>
          </w:p>
        </w:tc>
        <w:tc>
          <w:tcPr>
            <w:tcW w:w="2492" w:type="dxa"/>
            <w:tcBorders>
              <w:top w:val="dotted" w:sz="4" w:space="0" w:color="000000"/>
              <w:left w:val="single" w:sz="4" w:space="0" w:color="000000"/>
              <w:bottom w:val="dotted" w:sz="4" w:space="0" w:color="000000"/>
              <w:right w:val="single" w:sz="8" w:space="0" w:color="000000"/>
            </w:tcBorders>
          </w:tcPr>
          <w:p w14:paraId="61C2467D" w14:textId="6A2DE997" w:rsidR="0011065E" w:rsidDel="00BE444C" w:rsidRDefault="0011065E" w:rsidP="00DC526B">
            <w:pPr>
              <w:suppressAutoHyphens/>
              <w:rPr>
                <w:del w:id="225" w:author="nick" w:date="2019-12-19T20:15:00Z"/>
                <w:sz w:val="20"/>
                <w:szCs w:val="20"/>
              </w:rPr>
            </w:pPr>
            <w:del w:id="226" w:author="nick" w:date="2019-12-19T20:15:00Z">
              <w:r w:rsidRPr="003103A4" w:rsidDel="00BE444C">
                <w:rPr>
                  <w:sz w:val="20"/>
                  <w:szCs w:val="20"/>
                </w:rPr>
                <w:delText>Optional, if label is present.</w:delText>
              </w:r>
            </w:del>
          </w:p>
        </w:tc>
      </w:tr>
      <w:tr w:rsidR="00BE444C" w:rsidRPr="00397AE8" w14:paraId="07F51568" w14:textId="77777777" w:rsidTr="0011065E">
        <w:trPr>
          <w:ins w:id="227" w:author="nick" w:date="2019-12-19T20:13:00Z"/>
        </w:trPr>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ins w:id="228" w:author="nick" w:date="2019-12-19T20:13:00Z"/>
                <w:sz w:val="20"/>
                <w:szCs w:val="20"/>
              </w:rPr>
            </w:pPr>
            <w:ins w:id="229" w:author="nick" w:date="2019-12-19T20:13:00Z">
              <w:r>
                <w:rPr>
                  <w:sz w:val="20"/>
                  <w:szCs w:val="20"/>
                </w:rPr>
                <w:t>part_index</w:t>
              </w:r>
            </w:ins>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ins w:id="230" w:author="nick" w:date="2019-12-19T20:13:00Z"/>
                <w:sz w:val="20"/>
                <w:szCs w:val="20"/>
              </w:rPr>
            </w:pPr>
            <w:ins w:id="231" w:author="nick" w:date="2019-12-19T20:13:00Z">
              <w:r>
                <w:rPr>
                  <w:sz w:val="20"/>
                  <w:szCs w:val="20"/>
                </w:rPr>
                <w:t>Integer</w:t>
              </w:r>
            </w:ins>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ins w:id="232" w:author="nick" w:date="2019-12-19T20:13:00Z"/>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ins w:id="233" w:author="nick" w:date="2019-12-19T20:13:00Z"/>
                <w:sz w:val="20"/>
                <w:szCs w:val="20"/>
              </w:rPr>
            </w:pPr>
            <w:ins w:id="234" w:author="nick" w:date="2019-12-19T20:13:00Z">
              <w:r>
                <w:rPr>
                  <w:sz w:val="20"/>
                  <w:szCs w:val="20"/>
                </w:rPr>
                <w:t>Required</w:t>
              </w:r>
            </w:ins>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ins w:id="235" w:author="nick" w:date="2019-12-19T20:13:00Z"/>
                <w:sz w:val="20"/>
                <w:szCs w:val="20"/>
              </w:rPr>
            </w:pPr>
          </w:p>
        </w:tc>
      </w:tr>
    </w:tbl>
    <w:p w14:paraId="13344E44" w14:textId="695B52DF" w:rsidR="006A6AD6" w:rsidRDefault="006A6AD6" w:rsidP="00543B6B">
      <w:pPr>
        <w:pStyle w:val="Caption"/>
        <w:spacing w:before="120"/>
      </w:pPr>
      <w:bookmarkStart w:id="236" w:name="_Toc414573795"/>
      <w:bookmarkStart w:id="237" w:name="_Toc3566423"/>
      <w:bookmarkStart w:id="238" w:name="_Toc26921266"/>
      <w:r>
        <w:t xml:space="preserve">Table </w:t>
      </w:r>
      <w:r w:rsidR="00D43112">
        <w:fldChar w:fldCharType="begin"/>
      </w:r>
      <w:r w:rsidR="00D43112">
        <w:instrText xml:space="preserve"> SEQ Table \* ARABIC </w:instrText>
      </w:r>
      <w:r w:rsidR="00D43112">
        <w:fldChar w:fldCharType="separate"/>
      </w:r>
      <w:r w:rsidR="00020F25">
        <w:rPr>
          <w:noProof/>
        </w:rPr>
        <w:t>16</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236"/>
      <w:bookmarkEnd w:id="237"/>
      <w:bookmarkEnd w:id="238"/>
      <w:r>
        <w:t xml:space="preserve"> </w:t>
      </w:r>
    </w:p>
    <w:p w14:paraId="58AB304A" w14:textId="77777777" w:rsidR="006A6AD6" w:rsidRPr="000B11EA" w:rsidRDefault="006A6AD6" w:rsidP="006A6AD6">
      <w:r w:rsidRPr="000B11EA">
        <w:t xml:space="preserve">These attributes have following semantics: </w:t>
      </w:r>
    </w:p>
    <w:p w14:paraId="3A685974" w14:textId="169A0198" w:rsidR="006A6AD6" w:rsidDel="00BE444C" w:rsidRDefault="006D7D25" w:rsidP="00911F2B">
      <w:pPr>
        <w:numPr>
          <w:ilvl w:val="0"/>
          <w:numId w:val="22"/>
        </w:numPr>
        <w:spacing w:before="120"/>
        <w:jc w:val="both"/>
        <w:rPr>
          <w:del w:id="239" w:author="nick" w:date="2019-12-19T20:14:00Z"/>
        </w:rPr>
      </w:pPr>
      <w:del w:id="240" w:author="nick" w:date="2019-12-19T20:14:00Z">
        <w:r w:rsidDel="00BE444C">
          <w:rPr>
            <w:rFonts w:ascii="Courier New" w:hAnsi="Courier New"/>
            <w:sz w:val="18"/>
            <w:szCs w:val="18"/>
          </w:rPr>
          <w:delText>label</w:delText>
        </w:r>
        <w:r w:rsidR="006A6AD6" w:rsidRPr="000B11EA" w:rsidDel="00BE444C">
          <w:delText xml:space="preserve">: </w:delText>
        </w:r>
        <w:r w:rsidDel="00BE444C">
          <w:delText>One of the labels mentioned in</w:delText>
        </w:r>
        <w:r w:rsidR="00960DB8" w:rsidDel="00BE444C">
          <w:delText xml:space="preserve"> </w:delText>
        </w:r>
        <w:r w:rsidRPr="00446313" w:rsidDel="00BE444C">
          <w:rPr>
            <w:rFonts w:ascii="Courier New" w:hAnsi="Courier New" w:cs="Courier New"/>
            <w:b/>
            <w:i/>
            <w:sz w:val="18"/>
            <w:szCs w:val="18"/>
          </w:rPr>
          <w:delText>&lt;connected_to</w:delText>
        </w:r>
        <w:r w:rsidRPr="00AC1E58" w:rsidDel="00BE444C">
          <w:rPr>
            <w:rFonts w:ascii="Courier New" w:hAnsi="Courier New" w:cs="Courier New"/>
            <w:b/>
            <w:i/>
            <w:sz w:val="18"/>
            <w:szCs w:val="18"/>
          </w:rPr>
          <w:delText>&gt;</w:delText>
        </w:r>
        <w:r w:rsidRPr="00AC1E58" w:rsidDel="00BE444C">
          <w:delText xml:space="preserve"> </w:delText>
        </w:r>
        <w:r w:rsidR="00911F2B" w:rsidDel="00BE444C">
          <w:delText xml:space="preserve">of the current </w:delText>
        </w:r>
        <w:r w:rsidRPr="00446313" w:rsidDel="00BE444C">
          <w:rPr>
            <w:rFonts w:ascii="Courier New" w:hAnsi="Courier New" w:cs="Courier New"/>
            <w:b/>
            <w:i/>
            <w:sz w:val="18"/>
            <w:szCs w:val="18"/>
          </w:rPr>
          <w:delText>&lt;connect</w:delText>
        </w:r>
        <w:r w:rsidDel="00BE444C">
          <w:rPr>
            <w:rFonts w:ascii="Courier New" w:hAnsi="Courier New" w:cs="Courier New"/>
            <w:b/>
            <w:i/>
            <w:sz w:val="18"/>
            <w:szCs w:val="18"/>
          </w:rPr>
          <w:delText>ion_group</w:delText>
        </w:r>
        <w:r w:rsidR="00F14CBF"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R="006A6AD6" w:rsidDel="00BE444C">
          <w:delText xml:space="preserve"> (see section</w:delText>
        </w:r>
        <w:r w:rsidR="00124DE0" w:rsidDel="00BE444C">
          <w:delText xml:space="preserve"> </w:delText>
        </w:r>
        <w:r w:rsidR="00124DE0" w:rsidDel="00BE444C">
          <w:fldChar w:fldCharType="begin"/>
        </w:r>
        <w:r w:rsidR="00124DE0" w:rsidDel="00BE444C">
          <w:delInstrText xml:space="preserve"> REF _Ref428791371 \r \h </w:delInstrText>
        </w:r>
        <w:r w:rsidR="00124DE0" w:rsidDel="00BE444C">
          <w:fldChar w:fldCharType="separate"/>
        </w:r>
        <w:r w:rsidR="00020F25" w:rsidDel="00BE444C">
          <w:delText>5.3.1.1</w:delText>
        </w:r>
        <w:r w:rsidR="00124DE0" w:rsidDel="00BE444C">
          <w:fldChar w:fldCharType="end"/>
        </w:r>
        <w:r w:rsidR="00124DE0" w:rsidDel="00BE444C">
          <w:delText>)</w:delText>
        </w:r>
        <w:r w:rsidDel="00BE444C">
          <w:delText>.</w:delText>
        </w:r>
      </w:del>
    </w:p>
    <w:p w14:paraId="0A4A3DA3" w14:textId="1D92274B" w:rsidR="00BE444C" w:rsidRDefault="006D7D25" w:rsidP="00911F2B">
      <w:pPr>
        <w:numPr>
          <w:ilvl w:val="0"/>
          <w:numId w:val="22"/>
        </w:numPr>
        <w:spacing w:before="120"/>
        <w:jc w:val="both"/>
        <w:rPr>
          <w:ins w:id="241" w:author="nick" w:date="2019-12-19T20:14:00Z"/>
        </w:rPr>
      </w:pPr>
      <w:del w:id="242" w:author="nick" w:date="2019-12-19T20:14:00Z">
        <w:r w:rsidDel="00BE444C">
          <w:rPr>
            <w:rFonts w:ascii="Courier New" w:hAnsi="Courier New"/>
            <w:sz w:val="18"/>
            <w:szCs w:val="18"/>
          </w:rPr>
          <w:delText>pid</w:delText>
        </w:r>
        <w:r w:rsidRPr="000B11EA" w:rsidDel="00BE444C">
          <w:delText xml:space="preserve">: </w:delText>
        </w:r>
        <w:r w:rsidDel="00BE444C">
          <w:delText>One of the pids mentioned in</w:delText>
        </w:r>
        <w:r w:rsidR="00960DB8" w:rsidDel="00BE444C">
          <w:delText xml:space="preserve"> </w:delText>
        </w:r>
        <w:r w:rsidRPr="00446313" w:rsidDel="00BE444C">
          <w:rPr>
            <w:rFonts w:ascii="Courier New" w:hAnsi="Courier New" w:cs="Courier New"/>
            <w:b/>
            <w:i/>
            <w:sz w:val="18"/>
            <w:szCs w:val="18"/>
          </w:rPr>
          <w:delText>&lt;connected_to</w:delText>
        </w:r>
        <w:r w:rsidR="00B82523"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RPr="00AC1E58" w:rsidDel="00BE444C">
          <w:delText xml:space="preserve"> </w:delText>
        </w:r>
        <w:r w:rsidDel="00BE444C">
          <w:delText xml:space="preserve">of the current </w:delText>
        </w:r>
        <w:r w:rsidRPr="00446313" w:rsidDel="00BE444C">
          <w:rPr>
            <w:rFonts w:ascii="Courier New" w:hAnsi="Courier New" w:cs="Courier New"/>
            <w:b/>
            <w:i/>
            <w:sz w:val="18"/>
            <w:szCs w:val="18"/>
          </w:rPr>
          <w:delText>&lt;connect</w:delText>
        </w:r>
        <w:r w:rsidDel="00BE444C">
          <w:rPr>
            <w:rFonts w:ascii="Courier New" w:hAnsi="Courier New" w:cs="Courier New"/>
            <w:b/>
            <w:i/>
            <w:sz w:val="18"/>
            <w:szCs w:val="18"/>
          </w:rPr>
          <w:delText>ion_group</w:delText>
        </w:r>
        <w:r w:rsidR="00F14CBF"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Del="00BE444C">
          <w:delText xml:space="preserve"> (see section</w:delText>
        </w:r>
        <w:r w:rsidR="00124DE0" w:rsidDel="00BE444C">
          <w:delText xml:space="preserve"> </w:delText>
        </w:r>
        <w:r w:rsidR="00124DE0" w:rsidDel="00BE444C">
          <w:fldChar w:fldCharType="begin"/>
        </w:r>
        <w:r w:rsidR="00124DE0" w:rsidDel="00BE444C">
          <w:delInstrText xml:space="preserve"> REF _Ref428791371 \r \h </w:delInstrText>
        </w:r>
        <w:r w:rsidR="00124DE0" w:rsidDel="00BE444C">
          <w:fldChar w:fldCharType="separate"/>
        </w:r>
        <w:r w:rsidR="00020F25" w:rsidDel="00BE444C">
          <w:delText>5.3.1.1</w:delText>
        </w:r>
        <w:r w:rsidR="00124DE0" w:rsidDel="00BE444C">
          <w:fldChar w:fldCharType="end"/>
        </w:r>
        <w:r w:rsidDel="00BE444C">
          <w:delText>).</w:delText>
        </w:r>
      </w:del>
      <w:ins w:id="243" w:author="nick" w:date="2019-12-19T20:12:00Z">
        <w:r w:rsidR="00BE444C">
          <w:rPr>
            <w:rFonts w:ascii="Courier New" w:hAnsi="Courier New"/>
            <w:sz w:val="18"/>
            <w:szCs w:val="18"/>
          </w:rPr>
          <w:t>part_index</w:t>
        </w:r>
        <w:r w:rsidR="00BE444C" w:rsidRPr="000B11EA">
          <w:t xml:space="preserve">: </w:t>
        </w:r>
      </w:ins>
      <w:ins w:id="244" w:author="nick" w:date="2019-12-19T20:14:00Z">
        <w:r w:rsidR="00BE444C">
          <w:t xml:space="preserve">The flange partner with this index (see section </w:t>
        </w:r>
        <w:r w:rsidR="00BE444C">
          <w:fldChar w:fldCharType="begin"/>
        </w:r>
        <w:r w:rsidR="00BE444C">
          <w:instrText xml:space="preserve"> REF _Ref428791371 \r \h </w:instrText>
        </w:r>
        <w:r w:rsidR="00BE444C">
          <w:fldChar w:fldCharType="separate"/>
        </w:r>
        <w:r w:rsidR="00BE444C">
          <w:t>5.3.1.1</w:t>
        </w:r>
        <w:r w:rsidR="00BE444C">
          <w:fldChar w:fldCharType="end"/>
        </w:r>
        <w:r w:rsidR="00BE444C">
          <w:t xml:space="preserve">). The part of the flange is referenced by </w:t>
        </w:r>
        <w:r w:rsidR="00BE444C" w:rsidRPr="007055D9">
          <w:t xml:space="preserve">the attribute </w:t>
        </w:r>
        <w:r w:rsidR="00BE444C">
          <w:rPr>
            <w:rStyle w:val="XMLAttribute"/>
          </w:rPr>
          <w:t>i</w:t>
        </w:r>
        <w:r w:rsidR="00BE444C" w:rsidRPr="007055D9">
          <w:rPr>
            <w:rStyle w:val="XMLAttribute"/>
          </w:rPr>
          <w:t>ndex</w:t>
        </w:r>
        <w:r w:rsidR="00BE444C" w:rsidRPr="007055D9">
          <w:t xml:space="preserve"> inside the element </w:t>
        </w:r>
        <w:r w:rsidR="00BE444C">
          <w:rPr>
            <w:rStyle w:val="XMLElement"/>
          </w:rPr>
          <w:t>&lt;p</w:t>
        </w:r>
        <w:r w:rsidR="00BE444C" w:rsidRPr="007055D9">
          <w:rPr>
            <w:rStyle w:val="XMLElement"/>
          </w:rPr>
          <w:t>art</w:t>
        </w:r>
        <w:r w:rsidR="00BE444C">
          <w:rPr>
            <w:rStyle w:val="XMLElement"/>
          </w:rPr>
          <w:t>&gt;</w:t>
        </w:r>
        <w:r w:rsidR="00BE444C" w:rsidRPr="007055D9">
          <w:t xml:space="preserve"> </w:t>
        </w:r>
        <w:r w:rsidR="00BE444C">
          <w:t xml:space="preserve">or </w:t>
        </w:r>
        <w:r w:rsidR="00BE444C" w:rsidRPr="00004037">
          <w:rPr>
            <w:rStyle w:val="XMLElement"/>
          </w:rPr>
          <w:t>&lt;assy&gt;</w:t>
        </w:r>
        <w:r w:rsidR="00BE444C">
          <w:t xml:space="preserve"> </w:t>
        </w:r>
        <w:r w:rsidR="00BE444C" w:rsidRPr="007055D9">
          <w:t xml:space="preserve">of the </w:t>
        </w:r>
        <w:r w:rsidR="00BE444C">
          <w:rPr>
            <w:rStyle w:val="XMLElement"/>
          </w:rPr>
          <w:t>&lt;c</w:t>
        </w:r>
        <w:r w:rsidR="00BE444C" w:rsidRPr="007055D9">
          <w:rPr>
            <w:rStyle w:val="XMLElement"/>
          </w:rPr>
          <w:t>onnected_to</w:t>
        </w:r>
        <w:r w:rsidR="00BE444C">
          <w:rPr>
            <w:rStyle w:val="XMLElement"/>
          </w:rPr>
          <w:t>&gt;</w:t>
        </w:r>
        <w:r w:rsidR="00BE444C" w:rsidRPr="007055D9">
          <w:rPr>
            <w:rStyle w:val="XMLElement"/>
          </w:rPr>
          <w:t xml:space="preserve"> </w:t>
        </w:r>
        <w:r w:rsidR="00BE444C" w:rsidRPr="007055D9">
          <w:t>element</w:t>
        </w:r>
      </w:ins>
    </w:p>
    <w:p w14:paraId="503C976C" w14:textId="167BEBF9" w:rsidR="006D7D25" w:rsidDel="00BE444C" w:rsidRDefault="006D7D25" w:rsidP="00BE444C">
      <w:pPr>
        <w:spacing w:before="120"/>
        <w:jc w:val="both"/>
        <w:rPr>
          <w:del w:id="245" w:author="nick" w:date="2019-12-19T20:14:00Z"/>
        </w:rPr>
      </w:pPr>
      <w:del w:id="246" w:author="nick" w:date="2019-12-19T20:14:00Z">
        <w:r w:rsidDel="00BE444C">
          <w:delText xml:space="preserve"> </w:delText>
        </w:r>
      </w:del>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247" w:name="_Toc3556954"/>
      <w:bookmarkStart w:id="248" w:name="_Toc26921044"/>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247"/>
      <w:bookmarkEnd w:id="248"/>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gramStart"/>
      <w:r w:rsidRPr="00F829D8">
        <w:rPr>
          <w:b/>
          <w:color w:val="0070C0"/>
        </w:rPr>
        <w:t>pid</w:t>
      </w:r>
      <w:proofErr w:type="gram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&lt;assy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ins w:id="249" w:author="nick" w:date="2019-12-19T20:20:00Z"/>
          <w:rFonts w:cs="Courier New"/>
          <w:b/>
          <w:szCs w:val="16"/>
        </w:rPr>
      </w:pPr>
      <w:r w:rsidRPr="00313BC1">
        <w:rPr>
          <w:rFonts w:cs="Courier New"/>
          <w:b/>
          <w:szCs w:val="16"/>
        </w:rPr>
        <w:t>&lt;contact_list&gt;</w:t>
      </w:r>
    </w:p>
    <w:p w14:paraId="0A8B7CB4" w14:textId="77777777" w:rsidR="00BE444C" w:rsidRPr="00313BC1" w:rsidRDefault="00BE444C" w:rsidP="00BE444C">
      <w:pPr>
        <w:pStyle w:val="XMLCode"/>
        <w:ind w:firstLine="539"/>
        <w:rPr>
          <w:ins w:id="250" w:author="nick" w:date="2019-12-19T20:20:00Z"/>
          <w:rFonts w:cs="Courier New"/>
          <w:b/>
          <w:szCs w:val="16"/>
        </w:rPr>
      </w:pPr>
      <w:ins w:id="251" w:author="nick" w:date="2019-12-19T20:20:00Z">
        <w:r w:rsidRPr="00313BC1">
          <w:rPr>
            <w:rFonts w:cs="Courier New"/>
            <w:b/>
            <w:szCs w:val="16"/>
          </w:rPr>
          <w:t>&lt;</w:t>
        </w:r>
        <w:proofErr w:type="gramStart"/>
        <w:r w:rsidRPr="00313BC1">
          <w:rPr>
            <w:rFonts w:cs="Courier New"/>
            <w:b/>
            <w:szCs w:val="16"/>
          </w:rPr>
          <w:t>contact</w:t>
        </w:r>
        <w:proofErr w:type="gramEnd"/>
        <w:r w:rsidRPr="00313BC1">
          <w:rPr>
            <w:rFonts w:cs="Courier New"/>
            <w:b/>
            <w:szCs w:val="16"/>
          </w:rPr>
          <w:t xml:space="preserve">&gt; </w:t>
        </w:r>
      </w:ins>
    </w:p>
    <w:p w14:paraId="243BC143" w14:textId="0A09CED0" w:rsidR="00BE444C" w:rsidRPr="00F829D8" w:rsidRDefault="00BE444C" w:rsidP="00BE444C">
      <w:pPr>
        <w:pStyle w:val="XMLCode"/>
        <w:ind w:firstLine="539"/>
        <w:rPr>
          <w:ins w:id="252" w:author="nick" w:date="2019-12-19T20:20:00Z"/>
          <w:b/>
          <w:color w:val="0070C0"/>
        </w:rPr>
      </w:pPr>
      <w:ins w:id="253" w:author="nick" w:date="2019-12-19T20:20:00Z">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ins>
    </w:p>
    <w:p w14:paraId="2371DFD6" w14:textId="78B5A6E7" w:rsidR="00BE444C" w:rsidRPr="00F829D8" w:rsidRDefault="00BE444C" w:rsidP="00BE444C">
      <w:pPr>
        <w:pStyle w:val="XMLCode"/>
        <w:ind w:firstLine="539"/>
        <w:rPr>
          <w:ins w:id="254" w:author="nick" w:date="2019-12-19T20:20:00Z"/>
          <w:b/>
          <w:color w:val="0070C0"/>
        </w:rPr>
      </w:pPr>
      <w:ins w:id="255" w:author="nick" w:date="2019-12-19T20:20:00Z">
        <w:r w:rsidRPr="00F829D8">
          <w:rPr>
            <w:b/>
            <w:color w:val="0070C0"/>
          </w:rPr>
          <w:t xml:space="preserve">   &lt;partner </w:t>
        </w:r>
        <w:r>
          <w:rPr>
            <w:b/>
            <w:color w:val="0070C0"/>
          </w:rPr>
          <w:t>part_index</w:t>
        </w:r>
        <w:r w:rsidRPr="00F829D8">
          <w:rPr>
            <w:b/>
            <w:color w:val="0070C0"/>
          </w:rPr>
          <w:t>=</w:t>
        </w:r>
        <w:r>
          <w:rPr>
            <w:b/>
            <w:color w:val="0070C0"/>
          </w:rPr>
          <w:t>"42"</w:t>
        </w:r>
        <w:r w:rsidRPr="00F829D8">
          <w:rPr>
            <w:b/>
            <w:color w:val="0070C0"/>
          </w:rPr>
          <w:t>/&gt;</w:t>
        </w:r>
      </w:ins>
    </w:p>
    <w:p w14:paraId="11455920" w14:textId="65E2FBB7" w:rsidR="00BE444C" w:rsidRPr="00313BC1" w:rsidRDefault="00BE444C" w:rsidP="00BE444C">
      <w:pPr>
        <w:pStyle w:val="XMLCode"/>
        <w:ind w:firstLine="539"/>
        <w:rPr>
          <w:rFonts w:cs="Courier New"/>
          <w:b/>
          <w:szCs w:val="16"/>
        </w:rPr>
      </w:pPr>
      <w:ins w:id="256" w:author="nick" w:date="2019-12-19T20:20:00Z">
        <w:r w:rsidRPr="00313BC1">
          <w:rPr>
            <w:rFonts w:cs="Courier New"/>
            <w:b/>
            <w:szCs w:val="16"/>
          </w:rPr>
          <w:t>&lt;/contact&gt;</w:t>
        </w:r>
      </w:ins>
    </w:p>
    <w:p w14:paraId="5C1B88CF" w14:textId="5D8E3169" w:rsidR="00235C13" w:rsidRPr="00313BC1" w:rsidDel="00BE444C" w:rsidRDefault="00600581" w:rsidP="00235C13">
      <w:pPr>
        <w:pStyle w:val="XMLCode"/>
        <w:ind w:firstLine="539"/>
        <w:rPr>
          <w:del w:id="257" w:author="nick" w:date="2019-12-19T20:20:00Z"/>
          <w:rFonts w:cs="Courier New"/>
          <w:b/>
          <w:szCs w:val="16"/>
        </w:rPr>
      </w:pPr>
      <w:del w:id="258" w:author="nick" w:date="2019-12-19T20:20:00Z">
        <w:r w:rsidRPr="00313BC1" w:rsidDel="00BE444C">
          <w:rPr>
            <w:rFonts w:cs="Courier New"/>
            <w:b/>
            <w:szCs w:val="16"/>
          </w:rPr>
          <w:delText xml:space="preserve">&lt;contact&gt; </w:delText>
        </w:r>
      </w:del>
    </w:p>
    <w:p w14:paraId="70EBB31B" w14:textId="14BB6FE0" w:rsidR="00F829D8" w:rsidRPr="00F829D8" w:rsidDel="00BE444C" w:rsidRDefault="00F829D8" w:rsidP="00F829D8">
      <w:pPr>
        <w:pStyle w:val="XMLCode"/>
        <w:ind w:firstLine="539"/>
        <w:rPr>
          <w:del w:id="259" w:author="nick" w:date="2019-12-19T20:20:00Z"/>
          <w:b/>
          <w:color w:val="0070C0"/>
        </w:rPr>
      </w:pPr>
      <w:del w:id="260"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PART_9004400</w:delText>
        </w:r>
        <w:r w:rsidR="00194316" w:rsidDel="00BE444C">
          <w:rPr>
            <w:b/>
            <w:color w:val="0070C0"/>
          </w:rPr>
          <w:delText>"</w:delText>
        </w:r>
        <w:r w:rsidRPr="00F829D8" w:rsidDel="00BE444C">
          <w:rPr>
            <w:b/>
            <w:color w:val="0070C0"/>
          </w:rPr>
          <w:delText>/&gt;</w:delText>
        </w:r>
      </w:del>
    </w:p>
    <w:p w14:paraId="1D431317" w14:textId="532D753A" w:rsidR="00F829D8" w:rsidRPr="00F829D8" w:rsidDel="00BE444C" w:rsidRDefault="00F829D8" w:rsidP="00F829D8">
      <w:pPr>
        <w:pStyle w:val="XMLCode"/>
        <w:ind w:firstLine="539"/>
        <w:rPr>
          <w:del w:id="261" w:author="nick" w:date="2019-12-19T20:20:00Z"/>
          <w:b/>
          <w:color w:val="0070C0"/>
        </w:rPr>
      </w:pPr>
      <w:del w:id="262"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PART_7000400</w:delText>
        </w:r>
        <w:r w:rsidR="00194316" w:rsidDel="00BE444C">
          <w:rPr>
            <w:b/>
            <w:color w:val="0070C0"/>
          </w:rPr>
          <w:delText>"</w:delText>
        </w:r>
        <w:r w:rsidRPr="00F829D8" w:rsidDel="00BE444C">
          <w:rPr>
            <w:b/>
            <w:color w:val="0070C0"/>
          </w:rPr>
          <w:delText>/&gt;</w:delText>
        </w:r>
      </w:del>
    </w:p>
    <w:p w14:paraId="52ADB480" w14:textId="45DEF80E" w:rsidR="00906CE3" w:rsidRPr="00313BC1" w:rsidDel="00BE444C" w:rsidRDefault="00235C13" w:rsidP="00636247">
      <w:pPr>
        <w:pStyle w:val="XMLCode"/>
        <w:ind w:firstLine="539"/>
        <w:rPr>
          <w:del w:id="263" w:author="nick" w:date="2019-12-19T20:20:00Z"/>
          <w:rFonts w:cs="Courier New"/>
          <w:b/>
          <w:color w:val="0070C0"/>
          <w:szCs w:val="16"/>
        </w:rPr>
      </w:pPr>
      <w:del w:id="264" w:author="nick" w:date="2019-12-19T20:20:00Z">
        <w:r w:rsidRPr="00313BC1" w:rsidDel="00BE444C">
          <w:rPr>
            <w:rFonts w:cs="Courier New"/>
            <w:b/>
            <w:color w:val="0070C0"/>
            <w:szCs w:val="16"/>
          </w:rPr>
          <w:delText xml:space="preserve">   </w:delText>
        </w:r>
        <w:r w:rsidR="00906CE3" w:rsidRPr="00313BC1" w:rsidDel="00BE444C">
          <w:rPr>
            <w:rFonts w:cs="Courier New"/>
            <w:b/>
            <w:color w:val="0070C0"/>
            <w:szCs w:val="16"/>
          </w:rPr>
          <w:delText xml:space="preserve">&lt;coefficients </w:delText>
        </w:r>
        <w:r w:rsidR="00A33A03" w:rsidRPr="00313BC1" w:rsidDel="00BE444C">
          <w:rPr>
            <w:rFonts w:cs="Courier New"/>
            <w:b/>
            <w:color w:val="0070C0"/>
            <w:szCs w:val="16"/>
          </w:rPr>
          <w:delText>static_friction</w:delText>
        </w:r>
        <w:r w:rsidR="00906CE3" w:rsidRPr="00313BC1" w:rsidDel="00BE444C">
          <w:rPr>
            <w:rFonts w:cs="Courier New"/>
            <w:b/>
            <w:color w:val="0070C0"/>
            <w:szCs w:val="16"/>
          </w:rPr>
          <w:delText>=</w:delText>
        </w:r>
        <w:r w:rsidR="00194316" w:rsidDel="00BE444C">
          <w:rPr>
            <w:rFonts w:cs="Courier New"/>
            <w:b/>
            <w:color w:val="0070C0"/>
            <w:szCs w:val="16"/>
          </w:rPr>
          <w:delText>"</w:delText>
        </w:r>
        <w:r w:rsidR="00906CE3" w:rsidRPr="00313BC1" w:rsidDel="00BE444C">
          <w:rPr>
            <w:rFonts w:cs="Courier New"/>
            <w:b/>
            <w:color w:val="0070C0"/>
            <w:szCs w:val="16"/>
          </w:rPr>
          <w:delText>0.3</w:delText>
        </w:r>
        <w:r w:rsidR="00194316" w:rsidDel="00BE444C">
          <w:rPr>
            <w:rFonts w:cs="Courier New"/>
            <w:b/>
            <w:color w:val="0070C0"/>
            <w:szCs w:val="16"/>
          </w:rPr>
          <w:delText>"</w:delText>
        </w:r>
        <w:r w:rsidR="00906CE3" w:rsidRPr="00313BC1" w:rsidDel="00BE444C">
          <w:rPr>
            <w:rFonts w:cs="Courier New"/>
            <w:b/>
            <w:color w:val="0070C0"/>
            <w:szCs w:val="16"/>
          </w:rPr>
          <w:delText xml:space="preserve"> </w:delText>
        </w:r>
        <w:r w:rsidR="00A33A03" w:rsidRPr="00313BC1" w:rsidDel="00BE444C">
          <w:rPr>
            <w:rFonts w:cs="Courier New"/>
            <w:b/>
            <w:color w:val="0070C0"/>
            <w:szCs w:val="16"/>
          </w:rPr>
          <w:delText>kinetic_friction</w:delText>
        </w:r>
        <w:r w:rsidR="00906CE3" w:rsidRPr="00313BC1" w:rsidDel="00BE444C">
          <w:rPr>
            <w:rFonts w:cs="Courier New"/>
            <w:b/>
            <w:color w:val="0070C0"/>
            <w:szCs w:val="16"/>
          </w:rPr>
          <w:delText>=</w:delText>
        </w:r>
        <w:r w:rsidR="00194316" w:rsidDel="00BE444C">
          <w:rPr>
            <w:rFonts w:cs="Courier New"/>
            <w:b/>
            <w:color w:val="0070C0"/>
            <w:szCs w:val="16"/>
          </w:rPr>
          <w:delText>"</w:delText>
        </w:r>
        <w:r w:rsidR="00906CE3" w:rsidRPr="00313BC1" w:rsidDel="00BE444C">
          <w:rPr>
            <w:rFonts w:cs="Courier New"/>
            <w:b/>
            <w:color w:val="0070C0"/>
            <w:szCs w:val="16"/>
          </w:rPr>
          <w:delText>.25</w:delText>
        </w:r>
        <w:r w:rsidR="00194316" w:rsidDel="00BE444C">
          <w:rPr>
            <w:rFonts w:cs="Courier New"/>
            <w:b/>
            <w:color w:val="0070C0"/>
            <w:szCs w:val="16"/>
          </w:rPr>
          <w:delText>"</w:delText>
        </w:r>
        <w:r w:rsidR="00906CE3" w:rsidRPr="00313BC1" w:rsidDel="00BE444C">
          <w:rPr>
            <w:rFonts w:cs="Courier New"/>
            <w:b/>
            <w:color w:val="0070C0"/>
            <w:szCs w:val="16"/>
          </w:rPr>
          <w:delText>/&gt;</w:delText>
        </w:r>
      </w:del>
    </w:p>
    <w:p w14:paraId="6CF27148" w14:textId="28E3D593" w:rsidR="00235C13" w:rsidRPr="00313BC1" w:rsidDel="00BE444C" w:rsidRDefault="00600581" w:rsidP="00636247">
      <w:pPr>
        <w:pStyle w:val="XMLCode"/>
        <w:ind w:firstLine="539"/>
        <w:rPr>
          <w:del w:id="265" w:author="nick" w:date="2019-12-19T20:20:00Z"/>
          <w:rFonts w:cs="Courier New"/>
          <w:b/>
          <w:szCs w:val="16"/>
        </w:rPr>
      </w:pPr>
      <w:del w:id="266" w:author="nick" w:date="2019-12-19T20:20:00Z">
        <w:r w:rsidRPr="00313BC1" w:rsidDel="00BE444C">
          <w:rPr>
            <w:rFonts w:cs="Courier New"/>
            <w:b/>
            <w:szCs w:val="16"/>
          </w:rPr>
          <w:delText>&lt;/contact&gt;</w:delText>
        </w:r>
      </w:del>
    </w:p>
    <w:p w14:paraId="2BF0CEBE" w14:textId="5979EDAD" w:rsidR="00235C13" w:rsidRPr="00313BC1" w:rsidDel="00BE444C" w:rsidRDefault="00600581" w:rsidP="00235C13">
      <w:pPr>
        <w:pStyle w:val="XMLCode"/>
        <w:ind w:firstLine="539"/>
        <w:rPr>
          <w:del w:id="267" w:author="nick" w:date="2019-12-19T20:20:00Z"/>
          <w:rFonts w:cs="Courier New"/>
          <w:b/>
          <w:szCs w:val="16"/>
        </w:rPr>
      </w:pPr>
      <w:del w:id="268" w:author="nick" w:date="2019-12-19T20:20:00Z">
        <w:r w:rsidRPr="00313BC1" w:rsidDel="00BE444C">
          <w:rPr>
            <w:rFonts w:cs="Courier New"/>
            <w:b/>
            <w:szCs w:val="16"/>
          </w:rPr>
          <w:delText>&lt;contact&gt;</w:delText>
        </w:r>
      </w:del>
    </w:p>
    <w:p w14:paraId="336E334C" w14:textId="7E18DE09" w:rsidR="00F829D8" w:rsidRPr="00F829D8" w:rsidDel="00BE444C" w:rsidRDefault="00F829D8" w:rsidP="00F829D8">
      <w:pPr>
        <w:pStyle w:val="XMLCode"/>
        <w:ind w:firstLine="539"/>
        <w:rPr>
          <w:del w:id="269" w:author="nick" w:date="2019-12-19T20:20:00Z"/>
          <w:b/>
          <w:color w:val="0070C0"/>
        </w:rPr>
      </w:pPr>
      <w:del w:id="270"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PART_7000800</w:delText>
        </w:r>
        <w:r w:rsidR="00194316" w:rsidDel="00BE444C">
          <w:rPr>
            <w:b/>
            <w:color w:val="0070C0"/>
          </w:rPr>
          <w:delText>"</w:delText>
        </w:r>
        <w:r w:rsidRPr="00F829D8" w:rsidDel="00BE444C">
          <w:rPr>
            <w:b/>
            <w:color w:val="0070C0"/>
          </w:rPr>
          <w:delText>/&gt;</w:delText>
        </w:r>
      </w:del>
    </w:p>
    <w:p w14:paraId="14EEFEAF" w14:textId="0C9FEB7C" w:rsidR="00235C13" w:rsidRPr="00F829D8" w:rsidDel="00BE444C" w:rsidRDefault="00235C13" w:rsidP="00235C13">
      <w:pPr>
        <w:pStyle w:val="XMLCode"/>
        <w:ind w:firstLine="539"/>
        <w:rPr>
          <w:del w:id="271" w:author="nick" w:date="2019-12-19T20:20:00Z"/>
          <w:b/>
          <w:color w:val="0070C0"/>
        </w:rPr>
      </w:pPr>
      <w:del w:id="272" w:author="nick" w:date="2019-12-19T20:20:00Z">
        <w:r w:rsidRPr="00F829D8" w:rsidDel="00BE444C">
          <w:rPr>
            <w:b/>
            <w:color w:val="0070C0"/>
          </w:rPr>
          <w:delText xml:space="preserve">   &lt;partner pid=</w:delText>
        </w:r>
        <w:r w:rsidR="00194316" w:rsidDel="00BE444C">
          <w:rPr>
            <w:b/>
            <w:color w:val="0070C0"/>
          </w:rPr>
          <w:delText>"</w:delText>
        </w:r>
        <w:r w:rsidRPr="00F829D8" w:rsidDel="00BE444C">
          <w:rPr>
            <w:b/>
            <w:color w:val="0070C0"/>
          </w:rPr>
          <w:delText>3202132</w:delText>
        </w:r>
        <w:r w:rsidR="00194316" w:rsidDel="00BE444C">
          <w:rPr>
            <w:b/>
            <w:color w:val="0070C0"/>
          </w:rPr>
          <w:delText>"</w:delText>
        </w:r>
        <w:r w:rsidRPr="00F829D8" w:rsidDel="00BE444C">
          <w:rPr>
            <w:b/>
            <w:color w:val="0070C0"/>
          </w:rPr>
          <w:delText>/&gt;</w:delText>
        </w:r>
      </w:del>
    </w:p>
    <w:p w14:paraId="2FAD4915" w14:textId="04C6AE9E" w:rsidR="00235C13" w:rsidRPr="00313BC1" w:rsidDel="00BE444C" w:rsidRDefault="00235C13" w:rsidP="00235C13">
      <w:pPr>
        <w:pStyle w:val="XMLCode"/>
        <w:ind w:firstLine="539"/>
        <w:rPr>
          <w:del w:id="273" w:author="nick" w:date="2019-12-19T20:20:00Z"/>
          <w:rFonts w:cs="Courier New"/>
          <w:b/>
          <w:color w:val="0070C0"/>
          <w:szCs w:val="16"/>
        </w:rPr>
      </w:pPr>
      <w:del w:id="274" w:author="nick" w:date="2019-12-19T20:20:00Z">
        <w:r w:rsidRPr="00313BC1" w:rsidDel="00BE444C">
          <w:rPr>
            <w:rFonts w:cs="Courier New"/>
            <w:b/>
            <w:szCs w:val="16"/>
          </w:rPr>
          <w:delText xml:space="preserve">   </w:delText>
        </w:r>
        <w:r w:rsidRPr="00313BC1" w:rsidDel="00BE444C">
          <w:rPr>
            <w:rFonts w:cs="Courier New"/>
            <w:b/>
            <w:color w:val="0070C0"/>
            <w:szCs w:val="16"/>
          </w:rPr>
          <w:delText xml:space="preserve">&lt;coefficients </w:delText>
        </w:r>
        <w:r w:rsidR="00A33A03" w:rsidRPr="00313BC1" w:rsidDel="00BE444C">
          <w:rPr>
            <w:rFonts w:cs="Courier New"/>
            <w:b/>
            <w:color w:val="0070C0"/>
            <w:szCs w:val="16"/>
          </w:rPr>
          <w:delText>static_friction</w:delText>
        </w:r>
        <w:r w:rsidRPr="00313BC1" w:rsidDel="00BE444C">
          <w:rPr>
            <w:rFonts w:cs="Courier New"/>
            <w:b/>
            <w:color w:val="0070C0"/>
            <w:szCs w:val="16"/>
          </w:rPr>
          <w:delText>=</w:delText>
        </w:r>
        <w:r w:rsidR="00194316" w:rsidDel="00BE444C">
          <w:rPr>
            <w:rFonts w:cs="Courier New"/>
            <w:b/>
            <w:color w:val="0070C0"/>
            <w:szCs w:val="16"/>
          </w:rPr>
          <w:delText>"</w:delText>
        </w:r>
        <w:r w:rsidRPr="00313BC1" w:rsidDel="00BE444C">
          <w:rPr>
            <w:rFonts w:cs="Courier New"/>
            <w:b/>
            <w:color w:val="0070C0"/>
            <w:szCs w:val="16"/>
          </w:rPr>
          <w:delText>0.</w:delText>
        </w:r>
        <w:r w:rsidR="002E3D68" w:rsidRPr="00313BC1" w:rsidDel="00BE444C">
          <w:rPr>
            <w:rFonts w:cs="Courier New"/>
            <w:b/>
            <w:color w:val="0070C0"/>
            <w:szCs w:val="16"/>
          </w:rPr>
          <w:delText>52</w:delText>
        </w:r>
        <w:r w:rsidR="00194316" w:rsidDel="00BE444C">
          <w:rPr>
            <w:rFonts w:cs="Courier New"/>
            <w:b/>
            <w:color w:val="0070C0"/>
            <w:szCs w:val="16"/>
          </w:rPr>
          <w:delText>"</w:delText>
        </w:r>
        <w:r w:rsidRPr="00313BC1" w:rsidDel="00BE444C">
          <w:rPr>
            <w:rFonts w:cs="Courier New"/>
            <w:b/>
            <w:color w:val="0070C0"/>
            <w:szCs w:val="16"/>
          </w:rPr>
          <w:delText xml:space="preserve"> </w:delText>
        </w:r>
        <w:r w:rsidR="00A33A03" w:rsidRPr="00313BC1" w:rsidDel="00BE444C">
          <w:rPr>
            <w:rFonts w:cs="Courier New"/>
            <w:b/>
            <w:color w:val="0070C0"/>
            <w:szCs w:val="16"/>
          </w:rPr>
          <w:delText>kinetic_friction</w:delText>
        </w:r>
        <w:r w:rsidRPr="00313BC1" w:rsidDel="00BE444C">
          <w:rPr>
            <w:rFonts w:cs="Courier New"/>
            <w:b/>
            <w:color w:val="0070C0"/>
            <w:szCs w:val="16"/>
          </w:rPr>
          <w:delText>=</w:delText>
        </w:r>
        <w:r w:rsidR="00194316" w:rsidDel="00BE444C">
          <w:rPr>
            <w:rFonts w:cs="Courier New"/>
            <w:b/>
            <w:color w:val="0070C0"/>
            <w:szCs w:val="16"/>
          </w:rPr>
          <w:delText>"</w:delText>
        </w:r>
        <w:r w:rsidRPr="00313BC1" w:rsidDel="00BE444C">
          <w:rPr>
            <w:rFonts w:cs="Courier New"/>
            <w:b/>
            <w:color w:val="0070C0"/>
            <w:szCs w:val="16"/>
          </w:rPr>
          <w:delText>.25</w:delText>
        </w:r>
        <w:r w:rsidR="00194316" w:rsidDel="00BE444C">
          <w:rPr>
            <w:rFonts w:cs="Courier New"/>
            <w:b/>
            <w:color w:val="0070C0"/>
            <w:szCs w:val="16"/>
          </w:rPr>
          <w:delText>"</w:delText>
        </w:r>
        <w:r w:rsidRPr="00313BC1" w:rsidDel="00BE444C">
          <w:rPr>
            <w:rFonts w:cs="Courier New"/>
            <w:b/>
            <w:color w:val="0070C0"/>
            <w:szCs w:val="16"/>
          </w:rPr>
          <w:delText>/&gt;</w:delText>
        </w:r>
      </w:del>
    </w:p>
    <w:p w14:paraId="25D96560" w14:textId="1BF7B99F" w:rsidR="00235C13" w:rsidRPr="00313BC1" w:rsidDel="00BE444C" w:rsidRDefault="00600581" w:rsidP="00636247">
      <w:pPr>
        <w:pStyle w:val="XMLCode"/>
        <w:ind w:firstLine="539"/>
        <w:rPr>
          <w:del w:id="275" w:author="nick" w:date="2019-12-19T20:20:00Z"/>
          <w:rFonts w:cs="Courier New"/>
          <w:b/>
          <w:szCs w:val="16"/>
        </w:rPr>
      </w:pPr>
      <w:del w:id="276" w:author="nick" w:date="2019-12-19T20:20:00Z">
        <w:r w:rsidRPr="00313BC1" w:rsidDel="00BE444C">
          <w:rPr>
            <w:rFonts w:cs="Courier New"/>
            <w:b/>
            <w:szCs w:val="16"/>
          </w:rPr>
          <w:delText>&lt;/contact&gt;</w:delText>
        </w:r>
      </w:del>
    </w:p>
    <w:p w14:paraId="2012D6F0" w14:textId="77777777" w:rsidR="00636247" w:rsidRPr="00313BC1" w:rsidRDefault="00AA0537" w:rsidP="00636247">
      <w:pPr>
        <w:pStyle w:val="XMLCode"/>
        <w:rPr>
          <w:rFonts w:cs="Courier New"/>
          <w:b/>
          <w:szCs w:val="16"/>
        </w:rPr>
      </w:pPr>
      <w:r w:rsidRPr="00313BC1">
        <w:rPr>
          <w:rFonts w:cs="Courier New"/>
          <w:b/>
          <w:szCs w:val="16"/>
        </w:rPr>
        <w:lastRenderedPageBreak/>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277" w:name="_Ref414837767"/>
      <w:bookmarkStart w:id="278" w:name="_Toc3556955"/>
      <w:bookmarkStart w:id="279" w:name="_Toc26921045"/>
      <w:r>
        <w:t xml:space="preserve">Local </w:t>
      </w:r>
      <w:r w:rsidR="008706FB">
        <w:t>Contact</w:t>
      </w:r>
      <w:r w:rsidRPr="0030552A">
        <w:t xml:space="preserve"> </w:t>
      </w:r>
      <w:r w:rsidR="008706FB">
        <w:t>P</w:t>
      </w:r>
      <w:r>
        <w:t>ropert</w:t>
      </w:r>
      <w:r w:rsidR="008706FB">
        <w:t>ies</w:t>
      </w:r>
      <w:bookmarkEnd w:id="277"/>
      <w:bookmarkEnd w:id="278"/>
      <w:bookmarkEnd w:id="279"/>
      <w:r w:rsidRPr="00F54FFD">
        <w:t xml:space="preserve"> </w:t>
      </w:r>
    </w:p>
    <w:p w14:paraId="48CD41ED" w14:textId="43C6994D"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proofErr w:type="gramStart"/>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020F25">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020F25"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036942A2" w:rsidR="00B8299F" w:rsidRDefault="00B8299F" w:rsidP="00B8299F">
      <w:pPr>
        <w:pStyle w:val="Caption"/>
        <w:spacing w:before="120"/>
      </w:pPr>
      <w:bookmarkStart w:id="280" w:name="_Toc3566424"/>
      <w:bookmarkStart w:id="281" w:name="_Toc26921267"/>
      <w:r>
        <w:t xml:space="preserve">Table </w:t>
      </w:r>
      <w:r>
        <w:fldChar w:fldCharType="begin"/>
      </w:r>
      <w:r>
        <w:instrText xml:space="preserve"> SEQ Table \* ARABIC </w:instrText>
      </w:r>
      <w:r>
        <w:fldChar w:fldCharType="separate"/>
      </w:r>
      <w:r w:rsidR="00020F25">
        <w:rPr>
          <w:noProof/>
        </w:rPr>
        <w:t>17</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280"/>
      <w:bookmarkEnd w:id="281"/>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w:t>
      </w:r>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Heading3"/>
        <w:tabs>
          <w:tab w:val="clear" w:pos="720"/>
          <w:tab w:val="num" w:pos="1701"/>
        </w:tabs>
      </w:pPr>
      <w:bookmarkStart w:id="282" w:name="_Ref414836574"/>
      <w:bookmarkStart w:id="283" w:name="_Toc3556956"/>
      <w:bookmarkStart w:id="284" w:name="_Toc26921046"/>
      <w:r w:rsidRPr="007055D9">
        <w:t>Joints</w:t>
      </w:r>
      <w:bookmarkEnd w:id="282"/>
      <w:bookmarkEnd w:id="283"/>
      <w:bookmarkEnd w:id="284"/>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1872D020"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020F25">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2667DDAC" w:rsidR="00F63C73" w:rsidRDefault="00F63C73" w:rsidP="00F63C73">
      <w:pPr>
        <w:pStyle w:val="Caption"/>
        <w:spacing w:before="120"/>
      </w:pPr>
      <w:bookmarkStart w:id="285" w:name="_Toc3566425"/>
      <w:bookmarkStart w:id="286" w:name="_Toc26921268"/>
      <w:r>
        <w:t xml:space="preserve">Table </w:t>
      </w:r>
      <w:r>
        <w:fldChar w:fldCharType="begin"/>
      </w:r>
      <w:r>
        <w:instrText xml:space="preserve"> SEQ Table \* ARABIC </w:instrText>
      </w:r>
      <w:r>
        <w:fldChar w:fldCharType="separate"/>
      </w:r>
      <w:r w:rsidR="00020F25">
        <w:rPr>
          <w:noProof/>
        </w:rPr>
        <w:t>18</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285"/>
      <w:bookmarkEnd w:id="286"/>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287" w:name="_Toc428456083"/>
      <w:bookmarkStart w:id="288" w:name="_Toc428537047"/>
      <w:bookmarkStart w:id="289" w:name="_Toc428969366"/>
      <w:bookmarkStart w:id="290" w:name="_Toc429052757"/>
      <w:bookmarkStart w:id="291" w:name="_Toc3556957"/>
      <w:bookmarkStart w:id="292" w:name="_Toc26921047"/>
      <w:bookmarkEnd w:id="287"/>
      <w:bookmarkEnd w:id="288"/>
      <w:bookmarkEnd w:id="289"/>
      <w:bookmarkEnd w:id="290"/>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291"/>
      <w:bookmarkEnd w:id="292"/>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proofErr w:type="gramStart"/>
      <w:r w:rsidRPr="001E6C77">
        <w:rPr>
          <w:rFonts w:cs="Courier New"/>
          <w:sz w:val="15"/>
          <w:szCs w:val="15"/>
        </w:rPr>
        <w:t>&lt;?xml</w:t>
      </w:r>
      <w:proofErr w:type="gramEnd"/>
      <w:r w:rsidRPr="001E6C77">
        <w:rPr>
          <w:rFonts w:cs="Courier New"/>
          <w:sz w:val="15"/>
          <w:szCs w:val="15"/>
        </w:rPr>
        <w:t xml:space="preserve">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gramStart"/>
      <w:r w:rsidRPr="0033379A">
        <w:rPr>
          <w:rFonts w:cs="Courier New"/>
          <w:sz w:val="15"/>
          <w:szCs w:val="15"/>
          <w:lang w:val="fr-FR"/>
        </w:rPr>
        <w:t>xmcf</w:t>
      </w:r>
      <w:proofErr w:type="gramEnd"/>
      <w:r w:rsidRPr="0033379A">
        <w:rPr>
          <w:rFonts w:cs="Courier New"/>
          <w:sz w:val="15"/>
          <w:szCs w:val="15"/>
          <w:lang w:val="fr-FR"/>
        </w:rPr>
        <w:t xml:space="preserve"> xmlns:xsi=</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r w:rsidRPr="0033379A">
        <w:rPr>
          <w:rFonts w:cs="Courier New"/>
          <w:sz w:val="15"/>
          <w:szCs w:val="15"/>
          <w:lang w:val="fr-FR"/>
        </w:rPr>
        <w:t>xmlns:MEDINA=</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r w:rsidRPr="00795D4D">
        <w:rPr>
          <w:rFonts w:cs="Courier New"/>
          <w:sz w:val="15"/>
          <w:szCs w:val="15"/>
          <w:lang w:val="fr-FR"/>
        </w:rPr>
        <w:t>xsi:schemaLocation=</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gramStart"/>
      <w:r w:rsidRPr="00795D4D">
        <w:rPr>
          <w:rFonts w:cs="Courier New"/>
          <w:sz w:val="15"/>
          <w:szCs w:val="15"/>
          <w:lang w:val="fr-FR"/>
        </w:rPr>
        <w:t>xsi:</w:t>
      </w:r>
      <w:proofErr w:type="gramEnd"/>
      <w:r w:rsidRPr="00795D4D">
        <w:rPr>
          <w:rFonts w:cs="Courier New"/>
          <w:sz w:val="15"/>
          <w:szCs w:val="15"/>
          <w:lang w:val="fr-FR"/>
        </w:rPr>
        <w:t>noNamespaceSchemaLocation=</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2FBC083E"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version</w:t>
      </w:r>
      <w:proofErr w:type="gramEnd"/>
      <w:r w:rsidRPr="001E6C77">
        <w:rPr>
          <w:sz w:val="15"/>
          <w:szCs w:val="15"/>
        </w:rPr>
        <w:t xml:space="preserve">&gt; </w:t>
      </w:r>
      <w:r w:rsidR="009A3F31">
        <w:t>3</w:t>
      </w:r>
      <w:r w:rsidR="009A3F31" w:rsidRPr="00BA120B">
        <w:t>.0.</w:t>
      </w:r>
      <w:r w:rsidR="009A3F31">
        <w:t>1</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&lt;data_at_root&gt;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gramStart"/>
      <w:r w:rsidRPr="001E6C77">
        <w:rPr>
          <w:sz w:val="15"/>
          <w:szCs w:val="15"/>
        </w:rPr>
        <w:t>pid</w:t>
      </w:r>
      <w:proofErr w:type="gram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gramStart"/>
      <w:r w:rsidRPr="001E6C77">
        <w:rPr>
          <w:sz w:val="15"/>
          <w:szCs w:val="15"/>
        </w:rPr>
        <w:t>pid</w:t>
      </w:r>
      <w:proofErr w:type="gram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gramStart"/>
      <w:r w:rsidRPr="001E6C77">
        <w:rPr>
          <w:sz w:val="15"/>
          <w:szCs w:val="15"/>
        </w:rPr>
        <w:t>femdata</w:t>
      </w:r>
      <w:proofErr w:type="gram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seamweld</w:t>
      </w:r>
      <w:proofErr w:type="gram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293" w:name="_Toc428279348"/>
      <w:bookmarkStart w:id="294" w:name="_Toc428456085"/>
      <w:bookmarkStart w:id="295" w:name="_Toc428537049"/>
      <w:bookmarkStart w:id="296" w:name="_Toc428969368"/>
      <w:bookmarkStart w:id="297" w:name="_Toc429052759"/>
      <w:bookmarkStart w:id="298" w:name="_Toc3556958"/>
      <w:bookmarkStart w:id="299" w:name="_Toc26921048"/>
      <w:bookmarkEnd w:id="293"/>
      <w:bookmarkEnd w:id="294"/>
      <w:bookmarkEnd w:id="295"/>
      <w:bookmarkEnd w:id="296"/>
      <w:bookmarkEnd w:id="297"/>
      <w:r w:rsidRPr="007055D9">
        <w:t>XML Schema Definition</w:t>
      </w:r>
      <w:bookmarkEnd w:id="298"/>
      <w:bookmarkEnd w:id="299"/>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300" w:name="_Toc334484488"/>
      <w:bookmarkStart w:id="301" w:name="_Toc334486133"/>
      <w:bookmarkStart w:id="302" w:name="XMLStructureConnectionGroups"/>
      <w:bookmarkStart w:id="303" w:name="SeamweldConnectionGroupPart"/>
      <w:bookmarkStart w:id="304" w:name="XMLStructurePartsPIDs"/>
      <w:bookmarkStart w:id="305" w:name="XMLStructureConnections"/>
      <w:bookmarkStart w:id="306" w:name="XMLStructurePointConnections"/>
      <w:bookmarkStart w:id="307" w:name="XMLStructureLineConnections"/>
      <w:bookmarkStart w:id="308" w:name="XMLStructurePlaneConnections"/>
      <w:bookmarkStart w:id="309" w:name="_Toc338938892"/>
      <w:bookmarkStart w:id="310" w:name="_Toc338939088"/>
      <w:bookmarkStart w:id="311" w:name="_Toc3556959"/>
      <w:bookmarkStart w:id="312" w:name="_Toc26921049"/>
      <w:bookmarkEnd w:id="80"/>
      <w:bookmarkEnd w:id="81"/>
      <w:bookmarkEnd w:id="300"/>
      <w:bookmarkEnd w:id="301"/>
      <w:bookmarkEnd w:id="302"/>
      <w:bookmarkEnd w:id="303"/>
      <w:bookmarkEnd w:id="304"/>
      <w:bookmarkEnd w:id="305"/>
      <w:bookmarkEnd w:id="306"/>
      <w:bookmarkEnd w:id="307"/>
      <w:bookmarkEnd w:id="308"/>
      <w:r w:rsidRPr="007055D9">
        <w:lastRenderedPageBreak/>
        <w:t>Data Common to any Connection</w:t>
      </w:r>
      <w:bookmarkEnd w:id="309"/>
      <w:bookmarkEnd w:id="310"/>
      <w:bookmarkEnd w:id="311"/>
      <w:bookmarkEnd w:id="312"/>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313" w:name="_Ref448911656"/>
      <w:bookmarkStart w:id="314" w:name="_Toc3556960"/>
      <w:bookmarkStart w:id="315" w:name="_Toc26921050"/>
      <w:bookmarkStart w:id="316" w:name="_Toc413359574"/>
      <w:bookmarkStart w:id="317" w:name="_Toc338938893"/>
      <w:bookmarkStart w:id="318" w:name="_Toc338939089"/>
      <w:bookmarkStart w:id="319" w:name="_Toc288196462"/>
      <w:bookmarkStart w:id="320" w:name="_Toc288200760"/>
      <w:r>
        <w:t>Indices and their properties</w:t>
      </w:r>
      <w:bookmarkEnd w:id="313"/>
      <w:bookmarkEnd w:id="314"/>
      <w:bookmarkEnd w:id="315"/>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r>
        <w:rPr>
          <w:lang w:eastAsia="x-none"/>
        </w:rPr>
        <w:t>loc_list</w:t>
      </w:r>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321" w:name="_Toc3556961"/>
      <w:bookmarkStart w:id="322" w:name="_Toc26921051"/>
      <w:r w:rsidRPr="00BD20ED">
        <w:rPr>
          <w:szCs w:val="34"/>
        </w:rPr>
        <w:t xml:space="preserve">Attribute </w:t>
      </w:r>
      <w:r w:rsidRPr="00BD20ED">
        <w:rPr>
          <w:rFonts w:ascii="Courier New" w:hAnsi="Courier New" w:cs="Courier New"/>
          <w:b w:val="0"/>
          <w:szCs w:val="34"/>
          <w:highlight w:val="white"/>
        </w:rPr>
        <w:t>label</w:t>
      </w:r>
      <w:bookmarkEnd w:id="316"/>
      <w:bookmarkEnd w:id="321"/>
      <w:bookmarkEnd w:id="322"/>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 xml:space="preserve">ons with </w:t>
      </w:r>
      <w:proofErr w:type="gramStart"/>
      <w:r>
        <w:t>all the</w:t>
      </w:r>
      <w:proofErr w:type="gramEnd"/>
      <w:r>
        <w:t xml:space="preserv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323" w:name="_Ref413329202"/>
      <w:bookmarkStart w:id="324" w:name="_Toc413359575"/>
      <w:bookmarkStart w:id="325" w:name="_Toc3556962"/>
      <w:bookmarkStart w:id="326" w:name="_Toc26921052"/>
      <w:r>
        <w:rPr>
          <w:szCs w:val="34"/>
        </w:rPr>
        <w:t>Dimensions and Coordinates</w:t>
      </w:r>
      <w:bookmarkEnd w:id="323"/>
      <w:bookmarkEnd w:id="324"/>
      <w:bookmarkEnd w:id="325"/>
      <w:bookmarkEnd w:id="326"/>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327" w:name="_Toc413359576"/>
      <w:bookmarkStart w:id="328" w:name="_Ref440360308"/>
      <w:bookmarkStart w:id="329" w:name="_Ref440360312"/>
      <w:bookmarkStart w:id="330" w:name="_Ref440360851"/>
      <w:bookmarkStart w:id="331" w:name="_Ref440360857"/>
      <w:bookmarkStart w:id="332" w:name="_Ref440453613"/>
      <w:bookmarkStart w:id="333" w:name="_Ref440453616"/>
      <w:bookmarkStart w:id="334" w:name="_Ref440454500"/>
      <w:bookmarkStart w:id="335" w:name="_Ref440454502"/>
      <w:bookmarkStart w:id="336" w:name="_Toc3556963"/>
      <w:bookmarkStart w:id="337" w:name="_Toc26921053"/>
      <w:r w:rsidRPr="00BD20ED">
        <w:rPr>
          <w:szCs w:val="34"/>
        </w:rPr>
        <w:t xml:space="preserve">Attribute </w:t>
      </w:r>
      <w:r>
        <w:rPr>
          <w:rFonts w:ascii="Courier New" w:hAnsi="Courier New" w:cs="Courier New"/>
          <w:b w:val="0"/>
          <w:szCs w:val="34"/>
          <w:highlight w:val="white"/>
        </w:rPr>
        <w:t>quality_control</w:t>
      </w:r>
      <w:bookmarkEnd w:id="327"/>
      <w:bookmarkEnd w:id="328"/>
      <w:bookmarkEnd w:id="329"/>
      <w:bookmarkEnd w:id="330"/>
      <w:bookmarkEnd w:id="331"/>
      <w:bookmarkEnd w:id="332"/>
      <w:bookmarkEnd w:id="333"/>
      <w:bookmarkEnd w:id="334"/>
      <w:bookmarkEnd w:id="335"/>
      <w:bookmarkEnd w:id="336"/>
      <w:bookmarkEnd w:id="337"/>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338" w:name="_Ref428442251"/>
      <w:bookmarkStart w:id="339" w:name="_Toc3556964"/>
      <w:bookmarkStart w:id="340" w:name="_Toc26921054"/>
      <w:r w:rsidRPr="007331A4">
        <w:lastRenderedPageBreak/>
        <w:t>Custom Attributes list</w:t>
      </w:r>
      <w:bookmarkEnd w:id="338"/>
      <w:bookmarkEnd w:id="339"/>
      <w:bookmarkEnd w:id="340"/>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proofErr w:type="gramStart"/>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r w:rsidRPr="000E4C61">
        <w:rPr>
          <w:i/>
          <w:color w:val="0033CC"/>
        </w:rPr>
        <w:t>Nameof</w:t>
      </w:r>
      <w:r>
        <w:rPr>
          <w:i/>
          <w:color w:val="0033CC"/>
        </w:rPr>
        <w:t>Int</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&lt;int_list key=</w:t>
      </w:r>
      <w:r w:rsidR="00194316">
        <w:rPr>
          <w:i/>
          <w:color w:val="0033CC"/>
        </w:rPr>
        <w:t>"</w:t>
      </w:r>
      <w:r w:rsidRPr="000E4C61">
        <w:rPr>
          <w:i/>
          <w:color w:val="0033CC"/>
        </w:rPr>
        <w:t>Nameof</w:t>
      </w:r>
      <w:r>
        <w:rPr>
          <w:i/>
          <w:color w:val="0033CC"/>
        </w:rPr>
        <w:t>IntListValue</w:t>
      </w:r>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r w:rsidRPr="000E4C61">
        <w:rPr>
          <w:i/>
          <w:color w:val="0033CC"/>
        </w:rPr>
        <w:t>Nameof</w:t>
      </w:r>
      <w:r>
        <w:rPr>
          <w:i/>
          <w:color w:val="0033CC"/>
        </w:rPr>
        <w:t>Real</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&lt;real_list key=</w:t>
      </w:r>
      <w:r w:rsidR="00194316">
        <w:rPr>
          <w:i/>
          <w:color w:val="0033CC"/>
        </w:rPr>
        <w:t>"</w:t>
      </w:r>
      <w:r w:rsidRPr="000E4C61">
        <w:rPr>
          <w:i/>
          <w:color w:val="0033CC"/>
        </w:rPr>
        <w:t>Nameof</w:t>
      </w:r>
      <w:r>
        <w:rPr>
          <w:i/>
          <w:color w:val="0033CC"/>
        </w:rPr>
        <w:t>RealListValue</w:t>
      </w:r>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r w:rsidRPr="000E4C61">
        <w:rPr>
          <w:i/>
          <w:color w:val="0033CC"/>
        </w:rPr>
        <w:t>Nameof</w:t>
      </w:r>
      <w:r>
        <w:rPr>
          <w:i/>
          <w:color w:val="0033CC"/>
        </w:rPr>
        <w:t>String</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&lt;string_list key=</w:t>
      </w:r>
      <w:r w:rsidR="00194316">
        <w:rPr>
          <w:i/>
          <w:color w:val="0033CC"/>
        </w:rPr>
        <w:t>"</w:t>
      </w:r>
      <w:r w:rsidRPr="000E4C61">
        <w:rPr>
          <w:i/>
          <w:color w:val="0033CC"/>
        </w:rPr>
        <w:t>Nameof</w:t>
      </w:r>
      <w:r>
        <w:rPr>
          <w:i/>
          <w:color w:val="0033CC"/>
        </w:rPr>
        <w:t>StringList</w:t>
      </w:r>
      <w:r w:rsidRPr="000E4C61">
        <w:rPr>
          <w:i/>
          <w:color w:val="0033CC"/>
        </w:rPr>
        <w:t>Value</w:t>
      </w:r>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proofErr w:type="gramStart"/>
      <w:r w:rsidRPr="000E4C61">
        <w:rPr>
          <w:i/>
          <w:color w:val="0033CC"/>
        </w:rPr>
        <w:t>&lt;/string_list&gt;.</w:t>
      </w:r>
      <w:proofErr w:type="gramEnd"/>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411E3A60"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19EA4484"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r w:rsidRPr="00C65300">
        <w:rPr>
          <w:i/>
          <w:color w:val="0033CC"/>
        </w:rPr>
        <w:t>Mr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48A24198" w:rsidR="007C39C1" w:rsidRDefault="007C39C1" w:rsidP="007C39C1">
      <w:pPr>
        <w:pStyle w:val="Caption"/>
        <w:spacing w:before="120"/>
        <w:rPr>
          <w:rFonts w:ascii="Courier New" w:hAnsi="Courier New" w:cs="Courier New"/>
          <w:b w:val="0"/>
          <w:i/>
        </w:rPr>
      </w:pPr>
      <w:bookmarkStart w:id="341" w:name="_Toc440039075"/>
      <w:bookmarkStart w:id="342" w:name="_Toc3566426"/>
      <w:bookmarkStart w:id="343" w:name="_Toc26921269"/>
      <w:r>
        <w:t xml:space="preserve">Table </w:t>
      </w:r>
      <w:r>
        <w:fldChar w:fldCharType="begin"/>
      </w:r>
      <w:r>
        <w:instrText xml:space="preserve"> SEQ Table \* ARABIC </w:instrText>
      </w:r>
      <w:r>
        <w:fldChar w:fldCharType="separate"/>
      </w:r>
      <w:r w:rsidR="00020F25">
        <w:rPr>
          <w:noProof/>
        </w:rPr>
        <w:t>19</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341"/>
      <w:bookmarkEnd w:id="342"/>
      <w:bookmarkEnd w:id="343"/>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408037B3" w:rsidR="007C39C1" w:rsidRDefault="007C39C1" w:rsidP="007C39C1">
      <w:pPr>
        <w:pStyle w:val="Caption"/>
        <w:spacing w:before="120"/>
      </w:pPr>
      <w:bookmarkStart w:id="344" w:name="_Toc440039076"/>
      <w:bookmarkStart w:id="345" w:name="_Toc3566427"/>
      <w:bookmarkStart w:id="346" w:name="_Toc26921270"/>
      <w:r>
        <w:t xml:space="preserve">Table </w:t>
      </w:r>
      <w:r>
        <w:fldChar w:fldCharType="begin"/>
      </w:r>
      <w:r>
        <w:instrText xml:space="preserve"> SEQ Table \* ARABIC </w:instrText>
      </w:r>
      <w:r>
        <w:fldChar w:fldCharType="separate"/>
      </w:r>
      <w:r w:rsidR="00020F25">
        <w:rPr>
          <w:noProof/>
        </w:rPr>
        <w:t>20</w:t>
      </w:r>
      <w:r>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344"/>
      <w:bookmarkEnd w:id="345"/>
      <w:bookmarkEnd w:id="346"/>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4C3F8189" w:rsidR="007C39C1" w:rsidRDefault="007C39C1" w:rsidP="007C39C1">
      <w:pPr>
        <w:pStyle w:val="Caption"/>
        <w:spacing w:before="120"/>
        <w:rPr>
          <w:rFonts w:ascii="Courier New" w:hAnsi="Courier New" w:cs="Courier New"/>
          <w:b w:val="0"/>
          <w:i/>
        </w:rPr>
      </w:pPr>
      <w:bookmarkStart w:id="347" w:name="_Toc440039077"/>
      <w:bookmarkStart w:id="348" w:name="_Toc3566428"/>
      <w:bookmarkStart w:id="349" w:name="_Toc26921271"/>
      <w:r>
        <w:t xml:space="preserve">Table </w:t>
      </w:r>
      <w:r>
        <w:fldChar w:fldCharType="begin"/>
      </w:r>
      <w:r>
        <w:instrText xml:space="preserve"> SEQ Table \* ARABIC </w:instrText>
      </w:r>
      <w:r>
        <w:fldChar w:fldCharType="separate"/>
      </w:r>
      <w:r w:rsidR="00020F25">
        <w:rPr>
          <w:noProof/>
        </w:rPr>
        <w:t>21</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347"/>
      <w:bookmarkEnd w:id="348"/>
      <w:bookmarkEnd w:id="349"/>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Paragraph"/>
        <w:keepNext/>
        <w:numPr>
          <w:ilvl w:val="0"/>
          <w:numId w:val="54"/>
        </w:numPr>
        <w:spacing w:before="120"/>
        <w:jc w:val="both"/>
        <w:rPr>
          <w:lang w:val="en-US"/>
        </w:rPr>
      </w:pPr>
      <w:proofErr w:type="gramStart"/>
      <w:r w:rsidRPr="00B15804">
        <w:rPr>
          <w:b/>
          <w:lang w:val="en-US"/>
        </w:rPr>
        <w:t>string</w:t>
      </w:r>
      <w:proofErr w:type="gramEnd"/>
      <w:r w:rsidRPr="00B15804">
        <w:rPr>
          <w:b/>
          <w:lang w:val="en-US"/>
        </w:rPr>
        <w:t xml:space="preserve">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Paragraph"/>
        <w:numPr>
          <w:ilvl w:val="0"/>
          <w:numId w:val="54"/>
        </w:numPr>
        <w:spacing w:before="120"/>
        <w:jc w:val="both"/>
        <w:rPr>
          <w:b/>
          <w:lang w:val="en-US"/>
        </w:rPr>
      </w:pPr>
      <w:proofErr w:type="gramStart"/>
      <w:r w:rsidRPr="00B15804">
        <w:rPr>
          <w:b/>
          <w:lang w:val="en-US"/>
        </w:rPr>
        <w:t>real</w:t>
      </w:r>
      <w:proofErr w:type="gramEnd"/>
      <w:r w:rsidRPr="00B15804">
        <w:rPr>
          <w:b/>
          <w:lang w:val="en-US"/>
        </w:rPr>
        <w:t xml:space="preserve">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Paragraph"/>
        <w:numPr>
          <w:ilvl w:val="0"/>
          <w:numId w:val="54"/>
        </w:numPr>
        <w:spacing w:before="120"/>
        <w:jc w:val="both"/>
        <w:rPr>
          <w:b/>
          <w:lang w:val="en-US"/>
        </w:rPr>
      </w:pPr>
      <w:proofErr w:type="gramStart"/>
      <w:r>
        <w:rPr>
          <w:b/>
          <w:lang w:val="en-US"/>
        </w:rPr>
        <w:t>integer</w:t>
      </w:r>
      <w:proofErr w:type="gramEnd"/>
      <w:r>
        <w:rPr>
          <w:b/>
          <w:lang w:val="en-US"/>
        </w:rPr>
        <w:t xml:space="preserve">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49FD1714" w:rsidR="007C39C1" w:rsidRDefault="007C39C1" w:rsidP="007C39C1">
      <w:pPr>
        <w:pStyle w:val="Caption"/>
        <w:spacing w:before="120"/>
      </w:pPr>
      <w:bookmarkStart w:id="350" w:name="_Toc440039078"/>
      <w:bookmarkStart w:id="351" w:name="_Toc3566429"/>
      <w:bookmarkStart w:id="352" w:name="_Toc26921272"/>
      <w:r>
        <w:t xml:space="preserve">Table </w:t>
      </w:r>
      <w:r>
        <w:fldChar w:fldCharType="begin"/>
      </w:r>
      <w:r>
        <w:instrText xml:space="preserve"> SEQ Table \* ARABIC </w:instrText>
      </w:r>
      <w:r>
        <w:fldChar w:fldCharType="separate"/>
      </w:r>
      <w:r w:rsidR="00020F25">
        <w:rPr>
          <w:noProof/>
        </w:rPr>
        <w:t>22</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350"/>
      <w:bookmarkEnd w:id="351"/>
      <w:bookmarkEnd w:id="352"/>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11508F48" w:rsidR="007C39C1" w:rsidRDefault="007C39C1" w:rsidP="007C39C1">
      <w:pPr>
        <w:pStyle w:val="Caption"/>
        <w:spacing w:before="120"/>
      </w:pPr>
      <w:bookmarkStart w:id="353" w:name="_Toc440039079"/>
      <w:bookmarkStart w:id="354" w:name="_Toc3566430"/>
      <w:bookmarkStart w:id="355" w:name="_Toc26921273"/>
      <w:r>
        <w:t xml:space="preserve">Table </w:t>
      </w:r>
      <w:r>
        <w:fldChar w:fldCharType="begin"/>
      </w:r>
      <w:r>
        <w:instrText xml:space="preserve"> SEQ Table \* ARABIC </w:instrText>
      </w:r>
      <w:r>
        <w:fldChar w:fldCharType="separate"/>
      </w:r>
      <w:r w:rsidR="00020F25">
        <w:rPr>
          <w:noProof/>
        </w:rPr>
        <w:t>23</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353"/>
      <w:bookmarkEnd w:id="354"/>
      <w:bookmarkEnd w:id="355"/>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29F783B5" w:rsidR="007C39C1" w:rsidRDefault="007C39C1" w:rsidP="007C39C1">
      <w:pPr>
        <w:pStyle w:val="Caption"/>
        <w:spacing w:before="120"/>
      </w:pPr>
      <w:bookmarkStart w:id="356" w:name="_Toc440039080"/>
      <w:bookmarkStart w:id="357" w:name="_Toc3566431"/>
      <w:bookmarkStart w:id="358" w:name="_Toc26921274"/>
      <w:r>
        <w:t xml:space="preserve">Table </w:t>
      </w:r>
      <w:r>
        <w:fldChar w:fldCharType="begin"/>
      </w:r>
      <w:r>
        <w:instrText xml:space="preserve"> SEQ Table \* ARABIC </w:instrText>
      </w:r>
      <w:r>
        <w:fldChar w:fldCharType="separate"/>
      </w:r>
      <w:r w:rsidR="00020F25">
        <w:rPr>
          <w:noProof/>
        </w:rPr>
        <w:t>24</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356"/>
      <w:bookmarkEnd w:id="357"/>
      <w:bookmarkEnd w:id="358"/>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59C6128C" w:rsidR="007C39C1" w:rsidRDefault="007C39C1" w:rsidP="007C39C1">
      <w:pPr>
        <w:pStyle w:val="Caption"/>
        <w:spacing w:before="120"/>
      </w:pPr>
      <w:bookmarkStart w:id="359" w:name="_Toc440039081"/>
      <w:bookmarkStart w:id="360" w:name="_Toc3566432"/>
      <w:bookmarkStart w:id="361" w:name="_Toc26921275"/>
      <w:r>
        <w:t xml:space="preserve">Table </w:t>
      </w:r>
      <w:r>
        <w:fldChar w:fldCharType="begin"/>
      </w:r>
      <w:r>
        <w:instrText xml:space="preserve"> SEQ Table \* ARABIC </w:instrText>
      </w:r>
      <w:r>
        <w:fldChar w:fldCharType="separate"/>
      </w:r>
      <w:r w:rsidR="00020F25">
        <w:rPr>
          <w:noProof/>
        </w:rPr>
        <w:t>25</w:t>
      </w:r>
      <w:r>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359"/>
      <w:bookmarkEnd w:id="360"/>
      <w:bookmarkEnd w:id="361"/>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0A4F00A4" w:rsidR="007C39C1" w:rsidRDefault="007C39C1" w:rsidP="007C39C1">
      <w:pPr>
        <w:pStyle w:val="Caption"/>
        <w:spacing w:before="120"/>
      </w:pPr>
      <w:bookmarkStart w:id="362" w:name="_Toc440039082"/>
      <w:bookmarkStart w:id="363" w:name="_Toc3566433"/>
      <w:bookmarkStart w:id="364" w:name="_Toc26921276"/>
      <w:r>
        <w:t xml:space="preserve">Table </w:t>
      </w:r>
      <w:r>
        <w:fldChar w:fldCharType="begin"/>
      </w:r>
      <w:r>
        <w:instrText xml:space="preserve"> SEQ Table \* ARABIC </w:instrText>
      </w:r>
      <w:r>
        <w:fldChar w:fldCharType="separate"/>
      </w:r>
      <w:r w:rsidR="00020F25">
        <w:rPr>
          <w:noProof/>
        </w:rPr>
        <w:t>26</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362"/>
      <w:bookmarkEnd w:id="363"/>
      <w:bookmarkEnd w:id="364"/>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2CD57B69" w:rsidR="007C39C1" w:rsidRDefault="007C39C1" w:rsidP="007C39C1">
      <w:pPr>
        <w:pStyle w:val="Caption"/>
        <w:spacing w:before="120"/>
      </w:pPr>
      <w:bookmarkStart w:id="365" w:name="_Toc440039083"/>
      <w:bookmarkStart w:id="366" w:name="_Toc3566434"/>
      <w:bookmarkStart w:id="367" w:name="_Toc26921277"/>
      <w:r>
        <w:t xml:space="preserve">Table </w:t>
      </w:r>
      <w:r>
        <w:fldChar w:fldCharType="begin"/>
      </w:r>
      <w:r>
        <w:instrText xml:space="preserve"> SEQ Table \* ARABIC </w:instrText>
      </w:r>
      <w:r>
        <w:fldChar w:fldCharType="separate"/>
      </w:r>
      <w:r w:rsidR="00020F25">
        <w:rPr>
          <w:noProof/>
        </w:rPr>
        <w:t>27</w:t>
      </w:r>
      <w:r>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365"/>
      <w:bookmarkEnd w:id="366"/>
      <w:bookmarkEnd w:id="367"/>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57BA7AEF" w:rsidR="007C39C1" w:rsidRDefault="007C39C1" w:rsidP="007C39C1">
      <w:pPr>
        <w:pStyle w:val="Caption"/>
        <w:spacing w:before="120"/>
      </w:pPr>
      <w:bookmarkStart w:id="368" w:name="_Toc440039084"/>
      <w:bookmarkStart w:id="369" w:name="_Toc3566435"/>
      <w:bookmarkStart w:id="370" w:name="_Toc26921278"/>
      <w:r>
        <w:t xml:space="preserve">Table </w:t>
      </w:r>
      <w:r>
        <w:fldChar w:fldCharType="begin"/>
      </w:r>
      <w:r>
        <w:instrText xml:space="preserve"> SEQ Table \* ARABIC </w:instrText>
      </w:r>
      <w:r>
        <w:fldChar w:fldCharType="separate"/>
      </w:r>
      <w:r w:rsidR="00020F25">
        <w:rPr>
          <w:noProof/>
        </w:rPr>
        <w:t>28</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368"/>
      <w:bookmarkEnd w:id="369"/>
      <w:bookmarkEnd w:id="370"/>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F37C3EB" w:rsidR="007C39C1" w:rsidRDefault="007C39C1" w:rsidP="007C39C1">
      <w:pPr>
        <w:pStyle w:val="Caption"/>
        <w:spacing w:before="120"/>
      </w:pPr>
      <w:bookmarkStart w:id="371" w:name="_Toc440039085"/>
      <w:bookmarkStart w:id="372" w:name="_Toc3566436"/>
      <w:bookmarkStart w:id="373" w:name="_Toc26921279"/>
      <w:r>
        <w:t xml:space="preserve">Table </w:t>
      </w:r>
      <w:r>
        <w:fldChar w:fldCharType="begin"/>
      </w:r>
      <w:r>
        <w:instrText xml:space="preserve"> SEQ Table \* ARABIC </w:instrText>
      </w:r>
      <w:r>
        <w:fldChar w:fldCharType="separate"/>
      </w:r>
      <w:r w:rsidR="00020F25">
        <w:rPr>
          <w:noProof/>
        </w:rPr>
        <w:t>29</w:t>
      </w:r>
      <w:r>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371"/>
      <w:bookmarkEnd w:id="372"/>
      <w:bookmarkEnd w:id="373"/>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23DA89AC" w:rsidR="007C39C1" w:rsidRDefault="007C39C1" w:rsidP="007C39C1">
      <w:pPr>
        <w:pStyle w:val="Caption"/>
        <w:spacing w:before="120"/>
      </w:pPr>
      <w:bookmarkStart w:id="374" w:name="_Toc440039086"/>
      <w:bookmarkStart w:id="375" w:name="_Toc3566437"/>
      <w:bookmarkStart w:id="376" w:name="_Toc26921280"/>
      <w:r>
        <w:t xml:space="preserve">Table </w:t>
      </w:r>
      <w:r>
        <w:fldChar w:fldCharType="begin"/>
      </w:r>
      <w:r>
        <w:instrText xml:space="preserve"> SEQ Table \* ARABIC </w:instrText>
      </w:r>
      <w:r>
        <w:fldChar w:fldCharType="separate"/>
      </w:r>
      <w:r w:rsidR="00020F25">
        <w:rPr>
          <w:noProof/>
        </w:rPr>
        <w:t>30</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374"/>
      <w:bookmarkEnd w:id="375"/>
      <w:bookmarkEnd w:id="376"/>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proofErr w:type="gramStart"/>
      <w:r w:rsidRPr="009C05D0">
        <w:rPr>
          <w:rFonts w:ascii="Courier New" w:hAnsi="Courier New" w:cs="Courier New"/>
          <w:b/>
          <w:i/>
          <w:sz w:val="18"/>
          <w:szCs w:val="18"/>
        </w:rPr>
        <w:t>key</w:t>
      </w:r>
      <w:r w:rsidRPr="0089001F">
        <w:t>'s</w:t>
      </w:r>
      <w:proofErr w:type="gramEnd"/>
      <w:r w:rsidRPr="0089001F">
        <w:t xml:space="preserve">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7E7929CA"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r w:rsidR="00316556">
        <w:t>fatigue_limit</w:t>
      </w:r>
      <w:r w:rsidR="00194316">
        <w:t>"</w:t>
      </w:r>
      <w:r w:rsidR="00316556">
        <w:t>&gt; 223.1 &lt;/real&gt;</w:t>
      </w:r>
    </w:p>
    <w:p w14:paraId="02AD4D23" w14:textId="45D14FF7" w:rsidR="00316556" w:rsidRDefault="00427D19" w:rsidP="00316556">
      <w:pPr>
        <w:pStyle w:val="XMLCode"/>
      </w:pPr>
      <w:r>
        <w:tab/>
      </w:r>
      <w:r w:rsidR="00316556">
        <w:t>&lt;/custom_attributes&gt;</w:t>
      </w:r>
    </w:p>
    <w:p w14:paraId="4D74DA68" w14:textId="65F8030F"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&lt;/custom_attributes&gt;</w:t>
      </w:r>
    </w:p>
    <w:p w14:paraId="7743666E" w14:textId="1C7D0FFF" w:rsidR="00316556" w:rsidRDefault="00427D19" w:rsidP="00316556">
      <w:pPr>
        <w:pStyle w:val="XMLCode"/>
      </w:pPr>
      <w:r>
        <w:tab/>
      </w:r>
      <w:r w:rsidR="00316556">
        <w:t>&lt;custom_attributes owner=</w:t>
      </w:r>
      <w:r w:rsidR="00194316">
        <w:t>"</w:t>
      </w:r>
      <w:r w:rsidR="00316556">
        <w:t>DepartmentB</w:t>
      </w:r>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&lt;real_list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&lt;/real_list&gt;</w:t>
      </w:r>
    </w:p>
    <w:p w14:paraId="3A09CEDD" w14:textId="3BF7ABD2" w:rsidR="00316556" w:rsidRDefault="00427D19" w:rsidP="00316556">
      <w:pPr>
        <w:pStyle w:val="XMLCode"/>
      </w:pPr>
      <w:r>
        <w:tab/>
      </w:r>
      <w:r>
        <w:tab/>
      </w:r>
      <w:r w:rsidR="00316556">
        <w:t>&lt;string_list key=</w:t>
      </w:r>
      <w:r w:rsidR="00194316">
        <w:t>"</w:t>
      </w:r>
      <w:r w:rsidR="00316556">
        <w:t>verifiedby</w:t>
      </w:r>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377" w:name="_Toc440038865"/>
      <w:bookmarkStart w:id="378" w:name="_Toc3556965"/>
      <w:bookmarkStart w:id="379" w:name="_Toc26921055"/>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377"/>
      <w:bookmarkEnd w:id="378"/>
      <w:bookmarkEnd w:id="379"/>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Heading3"/>
      </w:pPr>
      <w:bookmarkStart w:id="380" w:name="_Toc440038866"/>
      <w:bookmarkStart w:id="381" w:name="_Toc3556966"/>
      <w:bookmarkStart w:id="382" w:name="_Toc26921056"/>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380"/>
      <w:bookmarkEnd w:id="381"/>
      <w:bookmarkEnd w:id="382"/>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327322">
      <w:pPr>
        <w:pStyle w:val="Heading3"/>
      </w:pPr>
      <w:bookmarkStart w:id="383" w:name="_Toc440038867"/>
      <w:bookmarkStart w:id="384" w:name="_Toc3556967"/>
      <w:bookmarkStart w:id="385" w:name="_Toc26921057"/>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383"/>
      <w:bookmarkEnd w:id="384"/>
      <w:bookmarkEnd w:id="385"/>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Heading3"/>
      </w:pPr>
      <w:bookmarkStart w:id="386" w:name="_Toc440038868"/>
      <w:bookmarkStart w:id="387" w:name="_Toc3556968"/>
      <w:bookmarkStart w:id="388" w:name="_Toc26921058"/>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386"/>
      <w:bookmarkEnd w:id="387"/>
      <w:bookmarkEnd w:id="388"/>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Paragraph"/>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Paragraph"/>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Paragraph"/>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389" w:name="_Toc3556969"/>
      <w:bookmarkStart w:id="390" w:name="_Toc26921059"/>
      <w:r w:rsidRPr="007055D9">
        <w:lastRenderedPageBreak/>
        <w:t>0D connections</w:t>
      </w:r>
      <w:bookmarkEnd w:id="389"/>
      <w:bookmarkEnd w:id="390"/>
    </w:p>
    <w:p w14:paraId="25FFC0E6" w14:textId="77777777" w:rsidR="002E60CB" w:rsidRPr="00226A3F" w:rsidRDefault="002E60CB" w:rsidP="002E60CB">
      <w:pPr>
        <w:pStyle w:val="Heading2"/>
        <w:tabs>
          <w:tab w:val="clear" w:pos="576"/>
          <w:tab w:val="left" w:pos="567"/>
          <w:tab w:val="num" w:pos="1134"/>
        </w:tabs>
        <w:ind w:left="578" w:hanging="578"/>
      </w:pPr>
      <w:bookmarkStart w:id="391" w:name="_Toc413359578"/>
      <w:bookmarkStart w:id="392" w:name="_Toc3556970"/>
      <w:bookmarkStart w:id="393" w:name="_Toc26921060"/>
      <w:r w:rsidRPr="00226A3F">
        <w:t>Generic Definitions</w:t>
      </w:r>
      <w:bookmarkEnd w:id="391"/>
      <w:bookmarkEnd w:id="392"/>
      <w:bookmarkEnd w:id="393"/>
    </w:p>
    <w:p w14:paraId="5F980062" w14:textId="77777777" w:rsidR="002E60CB" w:rsidRPr="00226A3F" w:rsidRDefault="002E60CB" w:rsidP="00327322">
      <w:pPr>
        <w:pStyle w:val="Heading3"/>
      </w:pPr>
      <w:bookmarkStart w:id="394" w:name="_Toc413359579"/>
      <w:bookmarkStart w:id="395" w:name="_Ref428958711"/>
      <w:bookmarkStart w:id="396" w:name="_Toc3556971"/>
      <w:bookmarkStart w:id="397" w:name="_Toc26921061"/>
      <w:r w:rsidRPr="00226A3F">
        <w:t>Identification</w:t>
      </w:r>
      <w:bookmarkEnd w:id="394"/>
      <w:bookmarkEnd w:id="395"/>
      <w:bookmarkEnd w:id="396"/>
      <w:bookmarkEnd w:id="397"/>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6C937254"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020F25">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020F25" w:rsidRPr="00BD20ED">
              <w:rPr>
                <w:szCs w:val="34"/>
              </w:rPr>
              <w:t xml:space="preserve">Attribute </w:t>
            </w:r>
            <w:r w:rsidR="00020F25" w:rsidRPr="00020F25">
              <w:rPr>
                <w:rFonts w:ascii="Courier New" w:hAnsi="Courier New" w:cs="Courier New"/>
                <w:b/>
                <w:sz w:val="18"/>
                <w:szCs w:val="34"/>
                <w:highlight w:val="white"/>
              </w:rPr>
              <w:t>quality_control</w:t>
            </w:r>
            <w:r w:rsidR="00982500">
              <w:rPr>
                <w:sz w:val="20"/>
                <w:szCs w:val="20"/>
              </w:rPr>
              <w:fldChar w:fldCharType="end"/>
            </w:r>
          </w:p>
        </w:tc>
      </w:tr>
    </w:tbl>
    <w:p w14:paraId="67E60131" w14:textId="5D7804A2" w:rsidR="00646A0E" w:rsidRDefault="00646A0E" w:rsidP="00245478">
      <w:pPr>
        <w:pStyle w:val="Caption"/>
        <w:spacing w:before="120"/>
      </w:pPr>
      <w:bookmarkStart w:id="398" w:name="_Toc3566438"/>
      <w:bookmarkStart w:id="399" w:name="_Toc26921281"/>
      <w:r>
        <w:t xml:space="preserve">Table </w:t>
      </w:r>
      <w:r w:rsidR="00D43112">
        <w:fldChar w:fldCharType="begin"/>
      </w:r>
      <w:r w:rsidR="00D43112">
        <w:instrText xml:space="preserve"> SEQ Table \* ARABIC </w:instrText>
      </w:r>
      <w:r w:rsidR="00D43112">
        <w:fldChar w:fldCharType="separate"/>
      </w:r>
      <w:r w:rsidR="00020F25">
        <w:rPr>
          <w:noProof/>
        </w:rPr>
        <w:t>31</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398"/>
      <w:bookmarkEnd w:id="399"/>
    </w:p>
    <w:p w14:paraId="7DC8A4AA" w14:textId="07EA6C7A" w:rsidR="002E60CB" w:rsidRPr="007055D9" w:rsidRDefault="002E60CB" w:rsidP="002E60CB">
      <w:pPr>
        <w:pStyle w:val="Heading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0D02B457" w14:textId="77777777" w:rsidR="00DB1A74" w:rsidRDefault="00DB1A74" w:rsidP="00DB1A74">
      <w:pPr>
        <w:pStyle w:val="XMLCode"/>
        <w:rPr>
          <w:lang w:val="es-ES"/>
        </w:rPr>
      </w:pPr>
      <w:r>
        <w:rPr>
          <w:lang w:val="es-ES"/>
        </w:rPr>
        <w:t xml:space="preserve">        &lt;</w:t>
      </w:r>
      <w:proofErr w:type="gramStart"/>
      <w:r>
        <w:rPr>
          <w:lang w:val="es-ES"/>
        </w:rPr>
        <w:t>s</w:t>
      </w:r>
      <w:r w:rsidR="00D074CE">
        <w:rPr>
          <w:lang w:val="es-ES"/>
        </w:rPr>
        <w:t>potweld</w:t>
      </w:r>
      <w:proofErr w:type="gramEnd"/>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w:t>
      </w:r>
      <w:proofErr w:type="gramStart"/>
      <w:r w:rsidR="00D074CE">
        <w:rPr>
          <w:lang w:val="es-ES"/>
        </w:rPr>
        <w:t>spot</w:t>
      </w:r>
      <w:r>
        <w:rPr>
          <w:lang w:val="es-ES"/>
        </w:rPr>
        <w:t>weld</w:t>
      </w:r>
      <w:proofErr w:type="gramEnd"/>
      <w:r>
        <w:rPr>
          <w:lang w:val="es-ES"/>
        </w:rPr>
        <w:t>&gt;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62D0FD6E"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327322">
      <w:pPr>
        <w:pStyle w:val="Heading3"/>
      </w:pPr>
      <w:bookmarkStart w:id="400" w:name="_Ref414563154"/>
      <w:bookmarkStart w:id="401" w:name="_Toc3556972"/>
      <w:bookmarkStart w:id="402" w:name="_Toc26921062"/>
      <w:r w:rsidRPr="007055D9">
        <w:t>Location</w:t>
      </w:r>
      <w:bookmarkEnd w:id="400"/>
      <w:bookmarkEnd w:id="401"/>
      <w:bookmarkEnd w:id="402"/>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2DE72240" w:rsidR="00431993" w:rsidRDefault="00431993" w:rsidP="00431993">
      <w:pPr>
        <w:pStyle w:val="Caption"/>
        <w:spacing w:before="120"/>
      </w:pPr>
      <w:bookmarkStart w:id="403" w:name="_Toc3566439"/>
      <w:bookmarkStart w:id="404" w:name="_Toc26921282"/>
      <w:r>
        <w:t xml:space="preserve">Table </w:t>
      </w:r>
      <w:r>
        <w:fldChar w:fldCharType="begin"/>
      </w:r>
      <w:r>
        <w:instrText xml:space="preserve"> SEQ Table \* ARABIC </w:instrText>
      </w:r>
      <w:r>
        <w:fldChar w:fldCharType="separate"/>
      </w:r>
      <w:r w:rsidR="00020F25">
        <w:rPr>
          <w:noProof/>
        </w:rPr>
        <w:t>32</w:t>
      </w:r>
      <w:r>
        <w:fldChar w:fldCharType="end"/>
      </w:r>
      <w:r>
        <w:t xml:space="preserve">: Text values of element </w:t>
      </w:r>
      <w:r w:rsidRPr="00431993">
        <w:rPr>
          <w:rStyle w:val="elementdeftypeChar"/>
          <w:b/>
          <w:i w:val="0"/>
        </w:rPr>
        <w:t>&lt;loc&gt;</w:t>
      </w:r>
      <w:bookmarkEnd w:id="403"/>
      <w:bookmarkEnd w:id="404"/>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Heading3"/>
      </w:pPr>
      <w:bookmarkStart w:id="405" w:name="_Toc428279359"/>
      <w:bookmarkStart w:id="406" w:name="_Toc428456096"/>
      <w:bookmarkStart w:id="407" w:name="_Toc428537060"/>
      <w:bookmarkStart w:id="408" w:name="_Toc428969379"/>
      <w:bookmarkStart w:id="409" w:name="_Toc429052770"/>
      <w:bookmarkStart w:id="410" w:name="_Direction"/>
      <w:bookmarkStart w:id="411" w:name="_Ref400880511"/>
      <w:bookmarkStart w:id="412" w:name="_Toc413359581"/>
      <w:bookmarkStart w:id="413" w:name="_Toc3556973"/>
      <w:bookmarkStart w:id="414" w:name="_Toc26921063"/>
      <w:bookmarkEnd w:id="405"/>
      <w:bookmarkEnd w:id="406"/>
      <w:bookmarkEnd w:id="407"/>
      <w:bookmarkEnd w:id="408"/>
      <w:bookmarkEnd w:id="409"/>
      <w:bookmarkEnd w:id="410"/>
      <w:r>
        <w:t>Direc</w:t>
      </w:r>
      <w:r w:rsidRPr="00226A3F">
        <w:t>tion</w:t>
      </w:r>
      <w:bookmarkEnd w:id="411"/>
      <w:bookmarkEnd w:id="412"/>
      <w:bookmarkEnd w:id="413"/>
      <w:bookmarkEnd w:id="414"/>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10"/>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proofErr w:type="gramStart"/>
      <w:r>
        <w:t>z-axis</w:t>
      </w:r>
      <w:proofErr w:type="gramEnd"/>
      <w:r>
        <w:t xml:space="preserve">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proofErr w:type="gramStart"/>
      <w:r>
        <w:t>x-axis</w:t>
      </w:r>
      <w:proofErr w:type="gramEnd"/>
      <w:r>
        <w:t xml:space="preserve">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proofErr w:type="gramStart"/>
      <w:r>
        <w:t>y-axis</w:t>
      </w:r>
      <w:proofErr w:type="gramEnd"/>
      <w:r>
        <w:t xml:space="preserve"> is given by cross product</w:t>
      </w:r>
      <w:r>
        <w:rPr>
          <w:rStyle w:val="FootnoteReference"/>
        </w:rPr>
        <w:footnoteReference w:id="11"/>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1E08D788" w:rsidR="002E60CB" w:rsidRPr="009366C1" w:rsidRDefault="002E60CB" w:rsidP="00245478">
      <w:pPr>
        <w:pStyle w:val="Caption"/>
        <w:spacing w:before="120"/>
      </w:pPr>
      <w:bookmarkStart w:id="415" w:name="_Toc3566440"/>
      <w:bookmarkStart w:id="416" w:name="_Toc26921283"/>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020F25">
        <w:rPr>
          <w:noProof/>
        </w:rPr>
        <w:t>33</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415"/>
      <w:bookmarkEnd w:id="416"/>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r w:rsidRPr="00795D4D">
        <w:rPr>
          <w:lang w:val="fr-FR"/>
        </w:rPr>
        <w:t xml:space="preserve">Examples: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&lt;normal_direction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&lt;tangential_direction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Heading3"/>
      </w:pPr>
      <w:bookmarkStart w:id="417" w:name="_Toc428279361"/>
      <w:bookmarkStart w:id="418" w:name="_Toc428456098"/>
      <w:bookmarkStart w:id="419" w:name="_Toc3556974"/>
      <w:bookmarkStart w:id="420" w:name="_Toc26921064"/>
      <w:bookmarkEnd w:id="417"/>
      <w:bookmarkEnd w:id="418"/>
      <w:r w:rsidRPr="00736820">
        <w:t>Type</w:t>
      </w:r>
      <w:r w:rsidRPr="007055D9">
        <w:t xml:space="preserve"> Specification</w:t>
      </w:r>
      <w:bookmarkEnd w:id="419"/>
      <w:bookmarkEnd w:id="420"/>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r w:rsidRPr="00226A3F">
              <w:rPr>
                <w:sz w:val="20"/>
                <w:szCs w:val="20"/>
              </w:rPr>
              <w:t>spotweld</w:t>
            </w:r>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trPr>
        <w:tc>
          <w:tcPr>
            <w:tcW w:w="2397" w:type="dxa"/>
            <w:shd w:val="clear" w:color="auto" w:fill="auto"/>
            <w:vAlign w:val="bottom"/>
          </w:tcPr>
          <w:p w14:paraId="20356303" w14:textId="4EC4ADC6" w:rsidR="002C3238" w:rsidRPr="00226A3F" w:rsidRDefault="002C3238" w:rsidP="0088515B">
            <w:pPr>
              <w:rPr>
                <w:sz w:val="20"/>
                <w:szCs w:val="20"/>
              </w:rPr>
            </w:pPr>
            <w:r>
              <w:rPr>
                <w:sz w:val="20"/>
                <w:szCs w:val="20"/>
              </w:rPr>
              <w:t>threaded_connection</w:t>
            </w:r>
          </w:p>
        </w:tc>
        <w:tc>
          <w:tcPr>
            <w:tcW w:w="1810" w:type="dxa"/>
            <w:shd w:val="clear" w:color="auto" w:fill="auto"/>
            <w:vAlign w:val="bottom"/>
          </w:tcPr>
          <w:p w14:paraId="3B24274F" w14:textId="667A1484" w:rsidR="002C3238" w:rsidRPr="00226A3F" w:rsidRDefault="002C3238" w:rsidP="0088515B">
            <w:pPr>
              <w:rPr>
                <w:sz w:val="20"/>
                <w:szCs w:val="20"/>
              </w:rPr>
            </w:pPr>
            <w:r>
              <w:rPr>
                <w:sz w:val="20"/>
                <w:szCs w:val="20"/>
              </w:rPr>
              <w:t>1</w:t>
            </w:r>
          </w:p>
        </w:tc>
        <w:tc>
          <w:tcPr>
            <w:tcW w:w="1701" w:type="dxa"/>
            <w:shd w:val="clear" w:color="auto" w:fill="auto"/>
            <w:vAlign w:val="bottom"/>
          </w:tcPr>
          <w:p w14:paraId="7504C488" w14:textId="7471F23A" w:rsidR="002C3238" w:rsidRPr="00226A3F" w:rsidRDefault="002C3238" w:rsidP="0088515B">
            <w:pPr>
              <w:rPr>
                <w:sz w:val="20"/>
                <w:szCs w:val="20"/>
              </w:rPr>
            </w:pPr>
            <w:r>
              <w:rPr>
                <w:sz w:val="20"/>
                <w:szCs w:val="20"/>
              </w:rPr>
              <w:t>Optional</w:t>
            </w:r>
          </w:p>
        </w:tc>
        <w:tc>
          <w:tcPr>
            <w:tcW w:w="2708" w:type="dxa"/>
            <w:shd w:val="clear" w:color="auto" w:fill="auto"/>
            <w:vAlign w:val="bottom"/>
          </w:tcPr>
          <w:p w14:paraId="52F49682" w14:textId="526698F3" w:rsidR="002C3238" w:rsidRPr="00226A3F" w:rsidRDefault="002C3238" w:rsidP="001251B7">
            <w:pPr>
              <w:keepNext/>
              <w:rPr>
                <w:sz w:val="20"/>
                <w:szCs w:val="20"/>
              </w:rPr>
            </w:pPr>
            <w:r>
              <w:rPr>
                <w:sz w:val="20"/>
                <w:szCs w:val="20"/>
              </w:rPr>
              <w:t>-</w:t>
            </w:r>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r>
              <w:rPr>
                <w:sz w:val="20"/>
                <w:szCs w:val="20"/>
              </w:rPr>
              <w:t>contact_list</w:t>
            </w:r>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64FED573"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020F25">
              <w:rPr>
                <w:sz w:val="20"/>
                <w:szCs w:val="20"/>
              </w:rPr>
              <w:t>5.3.2.5</w:t>
            </w:r>
            <w:r>
              <w:rPr>
                <w:sz w:val="20"/>
                <w:szCs w:val="20"/>
              </w:rPr>
              <w:fldChar w:fldCharType="end"/>
            </w:r>
            <w:r>
              <w:rPr>
                <w:sz w:val="20"/>
                <w:szCs w:val="20"/>
              </w:rPr>
              <w:t xml:space="preserve">. </w:t>
            </w:r>
          </w:p>
        </w:tc>
      </w:tr>
      <w:tr w:rsidR="00C5158C" w:rsidRPr="00226A3F" w14:paraId="5137C499" w14:textId="77777777" w:rsidTr="008C3C2F">
        <w:trPr>
          <w:jc w:val="center"/>
        </w:trPr>
        <w:tc>
          <w:tcPr>
            <w:tcW w:w="2397" w:type="dxa"/>
            <w:shd w:val="clear" w:color="auto" w:fill="auto"/>
            <w:vAlign w:val="bottom"/>
          </w:tcPr>
          <w:p w14:paraId="45C4176B" w14:textId="047CF97D" w:rsidR="00C5158C" w:rsidRDefault="00C5158C" w:rsidP="0088515B">
            <w:pPr>
              <w:rPr>
                <w:sz w:val="20"/>
                <w:szCs w:val="20"/>
              </w:rPr>
            </w:pPr>
            <w:r>
              <w:rPr>
                <w:sz w:val="20"/>
                <w:szCs w:val="20"/>
              </w:rPr>
              <w:t>stacking</w:t>
            </w:r>
          </w:p>
        </w:tc>
        <w:tc>
          <w:tcPr>
            <w:tcW w:w="1810" w:type="dxa"/>
            <w:shd w:val="clear" w:color="auto" w:fill="auto"/>
            <w:vAlign w:val="bottom"/>
          </w:tcPr>
          <w:p w14:paraId="0EC33971" w14:textId="497BDF51" w:rsidR="00C5158C" w:rsidRPr="00226A3F" w:rsidRDefault="00C5158C" w:rsidP="0088515B">
            <w:pPr>
              <w:rPr>
                <w:sz w:val="20"/>
                <w:szCs w:val="20"/>
              </w:rPr>
            </w:pPr>
            <w:r>
              <w:rPr>
                <w:sz w:val="20"/>
                <w:szCs w:val="20"/>
              </w:rPr>
              <w:t>1</w:t>
            </w:r>
          </w:p>
        </w:tc>
        <w:tc>
          <w:tcPr>
            <w:tcW w:w="1701" w:type="dxa"/>
            <w:shd w:val="clear" w:color="auto" w:fill="auto"/>
            <w:vAlign w:val="bottom"/>
          </w:tcPr>
          <w:p w14:paraId="727F6828" w14:textId="3032F507" w:rsidR="00C5158C" w:rsidRPr="00226A3F" w:rsidRDefault="00C5158C" w:rsidP="0088515B">
            <w:pPr>
              <w:rPr>
                <w:sz w:val="20"/>
                <w:szCs w:val="20"/>
              </w:rPr>
            </w:pPr>
            <w:r>
              <w:rPr>
                <w:sz w:val="20"/>
                <w:szCs w:val="20"/>
              </w:rPr>
              <w:t>Optional</w:t>
            </w:r>
          </w:p>
        </w:tc>
        <w:tc>
          <w:tcPr>
            <w:tcW w:w="2708" w:type="dxa"/>
            <w:shd w:val="clear" w:color="auto" w:fill="auto"/>
            <w:vAlign w:val="bottom"/>
          </w:tcPr>
          <w:p w14:paraId="1CCBCB02" w14:textId="4BD5FFE6" w:rsidR="00C5158C" w:rsidRDefault="00C5158C"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020F25">
              <w:rPr>
                <w:sz w:val="20"/>
                <w:szCs w:val="20"/>
              </w:rPr>
              <w:t>5.3.1.3</w:t>
            </w:r>
            <w:r>
              <w:rPr>
                <w:sz w:val="20"/>
                <w:szCs w:val="20"/>
              </w:rPr>
              <w:fldChar w:fldCharType="end"/>
            </w:r>
          </w:p>
        </w:tc>
      </w:tr>
    </w:tbl>
    <w:p w14:paraId="0DA84363" w14:textId="37614BE5" w:rsidR="001251B7" w:rsidRPr="00226A3F" w:rsidRDefault="001251B7" w:rsidP="00D803E1">
      <w:pPr>
        <w:pStyle w:val="Caption"/>
        <w:spacing w:before="120"/>
      </w:pPr>
      <w:bookmarkStart w:id="421" w:name="_Toc3566441"/>
      <w:bookmarkStart w:id="422" w:name="_Toc26921284"/>
      <w:r>
        <w:t xml:space="preserve">Table </w:t>
      </w:r>
      <w:r w:rsidR="00D43112">
        <w:fldChar w:fldCharType="begin"/>
      </w:r>
      <w:r w:rsidR="00D43112">
        <w:instrText xml:space="preserve"> SEQ Table \* ARABIC </w:instrText>
      </w:r>
      <w:r w:rsidR="00D43112">
        <w:fldChar w:fldCharType="separate"/>
      </w:r>
      <w:r w:rsidR="00020F25">
        <w:rPr>
          <w:noProof/>
        </w:rPr>
        <w:t>34</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421"/>
      <w:bookmarkEnd w:id="422"/>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423" w:name="_Ref428355238"/>
      <w:bookmarkStart w:id="424" w:name="_Toc3556975"/>
      <w:bookmarkStart w:id="425" w:name="_Toc26921065"/>
      <w:r w:rsidRPr="007055D9">
        <w:t xml:space="preserve">Spot </w:t>
      </w:r>
      <w:r w:rsidR="002E657F">
        <w:t>W</w:t>
      </w:r>
      <w:r w:rsidRPr="007055D9">
        <w:t>elds</w:t>
      </w:r>
      <w:bookmarkEnd w:id="423"/>
      <w:bookmarkEnd w:id="424"/>
      <w:bookmarkEnd w:id="425"/>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42A7FE41"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sidRPr="00020F25">
              <w:rPr>
                <w:sz w:val="20"/>
                <w:szCs w:val="20"/>
              </w:rPr>
              <w:t xml:space="preserve">Custom Attributes </w:t>
            </w:r>
            <w:r w:rsidR="00020F25" w:rsidRPr="007331A4">
              <w:t>list</w:t>
            </w:r>
            <w:r w:rsidRPr="0011095E">
              <w:rPr>
                <w:rFonts w:cs="Calibri"/>
                <w:sz w:val="20"/>
                <w:szCs w:val="20"/>
                <w:lang w:eastAsia="en-GB"/>
              </w:rPr>
              <w:fldChar w:fldCharType="end"/>
            </w:r>
          </w:p>
        </w:tc>
      </w:tr>
    </w:tbl>
    <w:p w14:paraId="3E43915A" w14:textId="5052FBC9" w:rsidR="002E60CB" w:rsidRPr="00226A3F" w:rsidRDefault="002D3000" w:rsidP="002D3000">
      <w:pPr>
        <w:pStyle w:val="Caption"/>
        <w:spacing w:before="120"/>
      </w:pPr>
      <w:bookmarkStart w:id="426" w:name="_Toc3566442"/>
      <w:bookmarkStart w:id="427" w:name="_Toc26921285"/>
      <w:r>
        <w:t xml:space="preserve">Table </w:t>
      </w:r>
      <w:r>
        <w:fldChar w:fldCharType="begin"/>
      </w:r>
      <w:r>
        <w:instrText xml:space="preserve"> SEQ Table \* ARABIC </w:instrText>
      </w:r>
      <w:r>
        <w:fldChar w:fldCharType="separate"/>
      </w:r>
      <w:r w:rsidR="00020F25">
        <w:rPr>
          <w:noProof/>
        </w:rPr>
        <w:t>35</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426"/>
      <w:bookmarkEnd w:id="427"/>
    </w:p>
    <w:p w14:paraId="412BFD3E" w14:textId="77777777"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1B329881" w:rsidR="00373977" w:rsidRDefault="00373977" w:rsidP="00D06BDF">
      <w:pPr>
        <w:pStyle w:val="Caption"/>
        <w:spacing w:before="120"/>
      </w:pPr>
      <w:bookmarkStart w:id="428" w:name="_Toc3566443"/>
      <w:bookmarkStart w:id="429" w:name="_Toc26921286"/>
      <w:r>
        <w:t xml:space="preserve">Table </w:t>
      </w:r>
      <w:r w:rsidR="00D43112">
        <w:fldChar w:fldCharType="begin"/>
      </w:r>
      <w:r w:rsidR="00D43112">
        <w:instrText xml:space="preserve"> SEQ Table \* ARABIC </w:instrText>
      </w:r>
      <w:r w:rsidR="00D43112">
        <w:fldChar w:fldCharType="separate"/>
      </w:r>
      <w:r w:rsidR="00020F25">
        <w:rPr>
          <w:noProof/>
        </w:rPr>
        <w:t>36</w:t>
      </w:r>
      <w:r w:rsidR="00D43112">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428"/>
      <w:bookmarkEnd w:id="429"/>
    </w:p>
    <w:p w14:paraId="016DA537" w14:textId="691617FA" w:rsidR="002E60CB" w:rsidRPr="007055D9" w:rsidRDefault="002E60CB" w:rsidP="002E60CB">
      <w:pPr>
        <w:pStyle w:val="Heading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Heading5"/>
        <w:keepNext/>
      </w:pPr>
      <w:r w:rsidRPr="007055D9">
        <w:t xml:space="preserve">Attribute </w:t>
      </w:r>
      <w:r w:rsidR="00194316">
        <w:t>"</w:t>
      </w:r>
      <w:r w:rsidRPr="007055D9">
        <w:t>technology</w:t>
      </w:r>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430" w:name="_Toc3556976"/>
      <w:bookmarkStart w:id="431" w:name="_Toc26921066"/>
      <w:r w:rsidRPr="007055D9">
        <w:t>Robscans</w:t>
      </w:r>
      <w:bookmarkEnd w:id="430"/>
      <w:bookmarkEnd w:id="431"/>
    </w:p>
    <w:bookmarkEnd w:id="317"/>
    <w:bookmarkEnd w:id="318"/>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5E4BB31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6"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3B086164" w:rsidR="002E60CB" w:rsidRPr="00226A3F" w:rsidRDefault="002E60CB" w:rsidP="002E60CB">
      <w:pPr>
        <w:pStyle w:val="Caption"/>
      </w:pPr>
      <w:bookmarkStart w:id="432" w:name="_Ref401160011"/>
      <w:bookmarkStart w:id="433" w:name="_Toc413359628"/>
      <w:bookmarkStart w:id="434" w:name="_Toc3557087"/>
      <w:bookmarkStart w:id="435" w:name="_Toc26921178"/>
      <w:r w:rsidRPr="00226A3F">
        <w:t xml:space="preserve">Figure </w:t>
      </w:r>
      <w:r w:rsidR="00406B64">
        <w:fldChar w:fldCharType="begin"/>
      </w:r>
      <w:r w:rsidR="00406B64">
        <w:instrText xml:space="preserve"> SEQ Figure \* ARABIC </w:instrText>
      </w:r>
      <w:r w:rsidR="00406B64">
        <w:fldChar w:fldCharType="separate"/>
      </w:r>
      <w:r w:rsidR="00020F25">
        <w:rPr>
          <w:noProof/>
        </w:rPr>
        <w:t>8</w:t>
      </w:r>
      <w:r w:rsidR="00406B64">
        <w:fldChar w:fldCharType="end"/>
      </w:r>
      <w:bookmarkEnd w:id="432"/>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433"/>
      <w:bookmarkEnd w:id="434"/>
      <w:bookmarkEnd w:id="435"/>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r w:rsidRPr="00226A3F">
        <w:t>pattern_width</w:t>
      </w:r>
      <w:r w:rsidR="00194316">
        <w:t>"</w:t>
      </w:r>
      <w:r w:rsidRPr="00226A3F">
        <w:t xml:space="preserve"> and </w:t>
      </w:r>
      <w:r w:rsidR="00194316">
        <w:t>"</w:t>
      </w:r>
      <w:r w:rsidRPr="00226A3F">
        <w:t>pattern_length</w:t>
      </w:r>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3FDE3CFB"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sidRPr="00020F25">
              <w:rPr>
                <w:sz w:val="20"/>
                <w:szCs w:val="20"/>
              </w:rPr>
              <w:t xml:space="preserve">Custom Attributes </w:t>
            </w:r>
            <w:r w:rsidR="00020F25" w:rsidRPr="007331A4">
              <w:t>list</w:t>
            </w:r>
            <w:r w:rsidRPr="0011095E">
              <w:rPr>
                <w:rFonts w:cs="Calibri"/>
                <w:sz w:val="20"/>
                <w:szCs w:val="20"/>
                <w:lang w:eastAsia="en-GB"/>
              </w:rPr>
              <w:fldChar w:fldCharType="end"/>
            </w:r>
          </w:p>
        </w:tc>
      </w:tr>
    </w:tbl>
    <w:p w14:paraId="35948EFF" w14:textId="2354997C" w:rsidR="00E65740" w:rsidRPr="00226A3F" w:rsidRDefault="00B66E76" w:rsidP="00174031">
      <w:pPr>
        <w:pStyle w:val="Caption"/>
        <w:spacing w:before="120"/>
      </w:pPr>
      <w:bookmarkStart w:id="436" w:name="_Toc3566444"/>
      <w:bookmarkStart w:id="437" w:name="_Toc26921287"/>
      <w:r>
        <w:t xml:space="preserve">Table </w:t>
      </w:r>
      <w:r>
        <w:fldChar w:fldCharType="begin"/>
      </w:r>
      <w:r>
        <w:instrText xml:space="preserve"> SEQ Table \* ARABIC </w:instrText>
      </w:r>
      <w:r>
        <w:fldChar w:fldCharType="separate"/>
      </w:r>
      <w:r w:rsidR="00020F25">
        <w:rPr>
          <w:noProof/>
        </w:rPr>
        <w:t>37</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436"/>
      <w:bookmarkEnd w:id="437"/>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3E00FC61" w:rsidR="002E60CB" w:rsidRDefault="002E60CB" w:rsidP="004B2578">
      <w:pPr>
        <w:pStyle w:val="Caption"/>
        <w:spacing w:before="120"/>
      </w:pPr>
      <w:bookmarkStart w:id="438" w:name="_Toc3566445"/>
      <w:bookmarkStart w:id="439" w:name="_Toc26921288"/>
      <w:r>
        <w:t xml:space="preserve">Table </w:t>
      </w:r>
      <w:r w:rsidR="00D43112">
        <w:fldChar w:fldCharType="begin"/>
      </w:r>
      <w:r w:rsidR="00D43112">
        <w:instrText xml:space="preserve"> SEQ Table \* ARABIC </w:instrText>
      </w:r>
      <w:r w:rsidR="00D43112">
        <w:fldChar w:fldCharType="separate"/>
      </w:r>
      <w:r w:rsidR="00020F25">
        <w:rPr>
          <w:noProof/>
        </w:rPr>
        <w:t>38</w:t>
      </w:r>
      <w:r w:rsidR="00D43112">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438"/>
      <w:bookmarkEnd w:id="439"/>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w:t>
      </w:r>
      <w:proofErr w:type="gramStart"/>
      <w:r w:rsidRPr="00226A3F">
        <w:t>boolean</w:t>
      </w:r>
      <w:proofErr w:type="gram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proofErr w:type="gramStart"/>
      <w:r w:rsidRPr="007B28CA">
        <w:rPr>
          <w:rStyle w:val="elementdeftypeChar"/>
        </w:rPr>
        <w:t>gap</w:t>
      </w:r>
      <w:proofErr w:type="gramEnd"/>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proofErr w:type="gramStart"/>
      <w:r w:rsidRPr="007B28CA">
        <w:rPr>
          <w:rStyle w:val="elementdeftypeChar"/>
        </w:rPr>
        <w:t>width</w:t>
      </w:r>
      <w:proofErr w:type="gramEnd"/>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proofErr w:type="gramStart"/>
      <w:r w:rsidRPr="00174031">
        <w:rPr>
          <w:rStyle w:val="elementdeftypeChar"/>
        </w:rPr>
        <w:t>mirrored</w:t>
      </w:r>
      <w:proofErr w:type="gramEnd"/>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w:t>
      </w:r>
      <w:proofErr w:type="gramStart"/>
      <w:r w:rsidR="002E60CB" w:rsidRPr="00E3398E">
        <w:rPr>
          <w:rFonts w:cs="Arial"/>
          <w:szCs w:val="22"/>
        </w:rPr>
        <w:t>to vary</w:t>
      </w:r>
      <w:proofErr w:type="gramEnd"/>
      <w:r w:rsidR="002E60CB" w:rsidRPr="00E3398E">
        <w:rPr>
          <w:rFonts w:cs="Arial"/>
          <w:szCs w:val="22"/>
        </w:rPr>
        <w:t xml:space="preserve">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6FDD6FAC" w:rsidR="002E60CB" w:rsidRDefault="00AA6A7E" w:rsidP="004B2578">
      <w:pPr>
        <w:pStyle w:val="Caption"/>
        <w:spacing w:before="120"/>
      </w:pPr>
      <w:bookmarkStart w:id="440" w:name="_Toc3566446"/>
      <w:bookmarkStart w:id="441" w:name="_Toc26921289"/>
      <w:r>
        <w:t xml:space="preserve">Table </w:t>
      </w:r>
      <w:r w:rsidR="00D43112">
        <w:fldChar w:fldCharType="begin"/>
      </w:r>
      <w:r w:rsidR="00D43112">
        <w:instrText xml:space="preserve"> SEQ Table \* ARABIC </w:instrText>
      </w:r>
      <w:r w:rsidR="00D43112">
        <w:fldChar w:fldCharType="separate"/>
      </w:r>
      <w:r w:rsidR="00020F25">
        <w:rPr>
          <w:noProof/>
        </w:rPr>
        <w:t>39</w:t>
      </w:r>
      <w:r w:rsidR="00D43112">
        <w:fldChar w:fldCharType="end"/>
      </w:r>
      <w:r>
        <w:t>: Nested elements of element</w:t>
      </w:r>
      <w:r w:rsidRPr="00FE6880">
        <w:t xml:space="preserve"> </w:t>
      </w:r>
      <w:r w:rsidRPr="002437F7">
        <w:rPr>
          <w:rFonts w:ascii="Courier New" w:hAnsi="Courier New" w:cs="Courier New"/>
          <w:bCs w:val="0"/>
          <w:i/>
          <w:sz w:val="18"/>
          <w:szCs w:val="18"/>
        </w:rPr>
        <w:t>&lt;robscan/&gt;</w:t>
      </w:r>
      <w:bookmarkEnd w:id="440"/>
      <w:bookmarkEnd w:id="441"/>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59CF4DED"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020F25">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&lt;robscan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pattern_width=</w:t>
      </w:r>
      <w:r w:rsidR="00194316">
        <w:rPr>
          <w:color w:val="0070C0"/>
        </w:rPr>
        <w:t>"</w:t>
      </w:r>
      <w:r w:rsidRPr="00390D3C">
        <w:rPr>
          <w:color w:val="0070C0"/>
        </w:rPr>
        <w:t>5</w:t>
      </w:r>
      <w:r w:rsidR="00194316">
        <w:rPr>
          <w:color w:val="0070C0"/>
        </w:rPr>
        <w:t>"</w:t>
      </w:r>
      <w:r w:rsidRPr="00390D3C">
        <w:rPr>
          <w:color w:val="0070C0"/>
        </w:rPr>
        <w:t xml:space="preserve"> pattern_length=</w:t>
      </w:r>
      <w:r w:rsidR="00194316">
        <w:rPr>
          <w:color w:val="0070C0"/>
        </w:rPr>
        <w:t>"</w:t>
      </w:r>
      <w:r w:rsidRPr="00390D3C">
        <w:rPr>
          <w:color w:val="0070C0"/>
        </w:rPr>
        <w:t>12</w:t>
      </w:r>
      <w:r w:rsidR="00194316">
        <w:rPr>
          <w:color w:val="0070C0"/>
        </w:rPr>
        <w:t>"</w:t>
      </w:r>
      <w:r w:rsidRPr="00390D3C">
        <w:rPr>
          <w:color w:val="0070C0"/>
        </w:rPr>
        <w:t xml:space="preserve"> orientation_angle=</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&lt;/robscan&gt;</w:t>
      </w:r>
    </w:p>
    <w:p w14:paraId="7DCC05A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442" w:name="_Toc428279365"/>
      <w:bookmarkStart w:id="443" w:name="_Toc428456102"/>
      <w:bookmarkStart w:id="444" w:name="_Toc428537065"/>
      <w:bookmarkStart w:id="445" w:name="_Toc428969384"/>
      <w:bookmarkStart w:id="446" w:name="_Toc429052775"/>
      <w:bookmarkStart w:id="447" w:name="_Toc413359585"/>
      <w:bookmarkStart w:id="448" w:name="_Toc3556977"/>
      <w:bookmarkStart w:id="449" w:name="_Toc26921067"/>
      <w:bookmarkEnd w:id="442"/>
      <w:bookmarkEnd w:id="443"/>
      <w:bookmarkEnd w:id="444"/>
      <w:bookmarkEnd w:id="445"/>
      <w:bookmarkEnd w:id="446"/>
      <w:r w:rsidRPr="00226A3F">
        <w:t>Rivets</w:t>
      </w:r>
      <w:bookmarkEnd w:id="447"/>
      <w:bookmarkEnd w:id="448"/>
      <w:bookmarkEnd w:id="449"/>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093A7376"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sidRPr="00020F25">
              <w:rPr>
                <w:sz w:val="20"/>
                <w:szCs w:val="20"/>
              </w:rPr>
              <w:t xml:space="preserve">Custom Attributes </w:t>
            </w:r>
            <w:r w:rsidR="00020F25" w:rsidRPr="007331A4">
              <w:t>list</w:t>
            </w:r>
            <w:r w:rsidRPr="0011095E">
              <w:rPr>
                <w:rFonts w:cs="Calibri"/>
                <w:sz w:val="20"/>
                <w:szCs w:val="20"/>
                <w:lang w:eastAsia="en-GB"/>
              </w:rPr>
              <w:fldChar w:fldCharType="end"/>
            </w:r>
          </w:p>
        </w:tc>
      </w:tr>
    </w:tbl>
    <w:p w14:paraId="2095739F" w14:textId="2DA58231" w:rsidR="002E60CB" w:rsidRDefault="00753389" w:rsidP="00753389">
      <w:pPr>
        <w:pStyle w:val="Caption"/>
        <w:spacing w:before="120"/>
      </w:pPr>
      <w:bookmarkStart w:id="450" w:name="_Toc3566447"/>
      <w:bookmarkStart w:id="451" w:name="_Toc26921290"/>
      <w:r>
        <w:t xml:space="preserve">Table </w:t>
      </w:r>
      <w:r>
        <w:fldChar w:fldCharType="begin"/>
      </w:r>
      <w:r>
        <w:instrText xml:space="preserve"> SEQ Table \* ARABIC </w:instrText>
      </w:r>
      <w:r>
        <w:fldChar w:fldCharType="separate"/>
      </w:r>
      <w:r w:rsidR="00020F25">
        <w:rPr>
          <w:noProof/>
        </w:rPr>
        <w:t>40</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450"/>
      <w:bookmarkEnd w:id="451"/>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6D4857EC" w:rsidR="002E60CB" w:rsidRDefault="002E60CB" w:rsidP="004B2578">
      <w:pPr>
        <w:pStyle w:val="Caption"/>
        <w:spacing w:before="120"/>
        <w:rPr>
          <w:rFonts w:ascii="Courier New" w:hAnsi="Courier New" w:cs="Courier New"/>
          <w:bCs w:val="0"/>
          <w:i/>
          <w:sz w:val="18"/>
          <w:szCs w:val="18"/>
        </w:rPr>
      </w:pPr>
      <w:bookmarkStart w:id="452" w:name="_Toc3566448"/>
      <w:bookmarkStart w:id="453" w:name="_Toc26921291"/>
      <w:r>
        <w:t xml:space="preserve">Table </w:t>
      </w:r>
      <w:r w:rsidR="00D43112">
        <w:fldChar w:fldCharType="begin"/>
      </w:r>
      <w:r w:rsidR="00D43112">
        <w:instrText xml:space="preserve"> SEQ Table \* ARABIC </w:instrText>
      </w:r>
      <w:r w:rsidR="00D43112">
        <w:fldChar w:fldCharType="separate"/>
      </w:r>
      <w:r w:rsidR="00020F25">
        <w:rPr>
          <w:noProof/>
        </w:rPr>
        <w:t>41</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452"/>
      <w:bookmarkEnd w:id="453"/>
    </w:p>
    <w:p w14:paraId="58BB457C" w14:textId="77777777" w:rsidR="00894B86" w:rsidRDefault="00894B86" w:rsidP="00894B86">
      <w:pPr>
        <w:jc w:val="center"/>
        <w:rPr>
          <w:noProof/>
          <w:lang w:eastAsia="en-US"/>
        </w:rPr>
      </w:pPr>
      <w:r>
        <w:rPr>
          <w:noProof/>
          <w:lang w:eastAsia="en-US"/>
        </w:rPr>
        <w:drawing>
          <wp:inline distT="0" distB="0" distL="0" distR="0" wp14:anchorId="1F3DA0FA" wp14:editId="19227F8E">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5B842A46">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856A867">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5287BBC3" w:rsidR="00A1530E" w:rsidRDefault="00A1530E" w:rsidP="00894B86">
      <w:pPr>
        <w:pStyle w:val="Caption"/>
        <w:rPr>
          <w:b w:val="0"/>
        </w:rPr>
      </w:pPr>
      <w:r w:rsidRPr="00A1530E">
        <w:rPr>
          <w:b w:val="0"/>
          <w:i/>
        </w:rPr>
        <w:t>Source of image:</w:t>
      </w:r>
      <w:r w:rsidRPr="00A1530E">
        <w:rPr>
          <w:b w:val="0"/>
        </w:rPr>
        <w:t xml:space="preserve"> </w:t>
      </w:r>
      <w:hyperlink r:id="rId50" w:history="1">
        <w:r w:rsidRPr="0078423A">
          <w:rPr>
            <w:rStyle w:val="Hyperlink"/>
            <w:b w:val="0"/>
          </w:rPr>
          <w:t>http://sfsintecusa.com/files/2011/09/Rivet-Brochure-Feb-2011.pdf</w:t>
        </w:r>
      </w:hyperlink>
    </w:p>
    <w:p w14:paraId="030610B1" w14:textId="4B98CAD5" w:rsidR="00894B86" w:rsidRPr="00894B86" w:rsidRDefault="00894B86" w:rsidP="00894B86">
      <w:pPr>
        <w:pStyle w:val="Caption"/>
      </w:pPr>
      <w:bookmarkStart w:id="454" w:name="_Toc3557088"/>
      <w:bookmarkStart w:id="455" w:name="_Toc26921179"/>
      <w:r>
        <w:t xml:space="preserve">Figure </w:t>
      </w:r>
      <w:r w:rsidR="00406B64">
        <w:fldChar w:fldCharType="begin"/>
      </w:r>
      <w:r w:rsidR="00406B64">
        <w:instrText xml:space="preserve"> SEQ Figure \* ARABIC </w:instrText>
      </w:r>
      <w:r w:rsidR="00406B64">
        <w:fldChar w:fldCharType="separate"/>
      </w:r>
      <w:r w:rsidR="00020F25">
        <w:rPr>
          <w:noProof/>
        </w:rPr>
        <w:t>9</w:t>
      </w:r>
      <w:r w:rsidR="00406B64">
        <w:fldChar w:fldCharType="end"/>
      </w:r>
      <w:r>
        <w:t>: Rivet head types</w:t>
      </w:r>
      <w:bookmarkEnd w:id="454"/>
      <w:bookmarkEnd w:id="455"/>
    </w:p>
    <w:p w14:paraId="7F37EEC1" w14:textId="593BCFD1" w:rsidR="00E75E50" w:rsidRPr="0033379A" w:rsidRDefault="00E75E50" w:rsidP="00E75E50">
      <w:pPr>
        <w:pStyle w:val="ListParagraph"/>
        <w:numPr>
          <w:ilvl w:val="0"/>
          <w:numId w:val="22"/>
        </w:numPr>
        <w:jc w:val="both"/>
        <w:rPr>
          <w:lang w:val="en-US"/>
        </w:rPr>
      </w:pPr>
      <w:proofErr w:type="gramStart"/>
      <w:r w:rsidRPr="00A2186E">
        <w:rPr>
          <w:rStyle w:val="elementdeftypeChar"/>
        </w:rPr>
        <w:t>hardness</w:t>
      </w:r>
      <w:proofErr w:type="gramEnd"/>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proofErr w:type="gramStart"/>
      <w:r w:rsidRPr="008B0A4E">
        <w:rPr>
          <w:rStyle w:val="elementdeftypeChar"/>
        </w:rPr>
        <w:t>length</w:t>
      </w:r>
      <w:proofErr w:type="gramEnd"/>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127C1361" w:rsidR="002E60CB" w:rsidRDefault="00894B86" w:rsidP="00B90690">
      <w:pPr>
        <w:numPr>
          <w:ilvl w:val="0"/>
          <w:numId w:val="22"/>
        </w:numPr>
        <w:spacing w:before="120"/>
      </w:pPr>
      <w:r w:rsidRPr="00E75E50">
        <w:rPr>
          <w:rStyle w:val="elementdeftypeChar"/>
          <w:rFonts w:eastAsia="Calibri"/>
        </w:rPr>
        <w:t>head_type</w:t>
      </w:r>
      <w:r>
        <w:t>: description of head type (</w:t>
      </w:r>
      <w:r w:rsidR="00194316">
        <w:t>"</w:t>
      </w:r>
      <w:r>
        <w:t>dome</w:t>
      </w:r>
      <w:r w:rsidR="00194316">
        <w:t>"</w:t>
      </w:r>
      <w:r>
        <w:t xml:space="preserve">, </w:t>
      </w:r>
      <w:r w:rsidR="00194316">
        <w:t>"</w:t>
      </w:r>
      <w:r>
        <w:t>countersunk</w:t>
      </w:r>
      <w:r w:rsidR="00194316">
        <w:t>"</w:t>
      </w:r>
      <w:r>
        <w:t xml:space="preserve"> or </w:t>
      </w:r>
      <w:r w:rsidR="00194316">
        <w:t>"</w:t>
      </w:r>
      <w:r w:rsidR="001219C3">
        <w:t>large_flange</w:t>
      </w:r>
      <w:r w:rsidR="00194316">
        <w:t>"</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w:t>
      </w:r>
      <w:proofErr w:type="gramStart"/>
      <w:r>
        <w:t>DIN, …)</w:t>
      </w:r>
      <w:proofErr w:type="gramEnd"/>
      <w:r>
        <w:t xml:space="preserve"> as part code. </w:t>
      </w:r>
    </w:p>
    <w:p w14:paraId="45C2767E" w14:textId="004D22E3"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020F25">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09FA3039" w:rsidR="002E60CB" w:rsidRDefault="002E60CB" w:rsidP="00420351">
      <w:pPr>
        <w:pStyle w:val="Caption"/>
        <w:keepNext/>
        <w:keepLines/>
        <w:spacing w:before="120"/>
      </w:pPr>
      <w:bookmarkStart w:id="456" w:name="_Toc3566449"/>
      <w:bookmarkStart w:id="457" w:name="_Toc26921292"/>
      <w:r>
        <w:t xml:space="preserve">Table </w:t>
      </w:r>
      <w:r w:rsidR="00D43112">
        <w:fldChar w:fldCharType="begin"/>
      </w:r>
      <w:r w:rsidR="00D43112">
        <w:instrText xml:space="preserve"> SEQ Table \* ARABIC </w:instrText>
      </w:r>
      <w:r w:rsidR="00D43112">
        <w:fldChar w:fldCharType="separate"/>
      </w:r>
      <w:r w:rsidR="00020F25">
        <w:rPr>
          <w:noProof/>
        </w:rPr>
        <w:t>42</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456"/>
      <w:bookmarkEnd w:id="457"/>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&lt;rivet shaft_diameter=</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head_diameter=</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Heading3"/>
      </w:pPr>
      <w:bookmarkStart w:id="458" w:name="_Toc428279367"/>
      <w:bookmarkStart w:id="459" w:name="_Toc428456104"/>
      <w:bookmarkStart w:id="460" w:name="_Toc428537067"/>
      <w:bookmarkStart w:id="461" w:name="_Toc428969386"/>
      <w:bookmarkStart w:id="462" w:name="_Toc429052777"/>
      <w:bookmarkStart w:id="463" w:name="_Toc413359586"/>
      <w:bookmarkStart w:id="464" w:name="_Toc3556978"/>
      <w:bookmarkStart w:id="465" w:name="_Toc26921068"/>
      <w:bookmarkEnd w:id="458"/>
      <w:bookmarkEnd w:id="459"/>
      <w:bookmarkEnd w:id="460"/>
      <w:bookmarkEnd w:id="461"/>
      <w:bookmarkEnd w:id="462"/>
      <w:r>
        <w:t>Blind</w:t>
      </w:r>
      <w:r w:rsidRPr="00942FED">
        <w:t xml:space="preserve"> Rivets</w:t>
      </w:r>
      <w:bookmarkEnd w:id="463"/>
      <w:bookmarkEnd w:id="464"/>
      <w:bookmarkEnd w:id="465"/>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proofErr w:type="gramStart"/>
      <w:r>
        <w:rPr>
          <w:rFonts w:cs="Calibri"/>
          <w:szCs w:val="22"/>
          <w:lang w:eastAsia="en-GB"/>
        </w:rPr>
        <w:t>mandrel</w:t>
      </w:r>
      <w:proofErr w:type="gramEnd"/>
      <w:r>
        <w:rPr>
          <w:rFonts w:cs="Calibri"/>
          <w:szCs w:val="22"/>
          <w:lang w:eastAsia="en-GB"/>
        </w:rPr>
        <w:t xml:space="preserve">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4CA403D4" w:rsidR="007A42B3" w:rsidRDefault="00753389" w:rsidP="00753389">
      <w:pPr>
        <w:pStyle w:val="Caption"/>
        <w:spacing w:before="120"/>
      </w:pPr>
      <w:bookmarkStart w:id="466" w:name="_Toc3566450"/>
      <w:bookmarkStart w:id="467" w:name="_Toc26921293"/>
      <w:r>
        <w:t xml:space="preserve">Table </w:t>
      </w:r>
      <w:r>
        <w:fldChar w:fldCharType="begin"/>
      </w:r>
      <w:r>
        <w:instrText xml:space="preserve"> SEQ Table \* ARABIC </w:instrText>
      </w:r>
      <w:r>
        <w:fldChar w:fldCharType="separate"/>
      </w:r>
      <w:r w:rsidR="00020F25">
        <w:rPr>
          <w:noProof/>
        </w:rPr>
        <w:t>43</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466"/>
      <w:bookmarkEnd w:id="467"/>
    </w:p>
    <w:p w14:paraId="55292A36" w14:textId="77777777" w:rsidR="00F15D19" w:rsidRDefault="00F15D19" w:rsidP="00F15D19">
      <w:pPr>
        <w:jc w:val="center"/>
      </w:pPr>
      <w:r>
        <w:rPr>
          <w:noProof/>
          <w:lang w:eastAsia="en-US"/>
        </w:rPr>
        <w:drawing>
          <wp:inline distT="0" distB="0" distL="0" distR="0" wp14:anchorId="1F94D27F" wp14:editId="2F87639E">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1">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780562F6">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3DA1683D" w:rsidR="000E1769" w:rsidRDefault="000E1769" w:rsidP="00F15D19">
      <w:pPr>
        <w:jc w:val="center"/>
        <w:rPr>
          <w:sz w:val="18"/>
        </w:rPr>
      </w:pPr>
      <w:r w:rsidRPr="000E1769">
        <w:rPr>
          <w:i/>
          <w:sz w:val="18"/>
        </w:rPr>
        <w:t>Source of image</w:t>
      </w:r>
      <w:r w:rsidRPr="000E1769">
        <w:rPr>
          <w:sz w:val="18"/>
        </w:rPr>
        <w:t xml:space="preserve">: </w:t>
      </w:r>
      <w:hyperlink r:id="rId53" w:history="1">
        <w:r w:rsidRPr="0078423A">
          <w:rPr>
            <w:rStyle w:val="Hyperlink"/>
            <w:sz w:val="18"/>
          </w:rPr>
          <w:t>http://www.stanleyengineeredfastening.com/brands/pop/rivets/selection-factors</w:t>
        </w:r>
      </w:hyperlink>
    </w:p>
    <w:p w14:paraId="3046A9AA" w14:textId="2131ADCD" w:rsidR="00F15D19" w:rsidRDefault="00462FB6" w:rsidP="00462FB6">
      <w:pPr>
        <w:pStyle w:val="Caption"/>
      </w:pPr>
      <w:bookmarkStart w:id="468" w:name="_Toc3557089"/>
      <w:bookmarkStart w:id="469" w:name="_Toc26921180"/>
      <w:r>
        <w:t xml:space="preserve">Figure </w:t>
      </w:r>
      <w:r w:rsidR="00406B64">
        <w:fldChar w:fldCharType="begin"/>
      </w:r>
      <w:r w:rsidR="00406B64">
        <w:instrText xml:space="preserve"> SEQ Figure \* ARABIC </w:instrText>
      </w:r>
      <w:r w:rsidR="00406B64">
        <w:fldChar w:fldCharType="separate"/>
      </w:r>
      <w:r w:rsidR="00020F25">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468"/>
      <w:bookmarkEnd w:id="469"/>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clearance</w:t>
      </w:r>
      <w:proofErr w:type="gramEnd"/>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material</w:t>
      </w:r>
      <w:proofErr w:type="gramEnd"/>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01B26AE9">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725647" cy="1368000"/>
                    </a:xfrm>
                    <a:prstGeom prst="rect">
                      <a:avLst/>
                    </a:prstGeom>
                  </pic:spPr>
                </pic:pic>
              </a:graphicData>
            </a:graphic>
          </wp:inline>
        </w:drawing>
      </w:r>
    </w:p>
    <w:p w14:paraId="0DFB506A" w14:textId="448121E0" w:rsidR="00476C37" w:rsidRPr="00977053" w:rsidRDefault="00476C37" w:rsidP="00812432">
      <w:pPr>
        <w:pStyle w:val="Caption"/>
        <w:spacing w:before="120"/>
      </w:pPr>
      <w:bookmarkStart w:id="470" w:name="_Toc3557090"/>
      <w:bookmarkStart w:id="471" w:name="_Toc26921181"/>
      <w:r>
        <w:t xml:space="preserve">Figure </w:t>
      </w:r>
      <w:r w:rsidR="00406B64">
        <w:fldChar w:fldCharType="begin"/>
      </w:r>
      <w:r w:rsidR="00406B64">
        <w:instrText xml:space="preserve"> SEQ Figure \* ARABIC </w:instrText>
      </w:r>
      <w:r w:rsidR="00406B64">
        <w:fldChar w:fldCharType="separate"/>
      </w:r>
      <w:r w:rsidR="00020F25">
        <w:rPr>
          <w:noProof/>
        </w:rPr>
        <w:t>11</w:t>
      </w:r>
      <w:r w:rsidR="00406B64">
        <w:fldChar w:fldCharType="end"/>
      </w:r>
      <w:r>
        <w:t xml:space="preserve">: </w:t>
      </w:r>
      <w:r w:rsidR="00812432">
        <w:t>Thick and Thin Assembling</w:t>
      </w:r>
      <w:bookmarkEnd w:id="470"/>
      <w:bookmarkEnd w:id="471"/>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34BC23B8">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820855" cy="1368000"/>
                    </a:xfrm>
                    <a:prstGeom prst="rect">
                      <a:avLst/>
                    </a:prstGeom>
                  </pic:spPr>
                </pic:pic>
              </a:graphicData>
            </a:graphic>
          </wp:inline>
        </w:drawing>
      </w:r>
    </w:p>
    <w:p w14:paraId="661D5157" w14:textId="36B0260A" w:rsidR="00812432" w:rsidRPr="00812432" w:rsidRDefault="00812432" w:rsidP="00812432">
      <w:pPr>
        <w:pStyle w:val="Caption"/>
        <w:rPr>
          <w:lang w:eastAsia="en-GB"/>
        </w:rPr>
      </w:pPr>
      <w:bookmarkStart w:id="472" w:name="_Toc3557091"/>
      <w:bookmarkStart w:id="473" w:name="_Toc26921182"/>
      <w:r>
        <w:t xml:space="preserve">Figure </w:t>
      </w:r>
      <w:r w:rsidR="00406B64">
        <w:fldChar w:fldCharType="begin"/>
      </w:r>
      <w:r w:rsidR="00406B64">
        <w:instrText xml:space="preserve"> SEQ Figure \* ARABIC </w:instrText>
      </w:r>
      <w:r w:rsidR="00406B64">
        <w:fldChar w:fldCharType="separate"/>
      </w:r>
      <w:r w:rsidR="00020F25">
        <w:rPr>
          <w:noProof/>
        </w:rPr>
        <w:t>12</w:t>
      </w:r>
      <w:r w:rsidR="00406B64">
        <w:fldChar w:fldCharType="end"/>
      </w:r>
      <w:r>
        <w:t>: Fastening Soft and Hard</w:t>
      </w:r>
      <w:bookmarkEnd w:id="472"/>
      <w:bookmarkEnd w:id="473"/>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w:t>
      </w:r>
      <w:r w:rsidR="00194316">
        <w:rPr>
          <w:color w:val="0070C0"/>
        </w:rPr>
        <w:t>"</w:t>
      </w:r>
      <w:r w:rsidR="00EA7AFC">
        <w:rPr>
          <w:color w:val="0070C0"/>
        </w:rPr>
        <w:t>3.35</w:t>
      </w:r>
      <w:r w:rsidR="00194316">
        <w:rPr>
          <w:color w:val="0070C0"/>
        </w:rPr>
        <w:t>"</w:t>
      </w:r>
      <w:r w:rsidR="00EA7AFC">
        <w:rPr>
          <w:color w:val="0070C0"/>
        </w:rPr>
        <w:t xml:space="preserve"> head_diameter=</w:t>
      </w:r>
      <w:r w:rsidR="00194316">
        <w:rPr>
          <w:color w:val="0070C0"/>
        </w:rPr>
        <w:t>"</w:t>
      </w:r>
      <w:r w:rsidRPr="007E2BBF">
        <w:rPr>
          <w:color w:val="0070C0"/>
        </w:rPr>
        <w:t>5.5</w:t>
      </w:r>
      <w:r w:rsidR="00194316">
        <w:rPr>
          <w:color w:val="0070C0"/>
        </w:rPr>
        <w:t>"</w:t>
      </w:r>
      <w:r w:rsidR="001C41B7">
        <w:rPr>
          <w:color w:val="0070C0"/>
        </w:rPr>
        <w:t xml:space="preserve"> head_type=</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&lt;blind min_grip=</w:t>
      </w:r>
      <w:r w:rsidR="00194316">
        <w:rPr>
          <w:color w:val="0070C0"/>
        </w:rPr>
        <w:t>"</w:t>
      </w:r>
      <w:r w:rsidRPr="007E2BBF">
        <w:rPr>
          <w:color w:val="0070C0"/>
        </w:rPr>
        <w:t>3</w:t>
      </w:r>
      <w:r w:rsidR="00194316">
        <w:rPr>
          <w:color w:val="0070C0"/>
        </w:rPr>
        <w:t>"</w:t>
      </w:r>
      <w:r w:rsidRPr="007E2BBF">
        <w:rPr>
          <w:color w:val="0070C0"/>
        </w:rPr>
        <w:t xml:space="preserve"> max_grip=</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&lt;norm</w:t>
      </w:r>
      <w:r w:rsidR="00EA7AFC" w:rsidRPr="0033379A">
        <w:rPr>
          <w:color w:val="0070C0"/>
          <w:lang w:val="fr-FR"/>
        </w:rPr>
        <w:t>al_direction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w:t>
      </w:r>
      <w:proofErr w:type="gramStart"/>
      <w:r>
        <w:t>appdata</w:t>
      </w:r>
      <w:proofErr w:type="gramEnd"/>
      <w:r>
        <w:t>&gt;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474" w:name="_Toc428279369"/>
      <w:bookmarkStart w:id="475" w:name="_Toc428965611"/>
      <w:bookmarkEnd w:id="474"/>
      <w:bookmarkEnd w:id="475"/>
      <w:r w:rsidRPr="0062157E">
        <w:rPr>
          <w:sz w:val="18"/>
          <w:lang w:eastAsia="x-none"/>
        </w:rPr>
        <w:t>For further information about the Blind rivets you can check the following document:</w:t>
      </w:r>
    </w:p>
    <w:p w14:paraId="0B76B1D6" w14:textId="6656F3B2" w:rsidR="0062157E" w:rsidRPr="00DB0669" w:rsidRDefault="00DB0669" w:rsidP="00327322">
      <w:pPr>
        <w:keepNext/>
        <w:rPr>
          <w:rStyle w:val="Hyperlink"/>
          <w:sz w:val="18"/>
          <w:lang w:eastAsia="x-none"/>
        </w:rPr>
      </w:pPr>
      <w:r>
        <w:rPr>
          <w:sz w:val="18"/>
          <w:lang w:eastAsia="x-none"/>
        </w:rPr>
        <w:lastRenderedPageBreak/>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476" w:name="_Toc428279370"/>
    <w:bookmarkStart w:id="477" w:name="_Toc428456106"/>
    <w:bookmarkStart w:id="478" w:name="_Toc428537069"/>
    <w:bookmarkStart w:id="479" w:name="_Toc428969388"/>
    <w:bookmarkStart w:id="480" w:name="_Toc429052779"/>
    <w:bookmarkStart w:id="481" w:name="_Toc413359587"/>
    <w:bookmarkEnd w:id="476"/>
    <w:bookmarkEnd w:id="477"/>
    <w:bookmarkEnd w:id="478"/>
    <w:bookmarkEnd w:id="479"/>
    <w:bookmarkEnd w:id="480"/>
    <w:p w14:paraId="6391282C" w14:textId="77777777" w:rsidR="002E60CB" w:rsidRPr="00942FED" w:rsidRDefault="00DB0669" w:rsidP="00327322">
      <w:pPr>
        <w:pStyle w:val="Heading3"/>
      </w:pPr>
      <w:r>
        <w:rPr>
          <w:b w:val="0"/>
          <w:bCs w:val="0"/>
          <w:sz w:val="18"/>
          <w:szCs w:val="24"/>
        </w:rPr>
        <w:fldChar w:fldCharType="end"/>
      </w:r>
      <w:bookmarkStart w:id="482" w:name="_Toc3556979"/>
      <w:bookmarkStart w:id="483" w:name="_Toc26921069"/>
      <w:r w:rsidR="002E60CB" w:rsidRPr="00942FED">
        <w:t>Self</w:t>
      </w:r>
      <w:r w:rsidR="000306B0">
        <w:t>-</w:t>
      </w:r>
      <w:r w:rsidR="002E60CB" w:rsidRPr="00942FED">
        <w:t>Piercing Rivets</w:t>
      </w:r>
      <w:bookmarkEnd w:id="481"/>
      <w:bookmarkEnd w:id="482"/>
      <w:bookmarkEnd w:id="483"/>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30B310BB">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6">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609599F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24E07F3C" w:rsidR="002E60CB" w:rsidRDefault="002E60CB" w:rsidP="004B2578">
      <w:pPr>
        <w:pStyle w:val="Caption"/>
        <w:keepNext/>
      </w:pPr>
      <w:bookmarkStart w:id="484" w:name="_Toc413359629"/>
      <w:bookmarkStart w:id="485" w:name="_Toc3557092"/>
      <w:bookmarkStart w:id="486" w:name="_Toc26921183"/>
      <w:r>
        <w:t xml:space="preserve">Figure </w:t>
      </w:r>
      <w:r w:rsidR="00406B64">
        <w:fldChar w:fldCharType="begin"/>
      </w:r>
      <w:r w:rsidR="00406B64">
        <w:instrText xml:space="preserve"> SEQ Figure \* ARABIC </w:instrText>
      </w:r>
      <w:r w:rsidR="00406B64">
        <w:fldChar w:fldCharType="separate"/>
      </w:r>
      <w:r w:rsidR="00020F25">
        <w:rPr>
          <w:noProof/>
        </w:rPr>
        <w:t>13</w:t>
      </w:r>
      <w:r w:rsidR="00406B64">
        <w:fldChar w:fldCharType="end"/>
      </w:r>
      <w:r>
        <w:t>: Cross Section of a Self</w:t>
      </w:r>
      <w:r w:rsidR="00920523">
        <w:t>-</w:t>
      </w:r>
      <w:r>
        <w:t>Piercing Rivet</w:t>
      </w:r>
      <w:bookmarkEnd w:id="484"/>
      <w:bookmarkEnd w:id="485"/>
      <w:bookmarkEnd w:id="486"/>
    </w:p>
    <w:p w14:paraId="39A33CF9" w14:textId="77777777" w:rsidR="00C52145" w:rsidRDefault="00C52145" w:rsidP="00C52145">
      <w:pPr>
        <w:keepNext/>
        <w:jc w:val="center"/>
      </w:pPr>
      <w:r>
        <w:rPr>
          <w:noProof/>
          <w:lang w:eastAsia="en-US"/>
        </w:rPr>
        <w:drawing>
          <wp:inline distT="0" distB="0" distL="0" distR="0" wp14:anchorId="3625093A" wp14:editId="6640963C">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236F8FD1" w:rsidR="00C52145" w:rsidRDefault="00C52145" w:rsidP="00C52145">
      <w:pPr>
        <w:keepNext/>
        <w:jc w:val="center"/>
      </w:pPr>
      <w:r w:rsidRPr="00C52145">
        <w:rPr>
          <w:i/>
        </w:rPr>
        <w:t>Source of image:</w:t>
      </w:r>
      <w:r>
        <w:t xml:space="preserve"> </w:t>
      </w:r>
      <w:hyperlink r:id="rId59" w:history="1">
        <w:r w:rsidRPr="0078423A">
          <w:rPr>
            <w:rStyle w:val="Hyperlink"/>
          </w:rPr>
          <w:t>http://www.google.com/patents/US7810231</w:t>
        </w:r>
      </w:hyperlink>
    </w:p>
    <w:p w14:paraId="752AB897" w14:textId="45215506" w:rsidR="00C52145" w:rsidRPr="00C52145" w:rsidRDefault="00C52145" w:rsidP="00C52145">
      <w:pPr>
        <w:pStyle w:val="Caption"/>
      </w:pPr>
      <w:bookmarkStart w:id="487" w:name="_Toc3557093"/>
      <w:bookmarkStart w:id="488" w:name="_Toc26921184"/>
      <w:r>
        <w:t xml:space="preserve">Figure </w:t>
      </w:r>
      <w:r>
        <w:fldChar w:fldCharType="begin"/>
      </w:r>
      <w:r>
        <w:instrText xml:space="preserve"> SEQ Figure \* ARABIC </w:instrText>
      </w:r>
      <w:r>
        <w:fldChar w:fldCharType="separate"/>
      </w:r>
      <w:r w:rsidR="00020F25">
        <w:rPr>
          <w:noProof/>
        </w:rPr>
        <w:t>14</w:t>
      </w:r>
      <w:r>
        <w:fldChar w:fldCharType="end"/>
      </w:r>
      <w:r>
        <w:t>: S</w:t>
      </w:r>
      <w:r>
        <w:rPr>
          <w:rFonts w:ascii="Arial" w:hAnsi="Arial" w:cs="Arial"/>
          <w:color w:val="222222"/>
          <w:shd w:val="clear" w:color="auto" w:fill="FFFFFF"/>
        </w:rPr>
        <w:t>elf-piercing rivet setting apparatus</w:t>
      </w:r>
      <w:bookmarkEnd w:id="487"/>
      <w:bookmarkEnd w:id="488"/>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w:t>
      </w:r>
      <w:proofErr w:type="gramStart"/>
      <w:r>
        <w:t>die</w:t>
      </w:r>
      <w:proofErr w:type="gramEnd"/>
      <w:r>
        <w:t xml:space="preserv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3DFDB39C" w:rsidR="002E60CB" w:rsidRDefault="002E60CB" w:rsidP="004B2578">
      <w:pPr>
        <w:pStyle w:val="Caption"/>
        <w:spacing w:before="120"/>
      </w:pPr>
      <w:bookmarkStart w:id="489" w:name="_Toc3566451"/>
      <w:bookmarkStart w:id="490" w:name="_Toc26921294"/>
      <w:r>
        <w:t xml:space="preserve">Table </w:t>
      </w:r>
      <w:r w:rsidR="00D43112">
        <w:fldChar w:fldCharType="begin"/>
      </w:r>
      <w:r w:rsidR="00D43112">
        <w:instrText xml:space="preserve"> SEQ Table \* ARABIC </w:instrText>
      </w:r>
      <w:r w:rsidR="00D43112">
        <w:fldChar w:fldCharType="separate"/>
      </w:r>
      <w:r w:rsidR="00020F25">
        <w:rPr>
          <w:noProof/>
        </w:rPr>
        <w:t>44</w:t>
      </w:r>
      <w:r w:rsidR="00D43112">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489"/>
      <w:bookmarkEnd w:id="490"/>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&lt;rivet shaft_diameter=</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head_diameter=</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&lt;normal_direction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&lt;self_piercing head_label=</w:t>
      </w:r>
      <w:r w:rsidR="00194316">
        <w:rPr>
          <w:b/>
          <w:color w:val="0070C0"/>
        </w:rPr>
        <w:t>"</w:t>
      </w:r>
      <w:r w:rsidRPr="00332883">
        <w:rPr>
          <w:b/>
          <w:color w:val="0070C0"/>
        </w:rPr>
        <w:t>N000000002651</w:t>
      </w:r>
      <w:r w:rsidR="00194316">
        <w:rPr>
          <w:b/>
          <w:color w:val="0070C0"/>
        </w:rPr>
        <w:t>"</w:t>
      </w:r>
      <w:r w:rsidRPr="00332883">
        <w:rPr>
          <w:b/>
          <w:color w:val="0070C0"/>
        </w:rPr>
        <w:t xml:space="preserve"> shaft_label=</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die_label=</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die_diameter=</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w:t>
      </w:r>
      <w:proofErr w:type="gramStart"/>
      <w:r w:rsidR="002E60CB" w:rsidRPr="00226A3F">
        <w:t>appdata</w:t>
      </w:r>
      <w:proofErr w:type="gramEnd"/>
      <w:r w:rsidR="002E60CB" w:rsidRPr="00226A3F">
        <w:t>&gt;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Heading3"/>
      </w:pPr>
      <w:bookmarkStart w:id="491" w:name="_Toc428456108"/>
      <w:bookmarkStart w:id="492" w:name="_Toc428537071"/>
      <w:bookmarkStart w:id="493" w:name="_Toc428969390"/>
      <w:bookmarkStart w:id="494" w:name="_Toc429052781"/>
      <w:bookmarkStart w:id="495" w:name="_Toc428279372"/>
      <w:bookmarkStart w:id="496" w:name="_Toc428456109"/>
      <w:bookmarkStart w:id="497" w:name="_Toc428537072"/>
      <w:bookmarkStart w:id="498" w:name="_Toc428969391"/>
      <w:bookmarkStart w:id="499" w:name="_Toc429052782"/>
      <w:bookmarkStart w:id="500" w:name="_Toc428279374"/>
      <w:bookmarkStart w:id="501" w:name="_Toc428456111"/>
      <w:bookmarkStart w:id="502" w:name="_Toc428537074"/>
      <w:bookmarkStart w:id="503" w:name="_Toc428969393"/>
      <w:bookmarkStart w:id="504" w:name="_Toc429052784"/>
      <w:bookmarkStart w:id="505" w:name="_Toc428279378"/>
      <w:bookmarkStart w:id="506" w:name="_Toc428456115"/>
      <w:bookmarkStart w:id="507" w:name="_Toc428537078"/>
      <w:bookmarkStart w:id="508" w:name="_Toc428969397"/>
      <w:bookmarkStart w:id="509" w:name="_Toc429052788"/>
      <w:bookmarkStart w:id="510" w:name="_Toc428279380"/>
      <w:bookmarkStart w:id="511" w:name="_Toc428456117"/>
      <w:bookmarkStart w:id="512" w:name="_Toc428537080"/>
      <w:bookmarkStart w:id="513" w:name="_Toc428969399"/>
      <w:bookmarkStart w:id="514" w:name="_Toc429052790"/>
      <w:bookmarkStart w:id="515" w:name="_Toc428279387"/>
      <w:bookmarkStart w:id="516" w:name="_Toc428456124"/>
      <w:bookmarkStart w:id="517" w:name="_Toc428537087"/>
      <w:bookmarkStart w:id="518" w:name="_Toc428969406"/>
      <w:bookmarkStart w:id="519" w:name="_Toc429052797"/>
      <w:bookmarkStart w:id="520" w:name="_Toc428279388"/>
      <w:bookmarkStart w:id="521" w:name="_Toc428456125"/>
      <w:bookmarkStart w:id="522" w:name="_Toc428537088"/>
      <w:bookmarkStart w:id="523" w:name="_Toc428969407"/>
      <w:bookmarkStart w:id="524" w:name="_Toc429052798"/>
      <w:bookmarkStart w:id="525" w:name="_Toc428279389"/>
      <w:bookmarkStart w:id="526" w:name="_Toc428456126"/>
      <w:bookmarkStart w:id="527" w:name="_Toc428537089"/>
      <w:bookmarkStart w:id="528" w:name="_Toc428969408"/>
      <w:bookmarkStart w:id="529" w:name="_Toc429052799"/>
      <w:bookmarkStart w:id="530" w:name="_Toc413359588"/>
      <w:bookmarkStart w:id="531" w:name="_Toc3556980"/>
      <w:bookmarkStart w:id="532" w:name="_Toc2692107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r>
        <w:t>S</w:t>
      </w:r>
      <w:r w:rsidR="002E60CB">
        <w:t>olid</w:t>
      </w:r>
      <w:r w:rsidR="002E60CB" w:rsidRPr="00942FED">
        <w:t xml:space="preserve"> Rivets</w:t>
      </w:r>
      <w:bookmarkEnd w:id="530"/>
      <w:bookmarkEnd w:id="531"/>
      <w:bookmarkEnd w:id="532"/>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56D05F27">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12DF2F77">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172CA8F9">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275B0989">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6A89A5A2">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3DA42207">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5CBA28C7">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6CBB4A02">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68132842">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1FC5DCB">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09A70B38">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86607FB">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203286" cy="751044"/>
                          </a:xfrm>
                          <a:prstGeom prst="rect">
                            <a:avLst/>
                          </a:prstGeom>
                        </pic:spPr>
                      </pic:pic>
                    </a:graphicData>
                  </a:graphic>
                </wp:inline>
              </w:drawing>
            </w:r>
          </w:p>
        </w:tc>
      </w:tr>
    </w:tbl>
    <w:p w14:paraId="6CDFC45A" w14:textId="52E628BD"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2" w:history="1">
        <w:r w:rsidR="00DE1471" w:rsidRPr="002C4DDA">
          <w:rPr>
            <w:rStyle w:val="Hyperlink"/>
            <w:rFonts w:cs="Calibri"/>
            <w:sz w:val="18"/>
            <w:szCs w:val="22"/>
            <w:lang w:eastAsia="en-GB"/>
          </w:rPr>
          <w:t>http://www.rivet.com/Catalog_CompleteVersion/ImpactOnly-2-03-12.pdf</w:t>
        </w:r>
      </w:hyperlink>
    </w:p>
    <w:p w14:paraId="5F7CABA7" w14:textId="4822ADD0" w:rsidR="00E625EF" w:rsidRDefault="00E625EF" w:rsidP="00E625EF">
      <w:pPr>
        <w:pStyle w:val="Caption"/>
        <w:spacing w:before="120"/>
        <w:rPr>
          <w:rFonts w:cs="Calibri"/>
          <w:sz w:val="18"/>
          <w:szCs w:val="22"/>
          <w:lang w:eastAsia="en-GB"/>
        </w:rPr>
      </w:pPr>
      <w:bookmarkStart w:id="533" w:name="_Toc3566452"/>
      <w:bookmarkStart w:id="534" w:name="_Toc26921295"/>
      <w:r>
        <w:t xml:space="preserve">Table </w:t>
      </w:r>
      <w:r w:rsidR="00D43112">
        <w:fldChar w:fldCharType="begin"/>
      </w:r>
      <w:r w:rsidR="00D43112">
        <w:instrText xml:space="preserve"> SEQ Table \* ARABIC </w:instrText>
      </w:r>
      <w:r w:rsidR="00D43112">
        <w:fldChar w:fldCharType="separate"/>
      </w:r>
      <w:r w:rsidR="00020F25">
        <w:rPr>
          <w:noProof/>
        </w:rPr>
        <w:t>45</w:t>
      </w:r>
      <w:r w:rsidR="00D43112">
        <w:fldChar w:fldCharType="end"/>
      </w:r>
      <w:r>
        <w:t>: Pictures of all Solid Rivets</w:t>
      </w:r>
      <w:bookmarkEnd w:id="533"/>
      <w:bookmarkEnd w:id="534"/>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2D4D219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030D9B69">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041843" cy="1847785"/>
                    </a:xfrm>
                    <a:prstGeom prst="rect">
                      <a:avLst/>
                    </a:prstGeom>
                  </pic:spPr>
                </pic:pic>
              </a:graphicData>
            </a:graphic>
          </wp:inline>
        </w:drawing>
      </w:r>
    </w:p>
    <w:p w14:paraId="3ACADBCA" w14:textId="3EB4DED2" w:rsidR="00DE1471" w:rsidRDefault="00FE266F" w:rsidP="004B2578">
      <w:pPr>
        <w:pStyle w:val="Caption"/>
        <w:spacing w:before="120"/>
        <w:rPr>
          <w:rFonts w:cs="Calibri"/>
          <w:szCs w:val="22"/>
          <w:lang w:eastAsia="en-GB"/>
        </w:rPr>
      </w:pPr>
      <w:bookmarkStart w:id="535" w:name="_Ref3565285"/>
      <w:bookmarkStart w:id="536" w:name="_Toc3557094"/>
      <w:bookmarkStart w:id="537" w:name="_Toc26921185"/>
      <w:r>
        <w:t xml:space="preserve">Figure </w:t>
      </w:r>
      <w:r w:rsidR="00406B64">
        <w:fldChar w:fldCharType="begin"/>
      </w:r>
      <w:r w:rsidR="00406B64">
        <w:instrText xml:space="preserve"> SEQ Figure \* ARABIC </w:instrText>
      </w:r>
      <w:r w:rsidR="00406B64">
        <w:fldChar w:fldCharType="separate"/>
      </w:r>
      <w:r w:rsidR="00020F25">
        <w:rPr>
          <w:noProof/>
        </w:rPr>
        <w:t>15</w:t>
      </w:r>
      <w:r w:rsidR="00406B64">
        <w:fldChar w:fldCharType="end"/>
      </w:r>
      <w:bookmarkEnd w:id="535"/>
      <w:r>
        <w:t>: Dimensions of Solid Rivets</w:t>
      </w:r>
      <w:bookmarkEnd w:id="536"/>
      <w:bookmarkEnd w:id="537"/>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538"/>
            <w:r>
              <w:rPr>
                <w:sz w:val="20"/>
                <w:szCs w:val="20"/>
              </w:rPr>
              <w:t xml:space="preserve">max_grip </w:t>
            </w:r>
            <w:r>
              <w:rPr>
                <w:rFonts w:cs="Calibri"/>
                <w:sz w:val="20"/>
                <w:szCs w:val="20"/>
              </w:rPr>
              <w:t>≥</w:t>
            </w:r>
            <w:r>
              <w:rPr>
                <w:sz w:val="20"/>
                <w:szCs w:val="20"/>
              </w:rPr>
              <w:t xml:space="preserve"> min_grip</w:t>
            </w:r>
            <w:commentRangeStart w:id="539"/>
            <w:commentRangeEnd w:id="539"/>
            <w:r w:rsidR="00B14B2C">
              <w:rPr>
                <w:rStyle w:val="CommentReference"/>
                <w:lang w:eastAsia="x-none"/>
              </w:rPr>
              <w:commentReference w:id="539"/>
            </w:r>
            <w:commentRangeEnd w:id="538"/>
            <w:r w:rsidR="00F1371D">
              <w:rPr>
                <w:rStyle w:val="CommentReference"/>
                <w:lang w:eastAsia="x-none"/>
              </w:rPr>
              <w:commentReference w:id="538"/>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582B935C" w:rsidR="00DE1471" w:rsidRDefault="005B1B92" w:rsidP="00E55EE7">
      <w:pPr>
        <w:pStyle w:val="Caption"/>
        <w:spacing w:before="120"/>
        <w:rPr>
          <w:rFonts w:cs="Calibri"/>
          <w:sz w:val="18"/>
          <w:szCs w:val="22"/>
          <w:lang w:eastAsia="en-GB"/>
        </w:rPr>
      </w:pPr>
      <w:bookmarkStart w:id="540" w:name="_Toc3566453"/>
      <w:bookmarkStart w:id="541" w:name="_Toc26921296"/>
      <w:r>
        <w:t xml:space="preserve">Table </w:t>
      </w:r>
      <w:r w:rsidR="00D43112">
        <w:fldChar w:fldCharType="begin"/>
      </w:r>
      <w:r w:rsidR="00D43112">
        <w:instrText xml:space="preserve"> SEQ Table \* ARABIC </w:instrText>
      </w:r>
      <w:r w:rsidR="00D43112">
        <w:fldChar w:fldCharType="separate"/>
      </w:r>
      <w:r w:rsidR="00020F25">
        <w:rPr>
          <w:noProof/>
        </w:rPr>
        <w:t>46</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540"/>
      <w:bookmarkEnd w:id="541"/>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hole_diameter</w:t>
      </w:r>
      <w:proofErr w:type="gramEnd"/>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tennon_diameter</w:t>
      </w:r>
      <w:proofErr w:type="gramEnd"/>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Paragraph"/>
        <w:keepNext/>
        <w:autoSpaceDE w:val="0"/>
        <w:autoSpaceDN w:val="0"/>
        <w:adjustRightInd w:val="0"/>
        <w:ind w:left="0"/>
        <w:jc w:val="center"/>
      </w:pPr>
      <w:r>
        <w:rPr>
          <w:noProof/>
          <w:lang w:val="en-US" w:eastAsia="en-US"/>
        </w:rPr>
        <w:drawing>
          <wp:inline distT="0" distB="0" distL="0" distR="0" wp14:anchorId="1D18B5B3" wp14:editId="3C0FB58E">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799397" cy="1406214"/>
                    </a:xfrm>
                    <a:prstGeom prst="rect">
                      <a:avLst/>
                    </a:prstGeom>
                  </pic:spPr>
                </pic:pic>
              </a:graphicData>
            </a:graphic>
          </wp:inline>
        </w:drawing>
      </w:r>
    </w:p>
    <w:p w14:paraId="1FE29D3A" w14:textId="20BD1C04" w:rsidR="001B51BC" w:rsidRPr="001B51BC" w:rsidRDefault="001B51BC" w:rsidP="00E719F2">
      <w:pPr>
        <w:pStyle w:val="Caption"/>
        <w:spacing w:before="120"/>
        <w:rPr>
          <w:rFonts w:cs="Calibri"/>
          <w:lang w:eastAsia="en-GB"/>
        </w:rPr>
      </w:pPr>
      <w:bookmarkStart w:id="542" w:name="_Toc3557095"/>
      <w:bookmarkStart w:id="543" w:name="_Toc26921186"/>
      <w:r>
        <w:t xml:space="preserve">Figure </w:t>
      </w:r>
      <w:r w:rsidR="00406B64">
        <w:fldChar w:fldCharType="begin"/>
      </w:r>
      <w:r w:rsidR="00406B64">
        <w:instrText xml:space="preserve"> SEQ Figure \* ARABIC </w:instrText>
      </w:r>
      <w:r w:rsidR="00406B64">
        <w:fldChar w:fldCharType="separate"/>
      </w:r>
      <w:r w:rsidR="00020F25">
        <w:rPr>
          <w:noProof/>
        </w:rPr>
        <w:t>16</w:t>
      </w:r>
      <w:r w:rsidR="00406B64">
        <w:fldChar w:fldCharType="end"/>
      </w:r>
      <w:r>
        <w:t>: Clinch allowance of solid rivet</w:t>
      </w:r>
      <w:bookmarkEnd w:id="542"/>
      <w:bookmarkEnd w:id="543"/>
    </w:p>
    <w:p w14:paraId="53B6866C" w14:textId="77777777" w:rsidR="00C6625A" w:rsidRPr="001B51BC" w:rsidRDefault="00C6625A" w:rsidP="00B90690">
      <w:pPr>
        <w:pStyle w:val="ListParagraph"/>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&lt;rivet shaft_diameter=</w:t>
      </w:r>
      <w:r w:rsidR="00194316">
        <w:rPr>
          <w:color w:val="0070C0"/>
        </w:rPr>
        <w:t>"</w:t>
      </w:r>
      <w:r w:rsidR="0078617E" w:rsidRPr="0078617E">
        <w:rPr>
          <w:color w:val="0070C0"/>
        </w:rPr>
        <w:t>3.35</w:t>
      </w:r>
      <w:r w:rsidR="00194316">
        <w:rPr>
          <w:color w:val="0070C0"/>
        </w:rPr>
        <w:t>"</w:t>
      </w:r>
      <w:r w:rsidR="0078617E" w:rsidRPr="0078617E">
        <w:rPr>
          <w:color w:val="0070C0"/>
        </w:rPr>
        <w:t xml:space="preserve"> head_diameter=</w:t>
      </w:r>
      <w:r w:rsidR="00194316">
        <w:rPr>
          <w:color w:val="0070C0"/>
        </w:rPr>
        <w:t>"</w:t>
      </w:r>
      <w:r w:rsidR="0078617E" w:rsidRPr="0078617E">
        <w:rPr>
          <w:color w:val="0070C0"/>
        </w:rPr>
        <w:t>5.5</w:t>
      </w:r>
      <w:r w:rsidR="00194316">
        <w:rPr>
          <w:color w:val="0070C0"/>
        </w:rPr>
        <w:t>"</w:t>
      </w:r>
      <w:r w:rsidR="0078617E" w:rsidRPr="0078617E">
        <w:rPr>
          <w:color w:val="0070C0"/>
        </w:rPr>
        <w:t xml:space="preserve"> head_height=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&lt;solid min_grip=</w:t>
      </w:r>
      <w:r w:rsidR="00194316">
        <w:rPr>
          <w:color w:val="0070C0"/>
        </w:rPr>
        <w:t>"</w:t>
      </w:r>
      <w:r w:rsidRPr="0078617E">
        <w:rPr>
          <w:color w:val="0070C0"/>
        </w:rPr>
        <w:t>3</w:t>
      </w:r>
      <w:r w:rsidR="00194316">
        <w:rPr>
          <w:color w:val="0070C0"/>
        </w:rPr>
        <w:t>"</w:t>
      </w:r>
      <w:r w:rsidRPr="0078617E">
        <w:rPr>
          <w:color w:val="0070C0"/>
        </w:rPr>
        <w:t xml:space="preserve"> max_grip=</w:t>
      </w:r>
      <w:r w:rsidR="00194316">
        <w:rPr>
          <w:color w:val="0070C0"/>
        </w:rPr>
        <w:t>"</w:t>
      </w:r>
      <w:r w:rsidRPr="0078617E">
        <w:rPr>
          <w:color w:val="0070C0"/>
        </w:rPr>
        <w:t>3.2</w:t>
      </w:r>
      <w:r w:rsidR="00194316">
        <w:rPr>
          <w:color w:val="0070C0"/>
        </w:rPr>
        <w:t>"</w:t>
      </w:r>
      <w:r w:rsidRPr="0078617E">
        <w:rPr>
          <w:color w:val="0070C0"/>
        </w:rPr>
        <w:t xml:space="preserve"> hole_depth=</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w:t>
      </w:r>
      <w:r w:rsidR="00194316">
        <w:rPr>
          <w:color w:val="0070C0"/>
        </w:rPr>
        <w:t>"</w:t>
      </w:r>
      <w:r w:rsidRPr="0078617E">
        <w:rPr>
          <w:color w:val="0070C0"/>
        </w:rPr>
        <w:t>3.8</w:t>
      </w:r>
      <w:r w:rsidR="00194316">
        <w:rPr>
          <w:color w:val="0070C0"/>
        </w:rPr>
        <w:t>"</w:t>
      </w:r>
      <w:r w:rsidRPr="0078617E">
        <w:rPr>
          <w:color w:val="0070C0"/>
        </w:rPr>
        <w:t xml:space="preserve"> shoulder_length=</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&lt;normal_direction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w:t>
      </w:r>
      <w:proofErr w:type="gramStart"/>
      <w:r>
        <w:t>appdata</w:t>
      </w:r>
      <w:proofErr w:type="gramEnd"/>
      <w:r>
        <w:t>&gt;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Heading3"/>
        <w:pageBreakBefore/>
      </w:pPr>
      <w:bookmarkStart w:id="544" w:name="_Toc428279391"/>
      <w:bookmarkStart w:id="545" w:name="_Toc428456128"/>
      <w:bookmarkStart w:id="546" w:name="_Toc428537091"/>
      <w:bookmarkStart w:id="547" w:name="_Toc428969410"/>
      <w:bookmarkStart w:id="548" w:name="_Toc429052801"/>
      <w:bookmarkStart w:id="549" w:name="_Toc413359589"/>
      <w:bookmarkStart w:id="550" w:name="_Toc3556981"/>
      <w:bookmarkStart w:id="551" w:name="_Toc26921071"/>
      <w:bookmarkEnd w:id="544"/>
      <w:bookmarkEnd w:id="545"/>
      <w:bookmarkEnd w:id="546"/>
      <w:bookmarkEnd w:id="547"/>
      <w:bookmarkEnd w:id="548"/>
      <w:r w:rsidRPr="00F90632">
        <w:lastRenderedPageBreak/>
        <w:t>Swop Rivets</w:t>
      </w:r>
      <w:bookmarkEnd w:id="549"/>
      <w:bookmarkEnd w:id="550"/>
      <w:bookmarkEnd w:id="551"/>
    </w:p>
    <w:p w14:paraId="1012F1C0" w14:textId="6187670A"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1B4DB16">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18019E33" w:rsidR="005F05A3" w:rsidRDefault="005F05A3" w:rsidP="005F05A3">
      <w:pPr>
        <w:jc w:val="center"/>
        <w:rPr>
          <w:sz w:val="18"/>
        </w:rPr>
      </w:pPr>
      <w:r w:rsidRPr="00034C0D">
        <w:rPr>
          <w:i/>
          <w:sz w:val="18"/>
        </w:rPr>
        <w:t>Source of image:</w:t>
      </w:r>
      <w:r w:rsidRPr="00034C0D">
        <w:rPr>
          <w:sz w:val="18"/>
        </w:rPr>
        <w:t xml:space="preserve"> </w:t>
      </w:r>
      <w:hyperlink r:id="rId77" w:history="1">
        <w:r w:rsidR="004E0DBA" w:rsidRPr="0078423A">
          <w:rPr>
            <w:rStyle w:val="Hyperlink"/>
            <w:sz w:val="18"/>
          </w:rPr>
          <w:t>https://www.google.com.ar/patents/EP0967044A2?cl=en&amp;hl=de</w:t>
        </w:r>
      </w:hyperlink>
    </w:p>
    <w:p w14:paraId="06030531" w14:textId="22A54ED5" w:rsidR="005F05A3" w:rsidRDefault="00C5224D" w:rsidP="00C5224D">
      <w:pPr>
        <w:pStyle w:val="Caption"/>
      </w:pPr>
      <w:bookmarkStart w:id="552" w:name="_Toc3557096"/>
      <w:bookmarkStart w:id="553" w:name="_Toc26921187"/>
      <w:r>
        <w:t xml:space="preserve">Figure </w:t>
      </w:r>
      <w:r w:rsidR="00406B64">
        <w:fldChar w:fldCharType="begin"/>
      </w:r>
      <w:r w:rsidR="00406B64">
        <w:instrText xml:space="preserve"> SEQ Figure \* ARABIC </w:instrText>
      </w:r>
      <w:r w:rsidR="00406B64">
        <w:fldChar w:fldCharType="separate"/>
      </w:r>
      <w:r w:rsidR="00020F25">
        <w:rPr>
          <w:noProof/>
        </w:rPr>
        <w:t>17</w:t>
      </w:r>
      <w:r w:rsidR="00406B64">
        <w:fldChar w:fldCharType="end"/>
      </w:r>
      <w:r>
        <w:t>: Cross section of a SWOP Rivet</w:t>
      </w:r>
      <w:bookmarkEnd w:id="552"/>
      <w:bookmarkEnd w:id="553"/>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5778F918" w:rsidR="00FC1F60" w:rsidRDefault="00F90632" w:rsidP="00F90632">
      <w:pPr>
        <w:pStyle w:val="Caption"/>
        <w:spacing w:before="120"/>
      </w:pPr>
      <w:bookmarkStart w:id="554" w:name="_Toc3566454"/>
      <w:bookmarkStart w:id="555" w:name="_Toc26921297"/>
      <w:r>
        <w:t xml:space="preserve">Table </w:t>
      </w:r>
      <w:r w:rsidR="00D43112">
        <w:fldChar w:fldCharType="begin"/>
      </w:r>
      <w:r w:rsidR="00D43112">
        <w:instrText xml:space="preserve"> SEQ Table \* ARABIC </w:instrText>
      </w:r>
      <w:r w:rsidR="00D43112">
        <w:fldChar w:fldCharType="separate"/>
      </w:r>
      <w:r w:rsidR="00020F25">
        <w:rPr>
          <w:noProof/>
        </w:rPr>
        <w:t>47</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554"/>
      <w:bookmarkEnd w:id="555"/>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Paragraph"/>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Paragraph"/>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573109A0" w:rsidR="00231DEC" w:rsidRDefault="00231DEC" w:rsidP="00B90690">
      <w:pPr>
        <w:pStyle w:val="ListParagraph"/>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020F25">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020F25" w:rsidRPr="007055D9">
        <w:t xml:space="preserve">Spot </w:t>
      </w:r>
      <w:r w:rsidR="00020F25">
        <w:t>W</w:t>
      </w:r>
      <w:r w:rsidR="00020F25" w:rsidRPr="007055D9">
        <w:t>elds</w:t>
      </w:r>
      <w:r w:rsidR="00A32748">
        <w:rPr>
          <w:lang w:val="en-US"/>
        </w:rPr>
        <w:fldChar w:fldCharType="end"/>
      </w:r>
      <w:r>
        <w:rPr>
          <w:lang w:val="en-US"/>
        </w:rPr>
        <w:t>.</w:t>
      </w:r>
    </w:p>
    <w:p w14:paraId="01D64ED7" w14:textId="136F155B" w:rsidR="00231DEC" w:rsidRDefault="00231DEC" w:rsidP="00B90690">
      <w:pPr>
        <w:pStyle w:val="ListParagraph"/>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020F25">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020F25" w:rsidRPr="007055D9">
        <w:t xml:space="preserve">Spot </w:t>
      </w:r>
      <w:r w:rsidR="00020F25">
        <w:t>W</w:t>
      </w:r>
      <w:r w:rsidR="00020F25"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&lt;rivet head_diameter=</w:t>
      </w:r>
      <w:r w:rsidR="00194316">
        <w:rPr>
          <w:color w:val="0070C0"/>
        </w:rPr>
        <w:t>"</w:t>
      </w:r>
      <w:r w:rsidRPr="00C6477D">
        <w:rPr>
          <w:color w:val="0070C0"/>
        </w:rPr>
        <w:t>8.5</w:t>
      </w:r>
      <w:r w:rsidR="00194316">
        <w:rPr>
          <w:color w:val="0070C0"/>
        </w:rPr>
        <w:t>"</w:t>
      </w:r>
      <w:r w:rsidRPr="00C6477D">
        <w:rPr>
          <w:color w:val="0070C0"/>
        </w:rPr>
        <w:t xml:space="preserve"> head_height=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r w:rsidRPr="00E84826">
        <w:rPr>
          <w:b/>
          <w:color w:val="0070C0"/>
        </w:rPr>
        <w:t>shaft_diameter=</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t>sink_size=</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&lt;normal_direction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w:t>
      </w:r>
      <w:r w:rsidR="00194316">
        <w:rPr>
          <w:b/>
          <w:color w:val="0070C0"/>
        </w:rPr>
        <w:t>"</w:t>
      </w:r>
      <w:r w:rsidRPr="00C6477D">
        <w:rPr>
          <w:b/>
          <w:color w:val="0070C0"/>
        </w:rPr>
        <w:t>cone_23</w:t>
      </w:r>
      <w:r w:rsidR="00194316">
        <w:rPr>
          <w:b/>
          <w:color w:val="0070C0"/>
        </w:rPr>
        <w:t>"</w:t>
      </w:r>
      <w:r w:rsidRPr="00C6477D">
        <w:rPr>
          <w:b/>
          <w:color w:val="0070C0"/>
        </w:rPr>
        <w:t xml:space="preserve"> insert_height=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w:t>
      </w:r>
      <w:r w:rsidR="00194316">
        <w:rPr>
          <w:b/>
          <w:color w:val="0070C0"/>
        </w:rPr>
        <w:t>"</w:t>
      </w:r>
      <w:r w:rsidRPr="00C6477D">
        <w:rPr>
          <w:b/>
          <w:color w:val="0070C0"/>
        </w:rPr>
        <w:t>4.5</w:t>
      </w:r>
      <w:r w:rsidR="00194316">
        <w:rPr>
          <w:b/>
          <w:color w:val="0070C0"/>
        </w:rPr>
        <w:t>"</w:t>
      </w:r>
      <w:r w:rsidRPr="00C6477D">
        <w:rPr>
          <w:b/>
          <w:color w:val="0070C0"/>
        </w:rPr>
        <w:t xml:space="preserve"> spotweld_technology=</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w:t>
      </w:r>
      <w:proofErr w:type="gramStart"/>
      <w:r>
        <w:t>appdata</w:t>
      </w:r>
      <w:proofErr w:type="gramEnd"/>
      <w:r>
        <w:t>&gt;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556" w:name="_Toc428456130"/>
      <w:bookmarkStart w:id="557" w:name="_Toc428537093"/>
      <w:bookmarkStart w:id="558" w:name="_Toc428969412"/>
      <w:bookmarkStart w:id="559" w:name="_Toc429052803"/>
      <w:bookmarkStart w:id="560" w:name="_Toc413359590"/>
      <w:bookmarkStart w:id="561" w:name="_Toc3556982"/>
      <w:bookmarkStart w:id="562" w:name="_Toc26921072"/>
      <w:bookmarkEnd w:id="556"/>
      <w:bookmarkEnd w:id="557"/>
      <w:bookmarkEnd w:id="558"/>
      <w:bookmarkEnd w:id="559"/>
      <w:r>
        <w:lastRenderedPageBreak/>
        <w:t xml:space="preserve">Threaded Connections: </w:t>
      </w:r>
      <w:r w:rsidRPr="00226A3F">
        <w:t>Bolts and Screws</w:t>
      </w:r>
      <w:bookmarkEnd w:id="560"/>
      <w:bookmarkEnd w:id="561"/>
      <w:bookmarkEnd w:id="562"/>
    </w:p>
    <w:p w14:paraId="1A579FAB" w14:textId="77777777" w:rsidR="002E60CB" w:rsidRPr="00942FED" w:rsidRDefault="002E60CB" w:rsidP="00327322">
      <w:pPr>
        <w:pStyle w:val="Heading3"/>
      </w:pPr>
      <w:bookmarkStart w:id="563" w:name="_Toc413359591"/>
      <w:bookmarkStart w:id="564" w:name="_Toc3556983"/>
      <w:bookmarkStart w:id="565" w:name="_Toc26921073"/>
      <w:r>
        <w:t>Introduction</w:t>
      </w:r>
      <w:bookmarkEnd w:id="563"/>
      <w:bookmarkEnd w:id="564"/>
      <w:bookmarkEnd w:id="565"/>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ins w:id="566" w:author="nick" w:date="2019-10-08T21:10:00Z">
        <w:r w:rsidR="00A15461">
          <w:rPr>
            <w:rStyle w:val="FootnoteReference"/>
          </w:rPr>
          <w:footnoteReference w:id="12"/>
        </w:r>
      </w:ins>
      <w:r>
        <w:t>:</w:t>
      </w:r>
    </w:p>
    <w:p w14:paraId="69EB9CB4" w14:textId="0775B9F1" w:rsidR="00F256DA" w:rsidRPr="00F256DA" w:rsidRDefault="00F256DA" w:rsidP="000804D1">
      <w:pPr>
        <w:pStyle w:val="ListBullet"/>
        <w:numPr>
          <w:ilvl w:val="0"/>
          <w:numId w:val="19"/>
        </w:numPr>
        <w:rPr>
          <w:ins w:id="567" w:author="nick" w:date="2019-10-08T20:54:00Z"/>
        </w:rPr>
      </w:pPr>
      <w:ins w:id="568" w:author="nick" w:date="2019-10-08T20:54:00Z">
        <w:r w:rsidRPr="00F256DA">
          <w:t>Bolts are for the assembly of unthreaded components, with the aid of a </w:t>
        </w:r>
        <w:r>
          <w:fldChar w:fldCharType="begin"/>
        </w:r>
        <w:r>
          <w:instrText xml:space="preserve"> HYPERLINK "https://en.wikipedia.org/wiki/Nut_(hardware)" \o "Nut (hardware)" </w:instrText>
        </w:r>
        <w:r>
          <w:fldChar w:fldCharType="separate"/>
        </w:r>
        <w:r w:rsidRPr="00F256DA">
          <w:t>nut</w:t>
        </w:r>
        <w:r>
          <w:fldChar w:fldCharType="end"/>
        </w:r>
        <w:r w:rsidRPr="00F256DA">
          <w:t>.</w:t>
        </w:r>
      </w:ins>
    </w:p>
    <w:p w14:paraId="2A3D09FC" w14:textId="0EE78C45" w:rsidR="002E60CB" w:rsidRPr="00F256DA" w:rsidDel="00F256DA" w:rsidRDefault="002E60CB" w:rsidP="000804D1">
      <w:pPr>
        <w:pStyle w:val="ListBullet"/>
        <w:numPr>
          <w:ilvl w:val="0"/>
          <w:numId w:val="19"/>
        </w:numPr>
        <w:rPr>
          <w:del w:id="569" w:author="nick" w:date="2019-10-08T20:54:00Z"/>
        </w:rPr>
      </w:pPr>
      <w:del w:id="570" w:author="nick" w:date="2019-10-08T20:54:00Z">
        <w:r w:rsidRPr="00F256DA" w:rsidDel="00F256DA">
          <w:delText xml:space="preserve">A screw has a tapped bore. </w:delText>
        </w:r>
      </w:del>
    </w:p>
    <w:p w14:paraId="02B4E1B7" w14:textId="2305F654" w:rsidR="002E60CB" w:rsidRDefault="0059233A" w:rsidP="000804D1">
      <w:pPr>
        <w:pStyle w:val="ListBullet"/>
        <w:numPr>
          <w:ilvl w:val="0"/>
          <w:numId w:val="19"/>
        </w:numPr>
      </w:pPr>
      <w:ins w:id="571" w:author="nick" w:date="2019-10-08T20:56:00Z">
        <w:r w:rsidRPr="0059233A">
          <w:t>Screws are used in components which contain their own thread, and the screw may even cut its own internal thread into them. </w:t>
        </w:r>
      </w:ins>
      <w:del w:id="572" w:author="nick" w:date="2019-10-08T20:56:00Z">
        <w:r w:rsidR="002E60CB" w:rsidDel="0059233A">
          <w:delText>A bolt needs a nut.</w:delText>
        </w:r>
      </w:del>
      <w:r w:rsidR="002E60CB">
        <w:t xml:space="preserve"> </w:t>
      </w:r>
    </w:p>
    <w:p w14:paraId="7043E2CC" w14:textId="44668C36" w:rsidR="002E60CB" w:rsidRDefault="002E60CB" w:rsidP="00E84826">
      <w:pPr>
        <w:jc w:val="both"/>
      </w:pPr>
      <w:del w:id="573" w:author="nick" w:date="2019-10-08T21:12:00Z">
        <w:r w:rsidDel="000C3E68">
          <w:delText xml:space="preserve">On the other hand: What differentiates a nut from any other part, which carries a cut-in inner thread? </w:delText>
        </w:r>
        <w:r w:rsidDel="000C3E68">
          <w:br/>
          <w:delText xml:space="preserve">It is probably just the fact that nuts are standardized and combinations of bolts with fitting screws are available “ready-to-use” in most software systems as well as in real life. </w:delText>
        </w:r>
      </w:del>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5245A4F2">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4D5BC78">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A5CD2CD" w:rsidR="002E60CB" w:rsidRPr="00226A3F" w:rsidRDefault="00E84826" w:rsidP="00E84826">
      <w:pPr>
        <w:pStyle w:val="Caption"/>
        <w:spacing w:before="120"/>
      </w:pPr>
      <w:bookmarkStart w:id="574" w:name="_Toc413359630"/>
      <w:bookmarkStart w:id="575" w:name="_Toc3557097"/>
      <w:bookmarkStart w:id="576" w:name="_Toc26921188"/>
      <w:r>
        <w:t xml:space="preserve">Figure </w:t>
      </w:r>
      <w:r w:rsidR="00406B64">
        <w:fldChar w:fldCharType="begin"/>
      </w:r>
      <w:r w:rsidR="00406B64">
        <w:instrText xml:space="preserve"> SEQ Figure \* ARABIC </w:instrText>
      </w:r>
      <w:r w:rsidR="00406B64">
        <w:fldChar w:fldCharType="separate"/>
      </w:r>
      <w:r w:rsidR="00020F25">
        <w:rPr>
          <w:noProof/>
        </w:rPr>
        <w:t>18</w:t>
      </w:r>
      <w:r w:rsidR="00406B64">
        <w:fldChar w:fldCharType="end"/>
      </w:r>
      <w:r>
        <w:t>:</w:t>
      </w:r>
      <w:r w:rsidR="002E60CB">
        <w:t xml:space="preserve"> Bolts and Screws</w:t>
      </w:r>
      <w:bookmarkEnd w:id="574"/>
      <w:bookmarkEnd w:id="575"/>
      <w:bookmarkEnd w:id="576"/>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lastRenderedPageBreak/>
        <w:drawing>
          <wp:inline distT="0" distB="0" distL="0" distR="0" wp14:anchorId="01E3F64A" wp14:editId="25CC93F9">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0" r:link="rId81">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65C6B8C9"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2"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3" w:tooltip="w:en:Creative Commons" w:history="1">
        <w:r w:rsidRPr="00E15A9B">
          <w:rPr>
            <w:rStyle w:val="Hyperlink"/>
            <w:i/>
            <w:sz w:val="18"/>
          </w:rPr>
          <w:t>Creative Commons</w:t>
        </w:r>
      </w:hyperlink>
      <w:r w:rsidRPr="00E15A9B">
        <w:rPr>
          <w:i/>
          <w:sz w:val="18"/>
        </w:rPr>
        <w:t xml:space="preserve"> </w:t>
      </w:r>
      <w:hyperlink r:id="rId84"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4D4F55D0" w:rsidR="002E60CB" w:rsidRDefault="002E60CB" w:rsidP="002E60CB">
      <w:pPr>
        <w:pStyle w:val="Caption"/>
        <w:rPr>
          <w:highlight w:val="cyan"/>
        </w:rPr>
      </w:pPr>
      <w:bookmarkStart w:id="577" w:name="_Ref401160020"/>
      <w:bookmarkStart w:id="578" w:name="_Toc413359631"/>
      <w:bookmarkStart w:id="579" w:name="_Toc3557098"/>
      <w:bookmarkStart w:id="580" w:name="_Toc26921189"/>
      <w:r>
        <w:t xml:space="preserve">Figure </w:t>
      </w:r>
      <w:r w:rsidR="00406B64">
        <w:fldChar w:fldCharType="begin"/>
      </w:r>
      <w:r w:rsidR="00406B64">
        <w:instrText xml:space="preserve"> SEQ Figure \* ARABIC </w:instrText>
      </w:r>
      <w:r w:rsidR="00406B64">
        <w:fldChar w:fldCharType="separate"/>
      </w:r>
      <w:r w:rsidR="00020F25">
        <w:rPr>
          <w:noProof/>
        </w:rPr>
        <w:t>19</w:t>
      </w:r>
      <w:r w:rsidR="00406B64">
        <w:fldChar w:fldCharType="end"/>
      </w:r>
      <w:bookmarkEnd w:id="577"/>
      <w:r>
        <w:t>: Different Screw Forms</w:t>
      </w:r>
      <w:bookmarkEnd w:id="578"/>
      <w:bookmarkEnd w:id="579"/>
      <w:bookmarkEnd w:id="580"/>
    </w:p>
    <w:p w14:paraId="5C349209" w14:textId="77777777" w:rsidR="002E60CB" w:rsidRDefault="004F562F" w:rsidP="002E60CB">
      <w:pPr>
        <w:keepNext/>
        <w:jc w:val="center"/>
      </w:pPr>
      <w:r>
        <w:rPr>
          <w:noProof/>
          <w:lang w:eastAsia="en-US"/>
        </w:rPr>
        <w:drawing>
          <wp:inline distT="0" distB="0" distL="0" distR="0" wp14:anchorId="4B3B9B48" wp14:editId="332CC0C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26BB433F" w:rsidR="002E60CB" w:rsidRPr="001948D2" w:rsidRDefault="002E60CB" w:rsidP="002E60CB">
      <w:pPr>
        <w:pStyle w:val="Caption"/>
        <w:rPr>
          <w:noProof/>
          <w:lang w:val="en-GB" w:eastAsia="en-GB"/>
        </w:rPr>
      </w:pPr>
      <w:bookmarkStart w:id="581" w:name="_Ref401160136"/>
      <w:bookmarkStart w:id="582" w:name="_Toc413359632"/>
      <w:bookmarkStart w:id="583" w:name="_Ref428364733"/>
      <w:bookmarkStart w:id="584" w:name="_Ref428531136"/>
      <w:bookmarkStart w:id="585" w:name="_Toc3557099"/>
      <w:bookmarkStart w:id="586" w:name="_Toc26921190"/>
      <w:r>
        <w:t xml:space="preserve">Figure </w:t>
      </w:r>
      <w:r w:rsidR="00406B64">
        <w:fldChar w:fldCharType="begin"/>
      </w:r>
      <w:r w:rsidR="00406B64">
        <w:instrText xml:space="preserve"> SEQ Figure \* ARABIC </w:instrText>
      </w:r>
      <w:r w:rsidR="00406B64">
        <w:fldChar w:fldCharType="separate"/>
      </w:r>
      <w:r w:rsidR="00020F25">
        <w:rPr>
          <w:noProof/>
        </w:rPr>
        <w:t>20</w:t>
      </w:r>
      <w:r w:rsidR="00406B64">
        <w:fldChar w:fldCharType="end"/>
      </w:r>
      <w:bookmarkEnd w:id="581"/>
      <w:r>
        <w:t xml:space="preserve">: </w:t>
      </w:r>
      <w:r w:rsidRPr="001B293E">
        <w:t xml:space="preserve">Definition of </w:t>
      </w:r>
      <w:r>
        <w:t>L</w:t>
      </w:r>
      <w:r w:rsidRPr="001B293E">
        <w:t xml:space="preserve">ength and </w:t>
      </w:r>
      <w:r>
        <w:t>H</w:t>
      </w:r>
      <w:r w:rsidRPr="001B293E">
        <w:t xml:space="preserve">ead </w:t>
      </w:r>
      <w:r>
        <w:t>S</w:t>
      </w:r>
      <w:r w:rsidRPr="001B293E">
        <w:t>izes</w:t>
      </w:r>
      <w:bookmarkEnd w:id="582"/>
      <w:bookmarkEnd w:id="583"/>
      <w:bookmarkEnd w:id="584"/>
      <w:bookmarkEnd w:id="585"/>
      <w:bookmarkEnd w:id="586"/>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56EC495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3E59C574" w:rsidR="002E60CB" w:rsidRPr="00A03317" w:rsidRDefault="002E60CB" w:rsidP="002E60CB">
      <w:pPr>
        <w:keepNext/>
        <w:jc w:val="center"/>
        <w:rPr>
          <w:i/>
          <w:sz w:val="18"/>
          <w:szCs w:val="18"/>
        </w:rPr>
      </w:pPr>
      <w:r w:rsidRPr="00A03317">
        <w:rPr>
          <w:i/>
          <w:sz w:val="18"/>
          <w:szCs w:val="18"/>
        </w:rPr>
        <w:t xml:space="preserve">Source of image: </w:t>
      </w:r>
      <w:hyperlink r:id="rId87" w:history="1">
        <w:r w:rsidRPr="00A03317">
          <w:rPr>
            <w:rStyle w:val="Hyperlink"/>
            <w:i/>
            <w:sz w:val="18"/>
            <w:szCs w:val="18"/>
          </w:rPr>
          <w:t>http://upload.wikimedia.org/wikipedia/commons/0/00/Lead_and_pitch.png</w:t>
        </w:r>
      </w:hyperlink>
      <w:r w:rsidRPr="00A03317">
        <w:rPr>
          <w:i/>
          <w:sz w:val="18"/>
          <w:szCs w:val="18"/>
        </w:rPr>
        <w:t>.</w:t>
      </w:r>
    </w:p>
    <w:p w14:paraId="4DF79474" w14:textId="21FDB8FD" w:rsidR="002E60CB" w:rsidRPr="00F81409" w:rsidRDefault="002E60CB" w:rsidP="002E60CB">
      <w:pPr>
        <w:pStyle w:val="Caption"/>
      </w:pPr>
      <w:bookmarkStart w:id="587" w:name="_Ref413315993"/>
      <w:bookmarkStart w:id="588" w:name="_Toc413359633"/>
      <w:bookmarkStart w:id="589" w:name="_Toc3557100"/>
      <w:bookmarkStart w:id="590" w:name="_Toc26921191"/>
      <w:r w:rsidRPr="00F81409">
        <w:t xml:space="preserve">Figure </w:t>
      </w:r>
      <w:r w:rsidR="00406B64">
        <w:fldChar w:fldCharType="begin"/>
      </w:r>
      <w:r w:rsidR="00406B64">
        <w:instrText xml:space="preserve"> SEQ Figure \* ARABIC </w:instrText>
      </w:r>
      <w:r w:rsidR="00406B64">
        <w:fldChar w:fldCharType="separate"/>
      </w:r>
      <w:r w:rsidR="00020F25">
        <w:rPr>
          <w:noProof/>
        </w:rPr>
        <w:t>21</w:t>
      </w:r>
      <w:r w:rsidR="00406B64">
        <w:fldChar w:fldCharType="end"/>
      </w:r>
      <w:bookmarkEnd w:id="587"/>
      <w:r w:rsidRPr="00F81409">
        <w:t>: Definition of lead</w:t>
      </w:r>
      <w:r>
        <w:t>,</w:t>
      </w:r>
      <w:r w:rsidRPr="00F81409">
        <w:t xml:space="preserve"> pitch and</w:t>
      </w:r>
      <w:r>
        <w:t xml:space="preserve"> starts</w:t>
      </w:r>
      <w:r w:rsidRPr="00F81409">
        <w:t xml:space="preserve"> of a thread.</w:t>
      </w:r>
      <w:bookmarkEnd w:id="588"/>
      <w:bookmarkEnd w:id="589"/>
      <w:bookmarkEnd w:id="590"/>
      <w:r w:rsidRPr="00F81409">
        <w:t xml:space="preserve"> </w:t>
      </w:r>
    </w:p>
    <w:p w14:paraId="2E070E38" w14:textId="77777777" w:rsidR="00ED267C" w:rsidRPr="00942FED" w:rsidRDefault="00A947CD" w:rsidP="00327322">
      <w:pPr>
        <w:pStyle w:val="Heading3"/>
      </w:pPr>
      <w:bookmarkStart w:id="591" w:name="_Toc428279395"/>
      <w:bookmarkStart w:id="592" w:name="_Toc428456133"/>
      <w:bookmarkStart w:id="593" w:name="_Toc428537096"/>
      <w:bookmarkStart w:id="594" w:name="_Toc428969415"/>
      <w:bookmarkStart w:id="595" w:name="_Toc429052806"/>
      <w:bookmarkStart w:id="596" w:name="_Toc3556984"/>
      <w:bookmarkStart w:id="597" w:name="_Ref3566661"/>
      <w:bookmarkStart w:id="598" w:name="_Ref4272362"/>
      <w:bookmarkStart w:id="599" w:name="_Toc26921074"/>
      <w:bookmarkEnd w:id="591"/>
      <w:bookmarkEnd w:id="592"/>
      <w:bookmarkEnd w:id="593"/>
      <w:bookmarkEnd w:id="594"/>
      <w:bookmarkEnd w:id="595"/>
      <w:r w:rsidRPr="00A947CD">
        <w:t>Contacts and Friction</w:t>
      </w:r>
      <w:bookmarkEnd w:id="596"/>
      <w:bookmarkEnd w:id="597"/>
      <w:bookmarkEnd w:id="598"/>
      <w:bookmarkEnd w:id="599"/>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147227" w:rsidRDefault="00C15EC9" w:rsidP="00B90690">
      <w:pPr>
        <w:pStyle w:val="ListParagraph"/>
        <w:numPr>
          <w:ilvl w:val="0"/>
          <w:numId w:val="34"/>
        </w:numPr>
        <w:autoSpaceDE w:val="0"/>
        <w:autoSpaceDN w:val="0"/>
        <w:adjustRightInd w:val="0"/>
        <w:jc w:val="both"/>
        <w:rPr>
          <w:rFonts w:cs="Calibri"/>
          <w:lang w:eastAsia="en-GB"/>
        </w:rPr>
      </w:pPr>
      <w:r>
        <w:rPr>
          <w:rFonts w:cs="Calibri"/>
          <w:lang w:val="en-US" w:eastAsia="en-GB"/>
        </w:rPr>
        <w:t xml:space="preserve">last connected </w:t>
      </w:r>
      <w:r w:rsidRPr="00147227">
        <w:rPr>
          <w:rFonts w:cs="Calibri"/>
          <w:lang w:val="en-US" w:eastAsia="en-GB"/>
        </w:rPr>
        <w:t>part</w:t>
      </w:r>
      <w:r w:rsidR="00A947CD" w:rsidRPr="00147227">
        <w:rPr>
          <w:rFonts w:ascii="Calibri,Italic" w:hAnsi="Calibri,Italic" w:cs="Calibri,Italic"/>
          <w:i/>
          <w:iCs/>
          <w:lang w:eastAsia="en-GB"/>
        </w:rPr>
        <w:t xml:space="preserve"> </w:t>
      </w:r>
      <w:r w:rsidR="00147227">
        <w:rPr>
          <w:rFonts w:cs="Calibri"/>
          <w:lang w:eastAsia="en-GB"/>
        </w:rPr>
        <w:t>and nut</w:t>
      </w:r>
    </w:p>
    <w:p w14:paraId="64A198F3" w14:textId="19F5FBA0" w:rsidR="00A947CD" w:rsidRPr="00DA2327" w:rsidRDefault="00DA2327" w:rsidP="00DA2327">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Paragraph"/>
        <w:numPr>
          <w:ilvl w:val="0"/>
          <w:numId w:val="35"/>
        </w:numPr>
        <w:autoSpaceDE w:val="0"/>
        <w:autoSpaceDN w:val="0"/>
        <w:adjustRightInd w:val="0"/>
        <w:jc w:val="both"/>
        <w:rPr>
          <w:rFonts w:cs="Calibri"/>
          <w:lang w:val="en-US" w:eastAsia="en-GB"/>
        </w:rPr>
      </w:pPr>
      <w:bookmarkStart w:id="600" w:name="_Ref3566632"/>
      <w:proofErr w:type="gramStart"/>
      <w:r>
        <w:rPr>
          <w:rFonts w:cs="Calibri"/>
          <w:lang w:val="en-US" w:eastAsia="en-GB"/>
        </w:rPr>
        <w:t>the</w:t>
      </w:r>
      <w:proofErr w:type="gramEnd"/>
      <w:r>
        <w:rPr>
          <w:rFonts w:cs="Calibri"/>
          <w:lang w:val="en-US" w:eastAsia="en-GB"/>
        </w:rPr>
        <w:t xml:space="preserve"> thread</w:t>
      </w:r>
      <w:r w:rsidR="00A947CD" w:rsidRPr="00147227">
        <w:rPr>
          <w:rFonts w:cs="Calibri"/>
          <w:lang w:val="en-US" w:eastAsia="en-GB"/>
        </w:rPr>
        <w:t>.</w:t>
      </w:r>
      <w:bookmarkEnd w:id="600"/>
    </w:p>
    <w:p w14:paraId="45D1C395" w14:textId="2A9BA644" w:rsidR="00A947CD" w:rsidRDefault="00A947CD" w:rsidP="00147227">
      <w:pPr>
        <w:autoSpaceDE w:val="0"/>
        <w:autoSpaceDN w:val="0"/>
        <w:adjustRightInd w:val="0"/>
        <w:spacing w:before="120" w:after="0"/>
        <w:jc w:val="both"/>
        <w:rPr>
          <w:rFonts w:cs="Calibri"/>
          <w:szCs w:val="22"/>
          <w:lang w:eastAsia="en-GB"/>
        </w:rPr>
      </w:pPr>
      <w:proofErr w:type="gramStart"/>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elements in χMCF.</w:t>
      </w:r>
      <w:proofErr w:type="gramEnd"/>
      <w:r>
        <w:rPr>
          <w:rFonts w:cs="Calibri"/>
          <w:szCs w:val="22"/>
          <w:lang w:eastAsia="en-GB"/>
        </w:rPr>
        <w:t xml:space="preserve"> </w:t>
      </w:r>
      <w:r w:rsidR="00C15EC9">
        <w:rPr>
          <w:rFonts w:cs="Calibri"/>
          <w:szCs w:val="22"/>
          <w:lang w:eastAsia="en-GB"/>
        </w:rPr>
        <w:t xml:space="preserve">Corresponding </w:t>
      </w:r>
      <w:r>
        <w:rPr>
          <w:rFonts w:cs="Calibri"/>
          <w:szCs w:val="22"/>
          <w:lang w:eastAsia="en-GB"/>
        </w:rPr>
        <w:t>friction attributes are located, there.</w:t>
      </w:r>
    </w:p>
    <w:p w14:paraId="4D7EF349" w14:textId="57CC7B1B" w:rsidR="00DA2327" w:rsidRDefault="00DA2327" w:rsidP="00147227">
      <w:pPr>
        <w:autoSpaceDE w:val="0"/>
        <w:autoSpaceDN w:val="0"/>
        <w:adjustRightInd w:val="0"/>
        <w:spacing w:before="120" w:after="0"/>
        <w:jc w:val="both"/>
        <w:rPr>
          <w:rFonts w:cs="Calibri"/>
          <w:szCs w:val="22"/>
          <w:lang w:eastAsia="en-GB"/>
        </w:rPr>
      </w:pPr>
      <w:commentRangeStart w:id="601"/>
      <w:r>
        <w:rPr>
          <w:rFonts w:cs="Calibri"/>
          <w:szCs w:val="22"/>
          <w:lang w:eastAsia="en-GB"/>
        </w:rPr>
        <w:t xml:space="preserve">Case c. above, of inter-part contacts, is addressed by sections 5.3.2 (Global Contact Properties) </w:t>
      </w:r>
      <w:proofErr w:type="gramStart"/>
      <w:r>
        <w:rPr>
          <w:rFonts w:cs="Calibri"/>
          <w:szCs w:val="22"/>
          <w:lang w:eastAsia="en-GB"/>
        </w:rPr>
        <w:t xml:space="preserve">and  </w:t>
      </w:r>
      <w:proofErr w:type="gramEnd"/>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020F25">
        <w:rPr>
          <w:rFonts w:cs="Calibri"/>
          <w:szCs w:val="22"/>
          <w:lang w:eastAsia="en-GB"/>
        </w:rPr>
        <w:t>5.3.2.5</w:t>
      </w:r>
      <w:r>
        <w:rPr>
          <w:rFonts w:cs="Calibri"/>
          <w:szCs w:val="22"/>
          <w:lang w:eastAsia="en-GB"/>
        </w:rPr>
        <w:fldChar w:fldCharType="end"/>
      </w:r>
      <w:r>
        <w:rPr>
          <w:rFonts w:cs="Calibri"/>
          <w:szCs w:val="22"/>
          <w:lang w:eastAsia="en-GB"/>
        </w:rPr>
        <w:t xml:space="preserve"> (Local Contact Properties).</w:t>
      </w:r>
    </w:p>
    <w:p w14:paraId="330D553A" w14:textId="4F0D2FE3"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ins w:id="602" w:author="nick" w:date="2019-12-19T21:27:00Z">
        <w:r w:rsidR="0097759B">
          <w:rPr>
            <w:rFonts w:cs="Calibri"/>
            <w:szCs w:val="22"/>
            <w:lang w:eastAsia="en-GB"/>
          </w:rPr>
          <w:t xml:space="preserve"> in section </w:t>
        </w:r>
      </w:ins>
      <w:ins w:id="603" w:author="nick" w:date="2019-12-19T21:29:00Z">
        <w:r w:rsidR="0097759B">
          <w:rPr>
            <w:rFonts w:cs="Calibri"/>
            <w:szCs w:val="22"/>
            <w:lang w:eastAsia="en-GB"/>
          </w:rPr>
          <w:fldChar w:fldCharType="begin"/>
        </w:r>
        <w:r w:rsidR="0097759B">
          <w:rPr>
            <w:rFonts w:cs="Calibri"/>
            <w:szCs w:val="22"/>
            <w:lang w:eastAsia="en-GB"/>
          </w:rPr>
          <w:instrText xml:space="preserve"> REF _Ref27683404 \r \h </w:instrText>
        </w:r>
        <w:r w:rsidR="0097759B">
          <w:rPr>
            <w:rFonts w:cs="Calibri"/>
            <w:szCs w:val="22"/>
            <w:lang w:eastAsia="en-GB"/>
          </w:rPr>
        </w:r>
      </w:ins>
      <w:r w:rsidR="0097759B">
        <w:rPr>
          <w:rFonts w:cs="Calibri"/>
          <w:szCs w:val="22"/>
          <w:lang w:eastAsia="en-GB"/>
        </w:rPr>
        <w:fldChar w:fldCharType="separate"/>
      </w:r>
      <w:ins w:id="604" w:author="nick" w:date="2019-12-19T21:29:00Z">
        <w:r w:rsidR="0097759B">
          <w:rPr>
            <w:rFonts w:cs="Calibri"/>
            <w:szCs w:val="22"/>
            <w:lang w:eastAsia="en-GB"/>
          </w:rPr>
          <w:t>7.5.3</w:t>
        </w:r>
        <w:r w:rsidR="0097759B">
          <w:rPr>
            <w:rFonts w:cs="Calibri"/>
            <w:szCs w:val="22"/>
            <w:lang w:eastAsia="en-GB"/>
          </w:rPr>
          <w:fldChar w:fldCharType="end"/>
        </w:r>
      </w:ins>
      <w:ins w:id="605" w:author="nick" w:date="2019-12-19T21:30:00Z">
        <w:r w:rsidR="0097759B">
          <w:rPr>
            <w:rFonts w:cs="Calibri"/>
            <w:szCs w:val="22"/>
            <w:lang w:eastAsia="en-GB"/>
          </w:rPr>
          <w:t>.</w:t>
        </w:r>
      </w:ins>
      <w:del w:id="606" w:author="nick" w:date="2019-12-19T21:27:00Z">
        <w:r w:rsidDel="0097759B">
          <w:rPr>
            <w:rFonts w:cs="Calibri"/>
            <w:szCs w:val="22"/>
            <w:lang w:eastAsia="en-GB"/>
          </w:rPr>
          <w:delText xml:space="preserve"> by the following XML elements.</w:delText>
        </w:r>
      </w:del>
      <w:commentRangeEnd w:id="601"/>
      <w:r w:rsidR="0097759B">
        <w:rPr>
          <w:rStyle w:val="CommentReference"/>
          <w:lang w:eastAsia="x-none"/>
        </w:rPr>
        <w:commentReference w:id="601"/>
      </w:r>
    </w:p>
    <w:p w14:paraId="5C7E422F" w14:textId="3E068468" w:rsidR="00147227" w:rsidDel="0097759B" w:rsidRDefault="00147227" w:rsidP="00B22204">
      <w:pPr>
        <w:autoSpaceDE w:val="0"/>
        <w:autoSpaceDN w:val="0"/>
        <w:adjustRightInd w:val="0"/>
        <w:spacing w:before="120"/>
        <w:jc w:val="both"/>
        <w:rPr>
          <w:del w:id="607" w:author="nick" w:date="2019-12-19T21:30:00Z"/>
          <w:rFonts w:cs="Calibri"/>
          <w:szCs w:val="22"/>
          <w:lang w:eastAsia="en-GB"/>
        </w:rPr>
      </w:pPr>
      <w:del w:id="608" w:author="nick" w:date="2019-12-19T21:30:00Z">
        <w:r w:rsidDel="0097759B">
          <w:rPr>
            <w:rFonts w:cs="Calibri"/>
            <w:szCs w:val="22"/>
            <w:lang w:eastAsia="en-GB"/>
          </w:rPr>
          <w:delText xml:space="preserve">XML specification of </w:delText>
        </w:r>
        <w:r w:rsidRPr="00147227" w:rsidDel="0097759B">
          <w:rPr>
            <w:rFonts w:ascii="Courier New" w:hAnsi="Courier New" w:cs="Courier New"/>
            <w:b/>
            <w:bCs/>
            <w:i/>
            <w:iCs/>
            <w:sz w:val="18"/>
            <w:szCs w:val="18"/>
            <w:lang w:eastAsia="en-GB"/>
          </w:rPr>
          <w:delText>&lt;contact_list</w:delText>
        </w:r>
        <w:r w:rsidR="00B86988" w:rsidDel="0097759B">
          <w:rPr>
            <w:rFonts w:ascii="Courier New" w:hAnsi="Courier New" w:cs="Courier New"/>
            <w:b/>
            <w:bCs/>
            <w:i/>
            <w:iCs/>
            <w:sz w:val="18"/>
            <w:szCs w:val="18"/>
            <w:lang w:eastAsia="en-GB"/>
          </w:rPr>
          <w:delText>/</w:delText>
        </w:r>
        <w:r w:rsidRPr="00147227"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element</w:delText>
        </w:r>
        <w:r w:rsidRPr="004C405D" w:rsidDel="0097759B">
          <w:rPr>
            <w:rFonts w:asciiTheme="minorHAnsi" w:hAnsiTheme="minorHAnsi" w:cstheme="minorHAnsi"/>
            <w:bCs/>
            <w:iCs/>
            <w:szCs w:val="18"/>
            <w:lang w:eastAsia="en-GB"/>
          </w:rPr>
          <w:delText>:</w:delText>
        </w:r>
      </w:del>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rsidDel="0097759B" w14:paraId="48A21E72" w14:textId="53976776" w:rsidTr="0097142B">
        <w:trPr>
          <w:tblHeader/>
          <w:jc w:val="center"/>
          <w:del w:id="609" w:author="nick" w:date="2019-12-19T21:30:00Z"/>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1B12669F" w:rsidR="0097142B" w:rsidRPr="00226A3F" w:rsidDel="0097759B" w:rsidRDefault="0097142B" w:rsidP="0097142B">
            <w:pPr>
              <w:keepNext/>
              <w:rPr>
                <w:del w:id="610" w:author="nick" w:date="2019-12-19T21:30:00Z"/>
                <w:b/>
                <w:i/>
              </w:rPr>
            </w:pPr>
            <w:del w:id="611" w:author="nick" w:date="2019-12-19T21:30:00Z">
              <w:r w:rsidRPr="00226A3F" w:rsidDel="0097759B">
                <w:rPr>
                  <w:b/>
                  <w:i/>
                </w:rPr>
                <w:delText>Nested Elements</w:delText>
              </w:r>
            </w:del>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2BF79743" w:rsidR="0097142B" w:rsidRPr="00226A3F" w:rsidDel="0097759B" w:rsidRDefault="0097142B" w:rsidP="0097142B">
            <w:pPr>
              <w:keepNext/>
              <w:rPr>
                <w:del w:id="612" w:author="nick" w:date="2019-12-19T21:30:00Z"/>
                <w:b/>
                <w:i/>
              </w:rPr>
            </w:pPr>
            <w:del w:id="613" w:author="nick" w:date="2019-12-19T21:30:00Z">
              <w:r w:rsidRPr="00226A3F" w:rsidDel="0097759B">
                <w:rPr>
                  <w:b/>
                  <w:i/>
                </w:rPr>
                <w:delText>Multiplicity</w:delText>
              </w:r>
            </w:del>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4F56EDD1" w:rsidR="0097142B" w:rsidRPr="00226A3F" w:rsidDel="0097759B" w:rsidRDefault="000E60DF" w:rsidP="0097142B">
            <w:pPr>
              <w:keepNext/>
              <w:rPr>
                <w:del w:id="614" w:author="nick" w:date="2019-12-19T21:30:00Z"/>
                <w:b/>
                <w:i/>
              </w:rPr>
            </w:pPr>
            <w:del w:id="615" w:author="nick" w:date="2019-12-19T21:30:00Z">
              <w:r w:rsidDel="0097759B">
                <w:rPr>
                  <w:b/>
                  <w:i/>
                </w:rPr>
                <w:delText>Use</w:delText>
              </w:r>
            </w:del>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54EE4344" w:rsidR="0097142B" w:rsidRPr="00226A3F" w:rsidDel="0097759B" w:rsidRDefault="0097142B" w:rsidP="0097142B">
            <w:pPr>
              <w:keepNext/>
              <w:rPr>
                <w:del w:id="616" w:author="nick" w:date="2019-12-19T21:30:00Z"/>
                <w:b/>
                <w:i/>
              </w:rPr>
            </w:pPr>
            <w:del w:id="617" w:author="nick" w:date="2019-12-19T21:30:00Z">
              <w:r w:rsidRPr="00226A3F" w:rsidDel="0097759B">
                <w:rPr>
                  <w:b/>
                  <w:i/>
                </w:rPr>
                <w:delText>Constraint</w:delText>
              </w:r>
            </w:del>
          </w:p>
        </w:tc>
      </w:tr>
      <w:tr w:rsidR="0097142B" w:rsidRPr="00226A3F" w:rsidDel="0097759B" w14:paraId="76EED9E3" w14:textId="37B1B569" w:rsidTr="0097142B">
        <w:trPr>
          <w:jc w:val="center"/>
          <w:del w:id="618" w:author="nick" w:date="2019-12-19T21:30:00Z"/>
        </w:trPr>
        <w:tc>
          <w:tcPr>
            <w:tcW w:w="2111" w:type="dxa"/>
            <w:shd w:val="clear" w:color="auto" w:fill="auto"/>
          </w:tcPr>
          <w:p w14:paraId="0E76C4C6" w14:textId="2A747B56" w:rsidR="0097142B" w:rsidRPr="00226A3F" w:rsidDel="0097759B" w:rsidRDefault="0097142B" w:rsidP="0097142B">
            <w:pPr>
              <w:rPr>
                <w:del w:id="619" w:author="nick" w:date="2019-12-19T21:30:00Z"/>
                <w:sz w:val="20"/>
                <w:szCs w:val="20"/>
              </w:rPr>
            </w:pPr>
            <w:del w:id="620" w:author="nick" w:date="2019-12-19T21:30:00Z">
              <w:r w:rsidDel="0097759B">
                <w:rPr>
                  <w:sz w:val="20"/>
                  <w:szCs w:val="20"/>
                </w:rPr>
                <w:delText>contact</w:delText>
              </w:r>
            </w:del>
          </w:p>
        </w:tc>
        <w:tc>
          <w:tcPr>
            <w:tcW w:w="2268" w:type="dxa"/>
            <w:shd w:val="clear" w:color="auto" w:fill="auto"/>
          </w:tcPr>
          <w:p w14:paraId="7D678CBC" w14:textId="417ACB06" w:rsidR="0097142B" w:rsidRPr="00226A3F" w:rsidDel="0097759B" w:rsidRDefault="0097142B" w:rsidP="0097142B">
            <w:pPr>
              <w:rPr>
                <w:del w:id="621" w:author="nick" w:date="2019-12-19T21:30:00Z"/>
                <w:sz w:val="20"/>
                <w:szCs w:val="20"/>
              </w:rPr>
            </w:pPr>
            <w:del w:id="622" w:author="nick" w:date="2019-12-19T21:30:00Z">
              <w:r w:rsidRPr="00226A3F" w:rsidDel="0097759B">
                <w:rPr>
                  <w:sz w:val="20"/>
                  <w:szCs w:val="20"/>
                </w:rPr>
                <w:delText>1</w:delText>
              </w:r>
              <w:r w:rsidDel="0097759B">
                <w:rPr>
                  <w:sz w:val="20"/>
                  <w:szCs w:val="20"/>
                </w:rPr>
                <w:delText xml:space="preserve"> - *</w:delText>
              </w:r>
            </w:del>
          </w:p>
        </w:tc>
        <w:tc>
          <w:tcPr>
            <w:tcW w:w="1276" w:type="dxa"/>
            <w:shd w:val="clear" w:color="auto" w:fill="auto"/>
          </w:tcPr>
          <w:p w14:paraId="088EF9F8" w14:textId="7D8A4EDE" w:rsidR="0097142B" w:rsidRPr="00226A3F" w:rsidDel="0097759B" w:rsidRDefault="0097142B" w:rsidP="0097142B">
            <w:pPr>
              <w:rPr>
                <w:del w:id="623" w:author="nick" w:date="2019-12-19T21:30:00Z"/>
                <w:sz w:val="20"/>
                <w:szCs w:val="20"/>
              </w:rPr>
            </w:pPr>
            <w:del w:id="624" w:author="nick" w:date="2019-12-19T21:30:00Z">
              <w:r w:rsidDel="0097759B">
                <w:rPr>
                  <w:sz w:val="20"/>
                  <w:szCs w:val="20"/>
                </w:rPr>
                <w:delText>Required</w:delText>
              </w:r>
            </w:del>
          </w:p>
        </w:tc>
        <w:tc>
          <w:tcPr>
            <w:tcW w:w="2817" w:type="dxa"/>
            <w:shd w:val="clear" w:color="auto" w:fill="auto"/>
            <w:vAlign w:val="bottom"/>
          </w:tcPr>
          <w:p w14:paraId="2F8E08A8" w14:textId="3E00971B" w:rsidR="00867B7E" w:rsidRPr="0097142B" w:rsidDel="0097759B" w:rsidRDefault="00867B7E" w:rsidP="00867B7E">
            <w:pPr>
              <w:jc w:val="both"/>
              <w:rPr>
                <w:del w:id="625" w:author="nick" w:date="2019-12-19T21:30:00Z"/>
                <w:rFonts w:asciiTheme="minorHAnsi" w:hAnsiTheme="minorHAnsi" w:cstheme="minorHAnsi"/>
                <w:sz w:val="20"/>
                <w:szCs w:val="20"/>
              </w:rPr>
            </w:pPr>
          </w:p>
        </w:tc>
      </w:tr>
    </w:tbl>
    <w:p w14:paraId="4429D6E5" w14:textId="5DFE9E18" w:rsidR="00147227" w:rsidDel="0097759B" w:rsidRDefault="0097142B" w:rsidP="00B22204">
      <w:pPr>
        <w:pStyle w:val="Caption"/>
        <w:spacing w:before="120"/>
        <w:rPr>
          <w:del w:id="626" w:author="nick" w:date="2019-12-19T21:30:00Z"/>
          <w:rFonts w:cs="Calibri"/>
          <w:szCs w:val="22"/>
          <w:lang w:eastAsia="en-GB"/>
        </w:rPr>
      </w:pPr>
      <w:bookmarkStart w:id="627" w:name="_Toc3566455"/>
      <w:bookmarkStart w:id="628" w:name="_Toc26921298"/>
      <w:del w:id="629" w:author="nick" w:date="2019-12-19T21:30:00Z">
        <w:r w:rsidDel="0097759B">
          <w:delText xml:space="preserve">Table </w:delText>
        </w:r>
        <w:r w:rsidR="00D43112" w:rsidDel="0097759B">
          <w:fldChar w:fldCharType="begin"/>
        </w:r>
        <w:r w:rsidR="00D43112" w:rsidDel="0097759B">
          <w:delInstrText xml:space="preserve"> SEQ Table \* ARABIC </w:delInstrText>
        </w:r>
        <w:r w:rsidR="00D43112" w:rsidDel="0097759B">
          <w:fldChar w:fldCharType="separate"/>
        </w:r>
        <w:r w:rsidR="00020F25" w:rsidDel="0097759B">
          <w:rPr>
            <w:noProof/>
          </w:rPr>
          <w:delText>48</w:delText>
        </w:r>
        <w:r w:rsidR="00D43112" w:rsidDel="0097759B">
          <w:fldChar w:fldCharType="end"/>
        </w:r>
        <w:r w:rsidDel="0097759B">
          <w:delText xml:space="preserve">: </w:delText>
        </w:r>
        <w:r w:rsidRPr="0097142B" w:rsidDel="0097759B">
          <w:delText xml:space="preserve">Nested elements of element </w:delText>
        </w:r>
        <w:r w:rsidRPr="00913551" w:rsidDel="0097759B">
          <w:rPr>
            <w:rFonts w:ascii="Courier New" w:hAnsi="Courier New" w:cs="Courier New"/>
            <w:i/>
            <w:sz w:val="18"/>
          </w:rPr>
          <w:delText>&lt;contact_list</w:delText>
        </w:r>
        <w:r w:rsidR="00B86988" w:rsidDel="0097759B">
          <w:rPr>
            <w:rFonts w:ascii="Courier New" w:hAnsi="Courier New" w:cs="Courier New"/>
            <w:i/>
            <w:sz w:val="18"/>
          </w:rPr>
          <w:delText>/</w:delText>
        </w:r>
        <w:r w:rsidRPr="00913551" w:rsidDel="0097759B">
          <w:rPr>
            <w:rFonts w:ascii="Courier New" w:hAnsi="Courier New" w:cs="Courier New"/>
            <w:i/>
            <w:sz w:val="18"/>
          </w:rPr>
          <w:delText>&gt;</w:delText>
        </w:r>
        <w:bookmarkEnd w:id="627"/>
        <w:bookmarkEnd w:id="628"/>
      </w:del>
    </w:p>
    <w:p w14:paraId="1425EBBB" w14:textId="5D397497" w:rsidR="004C405D" w:rsidDel="0097759B" w:rsidRDefault="004C405D" w:rsidP="004C405D">
      <w:pPr>
        <w:autoSpaceDE w:val="0"/>
        <w:autoSpaceDN w:val="0"/>
        <w:adjustRightInd w:val="0"/>
        <w:spacing w:after="0"/>
        <w:rPr>
          <w:del w:id="630" w:author="nick" w:date="2019-12-19T21:30:00Z"/>
          <w:rFonts w:cs="Calibri"/>
          <w:szCs w:val="22"/>
          <w:lang w:eastAsia="en-GB"/>
        </w:rPr>
      </w:pPr>
      <w:del w:id="631" w:author="nick" w:date="2019-12-19T21:30:00Z">
        <w:r w:rsidDel="0097759B">
          <w:rPr>
            <w:rFonts w:cs="Calibri"/>
            <w:szCs w:val="22"/>
            <w:lang w:eastAsia="en-GB"/>
          </w:rPr>
          <w:delText xml:space="preserve">The element </w:delText>
        </w:r>
        <w:r w:rsidR="00B22204" w:rsidDel="0097759B">
          <w:rPr>
            <w:rFonts w:ascii="Courier New" w:hAnsi="Courier New" w:cs="Courier New"/>
            <w:b/>
            <w:bCs/>
            <w:i/>
            <w:iCs/>
            <w:sz w:val="18"/>
            <w:szCs w:val="18"/>
            <w:lang w:eastAsia="en-GB"/>
          </w:rPr>
          <w:delText>&lt;contact_list</w:delText>
        </w:r>
        <w:r w:rsidR="00B86988" w:rsidDel="0097759B">
          <w:rPr>
            <w:rFonts w:ascii="Courier New" w:hAnsi="Courier New" w:cs="Courier New"/>
            <w:b/>
            <w:bCs/>
            <w:i/>
            <w:iCs/>
            <w:sz w:val="18"/>
            <w:szCs w:val="18"/>
            <w:lang w:eastAsia="en-GB"/>
          </w:rPr>
          <w:delText>/</w:delText>
        </w:r>
        <w:r w:rsidRPr="00B22204" w:rsidDel="0097759B">
          <w:rPr>
            <w:rFonts w:ascii="Courier New" w:hAnsi="Courier New" w:cs="Courier New"/>
            <w:b/>
            <w:bCs/>
            <w:i/>
            <w:iCs/>
            <w:sz w:val="18"/>
            <w:szCs w:val="18"/>
            <w:lang w:eastAsia="en-GB"/>
          </w:rPr>
          <w:delText>&gt;</w:delText>
        </w:r>
        <w:r w:rsidRPr="00E720F7" w:rsidDel="0097759B">
          <w:rPr>
            <w:rFonts w:cs="Calibri"/>
            <w:szCs w:val="22"/>
            <w:lang w:eastAsia="en-GB"/>
          </w:rPr>
          <w:delText xml:space="preserve"> </w:delText>
        </w:r>
        <w:r w:rsidDel="0097759B">
          <w:rPr>
            <w:rFonts w:cs="Calibri"/>
            <w:szCs w:val="22"/>
            <w:lang w:eastAsia="en-GB"/>
          </w:rPr>
          <w:delText>does not allow for any attributes.</w:delText>
        </w:r>
      </w:del>
    </w:p>
    <w:p w14:paraId="0DD124ED" w14:textId="4AD801AE" w:rsidR="0097142B" w:rsidDel="0097759B" w:rsidRDefault="004C405D" w:rsidP="00AA6F36">
      <w:pPr>
        <w:autoSpaceDE w:val="0"/>
        <w:autoSpaceDN w:val="0"/>
        <w:adjustRightInd w:val="0"/>
        <w:spacing w:before="120"/>
        <w:jc w:val="both"/>
        <w:rPr>
          <w:del w:id="632" w:author="nick" w:date="2019-12-19T21:30:00Z"/>
          <w:rFonts w:ascii="Courier" w:hAnsi="Courier" w:cs="Courier"/>
          <w:b/>
          <w:bCs/>
          <w:i/>
          <w:iCs/>
          <w:sz w:val="18"/>
          <w:szCs w:val="18"/>
          <w:lang w:eastAsia="en-GB"/>
        </w:rPr>
      </w:pPr>
      <w:del w:id="633" w:author="nick" w:date="2019-12-19T21:30:00Z">
        <w:r w:rsidDel="0097759B">
          <w:rPr>
            <w:rFonts w:cs="Calibri"/>
            <w:szCs w:val="22"/>
            <w:lang w:eastAsia="en-GB"/>
          </w:rPr>
          <w:delText xml:space="preserve">XML specification of </w:delText>
        </w:r>
        <w:r w:rsidRPr="00B22204" w:rsidDel="0097759B">
          <w:rPr>
            <w:rFonts w:ascii="Courier New" w:hAnsi="Courier New" w:cs="Courier New"/>
            <w:b/>
            <w:bCs/>
            <w:i/>
            <w:iCs/>
            <w:sz w:val="18"/>
            <w:szCs w:val="18"/>
            <w:lang w:eastAsia="en-GB"/>
          </w:rPr>
          <w:delText>&lt;contact</w:delText>
        </w:r>
        <w:r w:rsidR="00656253" w:rsidDel="0097759B">
          <w:rPr>
            <w:rFonts w:ascii="Courier New" w:hAnsi="Courier New" w:cs="Courier New"/>
            <w:b/>
            <w:bCs/>
            <w:i/>
            <w:iCs/>
            <w:sz w:val="18"/>
            <w:szCs w:val="18"/>
            <w:lang w:eastAsia="en-GB"/>
          </w:rPr>
          <w:delText>/</w:delText>
        </w:r>
        <w:r w:rsidRPr="00B22204"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element</w:delText>
        </w:r>
        <w:r w:rsidRPr="004C405D" w:rsidDel="0097759B">
          <w:rPr>
            <w:rFonts w:asciiTheme="minorHAnsi" w:hAnsiTheme="minorHAnsi" w:cstheme="minorHAnsi"/>
            <w:bCs/>
            <w:iCs/>
            <w:szCs w:val="18"/>
            <w:lang w:eastAsia="en-GB"/>
          </w:rPr>
          <w:delText>:</w:delText>
        </w:r>
      </w:del>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rsidDel="0097759B" w14:paraId="0E2A145F" w14:textId="69D33E33" w:rsidTr="006C2299">
        <w:trPr>
          <w:tblHeader/>
          <w:jc w:val="center"/>
          <w:del w:id="634" w:author="nick" w:date="2019-12-19T21:30:00Z"/>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5BC53FB5" w:rsidR="004B2578" w:rsidRPr="00226A3F" w:rsidDel="0097759B" w:rsidRDefault="004B2578" w:rsidP="00817E05">
            <w:pPr>
              <w:keepNext/>
              <w:rPr>
                <w:del w:id="635" w:author="nick" w:date="2019-12-19T21:30:00Z"/>
                <w:b/>
                <w:i/>
              </w:rPr>
            </w:pPr>
            <w:del w:id="636" w:author="nick" w:date="2019-12-19T21:30:00Z">
              <w:r w:rsidRPr="00226A3F" w:rsidDel="0097759B">
                <w:rPr>
                  <w:b/>
                  <w:i/>
                </w:rPr>
                <w:delText>Attributes</w:delText>
              </w:r>
            </w:del>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3929F83E" w:rsidR="004B2578" w:rsidRPr="00226A3F" w:rsidDel="0097759B" w:rsidRDefault="004B2578" w:rsidP="00817E05">
            <w:pPr>
              <w:keepNext/>
              <w:rPr>
                <w:del w:id="637" w:author="nick" w:date="2019-12-19T21:30:00Z"/>
                <w:b/>
                <w:i/>
              </w:rPr>
            </w:pPr>
            <w:del w:id="638" w:author="nick" w:date="2019-12-19T21:30:00Z">
              <w:r w:rsidRPr="00226A3F" w:rsidDel="0097759B">
                <w:rPr>
                  <w:b/>
                  <w:i/>
                </w:rPr>
                <w:delText>Type</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1A25352C" w:rsidR="004B2578" w:rsidRPr="00226A3F" w:rsidDel="0097759B" w:rsidRDefault="004B2578" w:rsidP="00817E05">
            <w:pPr>
              <w:keepNext/>
              <w:rPr>
                <w:del w:id="639" w:author="nick" w:date="2019-12-19T21:30:00Z"/>
                <w:b/>
                <w:i/>
              </w:rPr>
            </w:pPr>
            <w:del w:id="640" w:author="nick" w:date="2019-12-19T21:30:00Z">
              <w:r w:rsidRPr="00226A3F" w:rsidDel="0097759B">
                <w:rPr>
                  <w:b/>
                  <w:i/>
                </w:rPr>
                <w:delText>Value Space</w:delText>
              </w:r>
            </w:del>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5A9CE563" w:rsidR="004B2578" w:rsidRPr="00226A3F" w:rsidDel="0097759B" w:rsidRDefault="000E60DF" w:rsidP="00817E05">
            <w:pPr>
              <w:keepNext/>
              <w:rPr>
                <w:del w:id="641" w:author="nick" w:date="2019-12-19T21:30:00Z"/>
                <w:b/>
                <w:i/>
              </w:rPr>
            </w:pPr>
            <w:del w:id="642" w:author="nick" w:date="2019-12-19T21:30:00Z">
              <w:r w:rsidDel="0097759B">
                <w:rPr>
                  <w:b/>
                  <w:i/>
                </w:rPr>
                <w:delText>Use</w:delText>
              </w:r>
            </w:del>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5018FDF3" w:rsidR="004B2578" w:rsidRPr="00226A3F" w:rsidDel="0097759B" w:rsidRDefault="004B2578" w:rsidP="00817E05">
            <w:pPr>
              <w:keepNext/>
              <w:rPr>
                <w:del w:id="643" w:author="nick" w:date="2019-12-19T21:30:00Z"/>
                <w:b/>
                <w:i/>
              </w:rPr>
            </w:pPr>
            <w:del w:id="644" w:author="nick" w:date="2019-12-19T21:30:00Z">
              <w:r w:rsidRPr="00226A3F" w:rsidDel="0097759B">
                <w:rPr>
                  <w:b/>
                  <w:i/>
                </w:rPr>
                <w:delText>Constraint</w:delText>
              </w:r>
            </w:del>
          </w:p>
        </w:tc>
      </w:tr>
      <w:tr w:rsidR="004B2578" w:rsidRPr="00226A3F" w:rsidDel="0097759B" w14:paraId="442EF628" w14:textId="04869973" w:rsidTr="006C2299">
        <w:trPr>
          <w:jc w:val="center"/>
          <w:del w:id="645" w:author="nick" w:date="2019-12-19T21:30:00Z"/>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4B0A6E80" w:rsidR="004B2578" w:rsidRPr="00226A3F" w:rsidDel="0097759B" w:rsidRDefault="00AA6F36" w:rsidP="00817E05">
            <w:pPr>
              <w:rPr>
                <w:del w:id="646" w:author="nick" w:date="2019-12-19T21:30:00Z"/>
                <w:sz w:val="20"/>
                <w:szCs w:val="20"/>
              </w:rPr>
            </w:pPr>
            <w:del w:id="647" w:author="nick" w:date="2019-12-19T21:30:00Z">
              <w:r w:rsidDel="0097759B">
                <w:rPr>
                  <w:sz w:val="20"/>
                  <w:szCs w:val="20"/>
                </w:rPr>
                <w:delText>thread</w:delText>
              </w:r>
            </w:del>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66E30652" w:rsidR="004B2578" w:rsidRPr="00226A3F" w:rsidDel="0097759B" w:rsidRDefault="00AA6F36" w:rsidP="00817E05">
            <w:pPr>
              <w:rPr>
                <w:del w:id="648" w:author="nick" w:date="2019-12-19T21:30:00Z"/>
                <w:sz w:val="20"/>
                <w:szCs w:val="20"/>
              </w:rPr>
            </w:pPr>
            <w:del w:id="649" w:author="nick" w:date="2019-12-19T21:30:00Z">
              <w:r w:rsidDel="0097759B">
                <w:rPr>
                  <w:sz w:val="20"/>
                  <w:szCs w:val="20"/>
                </w:rPr>
                <w:delText>Boolean</w:delText>
              </w:r>
            </w:del>
          </w:p>
        </w:tc>
        <w:tc>
          <w:tcPr>
            <w:tcW w:w="1559" w:type="dxa"/>
            <w:tcBorders>
              <w:top w:val="dotted" w:sz="4" w:space="0" w:color="auto"/>
              <w:left w:val="single" w:sz="4" w:space="0" w:color="000000"/>
              <w:bottom w:val="dotted" w:sz="4" w:space="0" w:color="auto"/>
              <w:right w:val="dotted" w:sz="4" w:space="0" w:color="auto"/>
            </w:tcBorders>
          </w:tcPr>
          <w:p w14:paraId="24DF1C0F" w14:textId="219148B8" w:rsidR="004B2578" w:rsidDel="0097759B" w:rsidRDefault="00194316" w:rsidP="006C2299">
            <w:pPr>
              <w:spacing w:after="0"/>
              <w:rPr>
                <w:del w:id="650" w:author="nick" w:date="2019-12-19T21:30:00Z"/>
                <w:sz w:val="20"/>
                <w:szCs w:val="20"/>
              </w:rPr>
            </w:pPr>
            <w:del w:id="651" w:author="nick" w:date="2019-12-19T21:30:00Z">
              <w:r w:rsidDel="0097759B">
                <w:rPr>
                  <w:sz w:val="20"/>
                  <w:szCs w:val="20"/>
                </w:rPr>
                <w:delText>"</w:delText>
              </w:r>
              <w:r w:rsidR="006C2299" w:rsidDel="0097759B">
                <w:rPr>
                  <w:sz w:val="20"/>
                  <w:szCs w:val="20"/>
                </w:rPr>
                <w:delText>false</w:delText>
              </w:r>
              <w:r w:rsidDel="0097759B">
                <w:rPr>
                  <w:sz w:val="20"/>
                  <w:szCs w:val="20"/>
                </w:rPr>
                <w:delText>"</w:delText>
              </w:r>
              <w:r w:rsidR="006C2299" w:rsidDel="0097759B">
                <w:rPr>
                  <w:sz w:val="20"/>
                  <w:szCs w:val="20"/>
                </w:rPr>
                <w:delText xml:space="preserve"> (default)</w:delText>
              </w:r>
            </w:del>
          </w:p>
          <w:p w14:paraId="1E4427C5" w14:textId="0452A249" w:rsidR="006C2299" w:rsidRPr="00226A3F" w:rsidDel="0097759B" w:rsidRDefault="00194316" w:rsidP="006C2299">
            <w:pPr>
              <w:spacing w:after="0"/>
              <w:rPr>
                <w:del w:id="652" w:author="nick" w:date="2019-12-19T21:30:00Z"/>
                <w:sz w:val="20"/>
                <w:szCs w:val="20"/>
              </w:rPr>
            </w:pPr>
            <w:del w:id="653" w:author="nick" w:date="2019-12-19T21:30:00Z">
              <w:r w:rsidDel="0097759B">
                <w:rPr>
                  <w:sz w:val="20"/>
                  <w:szCs w:val="20"/>
                </w:rPr>
                <w:delText>"</w:delText>
              </w:r>
              <w:r w:rsidR="006C2299" w:rsidDel="0097759B">
                <w:rPr>
                  <w:sz w:val="20"/>
                  <w:szCs w:val="20"/>
                </w:rPr>
                <w:delText>true</w:delText>
              </w:r>
              <w:r w:rsidDel="0097759B">
                <w:rPr>
                  <w:sz w:val="20"/>
                  <w:szCs w:val="20"/>
                </w:rPr>
                <w:delText>"</w:delText>
              </w:r>
            </w:del>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3884FC2C" w:rsidR="004B2578" w:rsidRPr="00226A3F" w:rsidDel="0097759B" w:rsidRDefault="006C2299" w:rsidP="00817E05">
            <w:pPr>
              <w:rPr>
                <w:del w:id="654" w:author="nick" w:date="2019-12-19T21:30:00Z"/>
                <w:sz w:val="20"/>
                <w:szCs w:val="20"/>
              </w:rPr>
            </w:pPr>
            <w:del w:id="655" w:author="nick" w:date="2019-12-19T21:30:00Z">
              <w:r w:rsidDel="0097759B">
                <w:rPr>
                  <w:sz w:val="20"/>
                  <w:szCs w:val="20"/>
                </w:rPr>
                <w:delText>Optional</w:delText>
              </w:r>
            </w:del>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886D7ED" w14:textId="674BFC98" w:rsidR="003C6C0B" w:rsidDel="0097759B" w:rsidRDefault="003C6C0B" w:rsidP="00136578">
            <w:pPr>
              <w:autoSpaceDE w:val="0"/>
              <w:autoSpaceDN w:val="0"/>
              <w:adjustRightInd w:val="0"/>
              <w:spacing w:after="0"/>
              <w:jc w:val="both"/>
              <w:rPr>
                <w:del w:id="656" w:author="nick" w:date="2019-12-19T21:30:00Z"/>
                <w:rFonts w:cs="Calibri"/>
                <w:sz w:val="20"/>
                <w:szCs w:val="20"/>
                <w:lang w:eastAsia="en-GB"/>
              </w:rPr>
            </w:pPr>
            <w:del w:id="657" w:author="nick" w:date="2019-12-19T21:30:00Z">
              <w:r w:rsidDel="0097759B">
                <w:rPr>
                  <w:rFonts w:cs="Calibri"/>
                  <w:sz w:val="20"/>
                  <w:szCs w:val="20"/>
                  <w:lang w:eastAsia="en-GB"/>
                </w:rPr>
                <w:delText xml:space="preserve">Should always be </w:delText>
              </w:r>
              <w:r w:rsidR="00194316" w:rsidDel="0097759B">
                <w:rPr>
                  <w:rFonts w:cs="Calibri"/>
                  <w:sz w:val="20"/>
                  <w:szCs w:val="20"/>
                  <w:lang w:eastAsia="en-GB"/>
                </w:rPr>
                <w:delText>"</w:delText>
              </w:r>
              <w:r w:rsidDel="0097759B">
                <w:rPr>
                  <w:rFonts w:cs="Calibri"/>
                  <w:sz w:val="20"/>
                  <w:szCs w:val="20"/>
                  <w:lang w:eastAsia="en-GB"/>
                </w:rPr>
                <w:delText>true</w:delText>
              </w:r>
              <w:r w:rsidR="00194316" w:rsidDel="0097759B">
                <w:rPr>
                  <w:rFonts w:cs="Calibri"/>
                  <w:sz w:val="20"/>
                  <w:szCs w:val="20"/>
                  <w:lang w:eastAsia="en-GB"/>
                </w:rPr>
                <w:delText>"</w:delText>
              </w:r>
              <w:r w:rsidDel="0097759B">
                <w:rPr>
                  <w:rFonts w:cs="Calibri"/>
                  <w:sz w:val="20"/>
                  <w:szCs w:val="20"/>
                  <w:lang w:eastAsia="en-GB"/>
                </w:rPr>
                <w:delText>.</w:delText>
              </w:r>
            </w:del>
          </w:p>
          <w:p w14:paraId="6C6D9D0D" w14:textId="13858687" w:rsidR="004B2578" w:rsidRPr="00226A3F" w:rsidDel="0097759B" w:rsidRDefault="00194316" w:rsidP="00C15EC9">
            <w:pPr>
              <w:autoSpaceDE w:val="0"/>
              <w:autoSpaceDN w:val="0"/>
              <w:adjustRightInd w:val="0"/>
              <w:spacing w:after="0"/>
              <w:rPr>
                <w:del w:id="658" w:author="nick" w:date="2019-12-19T21:30:00Z"/>
                <w:sz w:val="20"/>
                <w:szCs w:val="20"/>
              </w:rPr>
            </w:pPr>
            <w:del w:id="659" w:author="nick" w:date="2019-12-19T21:30:00Z">
              <w:r w:rsidDel="0097759B">
                <w:rPr>
                  <w:rFonts w:cs="Calibri"/>
                  <w:sz w:val="20"/>
                  <w:szCs w:val="20"/>
                  <w:lang w:eastAsia="en-GB"/>
                </w:rPr>
                <w:delText>"</w:delText>
              </w:r>
              <w:r w:rsidR="003C6C0B" w:rsidDel="0097759B">
                <w:rPr>
                  <w:rFonts w:cs="Calibri"/>
                  <w:sz w:val="20"/>
                  <w:szCs w:val="20"/>
                  <w:lang w:eastAsia="en-GB"/>
                </w:rPr>
                <w:delText>false</w:delText>
              </w:r>
              <w:r w:rsidDel="0097759B">
                <w:rPr>
                  <w:rFonts w:cs="Calibri"/>
                  <w:sz w:val="20"/>
                  <w:szCs w:val="20"/>
                  <w:lang w:eastAsia="en-GB"/>
                </w:rPr>
                <w:delText>"</w:delText>
              </w:r>
              <w:r w:rsidR="003C6C0B" w:rsidDel="0097759B">
                <w:rPr>
                  <w:rFonts w:cs="Calibri"/>
                  <w:sz w:val="20"/>
                  <w:szCs w:val="20"/>
                  <w:lang w:eastAsia="en-GB"/>
                </w:rPr>
                <w:delText xml:space="preserve"> is reserved for future, alternative contact types.</w:delText>
              </w:r>
            </w:del>
          </w:p>
        </w:tc>
      </w:tr>
      <w:tr w:rsidR="00C15EC9" w:rsidRPr="00226A3F" w:rsidDel="0097759B" w14:paraId="39133612" w14:textId="7C0190AD" w:rsidTr="00C15EC9">
        <w:trPr>
          <w:jc w:val="center"/>
          <w:del w:id="660" w:author="nick" w:date="2019-12-19T21:30:00Z"/>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C07ACC7" w:rsidR="00C15EC9" w:rsidRPr="00226A3F" w:rsidDel="0097759B" w:rsidRDefault="00C15EC9" w:rsidP="00817E05">
            <w:pPr>
              <w:rPr>
                <w:del w:id="661" w:author="nick" w:date="2019-12-19T21:30:00Z"/>
                <w:sz w:val="20"/>
                <w:szCs w:val="20"/>
              </w:rPr>
            </w:pPr>
            <w:del w:id="662" w:author="nick" w:date="2019-12-19T21:30:00Z">
              <w:r w:rsidDel="0097759B">
                <w:rPr>
                  <w:sz w:val="20"/>
                  <w:szCs w:val="20"/>
                </w:rPr>
                <w:delText>static_friction</w:delText>
              </w:r>
            </w:del>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F4B0D6" w:rsidR="00C15EC9" w:rsidRPr="00226A3F" w:rsidDel="0097759B" w:rsidRDefault="00C15EC9" w:rsidP="00817E05">
            <w:pPr>
              <w:rPr>
                <w:del w:id="663" w:author="nick" w:date="2019-12-19T21:30:00Z"/>
                <w:sz w:val="20"/>
                <w:szCs w:val="20"/>
              </w:rPr>
            </w:pPr>
            <w:del w:id="664" w:author="nick" w:date="2019-12-19T21:30:00Z">
              <w:r w:rsidDel="0097759B">
                <w:rPr>
                  <w:sz w:val="20"/>
                  <w:szCs w:val="20"/>
                </w:rPr>
                <w:delText>Floating point</w:delText>
              </w:r>
            </w:del>
          </w:p>
        </w:tc>
        <w:tc>
          <w:tcPr>
            <w:tcW w:w="1559" w:type="dxa"/>
            <w:tcBorders>
              <w:top w:val="dotted" w:sz="4" w:space="0" w:color="auto"/>
              <w:left w:val="single" w:sz="4" w:space="0" w:color="000000"/>
              <w:bottom w:val="dotted" w:sz="4" w:space="0" w:color="auto"/>
              <w:right w:val="dotted" w:sz="4" w:space="0" w:color="auto"/>
            </w:tcBorders>
          </w:tcPr>
          <w:p w14:paraId="7ED90365" w14:textId="5091ADBF" w:rsidR="00C15EC9" w:rsidRPr="00226A3F" w:rsidDel="0097759B" w:rsidRDefault="00C15EC9" w:rsidP="00817E05">
            <w:pPr>
              <w:rPr>
                <w:del w:id="665" w:author="nick" w:date="2019-12-19T21:30:00Z"/>
                <w:sz w:val="20"/>
                <w:szCs w:val="20"/>
              </w:rPr>
            </w:pPr>
            <w:del w:id="666" w:author="nick" w:date="2019-12-19T21:30:00Z">
              <w:r w:rsidDel="0097759B">
                <w:rPr>
                  <w:sz w:val="20"/>
                  <w:szCs w:val="20"/>
                </w:rPr>
                <w:delText>&gt; 0.0</w:delText>
              </w:r>
            </w:del>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03B7B264" w:rsidR="00C15EC9" w:rsidRPr="00226A3F" w:rsidDel="0097759B" w:rsidRDefault="00C15EC9" w:rsidP="00817E05">
            <w:pPr>
              <w:rPr>
                <w:del w:id="667" w:author="nick" w:date="2019-12-19T21:30:00Z"/>
                <w:sz w:val="20"/>
                <w:szCs w:val="20"/>
              </w:rPr>
            </w:pPr>
            <w:del w:id="668" w:author="nick" w:date="2019-12-19T21:30:00Z">
              <w:r w:rsidDel="0097759B">
                <w:rPr>
                  <w:sz w:val="20"/>
                  <w:szCs w:val="20"/>
                </w:rPr>
                <w:delText>Optional</w:delText>
              </w:r>
            </w:del>
          </w:p>
        </w:tc>
        <w:tc>
          <w:tcPr>
            <w:tcW w:w="3454" w:type="dxa"/>
            <w:vMerge w:val="restart"/>
            <w:tcBorders>
              <w:top w:val="dotted" w:sz="4" w:space="0" w:color="auto"/>
              <w:left w:val="single" w:sz="4" w:space="0" w:color="000000"/>
              <w:right w:val="single" w:sz="8" w:space="0" w:color="000000"/>
            </w:tcBorders>
            <w:shd w:val="clear" w:color="auto" w:fill="auto"/>
            <w:vAlign w:val="center"/>
          </w:tcPr>
          <w:p w14:paraId="2C75AA4E" w14:textId="67888920" w:rsidR="00C15EC9" w:rsidRPr="00226A3F" w:rsidDel="0097759B" w:rsidRDefault="00C15EC9" w:rsidP="00C15EC9">
            <w:pPr>
              <w:autoSpaceDE w:val="0"/>
              <w:autoSpaceDN w:val="0"/>
              <w:adjustRightInd w:val="0"/>
              <w:spacing w:after="0"/>
              <w:rPr>
                <w:del w:id="669" w:author="nick" w:date="2019-12-19T21:30:00Z"/>
                <w:sz w:val="20"/>
                <w:szCs w:val="20"/>
              </w:rPr>
            </w:pPr>
            <w:del w:id="670" w:author="nick" w:date="2019-12-19T21:30:00Z">
              <w:r w:rsidDel="0097759B">
                <w:rPr>
                  <w:rFonts w:cs="Calibri"/>
                  <w:sz w:val="20"/>
                  <w:szCs w:val="20"/>
                  <w:lang w:eastAsia="en-GB"/>
                </w:rPr>
                <w:delText>At least one of these two friction coefficients has to be specified.</w:delText>
              </w:r>
            </w:del>
          </w:p>
        </w:tc>
      </w:tr>
      <w:tr w:rsidR="00C15EC9" w:rsidRPr="00226A3F" w:rsidDel="0097759B" w14:paraId="07119B14" w14:textId="713A3BC6" w:rsidTr="007E22E1">
        <w:trPr>
          <w:jc w:val="center"/>
          <w:del w:id="671" w:author="nick" w:date="2019-12-19T21:30:00Z"/>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309AF38C" w:rsidR="00C15EC9" w:rsidRPr="00226A3F" w:rsidDel="0097759B" w:rsidRDefault="00C15EC9" w:rsidP="00817E05">
            <w:pPr>
              <w:rPr>
                <w:del w:id="672" w:author="nick" w:date="2019-12-19T21:30:00Z"/>
                <w:sz w:val="20"/>
                <w:szCs w:val="20"/>
              </w:rPr>
            </w:pPr>
            <w:del w:id="673" w:author="nick" w:date="2019-12-19T21:30:00Z">
              <w:r w:rsidDel="0097759B">
                <w:rPr>
                  <w:sz w:val="20"/>
                  <w:szCs w:val="20"/>
                </w:rPr>
                <w:delText>kinetic_friction</w:delText>
              </w:r>
            </w:del>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561F2909" w:rsidR="00C15EC9" w:rsidRPr="00226A3F" w:rsidDel="0097759B" w:rsidRDefault="00C15EC9" w:rsidP="00817E05">
            <w:pPr>
              <w:rPr>
                <w:del w:id="674" w:author="nick" w:date="2019-12-19T21:30:00Z"/>
                <w:sz w:val="20"/>
                <w:szCs w:val="20"/>
              </w:rPr>
            </w:pPr>
            <w:del w:id="675" w:author="nick" w:date="2019-12-19T21:30:00Z">
              <w:r w:rsidDel="0097759B">
                <w:rPr>
                  <w:sz w:val="20"/>
                  <w:szCs w:val="20"/>
                </w:rPr>
                <w:delText>Floating point</w:delText>
              </w:r>
            </w:del>
          </w:p>
        </w:tc>
        <w:tc>
          <w:tcPr>
            <w:tcW w:w="1559" w:type="dxa"/>
            <w:tcBorders>
              <w:top w:val="dotted" w:sz="4" w:space="0" w:color="auto"/>
              <w:left w:val="single" w:sz="4" w:space="0" w:color="000000"/>
              <w:bottom w:val="single" w:sz="8" w:space="0" w:color="000000"/>
              <w:right w:val="dotted" w:sz="4" w:space="0" w:color="auto"/>
            </w:tcBorders>
          </w:tcPr>
          <w:p w14:paraId="1F3774AA" w14:textId="45A0ECA4" w:rsidR="00C15EC9" w:rsidRPr="00226A3F" w:rsidDel="0097759B" w:rsidRDefault="00C15EC9" w:rsidP="00817E05">
            <w:pPr>
              <w:rPr>
                <w:del w:id="676" w:author="nick" w:date="2019-12-19T21:30:00Z"/>
                <w:sz w:val="20"/>
                <w:szCs w:val="20"/>
              </w:rPr>
            </w:pPr>
            <w:del w:id="677" w:author="nick" w:date="2019-12-19T21:30:00Z">
              <w:r w:rsidDel="0097759B">
                <w:rPr>
                  <w:sz w:val="20"/>
                  <w:szCs w:val="20"/>
                </w:rPr>
                <w:delText>&gt; 0.0</w:delText>
              </w:r>
            </w:del>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1233EE29" w:rsidR="00C15EC9" w:rsidRPr="00226A3F" w:rsidDel="0097759B" w:rsidRDefault="00C15EC9" w:rsidP="00817E05">
            <w:pPr>
              <w:rPr>
                <w:del w:id="678" w:author="nick" w:date="2019-12-19T21:30:00Z"/>
                <w:sz w:val="20"/>
                <w:szCs w:val="20"/>
              </w:rPr>
            </w:pPr>
            <w:del w:id="679" w:author="nick" w:date="2019-12-19T21:30:00Z">
              <w:r w:rsidDel="0097759B">
                <w:rPr>
                  <w:sz w:val="20"/>
                  <w:szCs w:val="20"/>
                </w:rPr>
                <w:delText>Optional</w:delText>
              </w:r>
            </w:del>
          </w:p>
        </w:tc>
        <w:tc>
          <w:tcPr>
            <w:tcW w:w="3454" w:type="dxa"/>
            <w:vMerge/>
            <w:tcBorders>
              <w:left w:val="single" w:sz="4" w:space="0" w:color="000000"/>
              <w:bottom w:val="single" w:sz="8" w:space="0" w:color="000000"/>
              <w:right w:val="single" w:sz="8" w:space="0" w:color="000000"/>
            </w:tcBorders>
            <w:shd w:val="clear" w:color="auto" w:fill="auto"/>
          </w:tcPr>
          <w:p w14:paraId="25E96D44" w14:textId="6D44533D" w:rsidR="00C15EC9" w:rsidRPr="00226A3F" w:rsidDel="0097759B" w:rsidRDefault="00C15EC9" w:rsidP="00136578">
            <w:pPr>
              <w:jc w:val="both"/>
              <w:rPr>
                <w:del w:id="680" w:author="nick" w:date="2019-12-19T21:30:00Z"/>
                <w:sz w:val="20"/>
                <w:szCs w:val="20"/>
              </w:rPr>
            </w:pPr>
          </w:p>
        </w:tc>
      </w:tr>
    </w:tbl>
    <w:p w14:paraId="49770BC8" w14:textId="704E13BD" w:rsidR="004C405D" w:rsidRPr="004C405D" w:rsidDel="0097759B" w:rsidRDefault="0009096F" w:rsidP="00913551">
      <w:pPr>
        <w:pStyle w:val="Caption"/>
        <w:spacing w:before="120"/>
        <w:rPr>
          <w:del w:id="681" w:author="nick" w:date="2019-12-19T21:30:00Z"/>
          <w:rFonts w:asciiTheme="minorHAnsi" w:hAnsiTheme="minorHAnsi" w:cstheme="minorHAnsi"/>
          <w:bCs w:val="0"/>
          <w:iCs/>
          <w:sz w:val="22"/>
          <w:szCs w:val="22"/>
          <w:lang w:eastAsia="en-GB"/>
        </w:rPr>
      </w:pPr>
      <w:bookmarkStart w:id="682" w:name="_Toc3566456"/>
      <w:bookmarkStart w:id="683" w:name="_Toc26921299"/>
      <w:del w:id="684" w:author="nick" w:date="2019-12-19T21:30:00Z">
        <w:r w:rsidDel="0097759B">
          <w:delText xml:space="preserve">Table </w:delText>
        </w:r>
        <w:r w:rsidR="00D43112" w:rsidDel="0097759B">
          <w:fldChar w:fldCharType="begin"/>
        </w:r>
        <w:r w:rsidR="00D43112" w:rsidDel="0097759B">
          <w:delInstrText xml:space="preserve"> SEQ Table \* ARABIC </w:delInstrText>
        </w:r>
        <w:r w:rsidR="00D43112" w:rsidDel="0097759B">
          <w:fldChar w:fldCharType="separate"/>
        </w:r>
        <w:r w:rsidR="00020F25" w:rsidDel="0097759B">
          <w:rPr>
            <w:noProof/>
          </w:rPr>
          <w:delText>49</w:delText>
        </w:r>
        <w:r w:rsidR="00D43112" w:rsidDel="0097759B">
          <w:fldChar w:fldCharType="end"/>
        </w:r>
        <w:r w:rsidDel="0097759B">
          <w:delText xml:space="preserve">: Attributes of </w:delText>
        </w:r>
        <w:r w:rsidRPr="00913551" w:rsidDel="0097759B">
          <w:delText xml:space="preserve">element </w:delText>
        </w:r>
        <w:r w:rsidRPr="00913551" w:rsidDel="0097759B">
          <w:rPr>
            <w:rFonts w:ascii="Courier New" w:hAnsi="Courier New" w:cs="Courier New"/>
            <w:i/>
            <w:sz w:val="18"/>
          </w:rPr>
          <w:delText>&lt;contact</w:delText>
        </w:r>
        <w:r w:rsidR="00656253" w:rsidDel="0097759B">
          <w:rPr>
            <w:rFonts w:ascii="Courier New" w:hAnsi="Courier New" w:cs="Courier New"/>
            <w:i/>
            <w:sz w:val="18"/>
          </w:rPr>
          <w:delText>/</w:delText>
        </w:r>
        <w:r w:rsidRPr="00913551" w:rsidDel="0097759B">
          <w:rPr>
            <w:rFonts w:ascii="Courier New" w:hAnsi="Courier New" w:cs="Courier New"/>
            <w:i/>
            <w:sz w:val="18"/>
          </w:rPr>
          <w:delText>&gt;</w:delText>
        </w:r>
        <w:bookmarkEnd w:id="682"/>
        <w:bookmarkEnd w:id="683"/>
      </w:del>
    </w:p>
    <w:p w14:paraId="770BD65D" w14:textId="1A79DBFB" w:rsidR="006C2299" w:rsidDel="0097759B" w:rsidRDefault="006C2299" w:rsidP="00225E9C">
      <w:pPr>
        <w:keepNext/>
        <w:autoSpaceDE w:val="0"/>
        <w:autoSpaceDN w:val="0"/>
        <w:adjustRightInd w:val="0"/>
        <w:spacing w:after="0"/>
        <w:rPr>
          <w:del w:id="685" w:author="nick" w:date="2019-12-19T21:30:00Z"/>
          <w:rFonts w:cs="Calibri"/>
          <w:szCs w:val="22"/>
          <w:lang w:eastAsia="en-GB"/>
        </w:rPr>
      </w:pPr>
      <w:del w:id="686" w:author="nick" w:date="2019-12-19T21:30:00Z">
        <w:r w:rsidDel="0097759B">
          <w:rPr>
            <w:rFonts w:cs="Calibri"/>
            <w:szCs w:val="22"/>
            <w:lang w:eastAsia="en-GB"/>
          </w:rPr>
          <w:delText>These attributes have following semantics:</w:delText>
        </w:r>
      </w:del>
    </w:p>
    <w:p w14:paraId="5B23C821" w14:textId="0A534997" w:rsidR="006C2299" w:rsidRPr="0033379A" w:rsidDel="0097759B" w:rsidRDefault="006C2299" w:rsidP="00B90690">
      <w:pPr>
        <w:pStyle w:val="ListParagraph"/>
        <w:numPr>
          <w:ilvl w:val="0"/>
          <w:numId w:val="33"/>
        </w:numPr>
        <w:autoSpaceDE w:val="0"/>
        <w:autoSpaceDN w:val="0"/>
        <w:adjustRightInd w:val="0"/>
        <w:ind w:left="709"/>
        <w:jc w:val="both"/>
        <w:rPr>
          <w:del w:id="687" w:author="nick" w:date="2019-12-19T21:30:00Z"/>
          <w:rFonts w:cs="Calibri"/>
          <w:lang w:val="en-US" w:eastAsia="en-GB"/>
        </w:rPr>
      </w:pPr>
      <w:del w:id="688" w:author="nick" w:date="2019-12-19T21:30:00Z">
        <w:r w:rsidRPr="00656253" w:rsidDel="0097759B">
          <w:rPr>
            <w:rStyle w:val="elementdeftypeChar"/>
          </w:rPr>
          <w:delText>thread</w:delText>
        </w:r>
        <w:r w:rsidRPr="006C2299" w:rsidDel="0097759B">
          <w:rPr>
            <w:rFonts w:cs="Calibri"/>
            <w:lang w:val="en-US" w:eastAsia="en-GB"/>
          </w:rPr>
          <w:delText xml:space="preserve">: Value </w:delText>
        </w:r>
        <w:r w:rsidR="00194316" w:rsidDel="0097759B">
          <w:rPr>
            <w:rFonts w:cs="Calibri"/>
            <w:lang w:val="en-US" w:eastAsia="en-GB"/>
          </w:rPr>
          <w:delText>"</w:delText>
        </w:r>
        <w:r w:rsidRPr="006C2299" w:rsidDel="0097759B">
          <w:rPr>
            <w:rFonts w:cs="Calibri"/>
            <w:lang w:val="en-US" w:eastAsia="en-GB"/>
          </w:rPr>
          <w:delText>true</w:delText>
        </w:r>
        <w:r w:rsidR="00194316" w:rsidDel="0097759B">
          <w:rPr>
            <w:rFonts w:cs="Calibri"/>
            <w:lang w:val="en-US" w:eastAsia="en-GB"/>
          </w:rPr>
          <w:delText>"</w:delText>
        </w:r>
        <w:r w:rsidRPr="006C2299" w:rsidDel="0097759B">
          <w:rPr>
            <w:rFonts w:cs="Calibri"/>
            <w:lang w:val="en-US" w:eastAsia="en-GB"/>
          </w:rPr>
          <w:delText xml:space="preserve"> indicates that the contact is between the outer thread of a screw/bolt and the inner thread of a nut/cut thread. </w:delText>
        </w:r>
      </w:del>
    </w:p>
    <w:p w14:paraId="06C18943" w14:textId="4437A8FC" w:rsidR="006C2299" w:rsidRPr="006C2299" w:rsidDel="0097759B" w:rsidRDefault="006C2299" w:rsidP="00B90690">
      <w:pPr>
        <w:pStyle w:val="ListParagraph"/>
        <w:numPr>
          <w:ilvl w:val="0"/>
          <w:numId w:val="33"/>
        </w:numPr>
        <w:autoSpaceDE w:val="0"/>
        <w:autoSpaceDN w:val="0"/>
        <w:adjustRightInd w:val="0"/>
        <w:jc w:val="both"/>
        <w:rPr>
          <w:del w:id="689" w:author="nick" w:date="2019-12-19T21:30:00Z"/>
          <w:rFonts w:cs="Calibri"/>
          <w:lang w:val="en-US" w:eastAsia="en-GB"/>
        </w:rPr>
      </w:pPr>
      <w:del w:id="690" w:author="nick" w:date="2019-12-19T21:30:00Z">
        <w:r w:rsidRPr="00656253" w:rsidDel="0097759B">
          <w:rPr>
            <w:rStyle w:val="elementdeftypeChar"/>
          </w:rPr>
          <w:delText>static_friction</w:delText>
        </w:r>
        <w:r w:rsidRPr="006C2299" w:rsidDel="0097759B">
          <w:rPr>
            <w:rFonts w:cs="Calibri"/>
            <w:lang w:val="en-US" w:eastAsia="en-GB"/>
          </w:rPr>
          <w:delText>: the static friction of this contact.</w:delText>
        </w:r>
      </w:del>
    </w:p>
    <w:p w14:paraId="49BB78B3" w14:textId="7BA7B9BE" w:rsidR="006C2299" w:rsidRPr="006C2299" w:rsidDel="0097759B" w:rsidRDefault="006C2299" w:rsidP="00B90690">
      <w:pPr>
        <w:pStyle w:val="ListParagraph"/>
        <w:numPr>
          <w:ilvl w:val="0"/>
          <w:numId w:val="33"/>
        </w:numPr>
        <w:autoSpaceDE w:val="0"/>
        <w:autoSpaceDN w:val="0"/>
        <w:adjustRightInd w:val="0"/>
        <w:jc w:val="both"/>
        <w:rPr>
          <w:del w:id="691" w:author="nick" w:date="2019-12-19T21:30:00Z"/>
          <w:rFonts w:cs="Calibri"/>
          <w:lang w:val="en-US" w:eastAsia="en-GB"/>
        </w:rPr>
      </w:pPr>
      <w:del w:id="692" w:author="nick" w:date="2019-12-19T21:30:00Z">
        <w:r w:rsidRPr="00656253" w:rsidDel="0097759B">
          <w:rPr>
            <w:rStyle w:val="elementdeftypeChar"/>
          </w:rPr>
          <w:delText>kinetic_friction</w:delText>
        </w:r>
        <w:r w:rsidRPr="006C2299" w:rsidDel="0097759B">
          <w:rPr>
            <w:rFonts w:cs="Calibri"/>
            <w:lang w:val="en-US" w:eastAsia="en-GB"/>
          </w:rPr>
          <w:delText>: the kinetic friction of this contact.</w:delText>
        </w:r>
      </w:del>
    </w:p>
    <w:p w14:paraId="38124F0F" w14:textId="77249DB7" w:rsidR="004C405D" w:rsidRPr="004C405D" w:rsidDel="0097759B" w:rsidRDefault="006C2299" w:rsidP="006C4411">
      <w:pPr>
        <w:autoSpaceDE w:val="0"/>
        <w:autoSpaceDN w:val="0"/>
        <w:adjustRightInd w:val="0"/>
        <w:spacing w:before="120" w:after="0"/>
        <w:jc w:val="both"/>
        <w:rPr>
          <w:del w:id="693" w:author="nick" w:date="2019-12-19T21:30:00Z"/>
          <w:rFonts w:asciiTheme="minorHAnsi" w:hAnsiTheme="minorHAnsi" w:cstheme="minorHAnsi"/>
          <w:bCs/>
          <w:iCs/>
          <w:szCs w:val="22"/>
          <w:lang w:eastAsia="en-GB"/>
        </w:rPr>
      </w:pPr>
      <w:del w:id="694" w:author="nick" w:date="2019-12-19T21:30:00Z">
        <w:r w:rsidDel="0097759B">
          <w:rPr>
            <w:rFonts w:cs="Calibri"/>
            <w:szCs w:val="22"/>
            <w:lang w:eastAsia="en-GB"/>
          </w:rPr>
          <w:delText xml:space="preserve">The element </w:delText>
        </w:r>
        <w:r w:rsidR="00913551" w:rsidRPr="00913551" w:rsidDel="0097759B">
          <w:rPr>
            <w:rFonts w:ascii="Courier New" w:hAnsi="Courier New" w:cs="Courier New"/>
            <w:b/>
            <w:bCs/>
            <w:i/>
            <w:iCs/>
            <w:sz w:val="18"/>
            <w:szCs w:val="18"/>
            <w:lang w:eastAsia="en-GB"/>
          </w:rPr>
          <w:delText>&lt;contact</w:delText>
        </w:r>
        <w:r w:rsidR="00656253" w:rsidDel="0097759B">
          <w:rPr>
            <w:rFonts w:ascii="Courier New" w:hAnsi="Courier New" w:cs="Courier New"/>
            <w:b/>
            <w:bCs/>
            <w:i/>
            <w:iCs/>
            <w:sz w:val="18"/>
            <w:szCs w:val="18"/>
            <w:lang w:eastAsia="en-GB"/>
          </w:rPr>
          <w:delText>/</w:delText>
        </w:r>
        <w:r w:rsidRPr="00913551"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does not allow for any nested elements.</w:delText>
        </w:r>
      </w:del>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w:t>
      </w:r>
      <w:proofErr w:type="gramStart"/>
      <w:r w:rsidR="00F20EA0" w:rsidRPr="00F20EA0">
        <w:rPr>
          <w:color w:val="FF0000"/>
        </w:rPr>
        <w: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rPr>
          <w:ins w:id="695" w:author="nick" w:date="2019-12-19T21:36:00Z"/>
        </w:rPr>
      </w:pPr>
      <w:r>
        <w:t xml:space="preserve">      </w:t>
      </w:r>
      <w:r w:rsidR="006E2F38">
        <w:t xml:space="preserve"> </w:t>
      </w:r>
      <w:r w:rsidR="002C46F8">
        <w:t>&lt;threaded_connection leng</w:t>
      </w:r>
      <w:r>
        <w:t>th=</w:t>
      </w:r>
      <w:r w:rsidR="00194316">
        <w:t>"</w:t>
      </w:r>
      <w:r>
        <w:t>50</w:t>
      </w:r>
      <w:r w:rsidR="00194316">
        <w:t>"</w:t>
      </w:r>
      <w:r>
        <w:t xml:space="preserve"> </w:t>
      </w:r>
    </w:p>
    <w:p w14:paraId="4F70D2E4" w14:textId="6E80E8B3" w:rsidR="0097759B" w:rsidRDefault="002D676D" w:rsidP="002C46F8">
      <w:pPr>
        <w:pStyle w:val="XMLCode"/>
        <w:keepNext/>
        <w:keepLines/>
        <w:rPr>
          <w:ins w:id="696" w:author="nick" w:date="2019-12-19T21:32:00Z"/>
        </w:rPr>
      </w:pPr>
      <w:ins w:id="697" w:author="nick" w:date="2019-12-19T21:36:00Z">
        <w:r>
          <w:t xml:space="preserve">                            </w:t>
        </w:r>
      </w:ins>
      <w:r w:rsidR="00F20EA0">
        <w:t>static_friction=</w:t>
      </w:r>
      <w:r w:rsidR="00194316">
        <w:t>"</w:t>
      </w:r>
      <w:r w:rsidR="00F20EA0">
        <w:t>0.8</w:t>
      </w:r>
      <w:r w:rsidR="00194316">
        <w:t>"</w:t>
      </w:r>
      <w:r w:rsidR="00F20EA0">
        <w:t xml:space="preserve"> </w:t>
      </w:r>
    </w:p>
    <w:p w14:paraId="0CC5C7CC" w14:textId="304ECEE0" w:rsidR="00F20EA0" w:rsidRDefault="0097759B" w:rsidP="002C46F8">
      <w:pPr>
        <w:pStyle w:val="XMLCode"/>
        <w:keepNext/>
        <w:keepLines/>
      </w:pPr>
      <w:commentRangeStart w:id="698"/>
      <w:ins w:id="699" w:author="nick" w:date="2019-12-19T21:32:00Z">
        <w:r>
          <w:t xml:space="preserve">                            </w:t>
        </w:r>
      </w:ins>
      <w:ins w:id="700" w:author="nick" w:date="2019-12-19T21:31:00Z">
        <w:r>
          <w:t>thread_static_friction=</w:t>
        </w:r>
      </w:ins>
      <w:ins w:id="701" w:author="nick" w:date="2019-12-19T21:32:00Z">
        <w:r>
          <w:t>"0.8"</w:t>
        </w:r>
      </w:ins>
      <w:r w:rsidR="00F20EA0">
        <w:t>&gt;</w:t>
      </w:r>
      <w:commentRangeEnd w:id="698"/>
      <w:r w:rsidR="002D676D">
        <w:rPr>
          <w:rStyle w:val="CommentReference"/>
          <w:rFonts w:ascii="Calibri" w:hAnsi="Calibri"/>
          <w:lang w:eastAsia="x-none"/>
        </w:rPr>
        <w:commentReference w:id="698"/>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&lt;normal_direction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9FE355C" w:rsidR="002C46F8" w:rsidRDefault="00F20EA0" w:rsidP="002C46F8">
      <w:pPr>
        <w:pStyle w:val="XMLCode"/>
        <w:keepNext/>
        <w:keepLines/>
      </w:pPr>
      <w:r>
        <w:t xml:space="preserve">          </w:t>
      </w:r>
      <w:r w:rsidR="002C46F8">
        <w:t>&lt;washer outer_diameter=</w:t>
      </w:r>
      <w:r w:rsidR="00194316">
        <w:t>"</w:t>
      </w:r>
      <w:r w:rsidR="002C46F8">
        <w:t>20</w:t>
      </w:r>
      <w:r w:rsidR="00194316">
        <w:t>"</w:t>
      </w:r>
      <w:r w:rsidR="002C46F8">
        <w:t xml:space="preserve"> attached=</w:t>
      </w:r>
      <w:r w:rsidR="00194316">
        <w:t>"</w:t>
      </w:r>
      <w:r w:rsidR="002C46F8">
        <w:t>false</w:t>
      </w:r>
      <w:r w:rsidR="00194316">
        <w:t>"</w:t>
      </w:r>
      <w:r w:rsidR="002C46F8">
        <w:t xml:space="preserve"> static_friction=</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w:t>
      </w:r>
      <w:proofErr w:type="gramStart"/>
      <w:r w:rsidR="002C46F8">
        <w:t>bolt</w:t>
      </w:r>
      <w:proofErr w:type="gramEnd"/>
      <w:r w:rsidR="002C46F8">
        <w:t>&gt;</w:t>
      </w:r>
    </w:p>
    <w:p w14:paraId="6AD74883" w14:textId="17026349"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static_fricti</w:t>
      </w:r>
      <w:r w:rsidR="002E18E3">
        <w:t>on=</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&lt;washer outer_diameter=</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static_friction=</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311BAE8E" w:rsidR="002C46F8" w:rsidDel="0097759B" w:rsidRDefault="002C46F8" w:rsidP="002C46F8">
      <w:pPr>
        <w:pStyle w:val="XMLCode"/>
        <w:keepNext/>
        <w:keepLines/>
        <w:rPr>
          <w:del w:id="702" w:author="nick" w:date="2019-12-19T21:32:00Z"/>
          <w:b/>
          <w:color w:val="0070C0"/>
        </w:rPr>
      </w:pPr>
      <w:del w:id="703" w:author="nick" w:date="2019-12-19T21:32:00Z">
        <w:r w:rsidDel="0097759B">
          <w:tab/>
        </w:r>
        <w:r w:rsidR="00F20EA0" w:rsidDel="0097759B">
          <w:delText xml:space="preserve">    </w:delText>
        </w:r>
        <w:r w:rsidR="006E2F38" w:rsidDel="0097759B">
          <w:delText xml:space="preserve">  </w:delText>
        </w:r>
        <w:r w:rsidRPr="00656253" w:rsidDel="0097759B">
          <w:rPr>
            <w:b/>
            <w:color w:val="0070C0"/>
          </w:rPr>
          <w:delText>&lt;contact_list&gt;</w:delText>
        </w:r>
        <w:r w:rsidR="002A49E1" w:rsidDel="0097759B">
          <w:rPr>
            <w:b/>
            <w:color w:val="0070C0"/>
          </w:rPr>
          <w:delText xml:space="preserve">    </w:delText>
        </w:r>
        <w:r w:rsidR="002A49E1" w:rsidRPr="002A49E1" w:rsidDel="0097759B">
          <w:rPr>
            <w:color w:val="FF0000"/>
          </w:rPr>
          <w:delText xml:space="preserve">&lt;!-- </w:delText>
        </w:r>
        <w:r w:rsidR="002A49E1" w:rsidDel="0097759B">
          <w:rPr>
            <w:color w:val="FF0000"/>
          </w:rPr>
          <w:delText>threaded conn</w:delText>
        </w:r>
        <w:r w:rsidR="00C86B06" w:rsidDel="0097759B">
          <w:rPr>
            <w:color w:val="FF0000"/>
          </w:rPr>
          <w:delText>e</w:delText>
        </w:r>
        <w:r w:rsidR="002A49E1" w:rsidDel="0097759B">
          <w:rPr>
            <w:color w:val="FF0000"/>
          </w:rPr>
          <w:delText>ction c</w:delText>
        </w:r>
        <w:r w:rsidR="002A49E1" w:rsidRPr="002A49E1" w:rsidDel="0097759B">
          <w:rPr>
            <w:color w:val="FF0000"/>
          </w:rPr>
          <w:delText xml:space="preserve">ontact, according to </w:delText>
        </w:r>
        <w:r w:rsidR="002A49E1" w:rsidRPr="00C86B06" w:rsidDel="0097759B">
          <w:rPr>
            <w:b/>
            <w:color w:val="FF0000"/>
          </w:rPr>
          <w:delText>7.5.2</w:delText>
        </w:r>
        <w:r w:rsidR="002A49E1" w:rsidRPr="002A49E1" w:rsidDel="0097759B">
          <w:rPr>
            <w:color w:val="FF0000"/>
          </w:rPr>
          <w:delText xml:space="preserve"> --&gt;</w:delText>
        </w:r>
      </w:del>
    </w:p>
    <w:p w14:paraId="1EADC6EB" w14:textId="1674A37D" w:rsidR="006E2F38" w:rsidRPr="00656253" w:rsidDel="0097759B" w:rsidRDefault="006E2F38" w:rsidP="002C46F8">
      <w:pPr>
        <w:pStyle w:val="XMLCode"/>
        <w:keepNext/>
        <w:keepLines/>
        <w:rPr>
          <w:del w:id="704" w:author="nick" w:date="2019-12-19T21:32:00Z"/>
          <w:b/>
          <w:color w:val="0070C0"/>
        </w:rPr>
      </w:pPr>
      <w:del w:id="705" w:author="nick" w:date="2019-12-19T21:32:00Z">
        <w:r w:rsidDel="0097759B">
          <w:rPr>
            <w:b/>
            <w:color w:val="0070C0"/>
          </w:rPr>
          <w:delText xml:space="preserve">             </w:delText>
        </w:r>
        <w:r w:rsidRPr="00D30F27" w:rsidDel="0097759B">
          <w:rPr>
            <w:b/>
            <w:color w:val="FF0000"/>
          </w:rPr>
          <w:delText>&lt;!-- Friction within thread --&gt;</w:delText>
        </w:r>
      </w:del>
    </w:p>
    <w:p w14:paraId="42D11898" w14:textId="020AEDFF" w:rsidR="002C46F8" w:rsidDel="0097759B" w:rsidRDefault="002C46F8" w:rsidP="002C46F8">
      <w:pPr>
        <w:pStyle w:val="XMLCode"/>
        <w:keepNext/>
        <w:keepLines/>
        <w:rPr>
          <w:del w:id="706" w:author="nick" w:date="2019-12-19T21:32:00Z"/>
          <w:b/>
          <w:color w:val="0070C0"/>
        </w:rPr>
      </w:pPr>
      <w:del w:id="707" w:author="nick" w:date="2019-12-19T21:32:00Z">
        <w:r w:rsidRPr="00D30F27" w:rsidDel="0097759B">
          <w:rPr>
            <w:b/>
          </w:rPr>
          <w:tab/>
          <w:delText xml:space="preserve">   </w:delText>
        </w:r>
        <w:r w:rsidR="00F20EA0" w:rsidDel="0097759B">
          <w:rPr>
            <w:b/>
          </w:rPr>
          <w:delText xml:space="preserve">  </w:delText>
        </w:r>
        <w:r w:rsidRPr="00D30F27" w:rsidDel="0097759B">
          <w:rPr>
            <w:b/>
          </w:rPr>
          <w:delText xml:space="preserve"> </w:delText>
        </w:r>
        <w:r w:rsidR="006E2F38" w:rsidDel="0097759B">
          <w:rPr>
            <w:b/>
          </w:rPr>
          <w:delText xml:space="preserve">   </w:delText>
        </w:r>
        <w:r w:rsidRPr="00656253" w:rsidDel="0097759B">
          <w:rPr>
            <w:b/>
            <w:color w:val="0070C0"/>
          </w:rPr>
          <w:delText>&lt;contact thread=</w:delText>
        </w:r>
        <w:r w:rsidR="00194316" w:rsidDel="0097759B">
          <w:rPr>
            <w:b/>
            <w:color w:val="0070C0"/>
          </w:rPr>
          <w:delText>"</w:delText>
        </w:r>
        <w:r w:rsidRPr="00656253" w:rsidDel="0097759B">
          <w:rPr>
            <w:b/>
            <w:color w:val="0070C0"/>
          </w:rPr>
          <w:delText>true</w:delText>
        </w:r>
        <w:r w:rsidR="00194316" w:rsidDel="0097759B">
          <w:rPr>
            <w:b/>
            <w:color w:val="0070C0"/>
          </w:rPr>
          <w:delText>"</w:delText>
        </w:r>
        <w:r w:rsidRPr="00656253" w:rsidDel="0097759B">
          <w:rPr>
            <w:b/>
            <w:color w:val="0070C0"/>
          </w:rPr>
          <w:delText xml:space="preserve"> static_friction=</w:delText>
        </w:r>
        <w:r w:rsidR="00194316" w:rsidDel="0097759B">
          <w:rPr>
            <w:b/>
            <w:color w:val="0070C0"/>
          </w:rPr>
          <w:delText>"</w:delText>
        </w:r>
        <w:r w:rsidRPr="00656253" w:rsidDel="0097759B">
          <w:rPr>
            <w:b/>
            <w:color w:val="0070C0"/>
          </w:rPr>
          <w:delText>0.8</w:delText>
        </w:r>
        <w:r w:rsidR="00194316" w:rsidDel="0097759B">
          <w:rPr>
            <w:b/>
            <w:color w:val="0070C0"/>
          </w:rPr>
          <w:delText>"</w:delText>
        </w:r>
        <w:r w:rsidR="00CC429E" w:rsidDel="0097759B">
          <w:rPr>
            <w:b/>
            <w:color w:val="0070C0"/>
          </w:rPr>
          <w:delText xml:space="preserve"> </w:delText>
        </w:r>
        <w:r w:rsidRPr="00656253" w:rsidDel="0097759B">
          <w:rPr>
            <w:b/>
            <w:color w:val="0070C0"/>
          </w:rPr>
          <w:delText>/&gt;</w:delText>
        </w:r>
      </w:del>
    </w:p>
    <w:p w14:paraId="2410EB37" w14:textId="331B6816" w:rsidR="002C46F8" w:rsidDel="0097759B" w:rsidRDefault="002C46F8" w:rsidP="002C46F8">
      <w:pPr>
        <w:pStyle w:val="XMLCode"/>
        <w:keepNext/>
        <w:keepLines/>
        <w:rPr>
          <w:del w:id="708" w:author="nick" w:date="2019-12-19T21:32:00Z"/>
          <w:b/>
          <w:color w:val="0070C0"/>
        </w:rPr>
      </w:pPr>
      <w:del w:id="709" w:author="nick" w:date="2019-12-19T21:32:00Z">
        <w:r w:rsidRPr="00D30F27" w:rsidDel="0097759B">
          <w:rPr>
            <w:b/>
          </w:rPr>
          <w:tab/>
        </w:r>
        <w:r w:rsidR="00F20EA0" w:rsidDel="0097759B">
          <w:rPr>
            <w:b/>
          </w:rPr>
          <w:delText xml:space="preserve">    </w:delText>
        </w:r>
        <w:r w:rsidR="006E2F38" w:rsidDel="0097759B">
          <w:rPr>
            <w:b/>
          </w:rPr>
          <w:delText xml:space="preserve">  </w:delText>
        </w:r>
        <w:r w:rsidRPr="00656253" w:rsidDel="0097759B">
          <w:rPr>
            <w:b/>
            <w:color w:val="0070C0"/>
          </w:rPr>
          <w:delText>&lt;/contact_list&gt;</w:delText>
        </w:r>
      </w:del>
    </w:p>
    <w:p w14:paraId="4B448254" w14:textId="085F92E2" w:rsidR="00F20EA0" w:rsidRDefault="00F20EA0" w:rsidP="00F20EA0">
      <w:pPr>
        <w:pStyle w:val="XMLCode"/>
        <w:keepNext/>
        <w:keepLines/>
      </w:pPr>
      <w:r>
        <w:t xml:space="preserve">      </w:t>
      </w:r>
      <w:r w:rsidR="006E2F38">
        <w:t xml:space="preserve"> </w:t>
      </w:r>
      <w:r>
        <w:t>&lt;/threaded_connection&gt;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p>
    <w:p w14:paraId="7032295F" w14:textId="2643EE2C"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1998BCD9" w14:textId="15E22A1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r w:rsidR="00BE444C">
        <w:t>part_index</w:t>
      </w:r>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6C83C730" w14:textId="6FF9179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&lt;/contact_list&gt;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commentRangeStart w:id="710"/>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commentRangeEnd w:id="710"/>
      <w:r w:rsidR="00AD0A1B">
        <w:rPr>
          <w:rStyle w:val="CommentReference"/>
          <w:lang w:eastAsia="x-none"/>
        </w:rPr>
        <w:commentReference w:id="710"/>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r w:rsidR="00E516A4">
        <w:rPr>
          <w:color w:val="FF0000"/>
        </w:rPr>
        <w:t>--</w:t>
      </w:r>
      <w:proofErr w:type="gramEnd"/>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p>
    <w:p w14:paraId="59DBB1AC" w14:textId="6C859D01"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431283BB" w14:textId="339EFCEA"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70756692" w14:textId="6240B468"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&lt;/contact_list&gt;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&lt;connection_list&gt;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w:t>
      </w:r>
      <w:proofErr w:type="gramStart"/>
      <w:r w:rsidRPr="00F20EA0">
        <w:rPr>
          <w:color w:val="FF0000"/>
        </w:rPr>
        <w:t>!--</w:t>
      </w:r>
      <w:proofErr w:type="gramEnd"/>
      <w:r w:rsidRPr="00F20EA0">
        <w:rPr>
          <w:color w:val="FF0000"/>
        </w:rPr>
        <w:t xml:space="preserve">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2327C710"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w:t>
      </w:r>
      <w:del w:id="711" w:author="nick" w:date="2019-12-19T21:44:00Z">
        <w:r w:rsidRPr="006E5172" w:rsidDel="00EF7CBA">
          <w:rPr>
            <w:color w:val="FF0000"/>
          </w:rPr>
          <w:delText xml:space="preserve"> is</w:delText>
        </w:r>
      </w:del>
      <w:r w:rsidRPr="006E5172">
        <w:rPr>
          <w:color w:val="FF0000"/>
        </w:rPr>
        <w:t xml:space="preserve"> </w:t>
      </w:r>
      <w:r w:rsidR="00194316">
        <w:rPr>
          <w:color w:val="FF0000"/>
        </w:rPr>
        <w:t>"</w:t>
      </w:r>
      <w:r w:rsidRPr="006E5172">
        <w:rPr>
          <w:color w:val="FF0000"/>
        </w:rPr>
        <w:t xml:space="preserve">head to </w:t>
      </w:r>
      <w:r w:rsidR="002E638C" w:rsidRPr="006E5172">
        <w:rPr>
          <w:color w:val="FF0000"/>
        </w:rPr>
        <w:t>first part</w:t>
      </w:r>
      <w:r w:rsidR="00194316">
        <w:rPr>
          <w:color w:val="FF0000"/>
        </w:rPr>
        <w:t>"</w:t>
      </w:r>
      <w:ins w:id="712" w:author="nick" w:date="2019-12-19T21:44:00Z">
        <w:r w:rsidR="00EF7CBA">
          <w:rPr>
            <w:color w:val="FF0000"/>
          </w:rPr>
          <w:t xml:space="preserve"> and "thread to nut"</w:t>
        </w:r>
      </w:ins>
      <w:r w:rsidRPr="006E5172">
        <w:rPr>
          <w:color w:val="FF0000"/>
        </w:rPr>
        <w:t>: --&gt;</w:t>
      </w:r>
    </w:p>
    <w:p w14:paraId="68C988B5" w14:textId="77777777" w:rsidR="002D676D" w:rsidRDefault="005E2347" w:rsidP="00D05623">
      <w:pPr>
        <w:pStyle w:val="XMLCode"/>
        <w:keepNext/>
        <w:rPr>
          <w:ins w:id="713" w:author="nick" w:date="2019-12-19T21:36:00Z"/>
        </w:rPr>
      </w:pPr>
      <w:r>
        <w:t xml:space="preserve">       &lt;threaded_connection length=</w:t>
      </w:r>
      <w:r w:rsidR="00194316">
        <w:t>"</w:t>
      </w:r>
      <w:r>
        <w:t>50</w:t>
      </w:r>
      <w:r w:rsidR="00194316">
        <w:t>"</w:t>
      </w:r>
      <w:r>
        <w:t xml:space="preserve"> </w:t>
      </w:r>
    </w:p>
    <w:p w14:paraId="22DF7879" w14:textId="7539C7F7" w:rsidR="0097759B" w:rsidRDefault="002D676D" w:rsidP="00D05623">
      <w:pPr>
        <w:pStyle w:val="XMLCode"/>
        <w:keepNext/>
        <w:rPr>
          <w:ins w:id="714" w:author="nick" w:date="2019-12-19T21:33:00Z"/>
        </w:rPr>
      </w:pPr>
      <w:ins w:id="715" w:author="nick" w:date="2019-12-19T21:36:00Z">
        <w:r>
          <w:t xml:space="preserve">                            </w:t>
        </w:r>
      </w:ins>
      <w:r w:rsidR="005E2347">
        <w:t>static_friction=</w:t>
      </w:r>
      <w:r w:rsidR="00194316">
        <w:t>"</w:t>
      </w:r>
      <w:r w:rsidR="005E2347">
        <w:t>0.8</w:t>
      </w:r>
      <w:r w:rsidR="00194316">
        <w:t>"</w:t>
      </w:r>
      <w:r w:rsidR="005E2347">
        <w:t xml:space="preserve"> </w:t>
      </w:r>
    </w:p>
    <w:p w14:paraId="66405D83" w14:textId="2F08CA6B" w:rsidR="005E2347" w:rsidRDefault="0097759B" w:rsidP="00D05623">
      <w:pPr>
        <w:pStyle w:val="XMLCode"/>
        <w:keepNext/>
      </w:pPr>
      <w:ins w:id="716" w:author="nick" w:date="2019-12-19T21:33:00Z">
        <w:r>
          <w:t xml:space="preserve">                            thread_static_friction="0.8"</w:t>
        </w:r>
      </w:ins>
      <w:r w:rsidR="005E2347">
        <w:t>&gt;</w:t>
      </w:r>
    </w:p>
    <w:p w14:paraId="37890AB1" w14:textId="77777777" w:rsidR="005E2347" w:rsidRDefault="005E2347" w:rsidP="00D05623">
      <w:pPr>
        <w:pStyle w:val="XMLCode"/>
        <w:keepNext/>
      </w:pPr>
      <w:r>
        <w:t xml:space="preserve">          &lt;</w:t>
      </w:r>
      <w:proofErr w:type="gramStart"/>
      <w:r>
        <w:t>bolt</w:t>
      </w:r>
      <w:proofErr w:type="gramEnd"/>
      <w:r>
        <w:t>&gt;</w:t>
      </w:r>
    </w:p>
    <w:p w14:paraId="1F6BE8E4" w14:textId="2A848780"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static_friction=</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457F89B6" w14:textId="680FB5B5" w:rsidR="005E2347" w:rsidDel="0097759B" w:rsidRDefault="005E2347" w:rsidP="00D05623">
      <w:pPr>
        <w:pStyle w:val="XMLCode"/>
        <w:keepNext/>
        <w:rPr>
          <w:del w:id="717" w:author="nick" w:date="2019-12-19T21:33:00Z"/>
          <w:b/>
          <w:color w:val="0070C0"/>
        </w:rPr>
      </w:pPr>
      <w:del w:id="718" w:author="nick" w:date="2019-12-19T21:33:00Z">
        <w:r w:rsidDel="0097759B">
          <w:tab/>
          <w:delText xml:space="preserve">      </w:delText>
        </w:r>
        <w:r w:rsidRPr="00656253" w:rsidDel="0097759B">
          <w:rPr>
            <w:b/>
            <w:color w:val="0070C0"/>
          </w:rPr>
          <w:delText>&lt;contact_list&gt;</w:delText>
        </w:r>
      </w:del>
    </w:p>
    <w:p w14:paraId="48D2D346" w14:textId="31D81489" w:rsidR="005E2347" w:rsidRPr="006E5172" w:rsidDel="0097759B" w:rsidRDefault="005E2347" w:rsidP="00D05623">
      <w:pPr>
        <w:pStyle w:val="XMLCode"/>
        <w:keepNext/>
        <w:rPr>
          <w:del w:id="719" w:author="nick" w:date="2019-12-19T21:33:00Z"/>
          <w:color w:val="0070C0"/>
        </w:rPr>
      </w:pPr>
      <w:del w:id="720" w:author="nick" w:date="2019-12-19T21:33:00Z">
        <w:r w:rsidRPr="006E5172" w:rsidDel="0097759B">
          <w:rPr>
            <w:color w:val="0070C0"/>
          </w:rPr>
          <w:delText xml:space="preserve">             </w:delText>
        </w:r>
        <w:r w:rsidRPr="006E5172" w:rsidDel="0097759B">
          <w:rPr>
            <w:color w:val="FF0000"/>
          </w:rPr>
          <w:delText>&lt;!-- Friction within thread --&gt;</w:delText>
        </w:r>
      </w:del>
    </w:p>
    <w:p w14:paraId="5AFFFB32" w14:textId="71E8E50A" w:rsidR="005E2347" w:rsidDel="0097759B" w:rsidRDefault="005E2347" w:rsidP="00D05623">
      <w:pPr>
        <w:pStyle w:val="XMLCode"/>
        <w:keepNext/>
        <w:rPr>
          <w:del w:id="721" w:author="nick" w:date="2019-12-19T21:33:00Z"/>
          <w:b/>
          <w:color w:val="0070C0"/>
        </w:rPr>
      </w:pPr>
      <w:del w:id="722" w:author="nick" w:date="2019-12-19T21:33:00Z">
        <w:r w:rsidRPr="00D30F27" w:rsidDel="0097759B">
          <w:rPr>
            <w:b/>
          </w:rPr>
          <w:tab/>
          <w:delText xml:space="preserve">   </w:delText>
        </w:r>
        <w:r w:rsidDel="0097759B">
          <w:rPr>
            <w:b/>
          </w:rPr>
          <w:delText xml:space="preserve">  </w:delText>
        </w:r>
        <w:r w:rsidRPr="00D30F27" w:rsidDel="0097759B">
          <w:rPr>
            <w:b/>
          </w:rPr>
          <w:delText xml:space="preserve"> </w:delText>
        </w:r>
        <w:r w:rsidDel="0097759B">
          <w:rPr>
            <w:b/>
          </w:rPr>
          <w:delText xml:space="preserve">   </w:delText>
        </w:r>
        <w:r w:rsidRPr="00656253" w:rsidDel="0097759B">
          <w:rPr>
            <w:b/>
            <w:color w:val="0070C0"/>
          </w:rPr>
          <w:delText>&lt;contact thread=</w:delText>
        </w:r>
        <w:r w:rsidR="00194316" w:rsidDel="0097759B">
          <w:rPr>
            <w:b/>
            <w:color w:val="0070C0"/>
          </w:rPr>
          <w:delText>"</w:delText>
        </w:r>
        <w:r w:rsidRPr="00656253" w:rsidDel="0097759B">
          <w:rPr>
            <w:b/>
            <w:color w:val="0070C0"/>
          </w:rPr>
          <w:delText>true</w:delText>
        </w:r>
        <w:r w:rsidR="00194316" w:rsidDel="0097759B">
          <w:rPr>
            <w:b/>
            <w:color w:val="0070C0"/>
          </w:rPr>
          <w:delText>"</w:delText>
        </w:r>
        <w:r w:rsidRPr="00656253" w:rsidDel="0097759B">
          <w:rPr>
            <w:b/>
            <w:color w:val="0070C0"/>
          </w:rPr>
          <w:delText xml:space="preserve"> static_friction=</w:delText>
        </w:r>
        <w:r w:rsidR="00194316" w:rsidDel="0097759B">
          <w:rPr>
            <w:b/>
            <w:color w:val="0070C0"/>
          </w:rPr>
          <w:delText>"</w:delText>
        </w:r>
        <w:r w:rsidRPr="00656253" w:rsidDel="0097759B">
          <w:rPr>
            <w:b/>
            <w:color w:val="0070C0"/>
          </w:rPr>
          <w:delText>0.8</w:delText>
        </w:r>
        <w:r w:rsidR="00194316" w:rsidDel="0097759B">
          <w:rPr>
            <w:b/>
            <w:color w:val="0070C0"/>
          </w:rPr>
          <w:delText>"</w:delText>
        </w:r>
        <w:r w:rsidR="00CC429E" w:rsidDel="0097759B">
          <w:rPr>
            <w:b/>
            <w:color w:val="0070C0"/>
          </w:rPr>
          <w:delText xml:space="preserve"> </w:delText>
        </w:r>
        <w:r w:rsidRPr="00656253" w:rsidDel="0097759B">
          <w:rPr>
            <w:b/>
            <w:color w:val="0070C0"/>
          </w:rPr>
          <w:delText>/&gt;</w:delText>
        </w:r>
      </w:del>
    </w:p>
    <w:p w14:paraId="5B9C94D2" w14:textId="1A9469C6" w:rsidR="005E2347" w:rsidDel="0097759B" w:rsidRDefault="005E2347" w:rsidP="00D05623">
      <w:pPr>
        <w:pStyle w:val="XMLCode"/>
        <w:keepNext/>
        <w:rPr>
          <w:del w:id="723" w:author="nick" w:date="2019-12-19T21:33:00Z"/>
          <w:b/>
          <w:color w:val="0070C0"/>
        </w:rPr>
      </w:pPr>
      <w:del w:id="724" w:author="nick" w:date="2019-12-19T21:33:00Z">
        <w:r w:rsidRPr="00D30F27" w:rsidDel="0097759B">
          <w:rPr>
            <w:b/>
          </w:rPr>
          <w:tab/>
        </w:r>
        <w:r w:rsidDel="0097759B">
          <w:rPr>
            <w:b/>
          </w:rPr>
          <w:delText xml:space="preserve">      </w:delText>
        </w:r>
        <w:r w:rsidRPr="00656253" w:rsidDel="0097759B">
          <w:rPr>
            <w:b/>
            <w:color w:val="0070C0"/>
          </w:rPr>
          <w:delText>&lt;/contact_list&gt;</w:delText>
        </w:r>
      </w:del>
    </w:p>
    <w:p w14:paraId="50811ABA" w14:textId="77777777" w:rsidR="00506157" w:rsidRDefault="00506157" w:rsidP="00506157">
      <w:pPr>
        <w:pStyle w:val="XMLCode"/>
        <w:keepNext/>
      </w:pPr>
      <w:r>
        <w:t xml:space="preserve">       &lt;/threaded_connection&gt;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p>
    <w:p w14:paraId="40775FE9" w14:textId="5640ADAC"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static_friction=</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&lt;/contact_list&gt;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Heading3"/>
        <w:rPr>
          <w:szCs w:val="30"/>
        </w:rPr>
      </w:pPr>
      <w:bookmarkStart w:id="725" w:name="_Toc428279398"/>
      <w:bookmarkStart w:id="726" w:name="_Toc428456136"/>
      <w:bookmarkStart w:id="727" w:name="_Toc428537099"/>
      <w:bookmarkStart w:id="728" w:name="_Toc428969418"/>
      <w:bookmarkStart w:id="729" w:name="_Toc429052809"/>
      <w:bookmarkStart w:id="730" w:name="_Toc428279400"/>
      <w:bookmarkStart w:id="731" w:name="_Toc428456138"/>
      <w:bookmarkStart w:id="732" w:name="_Toc428537101"/>
      <w:bookmarkStart w:id="733" w:name="_Toc428969420"/>
      <w:bookmarkStart w:id="734" w:name="_Toc429052811"/>
      <w:bookmarkStart w:id="735" w:name="_Toc428279401"/>
      <w:bookmarkStart w:id="736" w:name="_Toc428456139"/>
      <w:bookmarkStart w:id="737" w:name="_Toc428537102"/>
      <w:bookmarkStart w:id="738" w:name="_Toc428969421"/>
      <w:bookmarkStart w:id="739" w:name="_Toc429052812"/>
      <w:bookmarkStart w:id="740" w:name="_Toc428279402"/>
      <w:bookmarkStart w:id="741" w:name="_Toc428456140"/>
      <w:bookmarkStart w:id="742" w:name="_Toc428537103"/>
      <w:bookmarkStart w:id="743" w:name="_Toc428969422"/>
      <w:bookmarkStart w:id="744" w:name="_Toc429052813"/>
      <w:bookmarkStart w:id="745" w:name="_Toc428279403"/>
      <w:bookmarkStart w:id="746" w:name="_Toc428456141"/>
      <w:bookmarkStart w:id="747" w:name="_Toc428537104"/>
      <w:bookmarkStart w:id="748" w:name="_Toc428969423"/>
      <w:bookmarkStart w:id="749" w:name="_Toc429052814"/>
      <w:bookmarkStart w:id="750" w:name="_Toc428279404"/>
      <w:bookmarkStart w:id="751" w:name="_Toc428456142"/>
      <w:bookmarkStart w:id="752" w:name="_Toc428537105"/>
      <w:bookmarkStart w:id="753" w:name="_Toc428969424"/>
      <w:bookmarkStart w:id="754" w:name="_Toc429052815"/>
      <w:bookmarkStart w:id="755" w:name="_Toc428279405"/>
      <w:bookmarkStart w:id="756" w:name="_Toc428456143"/>
      <w:bookmarkStart w:id="757" w:name="_Toc428537106"/>
      <w:bookmarkStart w:id="758" w:name="_Toc428969425"/>
      <w:bookmarkStart w:id="759" w:name="_Toc429052816"/>
      <w:bookmarkStart w:id="760" w:name="_Toc428279406"/>
      <w:bookmarkStart w:id="761" w:name="_Toc428456144"/>
      <w:bookmarkStart w:id="762" w:name="_Toc428537107"/>
      <w:bookmarkStart w:id="763" w:name="_Toc428969426"/>
      <w:bookmarkStart w:id="764" w:name="_Toc429052817"/>
      <w:bookmarkStart w:id="765" w:name="_Toc428279408"/>
      <w:bookmarkStart w:id="766" w:name="_Toc428456146"/>
      <w:bookmarkStart w:id="767" w:name="_Toc428537109"/>
      <w:bookmarkStart w:id="768" w:name="_Toc428969428"/>
      <w:bookmarkStart w:id="769" w:name="_Toc429052819"/>
      <w:bookmarkStart w:id="770" w:name="_Toc428279409"/>
      <w:bookmarkStart w:id="771" w:name="_Toc428456147"/>
      <w:bookmarkStart w:id="772" w:name="_Toc428537110"/>
      <w:bookmarkStart w:id="773" w:name="_Toc428969429"/>
      <w:bookmarkStart w:id="774" w:name="_Toc429052820"/>
      <w:bookmarkStart w:id="775" w:name="_Toc428279410"/>
      <w:bookmarkStart w:id="776" w:name="_Toc428456148"/>
      <w:bookmarkStart w:id="777" w:name="_Toc428537111"/>
      <w:bookmarkStart w:id="778" w:name="_Toc428969430"/>
      <w:bookmarkStart w:id="779" w:name="_Toc429052821"/>
      <w:bookmarkStart w:id="780" w:name="_Toc428279411"/>
      <w:bookmarkStart w:id="781" w:name="_Toc428456149"/>
      <w:bookmarkStart w:id="782" w:name="_Toc428537112"/>
      <w:bookmarkStart w:id="783" w:name="_Toc428969431"/>
      <w:bookmarkStart w:id="784" w:name="_Toc429052822"/>
      <w:bookmarkStart w:id="785" w:name="_Toc428279413"/>
      <w:bookmarkStart w:id="786" w:name="_Toc428456151"/>
      <w:bookmarkStart w:id="787" w:name="_Toc428537114"/>
      <w:bookmarkStart w:id="788" w:name="_Toc428969433"/>
      <w:bookmarkStart w:id="789" w:name="_Toc429052824"/>
      <w:bookmarkStart w:id="790" w:name="_Toc428279414"/>
      <w:bookmarkStart w:id="791" w:name="_Toc428456152"/>
      <w:bookmarkStart w:id="792" w:name="_Toc428537115"/>
      <w:bookmarkStart w:id="793" w:name="_Toc428969434"/>
      <w:bookmarkStart w:id="794" w:name="_Toc429052825"/>
      <w:bookmarkStart w:id="795" w:name="_Toc428279416"/>
      <w:bookmarkStart w:id="796" w:name="_Toc428456154"/>
      <w:bookmarkStart w:id="797" w:name="_Toc428537117"/>
      <w:bookmarkStart w:id="798" w:name="_Toc428969436"/>
      <w:bookmarkStart w:id="799" w:name="_Toc429052827"/>
      <w:bookmarkStart w:id="800" w:name="_Toc428279417"/>
      <w:bookmarkStart w:id="801" w:name="_Toc428456155"/>
      <w:bookmarkStart w:id="802" w:name="_Toc428537118"/>
      <w:bookmarkStart w:id="803" w:name="_Toc428969437"/>
      <w:bookmarkStart w:id="804" w:name="_Toc429052828"/>
      <w:bookmarkStart w:id="805" w:name="_Toc428279419"/>
      <w:bookmarkStart w:id="806" w:name="_Toc428456157"/>
      <w:bookmarkStart w:id="807" w:name="_Toc428537120"/>
      <w:bookmarkStart w:id="808" w:name="_Toc428969439"/>
      <w:bookmarkStart w:id="809" w:name="_Toc429052830"/>
      <w:bookmarkStart w:id="810" w:name="_Toc428279421"/>
      <w:bookmarkStart w:id="811" w:name="_Toc428456159"/>
      <w:bookmarkStart w:id="812" w:name="_Toc428537122"/>
      <w:bookmarkStart w:id="813" w:name="_Toc428969441"/>
      <w:bookmarkStart w:id="814" w:name="_Toc429052832"/>
      <w:bookmarkStart w:id="815" w:name="_Toc428279422"/>
      <w:bookmarkStart w:id="816" w:name="_Toc428456160"/>
      <w:bookmarkStart w:id="817" w:name="_Toc428537123"/>
      <w:bookmarkStart w:id="818" w:name="_Toc428969442"/>
      <w:bookmarkStart w:id="819" w:name="_Toc429052833"/>
      <w:bookmarkStart w:id="820" w:name="_Toc428279423"/>
      <w:bookmarkStart w:id="821" w:name="_Toc428456161"/>
      <w:bookmarkStart w:id="822" w:name="_Toc428537124"/>
      <w:bookmarkStart w:id="823" w:name="_Toc428969443"/>
      <w:bookmarkStart w:id="824" w:name="_Toc429052834"/>
      <w:bookmarkStart w:id="825" w:name="_Toc428279424"/>
      <w:bookmarkStart w:id="826" w:name="_Toc428456162"/>
      <w:bookmarkStart w:id="827" w:name="_Toc428537125"/>
      <w:bookmarkStart w:id="828" w:name="_Toc428969444"/>
      <w:bookmarkStart w:id="829" w:name="_Toc429052835"/>
      <w:bookmarkStart w:id="830" w:name="_Toc428279426"/>
      <w:bookmarkStart w:id="831" w:name="_Toc428456164"/>
      <w:bookmarkStart w:id="832" w:name="_Toc428537127"/>
      <w:bookmarkStart w:id="833" w:name="_Toc428969446"/>
      <w:bookmarkStart w:id="834" w:name="_Toc429052837"/>
      <w:bookmarkStart w:id="835" w:name="_Toc428279427"/>
      <w:bookmarkStart w:id="836" w:name="_Toc428456165"/>
      <w:bookmarkStart w:id="837" w:name="_Toc428537128"/>
      <w:bookmarkStart w:id="838" w:name="_Toc428969447"/>
      <w:bookmarkStart w:id="839" w:name="_Toc429052838"/>
      <w:bookmarkStart w:id="840" w:name="_Toc428279431"/>
      <w:bookmarkStart w:id="841" w:name="_Toc428456169"/>
      <w:bookmarkStart w:id="842" w:name="_Toc428537132"/>
      <w:bookmarkStart w:id="843" w:name="_Toc428969451"/>
      <w:bookmarkStart w:id="844" w:name="_Toc429052842"/>
      <w:bookmarkStart w:id="845" w:name="_Toc428279432"/>
      <w:bookmarkStart w:id="846" w:name="_Toc428456170"/>
      <w:bookmarkStart w:id="847" w:name="_Toc428537133"/>
      <w:bookmarkStart w:id="848" w:name="_Toc428969452"/>
      <w:bookmarkStart w:id="849" w:name="_Toc429052843"/>
      <w:bookmarkStart w:id="850" w:name="_Toc428279434"/>
      <w:bookmarkStart w:id="851" w:name="_Toc428456172"/>
      <w:bookmarkStart w:id="852" w:name="_Toc428537135"/>
      <w:bookmarkStart w:id="853" w:name="_Toc428969454"/>
      <w:bookmarkStart w:id="854" w:name="_Toc429052845"/>
      <w:bookmarkStart w:id="855" w:name="_Toc428279435"/>
      <w:bookmarkStart w:id="856" w:name="_Toc428456173"/>
      <w:bookmarkStart w:id="857" w:name="_Toc428537136"/>
      <w:bookmarkStart w:id="858" w:name="_Toc428969455"/>
      <w:bookmarkStart w:id="859" w:name="_Toc429052846"/>
      <w:bookmarkStart w:id="860" w:name="_Toc428279439"/>
      <w:bookmarkStart w:id="861" w:name="_Toc428456177"/>
      <w:bookmarkStart w:id="862" w:name="_Toc428537140"/>
      <w:bookmarkStart w:id="863" w:name="_Toc428969459"/>
      <w:bookmarkStart w:id="864" w:name="_Toc429052850"/>
      <w:bookmarkStart w:id="865" w:name="_Toc428279440"/>
      <w:bookmarkStart w:id="866" w:name="_Toc428456178"/>
      <w:bookmarkStart w:id="867" w:name="_Toc428537141"/>
      <w:bookmarkStart w:id="868" w:name="_Toc428969460"/>
      <w:bookmarkStart w:id="869" w:name="_Toc429052851"/>
      <w:bookmarkStart w:id="870" w:name="_Toc428279441"/>
      <w:bookmarkStart w:id="871" w:name="_Toc428456179"/>
      <w:bookmarkStart w:id="872" w:name="_Toc428537142"/>
      <w:bookmarkStart w:id="873" w:name="_Toc428969461"/>
      <w:bookmarkStart w:id="874" w:name="_Toc429052852"/>
      <w:bookmarkStart w:id="875" w:name="_Toc428279442"/>
      <w:bookmarkStart w:id="876" w:name="_Toc428456180"/>
      <w:bookmarkStart w:id="877" w:name="_Toc428537143"/>
      <w:bookmarkStart w:id="878" w:name="_Toc428969462"/>
      <w:bookmarkStart w:id="879" w:name="_Toc429052853"/>
      <w:bookmarkStart w:id="880" w:name="_Toc428279444"/>
      <w:bookmarkStart w:id="881" w:name="_Toc428456182"/>
      <w:bookmarkStart w:id="882" w:name="_Toc428537145"/>
      <w:bookmarkStart w:id="883" w:name="_Toc428969464"/>
      <w:bookmarkStart w:id="884" w:name="_Toc429052855"/>
      <w:bookmarkStart w:id="885" w:name="_Toc428279445"/>
      <w:bookmarkStart w:id="886" w:name="_Toc428456183"/>
      <w:bookmarkStart w:id="887" w:name="_Toc428537146"/>
      <w:bookmarkStart w:id="888" w:name="_Toc428969465"/>
      <w:bookmarkStart w:id="889" w:name="_Toc429052856"/>
      <w:bookmarkStart w:id="890" w:name="_Toc428279449"/>
      <w:bookmarkStart w:id="891" w:name="_Toc428456187"/>
      <w:bookmarkStart w:id="892" w:name="_Toc428537150"/>
      <w:bookmarkStart w:id="893" w:name="_Toc428969469"/>
      <w:bookmarkStart w:id="894" w:name="_Toc429052860"/>
      <w:bookmarkStart w:id="895" w:name="_Toc428279450"/>
      <w:bookmarkStart w:id="896" w:name="_Toc428456188"/>
      <w:bookmarkStart w:id="897" w:name="_Toc428537151"/>
      <w:bookmarkStart w:id="898" w:name="_Toc428969470"/>
      <w:bookmarkStart w:id="899" w:name="_Toc429052861"/>
      <w:bookmarkStart w:id="900" w:name="_Toc428279452"/>
      <w:bookmarkStart w:id="901" w:name="_Toc428456190"/>
      <w:bookmarkStart w:id="902" w:name="_Toc428537153"/>
      <w:bookmarkStart w:id="903" w:name="_Toc428969472"/>
      <w:bookmarkStart w:id="904" w:name="_Toc429052863"/>
      <w:bookmarkStart w:id="905" w:name="_Toc428279453"/>
      <w:bookmarkStart w:id="906" w:name="_Toc428456191"/>
      <w:bookmarkStart w:id="907" w:name="_Toc428537154"/>
      <w:bookmarkStart w:id="908" w:name="_Toc428969473"/>
      <w:bookmarkStart w:id="909" w:name="_Toc429052864"/>
      <w:bookmarkStart w:id="910" w:name="_Toc428279457"/>
      <w:bookmarkStart w:id="911" w:name="_Toc428456195"/>
      <w:bookmarkStart w:id="912" w:name="_Toc428537158"/>
      <w:bookmarkStart w:id="913" w:name="_Toc428969477"/>
      <w:bookmarkStart w:id="914" w:name="_Toc429052868"/>
      <w:bookmarkStart w:id="915" w:name="_Toc428279458"/>
      <w:bookmarkStart w:id="916" w:name="_Toc428456196"/>
      <w:bookmarkStart w:id="917" w:name="_Toc428537159"/>
      <w:bookmarkStart w:id="918" w:name="_Toc428969478"/>
      <w:bookmarkStart w:id="919" w:name="_Toc429052869"/>
      <w:bookmarkStart w:id="920" w:name="_Toc428279459"/>
      <w:bookmarkStart w:id="921" w:name="_Toc428456197"/>
      <w:bookmarkStart w:id="922" w:name="_Toc428537160"/>
      <w:bookmarkStart w:id="923" w:name="_Toc428969479"/>
      <w:bookmarkStart w:id="924" w:name="_Toc429052870"/>
      <w:bookmarkStart w:id="925" w:name="_Toc428279461"/>
      <w:bookmarkStart w:id="926" w:name="_Toc428456199"/>
      <w:bookmarkStart w:id="927" w:name="_Toc428537162"/>
      <w:bookmarkStart w:id="928" w:name="_Toc428969481"/>
      <w:bookmarkStart w:id="929" w:name="_Toc429052872"/>
      <w:bookmarkStart w:id="930" w:name="_Toc428279462"/>
      <w:bookmarkStart w:id="931" w:name="_Toc428456200"/>
      <w:bookmarkStart w:id="932" w:name="_Toc428537163"/>
      <w:bookmarkStart w:id="933" w:name="_Toc428969482"/>
      <w:bookmarkStart w:id="934" w:name="_Toc429052873"/>
      <w:bookmarkStart w:id="935" w:name="_Toc428279463"/>
      <w:bookmarkStart w:id="936" w:name="_Toc428456201"/>
      <w:bookmarkStart w:id="937" w:name="_Toc428537164"/>
      <w:bookmarkStart w:id="938" w:name="_Toc428969483"/>
      <w:bookmarkStart w:id="939" w:name="_Toc429052874"/>
      <w:bookmarkStart w:id="940" w:name="_Toc428279464"/>
      <w:bookmarkStart w:id="941" w:name="_Toc428456202"/>
      <w:bookmarkStart w:id="942" w:name="_Toc428537165"/>
      <w:bookmarkStart w:id="943" w:name="_Toc428969484"/>
      <w:bookmarkStart w:id="944" w:name="_Toc429052875"/>
      <w:bookmarkStart w:id="945" w:name="_Toc428279465"/>
      <w:bookmarkStart w:id="946" w:name="_Toc428456203"/>
      <w:bookmarkStart w:id="947" w:name="_Toc428537166"/>
      <w:bookmarkStart w:id="948" w:name="_Toc428969485"/>
      <w:bookmarkStart w:id="949" w:name="_Toc429052876"/>
      <w:bookmarkStart w:id="950" w:name="_Toc428279467"/>
      <w:bookmarkStart w:id="951" w:name="_Toc428456205"/>
      <w:bookmarkStart w:id="952" w:name="_Toc428537168"/>
      <w:bookmarkStart w:id="953" w:name="_Toc428969487"/>
      <w:bookmarkStart w:id="954" w:name="_Toc429052878"/>
      <w:bookmarkStart w:id="955" w:name="_Toc428279470"/>
      <w:bookmarkStart w:id="956" w:name="_Toc428456208"/>
      <w:bookmarkStart w:id="957" w:name="_Toc428537171"/>
      <w:bookmarkStart w:id="958" w:name="_Toc428969490"/>
      <w:bookmarkStart w:id="959" w:name="_Toc429052881"/>
      <w:bookmarkStart w:id="960" w:name="_Toc428279471"/>
      <w:bookmarkStart w:id="961" w:name="_Toc428456209"/>
      <w:bookmarkStart w:id="962" w:name="_Toc428537172"/>
      <w:bookmarkStart w:id="963" w:name="_Toc428969491"/>
      <w:bookmarkStart w:id="964" w:name="_Toc429052882"/>
      <w:bookmarkStart w:id="965" w:name="_Toc428279472"/>
      <w:bookmarkStart w:id="966" w:name="_Toc428456210"/>
      <w:bookmarkStart w:id="967" w:name="_Toc428537173"/>
      <w:bookmarkStart w:id="968" w:name="_Toc428969492"/>
      <w:bookmarkStart w:id="969" w:name="_Toc429052883"/>
      <w:bookmarkStart w:id="970" w:name="_Toc428279473"/>
      <w:bookmarkStart w:id="971" w:name="_Toc428456211"/>
      <w:bookmarkStart w:id="972" w:name="_Toc428537174"/>
      <w:bookmarkStart w:id="973" w:name="_Toc428969493"/>
      <w:bookmarkStart w:id="974" w:name="_Toc429052884"/>
      <w:bookmarkStart w:id="975" w:name="_Toc428279474"/>
      <w:bookmarkStart w:id="976" w:name="_Toc428456212"/>
      <w:bookmarkStart w:id="977" w:name="_Toc428537175"/>
      <w:bookmarkStart w:id="978" w:name="_Toc428969494"/>
      <w:bookmarkStart w:id="979" w:name="_Toc429052885"/>
      <w:bookmarkStart w:id="980" w:name="_Toc428279475"/>
      <w:bookmarkStart w:id="981" w:name="_Toc428456213"/>
      <w:bookmarkStart w:id="982" w:name="_Toc428537176"/>
      <w:bookmarkStart w:id="983" w:name="_Toc428969495"/>
      <w:bookmarkStart w:id="984" w:name="_Toc429052886"/>
      <w:bookmarkStart w:id="985" w:name="_Toc428279476"/>
      <w:bookmarkStart w:id="986" w:name="_Toc428456214"/>
      <w:bookmarkStart w:id="987" w:name="_Toc428537177"/>
      <w:bookmarkStart w:id="988" w:name="_Toc428969496"/>
      <w:bookmarkStart w:id="989" w:name="_Toc429052887"/>
      <w:bookmarkStart w:id="990" w:name="_Toc428279481"/>
      <w:bookmarkStart w:id="991" w:name="_Toc428456219"/>
      <w:bookmarkStart w:id="992" w:name="_Toc428537182"/>
      <w:bookmarkStart w:id="993" w:name="_Toc428969501"/>
      <w:bookmarkStart w:id="994" w:name="_Toc429052892"/>
      <w:bookmarkStart w:id="995" w:name="_Toc428279482"/>
      <w:bookmarkStart w:id="996" w:name="_Toc428456220"/>
      <w:bookmarkStart w:id="997" w:name="_Toc428537183"/>
      <w:bookmarkStart w:id="998" w:name="_Toc428969502"/>
      <w:bookmarkStart w:id="999" w:name="_Toc429052893"/>
      <w:bookmarkStart w:id="1000" w:name="_Toc428279490"/>
      <w:bookmarkStart w:id="1001" w:name="_Toc428456228"/>
      <w:bookmarkStart w:id="1002" w:name="_Toc428537191"/>
      <w:bookmarkStart w:id="1003" w:name="_Toc428969510"/>
      <w:bookmarkStart w:id="1004" w:name="_Toc429052901"/>
      <w:bookmarkStart w:id="1005" w:name="_Toc428279504"/>
      <w:bookmarkStart w:id="1006" w:name="_Toc428456242"/>
      <w:bookmarkStart w:id="1007" w:name="_Toc428537205"/>
      <w:bookmarkStart w:id="1008" w:name="_Toc428969524"/>
      <w:bookmarkStart w:id="1009" w:name="_Toc429052915"/>
      <w:bookmarkStart w:id="1010" w:name="_Toc428279508"/>
      <w:bookmarkStart w:id="1011" w:name="_Toc428456246"/>
      <w:bookmarkStart w:id="1012" w:name="_Toc428537209"/>
      <w:bookmarkStart w:id="1013" w:name="_Toc428969528"/>
      <w:bookmarkStart w:id="1014" w:name="_Toc429052919"/>
      <w:bookmarkStart w:id="1015" w:name="_Toc428279509"/>
      <w:bookmarkStart w:id="1016" w:name="_Toc428456247"/>
      <w:bookmarkStart w:id="1017" w:name="_Toc428537210"/>
      <w:bookmarkStart w:id="1018" w:name="_Toc428969529"/>
      <w:bookmarkStart w:id="1019" w:name="_Toc429052920"/>
      <w:bookmarkStart w:id="1020" w:name="_Toc428279510"/>
      <w:bookmarkStart w:id="1021" w:name="_Toc428456248"/>
      <w:bookmarkStart w:id="1022" w:name="_Toc428537211"/>
      <w:bookmarkStart w:id="1023" w:name="_Toc428969530"/>
      <w:bookmarkStart w:id="1024" w:name="_Toc429052921"/>
      <w:bookmarkStart w:id="1025" w:name="_Toc428279512"/>
      <w:bookmarkStart w:id="1026" w:name="_Toc428456250"/>
      <w:bookmarkStart w:id="1027" w:name="_Toc428537213"/>
      <w:bookmarkStart w:id="1028" w:name="_Toc428969532"/>
      <w:bookmarkStart w:id="1029" w:name="_Toc429052923"/>
      <w:bookmarkStart w:id="1030" w:name="_Toc428279516"/>
      <w:bookmarkStart w:id="1031" w:name="_Toc428456254"/>
      <w:bookmarkStart w:id="1032" w:name="_Toc428537217"/>
      <w:bookmarkStart w:id="1033" w:name="_Toc428969536"/>
      <w:bookmarkStart w:id="1034" w:name="_Toc429052927"/>
      <w:bookmarkStart w:id="1035" w:name="_Toc428279517"/>
      <w:bookmarkStart w:id="1036" w:name="_Toc428456255"/>
      <w:bookmarkStart w:id="1037" w:name="_Toc428537218"/>
      <w:bookmarkStart w:id="1038" w:name="_Toc428969537"/>
      <w:bookmarkStart w:id="1039" w:name="_Toc429052928"/>
      <w:bookmarkStart w:id="1040" w:name="_Toc428279521"/>
      <w:bookmarkStart w:id="1041" w:name="_Toc428456259"/>
      <w:bookmarkStart w:id="1042" w:name="_Toc428537222"/>
      <w:bookmarkStart w:id="1043" w:name="_Toc428969541"/>
      <w:bookmarkStart w:id="1044" w:name="_Toc429052932"/>
      <w:bookmarkStart w:id="1045" w:name="_Toc428279522"/>
      <w:bookmarkStart w:id="1046" w:name="_Toc428456260"/>
      <w:bookmarkStart w:id="1047" w:name="_Toc428537223"/>
      <w:bookmarkStart w:id="1048" w:name="_Toc428969542"/>
      <w:bookmarkStart w:id="1049" w:name="_Toc429052933"/>
      <w:bookmarkStart w:id="1050" w:name="_Toc428279523"/>
      <w:bookmarkStart w:id="1051" w:name="_Toc428456261"/>
      <w:bookmarkStart w:id="1052" w:name="_Toc428537224"/>
      <w:bookmarkStart w:id="1053" w:name="_Toc428969543"/>
      <w:bookmarkStart w:id="1054" w:name="_Toc429052934"/>
      <w:bookmarkStart w:id="1055" w:name="_Toc428279524"/>
      <w:bookmarkStart w:id="1056" w:name="_Toc428456262"/>
      <w:bookmarkStart w:id="1057" w:name="_Toc428537225"/>
      <w:bookmarkStart w:id="1058" w:name="_Toc428969544"/>
      <w:bookmarkStart w:id="1059" w:name="_Toc429052935"/>
      <w:bookmarkStart w:id="1060" w:name="_Toc428279525"/>
      <w:bookmarkStart w:id="1061" w:name="_Toc428456263"/>
      <w:bookmarkStart w:id="1062" w:name="_Toc428537226"/>
      <w:bookmarkStart w:id="1063" w:name="_Toc428969545"/>
      <w:bookmarkStart w:id="1064" w:name="_Toc429052936"/>
      <w:bookmarkStart w:id="1065" w:name="_Toc428279526"/>
      <w:bookmarkStart w:id="1066" w:name="_Toc428456264"/>
      <w:bookmarkStart w:id="1067" w:name="_Toc428537227"/>
      <w:bookmarkStart w:id="1068" w:name="_Toc428969546"/>
      <w:bookmarkStart w:id="1069" w:name="_Toc429052937"/>
      <w:bookmarkStart w:id="1070" w:name="_Toc413359593"/>
      <w:bookmarkStart w:id="1071" w:name="_Toc3556985"/>
      <w:bookmarkStart w:id="1072" w:name="_Toc26921075"/>
      <w:bookmarkStart w:id="1073" w:name="_Ref2768340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070"/>
      <w:bookmarkEnd w:id="1071"/>
      <w:bookmarkEnd w:id="1072"/>
      <w:bookmarkEnd w:id="1073"/>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55229C2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sidRPr="00020F25">
              <w:rPr>
                <w:sz w:val="20"/>
                <w:szCs w:val="20"/>
              </w:rPr>
              <w:t xml:space="preserve">Custom Attributes </w:t>
            </w:r>
            <w:r w:rsidR="00020F25" w:rsidRPr="007331A4">
              <w:t>list</w:t>
            </w:r>
            <w:r w:rsidRPr="0011095E">
              <w:rPr>
                <w:rFonts w:cs="Calibri"/>
                <w:sz w:val="20"/>
                <w:szCs w:val="20"/>
                <w:lang w:eastAsia="en-GB"/>
              </w:rPr>
              <w:fldChar w:fldCharType="end"/>
            </w:r>
          </w:p>
        </w:tc>
      </w:tr>
    </w:tbl>
    <w:p w14:paraId="75C718E3" w14:textId="0FAFC0DF" w:rsidR="001E6C77" w:rsidRPr="00656253" w:rsidRDefault="001E6C77" w:rsidP="00245478">
      <w:pPr>
        <w:pStyle w:val="Caption"/>
        <w:spacing w:before="120"/>
        <w:rPr>
          <w:b w:val="0"/>
          <w:i/>
          <w:kern w:val="22"/>
          <w:sz w:val="22"/>
        </w:rPr>
      </w:pPr>
      <w:bookmarkStart w:id="1074" w:name="_Toc3566457"/>
      <w:bookmarkStart w:id="1075" w:name="_Toc26921300"/>
      <w:r>
        <w:t xml:space="preserve">Table </w:t>
      </w:r>
      <w:r w:rsidR="00D43112">
        <w:fldChar w:fldCharType="begin"/>
      </w:r>
      <w:r w:rsidR="00D43112">
        <w:instrText xml:space="preserve"> SEQ Table \* ARABIC </w:instrText>
      </w:r>
      <w:r w:rsidR="00D43112">
        <w:fldChar w:fldCharType="separate"/>
      </w:r>
      <w:r w:rsidR="00020F25">
        <w:rPr>
          <w:noProof/>
        </w:rPr>
        <w:t>50</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074"/>
      <w:bookmarkEnd w:id="1075"/>
    </w:p>
    <w:p w14:paraId="7212A3DD" w14:textId="4010D176" w:rsidR="002E60CB" w:rsidRPr="00226A3F" w:rsidRDefault="002E60CB" w:rsidP="002E60CB">
      <w:pPr>
        <w:pStyle w:val="Heading5"/>
        <w:keepNext/>
        <w:spacing w:before="120" w:after="120"/>
        <w:rPr>
          <w:kern w:val="22"/>
        </w:rPr>
      </w:pPr>
      <w:r w:rsidRPr="00226A3F">
        <w:rPr>
          <w:kern w:val="22"/>
        </w:rPr>
        <w:t xml:space="preserve">Element </w:t>
      </w:r>
      <w:r w:rsidR="00194316">
        <w:rPr>
          <w:kern w:val="22"/>
        </w:rPr>
        <w:t>"</w:t>
      </w:r>
      <w:r w:rsidRPr="00226A3F">
        <w:rPr>
          <w:kern w:val="22"/>
        </w:rPr>
        <w:t>loc</w:t>
      </w:r>
      <w:r w:rsidR="00194316">
        <w:rPr>
          <w:kern w:val="22"/>
        </w:rPr>
        <w:t>"</w:t>
      </w:r>
    </w:p>
    <w:p w14:paraId="50254899" w14:textId="3B8DC5EC"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020F25">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020F25"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1733888D"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020F25">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020F25" w:rsidRPr="007055D9">
        <w:t xml:space="preserve">User Specific Data </w:t>
      </w:r>
      <w:r w:rsidR="00020F25" w:rsidRPr="00020F25">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186B1EB0" w14:textId="61B8733B"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r w:rsidRPr="00E86141">
        <w:rPr>
          <w:b/>
          <w:bCs/>
          <w:i/>
          <w:iCs/>
          <w:kern w:val="22"/>
          <w:sz w:val="24"/>
          <w:szCs w:val="20"/>
          <w:lang w:val="x-none"/>
        </w:rPr>
        <w:t>threaded_connection</w:t>
      </w:r>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ins w:id="1076" w:author="nick" w:date="2019-12-19T21:36:00Z"/>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ins w:id="1077" w:author="nick" w:date="2019-12-19T21:36:00Z"/>
                <w:rFonts w:cs="Calibri"/>
                <w:sz w:val="18"/>
                <w:szCs w:val="18"/>
                <w:lang w:eastAsia="zh-CN"/>
              </w:rPr>
            </w:pPr>
            <w:ins w:id="1078" w:author="nick" w:date="2019-12-19T21:37:00Z">
              <w:r>
                <w:rPr>
                  <w:rFonts w:cs="Calibri"/>
                  <w:sz w:val="18"/>
                  <w:szCs w:val="18"/>
                  <w:lang w:eastAsia="zh-CN"/>
                </w:rPr>
                <w:t>thread_</w:t>
              </w:r>
              <w:r w:rsidRPr="00AD13B9">
                <w:rPr>
                  <w:rFonts w:cs="Calibri"/>
                  <w:sz w:val="18"/>
                  <w:szCs w:val="18"/>
                  <w:lang w:eastAsia="zh-CN"/>
                </w:rPr>
                <w:t>static_friction</w:t>
              </w:r>
            </w:ins>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ins w:id="1079" w:author="nick" w:date="2019-12-19T21:36:00Z"/>
                <w:sz w:val="18"/>
                <w:szCs w:val="18"/>
              </w:rPr>
            </w:pPr>
            <w:ins w:id="1080" w:author="nick" w:date="2019-12-19T21:37:00Z">
              <w:r w:rsidRPr="00AD13B9">
                <w:rPr>
                  <w:sz w:val="18"/>
                  <w:szCs w:val="18"/>
                </w:rPr>
                <w:t>Floating point</w:t>
              </w:r>
            </w:ins>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ins w:id="1081" w:author="nick" w:date="2019-12-19T21:36:00Z"/>
                <w:sz w:val="18"/>
                <w:szCs w:val="18"/>
              </w:rPr>
            </w:pPr>
            <w:ins w:id="1082" w:author="nick" w:date="2019-12-19T21:37:00Z">
              <w:r w:rsidRPr="00AD13B9">
                <w:rPr>
                  <w:sz w:val="18"/>
                  <w:szCs w:val="18"/>
                </w:rPr>
                <w:t>&gt; 0.0</w:t>
              </w:r>
            </w:ins>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ins w:id="1083" w:author="nick" w:date="2019-12-19T21:36:00Z"/>
                <w:sz w:val="18"/>
                <w:szCs w:val="18"/>
              </w:rPr>
            </w:pPr>
            <w:ins w:id="1084" w:author="nick" w:date="2019-12-19T21:37:00Z">
              <w:r w:rsidRPr="00AD13B9">
                <w:rPr>
                  <w:sz w:val="18"/>
                  <w:szCs w:val="18"/>
                </w:rPr>
                <w:t>Optional</w:t>
              </w:r>
            </w:ins>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ins w:id="1085" w:author="nick" w:date="2019-12-19T21:36:00Z"/>
                <w:sz w:val="18"/>
                <w:szCs w:val="18"/>
              </w:rPr>
            </w:pPr>
          </w:p>
        </w:tc>
      </w:tr>
      <w:tr w:rsidR="002D676D" w:rsidRPr="00397AE8" w14:paraId="2AA00266" w14:textId="77777777" w:rsidTr="00AD13B9">
        <w:trPr>
          <w:cantSplit/>
          <w:jc w:val="center"/>
          <w:ins w:id="1086" w:author="nick" w:date="2019-12-19T21:36:00Z"/>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ins w:id="1087" w:author="nick" w:date="2019-12-19T21:36:00Z"/>
                <w:rFonts w:cs="Calibri"/>
                <w:sz w:val="18"/>
                <w:szCs w:val="18"/>
                <w:lang w:eastAsia="zh-CN"/>
              </w:rPr>
            </w:pPr>
            <w:ins w:id="1088" w:author="nick" w:date="2019-12-19T21:37:00Z">
              <w:r>
                <w:rPr>
                  <w:rFonts w:cs="Calibri"/>
                  <w:sz w:val="18"/>
                  <w:szCs w:val="18"/>
                  <w:lang w:eastAsia="zh-CN"/>
                </w:rPr>
                <w:lastRenderedPageBreak/>
                <w:t>thread_</w:t>
              </w:r>
              <w:r w:rsidRPr="00AD13B9">
                <w:rPr>
                  <w:rFonts w:cs="Calibri"/>
                  <w:sz w:val="18"/>
                  <w:szCs w:val="18"/>
                  <w:lang w:eastAsia="zh-CN"/>
                </w:rPr>
                <w:t>kinetic_friction</w:t>
              </w:r>
            </w:ins>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ins w:id="1089" w:author="nick" w:date="2019-12-19T21:36:00Z"/>
                <w:sz w:val="18"/>
                <w:szCs w:val="18"/>
              </w:rPr>
            </w:pPr>
            <w:ins w:id="1090" w:author="nick" w:date="2019-12-19T21:37:00Z">
              <w:r w:rsidRPr="00AD13B9">
                <w:rPr>
                  <w:sz w:val="18"/>
                  <w:szCs w:val="18"/>
                </w:rPr>
                <w:t>Floating point</w:t>
              </w:r>
            </w:ins>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ins w:id="1091" w:author="nick" w:date="2019-12-19T21:36:00Z"/>
                <w:sz w:val="18"/>
                <w:szCs w:val="18"/>
              </w:rPr>
            </w:pPr>
            <w:ins w:id="1092" w:author="nick" w:date="2019-12-19T21:37:00Z">
              <w:r w:rsidRPr="00AD13B9">
                <w:rPr>
                  <w:sz w:val="18"/>
                  <w:szCs w:val="18"/>
                </w:rPr>
                <w:t>&gt; 0.0</w:t>
              </w:r>
            </w:ins>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ins w:id="1093" w:author="nick" w:date="2019-12-19T21:36:00Z"/>
                <w:sz w:val="18"/>
                <w:szCs w:val="18"/>
              </w:rPr>
            </w:pPr>
            <w:ins w:id="1094" w:author="nick" w:date="2019-12-19T21:37:00Z">
              <w:r w:rsidRPr="00AD13B9">
                <w:rPr>
                  <w:sz w:val="18"/>
                  <w:szCs w:val="18"/>
                </w:rPr>
                <w:t>Optional</w:t>
              </w:r>
            </w:ins>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ins w:id="1095" w:author="nick" w:date="2019-12-19T21:36:00Z"/>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6466968B" w:rsidR="002E60CB" w:rsidRDefault="002E60CB" w:rsidP="00913551">
      <w:pPr>
        <w:pStyle w:val="Caption"/>
        <w:spacing w:before="120"/>
      </w:pPr>
      <w:bookmarkStart w:id="1096" w:name="_Ref409694950"/>
      <w:bookmarkStart w:id="1097" w:name="_Toc3566458"/>
      <w:bookmarkStart w:id="1098" w:name="_Toc26921301"/>
      <w:r>
        <w:t xml:space="preserve">Table </w:t>
      </w:r>
      <w:r w:rsidR="00D43112">
        <w:fldChar w:fldCharType="begin"/>
      </w:r>
      <w:r w:rsidR="00D43112">
        <w:instrText xml:space="preserve"> SEQ Table \* ARABIC </w:instrText>
      </w:r>
      <w:r w:rsidR="00D43112">
        <w:fldChar w:fldCharType="separate"/>
      </w:r>
      <w:r w:rsidR="00020F25">
        <w:rPr>
          <w:noProof/>
        </w:rPr>
        <w:t>51</w:t>
      </w:r>
      <w:r w:rsidR="00D43112">
        <w:fldChar w:fldCharType="end"/>
      </w:r>
      <w:bookmarkEnd w:id="1096"/>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097"/>
      <w:bookmarkEnd w:id="1098"/>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diameter</w:t>
      </w:r>
      <w:proofErr w:type="gramEnd"/>
      <w:r w:rsidRPr="000B11EA">
        <w:t>: the diameter of the bolt or screw</w:t>
      </w:r>
      <w:r>
        <w:t>. It should</w:t>
      </w:r>
      <w:r w:rsidRPr="00FF5B0E">
        <w:t xml:space="preserve"> be provided, </w:t>
      </w:r>
      <w:r>
        <w:t xml:space="preserve">since e. g. only few CAE simulation types can live without it. </w:t>
      </w:r>
    </w:p>
    <w:p w14:paraId="4A253BE0" w14:textId="4F5E80F5" w:rsidR="002E60CB" w:rsidRPr="000B11EA" w:rsidRDefault="002E60CB" w:rsidP="006D1F3B">
      <w:pPr>
        <w:numPr>
          <w:ilvl w:val="0"/>
          <w:numId w:val="22"/>
        </w:numPr>
        <w:spacing w:before="60" w:after="60"/>
        <w:ind w:left="714" w:hanging="357"/>
        <w:jc w:val="both"/>
      </w:pPr>
      <w:proofErr w:type="gramStart"/>
      <w:r w:rsidRPr="00656253">
        <w:rPr>
          <w:rStyle w:val="elementdeftypeChar"/>
        </w:rPr>
        <w:t>length</w:t>
      </w:r>
      <w:proofErr w:type="gramEnd"/>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020F25">
        <w:t xml:space="preserve">Figure </w:t>
      </w:r>
      <w:r w:rsidR="00020F25">
        <w:rPr>
          <w:noProof/>
        </w:rPr>
        <w:t>20</w:t>
      </w:r>
      <w:r w:rsidR="00020F25">
        <w:t xml:space="preserve">: </w:t>
      </w:r>
      <w:r w:rsidR="00020F25" w:rsidRPr="001B293E">
        <w:t xml:space="preserve">Definition of </w:t>
      </w:r>
      <w:r w:rsidR="00020F25">
        <w:t>L</w:t>
      </w:r>
      <w:r w:rsidR="00020F25" w:rsidRPr="001B293E">
        <w:t xml:space="preserve">ength and </w:t>
      </w:r>
      <w:r w:rsidR="00020F25">
        <w:t>H</w:t>
      </w:r>
      <w:r w:rsidR="00020F25" w:rsidRPr="001B293E">
        <w:t xml:space="preserve">ead </w:t>
      </w:r>
      <w:r w:rsidR="00020F25">
        <w:t>S</w:t>
      </w:r>
      <w:r w:rsidR="00020F25"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r w:rsidRPr="00656253">
        <w:rPr>
          <w:rStyle w:val="elementdeftypeChar"/>
        </w:rPr>
        <w:t>head_type</w:t>
      </w:r>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r>
        <w:t>t</w:t>
      </w:r>
      <w:r w:rsidRPr="006A33CA">
        <w:t xml:space="preserve">orx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proofErr w:type="gramStart"/>
      <w:r w:rsidRPr="00656253">
        <w:rPr>
          <w:rStyle w:val="elementdeftypeChar"/>
        </w:rPr>
        <w:t>pitch</w:t>
      </w:r>
      <w:proofErr w:type="gramEnd"/>
      <w:r w:rsidRPr="00CD36CA">
        <w:rPr>
          <w:rFonts w:ascii="Courier New" w:hAnsi="Courier New" w:cs="Courier New"/>
          <w:sz w:val="18"/>
        </w:rPr>
        <w:t>:</w:t>
      </w:r>
      <w:r>
        <w:t xml:space="preserve"> is the distance from the crest of one thread to the next.</w:t>
      </w:r>
      <w:r>
        <w:rPr>
          <w:rStyle w:val="FootnoteReference"/>
        </w:rPr>
        <w:footnoteReference w:id="13"/>
      </w:r>
      <w:r>
        <w:t xml:space="preserve"> </w:t>
      </w:r>
    </w:p>
    <w:p w14:paraId="363A02BD" w14:textId="07D7D760" w:rsidR="006A128E" w:rsidRPr="00B36A94" w:rsidRDefault="006A128E" w:rsidP="006D1F3B">
      <w:pPr>
        <w:numPr>
          <w:ilvl w:val="0"/>
          <w:numId w:val="22"/>
        </w:numPr>
        <w:spacing w:before="60" w:after="60"/>
        <w:ind w:left="714" w:hanging="357"/>
        <w:jc w:val="both"/>
        <w:rPr>
          <w:lang w:val="en"/>
        </w:rPr>
      </w:pPr>
      <w:proofErr w:type="gramStart"/>
      <w:r>
        <w:rPr>
          <w:rStyle w:val="elementdeftypeChar"/>
        </w:rPr>
        <w:t>l</w:t>
      </w:r>
      <w:r w:rsidRPr="006A128E">
        <w:rPr>
          <w:rStyle w:val="elementdeftypeChar"/>
        </w:rPr>
        <w:t>ead</w:t>
      </w:r>
      <w:proofErr w:type="gramEnd"/>
      <w:r w:rsidRPr="006A128E">
        <w:rPr>
          <w:rStyle w:val="elementdeftypeChar"/>
        </w:rPr>
        <w:t>:</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8"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w:t>
      </w:r>
      <w:proofErr w:type="gramStart"/>
      <w:r w:rsidR="00B36A94" w:rsidRPr="00B36A94">
        <w:rPr>
          <w:lang w:val="en"/>
        </w:rPr>
        <w:t>times</w:t>
      </w:r>
      <w:proofErr w:type="gramEnd"/>
      <w:r w:rsidR="00B36A94" w:rsidRPr="00B36A94">
        <w:rPr>
          <w:lang w:val="en"/>
        </w:rPr>
        <w:t xml:space="preserve"> pitch, in which S is the number of starts.</w:t>
      </w:r>
    </w:p>
    <w:p w14:paraId="551355E1"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torque</w:t>
      </w:r>
      <w:proofErr w:type="gramEnd"/>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angle</w:t>
      </w:r>
      <w:proofErr w:type="gramEnd"/>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pretension</w:t>
      </w:r>
      <w:proofErr w:type="gramEnd"/>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rPr>
          <w:ins w:id="1099" w:author="nick" w:date="2019-12-19T21:37:00Z"/>
        </w:rPr>
      </w:pPr>
      <w:ins w:id="1100" w:author="nick" w:date="2019-12-19T21:37:00Z">
        <w:r>
          <w:rPr>
            <w:rStyle w:val="elementdeftypeChar"/>
          </w:rPr>
          <w:t>thread_</w:t>
        </w:r>
        <w:r w:rsidRPr="00656253">
          <w:rPr>
            <w:rStyle w:val="elementdeftypeChar"/>
          </w:rPr>
          <w:t>static_friction</w:t>
        </w:r>
        <w:r w:rsidRPr="000B11EA">
          <w:t xml:space="preserve">: The </w:t>
        </w:r>
        <w:r>
          <w:t xml:space="preserve">static friction between </w:t>
        </w:r>
      </w:ins>
      <w:ins w:id="1101" w:author="nick" w:date="2019-12-19T21:38:00Z">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ins>
      <w:ins w:id="1102" w:author="nick" w:date="2019-12-19T21:37:00Z">
        <w:r w:rsidRPr="000B11EA">
          <w:t xml:space="preserve">. </w:t>
        </w:r>
      </w:ins>
    </w:p>
    <w:p w14:paraId="509E328A" w14:textId="2D0F0036" w:rsidR="002D676D" w:rsidRDefault="002D676D" w:rsidP="002D676D">
      <w:pPr>
        <w:numPr>
          <w:ilvl w:val="0"/>
          <w:numId w:val="22"/>
        </w:numPr>
        <w:spacing w:before="60" w:after="60"/>
        <w:ind w:left="714" w:hanging="357"/>
        <w:jc w:val="both"/>
        <w:rPr>
          <w:ins w:id="1103" w:author="nick" w:date="2019-12-19T21:37:00Z"/>
        </w:rPr>
      </w:pPr>
      <w:ins w:id="1104" w:author="nick" w:date="2019-12-19T21:37:00Z">
        <w:r>
          <w:rPr>
            <w:rStyle w:val="elementdeftypeChar"/>
          </w:rPr>
          <w:t>thread_</w:t>
        </w:r>
        <w:r w:rsidRPr="00656253">
          <w:rPr>
            <w:rStyle w:val="elementdeftypeChar"/>
          </w:rPr>
          <w:t>kinetic_friction</w:t>
        </w:r>
        <w:r w:rsidRPr="000B11EA">
          <w:t xml:space="preserve">: The </w:t>
        </w:r>
        <w:r>
          <w:t xml:space="preserve">kinetic friction between </w:t>
        </w:r>
      </w:ins>
      <w:ins w:id="1105" w:author="nick" w:date="2019-12-19T21:39:00Z">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ins>
      <w:ins w:id="1106" w:author="nick" w:date="2019-12-19T21:37:00Z">
        <w:r w:rsidRPr="000B11EA">
          <w:t xml:space="preserve">. </w:t>
        </w:r>
      </w:ins>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w:t>
      </w:r>
      <w:proofErr w:type="gramStart"/>
      <w:r>
        <w:t>DIN, …)</w:t>
      </w:r>
      <w:proofErr w:type="gramEnd"/>
      <w:r>
        <w:t xml:space="preserve">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rsidDel="00D15DA6" w14:paraId="324824AD" w14:textId="4ACE34EE" w:rsidTr="00E7538E">
        <w:trPr>
          <w:jc w:val="center"/>
          <w:del w:id="1107" w:author="nick" w:date="2019-12-19T22:05:00Z"/>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9D88A01" w:rsidR="00495B2D" w:rsidDel="00D15DA6" w:rsidRDefault="00495B2D" w:rsidP="0088515B">
            <w:pPr>
              <w:suppressAutoHyphens/>
              <w:rPr>
                <w:del w:id="1108" w:author="nick" w:date="2019-12-19T22:05:00Z"/>
                <w:sz w:val="20"/>
                <w:szCs w:val="20"/>
              </w:rPr>
            </w:pPr>
            <w:del w:id="1109" w:author="nick" w:date="2019-12-19T22:05:00Z">
              <w:r w:rsidDel="00D15DA6">
                <w:rPr>
                  <w:sz w:val="20"/>
                  <w:szCs w:val="20"/>
                </w:rPr>
                <w:delText>contact_list</w:delText>
              </w:r>
            </w:del>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033332FE" w:rsidR="00495B2D" w:rsidDel="00D15DA6" w:rsidRDefault="00495B2D" w:rsidP="0088515B">
            <w:pPr>
              <w:suppressAutoHyphens/>
              <w:rPr>
                <w:del w:id="1110" w:author="nick" w:date="2019-12-19T22:05:00Z"/>
                <w:sz w:val="20"/>
                <w:szCs w:val="20"/>
              </w:rPr>
            </w:pPr>
            <w:del w:id="1111" w:author="nick" w:date="2019-12-19T22:05:00Z">
              <w:r w:rsidDel="00D15DA6">
                <w:rPr>
                  <w:sz w:val="20"/>
                  <w:szCs w:val="20"/>
                </w:rPr>
                <w:delText>1</w:delText>
              </w:r>
            </w:del>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5E37D9AB" w:rsidR="00495B2D" w:rsidRPr="002D0B90" w:rsidDel="00D15DA6" w:rsidRDefault="00495B2D" w:rsidP="0088515B">
            <w:pPr>
              <w:suppressAutoHyphens/>
              <w:rPr>
                <w:del w:id="1112" w:author="nick" w:date="2019-12-19T22:05:00Z"/>
                <w:sz w:val="20"/>
                <w:szCs w:val="20"/>
              </w:rPr>
            </w:pPr>
            <w:del w:id="1113" w:author="nick" w:date="2019-12-19T22:05:00Z">
              <w:r w:rsidRPr="002D0B90" w:rsidDel="00D15DA6">
                <w:rPr>
                  <w:sz w:val="20"/>
                  <w:szCs w:val="20"/>
                </w:rPr>
                <w:delText>Optional</w:delText>
              </w:r>
            </w:del>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1FA65316" w:rsidR="00495B2D" w:rsidRPr="002D0B90" w:rsidDel="00D15DA6" w:rsidRDefault="00495B2D" w:rsidP="0088515B">
            <w:pPr>
              <w:keepNext/>
              <w:suppressAutoHyphens/>
              <w:rPr>
                <w:del w:id="1114" w:author="nick" w:date="2019-12-19T22:05:00Z"/>
                <w:sz w:val="20"/>
                <w:szCs w:val="20"/>
              </w:rPr>
            </w:pPr>
            <w:del w:id="1115" w:author="nick" w:date="2019-12-19T22:05:00Z">
              <w:r w:rsidRPr="002D0B90" w:rsidDel="00D15DA6">
                <w:rPr>
                  <w:sz w:val="20"/>
                  <w:szCs w:val="20"/>
                </w:rPr>
                <w:delText>-</w:delText>
              </w:r>
            </w:del>
          </w:p>
        </w:tc>
      </w:tr>
    </w:tbl>
    <w:p w14:paraId="14B3DB24" w14:textId="3D7304D6" w:rsidR="002E60CB" w:rsidRDefault="002E60CB" w:rsidP="00E7538E">
      <w:pPr>
        <w:pStyle w:val="Caption"/>
        <w:spacing w:before="120"/>
      </w:pPr>
      <w:bookmarkStart w:id="1116" w:name="_Toc3566459"/>
      <w:bookmarkStart w:id="1117" w:name="_Toc26921302"/>
      <w:r>
        <w:t xml:space="preserve">Table </w:t>
      </w:r>
      <w:r w:rsidR="00D43112">
        <w:fldChar w:fldCharType="begin"/>
      </w:r>
      <w:r w:rsidR="00D43112">
        <w:instrText xml:space="preserve"> SEQ Table \* ARABIC </w:instrText>
      </w:r>
      <w:r w:rsidR="00D43112">
        <w:fldChar w:fldCharType="separate"/>
      </w:r>
      <w:r w:rsidR="00020F25">
        <w:rPr>
          <w:noProof/>
        </w:rPr>
        <w:t>52</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16"/>
      <w:bookmarkEnd w:id="1117"/>
      <w:r>
        <w:t xml:space="preserve"> </w:t>
      </w:r>
    </w:p>
    <w:p w14:paraId="52EAA2D5" w14:textId="4788AA24" w:rsidR="002E60CB" w:rsidRPr="00530AB5" w:rsidRDefault="002E60CB" w:rsidP="002E60CB">
      <w:pPr>
        <w:pStyle w:val="Heading5"/>
        <w:keepNext/>
        <w:spacing w:before="120" w:after="120"/>
        <w:rPr>
          <w:kern w:val="22"/>
        </w:rPr>
      </w:pPr>
      <w:r w:rsidRPr="00530AB5">
        <w:rPr>
          <w:kern w:val="22"/>
        </w:rPr>
        <w:t xml:space="preserve">Element </w:t>
      </w:r>
      <w:r w:rsidR="00194316">
        <w:rPr>
          <w:kern w:val="22"/>
        </w:rPr>
        <w:t>"</w:t>
      </w:r>
      <w:r w:rsidRPr="00530AB5">
        <w:rPr>
          <w:kern w:val="22"/>
          <w:lang w:val="en-GB"/>
        </w:rPr>
        <w:t>normal_</w:t>
      </w:r>
      <w:r w:rsidRPr="00530AB5">
        <w:rPr>
          <w:kern w:val="22"/>
        </w:rPr>
        <w:t>direction</w:t>
      </w:r>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47376FBA"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020F25">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58D74FBE" w:rsidR="002E60CB" w:rsidDel="00D15DA6" w:rsidRDefault="002E60CB" w:rsidP="00E7538E">
      <w:pPr>
        <w:jc w:val="both"/>
        <w:rPr>
          <w:del w:id="1118" w:author="nick" w:date="2019-12-19T22:05:00Z"/>
        </w:rPr>
      </w:pPr>
      <w:bookmarkStart w:id="1119" w:name="_GoBack"/>
      <w:bookmarkEnd w:id="1119"/>
      <w:del w:id="1120" w:author="nick" w:date="2019-12-19T22:05:00Z">
        <w:r w:rsidDel="00D15DA6">
          <w:delText xml:space="preserve">The nested element </w:delText>
        </w:r>
        <w:r w:rsidDel="00D15DA6">
          <w:rPr>
            <w:rFonts w:ascii="Courier New" w:hAnsi="Courier New" w:cs="Courier New"/>
            <w:b/>
            <w:bCs/>
            <w:i/>
            <w:sz w:val="18"/>
            <w:szCs w:val="18"/>
          </w:rPr>
          <w:delText>&lt;contact_list&gt;</w:delText>
        </w:r>
        <w:r w:rsidDel="00D15DA6">
          <w:delText xml:space="preserve"> is described in section </w:delText>
        </w:r>
        <w:r w:rsidR="00015510" w:rsidDel="00D15DA6">
          <w:fldChar w:fldCharType="begin"/>
        </w:r>
        <w:r w:rsidR="00015510" w:rsidDel="00D15DA6">
          <w:delInstrText xml:space="preserve"> REF _Ref414841585 \r \h </w:delInstrText>
        </w:r>
        <w:r w:rsidR="00E7538E" w:rsidDel="00D15DA6">
          <w:delInstrText xml:space="preserve"> \* MERGEFORMAT </w:delInstrText>
        </w:r>
        <w:r w:rsidR="00015510" w:rsidDel="00D15DA6">
          <w:fldChar w:fldCharType="separate"/>
        </w:r>
        <w:r w:rsidR="00020F25" w:rsidDel="00D15DA6">
          <w:delText>5.3.2.1</w:delText>
        </w:r>
        <w:r w:rsidR="00015510" w:rsidDel="00D15DA6">
          <w:fldChar w:fldCharType="end"/>
        </w:r>
        <w:r w:rsidDel="00D15DA6">
          <w:delText xml:space="preserve">. </w:delText>
        </w:r>
      </w:del>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Heading3"/>
      </w:pPr>
      <w:bookmarkStart w:id="1121" w:name="_Toc428279528"/>
      <w:bookmarkStart w:id="1122" w:name="_Toc428456266"/>
      <w:bookmarkStart w:id="1123" w:name="_Toc428537229"/>
      <w:bookmarkStart w:id="1124" w:name="_Toc428969548"/>
      <w:bookmarkStart w:id="1125" w:name="_Toc429052939"/>
      <w:bookmarkStart w:id="1126" w:name="_Toc413359594"/>
      <w:bookmarkStart w:id="1127" w:name="_Toc3556986"/>
      <w:bookmarkStart w:id="1128" w:name="_Toc26921076"/>
      <w:bookmarkEnd w:id="1121"/>
      <w:bookmarkEnd w:id="1122"/>
      <w:bookmarkEnd w:id="1123"/>
      <w:bookmarkEnd w:id="1124"/>
      <w:bookmarkEnd w:id="1125"/>
      <w:r>
        <w:t>Washer</w:t>
      </w:r>
      <w:bookmarkEnd w:id="1126"/>
      <w:bookmarkEnd w:id="1127"/>
      <w:bookmarkEnd w:id="1128"/>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623A653B" w:rsidR="002E60CB" w:rsidRDefault="002E60CB" w:rsidP="00E7538E">
      <w:pPr>
        <w:pStyle w:val="Caption"/>
        <w:spacing w:before="120"/>
      </w:pPr>
      <w:bookmarkStart w:id="1129" w:name="_Toc3566460"/>
      <w:bookmarkStart w:id="1130" w:name="_Toc26921303"/>
      <w:r>
        <w:t xml:space="preserve">Table </w:t>
      </w:r>
      <w:r w:rsidR="00D43112">
        <w:fldChar w:fldCharType="begin"/>
      </w:r>
      <w:r w:rsidR="00D43112">
        <w:instrText xml:space="preserve"> SEQ Table \* ARABIC </w:instrText>
      </w:r>
      <w:r w:rsidR="00D43112">
        <w:fldChar w:fldCharType="separate"/>
      </w:r>
      <w:r w:rsidR="00020F25">
        <w:rPr>
          <w:noProof/>
        </w:rPr>
        <w:t>53</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29"/>
      <w:bookmarkEnd w:id="1130"/>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proofErr w:type="gramStart"/>
      <w:r w:rsidRPr="00B142AC">
        <w:rPr>
          <w:rStyle w:val="elementdeftypeChar"/>
        </w:rPr>
        <w:t>attached</w:t>
      </w:r>
      <w:proofErr w:type="gramEnd"/>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Heading3"/>
      </w:pPr>
      <w:bookmarkStart w:id="1131" w:name="_Toc428456268"/>
      <w:bookmarkStart w:id="1132" w:name="_Toc428537231"/>
      <w:bookmarkStart w:id="1133" w:name="_Toc428969550"/>
      <w:bookmarkStart w:id="1134" w:name="_Toc429052941"/>
      <w:bookmarkStart w:id="1135" w:name="_Toc413359595"/>
      <w:bookmarkStart w:id="1136" w:name="_Toc3556987"/>
      <w:bookmarkStart w:id="1137" w:name="_Toc26921077"/>
      <w:bookmarkEnd w:id="1131"/>
      <w:bookmarkEnd w:id="1132"/>
      <w:bookmarkEnd w:id="1133"/>
      <w:bookmarkEnd w:id="1134"/>
      <w:r>
        <w:t>Nut</w:t>
      </w:r>
      <w:bookmarkEnd w:id="1135"/>
      <w:bookmarkEnd w:id="1136"/>
      <w:bookmarkEnd w:id="1137"/>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6EA99D32" w:rsidR="002E60CB" w:rsidRDefault="002E60CB" w:rsidP="00E7538E">
      <w:pPr>
        <w:pStyle w:val="Caption"/>
        <w:spacing w:before="120"/>
        <w:rPr>
          <w:rStyle w:val="elementdeftypeChar"/>
          <w:b/>
        </w:rPr>
      </w:pPr>
      <w:bookmarkStart w:id="1138" w:name="_Toc3566461"/>
      <w:bookmarkStart w:id="1139" w:name="_Toc26921304"/>
      <w:r w:rsidRPr="009158D1">
        <w:t xml:space="preserve">Table </w:t>
      </w:r>
      <w:r w:rsidR="00D43112">
        <w:fldChar w:fldCharType="begin"/>
      </w:r>
      <w:r w:rsidR="00D43112">
        <w:instrText xml:space="preserve"> SEQ Table \* ARABIC </w:instrText>
      </w:r>
      <w:r w:rsidR="00D43112">
        <w:fldChar w:fldCharType="separate"/>
      </w:r>
      <w:r w:rsidR="00020F25">
        <w:rPr>
          <w:noProof/>
        </w:rPr>
        <w:t>54</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38"/>
      <w:bookmarkEnd w:id="1139"/>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proofErr w:type="gramStart"/>
      <w:r w:rsidRPr="00B142AC">
        <w:rPr>
          <w:rStyle w:val="elementdeftypeChar"/>
        </w:rPr>
        <w:t>height</w:t>
      </w:r>
      <w:proofErr w:type="gramEnd"/>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torque</w:t>
      </w:r>
      <w:proofErr w:type="gramEnd"/>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angle</w:t>
      </w:r>
      <w:proofErr w:type="gramEnd"/>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3859554C" w:rsidR="002E60CB" w:rsidRDefault="002E60CB" w:rsidP="00B36A94">
      <w:pPr>
        <w:numPr>
          <w:ilvl w:val="0"/>
          <w:numId w:val="22"/>
        </w:numPr>
        <w:spacing w:before="60" w:after="60"/>
        <w:ind w:left="714" w:hanging="357"/>
        <w:jc w:val="both"/>
      </w:pPr>
      <w:r w:rsidRPr="00B142AC">
        <w:rPr>
          <w:rStyle w:val="elementdeftypeChar"/>
        </w:rPr>
        <w:lastRenderedPageBreak/>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020F25">
        <w:t>5.3.1.1</w:t>
      </w:r>
      <w:r w:rsidR="00EE3359">
        <w:fldChar w:fldCharType="end"/>
      </w:r>
      <w:r>
        <w:t xml:space="preserve">). If attribute is missing, nut is not clipped. Nut and clip share a common part code, i. e. they are regarded to be one single part. </w:t>
      </w:r>
    </w:p>
    <w:p w14:paraId="044652E7" w14:textId="27694443"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020F25">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 xml:space="preserve">Frequently, it may be convenient to use the nut norm (according to ISO, EN, BSW, </w:t>
      </w:r>
      <w:proofErr w:type="gramStart"/>
      <w:r>
        <w:t>DIN, …)</w:t>
      </w:r>
      <w:proofErr w:type="gramEnd"/>
      <w:r>
        <w:t xml:space="preserve">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31F29FA2" w:rsidR="002E60CB" w:rsidRDefault="002E60CB" w:rsidP="00E7538E">
      <w:pPr>
        <w:pStyle w:val="Caption"/>
        <w:spacing w:before="120"/>
      </w:pPr>
      <w:bookmarkStart w:id="1140" w:name="_Toc3566462"/>
      <w:bookmarkStart w:id="1141" w:name="_Toc26921305"/>
      <w:r w:rsidRPr="009158D1">
        <w:t xml:space="preserve">Table </w:t>
      </w:r>
      <w:r w:rsidR="00D43112">
        <w:fldChar w:fldCharType="begin"/>
      </w:r>
      <w:r w:rsidR="00D43112">
        <w:instrText xml:space="preserve"> SEQ Table \* ARABIC </w:instrText>
      </w:r>
      <w:r w:rsidR="00D43112">
        <w:fldChar w:fldCharType="separate"/>
      </w:r>
      <w:r w:rsidR="00020F25">
        <w:rPr>
          <w:noProof/>
        </w:rPr>
        <w:t>55</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40"/>
      <w:bookmarkEnd w:id="1141"/>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Heading3"/>
      </w:pPr>
      <w:bookmarkStart w:id="1142" w:name="_Toc428456270"/>
      <w:bookmarkStart w:id="1143" w:name="_Toc428537233"/>
      <w:bookmarkStart w:id="1144" w:name="_Toc428969552"/>
      <w:bookmarkStart w:id="1145" w:name="_Toc429052943"/>
      <w:bookmarkStart w:id="1146" w:name="_Toc413359596"/>
      <w:bookmarkStart w:id="1147" w:name="_Toc3556988"/>
      <w:bookmarkStart w:id="1148" w:name="_Toc26921078"/>
      <w:bookmarkStart w:id="1149" w:name="_Ref401160443"/>
      <w:bookmarkStart w:id="1150" w:name="_Ref401160449"/>
      <w:bookmarkStart w:id="1151" w:name="_Ref401160453"/>
      <w:bookmarkEnd w:id="1142"/>
      <w:bookmarkEnd w:id="1143"/>
      <w:bookmarkEnd w:id="1144"/>
      <w:bookmarkEnd w:id="1145"/>
      <w:r w:rsidRPr="00226A3F">
        <w:t>Bolt</w:t>
      </w:r>
      <w:bookmarkEnd w:id="1146"/>
      <w:bookmarkEnd w:id="1147"/>
      <w:bookmarkEnd w:id="1148"/>
      <w:r w:rsidRPr="00226A3F">
        <w:t xml:space="preserve"> </w:t>
      </w:r>
      <w:bookmarkEnd w:id="1149"/>
      <w:bookmarkEnd w:id="1150"/>
      <w:bookmarkEnd w:id="1151"/>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bolt</w:t>
      </w:r>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4D56A519" w:rsidR="002E60CB" w:rsidRDefault="002E60CB" w:rsidP="002474EA">
      <w:pPr>
        <w:pStyle w:val="Caption"/>
        <w:spacing w:before="120"/>
      </w:pPr>
      <w:bookmarkStart w:id="1152" w:name="_Toc3566463"/>
      <w:bookmarkStart w:id="1153" w:name="_Toc26921306"/>
      <w:r>
        <w:t xml:space="preserve">Table </w:t>
      </w:r>
      <w:r w:rsidR="00D43112">
        <w:fldChar w:fldCharType="begin"/>
      </w:r>
      <w:r w:rsidR="00D43112">
        <w:instrText xml:space="preserve"> SEQ Table \* ARABIC </w:instrText>
      </w:r>
      <w:r w:rsidR="00D43112">
        <w:fldChar w:fldCharType="separate"/>
      </w:r>
      <w:r w:rsidR="00020F25">
        <w:rPr>
          <w:noProof/>
        </w:rPr>
        <w:t>56</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52"/>
      <w:bookmarkEnd w:id="1153"/>
    </w:p>
    <w:p w14:paraId="3F7844A9" w14:textId="35A5319E"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020F25">
        <w:t>5.3.1.1</w:t>
      </w:r>
      <w:r w:rsidR="00E749B2">
        <w:fldChar w:fldCharType="end"/>
      </w:r>
      <w:r>
        <w:t xml:space="preserve">). If attribute is missing, bolt is not clipped. Bolt and clip share a common part code, i.e. they are regarded to be one single part. </w:t>
      </w:r>
    </w:p>
    <w:p w14:paraId="03EEE270" w14:textId="06CC93C2"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020F25">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6EAEE5F3" w:rsidR="002E60CB" w:rsidRDefault="002E60CB" w:rsidP="002474EA">
      <w:pPr>
        <w:pStyle w:val="Caption"/>
        <w:spacing w:before="120"/>
      </w:pPr>
      <w:bookmarkStart w:id="1154" w:name="_Toc3566464"/>
      <w:bookmarkStart w:id="1155" w:name="_Toc26921307"/>
      <w:r>
        <w:lastRenderedPageBreak/>
        <w:t xml:space="preserve">Table </w:t>
      </w:r>
      <w:r w:rsidR="00D43112">
        <w:fldChar w:fldCharType="begin"/>
      </w:r>
      <w:r w:rsidR="00D43112">
        <w:instrText xml:space="preserve"> SEQ Table \* ARABIC </w:instrText>
      </w:r>
      <w:r w:rsidR="00D43112">
        <w:fldChar w:fldCharType="separate"/>
      </w:r>
      <w:r w:rsidR="00020F25">
        <w:rPr>
          <w:noProof/>
        </w:rPr>
        <w:t>57</w:t>
      </w:r>
      <w:r w:rsidR="00D43112">
        <w:fldChar w:fldCharType="end"/>
      </w:r>
      <w:r>
        <w:t xml:space="preserve">: </w:t>
      </w:r>
      <w:r w:rsidRPr="005C6CF1">
        <w:t>Nested elements of element</w:t>
      </w:r>
      <w:r>
        <w:t xml:space="preserve"> </w:t>
      </w:r>
      <w:r w:rsidRPr="002474EA">
        <w:rPr>
          <w:rStyle w:val="elementdeftypeChar"/>
          <w:b/>
        </w:rPr>
        <w:t>&lt;bolt/&gt;</w:t>
      </w:r>
      <w:bookmarkEnd w:id="1154"/>
      <w:bookmarkEnd w:id="1155"/>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&lt;thre</w:t>
      </w:r>
      <w:r w:rsidR="009E6F09">
        <w:t>aded_connection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r w:rsidR="002474EA">
        <w:t>head_diameter=</w:t>
      </w:r>
      <w:r w:rsidR="00194316">
        <w:t>"</w:t>
      </w:r>
      <w:r w:rsidR="002474EA">
        <w:t>16.</w:t>
      </w:r>
      <w:r w:rsidR="004C35F4">
        <w:t>0</w:t>
      </w:r>
      <w:r w:rsidR="00194316">
        <w:t>"</w:t>
      </w:r>
      <w:r w:rsidR="002474EA">
        <w:t xml:space="preserve"> head_height=</w:t>
      </w:r>
      <w:r w:rsidR="00194316">
        <w:t>"</w:t>
      </w:r>
      <w:r w:rsidR="002474EA">
        <w:t>5</w:t>
      </w:r>
      <w:r w:rsidR="00194316">
        <w:t>"</w:t>
      </w:r>
      <w:r w:rsidR="002474EA">
        <w:t xml:space="preserve"> sink_size=</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gramStart"/>
      <w:r w:rsidR="002474EA" w:rsidRPr="0033379A">
        <w:rPr>
          <w:lang w:val="fr-FR"/>
        </w:rPr>
        <w:t>normal_direc</w:t>
      </w:r>
      <w:r w:rsidR="00C02B23" w:rsidRPr="0033379A">
        <w:rPr>
          <w:lang w:val="fr-FR"/>
        </w:rPr>
        <w:t>tion</w:t>
      </w:r>
      <w:proofErr w:type="gram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&lt;bolt&gt;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height=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&lt;washer outer_diameter=</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&lt;washer outer_diameter=</w:t>
      </w:r>
      <w:r w:rsidR="00194316">
        <w:t>"</w:t>
      </w:r>
      <w:r w:rsidR="002474EA">
        <w:t>20</w:t>
      </w:r>
      <w:r w:rsidR="00194316">
        <w:t>"</w:t>
      </w:r>
      <w:r w:rsidR="002474EA">
        <w:t>&gt;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w:t>
      </w:r>
      <w:proofErr w:type="gramStart"/>
      <w:r>
        <w:t>appdata</w:t>
      </w:r>
      <w:proofErr w:type="gramEnd"/>
      <w:r>
        <w:t>&gt;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&lt;threaded_connection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head_diameter=</w:t>
      </w:r>
      <w:r w:rsidR="00194316">
        <w:t>"</w:t>
      </w:r>
      <w:r>
        <w:t>16</w:t>
      </w:r>
      <w:r w:rsidR="004C35F4">
        <w:t>.0</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part_code=</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proofErr w:type="gramStart"/>
      <w:r w:rsidRPr="004F5A65">
        <w:rPr>
          <w:color w:val="FF0000"/>
        </w:rPr>
        <w:t>&lt;!--</w:t>
      </w:r>
      <w:proofErr w:type="gramEnd"/>
      <w:r w:rsidRPr="004F5A65">
        <w:rPr>
          <w:color w:val="FF0000"/>
        </w:rPr>
        <w:t xml:space="preserve"> Washer next to head --&gt;</w:t>
      </w:r>
    </w:p>
    <w:p w14:paraId="44F99DB2" w14:textId="5E8B04A8" w:rsidR="002E60CB" w:rsidRDefault="002E60CB" w:rsidP="002E60CB">
      <w:pPr>
        <w:pStyle w:val="XMLCode"/>
        <w:keepNext/>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part_code=</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&lt;bolt fixed_to=</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static_friction=</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outer_diameter=</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w:t>
      </w:r>
      <w:proofErr w:type="gramStart"/>
      <w:r>
        <w:t>appdata</w:t>
      </w:r>
      <w:proofErr w:type="gramEnd"/>
      <w:r>
        <w:t>&gt;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&lt;threaded_connection length=</w:t>
      </w:r>
      <w:r w:rsidR="00194316">
        <w:t>"</w:t>
      </w:r>
      <w:r>
        <w:t>50</w:t>
      </w:r>
      <w:r w:rsidR="00194316">
        <w:t>"</w:t>
      </w:r>
      <w:r>
        <w:t xml:space="preserve"> diameter=</w:t>
      </w:r>
      <w:r w:rsidR="00194316">
        <w:t>"</w:t>
      </w:r>
      <w:r>
        <w:t>10</w:t>
      </w:r>
      <w:r w:rsidR="00194316">
        <w:t>"</w:t>
      </w:r>
      <w:r>
        <w:t xml:space="preserve"> </w:t>
      </w:r>
      <w:r>
        <w:br/>
        <w:t xml:space="preserve">         head_diameter=</w:t>
      </w:r>
      <w:r w:rsidR="00194316">
        <w:t>"</w:t>
      </w:r>
      <w:r>
        <w:t>16</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part_code=</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w:t>
      </w:r>
      <w:proofErr w:type="gramStart"/>
      <w:r w:rsidRPr="004F5A65">
        <w:rPr>
          <w:color w:val="0070C0"/>
        </w:rPr>
        <w:t>bolt</w:t>
      </w:r>
      <w:proofErr w:type="gramEnd"/>
      <w:r w:rsidRPr="004F5A65">
        <w:rPr>
          <w:color w:val="0070C0"/>
        </w:rPr>
        <w: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w:t>
      </w:r>
      <w:r w:rsidR="007E3DBF">
        <w:rPr>
          <w:color w:val="0070C0"/>
        </w:rPr>
        <w:t>c_friction=</w:t>
      </w:r>
      <w:r w:rsidR="00194316">
        <w:rPr>
          <w:color w:val="0070C0"/>
        </w:rPr>
        <w:t>"</w:t>
      </w:r>
      <w:r w:rsidR="007E3DBF">
        <w:rPr>
          <w:color w:val="0070C0"/>
        </w:rPr>
        <w:t>0.8</w:t>
      </w:r>
      <w:r w:rsidR="00194316">
        <w:rPr>
          <w:color w:val="0070C0"/>
        </w:rPr>
        <w:t>"</w:t>
      </w:r>
      <w:r w:rsidR="007E3DBF">
        <w:rPr>
          <w:color w:val="0070C0"/>
        </w:rPr>
        <w:t xml:space="preserve"> clipped_to=</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w:t>
      </w:r>
      <w:proofErr w:type="gramStart"/>
      <w:r>
        <w:t>appdata</w:t>
      </w:r>
      <w:proofErr w:type="gramEnd"/>
      <w:r>
        <w:t>&gt;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proofErr w:type="gramStart"/>
      <w:r w:rsidRPr="00927F2D">
        <w:t>&lt;?</w:t>
      </w:r>
      <w:r w:rsidRPr="00DB0BEF">
        <w:rPr>
          <w:color w:val="0000FF"/>
        </w:rPr>
        <w:t>xml</w:t>
      </w:r>
      <w:proofErr w:type="gramEnd"/>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r w:rsidRPr="00DB0BEF">
        <w:t>xsi</w:t>
      </w:r>
      <w:proofErr w:type="gramStart"/>
      <w:r w:rsidRPr="00DB0BEF">
        <w:t>:noNamespaceSchemaLocation</w:t>
      </w:r>
      <w:proofErr w:type="gram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4C92C50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gramStart"/>
      <w:r w:rsidRPr="00DB0BEF">
        <w:rPr>
          <w:color w:val="0000FF"/>
        </w:rPr>
        <w:t>version</w:t>
      </w:r>
      <w:proofErr w:type="gramEnd"/>
      <w:r w:rsidRPr="00DB0BEF">
        <w:rPr>
          <w:color w:val="0000FF"/>
        </w:rPr>
        <w:t>&gt;</w:t>
      </w:r>
      <w:r w:rsidRPr="00DB0BEF">
        <w:rPr>
          <w:b/>
          <w:bCs/>
          <w:color w:val="000000"/>
        </w:rPr>
        <w:t xml:space="preserve"> </w:t>
      </w:r>
      <w:r w:rsidR="009A3F31">
        <w:t>3</w:t>
      </w:r>
      <w:r w:rsidR="009A3F31" w:rsidRPr="00BA120B">
        <w:t>.0.</w:t>
      </w:r>
      <w:r w:rsidR="009A3F31">
        <w:t>1</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&lt;connection_list&gt;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w:t>
      </w:r>
      <w:proofErr w:type="gramStart"/>
      <w:r w:rsidRPr="00E019D4">
        <w:rPr>
          <w:color w:val="008000"/>
          <w:u w:val="single"/>
        </w:rPr>
        <w:t>!--</w:t>
      </w:r>
      <w:proofErr w:type="gramEnd"/>
      <w:r w:rsidRPr="00E019D4">
        <w:rPr>
          <w:color w:val="008000"/>
          <w:u w:val="single"/>
        </w:rPr>
        <w:t xml:space="preserve">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0CE15FBD" w:rsidR="00176129" w:rsidRDefault="00F76553" w:rsidP="006521D4">
      <w:pPr>
        <w:pStyle w:val="XMLCode"/>
        <w:keepLines/>
        <w:rPr>
          <w:ins w:id="1156" w:author="nick" w:date="2019-12-19T21:41:00Z"/>
          <w:b/>
          <w:bCs/>
          <w:color w:val="8000FF"/>
        </w:rPr>
      </w:pPr>
      <w:r>
        <w:rPr>
          <w:b/>
          <w:bCs/>
          <w:color w:val="000000"/>
        </w:rPr>
        <w:t xml:space="preserve">        </w:t>
      </w:r>
      <w:r w:rsidRPr="00DB0BEF">
        <w:rPr>
          <w:b/>
          <w:bCs/>
          <w:color w:val="000000"/>
        </w:rPr>
        <w:t xml:space="preserve"> </w:t>
      </w:r>
      <w:r>
        <w:rPr>
          <w:b/>
          <w:bCs/>
          <w:color w:val="000000"/>
        </w:rPr>
        <w:t xml:space="preserve">   </w:t>
      </w:r>
      <w:proofErr w:type="gramStart"/>
      <w:r w:rsidRPr="00DB0BEF">
        <w:rPr>
          <w:color w:val="008000"/>
        </w:rPr>
        <w:t>&lt;!--</w:t>
      </w:r>
      <w:proofErr w:type="gramEnd"/>
      <w:r w:rsidRPr="00DB0BEF">
        <w:rPr>
          <w:color w:val="008000"/>
        </w:rPr>
        <w:t xml:space="preserve"> Friction </w:t>
      </w:r>
      <w:del w:id="1157" w:author="nick" w:date="2019-12-19T21:42:00Z">
        <w:r w:rsidDel="00176129">
          <w:rPr>
            <w:color w:val="008000"/>
          </w:rPr>
          <w:delText xml:space="preserve">is </w:delText>
        </w:r>
      </w:del>
      <w:ins w:id="1158" w:author="nick" w:date="2019-12-19T21:42:00Z">
        <w:r w:rsidR="00176129">
          <w:rPr>
            <w:color w:val="008000"/>
          </w:rPr>
          <w:t xml:space="preserve">between </w:t>
        </w:r>
      </w:ins>
      <w:r w:rsidR="00194316">
        <w:rPr>
          <w:color w:val="008000"/>
        </w:rPr>
        <w:t>"</w:t>
      </w:r>
      <w:r w:rsidRPr="00DB0BEF">
        <w:rPr>
          <w:color w:val="008000"/>
        </w:rPr>
        <w:t>head to washer</w:t>
      </w:r>
      <w:r w:rsidR="00194316">
        <w:rPr>
          <w:color w:val="008000"/>
        </w:rPr>
        <w:t>"</w:t>
      </w:r>
      <w:ins w:id="1159" w:author="nick" w:date="2019-12-19T21:42:00Z">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ins>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r>
        <w:rPr>
          <w:color w:val="000000"/>
        </w:rPr>
        <w:t>thread_</w:t>
      </w:r>
      <w:r w:rsidRPr="00DB0BEF">
        <w:t>length</w:t>
      </w:r>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r>
        <w:t>head_height</w:t>
      </w:r>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r>
        <w:t>head_type</w:t>
      </w:r>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ins w:id="1160" w:author="nick" w:date="2019-12-19T21:41:00Z">
        <w:r>
          <w:rPr>
            <w:color w:val="008000"/>
          </w:rPr>
          <w:t xml:space="preserve">              thread_static_friction="0.6"</w:t>
        </w:r>
      </w:ins>
      <w:r w:rsidR="00F76553">
        <w:rPr>
          <w:b/>
          <w:bCs/>
          <w:color w:val="8000FF"/>
        </w:rPr>
        <w:br/>
      </w:r>
      <w:r w:rsidR="00F76553" w:rsidRPr="002F587A">
        <w:t xml:space="preserve">               </w:t>
      </w:r>
      <w:r w:rsidR="00F76553">
        <w:t>strength_property_class</w:t>
      </w:r>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r w:rsidR="00F76553">
        <w:t>part_code</w:t>
      </w:r>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&lt;normal_direction</w:t>
      </w:r>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r>
        <w:t>inn</w:t>
      </w:r>
      <w:r w:rsidRPr="00DB0BEF">
        <w:t>er_diameter</w:t>
      </w:r>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part_code</w:t>
      </w:r>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gramStart"/>
      <w:r w:rsidRPr="00DB0BEF">
        <w:rPr>
          <w:color w:val="0000FF"/>
        </w:rPr>
        <w:t>bolt</w:t>
      </w:r>
      <w:proofErr w:type="gramEnd"/>
      <w:r w:rsidRPr="00DB0BEF">
        <w:rPr>
          <w:color w:val="0000FF"/>
        </w:rPr>
        <w:t>&gt;</w:t>
      </w:r>
    </w:p>
    <w:p w14:paraId="7044B171"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r>
        <w:t>clipped_to</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r w:rsidRPr="00DB0BEF">
        <w:t>static_friction</w:t>
      </w:r>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2BDCC8A6" w14:textId="20A485C7" w:rsidR="00F76553" w:rsidRPr="00DB0BEF" w:rsidDel="00176129" w:rsidRDefault="00F76553" w:rsidP="006521D4">
      <w:pPr>
        <w:pStyle w:val="XMLCode"/>
        <w:keepLines/>
        <w:rPr>
          <w:del w:id="1161" w:author="nick" w:date="2019-12-19T21:42:00Z"/>
          <w:b/>
          <w:bCs/>
          <w:color w:val="000000"/>
        </w:rPr>
      </w:pPr>
      <w:del w:id="1162" w:author="nick" w:date="2019-12-19T21:42:00Z">
        <w:r w:rsidDel="00176129">
          <w:rPr>
            <w:b/>
            <w:bCs/>
            <w:color w:val="000000"/>
          </w:rPr>
          <w:delText xml:space="preserve">               </w:delText>
        </w:r>
        <w:r w:rsidRPr="00DB0BEF" w:rsidDel="00176129">
          <w:rPr>
            <w:color w:val="0000FF"/>
          </w:rPr>
          <w:delText>&lt;contact_list&gt;</w:delText>
        </w:r>
      </w:del>
    </w:p>
    <w:p w14:paraId="500A44FF" w14:textId="55AB4E1E" w:rsidR="00F76553" w:rsidRPr="00DB0BEF" w:rsidDel="00176129" w:rsidRDefault="00F76553" w:rsidP="006521D4">
      <w:pPr>
        <w:pStyle w:val="XMLCode"/>
        <w:keepLines/>
        <w:rPr>
          <w:del w:id="1163" w:author="nick" w:date="2019-12-19T21:42:00Z"/>
          <w:b/>
          <w:bCs/>
          <w:color w:val="000000"/>
        </w:rPr>
      </w:pPr>
      <w:del w:id="1164" w:author="nick" w:date="2019-12-19T21:42:00Z">
        <w:r w:rsidDel="00176129">
          <w:rPr>
            <w:b/>
            <w:bCs/>
            <w:color w:val="000000"/>
          </w:rPr>
          <w:delText xml:space="preserve">                  </w:delText>
        </w:r>
        <w:r w:rsidRPr="00DB0BEF" w:rsidDel="00176129">
          <w:rPr>
            <w:color w:val="008000"/>
          </w:rPr>
          <w:delText xml:space="preserve">&lt;!-- </w:delText>
        </w:r>
        <w:r w:rsidR="00FC2263" w:rsidRPr="00DB0BEF" w:rsidDel="00176129">
          <w:rPr>
            <w:color w:val="008000"/>
          </w:rPr>
          <w:delText xml:space="preserve">Friction </w:delText>
        </w:r>
        <w:r w:rsidR="00FC2263" w:rsidDel="00176129">
          <w:rPr>
            <w:color w:val="008000"/>
          </w:rPr>
          <w:delText>between</w:delText>
        </w:r>
        <w:r w:rsidR="00FC2263" w:rsidRPr="00DB0BEF" w:rsidDel="00176129">
          <w:rPr>
            <w:color w:val="008000"/>
          </w:rPr>
          <w:delText xml:space="preserve"> thread</w:delText>
        </w:r>
        <w:r w:rsidR="00FC2263" w:rsidDel="00176129">
          <w:rPr>
            <w:color w:val="008000"/>
          </w:rPr>
          <w:delText xml:space="preserve"> and nut</w:delText>
        </w:r>
        <w:r w:rsidDel="00176129">
          <w:rPr>
            <w:color w:val="008000"/>
          </w:rPr>
          <w:delText>:</w:delText>
        </w:r>
        <w:r w:rsidRPr="00DB0BEF" w:rsidDel="00176129">
          <w:rPr>
            <w:color w:val="008000"/>
          </w:rPr>
          <w:delText xml:space="preserve"> --&gt;</w:delText>
        </w:r>
      </w:del>
    </w:p>
    <w:p w14:paraId="3505C96C" w14:textId="1F285D30" w:rsidR="00F76553" w:rsidRPr="00DB0BEF" w:rsidDel="00176129" w:rsidRDefault="00F76553" w:rsidP="006521D4">
      <w:pPr>
        <w:pStyle w:val="XMLCode"/>
        <w:keepLines/>
        <w:rPr>
          <w:del w:id="1165" w:author="nick" w:date="2019-12-19T21:42:00Z"/>
          <w:b/>
          <w:bCs/>
          <w:color w:val="000000"/>
        </w:rPr>
      </w:pPr>
      <w:del w:id="1166" w:author="nick" w:date="2019-12-19T21:42:00Z">
        <w:r w:rsidDel="00176129">
          <w:rPr>
            <w:b/>
            <w:bCs/>
            <w:color w:val="000000"/>
          </w:rPr>
          <w:delText xml:space="preserve">                  </w:delText>
        </w:r>
        <w:r w:rsidRPr="00DB0BEF" w:rsidDel="00176129">
          <w:rPr>
            <w:color w:val="0000FF"/>
          </w:rPr>
          <w:delText>&lt;contact</w:delText>
        </w:r>
        <w:r w:rsidRPr="00DB0BEF" w:rsidDel="00176129">
          <w:rPr>
            <w:color w:val="000000"/>
          </w:rPr>
          <w:delText xml:space="preserve"> </w:delText>
        </w:r>
        <w:r w:rsidRPr="00DB0BEF" w:rsidDel="00176129">
          <w:delText>thread</w:delText>
        </w:r>
        <w:r w:rsidRPr="00DB0BEF" w:rsidDel="00176129">
          <w:rPr>
            <w:color w:val="000000"/>
          </w:rPr>
          <w:delText>=</w:delText>
        </w:r>
        <w:r w:rsidR="00194316" w:rsidDel="00176129">
          <w:rPr>
            <w:b/>
            <w:bCs/>
            <w:color w:val="8000FF"/>
          </w:rPr>
          <w:delText>"</w:delText>
        </w:r>
        <w:r w:rsidRPr="00DB0BEF" w:rsidDel="00176129">
          <w:rPr>
            <w:b/>
            <w:bCs/>
            <w:color w:val="8000FF"/>
          </w:rPr>
          <w:delText>true</w:delText>
        </w:r>
        <w:r w:rsidR="00194316" w:rsidDel="00176129">
          <w:rPr>
            <w:b/>
            <w:bCs/>
            <w:color w:val="8000FF"/>
          </w:rPr>
          <w:delText>"</w:delText>
        </w:r>
        <w:r w:rsidRPr="00DB0BEF" w:rsidDel="00176129">
          <w:rPr>
            <w:color w:val="000000"/>
          </w:rPr>
          <w:delText xml:space="preserve"> </w:delText>
        </w:r>
        <w:r w:rsidRPr="00DB0BEF" w:rsidDel="00176129">
          <w:delText>static_friction</w:delText>
        </w:r>
        <w:r w:rsidRPr="00DB0BEF" w:rsidDel="00176129">
          <w:rPr>
            <w:color w:val="000000"/>
          </w:rPr>
          <w:delText>=</w:delText>
        </w:r>
        <w:r w:rsidR="00194316" w:rsidDel="00176129">
          <w:rPr>
            <w:b/>
            <w:bCs/>
            <w:color w:val="8000FF"/>
          </w:rPr>
          <w:delText>"</w:delText>
        </w:r>
        <w:r w:rsidRPr="00DB0BEF" w:rsidDel="00176129">
          <w:rPr>
            <w:b/>
            <w:bCs/>
            <w:color w:val="8000FF"/>
          </w:rPr>
          <w:delText>0.8</w:delText>
        </w:r>
        <w:r w:rsidR="00194316" w:rsidDel="00176129">
          <w:rPr>
            <w:b/>
            <w:bCs/>
            <w:color w:val="8000FF"/>
          </w:rPr>
          <w:delText>"</w:delText>
        </w:r>
        <w:r w:rsidRPr="00DB0BEF" w:rsidDel="00176129">
          <w:rPr>
            <w:color w:val="000000"/>
          </w:rPr>
          <w:delText xml:space="preserve"> </w:delText>
        </w:r>
        <w:r w:rsidDel="00176129">
          <w:delText>kine</w:delText>
        </w:r>
        <w:r w:rsidRPr="00DB0BEF" w:rsidDel="00176129">
          <w:delText>tic_friction</w:delText>
        </w:r>
        <w:r w:rsidRPr="00DB0BEF" w:rsidDel="00176129">
          <w:rPr>
            <w:color w:val="000000"/>
          </w:rPr>
          <w:delText>=</w:delText>
        </w:r>
        <w:r w:rsidR="00194316" w:rsidDel="00176129">
          <w:rPr>
            <w:b/>
            <w:bCs/>
            <w:color w:val="8000FF"/>
          </w:rPr>
          <w:delText>"</w:delText>
        </w:r>
        <w:r w:rsidRPr="00DB0BEF" w:rsidDel="00176129">
          <w:rPr>
            <w:b/>
            <w:bCs/>
            <w:color w:val="8000FF"/>
          </w:rPr>
          <w:delText>0.</w:delText>
        </w:r>
        <w:r w:rsidDel="00176129">
          <w:rPr>
            <w:b/>
            <w:bCs/>
            <w:color w:val="8000FF"/>
          </w:rPr>
          <w:delText>6</w:delText>
        </w:r>
        <w:r w:rsidR="00194316" w:rsidDel="00176129">
          <w:rPr>
            <w:b/>
            <w:bCs/>
            <w:color w:val="8000FF"/>
          </w:rPr>
          <w:delText>"</w:delText>
        </w:r>
        <w:r w:rsidR="009B14F3" w:rsidDel="00176129">
          <w:rPr>
            <w:b/>
            <w:bCs/>
            <w:color w:val="8000FF"/>
          </w:rPr>
          <w:delText>/</w:delText>
        </w:r>
        <w:r w:rsidRPr="00DB0BEF" w:rsidDel="00176129">
          <w:rPr>
            <w:color w:val="0000FF"/>
          </w:rPr>
          <w:delText>&gt;</w:delText>
        </w:r>
        <w:r w:rsidRPr="00DB0BEF" w:rsidDel="00176129">
          <w:rPr>
            <w:b/>
            <w:bCs/>
            <w:color w:val="000000"/>
          </w:rPr>
          <w:delText xml:space="preserve"> </w:delText>
        </w:r>
      </w:del>
    </w:p>
    <w:p w14:paraId="00CF83D0" w14:textId="13CFEAB7" w:rsidR="00F76553" w:rsidRPr="00DB0BEF" w:rsidDel="00176129" w:rsidRDefault="00F76553" w:rsidP="006521D4">
      <w:pPr>
        <w:pStyle w:val="XMLCode"/>
        <w:keepLines/>
        <w:rPr>
          <w:del w:id="1167" w:author="nick" w:date="2019-12-19T21:42:00Z"/>
          <w:b/>
          <w:bCs/>
          <w:color w:val="000000"/>
        </w:rPr>
      </w:pPr>
      <w:del w:id="1168" w:author="nick" w:date="2019-12-19T21:42:00Z">
        <w:r w:rsidDel="00176129">
          <w:rPr>
            <w:b/>
            <w:bCs/>
            <w:color w:val="000000"/>
          </w:rPr>
          <w:delText xml:space="preserve">               </w:delText>
        </w:r>
        <w:r w:rsidRPr="00DB0BEF" w:rsidDel="00176129">
          <w:rPr>
            <w:color w:val="0000FF"/>
          </w:rPr>
          <w:delText>&lt;/contact_list&gt;</w:delText>
        </w:r>
      </w:del>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&lt;/threaded_connection&gt;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&lt;contact_list&gt;</w:t>
      </w:r>
      <w:r w:rsidR="00D53323" w:rsidRPr="009117CB">
        <w:rPr>
          <w:color w:val="0000FF"/>
        </w:rPr>
        <w:t xml:space="preserve"> </w:t>
      </w:r>
      <w:r w:rsidR="00D53323">
        <w:t xml:space="preserve">   </w:t>
      </w:r>
      <w:r>
        <w:t xml:space="preserve">  </w:t>
      </w:r>
      <w:commentRangeStart w:id="1169"/>
      <w:r w:rsidRPr="009117CB">
        <w:rPr>
          <w:color w:val="008000"/>
        </w:rPr>
        <w:t>&lt;</w:t>
      </w:r>
      <w:proofErr w:type="gramStart"/>
      <w:r w:rsidRPr="009117CB">
        <w:rPr>
          <w:color w:val="008000"/>
        </w:rPr>
        <w:t>!--</w:t>
      </w:r>
      <w:proofErr w:type="gramEnd"/>
      <w:r w:rsidRPr="009117CB">
        <w:rPr>
          <w:color w:val="008000"/>
        </w:rPr>
        <w:t xml:space="preserve"> </w:t>
      </w:r>
      <w:r w:rsidR="00D53323" w:rsidRPr="009117CB">
        <w:rPr>
          <w:color w:val="008000"/>
        </w:rPr>
        <w:t>friction between adjacent flange partners</w:t>
      </w:r>
      <w:r w:rsidRPr="009117CB">
        <w:rPr>
          <w:color w:val="008000"/>
        </w:rPr>
        <w:t xml:space="preserve"> --&gt;</w:t>
      </w:r>
      <w:commentRangeEnd w:id="1169"/>
      <w:r w:rsidRPr="009117CB">
        <w:rPr>
          <w:color w:val="008000"/>
        </w:rPr>
        <w:commentReference w:id="1169"/>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w:t>
      </w:r>
      <w:proofErr w:type="gramStart"/>
      <w:r w:rsidRPr="009117CB">
        <w:rPr>
          <w:color w:val="0000FF"/>
        </w:rPr>
        <w:t>contact</w:t>
      </w:r>
      <w:proofErr w:type="gramEnd"/>
      <w:r w:rsidRPr="009117CB">
        <w:rPr>
          <w:color w:val="0000FF"/>
        </w:rPr>
        <w:t>&gt;</w:t>
      </w:r>
    </w:p>
    <w:p w14:paraId="5BADE12C" w14:textId="7F60AAD9"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w:t>
      </w:r>
      <w:proofErr w:type="gramStart"/>
      <w:r w:rsidRPr="009117CB">
        <w:rPr>
          <w:color w:val="0000FF"/>
        </w:rPr>
        <w:t>contact</w:t>
      </w:r>
      <w:proofErr w:type="gramEnd"/>
      <w:r w:rsidRPr="009117CB">
        <w:rPr>
          <w:color w:val="0000FF"/>
        </w:rPr>
        <w:t>&gt;</w:t>
      </w:r>
    </w:p>
    <w:p w14:paraId="105A5A44" w14:textId="63CD8CF5"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r w:rsidR="00BE444C">
        <w:t>part_index</w:t>
      </w:r>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w:t>
      </w:r>
      <w:proofErr w:type="gramStart"/>
      <w:r w:rsidRPr="009117CB">
        <w:rPr>
          <w:color w:val="0000FF"/>
        </w:rPr>
        <w:t>contact</w:t>
      </w:r>
      <w:proofErr w:type="gramEnd"/>
      <w:r w:rsidRPr="009117CB">
        <w:rPr>
          <w:color w:val="0000FF"/>
        </w:rPr>
        <w:t>&gt;</w:t>
      </w:r>
    </w:p>
    <w:p w14:paraId="7E5616B5" w14:textId="06343B3E"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lastRenderedPageBreak/>
        <w:t xml:space="preserve"> </w:t>
      </w:r>
      <w:r>
        <w:t xml:space="preserve">         </w:t>
      </w:r>
      <w:r w:rsidRPr="002A49E1">
        <w:t xml:space="preserve">          &lt;coefficients static_friction=</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&lt;/contact_list&gt;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1170" w:name="_Toc428456272"/>
      <w:bookmarkStart w:id="1171" w:name="_Toc428537235"/>
      <w:bookmarkStart w:id="1172" w:name="_Toc428969554"/>
      <w:bookmarkStart w:id="1173" w:name="_Toc429052945"/>
      <w:bookmarkStart w:id="1174" w:name="_Toc3556989"/>
      <w:bookmarkStart w:id="1175" w:name="_Toc26921079"/>
      <w:bookmarkEnd w:id="1170"/>
      <w:bookmarkEnd w:id="1171"/>
      <w:bookmarkEnd w:id="1172"/>
      <w:bookmarkEnd w:id="1173"/>
      <w:r>
        <w:t>Possible Bolt and Screw Assemblies</w:t>
      </w:r>
      <w:bookmarkEnd w:id="1174"/>
      <w:bookmarkEnd w:id="1175"/>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Paragraph"/>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41C76208">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89">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23EAE59B" w:rsidR="00314F5A" w:rsidRDefault="00E62DBF" w:rsidP="00E62DBF">
      <w:pPr>
        <w:pStyle w:val="Caption"/>
      </w:pPr>
      <w:bookmarkStart w:id="1176" w:name="_Toc3557101"/>
      <w:bookmarkStart w:id="1177" w:name="_Toc26921192"/>
      <w:r>
        <w:t xml:space="preserve">Figure </w:t>
      </w:r>
      <w:r w:rsidR="00406B64">
        <w:fldChar w:fldCharType="begin"/>
      </w:r>
      <w:r w:rsidR="00406B64">
        <w:instrText xml:space="preserve"> SEQ Figure \* ARABIC </w:instrText>
      </w:r>
      <w:r w:rsidR="00406B64">
        <w:fldChar w:fldCharType="separate"/>
      </w:r>
      <w:r w:rsidR="00020F25">
        <w:rPr>
          <w:noProof/>
        </w:rPr>
        <w:t>22</w:t>
      </w:r>
      <w:r w:rsidR="00406B64">
        <w:fldChar w:fldCharType="end"/>
      </w:r>
      <w:r>
        <w:t>: Bolt with welded nut</w:t>
      </w:r>
      <w:bookmarkEnd w:id="1176"/>
      <w:bookmarkEnd w:id="1177"/>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w:t>
      </w:r>
      <w:proofErr w:type="gramStart"/>
      <w:r>
        <w:rPr>
          <w:color w:val="0070C0"/>
        </w:rPr>
        <w:t>bolt</w:t>
      </w:r>
      <w:proofErr w:type="gramEnd"/>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fixed_to=</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w:t>
      </w:r>
      <w:proofErr w:type="gramStart"/>
      <w:r>
        <w:t>appdata</w:t>
      </w:r>
      <w:proofErr w:type="gramEnd"/>
      <w:r>
        <w:t>&gt;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Paragraph"/>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6521D4">
      <w:pPr>
        <w:pStyle w:val="ListParagraph"/>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1908A04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0">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20ED226A" w:rsidR="0086511D" w:rsidRDefault="00E62DBF" w:rsidP="00E62DBF">
      <w:pPr>
        <w:pStyle w:val="Caption"/>
      </w:pPr>
      <w:bookmarkStart w:id="1178" w:name="_Ref3568949"/>
      <w:bookmarkStart w:id="1179" w:name="_Toc3557102"/>
      <w:bookmarkStart w:id="1180" w:name="_Ref3568942"/>
      <w:bookmarkStart w:id="1181" w:name="_Toc26921193"/>
      <w:r>
        <w:t xml:space="preserve">Figure </w:t>
      </w:r>
      <w:r w:rsidR="00406B64">
        <w:fldChar w:fldCharType="begin"/>
      </w:r>
      <w:r w:rsidR="00406B64">
        <w:instrText xml:space="preserve"> SEQ Figure \* ARABIC </w:instrText>
      </w:r>
      <w:r w:rsidR="00406B64">
        <w:fldChar w:fldCharType="separate"/>
      </w:r>
      <w:r w:rsidR="00020F25">
        <w:rPr>
          <w:noProof/>
        </w:rPr>
        <w:t>23</w:t>
      </w:r>
      <w:r w:rsidR="00406B64">
        <w:fldChar w:fldCharType="end"/>
      </w:r>
      <w:bookmarkEnd w:id="1178"/>
      <w:r>
        <w:t>: Bolt with free nut</w:t>
      </w:r>
      <w:bookmarkEnd w:id="1179"/>
      <w:bookmarkEnd w:id="1180"/>
      <w:bookmarkEnd w:id="1181"/>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66989E85" w:rsidR="00A03929" w:rsidRDefault="00A03929" w:rsidP="006521D4">
      <w:pPr>
        <w:pStyle w:val="ListParagraph"/>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7AFA8A2D">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1">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58044DF9" w:rsidR="00A03929" w:rsidRDefault="00E62DBF" w:rsidP="00D35409">
      <w:pPr>
        <w:pStyle w:val="Caption"/>
        <w:rPr>
          <w:b w:val="0"/>
          <w:bCs w:val="0"/>
        </w:rPr>
      </w:pPr>
      <w:bookmarkStart w:id="1182" w:name="_Ref3568964"/>
      <w:bookmarkStart w:id="1183" w:name="_Toc3557103"/>
      <w:bookmarkStart w:id="1184" w:name="_Toc26921194"/>
      <w:r>
        <w:t xml:space="preserve">Figure </w:t>
      </w:r>
      <w:r w:rsidR="00406B64">
        <w:fldChar w:fldCharType="begin"/>
      </w:r>
      <w:r w:rsidR="00406B64">
        <w:instrText xml:space="preserve"> SEQ Figure \* ARABIC </w:instrText>
      </w:r>
      <w:r w:rsidR="00406B64">
        <w:fldChar w:fldCharType="separate"/>
      </w:r>
      <w:r w:rsidR="00020F25">
        <w:rPr>
          <w:noProof/>
        </w:rPr>
        <w:t>24</w:t>
      </w:r>
      <w:r w:rsidR="00406B64">
        <w:fldChar w:fldCharType="end"/>
      </w:r>
      <w:bookmarkEnd w:id="1182"/>
      <w:r>
        <w:t>: Screw</w:t>
      </w:r>
      <w:bookmarkEnd w:id="1183"/>
      <w:bookmarkEnd w:id="1184"/>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w:t>
      </w:r>
      <w:proofErr w:type="gramStart"/>
      <w:r>
        <w:t>appdata</w:t>
      </w:r>
      <w:proofErr w:type="gramEnd"/>
      <w:r>
        <w:t>&gt;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Paragraph"/>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Paragraph"/>
        <w:keepNext/>
        <w:spacing w:before="120"/>
        <w:ind w:left="0"/>
        <w:jc w:val="center"/>
      </w:pPr>
      <w:r>
        <w:rPr>
          <w:noProof/>
          <w:lang w:val="en-US" w:eastAsia="en-US"/>
        </w:rPr>
        <w:drawing>
          <wp:inline distT="0" distB="0" distL="0" distR="0" wp14:anchorId="7B4ACC44" wp14:editId="7893E93D">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09F61915" w:rsidR="00A03929" w:rsidRDefault="00E62DBF" w:rsidP="001D764B">
      <w:pPr>
        <w:pStyle w:val="Caption"/>
        <w:spacing w:before="120"/>
      </w:pPr>
      <w:bookmarkStart w:id="1185" w:name="_Toc3557104"/>
      <w:bookmarkStart w:id="1186" w:name="_Toc26921195"/>
      <w:r>
        <w:t xml:space="preserve">Figure </w:t>
      </w:r>
      <w:r w:rsidR="00406B64">
        <w:fldChar w:fldCharType="begin"/>
      </w:r>
      <w:r w:rsidR="00406B64">
        <w:instrText xml:space="preserve"> SEQ Figure \* ARABIC </w:instrText>
      </w:r>
      <w:r w:rsidR="00406B64">
        <w:fldChar w:fldCharType="separate"/>
      </w:r>
      <w:r w:rsidR="00020F25">
        <w:rPr>
          <w:noProof/>
        </w:rPr>
        <w:t>25</w:t>
      </w:r>
      <w:r w:rsidR="00406B64">
        <w:fldChar w:fldCharType="end"/>
      </w:r>
      <w:r>
        <w:t>: Welded stud with free nut</w:t>
      </w:r>
      <w:bookmarkEnd w:id="1185"/>
      <w:bookmarkEnd w:id="1186"/>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&lt;threaded_connection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head_diameter=</w:t>
      </w:r>
      <w:r w:rsidR="00194316">
        <w:rPr>
          <w:color w:val="0070C0"/>
        </w:rPr>
        <w:t>"</w:t>
      </w:r>
      <w:r w:rsidRPr="00314F5A">
        <w:rPr>
          <w:color w:val="0070C0"/>
        </w:rPr>
        <w:t>16</w:t>
      </w:r>
      <w:r w:rsidR="00194316">
        <w:rPr>
          <w:color w:val="0070C0"/>
        </w:rPr>
        <w:t>"</w:t>
      </w:r>
      <w:r w:rsidR="001D764B">
        <w:rPr>
          <w:color w:val="0070C0"/>
        </w:rPr>
        <w:t xml:space="preserve"> </w:t>
      </w:r>
      <w:r w:rsidRPr="00314F5A">
        <w:rPr>
          <w:color w:val="0070C0"/>
        </w:rPr>
        <w:t>head_height=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thread_length=</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gramStart"/>
      <w:r w:rsidR="00823AA6" w:rsidRPr="0033379A">
        <w:rPr>
          <w:color w:val="0070C0"/>
          <w:lang w:val="fr-FR"/>
        </w:rPr>
        <w:t>part_code</w:t>
      </w:r>
      <w:proofErr w:type="gram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&lt;bolt fixed_to=</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w:t>
      </w:r>
      <w:proofErr w:type="gramStart"/>
      <w:r>
        <w:t>appdata</w:t>
      </w:r>
      <w:proofErr w:type="gramEnd"/>
      <w:r>
        <w:t>&gt;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Paragraph"/>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Paragraph"/>
        <w:keepNext/>
        <w:spacing w:before="120" w:after="120"/>
        <w:ind w:left="0"/>
        <w:jc w:val="center"/>
      </w:pPr>
      <w:r>
        <w:rPr>
          <w:noProof/>
          <w:lang w:val="en-US" w:eastAsia="en-US"/>
        </w:rPr>
        <w:lastRenderedPageBreak/>
        <w:drawing>
          <wp:inline distT="0" distB="0" distL="0" distR="0" wp14:anchorId="1DD8B49E" wp14:editId="5D67C3F7">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10891EA6" w:rsidR="007B3BC4" w:rsidRDefault="00E82958" w:rsidP="00E82958">
      <w:pPr>
        <w:pStyle w:val="Caption"/>
        <w:rPr>
          <w:lang w:eastAsia="x-none"/>
        </w:rPr>
      </w:pPr>
      <w:bookmarkStart w:id="1187" w:name="_Toc3557105"/>
      <w:bookmarkStart w:id="1188" w:name="_Toc26921196"/>
      <w:r>
        <w:t xml:space="preserve">Figure </w:t>
      </w:r>
      <w:r>
        <w:fldChar w:fldCharType="begin"/>
      </w:r>
      <w:r>
        <w:instrText xml:space="preserve"> SEQ Figure \* ARABIC </w:instrText>
      </w:r>
      <w:r>
        <w:fldChar w:fldCharType="separate"/>
      </w:r>
      <w:r w:rsidR="00020F25">
        <w:rPr>
          <w:noProof/>
        </w:rPr>
        <w:t>26</w:t>
      </w:r>
      <w:r>
        <w:fldChar w:fldCharType="end"/>
      </w:r>
      <w:r>
        <w:t>: Plain stud</w:t>
      </w:r>
      <w:bookmarkEnd w:id="1187"/>
      <w:bookmarkEnd w:id="1188"/>
    </w:p>
    <w:p w14:paraId="15125F50" w14:textId="77777777"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Heading3"/>
      </w:pPr>
      <w:bookmarkStart w:id="1189" w:name="_Toc428456274"/>
      <w:bookmarkStart w:id="1190" w:name="_Toc428537237"/>
      <w:bookmarkStart w:id="1191" w:name="_Toc428969556"/>
      <w:bookmarkStart w:id="1192" w:name="_Toc429052947"/>
      <w:bookmarkStart w:id="1193" w:name="_Toc428456275"/>
      <w:bookmarkStart w:id="1194" w:name="_Toc428537238"/>
      <w:bookmarkStart w:id="1195" w:name="_Toc428969557"/>
      <w:bookmarkStart w:id="1196" w:name="_Toc429052948"/>
      <w:bookmarkStart w:id="1197" w:name="_Toc413359597"/>
      <w:bookmarkStart w:id="1198" w:name="_Toc3556990"/>
      <w:bookmarkStart w:id="1199" w:name="_Toc26921080"/>
      <w:bookmarkEnd w:id="1189"/>
      <w:bookmarkEnd w:id="1190"/>
      <w:bookmarkEnd w:id="1191"/>
      <w:bookmarkEnd w:id="1192"/>
      <w:bookmarkEnd w:id="1193"/>
      <w:bookmarkEnd w:id="1194"/>
      <w:bookmarkEnd w:id="1195"/>
      <w:bookmarkEnd w:id="1196"/>
      <w:r w:rsidRPr="00226A3F">
        <w:t>Screw</w:t>
      </w:r>
      <w:bookmarkEnd w:id="1197"/>
      <w:bookmarkEnd w:id="1198"/>
      <w:bookmarkEnd w:id="1199"/>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Heading5"/>
        <w:keepNext/>
        <w:spacing w:before="120" w:after="120"/>
        <w:rPr>
          <w:rFonts w:cs="Calibri"/>
          <w:kern w:val="22"/>
          <w:lang w:eastAsia="zh-CN"/>
        </w:rPr>
      </w:pPr>
      <w:r w:rsidRPr="00226A3F">
        <w:rPr>
          <w:kern w:val="22"/>
        </w:rPr>
        <w:t xml:space="preserve">Element </w:t>
      </w:r>
      <w:r w:rsidR="00194316">
        <w:rPr>
          <w:kern w:val="22"/>
        </w:rPr>
        <w:t>"</w:t>
      </w:r>
      <w:r w:rsidRPr="000F7EEA">
        <w:rPr>
          <w:kern w:val="22"/>
        </w:rPr>
        <w:t>screw</w:t>
      </w:r>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64C80DA6" w:rsidR="002E60CB" w:rsidRDefault="002E60CB" w:rsidP="00E62DBF">
      <w:pPr>
        <w:pStyle w:val="Caption"/>
        <w:spacing w:before="120"/>
      </w:pPr>
      <w:bookmarkStart w:id="1200" w:name="_Toc3566465"/>
      <w:bookmarkStart w:id="1201" w:name="_Toc26921308"/>
      <w:r>
        <w:t xml:space="preserve">Table </w:t>
      </w:r>
      <w:r w:rsidR="00D43112">
        <w:fldChar w:fldCharType="begin"/>
      </w:r>
      <w:r w:rsidR="00D43112">
        <w:instrText xml:space="preserve"> SEQ Table \* ARABIC </w:instrText>
      </w:r>
      <w:r w:rsidR="00D43112">
        <w:fldChar w:fldCharType="separate"/>
      </w:r>
      <w:r w:rsidR="00020F25">
        <w:rPr>
          <w:noProof/>
        </w:rPr>
        <w:t>58</w:t>
      </w:r>
      <w:r w:rsidR="00D43112">
        <w:fldChar w:fldCharType="end"/>
      </w:r>
      <w:r>
        <w:t xml:space="preserve">: Attributes of element </w:t>
      </w:r>
      <w:r w:rsidRPr="00514F9C">
        <w:rPr>
          <w:rFonts w:ascii="Courier New" w:hAnsi="Courier New" w:cs="Courier New"/>
          <w:bCs w:val="0"/>
          <w:i/>
          <w:sz w:val="18"/>
          <w:szCs w:val="18"/>
        </w:rPr>
        <w:t>&lt;screw/&gt;</w:t>
      </w:r>
      <w:bookmarkEnd w:id="1200"/>
      <w:bookmarkEnd w:id="1201"/>
    </w:p>
    <w:p w14:paraId="726A8A1D" w14:textId="1736624E" w:rsidR="002E60CB" w:rsidRPr="00A747C6" w:rsidRDefault="002E60CB" w:rsidP="00B90690">
      <w:pPr>
        <w:pStyle w:val="ListParagraph"/>
        <w:numPr>
          <w:ilvl w:val="0"/>
          <w:numId w:val="37"/>
        </w:numPr>
        <w:spacing w:before="120"/>
        <w:jc w:val="both"/>
        <w:rPr>
          <w:rFonts w:ascii="Courier New" w:hAnsi="Courier New" w:cs="Calibri"/>
          <w:sz w:val="18"/>
          <w:szCs w:val="18"/>
          <w:lang w:val="en-US" w:eastAsia="zh-CN"/>
        </w:rPr>
      </w:pPr>
      <w:proofErr w:type="gramStart"/>
      <w:r w:rsidRPr="00A747C6">
        <w:rPr>
          <w:rFonts w:ascii="Courier New" w:hAnsi="Courier New"/>
          <w:sz w:val="18"/>
          <w:szCs w:val="18"/>
          <w:lang w:val="en-US"/>
        </w:rPr>
        <w:t>base</w:t>
      </w:r>
      <w:proofErr w:type="gramEnd"/>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020F25">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36D362F3" w:rsidR="00003FF9" w:rsidRDefault="00003FF9" w:rsidP="00003FF9">
      <w:pPr>
        <w:pStyle w:val="Caption"/>
        <w:spacing w:before="120"/>
        <w:rPr>
          <w:rStyle w:val="elementdeftypeChar"/>
          <w:b/>
        </w:rPr>
      </w:pPr>
      <w:bookmarkStart w:id="1202" w:name="_Toc3566466"/>
      <w:bookmarkStart w:id="1203" w:name="_Toc26921309"/>
      <w:r>
        <w:t xml:space="preserve">Table </w:t>
      </w:r>
      <w:r w:rsidR="00D43112">
        <w:fldChar w:fldCharType="begin"/>
      </w:r>
      <w:r w:rsidR="00D43112">
        <w:instrText xml:space="preserve"> SEQ Table \* ARABIC </w:instrText>
      </w:r>
      <w:r w:rsidR="00D43112">
        <w:fldChar w:fldCharType="separate"/>
      </w:r>
      <w:r w:rsidR="00020F25">
        <w:rPr>
          <w:noProof/>
        </w:rPr>
        <w:t>59</w:t>
      </w:r>
      <w:r w:rsidR="00D43112">
        <w:fldChar w:fldCharType="end"/>
      </w:r>
      <w:r>
        <w:t xml:space="preserve">: </w:t>
      </w:r>
      <w:r w:rsidRPr="00003FF9">
        <w:t xml:space="preserve">Nested elements of element </w:t>
      </w:r>
      <w:r w:rsidRPr="00003FF9">
        <w:rPr>
          <w:rStyle w:val="elementdeftypeChar"/>
          <w:b/>
        </w:rPr>
        <w:t>&lt;screw/&gt;</w:t>
      </w:r>
      <w:bookmarkEnd w:id="1202"/>
      <w:bookmarkEnd w:id="1203"/>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3</w:t>
      </w:r>
      <w:r w:rsidR="00194316">
        <w:rPr>
          <w:color w:val="0070C0"/>
        </w:rPr>
        <w:t>"</w:t>
      </w:r>
      <w:r w:rsidRPr="00FD0F5B">
        <w:rPr>
          <w:color w:val="0070C0"/>
        </w:rPr>
        <w:t xml:space="preserve"> sink_size=</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&lt;normal_direction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proofErr w:type="gramStart"/>
      <w:r w:rsidRPr="00A13FE4">
        <w:rPr>
          <w:color w:val="FF0000"/>
        </w:rPr>
        <w: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outer_diameter=</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w:t>
      </w:r>
      <w:proofErr w:type="gramStart"/>
      <w:r w:rsidR="002E60CB" w:rsidRPr="00226A3F">
        <w:t>appdata</w:t>
      </w:r>
      <w:proofErr w:type="gramEnd"/>
      <w:r w:rsidR="002E60CB" w:rsidRPr="00226A3F">
        <w:t>&gt;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&lt;threaded_connection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5</w:t>
      </w:r>
      <w:r w:rsidR="00194316">
        <w:rPr>
          <w:color w:val="0070C0"/>
        </w:rPr>
        <w:t>"</w:t>
      </w:r>
      <w:r w:rsidRPr="00FD0F5B">
        <w:rPr>
          <w:color w:val="0070C0"/>
        </w:rPr>
        <w:t xml:space="preserve"> thread_length=</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&lt;washer outer_diameter=</w:t>
      </w:r>
      <w:r w:rsidR="00194316">
        <w:t>"</w:t>
      </w:r>
      <w:r w:rsidRPr="009B5969">
        <w:t>20</w:t>
      </w:r>
      <w:r w:rsidR="00194316">
        <w:t>"</w:t>
      </w:r>
      <w:r w:rsidRPr="009B5969">
        <w:t xml:space="preserve"> inner_diameter=</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w:t>
      </w:r>
      <w:proofErr w:type="gramStart"/>
      <w:r>
        <w:t>appdata</w:t>
      </w:r>
      <w:proofErr w:type="gramEnd"/>
      <w:r>
        <w:t>&gt;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&lt;threaded_connection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w:t>
      </w:r>
      <w:r w:rsidR="00194316">
        <w:rPr>
          <w:color w:val="0070C0"/>
        </w:rPr>
        <w:t>"</w:t>
      </w:r>
      <w:r w:rsidRPr="00097A61">
        <w:rPr>
          <w:color w:val="0070C0"/>
        </w:rPr>
        <w:t>16</w:t>
      </w:r>
      <w:r w:rsidR="00194316">
        <w:rPr>
          <w:color w:val="0070C0"/>
        </w:rPr>
        <w:t>"</w:t>
      </w:r>
      <w:r w:rsidRPr="00097A61">
        <w:rPr>
          <w:color w:val="0070C0"/>
        </w:rPr>
        <w:t xml:space="preserve"> head_height=</w:t>
      </w:r>
      <w:r w:rsidR="00194316">
        <w:rPr>
          <w:color w:val="0070C0"/>
        </w:rPr>
        <w:t>"</w:t>
      </w:r>
      <w:r w:rsidRPr="00097A61">
        <w:rPr>
          <w:color w:val="0070C0"/>
        </w:rPr>
        <w:t>5</w:t>
      </w:r>
      <w:r w:rsidR="00194316">
        <w:rPr>
          <w:color w:val="0070C0"/>
        </w:rPr>
        <w:t>"</w:t>
      </w:r>
      <w:r w:rsidRPr="00097A61">
        <w:rPr>
          <w:color w:val="0070C0"/>
        </w:rPr>
        <w:t xml:space="preserve"> sink_size=</w:t>
      </w:r>
      <w:r w:rsidR="00194316">
        <w:rPr>
          <w:color w:val="0070C0"/>
        </w:rPr>
        <w:t>"</w:t>
      </w:r>
      <w:r w:rsidRPr="00097A61">
        <w:rPr>
          <w:color w:val="0070C0"/>
        </w:rPr>
        <w:t>1</w:t>
      </w:r>
      <w:r w:rsidR="00194316">
        <w:rPr>
          <w:color w:val="0070C0"/>
        </w:rPr>
        <w:t>"</w:t>
      </w:r>
      <w:r w:rsidRPr="00097A61">
        <w:rPr>
          <w:color w:val="0070C0"/>
        </w:rPr>
        <w:t xml:space="preserve"> thread_length=</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w:t>
      </w:r>
      <w:proofErr w:type="gramStart"/>
      <w:r>
        <w:t>appdata</w:t>
      </w:r>
      <w:proofErr w:type="gramEnd"/>
      <w:r>
        <w:t>&gt;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1204" w:name="_Toc3556991"/>
      <w:bookmarkStart w:id="1205" w:name="_Toc26921081"/>
      <w:r>
        <w:t>7.5.7.1 Flow Drilled Screws</w:t>
      </w:r>
      <w:r w:rsidR="00EF4929">
        <w:t xml:space="preserve"> (FDS)</w:t>
      </w:r>
      <w:bookmarkEnd w:id="1204"/>
      <w:bookmarkEnd w:id="1205"/>
    </w:p>
    <w:p w14:paraId="6AB3B9E6" w14:textId="6F5C9A68"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4"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proofErr w:type="gramStart"/>
      <w:r w:rsidRPr="00EF4929">
        <w:rPr>
          <w:rFonts w:asciiTheme="minorHAnsi" w:hAnsiTheme="minorHAnsi" w:cstheme="minorHAnsi"/>
          <w:sz w:val="22"/>
          <w:szCs w:val="22"/>
          <w:lang w:val="en-US"/>
        </w:rPr>
        <w:t>and</w:t>
      </w:r>
      <w:proofErr w:type="gramEnd"/>
    </w:p>
    <w:p w14:paraId="02B837B1" w14:textId="4E9C80A4" w:rsidR="005C50FA" w:rsidRPr="00EF4929" w:rsidRDefault="00796847" w:rsidP="005C50FA">
      <w:pPr>
        <w:pStyle w:val="NormalWeb"/>
        <w:spacing w:before="0" w:beforeAutospacing="0" w:after="0" w:afterAutospacing="0" w:line="315" w:lineRule="atLeast"/>
        <w:rPr>
          <w:rFonts w:asciiTheme="minorHAnsi" w:hAnsiTheme="minorHAnsi" w:cstheme="minorHAnsi"/>
          <w:sz w:val="22"/>
          <w:szCs w:val="22"/>
          <w:lang w:val="en-US"/>
        </w:rPr>
      </w:pPr>
      <w:hyperlink r:id="rId95"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NormalWeb"/>
        <w:keepNext/>
        <w:spacing w:before="120" w:beforeAutospacing="0" w:after="120" w:afterAutospacing="0"/>
        <w:jc w:val="center"/>
      </w:pPr>
      <w:r>
        <w:rPr>
          <w:noProof/>
          <w:color w:val="676F76"/>
          <w:sz w:val="21"/>
          <w:szCs w:val="21"/>
          <w:lang w:val="en-US" w:eastAsia="en-US"/>
        </w:rPr>
        <w:drawing>
          <wp:inline distT="0" distB="0" distL="0" distR="0" wp14:anchorId="178601D7" wp14:editId="70D5CFD7">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6">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16D0B467" w:rsidR="005C50FA" w:rsidRPr="005C50FA" w:rsidRDefault="005C50FA" w:rsidP="005C50FA">
      <w:pPr>
        <w:pStyle w:val="Caption"/>
        <w:rPr>
          <w:color w:val="676F76"/>
          <w:sz w:val="21"/>
          <w:szCs w:val="21"/>
          <w:lang w:val="en" w:eastAsia="en-US"/>
        </w:rPr>
      </w:pPr>
      <w:bookmarkStart w:id="1206" w:name="_Toc3557106"/>
      <w:bookmarkStart w:id="1207" w:name="_Toc26921197"/>
      <w:r>
        <w:t xml:space="preserve">Figure </w:t>
      </w:r>
      <w:r w:rsidR="00406B64">
        <w:fldChar w:fldCharType="begin"/>
      </w:r>
      <w:r w:rsidR="00406B64">
        <w:instrText xml:space="preserve"> SEQ Figure \* ARABIC </w:instrText>
      </w:r>
      <w:r w:rsidR="00406B64">
        <w:fldChar w:fldCharType="separate"/>
      </w:r>
      <w:r w:rsidR="00020F25">
        <w:rPr>
          <w:noProof/>
        </w:rPr>
        <w:t>27</w:t>
      </w:r>
      <w:r w:rsidR="00406B64">
        <w:fldChar w:fldCharType="end"/>
      </w:r>
      <w:r>
        <w:t xml:space="preserve">: </w:t>
      </w:r>
      <w:r w:rsidR="00EB2983">
        <w:t>Process of Flow Drill Screwing</w:t>
      </w:r>
      <w:bookmarkEnd w:id="1206"/>
      <w:bookmarkEnd w:id="1207"/>
    </w:p>
    <w:p w14:paraId="0CDCD178" w14:textId="77777777" w:rsidR="00EF4929" w:rsidRDefault="009A40D2" w:rsidP="00EF4929">
      <w:pPr>
        <w:keepNext/>
        <w:jc w:val="center"/>
      </w:pPr>
      <w:r>
        <w:rPr>
          <w:noProof/>
          <w:lang w:eastAsia="en-US"/>
        </w:rPr>
        <w:lastRenderedPageBreak/>
        <w:drawing>
          <wp:inline distT="0" distB="0" distL="0" distR="0" wp14:anchorId="4D6C753A" wp14:editId="559367A3">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231153" cy="1723068"/>
                    </a:xfrm>
                    <a:prstGeom prst="rect">
                      <a:avLst/>
                    </a:prstGeom>
                  </pic:spPr>
                </pic:pic>
              </a:graphicData>
            </a:graphic>
          </wp:inline>
        </w:drawing>
      </w:r>
    </w:p>
    <w:p w14:paraId="0E5C96AE" w14:textId="50E623D7" w:rsidR="00EF4929" w:rsidRPr="00EF4929" w:rsidRDefault="00EF4929" w:rsidP="00EF4929">
      <w:pPr>
        <w:keepNext/>
        <w:jc w:val="center"/>
        <w:rPr>
          <w:sz w:val="18"/>
        </w:rPr>
      </w:pPr>
      <w:r w:rsidRPr="00EF4929">
        <w:rPr>
          <w:i/>
          <w:sz w:val="18"/>
        </w:rPr>
        <w:t>Source of image</w:t>
      </w:r>
      <w:r w:rsidRPr="00EF4929">
        <w:rPr>
          <w:sz w:val="18"/>
        </w:rPr>
        <w:t xml:space="preserve">: </w:t>
      </w:r>
      <w:hyperlink r:id="rId98" w:history="1">
        <w:r w:rsidRPr="00EF4929">
          <w:rPr>
            <w:rStyle w:val="Hyperlink"/>
            <w:sz w:val="18"/>
          </w:rPr>
          <w:t>http://www.ejot-avdel.se/sites/default/files/product/files/Brochure_EJOT_FDS_en.pdf</w:t>
        </w:r>
      </w:hyperlink>
    </w:p>
    <w:p w14:paraId="110D3987" w14:textId="1D76B92C" w:rsidR="002E60CB" w:rsidRDefault="00EF4929" w:rsidP="00EF4929">
      <w:pPr>
        <w:pStyle w:val="Caption"/>
      </w:pPr>
      <w:bookmarkStart w:id="1208" w:name="_Toc3557107"/>
      <w:bookmarkStart w:id="1209" w:name="_Toc26921198"/>
      <w:r>
        <w:t xml:space="preserve">Figure </w:t>
      </w:r>
      <w:r w:rsidR="00406B64">
        <w:fldChar w:fldCharType="begin"/>
      </w:r>
      <w:r w:rsidR="00406B64">
        <w:instrText xml:space="preserve"> SEQ Figure \* ARABIC </w:instrText>
      </w:r>
      <w:r w:rsidR="00406B64">
        <w:fldChar w:fldCharType="separate"/>
      </w:r>
      <w:r w:rsidR="00020F25">
        <w:rPr>
          <w:noProof/>
        </w:rPr>
        <w:t>28</w:t>
      </w:r>
      <w:r w:rsidR="00406B64">
        <w:fldChar w:fldCharType="end"/>
      </w:r>
      <w:r>
        <w:t>: Measures of applied FDS</w:t>
      </w:r>
      <w:bookmarkEnd w:id="1208"/>
      <w:bookmarkEnd w:id="1209"/>
    </w:p>
    <w:p w14:paraId="436498E1" w14:textId="33BEFF12" w:rsidR="00EF4929" w:rsidRDefault="00EF4929" w:rsidP="00EF4929">
      <w:r>
        <w:t xml:space="preserve">The application of such a connector element can be seen in the following video: </w:t>
      </w:r>
      <w:hyperlink r:id="rId99"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Paragraph"/>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Paragraph"/>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Paragraph"/>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Paragraph"/>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Heading5"/>
        <w:keepNext/>
        <w:spacing w:before="120" w:after="120"/>
        <w:rPr>
          <w:kern w:val="22"/>
        </w:rPr>
      </w:pPr>
      <w:r w:rsidRPr="00D73BA4">
        <w:rPr>
          <w:kern w:val="22"/>
        </w:rPr>
        <w:t xml:space="preserve">Element </w:t>
      </w:r>
      <w:r w:rsidR="00194316">
        <w:rPr>
          <w:kern w:val="22"/>
        </w:rPr>
        <w:t>"</w:t>
      </w:r>
      <w:r w:rsidRPr="00D73BA4">
        <w:rPr>
          <w:kern w:val="22"/>
        </w:rPr>
        <w:t>flow_drilled</w:t>
      </w:r>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295D655B" w:rsidR="001E3E2A" w:rsidRDefault="001E3E2A" w:rsidP="0059565B">
      <w:pPr>
        <w:pStyle w:val="Caption"/>
        <w:spacing w:before="120"/>
        <w:rPr>
          <w:rFonts w:cs="Calibri"/>
          <w:szCs w:val="22"/>
          <w:lang w:eastAsia="en-GB"/>
        </w:rPr>
      </w:pPr>
      <w:bookmarkStart w:id="1210" w:name="_Toc3566467"/>
      <w:bookmarkStart w:id="1211" w:name="_Toc26921310"/>
      <w:r>
        <w:t xml:space="preserve">Table </w:t>
      </w:r>
      <w:r w:rsidR="00D43112">
        <w:fldChar w:fldCharType="begin"/>
      </w:r>
      <w:r w:rsidR="00D43112">
        <w:instrText xml:space="preserve"> SEQ Table \* ARABIC </w:instrText>
      </w:r>
      <w:r w:rsidR="00D43112">
        <w:fldChar w:fldCharType="separate"/>
      </w:r>
      <w:r w:rsidR="00020F25">
        <w:rPr>
          <w:noProof/>
        </w:rPr>
        <w:t>60</w:t>
      </w:r>
      <w:r w:rsidR="00D43112">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210"/>
      <w:bookmarkEnd w:id="1211"/>
    </w:p>
    <w:p w14:paraId="6D524E55" w14:textId="6E02D68A" w:rsidR="00EF4929" w:rsidRPr="0059565B" w:rsidRDefault="00EF4929" w:rsidP="00B90690">
      <w:pPr>
        <w:pStyle w:val="ListParagraph"/>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Paragraph"/>
        <w:keepNext/>
        <w:autoSpaceDE w:val="0"/>
        <w:autoSpaceDN w:val="0"/>
        <w:adjustRightInd w:val="0"/>
        <w:ind w:left="0"/>
        <w:jc w:val="center"/>
      </w:pPr>
      <w:r>
        <w:rPr>
          <w:noProof/>
          <w:lang w:val="en-US" w:eastAsia="en-US"/>
        </w:rPr>
        <w:drawing>
          <wp:inline distT="0" distB="0" distL="0" distR="0" wp14:anchorId="4F5A9509" wp14:editId="12FBADDC">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594D5D8" w:rsidR="00013B01" w:rsidRPr="001E3E2A" w:rsidRDefault="00013B01" w:rsidP="00013B01">
      <w:pPr>
        <w:pStyle w:val="Caption"/>
        <w:rPr>
          <w:rFonts w:cs="Calibri"/>
          <w:lang w:eastAsia="en-GB"/>
        </w:rPr>
      </w:pPr>
      <w:bookmarkStart w:id="1212" w:name="_Toc3557108"/>
      <w:bookmarkStart w:id="1213" w:name="_Toc26921199"/>
      <w:r>
        <w:t xml:space="preserve">Figure </w:t>
      </w:r>
      <w:r w:rsidR="00406B64">
        <w:fldChar w:fldCharType="begin"/>
      </w:r>
      <w:r w:rsidR="00406B64">
        <w:instrText xml:space="preserve"> SEQ Figure \* ARABIC </w:instrText>
      </w:r>
      <w:r w:rsidR="00406B64">
        <w:fldChar w:fldCharType="separate"/>
      </w:r>
      <w:r w:rsidR="00020F25">
        <w:rPr>
          <w:noProof/>
        </w:rPr>
        <w:t>29</w:t>
      </w:r>
      <w:r w:rsidR="00406B64">
        <w:fldChar w:fldCharType="end"/>
      </w:r>
      <w:r>
        <w:t>: Pre-machined or clearance hole in FDS connection</w:t>
      </w:r>
      <w:bookmarkEnd w:id="1212"/>
      <w:bookmarkEnd w:id="1213"/>
    </w:p>
    <w:p w14:paraId="31E852BE" w14:textId="545BBF1C" w:rsidR="00EF4929" w:rsidRDefault="00EF4929"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lang w:eastAsia="en-GB"/>
        </w:rPr>
        <w:lastRenderedPageBreak/>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020F25">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xml:space="preserve">: This </w:t>
      </w:r>
      <w:proofErr w:type="gramStart"/>
      <w:r>
        <w:rPr>
          <w:rFonts w:cs="Calibri"/>
          <w:lang w:val="en-US" w:eastAsia="en-GB"/>
        </w:rPr>
        <w:t>hole</w:t>
      </w:r>
      <w:proofErr w:type="gramEnd"/>
      <w:r>
        <w:rPr>
          <w:rFonts w:cs="Calibri"/>
          <w:lang w:val="en-US" w:eastAsia="en-GB"/>
        </w:rPr>
        <w:t xml:space="preserv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5C499C00">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7908B790" w:rsidR="002943E7" w:rsidRPr="00B50C53" w:rsidRDefault="0059565B" w:rsidP="0059565B">
      <w:pPr>
        <w:pStyle w:val="Caption"/>
        <w:rPr>
          <w:rFonts w:cs="Calibri"/>
          <w:lang w:eastAsia="en-GB"/>
        </w:rPr>
      </w:pPr>
      <w:bookmarkStart w:id="1214" w:name="_Toc3557109"/>
      <w:bookmarkStart w:id="1215" w:name="_Toc26921200"/>
      <w:r>
        <w:t xml:space="preserve">Figure </w:t>
      </w:r>
      <w:r w:rsidR="00406B64">
        <w:fldChar w:fldCharType="begin"/>
      </w:r>
      <w:r w:rsidR="00406B64">
        <w:instrText xml:space="preserve"> SEQ Figure \* ARABIC </w:instrText>
      </w:r>
      <w:r w:rsidR="00406B64">
        <w:fldChar w:fldCharType="separate"/>
      </w:r>
      <w:r w:rsidR="00020F25">
        <w:rPr>
          <w:noProof/>
        </w:rPr>
        <w:t>30</w:t>
      </w:r>
      <w:r w:rsidR="00406B64">
        <w:fldChar w:fldCharType="end"/>
      </w:r>
      <w:r>
        <w:t>: Pilot hole on sheet metal</w:t>
      </w:r>
      <w:bookmarkEnd w:id="1214"/>
      <w:bookmarkEnd w:id="1215"/>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&lt;threaded_connection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head_diameter=</w:t>
      </w:r>
      <w:r w:rsidR="00194316">
        <w:rPr>
          <w:color w:val="0070C0"/>
        </w:rPr>
        <w:t>"</w:t>
      </w:r>
      <w:r w:rsidRPr="00013E33">
        <w:rPr>
          <w:color w:val="0070C0"/>
        </w:rPr>
        <w:t>16</w:t>
      </w:r>
      <w:r w:rsidR="00194316">
        <w:rPr>
          <w:color w:val="0070C0"/>
        </w:rPr>
        <w:t>"</w:t>
      </w:r>
      <w:r w:rsidRPr="00013E33">
        <w:rPr>
          <w:color w:val="0070C0"/>
        </w:rPr>
        <w:t xml:space="preserve"> head_height=</w:t>
      </w:r>
      <w:r w:rsidR="00194316">
        <w:rPr>
          <w:color w:val="0070C0"/>
        </w:rPr>
        <w:t>"</w:t>
      </w:r>
      <w:r w:rsidRPr="00013E33">
        <w:rPr>
          <w:color w:val="0070C0"/>
        </w:rPr>
        <w:t>5</w:t>
      </w:r>
      <w:r w:rsidR="00194316">
        <w:rPr>
          <w:color w:val="0070C0"/>
        </w:rPr>
        <w:t>"</w:t>
      </w:r>
      <w:r w:rsidRPr="00013E33">
        <w:rPr>
          <w:color w:val="0070C0"/>
        </w:rPr>
        <w:t xml:space="preserve"> sink_size=</w:t>
      </w:r>
      <w:r w:rsidR="00194316">
        <w:rPr>
          <w:color w:val="0070C0"/>
        </w:rPr>
        <w:t>"</w:t>
      </w:r>
      <w:r w:rsidRPr="00013E33">
        <w:rPr>
          <w:color w:val="0070C0"/>
        </w:rPr>
        <w:t>1</w:t>
      </w:r>
      <w:r w:rsidR="00194316">
        <w:rPr>
          <w:color w:val="0070C0"/>
        </w:rPr>
        <w:t>"</w:t>
      </w:r>
      <w:r w:rsidRPr="00013E33">
        <w:rPr>
          <w:color w:val="0070C0"/>
        </w:rPr>
        <w:t xml:space="preserve"> thread_length=</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&lt;flow_drilled pre_machined_hole_diameter=</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pre_machined_hole_index=</w:t>
      </w:r>
      <w:r w:rsidR="00194316">
        <w:rPr>
          <w:color w:val="0070C0"/>
        </w:rPr>
        <w:t>"</w:t>
      </w:r>
      <w:r w:rsidRPr="00013E33">
        <w:rPr>
          <w:color w:val="0070C0"/>
        </w:rPr>
        <w:t>1</w:t>
      </w:r>
      <w:r w:rsidR="00194316">
        <w:rPr>
          <w:color w:val="0070C0"/>
        </w:rPr>
        <w:t>"</w:t>
      </w:r>
      <w:r w:rsidR="0077474D" w:rsidRPr="00013E33">
        <w:rPr>
          <w:color w:val="0070C0"/>
        </w:rPr>
        <w:t xml:space="preserve"> </w:t>
      </w:r>
      <w:r w:rsidR="00A15BE4">
        <w:rPr>
          <w:color w:val="0070C0"/>
        </w:rPr>
        <w:t>pilot</w:t>
      </w:r>
      <w:r w:rsidR="0077474D" w:rsidRPr="00013E33">
        <w:rPr>
          <w:color w:val="0070C0"/>
        </w:rPr>
        <w:t>_hole_diameter=</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w:t>
      </w:r>
      <w:proofErr w:type="gramStart"/>
      <w:r>
        <w:t>appdata</w:t>
      </w:r>
      <w:proofErr w:type="gramEnd"/>
      <w:r>
        <w:t>&gt;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1216" w:name="_Toc413359598"/>
      <w:bookmarkStart w:id="1217" w:name="_Toc3556992"/>
      <w:bookmarkStart w:id="1218" w:name="_Toc26921082"/>
      <w:r w:rsidRPr="000F30B3">
        <w:t>Gum Drops</w:t>
      </w:r>
      <w:bookmarkEnd w:id="1216"/>
      <w:bookmarkEnd w:id="1217"/>
      <w:bookmarkEnd w:id="1218"/>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8E10BBE"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10538F9C" w14:textId="1B5FAC9C" w:rsidR="00D43112" w:rsidRPr="00226A3F" w:rsidRDefault="001003F7" w:rsidP="001003F7">
      <w:pPr>
        <w:pStyle w:val="Caption"/>
        <w:spacing w:before="120" w:after="60"/>
      </w:pPr>
      <w:bookmarkStart w:id="1219" w:name="_Toc3566468"/>
      <w:bookmarkStart w:id="1220" w:name="_Toc26921311"/>
      <w:r>
        <w:t xml:space="preserve">Table </w:t>
      </w:r>
      <w:r>
        <w:fldChar w:fldCharType="begin"/>
      </w:r>
      <w:r>
        <w:instrText xml:space="preserve"> SEQ Table \* ARABIC </w:instrText>
      </w:r>
      <w:r>
        <w:fldChar w:fldCharType="separate"/>
      </w:r>
      <w:r w:rsidR="00020F25">
        <w:rPr>
          <w:noProof/>
        </w:rPr>
        <w:t>61</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19"/>
      <w:bookmarkEnd w:id="1220"/>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14BC28EB" w:rsidR="002E60CB" w:rsidRDefault="002E60CB" w:rsidP="001003F7">
      <w:pPr>
        <w:pStyle w:val="Caption"/>
        <w:spacing w:before="60"/>
      </w:pPr>
      <w:bookmarkStart w:id="1221" w:name="_Toc3566469"/>
      <w:bookmarkStart w:id="1222" w:name="_Toc26921312"/>
      <w:r>
        <w:lastRenderedPageBreak/>
        <w:t xml:space="preserve">Table </w:t>
      </w:r>
      <w:r w:rsidR="00D43112">
        <w:fldChar w:fldCharType="begin"/>
      </w:r>
      <w:r w:rsidR="00D43112">
        <w:instrText xml:space="preserve"> SEQ Table \* ARABIC </w:instrText>
      </w:r>
      <w:r w:rsidR="00D43112">
        <w:fldChar w:fldCharType="separate"/>
      </w:r>
      <w:r w:rsidR="00020F25">
        <w:rPr>
          <w:noProof/>
        </w:rPr>
        <w:t>62</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1221"/>
      <w:bookmarkEnd w:id="1222"/>
    </w:p>
    <w:p w14:paraId="25E602F6" w14:textId="77777777" w:rsidR="002E60CB" w:rsidRPr="005D241A" w:rsidRDefault="006915F6" w:rsidP="00B90690">
      <w:pPr>
        <w:pStyle w:val="ListParagraph"/>
        <w:numPr>
          <w:ilvl w:val="0"/>
          <w:numId w:val="39"/>
        </w:numPr>
        <w:spacing w:before="120"/>
        <w:jc w:val="both"/>
        <w:rPr>
          <w:lang w:val="en-US"/>
        </w:rPr>
      </w:pPr>
      <w:proofErr w:type="gramStart"/>
      <w:r w:rsidRPr="006915F6">
        <w:rPr>
          <w:rStyle w:val="elementdeftypeChar"/>
          <w:lang w:eastAsia="en-GB"/>
        </w:rPr>
        <w:t>diameter</w:t>
      </w:r>
      <w:proofErr w:type="gramEnd"/>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Paragraph"/>
        <w:numPr>
          <w:ilvl w:val="0"/>
          <w:numId w:val="39"/>
        </w:numPr>
        <w:spacing w:before="120"/>
        <w:rPr>
          <w:lang w:val="en-US"/>
        </w:rPr>
      </w:pPr>
      <w:proofErr w:type="gramStart"/>
      <w:r w:rsidRPr="006915F6">
        <w:rPr>
          <w:rStyle w:val="elementdeftypeChar"/>
          <w:lang w:eastAsia="en-GB"/>
        </w:rPr>
        <w:t>mass</w:t>
      </w:r>
      <w:proofErr w:type="gramEnd"/>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Paragraph"/>
        <w:numPr>
          <w:ilvl w:val="0"/>
          <w:numId w:val="39"/>
        </w:numPr>
        <w:spacing w:before="120"/>
        <w:jc w:val="both"/>
      </w:pPr>
      <w:proofErr w:type="gramStart"/>
      <w:r w:rsidRPr="006915F6">
        <w:rPr>
          <w:rStyle w:val="elementdeftypeChar"/>
          <w:lang w:eastAsia="en-GB"/>
        </w:rPr>
        <w:t>material</w:t>
      </w:r>
      <w:proofErr w:type="gramEnd"/>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r w:rsidRPr="008275F2">
        <w:rPr>
          <w:b/>
          <w:color w:val="0070C0"/>
        </w:rPr>
        <w:t>CAD_Material</w:t>
      </w:r>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w:t>
      </w:r>
      <w:proofErr w:type="gramStart"/>
      <w:r w:rsidRPr="00226A3F">
        <w:t>appdata</w:t>
      </w:r>
      <w:proofErr w:type="gramEnd"/>
      <w:r w:rsidRPr="00226A3F">
        <w:t>&gt;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1223" w:name="_Toc428456279"/>
      <w:bookmarkStart w:id="1224" w:name="_Toc3556993"/>
      <w:bookmarkStart w:id="1225" w:name="_Toc26921083"/>
      <w:bookmarkEnd w:id="1223"/>
      <w:r>
        <w:t>Clinches</w:t>
      </w:r>
      <w:bookmarkEnd w:id="1224"/>
      <w:bookmarkEnd w:id="1225"/>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4"/>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0EF285FE">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49349BC1" w:rsidR="003E46C4" w:rsidRDefault="00D67DC2" w:rsidP="00D67DC2">
      <w:pPr>
        <w:pStyle w:val="Caption"/>
      </w:pPr>
      <w:bookmarkStart w:id="1226" w:name="_Toc3557110"/>
      <w:bookmarkStart w:id="1227" w:name="_Toc26921201"/>
      <w:r>
        <w:t xml:space="preserve">Figure </w:t>
      </w:r>
      <w:r>
        <w:fldChar w:fldCharType="begin"/>
      </w:r>
      <w:r>
        <w:instrText xml:space="preserve"> SEQ Figure \* ARABIC </w:instrText>
      </w:r>
      <w:r>
        <w:fldChar w:fldCharType="separate"/>
      </w:r>
      <w:r w:rsidR="00020F25">
        <w:rPr>
          <w:noProof/>
        </w:rPr>
        <w:t>31</w:t>
      </w:r>
      <w:r>
        <w:fldChar w:fldCharType="end"/>
      </w:r>
      <w:r>
        <w:t xml:space="preserve">: </w:t>
      </w:r>
      <w:r w:rsidRPr="00D67DC2">
        <w:t>Schematic representation of the clinching operation</w:t>
      </w:r>
      <w:bookmarkEnd w:id="1226"/>
      <w:bookmarkEnd w:id="1227"/>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090B1A86">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0A053178">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AAF03EB" w:rsidR="00D67DC2" w:rsidRDefault="00D67DC2" w:rsidP="00D67DC2">
      <w:pPr>
        <w:pStyle w:val="Caption"/>
      </w:pPr>
      <w:bookmarkStart w:id="1228" w:name="_Ref428794448"/>
      <w:bookmarkStart w:id="1229" w:name="_Ref428794398"/>
      <w:bookmarkStart w:id="1230" w:name="_Toc3557111"/>
      <w:bookmarkStart w:id="1231" w:name="_Toc26921202"/>
      <w:r>
        <w:t xml:space="preserve">Figure </w:t>
      </w:r>
      <w:r>
        <w:fldChar w:fldCharType="begin"/>
      </w:r>
      <w:r>
        <w:instrText xml:space="preserve"> SEQ Figure \* ARABIC </w:instrText>
      </w:r>
      <w:r>
        <w:fldChar w:fldCharType="separate"/>
      </w:r>
      <w:r w:rsidR="00020F25">
        <w:rPr>
          <w:noProof/>
        </w:rPr>
        <w:t>32</w:t>
      </w:r>
      <w:r>
        <w:fldChar w:fldCharType="end"/>
      </w:r>
      <w:bookmarkEnd w:id="1228"/>
      <w:r>
        <w:t xml:space="preserve">: </w:t>
      </w:r>
      <w:r w:rsidRPr="00D67DC2">
        <w:t>Clinch Joint Dimensions</w:t>
      </w:r>
      <w:bookmarkEnd w:id="1229"/>
      <w:bookmarkEnd w:id="1230"/>
      <w:bookmarkEnd w:id="1231"/>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04477135">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734807" cy="1843865"/>
                    </a:xfrm>
                    <a:prstGeom prst="rect">
                      <a:avLst/>
                    </a:prstGeom>
                  </pic:spPr>
                </pic:pic>
              </a:graphicData>
            </a:graphic>
          </wp:inline>
        </w:drawing>
      </w:r>
    </w:p>
    <w:p w14:paraId="4EF9C8F3" w14:textId="49FF641B" w:rsidR="00C34000" w:rsidRDefault="00E41964" w:rsidP="00E41964">
      <w:pPr>
        <w:pStyle w:val="Caption"/>
        <w:spacing w:before="120"/>
        <w:rPr>
          <w:rFonts w:cs="Calibri"/>
          <w:szCs w:val="22"/>
          <w:lang w:eastAsia="en-GB"/>
        </w:rPr>
      </w:pPr>
      <w:bookmarkStart w:id="1232" w:name="_Ref428798660"/>
      <w:bookmarkStart w:id="1233" w:name="_Toc3557112"/>
      <w:bookmarkStart w:id="1234" w:name="_Toc26921203"/>
      <w:r>
        <w:t xml:space="preserve">Figure </w:t>
      </w:r>
      <w:r>
        <w:fldChar w:fldCharType="begin"/>
      </w:r>
      <w:r>
        <w:instrText xml:space="preserve"> SEQ Figure \* ARABIC </w:instrText>
      </w:r>
      <w:r>
        <w:fldChar w:fldCharType="separate"/>
      </w:r>
      <w:r w:rsidR="00020F25">
        <w:rPr>
          <w:noProof/>
        </w:rPr>
        <w:t>33</w:t>
      </w:r>
      <w:r>
        <w:fldChar w:fldCharType="end"/>
      </w:r>
      <w:bookmarkEnd w:id="1232"/>
      <w:r>
        <w:t>: TOX (left) and BTM’s Tog-L-Loc system</w:t>
      </w:r>
      <w:r>
        <w:rPr>
          <w:rStyle w:val="FootnoteReference"/>
        </w:rPr>
        <w:footnoteReference w:id="15"/>
      </w:r>
      <w:bookmarkEnd w:id="1233"/>
      <w:bookmarkEnd w:id="1234"/>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75E4F314"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44F118D2" w14:textId="00421A5B" w:rsidR="00D3072A" w:rsidRDefault="00D3072A" w:rsidP="00D3072A">
      <w:pPr>
        <w:pStyle w:val="Caption"/>
        <w:spacing w:before="120"/>
        <w:rPr>
          <w:rStyle w:val="elementdeftypeChar"/>
          <w:b/>
        </w:rPr>
      </w:pPr>
      <w:bookmarkStart w:id="1235" w:name="_Toc3566470"/>
      <w:bookmarkStart w:id="1236" w:name="_Toc26921313"/>
      <w:r>
        <w:t xml:space="preserve">Table </w:t>
      </w:r>
      <w:r>
        <w:fldChar w:fldCharType="begin"/>
      </w:r>
      <w:r>
        <w:instrText xml:space="preserve"> SEQ Table \* ARABIC </w:instrText>
      </w:r>
      <w:r>
        <w:fldChar w:fldCharType="separate"/>
      </w:r>
      <w:r w:rsidR="00020F25">
        <w:rPr>
          <w:noProof/>
        </w:rPr>
        <w:t>63</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35"/>
      <w:bookmarkEnd w:id="1236"/>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1D4FA0C6" w:rsidR="007D0EA8" w:rsidRDefault="006239BA" w:rsidP="006239BA">
      <w:pPr>
        <w:pStyle w:val="Caption"/>
        <w:spacing w:before="120"/>
      </w:pPr>
      <w:bookmarkStart w:id="1237" w:name="_Toc3566471"/>
      <w:bookmarkStart w:id="1238" w:name="_Toc26921314"/>
      <w:r>
        <w:t xml:space="preserve">Table </w:t>
      </w:r>
      <w:r>
        <w:fldChar w:fldCharType="begin"/>
      </w:r>
      <w:r>
        <w:instrText xml:space="preserve"> SEQ Table \* ARABIC </w:instrText>
      </w:r>
      <w:r>
        <w:fldChar w:fldCharType="separate"/>
      </w:r>
      <w:r w:rsidR="00020F25">
        <w:rPr>
          <w:noProof/>
        </w:rPr>
        <w:t>64</w:t>
      </w:r>
      <w:r>
        <w:fldChar w:fldCharType="end"/>
      </w:r>
      <w:r>
        <w:t xml:space="preserve">: Attributes of </w:t>
      </w:r>
      <w:r w:rsidR="00945D04">
        <w:t xml:space="preserve">element </w:t>
      </w:r>
      <w:r w:rsidRPr="006239BA">
        <w:rPr>
          <w:rStyle w:val="elementdeftypeChar"/>
          <w:b/>
        </w:rPr>
        <w:t>&lt;clinch/&gt;</w:t>
      </w:r>
      <w:bookmarkEnd w:id="1237"/>
      <w:bookmarkEnd w:id="1238"/>
    </w:p>
    <w:p w14:paraId="0D07EA60" w14:textId="009884CD"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6"/>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020F25">
        <w:t xml:space="preserve">Figure </w:t>
      </w:r>
      <w:r w:rsidR="00020F25">
        <w:rPr>
          <w:noProof/>
        </w:rPr>
        <w:t>33</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30D3120B" w:rsidR="00F52C26" w:rsidRDefault="00796847" w:rsidP="00F52C26">
      <w:pPr>
        <w:pStyle w:val="ListParagraph"/>
        <w:autoSpaceDE w:val="0"/>
        <w:autoSpaceDN w:val="0"/>
        <w:adjustRightInd w:val="0"/>
        <w:ind w:left="1069"/>
        <w:jc w:val="both"/>
        <w:rPr>
          <w:rFonts w:cs="Calibri"/>
          <w:lang w:val="en-US" w:eastAsia="en-GB"/>
        </w:rPr>
      </w:pPr>
      <w:hyperlink r:id="rId105"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w:t>
      </w:r>
      <w:proofErr w:type="gramStart"/>
      <w:r w:rsidR="00276BF4" w:rsidRPr="00276BF4">
        <w:rPr>
          <w:lang w:val="en-US"/>
        </w:rPr>
        <w:t xml:space="preserve">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proofErr w:type="gramEnd"/>
      <w:r w:rsidR="00276BF4" w:rsidRPr="00276BF4">
        <w:rPr>
          <w:lang w:val="en-US"/>
        </w:rPr>
        <w:t>.</w:t>
      </w:r>
      <w:r w:rsidR="00276BF4">
        <w:rPr>
          <w:lang w:val="en-US"/>
        </w:rPr>
        <w:t xml:space="preserve"> It is defined as maximum measured force during the test process.</w:t>
      </w:r>
    </w:p>
    <w:p w14:paraId="08522AF4" w14:textId="5B26BDF3" w:rsidR="00A913FE" w:rsidRPr="004B1D32" w:rsidRDefault="005E65A0" w:rsidP="00B90690">
      <w:pPr>
        <w:pStyle w:val="ListParagraph"/>
        <w:numPr>
          <w:ilvl w:val="0"/>
          <w:numId w:val="41"/>
        </w:numPr>
        <w:autoSpaceDE w:val="0"/>
        <w:autoSpaceDN w:val="0"/>
        <w:adjustRightInd w:val="0"/>
        <w:jc w:val="both"/>
        <w:rPr>
          <w:rFonts w:cs="Calibri"/>
          <w:lang w:val="en-US" w:eastAsia="en-GB"/>
        </w:rPr>
      </w:pPr>
      <w:r>
        <w:rPr>
          <w:rStyle w:val="elementdeftypeChar"/>
        </w:rPr>
        <w:t>button</w:t>
      </w:r>
      <w:r w:rsidR="00A23FF7">
        <w:rPr>
          <w:rStyle w:val="elementdeftypeChar"/>
        </w:rPr>
        <w:t>_</w:t>
      </w:r>
      <w:r w:rsidR="00A913FE" w:rsidRPr="00891EFB">
        <w:rPr>
          <w:rStyle w:val="elementdeftypeChar"/>
        </w:rPr>
        <w:t>diameter</w:t>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020F25">
        <w:t xml:space="preserve">Figure </w:t>
      </w:r>
      <w:r w:rsidR="00020F25">
        <w:rPr>
          <w:noProof/>
        </w:rPr>
        <w:t>32</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020F25">
        <w:t xml:space="preserve">Figure </w:t>
      </w:r>
      <w:r w:rsidR="00020F25">
        <w:rPr>
          <w:noProof/>
        </w:rPr>
        <w:t>32</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474C48E0" w:rsidR="00A913FE" w:rsidRDefault="008202AD" w:rsidP="00B90690">
      <w:pPr>
        <w:pStyle w:val="ListParagraph"/>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DA2DFCB" w:rsidR="00A913FE" w:rsidRDefault="00A913FE" w:rsidP="004B1D32">
      <w:pPr>
        <w:autoSpaceDE w:val="0"/>
        <w:autoSpaceDN w:val="0"/>
        <w:adjustRightInd w:val="0"/>
        <w:spacing w:after="0"/>
        <w:jc w:val="both"/>
        <w:rPr>
          <w:rFonts w:cs="Calibri"/>
          <w:szCs w:val="22"/>
          <w:lang w:eastAsia="en-GB"/>
        </w:rPr>
      </w:pPr>
      <w:proofErr w:type="gramStart"/>
      <w:r>
        <w:rPr>
          <w:rFonts w:cs="Calibri"/>
          <w:szCs w:val="22"/>
          <w:lang w:eastAsia="en-GB"/>
        </w:rPr>
        <w:t>is</w:t>
      </w:r>
      <w:proofErr w:type="gramEnd"/>
      <w:r>
        <w:rPr>
          <w:rFonts w:cs="Calibri"/>
          <w:szCs w:val="22"/>
          <w:lang w:eastAsia="en-GB"/>
        </w:rPr>
        <w:t xml:space="preserve">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020F25">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7E568685" w:rsidR="004B1D32" w:rsidRDefault="00BF4695" w:rsidP="00BF4695">
      <w:pPr>
        <w:pStyle w:val="Caption"/>
        <w:tabs>
          <w:tab w:val="center" w:pos="4535"/>
          <w:tab w:val="left" w:pos="7349"/>
        </w:tabs>
        <w:spacing w:before="120"/>
        <w:jc w:val="left"/>
        <w:rPr>
          <w:rStyle w:val="elementdeftypeChar"/>
          <w:b/>
        </w:rPr>
      </w:pPr>
      <w:r>
        <w:tab/>
      </w:r>
      <w:bookmarkStart w:id="1239" w:name="_Toc3566472"/>
      <w:bookmarkStart w:id="1240" w:name="_Toc26921315"/>
      <w:r w:rsidR="0097183B">
        <w:t xml:space="preserve">Table </w:t>
      </w:r>
      <w:r w:rsidR="0097183B">
        <w:fldChar w:fldCharType="begin"/>
      </w:r>
      <w:r w:rsidR="0097183B">
        <w:instrText xml:space="preserve"> SEQ Table \* ARABIC </w:instrText>
      </w:r>
      <w:r w:rsidR="0097183B">
        <w:fldChar w:fldCharType="separate"/>
      </w:r>
      <w:r w:rsidR="00020F25">
        <w:rPr>
          <w:noProof/>
        </w:rPr>
        <w:t>65</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1239"/>
      <w:bookmarkEnd w:id="1240"/>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r w:rsidR="00B53014" w:rsidRPr="007F2FB1">
        <w:rPr>
          <w:color w:val="0070C0"/>
        </w:rPr>
        <w:t>button_diameter=</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r w:rsidRPr="007F2FB1">
        <w:rPr>
          <w:color w:val="0070C0"/>
        </w:rPr>
        <w:t>peel_strength</w:t>
      </w:r>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w:t>
      </w:r>
      <w:proofErr w:type="gramStart"/>
      <w:r w:rsidRPr="00226A3F">
        <w:t>appdata</w:t>
      </w:r>
      <w:proofErr w:type="gramEnd"/>
      <w:r w:rsidRPr="00226A3F">
        <w:t>&gt;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1241" w:name="_Toc3556994"/>
      <w:bookmarkStart w:id="1242" w:name="_Toc26921084"/>
      <w:r w:rsidRPr="00BF4695">
        <w:t>Heat Stakes / Thermal Stakes</w:t>
      </w:r>
      <w:bookmarkEnd w:id="1241"/>
      <w:bookmarkEnd w:id="1242"/>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CEC2F7">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974062" cy="2212664"/>
                    </a:xfrm>
                    <a:prstGeom prst="rect">
                      <a:avLst/>
                    </a:prstGeom>
                  </pic:spPr>
                </pic:pic>
              </a:graphicData>
            </a:graphic>
          </wp:inline>
        </w:drawing>
      </w:r>
    </w:p>
    <w:p w14:paraId="69480212" w14:textId="08870E55"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7"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6E1A46DC">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11D4A8E">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403D8515" w:rsidR="00DE2B3A" w:rsidRPr="00DE2B3A" w:rsidRDefault="00796847" w:rsidP="00DE2B3A">
      <w:pPr>
        <w:autoSpaceDE w:val="0"/>
        <w:autoSpaceDN w:val="0"/>
        <w:adjustRightInd w:val="0"/>
        <w:spacing w:after="0"/>
        <w:jc w:val="center"/>
        <w:rPr>
          <w:rFonts w:cs="Calibri"/>
          <w:sz w:val="18"/>
          <w:szCs w:val="18"/>
          <w:lang w:eastAsia="en-GB"/>
        </w:rPr>
      </w:pPr>
      <w:hyperlink r:id="rId109"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02D703C3" w:rsidR="00010D17" w:rsidRDefault="00010D17" w:rsidP="00DE2B3A">
      <w:pPr>
        <w:pStyle w:val="Caption"/>
        <w:spacing w:before="120"/>
      </w:pPr>
      <w:bookmarkStart w:id="1243" w:name="_Toc3557113"/>
      <w:bookmarkStart w:id="1244" w:name="_Toc26921204"/>
      <w:r>
        <w:t xml:space="preserve">Figure </w:t>
      </w:r>
      <w:r>
        <w:fldChar w:fldCharType="begin"/>
      </w:r>
      <w:r>
        <w:instrText xml:space="preserve"> SEQ Figure \* ARABIC </w:instrText>
      </w:r>
      <w:r>
        <w:fldChar w:fldCharType="separate"/>
      </w:r>
      <w:r w:rsidR="00020F25">
        <w:rPr>
          <w:noProof/>
        </w:rPr>
        <w:t>34</w:t>
      </w:r>
      <w:r>
        <w:fldChar w:fldCharType="end"/>
      </w:r>
      <w:r>
        <w:t xml:space="preserve">: </w:t>
      </w:r>
      <w:r w:rsidRPr="00010D17">
        <w:t>Cross Section of a Heat Stake</w:t>
      </w:r>
      <w:bookmarkEnd w:id="1243"/>
      <w:bookmarkEnd w:id="1244"/>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7BD0F49D"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sidRPr="00020F25">
              <w:rPr>
                <w:sz w:val="20"/>
                <w:szCs w:val="20"/>
              </w:rPr>
              <w:t xml:space="preserve">Custom Attributes </w:t>
            </w:r>
            <w:r w:rsidR="00020F25" w:rsidRPr="007331A4">
              <w:t>list</w:t>
            </w:r>
            <w:r w:rsidRPr="0011095E">
              <w:rPr>
                <w:rFonts w:cs="Calibri"/>
                <w:sz w:val="20"/>
                <w:szCs w:val="20"/>
                <w:lang w:eastAsia="en-GB"/>
              </w:rPr>
              <w:fldChar w:fldCharType="end"/>
            </w:r>
          </w:p>
        </w:tc>
      </w:tr>
    </w:tbl>
    <w:p w14:paraId="102ABFC2" w14:textId="3BFD0D50" w:rsidR="004D4A4B" w:rsidRDefault="004D4A4B" w:rsidP="004D4A4B">
      <w:pPr>
        <w:pStyle w:val="Caption"/>
        <w:spacing w:before="120"/>
        <w:rPr>
          <w:rStyle w:val="elementdeftypeChar"/>
          <w:b/>
        </w:rPr>
      </w:pPr>
      <w:bookmarkStart w:id="1245" w:name="_Toc3566473"/>
      <w:bookmarkStart w:id="1246" w:name="_Toc26921316"/>
      <w:r>
        <w:t xml:space="preserve">Table </w:t>
      </w:r>
      <w:r>
        <w:fldChar w:fldCharType="begin"/>
      </w:r>
      <w:r>
        <w:instrText xml:space="preserve"> SEQ Table \* ARABIC </w:instrText>
      </w:r>
      <w:r>
        <w:fldChar w:fldCharType="separate"/>
      </w:r>
      <w:r w:rsidR="00020F25">
        <w:rPr>
          <w:noProof/>
        </w:rPr>
        <w:t>66</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245"/>
      <w:bookmarkEnd w:id="1246"/>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358663D0" w:rsidR="004D4A4B" w:rsidRDefault="004D4A4B" w:rsidP="004D4A4B">
      <w:pPr>
        <w:pStyle w:val="Caption"/>
        <w:spacing w:before="120"/>
      </w:pPr>
      <w:bookmarkStart w:id="1247" w:name="_Toc3566474"/>
      <w:bookmarkStart w:id="1248" w:name="_Toc26921317"/>
      <w:r>
        <w:t xml:space="preserve">Table </w:t>
      </w:r>
      <w:r>
        <w:fldChar w:fldCharType="begin"/>
      </w:r>
      <w:r>
        <w:instrText xml:space="preserve"> SEQ Table \* ARABIC </w:instrText>
      </w:r>
      <w:r>
        <w:fldChar w:fldCharType="separate"/>
      </w:r>
      <w:r w:rsidR="00020F25">
        <w:rPr>
          <w:noProof/>
        </w:rPr>
        <w:t>67</w:t>
      </w:r>
      <w:r>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247"/>
      <w:bookmarkEnd w:id="1248"/>
    </w:p>
    <w:p w14:paraId="3EC2524D" w14:textId="77777777" w:rsidR="002408AD" w:rsidRPr="00D4274D"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lang w:eastAsia="en-GB"/>
        </w:rPr>
        <w:t>strength</w:t>
      </w:r>
      <w:proofErr w:type="gramEnd"/>
      <w:r w:rsidRPr="00F157CE">
        <w:rPr>
          <w:rFonts w:cs="Calibri"/>
          <w:lang w:val="en-US" w:eastAsia="en-GB"/>
        </w:rPr>
        <w:t>: the strength of the heat stake.</w:t>
      </w:r>
    </w:p>
    <w:p w14:paraId="7A8910BE"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rPr>
        <w:t>diameter</w:t>
      </w:r>
      <w:proofErr w:type="gramEnd"/>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lastRenderedPageBreak/>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1CE8D34D"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020F25">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r w:rsidR="00F157CE" w:rsidRPr="000A05DE">
        <w:rPr>
          <w:color w:val="0070C0"/>
        </w:rPr>
        <w:t>head_height</w:t>
      </w:r>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&lt;normal_direction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w:t>
      </w:r>
      <w:proofErr w:type="gramStart"/>
      <w:r w:rsidRPr="00226A3F">
        <w:t>appdata</w:t>
      </w:r>
      <w:proofErr w:type="gramEnd"/>
      <w:r w:rsidRPr="00226A3F">
        <w:t>&gt;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1249" w:name="_Toc3556995"/>
      <w:bookmarkStart w:id="1250" w:name="_Toc26921085"/>
      <w:r>
        <w:t>Clips/</w:t>
      </w:r>
      <w:r w:rsidR="00BF4695" w:rsidRPr="00BF4695">
        <w:t>Snap Joints</w:t>
      </w:r>
      <w:bookmarkEnd w:id="1249"/>
      <w:bookmarkEnd w:id="1250"/>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Paragraph"/>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lastRenderedPageBreak/>
        <w:drawing>
          <wp:inline distT="0" distB="0" distL="0" distR="0" wp14:anchorId="6B4278D0" wp14:editId="5BC1DAF6">
            <wp:extent cx="1250830" cy="1129571"/>
            <wp:effectExtent l="0" t="0" r="0" b="0"/>
            <wp:docPr id="288" name="Picture 288" descr="File:Hairpin clip.pn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0"/>
                    </pic:cNvP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01C73DBE"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112" w:history="1">
        <w:r w:rsidRPr="0042625C">
          <w:rPr>
            <w:rStyle w:val="Hyperlink"/>
            <w:sz w:val="18"/>
            <w:lang w:val="en-US"/>
          </w:rPr>
          <w:t>http://en.wikipedia.org/wiki/File:Hairpin_clip.png</w:t>
        </w:r>
      </w:hyperlink>
    </w:p>
    <w:p w14:paraId="09D20BB7" w14:textId="79125941" w:rsidR="0042625C" w:rsidRDefault="0042625C" w:rsidP="0042625C">
      <w:pPr>
        <w:pStyle w:val="Caption"/>
        <w:spacing w:before="120"/>
      </w:pPr>
      <w:bookmarkStart w:id="1251" w:name="_Toc3557114"/>
      <w:bookmarkStart w:id="1252" w:name="_Toc26921205"/>
      <w:r>
        <w:t xml:space="preserve">Figure </w:t>
      </w:r>
      <w:r>
        <w:fldChar w:fldCharType="begin"/>
      </w:r>
      <w:r>
        <w:instrText xml:space="preserve"> SEQ Figure \* ARABIC </w:instrText>
      </w:r>
      <w:r>
        <w:fldChar w:fldCharType="separate"/>
      </w:r>
      <w:r w:rsidR="00020F25">
        <w:rPr>
          <w:noProof/>
        </w:rPr>
        <w:t>35</w:t>
      </w:r>
      <w:r>
        <w:fldChar w:fldCharType="end"/>
      </w:r>
      <w:r w:rsidRPr="0042625C">
        <w:t xml:space="preserve">: A </w:t>
      </w:r>
      <w:r w:rsidR="00194316">
        <w:t>"</w:t>
      </w:r>
      <w:r w:rsidRPr="0042625C">
        <w:t>Hairpin Clip</w:t>
      </w:r>
      <w:bookmarkEnd w:id="1251"/>
      <w:r w:rsidR="00194316">
        <w:t>"</w:t>
      </w:r>
      <w:bookmarkEnd w:id="1252"/>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36FA041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846802" cy="959488"/>
                    </a:xfrm>
                    <a:prstGeom prst="rect">
                      <a:avLst/>
                    </a:prstGeom>
                  </pic:spPr>
                </pic:pic>
              </a:graphicData>
            </a:graphic>
          </wp:inline>
        </w:drawing>
      </w:r>
    </w:p>
    <w:p w14:paraId="68EA1FE0" w14:textId="4A8A481C"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114" w:history="1">
        <w:r>
          <w:rPr>
            <w:rStyle w:val="Hyperlink"/>
            <w:sz w:val="18"/>
            <w:lang w:val="en-US"/>
          </w:rPr>
          <w:t>http://commons.wikimedia.org/wiki/File:Circlips_interieur.png</w:t>
        </w:r>
      </w:hyperlink>
    </w:p>
    <w:p w14:paraId="78D5B8C7" w14:textId="64C627E2" w:rsidR="008F3E40" w:rsidRDefault="008F3E40" w:rsidP="008F3E40">
      <w:pPr>
        <w:pStyle w:val="Caption"/>
        <w:spacing w:before="120"/>
      </w:pPr>
      <w:bookmarkStart w:id="1253" w:name="_Toc3557115"/>
      <w:bookmarkStart w:id="1254" w:name="_Toc26921206"/>
      <w:r>
        <w:t xml:space="preserve">Figure </w:t>
      </w:r>
      <w:r>
        <w:fldChar w:fldCharType="begin"/>
      </w:r>
      <w:r>
        <w:instrText xml:space="preserve"> SEQ Figure \* ARABIC </w:instrText>
      </w:r>
      <w:r>
        <w:fldChar w:fldCharType="separate"/>
      </w:r>
      <w:r w:rsidR="00020F25">
        <w:rPr>
          <w:noProof/>
        </w:rPr>
        <w:t>36</w:t>
      </w:r>
      <w:r>
        <w:fldChar w:fldCharType="end"/>
      </w:r>
      <w:r>
        <w:t xml:space="preserve">: </w:t>
      </w:r>
      <w:r w:rsidRPr="008F3E40">
        <w:t>Internal and External Circlips</w:t>
      </w:r>
      <w:bookmarkEnd w:id="1253"/>
      <w:bookmarkEnd w:id="1254"/>
    </w:p>
    <w:p w14:paraId="3A1E936B" w14:textId="77777777" w:rsidR="008F3E40" w:rsidRDefault="004A2BBC" w:rsidP="004A2BBC">
      <w:pPr>
        <w:pStyle w:val="ListParagraph"/>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307C64F7">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2F3A137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69D11563" w:rsidR="004A2BBC" w:rsidRDefault="004A2BBC" w:rsidP="004A2BBC">
      <w:pPr>
        <w:pStyle w:val="Caption"/>
      </w:pPr>
      <w:bookmarkStart w:id="1255" w:name="_Toc3557116"/>
      <w:bookmarkStart w:id="1256" w:name="_Ref7727027"/>
      <w:bookmarkStart w:id="1257" w:name="_Toc26921207"/>
      <w:r>
        <w:t xml:space="preserve">Figure </w:t>
      </w:r>
      <w:r>
        <w:fldChar w:fldCharType="begin"/>
      </w:r>
      <w:r>
        <w:instrText xml:space="preserve"> SEQ Figure \* ARABIC </w:instrText>
      </w:r>
      <w:r>
        <w:fldChar w:fldCharType="separate"/>
      </w:r>
      <w:r w:rsidR="00020F25">
        <w:rPr>
          <w:noProof/>
        </w:rPr>
        <w:t>37</w:t>
      </w:r>
      <w:r>
        <w:fldChar w:fldCharType="end"/>
      </w:r>
      <w:r w:rsidRPr="004A2BBC">
        <w:t>: Clips Pushed into a Hole</w:t>
      </w:r>
      <w:bookmarkEnd w:id="1255"/>
      <w:bookmarkEnd w:id="1256"/>
      <w:bookmarkEnd w:id="1257"/>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6208F3B3">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0C79FA77">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2ADC1E77" w:rsidR="004A2BBC" w:rsidRDefault="00D2720D" w:rsidP="00D2720D">
      <w:pPr>
        <w:pStyle w:val="Caption"/>
      </w:pPr>
      <w:bookmarkStart w:id="1258" w:name="_Toc3557117"/>
      <w:bookmarkStart w:id="1259" w:name="_Toc26921208"/>
      <w:r>
        <w:t xml:space="preserve">Figure </w:t>
      </w:r>
      <w:r>
        <w:fldChar w:fldCharType="begin"/>
      </w:r>
      <w:r>
        <w:instrText xml:space="preserve"> SEQ Figure \* ARABIC </w:instrText>
      </w:r>
      <w:r>
        <w:fldChar w:fldCharType="separate"/>
      </w:r>
      <w:r w:rsidR="00020F25">
        <w:rPr>
          <w:noProof/>
        </w:rPr>
        <w:t>38</w:t>
      </w:r>
      <w:r>
        <w:fldChar w:fldCharType="end"/>
      </w:r>
      <w:r w:rsidRPr="004A2BBC">
        <w:t xml:space="preserve">: </w:t>
      </w:r>
      <w:r w:rsidRPr="00D2720D">
        <w:t>Clips Sliding onto a Flat Surface</w:t>
      </w:r>
      <w:bookmarkEnd w:id="1258"/>
      <w:bookmarkEnd w:id="1259"/>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1ACBEBA5"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7D82A2AB" w14:textId="3E8DD298" w:rsidR="00193D97" w:rsidRDefault="00193D97" w:rsidP="00193D97">
      <w:pPr>
        <w:pStyle w:val="Caption"/>
        <w:spacing w:before="120"/>
        <w:rPr>
          <w:rStyle w:val="elementdeftypeChar"/>
          <w:b/>
        </w:rPr>
      </w:pPr>
      <w:bookmarkStart w:id="1260" w:name="_Toc3566475"/>
      <w:bookmarkStart w:id="1261" w:name="_Toc26921318"/>
      <w:r>
        <w:t xml:space="preserve">Table </w:t>
      </w:r>
      <w:r>
        <w:fldChar w:fldCharType="begin"/>
      </w:r>
      <w:r>
        <w:instrText xml:space="preserve"> SEQ Table \* ARABIC </w:instrText>
      </w:r>
      <w:r>
        <w:fldChar w:fldCharType="separate"/>
      </w:r>
      <w:r w:rsidR="00020F25">
        <w:rPr>
          <w:noProof/>
        </w:rPr>
        <w:t>68</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260"/>
      <w:bookmarkEnd w:id="1261"/>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lastRenderedPageBreak/>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123B7B81" w:rsidR="00193D97" w:rsidRDefault="00AB39CF" w:rsidP="00AB39CF">
      <w:pPr>
        <w:pStyle w:val="Caption"/>
        <w:spacing w:before="120"/>
        <w:rPr>
          <w:rStyle w:val="elementdeftypeChar"/>
          <w:b/>
        </w:rPr>
      </w:pPr>
      <w:bookmarkStart w:id="1262" w:name="_Toc3566476"/>
      <w:bookmarkStart w:id="1263" w:name="_Toc26921319"/>
      <w:r>
        <w:t xml:space="preserve">Table </w:t>
      </w:r>
      <w:r>
        <w:fldChar w:fldCharType="begin"/>
      </w:r>
      <w:r>
        <w:instrText xml:space="preserve"> SEQ Table \* ARABIC </w:instrText>
      </w:r>
      <w:r>
        <w:fldChar w:fldCharType="separate"/>
      </w:r>
      <w:r w:rsidR="00020F25">
        <w:rPr>
          <w:noProof/>
        </w:rPr>
        <w:t>69</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262"/>
      <w:bookmarkEnd w:id="1263"/>
    </w:p>
    <w:p w14:paraId="07DD0520" w14:textId="46F72082" w:rsidR="00A0499C" w:rsidRPr="0010140C"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 xml:space="preserve">no </w:t>
      </w:r>
      <w:proofErr w:type="gramStart"/>
      <w:r w:rsidRPr="00F45889">
        <w:rPr>
          <w:rFonts w:cs="Calibri"/>
          <w:lang w:val="en-US" w:eastAsia="en-GB"/>
        </w:rPr>
        <w:t>hole</w:t>
      </w:r>
      <w:proofErr w:type="gramEnd"/>
      <w:r w:rsidRPr="00F45889">
        <w:rPr>
          <w:rFonts w:cs="Calibri"/>
          <w:lang w:val="en-US" w:eastAsia="en-GB"/>
        </w:rPr>
        <w:t xml:space="preserve"> or round hole</w:t>
      </w:r>
      <w:r w:rsidR="00194316">
        <w:rPr>
          <w:rFonts w:cs="Calibri"/>
          <w:lang w:val="en-US" w:eastAsia="en-GB"/>
        </w:rPr>
        <w:t>"</w:t>
      </w:r>
      <w:r w:rsidRPr="00F45889">
        <w:rPr>
          <w:rFonts w:cs="Calibri"/>
          <w:lang w:val="en-US" w:eastAsia="en-GB"/>
        </w:rPr>
        <w:t>.</w:t>
      </w:r>
    </w:p>
    <w:p w14:paraId="47B9896F" w14:textId="4FFD7EAB"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r w:rsidRPr="003302C7">
        <w:rPr>
          <w:rFonts w:cs="Calibri"/>
          <w:lang w:eastAsia="en-GB"/>
        </w:rPr>
        <w:t xml:space="preserve">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 xml:space="preserve">no </w:t>
      </w:r>
      <w:proofErr w:type="gramStart"/>
      <w:r w:rsidRPr="00F45889">
        <w:rPr>
          <w:rFonts w:cs="Calibri"/>
          <w:lang w:val="en-US" w:eastAsia="en-GB"/>
        </w:rPr>
        <w:t>hole</w:t>
      </w:r>
      <w:proofErr w:type="gramEnd"/>
      <w:r w:rsidRPr="00F45889">
        <w:rPr>
          <w:rFonts w:cs="Calibri"/>
          <w:lang w:val="en-US" w:eastAsia="en-GB"/>
        </w:rPr>
        <w:t xml:space="preserv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75843B0" w14:textId="061E686E" w:rsidR="00A0499C" w:rsidRPr="00252424" w:rsidRDefault="00A0499C" w:rsidP="003302C7">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020F25">
        <w:t xml:space="preserve">Figure </w:t>
      </w:r>
      <w:r w:rsidR="00020F25">
        <w:rPr>
          <w:noProof/>
        </w:rPr>
        <w:t>37</w:t>
      </w:r>
      <w:r w:rsidR="00020F25"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230B8D58"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020F25">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proofErr w:type="gramStart"/>
      <w:r w:rsidRPr="003302C7">
        <w:rPr>
          <w:rStyle w:val="elementdeftypeChar"/>
          <w:lang w:eastAsia="en-GB"/>
        </w:rPr>
        <w:t>material</w:t>
      </w:r>
      <w:proofErr w:type="gramEnd"/>
      <w:r w:rsidRPr="003302C7">
        <w:rPr>
          <w:rFonts w:cs="Calibri"/>
          <w:lang w:val="en-US" w:eastAsia="en-GB"/>
        </w:rPr>
        <w:t>: the material of the clip.</w:t>
      </w:r>
    </w:p>
    <w:p w14:paraId="12E0C958" w14:textId="77777777" w:rsidR="00A0499C" w:rsidRPr="003302C7" w:rsidRDefault="00A0499C" w:rsidP="00B90690">
      <w:pPr>
        <w:pStyle w:val="ListParagraph"/>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0B44FD5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020F25">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lastRenderedPageBreak/>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13A3EAE7" w:rsidR="00BB135A" w:rsidRDefault="00BB135A" w:rsidP="007A41AC">
      <w:pPr>
        <w:pStyle w:val="Caption"/>
        <w:spacing w:before="120"/>
        <w:rPr>
          <w:rStyle w:val="elementdeftypeChar"/>
          <w:b/>
        </w:rPr>
      </w:pPr>
      <w:bookmarkStart w:id="1264" w:name="_Toc3566477"/>
      <w:bookmarkStart w:id="1265" w:name="_Toc26921320"/>
      <w:r w:rsidRPr="00BB135A">
        <w:t xml:space="preserve">Table </w:t>
      </w:r>
      <w:r w:rsidRPr="00BB135A">
        <w:fldChar w:fldCharType="begin"/>
      </w:r>
      <w:r w:rsidRPr="00BB135A">
        <w:instrText xml:space="preserve"> SEQ Table \* ARABIC </w:instrText>
      </w:r>
      <w:r w:rsidRPr="00BB135A">
        <w:fldChar w:fldCharType="separate"/>
      </w:r>
      <w:r w:rsidR="00020F25">
        <w:rPr>
          <w:noProof/>
        </w:rPr>
        <w:t>70</w:t>
      </w:r>
      <w:r w:rsidRPr="00BB135A">
        <w:fldChar w:fldCharType="end"/>
      </w:r>
      <w:r w:rsidRPr="00BB135A">
        <w:t xml:space="preserve">: Nested elements of element </w:t>
      </w:r>
      <w:r w:rsidRPr="00BB135A">
        <w:rPr>
          <w:rStyle w:val="elementdeftypeChar"/>
          <w:b/>
        </w:rPr>
        <w:t>&lt;clip/&gt;</w:t>
      </w:r>
      <w:bookmarkEnd w:id="1264"/>
      <w:bookmarkEnd w:id="1265"/>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r w:rsidR="0069318A">
        <w:rPr>
          <w:b/>
          <w:color w:val="0070C0"/>
        </w:rPr>
        <w:t>attachment_type</w:t>
      </w:r>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r w:rsidR="00413E8F">
        <w:rPr>
          <w:b/>
          <w:color w:val="0070C0"/>
        </w:rPr>
        <w:t>hole_diameter</w:t>
      </w:r>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pin_diameter</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pin_length</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r w:rsidR="00413E8F">
        <w:rPr>
          <w:b/>
          <w:color w:val="0070C0"/>
        </w:rPr>
        <w:t>polyamid</w:t>
      </w:r>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w:t>
      </w:r>
      <w:proofErr w:type="gramStart"/>
      <w:r w:rsidRPr="00226A3F">
        <w:t>appdata</w:t>
      </w:r>
      <w:proofErr w:type="gramEnd"/>
      <w:r w:rsidRPr="00226A3F">
        <w:t>&gt;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1266" w:name="_Toc3556996"/>
      <w:bookmarkStart w:id="1267" w:name="_Toc26921086"/>
      <w:r w:rsidRPr="00BF4695">
        <w:t>Nails</w:t>
      </w:r>
      <w:bookmarkEnd w:id="1266"/>
      <w:bookmarkEnd w:id="1267"/>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E8A51F1">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9">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0FF49B28"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120" w:history="1">
        <w:r w:rsidRPr="002E2954">
          <w:rPr>
            <w:rStyle w:val="Hyperlink"/>
            <w:b w:val="0"/>
            <w:sz w:val="16"/>
          </w:rPr>
          <w:t>http://www.boellhoff.de/files/jpg2/RIVTAC-Alu-Hybrid-low.jpg</w:t>
        </w:r>
      </w:hyperlink>
    </w:p>
    <w:p w14:paraId="777B7ABD" w14:textId="23A6EF94" w:rsidR="002E2954" w:rsidRDefault="002E2954" w:rsidP="002E2954">
      <w:pPr>
        <w:pStyle w:val="Caption"/>
        <w:spacing w:before="120"/>
      </w:pPr>
      <w:bookmarkStart w:id="1268" w:name="_Toc3557118"/>
      <w:bookmarkStart w:id="1269" w:name="_Toc26921209"/>
      <w:r>
        <w:t xml:space="preserve">Figure </w:t>
      </w:r>
      <w:r>
        <w:fldChar w:fldCharType="begin"/>
      </w:r>
      <w:r>
        <w:instrText xml:space="preserve"> SEQ Figure \* ARABIC </w:instrText>
      </w:r>
      <w:r>
        <w:fldChar w:fldCharType="separate"/>
      </w:r>
      <w:r w:rsidR="00020F25">
        <w:rPr>
          <w:noProof/>
        </w:rPr>
        <w:t>39</w:t>
      </w:r>
      <w:r>
        <w:fldChar w:fldCharType="end"/>
      </w:r>
      <w:r>
        <w:t>: RIVTAC</w:t>
      </w:r>
      <w:r w:rsidRPr="002E2954">
        <w:rPr>
          <w:rFonts w:cs="Calibri"/>
          <w:sz w:val="22"/>
        </w:rPr>
        <w:t>®</w:t>
      </w:r>
      <w:r>
        <w:t xml:space="preserve"> Nail</w:t>
      </w:r>
      <w:bookmarkEnd w:id="1268"/>
      <w:bookmarkEnd w:id="1269"/>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5B76528E">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BEBA8EAE-BF5A-486C-A8C5-ECC9F3942E4B}">
                          <a14:imgProps xmlns:a14="http://schemas.microsoft.com/office/drawing/2010/main">
                            <a14:imgLayer r:embed="rId122">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4F4C835"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3" w:history="1">
        <w:r w:rsidRPr="00922643">
          <w:rPr>
            <w:rStyle w:val="Hyperlink"/>
            <w:b/>
            <w:sz w:val="16"/>
          </w:rPr>
          <w:t>http://www.boellhoff.de</w:t>
        </w:r>
      </w:hyperlink>
    </w:p>
    <w:p w14:paraId="5D84A65E" w14:textId="66141084" w:rsidR="002E2954" w:rsidRDefault="002E2954" w:rsidP="002E2954">
      <w:pPr>
        <w:pStyle w:val="Caption"/>
        <w:spacing w:before="120"/>
      </w:pPr>
      <w:bookmarkStart w:id="1270" w:name="_Toc3557119"/>
      <w:bookmarkStart w:id="1271" w:name="_Toc26921210"/>
      <w:r>
        <w:t xml:space="preserve">Figure </w:t>
      </w:r>
      <w:r>
        <w:fldChar w:fldCharType="begin"/>
      </w:r>
      <w:r>
        <w:instrText xml:space="preserve"> SEQ Figure \* ARABIC </w:instrText>
      </w:r>
      <w:r>
        <w:fldChar w:fldCharType="separate"/>
      </w:r>
      <w:r w:rsidR="00020F25">
        <w:rPr>
          <w:noProof/>
        </w:rPr>
        <w:t>40</w:t>
      </w:r>
      <w:r>
        <w:fldChar w:fldCharType="end"/>
      </w:r>
      <w:r>
        <w:t xml:space="preserve">: </w:t>
      </w:r>
      <w:r w:rsidR="00037BF9" w:rsidRPr="00037BF9">
        <w:t>Cross Section of a Nail, Connecting Two Sheets</w:t>
      </w:r>
      <w:bookmarkEnd w:id="1270"/>
      <w:bookmarkEnd w:id="1271"/>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27A32758"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020F25">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5E4EC8AB" w14:textId="0F72070A" w:rsidR="00AD14E8" w:rsidRDefault="00AD14E8" w:rsidP="00AD14E8">
      <w:pPr>
        <w:pStyle w:val="Caption"/>
        <w:spacing w:before="120"/>
        <w:rPr>
          <w:rStyle w:val="elementdeftypeChar"/>
          <w:b/>
        </w:rPr>
      </w:pPr>
      <w:bookmarkStart w:id="1272" w:name="_Toc3566478"/>
      <w:bookmarkStart w:id="1273" w:name="_Toc26921321"/>
      <w:r>
        <w:t xml:space="preserve">Table </w:t>
      </w:r>
      <w:r>
        <w:fldChar w:fldCharType="begin"/>
      </w:r>
      <w:r>
        <w:instrText xml:space="preserve"> SEQ Table \* ARABIC </w:instrText>
      </w:r>
      <w:r>
        <w:fldChar w:fldCharType="separate"/>
      </w:r>
      <w:r w:rsidR="00020F25">
        <w:rPr>
          <w:noProof/>
        </w:rPr>
        <w:t>71</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272"/>
      <w:bookmarkEnd w:id="1273"/>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6E7F5499" w:rsidR="00426C31" w:rsidRDefault="00426C31" w:rsidP="00426C31">
      <w:pPr>
        <w:pStyle w:val="Caption"/>
        <w:spacing w:before="120"/>
        <w:rPr>
          <w:rStyle w:val="elementdeftypeChar"/>
          <w:b/>
        </w:rPr>
      </w:pPr>
      <w:bookmarkStart w:id="1274" w:name="_Toc3566479"/>
      <w:bookmarkStart w:id="1275" w:name="_Toc26921322"/>
      <w:r>
        <w:t xml:space="preserve">Table </w:t>
      </w:r>
      <w:r>
        <w:fldChar w:fldCharType="begin"/>
      </w:r>
      <w:r>
        <w:instrText xml:space="preserve"> SEQ Table \* ARABIC </w:instrText>
      </w:r>
      <w:r>
        <w:fldChar w:fldCharType="separate"/>
      </w:r>
      <w:r w:rsidR="00020F25">
        <w:rPr>
          <w:noProof/>
        </w:rPr>
        <w:t>72</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274"/>
      <w:bookmarkEnd w:id="1275"/>
    </w:p>
    <w:p w14:paraId="2689A0EE" w14:textId="77777777" w:rsid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lastRenderedPageBreak/>
        <w:t>nail_type</w:t>
      </w:r>
      <w:r w:rsidRPr="00EA5B23">
        <w:rPr>
          <w:rFonts w:cs="Calibri"/>
          <w:lang w:val="en-US" w:eastAsia="en-GB"/>
        </w:rPr>
        <w:t>: the alphanumeric name of the nail</w:t>
      </w:r>
      <w:r w:rsidR="006C3E10">
        <w:rPr>
          <w:rStyle w:val="FootnoteReference"/>
          <w:rFonts w:cs="Calibri"/>
          <w:lang w:val="en-US" w:eastAsia="en-GB"/>
        </w:rPr>
        <w:footnoteReference w:id="17"/>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654A00C7">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4"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630CC169">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5"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7B64C14B">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6"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63584684">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7"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4C9621ED">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8"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36A0511F">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3F54EBCD">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0"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37E6F3A3">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321D77BA">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2">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proofErr w:type="gramStart"/>
      <w:r w:rsidRPr="00EA5B23">
        <w:rPr>
          <w:rStyle w:val="elementdeftypeChar"/>
        </w:rPr>
        <w:t>length</w:t>
      </w:r>
      <w:proofErr w:type="gramEnd"/>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Paragraph"/>
        <w:numPr>
          <w:ilvl w:val="0"/>
          <w:numId w:val="45"/>
        </w:numPr>
        <w:autoSpaceDE w:val="0"/>
        <w:autoSpaceDN w:val="0"/>
        <w:adjustRightInd w:val="0"/>
        <w:rPr>
          <w:rFonts w:cs="Calibri"/>
          <w:lang w:val="en-US" w:eastAsia="en-GB"/>
        </w:rPr>
      </w:pPr>
      <w:proofErr w:type="gramStart"/>
      <w:r w:rsidRPr="00B60458">
        <w:rPr>
          <w:rStyle w:val="elementdeftypeChar"/>
          <w:lang w:eastAsia="en-GB"/>
        </w:rPr>
        <w:t>material</w:t>
      </w:r>
      <w:proofErr w:type="gramEnd"/>
      <w:r w:rsidRPr="007973AE">
        <w:rPr>
          <w:rFonts w:cs="Calibri"/>
          <w:lang w:val="en-US" w:eastAsia="en-GB"/>
        </w:rPr>
        <w:t>: the material of the nail.</w:t>
      </w:r>
    </w:p>
    <w:p w14:paraId="4EB39654" w14:textId="77777777" w:rsidR="00EA5B23" w:rsidRPr="00B60458" w:rsidRDefault="00EA5B23" w:rsidP="00B90690">
      <w:pPr>
        <w:pStyle w:val="ListParagraph"/>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373E4D90"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020F25">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1C6A0639" w:rsidR="002E4896" w:rsidRDefault="002E4896" w:rsidP="002E4896">
      <w:pPr>
        <w:pStyle w:val="Caption"/>
        <w:spacing w:before="120"/>
      </w:pPr>
      <w:bookmarkStart w:id="1276" w:name="_Toc3566480"/>
      <w:bookmarkStart w:id="1277" w:name="_Toc26921323"/>
      <w:r>
        <w:t xml:space="preserve">Table </w:t>
      </w:r>
      <w:r>
        <w:fldChar w:fldCharType="begin"/>
      </w:r>
      <w:r>
        <w:instrText xml:space="preserve"> SEQ Table \* ARABIC </w:instrText>
      </w:r>
      <w:r>
        <w:fldChar w:fldCharType="separate"/>
      </w:r>
      <w:r w:rsidR="00020F25">
        <w:rPr>
          <w:noProof/>
        </w:rPr>
        <w:t>73</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276"/>
      <w:bookmarkEnd w:id="1277"/>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575BA3AE"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r w:rsidR="00DF53CF">
        <w:rPr>
          <w:b/>
          <w:color w:val="0070C0"/>
        </w:rPr>
        <w:t>head_diameter</w:t>
      </w:r>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194316">
        <w:rPr>
          <w:b/>
          <w:color w:val="0070C0"/>
        </w:rPr>
        <w:t>"</w:t>
      </w:r>
      <w:r w:rsidR="00DF53CF">
        <w:rPr>
          <w:b/>
          <w:color w:val="0070C0"/>
        </w:rPr>
        <w:t>5.20</w:t>
      </w:r>
      <w:r w:rsidR="00194316">
        <w:rPr>
          <w:b/>
          <w:color w:val="0070C0"/>
        </w:rPr>
        <w:t>"</w:t>
      </w:r>
      <w:r w:rsidR="00DF53CF">
        <w:rPr>
          <w:b/>
          <w:color w:val="0070C0"/>
        </w:rPr>
        <w:t xml:space="preserve"> peel_strength</w:t>
      </w:r>
      <w:r w:rsidR="00DF53CF" w:rsidRPr="008275F2">
        <w:rPr>
          <w:b/>
          <w:color w:val="0070C0"/>
        </w:rPr>
        <w:t>=</w:t>
      </w:r>
      <w:r w:rsidR="00194316">
        <w:rPr>
          <w:b/>
          <w:color w:val="0070C0"/>
        </w:rPr>
        <w:t>"</w:t>
      </w:r>
      <w:r w:rsidR="00DF53CF">
        <w:rPr>
          <w:b/>
          <w:color w:val="0070C0"/>
        </w:rPr>
        <w:t>5.0</w:t>
      </w:r>
      <w:r w:rsidR="00194316">
        <w:rPr>
          <w:b/>
          <w:color w:val="0070C0"/>
        </w:rPr>
        <w:t>"</w:t>
      </w:r>
      <w:r w:rsidRPr="008275F2">
        <w:rPr>
          <w:b/>
          <w:color w:val="0070C0"/>
        </w:rPr>
        <w:t>&gt;</w:t>
      </w:r>
      <w:r w:rsidR="00DF53CF">
        <w:rPr>
          <w:b/>
          <w:color w:val="0070C0"/>
        </w:rPr>
        <w:t xml:space="preserve"> </w:t>
      </w:r>
      <w:r w:rsidR="00DF53CF" w:rsidRPr="00DF53CF">
        <w:rPr>
          <w:b/>
          <w:color w:val="FF0000"/>
        </w:rPr>
        <w:t>&lt;</w:t>
      </w:r>
      <w:proofErr w:type="gramStart"/>
      <w:r w:rsidR="00DF53CF" w:rsidRPr="00DF53CF">
        <w:rPr>
          <w:b/>
          <w:color w:val="FF0000"/>
        </w:rPr>
        <w:t>!--</w:t>
      </w:r>
      <w:proofErr w:type="gramEnd"/>
      <w:r w:rsidR="00DF53CF" w:rsidRPr="00DF53CF">
        <w:rPr>
          <w:b/>
          <w:color w:val="FF0000"/>
        </w:rPr>
        <w:t xml:space="preserve"> unit def. for Force is kN --&gt;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w:t>
      </w:r>
      <w:proofErr w:type="gramStart"/>
      <w:r w:rsidRPr="00226A3F">
        <w:t>appdata</w:t>
      </w:r>
      <w:proofErr w:type="gramEnd"/>
      <w:r w:rsidRPr="00226A3F">
        <w:t>&gt;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Heading1"/>
        <w:tabs>
          <w:tab w:val="clear" w:pos="432"/>
          <w:tab w:val="num" w:pos="567"/>
        </w:tabs>
        <w:ind w:left="431" w:hanging="431"/>
      </w:pPr>
      <w:bookmarkStart w:id="1278" w:name="_Toc428537246"/>
      <w:bookmarkStart w:id="1279" w:name="_Toc428969565"/>
      <w:bookmarkStart w:id="1280" w:name="_Toc429052956"/>
      <w:bookmarkStart w:id="1281" w:name="_Toc428537247"/>
      <w:bookmarkStart w:id="1282" w:name="_Toc428965632"/>
      <w:bookmarkStart w:id="1283" w:name="_Toc428969566"/>
      <w:bookmarkStart w:id="1284" w:name="_Toc429052957"/>
      <w:bookmarkStart w:id="1285" w:name="_Toc428456280"/>
      <w:bookmarkStart w:id="1286" w:name="_Toc428537248"/>
      <w:bookmarkStart w:id="1287" w:name="_Toc428969567"/>
      <w:bookmarkStart w:id="1288" w:name="_Toc429052958"/>
      <w:bookmarkStart w:id="1289" w:name="_Toc338938901"/>
      <w:bookmarkStart w:id="1290" w:name="_Toc338939097"/>
      <w:bookmarkStart w:id="1291" w:name="_Toc3556997"/>
      <w:bookmarkStart w:id="1292" w:name="_Toc26921087"/>
      <w:bookmarkEnd w:id="1278"/>
      <w:bookmarkEnd w:id="1279"/>
      <w:bookmarkEnd w:id="1280"/>
      <w:bookmarkEnd w:id="1281"/>
      <w:bookmarkEnd w:id="1282"/>
      <w:bookmarkEnd w:id="1283"/>
      <w:bookmarkEnd w:id="1284"/>
      <w:bookmarkEnd w:id="1285"/>
      <w:bookmarkEnd w:id="1286"/>
      <w:bookmarkEnd w:id="1287"/>
      <w:bookmarkEnd w:id="1288"/>
      <w:r w:rsidRPr="007055D9">
        <w:lastRenderedPageBreak/>
        <w:t>1D connections</w:t>
      </w:r>
      <w:bookmarkEnd w:id="1289"/>
      <w:bookmarkEnd w:id="1290"/>
      <w:bookmarkEnd w:id="1291"/>
      <w:bookmarkEnd w:id="1292"/>
    </w:p>
    <w:p w14:paraId="4A529AC5" w14:textId="77777777" w:rsidR="00911496" w:rsidRDefault="00246BE4" w:rsidP="00246BE4">
      <w:pPr>
        <w:pStyle w:val="Heading2"/>
      </w:pPr>
      <w:bookmarkStart w:id="1293" w:name="_Toc3556998"/>
      <w:bookmarkStart w:id="1294" w:name="_Toc26921088"/>
      <w:bookmarkStart w:id="1295" w:name="_Toc338938902"/>
      <w:bookmarkStart w:id="1296" w:name="_Toc338939098"/>
      <w:r w:rsidRPr="00246BE4">
        <w:t>Generic Definitions</w:t>
      </w:r>
      <w:bookmarkEnd w:id="1293"/>
      <w:bookmarkEnd w:id="1294"/>
    </w:p>
    <w:p w14:paraId="5E086748" w14:textId="77777777" w:rsidR="007D6B05" w:rsidRDefault="007D6B05" w:rsidP="00327322">
      <w:pPr>
        <w:pStyle w:val="Heading3"/>
      </w:pPr>
      <w:bookmarkStart w:id="1297" w:name="_Toc3556999"/>
      <w:bookmarkStart w:id="1298" w:name="_Toc26921089"/>
      <w:r>
        <w:t>Identification</w:t>
      </w:r>
      <w:bookmarkEnd w:id="1297"/>
      <w:bookmarkEnd w:id="1298"/>
    </w:p>
    <w:p w14:paraId="036F2EB2" w14:textId="289519C8"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020F25">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Heading3"/>
      </w:pPr>
      <w:bookmarkStart w:id="1299" w:name="_Ref414571413"/>
      <w:bookmarkStart w:id="1300" w:name="_Ref429050458"/>
      <w:bookmarkStart w:id="1301" w:name="_Toc3557000"/>
      <w:bookmarkStart w:id="1302" w:name="_Toc26921090"/>
      <w:r w:rsidRPr="007055D9">
        <w:t>L</w:t>
      </w:r>
      <w:bookmarkEnd w:id="1299"/>
      <w:r w:rsidR="00246BE4">
        <w:t>ocation</w:t>
      </w:r>
      <w:bookmarkEnd w:id="1300"/>
      <w:bookmarkEnd w:id="1301"/>
      <w:bookmarkEnd w:id="1302"/>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13B383E2"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w:t>
      </w:r>
      <w:proofErr w:type="gramStart"/>
      <w:r w:rsidRPr="007215C5">
        <w:rPr>
          <w:b w:val="0"/>
          <w:bCs w:val="0"/>
          <w:i w:val="0"/>
          <w:iCs w:val="0"/>
          <w:sz w:val="22"/>
          <w:szCs w:val="24"/>
          <w:lang w:val="en-US"/>
        </w:rPr>
        <w:t>a seam weld</w:t>
      </w:r>
      <w:proofErr w:type="gramEnd"/>
      <w:r w:rsidRPr="007215C5">
        <w:rPr>
          <w:b w:val="0"/>
          <w:bCs w:val="0"/>
          <w:i w:val="0"/>
          <w:iCs w:val="0"/>
          <w:sz w:val="22"/>
          <w:szCs w:val="24"/>
          <w:lang w:val="en-US"/>
        </w:rPr>
        <w:t xml:space="preserve">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020F25" w:rsidRPr="00020F25">
        <w:rPr>
          <w:b w:val="0"/>
          <w:i w:val="0"/>
          <w:sz w:val="22"/>
          <w:szCs w:val="22"/>
        </w:rPr>
        <w:t xml:space="preserve">Figure </w:t>
      </w:r>
      <w:r w:rsidR="00020F25" w:rsidRPr="00020F25">
        <w:rPr>
          <w:b w:val="0"/>
          <w:i w:val="0"/>
          <w:noProof/>
          <w:sz w:val="22"/>
          <w:szCs w:val="22"/>
        </w:rPr>
        <w:t>41</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020F25" w:rsidRPr="00020F25">
        <w:rPr>
          <w:b w:val="0"/>
          <w:i w:val="0"/>
          <w:sz w:val="22"/>
          <w:szCs w:val="22"/>
        </w:rPr>
        <w:t>: Weld Line Changing</w:t>
      </w:r>
      <w:r w:rsidR="00020F25" w:rsidRPr="00020F25">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Heading5"/>
      </w:pPr>
      <w:r w:rsidRPr="007055D9">
        <w:t xml:space="preserve">Element </w:t>
      </w:r>
      <w:r w:rsidR="00194316">
        <w:t>"</w:t>
      </w:r>
      <w:r w:rsidRPr="007055D9">
        <w:t>loc_list</w:t>
      </w:r>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B85EEA">
        <w:trPr>
          <w:jc w:val="center"/>
        </w:trPr>
        <w:tc>
          <w:tcPr>
            <w:tcW w:w="1871" w:type="dxa"/>
            <w:shd w:val="clear" w:color="auto" w:fill="auto"/>
            <w:vAlign w:val="bottom"/>
          </w:tcPr>
          <w:p w14:paraId="28F4102B" w14:textId="539AA6E5" w:rsidR="00A66652" w:rsidRPr="00137032" w:rsidRDefault="00A66652" w:rsidP="00B85EEA">
            <w:pPr>
              <w:rPr>
                <w:sz w:val="20"/>
                <w:szCs w:val="20"/>
              </w:rPr>
            </w:pPr>
            <w:r>
              <w:rPr>
                <w:sz w:val="20"/>
                <w:szCs w:val="20"/>
              </w:rPr>
              <w:t>index</w:t>
            </w:r>
          </w:p>
        </w:tc>
        <w:tc>
          <w:tcPr>
            <w:tcW w:w="1800" w:type="dxa"/>
            <w:shd w:val="clear" w:color="auto" w:fill="auto"/>
            <w:vAlign w:val="bottom"/>
          </w:tcPr>
          <w:p w14:paraId="361D0AFA" w14:textId="28E8068B" w:rsidR="00B33619" w:rsidRPr="00137032" w:rsidRDefault="00B33619" w:rsidP="00B85EEA">
            <w:pPr>
              <w:rPr>
                <w:sz w:val="20"/>
                <w:szCs w:val="20"/>
              </w:rPr>
            </w:pPr>
            <w:r>
              <w:rPr>
                <w:sz w:val="20"/>
                <w:szCs w:val="20"/>
              </w:rPr>
              <w:t>Integer</w:t>
            </w:r>
          </w:p>
        </w:tc>
        <w:tc>
          <w:tcPr>
            <w:tcW w:w="1620" w:type="dxa"/>
            <w:shd w:val="clear" w:color="auto" w:fill="auto"/>
            <w:vAlign w:val="bottom"/>
          </w:tcPr>
          <w:p w14:paraId="133AEBFE" w14:textId="71BCEBA1" w:rsidR="00A66652" w:rsidRPr="00137032" w:rsidRDefault="00A66652" w:rsidP="00A66652">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loc_list</w:t>
            </w:r>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6941E74D" w:rsidR="00A66652" w:rsidRDefault="00A66652" w:rsidP="00A66652">
      <w:pPr>
        <w:pStyle w:val="Caption"/>
        <w:spacing w:before="120"/>
      </w:pPr>
      <w:bookmarkStart w:id="1303" w:name="_Toc3566481"/>
      <w:bookmarkStart w:id="1304" w:name="_Toc26921324"/>
      <w:r>
        <w:t xml:space="preserve">Table </w:t>
      </w:r>
      <w:r>
        <w:fldChar w:fldCharType="begin"/>
      </w:r>
      <w:r>
        <w:instrText xml:space="preserve"> SEQ Table \* ARABIC </w:instrText>
      </w:r>
      <w:r>
        <w:fldChar w:fldCharType="separate"/>
      </w:r>
      <w:r w:rsidR="00020F25">
        <w:rPr>
          <w:noProof/>
        </w:rPr>
        <w:t>74</w:t>
      </w:r>
      <w:r>
        <w:fldChar w:fldCharType="end"/>
      </w:r>
      <w:r>
        <w:t xml:space="preserve">: Attributes of element </w:t>
      </w:r>
      <w:r w:rsidRPr="003E46C4">
        <w:rPr>
          <w:rStyle w:val="elementdeftypeChar"/>
          <w:b/>
        </w:rPr>
        <w:t>&lt;loc</w:t>
      </w:r>
      <w:r>
        <w:rPr>
          <w:rStyle w:val="elementdeftypeChar"/>
          <w:b/>
        </w:rPr>
        <w:t>_list</w:t>
      </w:r>
      <w:r w:rsidRPr="003E46C4">
        <w:rPr>
          <w:rStyle w:val="elementdeftypeChar"/>
          <w:b/>
        </w:rPr>
        <w:t>/&gt;</w:t>
      </w:r>
      <w:bookmarkEnd w:id="1303"/>
      <w:bookmarkEnd w:id="1304"/>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ootnoteReference"/>
        </w:rPr>
        <w:footnoteReference w:id="18"/>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035AE13E" w:rsidR="007D6B05" w:rsidRDefault="007D6B05" w:rsidP="007D6B05">
      <w:pPr>
        <w:pStyle w:val="Caption"/>
        <w:spacing w:before="120"/>
      </w:pPr>
      <w:bookmarkStart w:id="1305" w:name="_Toc3566482"/>
      <w:bookmarkStart w:id="1306" w:name="_Toc26921325"/>
      <w:r>
        <w:t xml:space="preserve">Table </w:t>
      </w:r>
      <w:r>
        <w:fldChar w:fldCharType="begin"/>
      </w:r>
      <w:r>
        <w:instrText xml:space="preserve"> SEQ Table \* ARABIC </w:instrText>
      </w:r>
      <w:r>
        <w:fldChar w:fldCharType="separate"/>
      </w:r>
      <w:r w:rsidR="00020F25">
        <w:rPr>
          <w:noProof/>
        </w:rPr>
        <w:t>75</w:t>
      </w:r>
      <w:r>
        <w:fldChar w:fldCharType="end"/>
      </w:r>
      <w:r>
        <w:t xml:space="preserve">: Nested elements of </w:t>
      </w:r>
      <w:r w:rsidRPr="00837116">
        <w:rPr>
          <w:rStyle w:val="elementdeftypeChar"/>
          <w:b/>
        </w:rPr>
        <w:t>&lt;loc_list&gt;</w:t>
      </w:r>
      <w:bookmarkEnd w:id="1305"/>
      <w:bookmarkEnd w:id="1306"/>
    </w:p>
    <w:p w14:paraId="64B5C5E3" w14:textId="5CB6DC42" w:rsidR="007D6B05" w:rsidRPr="007055D9" w:rsidRDefault="007D6B05" w:rsidP="007D6B05">
      <w:pPr>
        <w:pStyle w:val="Heading5"/>
        <w:keepNext/>
      </w:pPr>
      <w:r w:rsidRPr="007055D9">
        <w:lastRenderedPageBreak/>
        <w:t xml:space="preserve">Element </w:t>
      </w:r>
      <w:r w:rsidR="00194316">
        <w:t>"</w:t>
      </w:r>
      <w:r w:rsidRPr="007055D9">
        <w:t>loc</w:t>
      </w:r>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4E6BB203" w:rsidR="007D6B05" w:rsidRDefault="007D6B05" w:rsidP="007D6B05">
      <w:pPr>
        <w:pStyle w:val="Caption"/>
        <w:spacing w:before="120"/>
      </w:pPr>
      <w:bookmarkStart w:id="1307" w:name="_Toc3566483"/>
      <w:bookmarkStart w:id="1308" w:name="_Toc26921326"/>
      <w:r>
        <w:t xml:space="preserve">Table </w:t>
      </w:r>
      <w:r>
        <w:fldChar w:fldCharType="begin"/>
      </w:r>
      <w:r>
        <w:instrText xml:space="preserve"> SEQ Table \* ARABIC </w:instrText>
      </w:r>
      <w:r>
        <w:fldChar w:fldCharType="separate"/>
      </w:r>
      <w:r w:rsidR="00020F25">
        <w:rPr>
          <w:noProof/>
        </w:rPr>
        <w:t>76</w:t>
      </w:r>
      <w:r>
        <w:fldChar w:fldCharType="end"/>
      </w:r>
      <w:r>
        <w:t xml:space="preserve">: Attributes of element </w:t>
      </w:r>
      <w:r w:rsidRPr="003E46C4">
        <w:rPr>
          <w:rStyle w:val="elementdeftypeChar"/>
          <w:b/>
        </w:rPr>
        <w:t>&lt;loc/&gt;</w:t>
      </w:r>
      <w:bookmarkEnd w:id="1307"/>
      <w:bookmarkEnd w:id="1308"/>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w:t>
      </w:r>
      <w:proofErr w:type="gramStart"/>
      <w:r w:rsidRPr="00CC0C76">
        <w:t>max(</w:t>
      </w:r>
      <w:proofErr w:type="gramEnd"/>
      <w:r w:rsidRPr="00CC0C76">
        <w:t>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w:t>
      </w:r>
      <w:proofErr w:type="gramStart"/>
      <w:r w:rsidRPr="00C06843">
        <w:rPr>
          <w:b/>
          <w:color w:val="0070C0"/>
          <w:lang w:val="es-ES"/>
        </w:rPr>
        <w:t>loc</w:t>
      </w:r>
      <w:proofErr w:type="gramEnd"/>
      <w:r w:rsidRPr="00C06843">
        <w:rPr>
          <w:b/>
          <w:color w:val="0070C0"/>
          <w:lang w:val="es-ES"/>
        </w:rPr>
        <w:t xml:space="preserve">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w:t>
      </w:r>
      <w:proofErr w:type="gramStart"/>
      <w:r w:rsidRPr="00C06843">
        <w:rPr>
          <w:b/>
          <w:color w:val="0070C0"/>
          <w:lang w:val="es-ES"/>
        </w:rPr>
        <w:t>loc</w:t>
      </w:r>
      <w:proofErr w:type="gramEnd"/>
      <w:r w:rsidRPr="00C06843">
        <w:rPr>
          <w:b/>
          <w:color w:val="0070C0"/>
          <w:lang w:val="es-ES"/>
        </w:rPr>
        <w:t xml:space="preserve">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&lt;loc_list index=</w:t>
      </w:r>
      <w:r w:rsidR="00194316">
        <w:t>"</w:t>
      </w:r>
      <w:r>
        <w:t>1</w:t>
      </w:r>
      <w:r w:rsidR="00194316">
        <w:t>"</w:t>
      </w:r>
      <w:r>
        <w:t xml:space="preserve">&gt; </w:t>
      </w:r>
      <w:r w:rsidRPr="00486010">
        <w:rPr>
          <w:color w:val="FF0000"/>
        </w:rPr>
        <w:t>&lt;</w:t>
      </w:r>
      <w:proofErr w:type="gramStart"/>
      <w:r w:rsidRPr="00486010">
        <w:rPr>
          <w:color w:val="FF0000"/>
        </w:rPr>
        <w:t>!--</w:t>
      </w:r>
      <w:proofErr w:type="gramEnd"/>
      <w:r w:rsidRPr="00486010">
        <w:rPr>
          <w:color w:val="FF0000"/>
        </w:rPr>
        <w:t xml:space="preserve">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w:t>
      </w:r>
      <w:proofErr w:type="gramStart"/>
      <w:r w:rsidRPr="00486010">
        <w:rPr>
          <w:color w:val="FF0000"/>
        </w:rPr>
        <w:t>!--</w:t>
      </w:r>
      <w:proofErr w:type="gramEnd"/>
      <w:r w:rsidRPr="00486010">
        <w:rPr>
          <w:color w:val="FF0000"/>
        </w:rPr>
        <w:t xml:space="preserve">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&lt;</w:t>
      </w:r>
      <w:proofErr w:type="gramStart"/>
      <w:r w:rsidRPr="00486010">
        <w:rPr>
          <w:color w:val="FF0000"/>
        </w:rPr>
        <w: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18E8FC6E" w:rsidR="00486010" w:rsidRPr="00486010" w:rsidRDefault="00486010" w:rsidP="00486010">
      <w:pPr>
        <w:pStyle w:val="XMLCode"/>
      </w:pPr>
      <w:r w:rsidRPr="00486010">
        <w:t>&lt;loc_list index=</w:t>
      </w:r>
      <w:r w:rsidR="00194316">
        <w:t>"</w:t>
      </w:r>
      <w:r w:rsidRPr="00486010">
        <w:t>2</w:t>
      </w:r>
      <w:r w:rsidR="00194316">
        <w:t>"</w:t>
      </w:r>
      <w:r w:rsidRPr="00486010">
        <w:t xml:space="preserve">&gt; </w:t>
      </w:r>
      <w:r w:rsidRPr="00486010">
        <w:rPr>
          <w:color w:val="FF0000"/>
        </w:rPr>
        <w:t>&lt;</w:t>
      </w:r>
      <w:proofErr w:type="gramStart"/>
      <w:r w:rsidRPr="00486010">
        <w:rPr>
          <w:color w:val="FF0000"/>
        </w:rPr>
        <w:t>!--</w:t>
      </w:r>
      <w:proofErr w:type="gramEnd"/>
      <w:r w:rsidRPr="00486010">
        <w:rPr>
          <w:color w:val="FF0000"/>
        </w:rPr>
        <w:t xml:space="preserve">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327322">
      <w:pPr>
        <w:pStyle w:val="Heading3"/>
      </w:pPr>
      <w:bookmarkStart w:id="1309" w:name="_Toc3557001"/>
      <w:bookmarkStart w:id="1310" w:name="_Toc26921091"/>
      <w:r>
        <w:t>Type Specification</w:t>
      </w:r>
      <w:bookmarkEnd w:id="1309"/>
      <w:bookmarkEnd w:id="1310"/>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494BF0E5"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020F25">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27C6DA90"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020F25">
              <w:rPr>
                <w:sz w:val="20"/>
                <w:szCs w:val="20"/>
              </w:rPr>
              <w:t>5.3.1.3</w:t>
            </w:r>
            <w:r>
              <w:rPr>
                <w:sz w:val="20"/>
                <w:szCs w:val="20"/>
              </w:rPr>
              <w:fldChar w:fldCharType="end"/>
            </w:r>
          </w:p>
        </w:tc>
      </w:tr>
    </w:tbl>
    <w:p w14:paraId="45AAC203" w14:textId="58217CB7" w:rsidR="00246BE4" w:rsidRPr="003038C9" w:rsidRDefault="00246BE4" w:rsidP="00246BE4">
      <w:pPr>
        <w:pStyle w:val="Caption"/>
        <w:spacing w:before="120"/>
        <w:rPr>
          <w:lang w:eastAsia="x-none"/>
        </w:rPr>
      </w:pPr>
      <w:bookmarkStart w:id="1311" w:name="_Toc3566484"/>
      <w:bookmarkStart w:id="1312" w:name="_Toc26921327"/>
      <w:r>
        <w:t xml:space="preserve">Table </w:t>
      </w:r>
      <w:r>
        <w:fldChar w:fldCharType="begin"/>
      </w:r>
      <w:r>
        <w:instrText xml:space="preserve"> SEQ Table \* ARABIC </w:instrText>
      </w:r>
      <w:r>
        <w:fldChar w:fldCharType="separate"/>
      </w:r>
      <w:r w:rsidR="00020F25">
        <w:rPr>
          <w:noProof/>
        </w:rPr>
        <w:t>77</w:t>
      </w:r>
      <w:r>
        <w:fldChar w:fldCharType="end"/>
      </w:r>
      <w:r>
        <w:t xml:space="preserve">: Nested elements of element </w:t>
      </w:r>
      <w:r w:rsidRPr="00271D68">
        <w:rPr>
          <w:rFonts w:ascii="Courier New" w:hAnsi="Courier New" w:cs="Courier New"/>
          <w:bCs w:val="0"/>
          <w:i/>
          <w:kern w:val="22"/>
          <w:sz w:val="18"/>
          <w:szCs w:val="18"/>
        </w:rPr>
        <w:t>&lt;connection_1d/&gt;</w:t>
      </w:r>
      <w:bookmarkEnd w:id="1311"/>
      <w:bookmarkEnd w:id="1312"/>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proofErr w:type="gramStart"/>
      <w:r w:rsidRPr="00215B1C">
        <w:rPr>
          <w:rStyle w:val="elementdeftypeChar"/>
        </w:rPr>
        <w:t>sequence</w:t>
      </w:r>
      <w:proofErr w:type="gramEnd"/>
      <w:r w:rsidRPr="00215B1C">
        <w:rPr>
          <w:rStyle w:val="elementdeftypeChar"/>
        </w:rPr>
        <w:t>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1313" w:name="_Toc3557002"/>
      <w:bookmarkStart w:id="1314" w:name="_Toc26921092"/>
      <w:r w:rsidRPr="007055D9">
        <w:t>Seam Weld</w:t>
      </w:r>
      <w:bookmarkEnd w:id="319"/>
      <w:r w:rsidR="007F0EFE" w:rsidRPr="007055D9">
        <w:t>s</w:t>
      </w:r>
      <w:bookmarkEnd w:id="1295"/>
      <w:bookmarkEnd w:id="1296"/>
      <w:bookmarkEnd w:id="1313"/>
      <w:bookmarkEnd w:id="1314"/>
    </w:p>
    <w:p w14:paraId="57ED57DC" w14:textId="77777777" w:rsidR="00255787" w:rsidRPr="007055D9" w:rsidRDefault="00C6435A" w:rsidP="00327322">
      <w:pPr>
        <w:pStyle w:val="Heading3"/>
      </w:pPr>
      <w:bookmarkStart w:id="1315" w:name="_Toc338938903"/>
      <w:bookmarkStart w:id="1316" w:name="_Toc338939099"/>
      <w:bookmarkStart w:id="1317" w:name="_Toc3557003"/>
      <w:bookmarkStart w:id="1318" w:name="_Toc26921093"/>
      <w:r w:rsidRPr="007055D9">
        <w:t>Description and M</w:t>
      </w:r>
      <w:r w:rsidR="007F0EFE" w:rsidRPr="007055D9">
        <w:t>odeling Parameters</w:t>
      </w:r>
      <w:bookmarkEnd w:id="320"/>
      <w:bookmarkEnd w:id="1315"/>
      <w:bookmarkEnd w:id="1316"/>
      <w:bookmarkEnd w:id="1317"/>
      <w:bookmarkEnd w:id="1318"/>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2F86E74C">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02AB8958" w:rsidR="00427E0E" w:rsidRPr="007055D9" w:rsidRDefault="00CB7118" w:rsidP="002E1524">
      <w:pPr>
        <w:pStyle w:val="Caption"/>
        <w:spacing w:before="120"/>
      </w:pPr>
      <w:bookmarkStart w:id="1319" w:name="_Ref428965482"/>
      <w:bookmarkStart w:id="1320" w:name="_Toc3557120"/>
      <w:bookmarkStart w:id="1321" w:name="_Toc26921211"/>
      <w:r w:rsidRPr="007055D9">
        <w:t xml:space="preserve">Figure </w:t>
      </w:r>
      <w:r w:rsidR="00406B64">
        <w:fldChar w:fldCharType="begin"/>
      </w:r>
      <w:r w:rsidR="00406B64">
        <w:instrText xml:space="preserve"> SEQ Figure \* ARABIC </w:instrText>
      </w:r>
      <w:r w:rsidR="00406B64">
        <w:fldChar w:fldCharType="separate"/>
      </w:r>
      <w:r w:rsidR="00020F25">
        <w:rPr>
          <w:noProof/>
        </w:rPr>
        <w:t>41</w:t>
      </w:r>
      <w:r w:rsidR="00406B64">
        <w:fldChar w:fldCharType="end"/>
      </w:r>
      <w:bookmarkStart w:id="1322" w:name="_Ref428965475"/>
      <w:bookmarkEnd w:id="1319"/>
      <w:r w:rsidRPr="007055D9">
        <w:t>: Weld Line Changing</w:t>
      </w:r>
      <w:r w:rsidRPr="007055D9">
        <w:rPr>
          <w:noProof/>
        </w:rPr>
        <w:t xml:space="preserve"> from Y-Joint to Overlap-Joint</w:t>
      </w:r>
      <w:bookmarkEnd w:id="1320"/>
      <w:bookmarkEnd w:id="1321"/>
      <w:bookmarkEnd w:id="1322"/>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65642872">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41E5094E" w:rsidR="003F601A" w:rsidRDefault="003F601A" w:rsidP="003F601A">
      <w:pPr>
        <w:pStyle w:val="Caption"/>
      </w:pPr>
      <w:bookmarkStart w:id="1323" w:name="_Toc3557121"/>
      <w:bookmarkStart w:id="1324" w:name="_Toc26921212"/>
      <w:r w:rsidRPr="00E24A0B">
        <w:t xml:space="preserve">Figure </w:t>
      </w:r>
      <w:r w:rsidRPr="00E24A0B">
        <w:fldChar w:fldCharType="begin"/>
      </w:r>
      <w:r w:rsidRPr="00E24A0B">
        <w:instrText xml:space="preserve"> SEQ Figure \* ARABIC </w:instrText>
      </w:r>
      <w:r w:rsidRPr="00E24A0B">
        <w:fldChar w:fldCharType="separate"/>
      </w:r>
      <w:r w:rsidR="00020F25">
        <w:rPr>
          <w:noProof/>
        </w:rPr>
        <w:t>42</w:t>
      </w:r>
      <w:r w:rsidRPr="00E24A0B">
        <w:fldChar w:fldCharType="end"/>
      </w:r>
      <w:r w:rsidRPr="00E24A0B">
        <w:t>: Longitudinal stiffener, top view</w:t>
      </w:r>
      <w:bookmarkEnd w:id="1323"/>
      <w:bookmarkEnd w:id="1324"/>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proofErr w:type="gramStart"/>
      <w:r w:rsidR="000E1D8B">
        <w:rPr>
          <w:rFonts w:cs="Calibri"/>
          <w:szCs w:val="22"/>
          <w:lang w:eastAsia="en-GB"/>
        </w:rPr>
        <w:t>χMCF</w:t>
      </w:r>
      <w:proofErr w:type="gramEnd"/>
      <w:r w:rsidR="000E1D8B">
        <w:rPr>
          <w:rFonts w:cs="Calibri"/>
          <w:szCs w:val="22"/>
          <w:lang w:eastAsia="en-GB"/>
        </w:rPr>
        <w:t xml:space="preserve">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Heading3"/>
      </w:pPr>
      <w:bookmarkStart w:id="1325" w:name="_Toc288196463"/>
      <w:bookmarkStart w:id="1326" w:name="_Toc288200761"/>
      <w:bookmarkStart w:id="1327" w:name="_Toc338938907"/>
      <w:bookmarkStart w:id="1328" w:name="_Toc338939104"/>
      <w:bookmarkStart w:id="1329" w:name="_Toc3557004"/>
      <w:bookmarkStart w:id="1330" w:name="_Toc26921094"/>
      <w:bookmarkStart w:id="1331" w:name="_Toc288196487"/>
      <w:bookmarkStart w:id="1332" w:name="_Toc288200789"/>
      <w:bookmarkStart w:id="1333" w:name="_Toc338938910"/>
      <w:bookmarkStart w:id="1334" w:name="_Toc338939129"/>
      <w:r w:rsidRPr="007055D9">
        <w:t>Seam Weld</w:t>
      </w:r>
      <w:r w:rsidR="0006113C" w:rsidRPr="007055D9">
        <w:t xml:space="preserve"> Definition</w:t>
      </w:r>
      <w:bookmarkEnd w:id="1325"/>
      <w:bookmarkEnd w:id="1326"/>
      <w:bookmarkEnd w:id="1327"/>
      <w:bookmarkEnd w:id="1328"/>
      <w:r w:rsidR="0006113C" w:rsidRPr="007055D9">
        <w:t xml:space="preserve"> Overview</w:t>
      </w:r>
      <w:bookmarkEnd w:id="1329"/>
      <w:bookmarkEnd w:id="1330"/>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4E709573">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332F1179" w:rsidR="0006113C" w:rsidRPr="00EB74AE" w:rsidRDefault="00EB74AE" w:rsidP="00EB74AE">
      <w:pPr>
        <w:pStyle w:val="Caption"/>
      </w:pPr>
      <w:bookmarkStart w:id="1335" w:name="_Toc3557122"/>
      <w:bookmarkStart w:id="1336" w:name="_Toc26921213"/>
      <w:r>
        <w:t xml:space="preserve">Figure </w:t>
      </w:r>
      <w:r>
        <w:fldChar w:fldCharType="begin"/>
      </w:r>
      <w:r>
        <w:instrText xml:space="preserve"> SEQ Figure \* ARABIC </w:instrText>
      </w:r>
      <w:r>
        <w:fldChar w:fldCharType="separate"/>
      </w:r>
      <w:r w:rsidR="00020F25">
        <w:rPr>
          <w:noProof/>
        </w:rPr>
        <w:t>43</w:t>
      </w:r>
      <w:r>
        <w:fldChar w:fldCharType="end"/>
      </w:r>
      <w:r w:rsidR="00AF3023" w:rsidRPr="00EB74AE">
        <w:t>: Seam weld types and attributes</w:t>
      </w:r>
      <w:bookmarkEnd w:id="1335"/>
      <w:bookmarkEnd w:id="1336"/>
    </w:p>
    <w:p w14:paraId="7F783786" w14:textId="77777777" w:rsidR="0006113C" w:rsidRPr="007055D9" w:rsidRDefault="0006113C" w:rsidP="00327322">
      <w:pPr>
        <w:pStyle w:val="Heading3"/>
      </w:pPr>
      <w:bookmarkStart w:id="1337" w:name="_Toc3557005"/>
      <w:bookmarkStart w:id="1338" w:name="_Toc26921095"/>
      <w:r w:rsidRPr="007055D9">
        <w:lastRenderedPageBreak/>
        <w:t>Specific XML Realization</w:t>
      </w:r>
      <w:bookmarkEnd w:id="1337"/>
      <w:bookmarkEnd w:id="1338"/>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339" w:name="XMLStructureSeamWelds"/>
      <w:bookmarkEnd w:id="1339"/>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5022362B">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5DAA167A" w:rsidR="002A57F0" w:rsidRPr="002A57F0" w:rsidRDefault="002A57F0" w:rsidP="002A57F0">
      <w:pPr>
        <w:pStyle w:val="Caption"/>
      </w:pPr>
      <w:bookmarkStart w:id="1340" w:name="_Toc3557123"/>
      <w:bookmarkStart w:id="1341" w:name="_Toc26921214"/>
      <w:r>
        <w:t xml:space="preserve">Figure </w:t>
      </w:r>
      <w:r>
        <w:fldChar w:fldCharType="begin"/>
      </w:r>
      <w:r>
        <w:instrText xml:space="preserve"> SEQ Figure \* ARABIC </w:instrText>
      </w:r>
      <w:r>
        <w:fldChar w:fldCharType="separate"/>
      </w:r>
      <w:r w:rsidR="00020F25">
        <w:rPr>
          <w:noProof/>
        </w:rPr>
        <w:t>44</w:t>
      </w:r>
      <w:r>
        <w:fldChar w:fldCharType="end"/>
      </w:r>
      <w:r>
        <w:t xml:space="preserve">: </w:t>
      </w:r>
      <w:r w:rsidRPr="002A57F0">
        <w:rPr>
          <w:bCs w:val="0"/>
        </w:rPr>
        <w:t>χMCF Structure of a Seam Weld (</w:t>
      </w:r>
      <w:r w:rsidRPr="002A57F0">
        <w:rPr>
          <w:i/>
        </w:rPr>
        <w:t>connection_1d</w:t>
      </w:r>
      <w:r w:rsidRPr="002A57F0">
        <w:rPr>
          <w:bCs w:val="0"/>
        </w:rPr>
        <w:t>)</w:t>
      </w:r>
      <w:bookmarkEnd w:id="1340"/>
      <w:bookmarkEnd w:id="1341"/>
    </w:p>
    <w:p w14:paraId="7AB87473" w14:textId="77777777" w:rsidR="00843EED" w:rsidRPr="007055D9" w:rsidRDefault="00843EED" w:rsidP="00327322">
      <w:pPr>
        <w:pStyle w:val="Heading3"/>
        <w:tabs>
          <w:tab w:val="clear" w:pos="720"/>
        </w:tabs>
      </w:pPr>
      <w:bookmarkStart w:id="1342" w:name="_Toc3557006"/>
      <w:bookmarkStart w:id="1343" w:name="_Toc26921096"/>
      <w:r w:rsidRPr="007055D9">
        <w:t>Generic Seam Weld Definition</w:t>
      </w:r>
      <w:bookmarkEnd w:id="1331"/>
      <w:bookmarkEnd w:id="1332"/>
      <w:bookmarkEnd w:id="1333"/>
      <w:bookmarkEnd w:id="1334"/>
      <w:bookmarkEnd w:id="1342"/>
      <w:bookmarkEnd w:id="1343"/>
    </w:p>
    <w:p w14:paraId="1158557E" w14:textId="77777777" w:rsidR="008C58F6" w:rsidRPr="007055D9" w:rsidRDefault="008C58F6" w:rsidP="008C58F6">
      <w:pPr>
        <w:pStyle w:val="Heading4"/>
      </w:pPr>
      <w:bookmarkStart w:id="1344" w:name="_Toc3557007"/>
      <w:bookmarkStart w:id="1345" w:name="_Toc26921097"/>
      <w:r w:rsidRPr="007055D9">
        <w:t>Identification</w:t>
      </w:r>
      <w:bookmarkEnd w:id="1344"/>
      <w:bookmarkEnd w:id="1345"/>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2485E21F"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020F25">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020F25" w:rsidRPr="00BD20ED">
              <w:rPr>
                <w:szCs w:val="34"/>
              </w:rPr>
              <w:t xml:space="preserve">Attribute </w:t>
            </w:r>
            <w:r w:rsidR="00020F25" w:rsidRPr="00020F25">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444E2645" w:rsidR="00B350C5" w:rsidRDefault="00B350C5" w:rsidP="00B350C5">
      <w:pPr>
        <w:pStyle w:val="Caption"/>
        <w:spacing w:before="120"/>
      </w:pPr>
      <w:bookmarkStart w:id="1346" w:name="_Toc3566485"/>
      <w:bookmarkStart w:id="1347" w:name="_Toc26921328"/>
      <w:r>
        <w:t xml:space="preserve">Table </w:t>
      </w:r>
      <w:r>
        <w:fldChar w:fldCharType="begin"/>
      </w:r>
      <w:r>
        <w:instrText xml:space="preserve"> SEQ Table \* ARABIC </w:instrText>
      </w:r>
      <w:r>
        <w:fldChar w:fldCharType="separate"/>
      </w:r>
      <w:r w:rsidR="00020F25">
        <w:rPr>
          <w:noProof/>
        </w:rPr>
        <w:t>78</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346"/>
      <w:bookmarkEnd w:id="1347"/>
    </w:p>
    <w:p w14:paraId="0D487348" w14:textId="6A80E6A5" w:rsidR="008C58F6" w:rsidRPr="007055D9" w:rsidRDefault="008C58F6" w:rsidP="00B350C5">
      <w:pPr>
        <w:pStyle w:val="Heading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21D49E95" w14:textId="77777777" w:rsidR="00345788" w:rsidRDefault="00345788" w:rsidP="00345788">
      <w:pPr>
        <w:pStyle w:val="XMLCode"/>
        <w:rPr>
          <w:lang w:val="es-ES"/>
        </w:rPr>
      </w:pPr>
      <w:r>
        <w:t xml:space="preserve">        </w:t>
      </w:r>
      <w:r>
        <w:rPr>
          <w:lang w:val="es-ES"/>
        </w:rPr>
        <w:t>&lt;</w:t>
      </w:r>
      <w:proofErr w:type="gramStart"/>
      <w:r>
        <w:rPr>
          <w:lang w:val="es-ES"/>
        </w:rPr>
        <w:t>appdata</w:t>
      </w:r>
      <w:proofErr w:type="gramEnd"/>
      <w:r>
        <w:rPr>
          <w:lang w:val="es-ES"/>
        </w:rPr>
        <w:t>&gt;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w:t>
      </w:r>
      <w:proofErr w:type="gramStart"/>
      <w:r>
        <w:rPr>
          <w:lang w:val="es-ES"/>
        </w:rPr>
        <w:t>appdata</w:t>
      </w:r>
      <w:proofErr w:type="gramEnd"/>
      <w:r>
        <w:rPr>
          <w:lang w:val="es-ES"/>
        </w:rPr>
        <w:t>&gt;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1348" w:name="_Ref414571756"/>
      <w:bookmarkStart w:id="1349" w:name="_Toc3557008"/>
      <w:bookmarkStart w:id="1350" w:name="_Toc26921098"/>
      <w:r w:rsidRPr="007055D9">
        <w:lastRenderedPageBreak/>
        <w:t>Type</w:t>
      </w:r>
      <w:r w:rsidR="008C58F6" w:rsidRPr="007055D9">
        <w:t xml:space="preserve"> Specification</w:t>
      </w:r>
      <w:bookmarkEnd w:id="1348"/>
      <w:bookmarkEnd w:id="1349"/>
      <w:bookmarkEnd w:id="1350"/>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15A04D9E" w:rsidR="004C0DD3" w:rsidRDefault="004C0DD3" w:rsidP="003E46C4">
      <w:pPr>
        <w:pStyle w:val="Caption"/>
        <w:spacing w:before="120"/>
      </w:pPr>
      <w:bookmarkStart w:id="1351" w:name="_Toc3566486"/>
      <w:bookmarkStart w:id="1352" w:name="_Toc26921329"/>
      <w:bookmarkStart w:id="1353" w:name="_Toc338939134"/>
      <w:bookmarkStart w:id="1354" w:name="_Toc288196488"/>
      <w:bookmarkStart w:id="1355" w:name="_Toc288200790"/>
      <w:bookmarkStart w:id="1356" w:name="_Toc338939130"/>
      <w:r>
        <w:t xml:space="preserve">Table </w:t>
      </w:r>
      <w:r w:rsidR="00D43112">
        <w:fldChar w:fldCharType="begin"/>
      </w:r>
      <w:r w:rsidR="00D43112">
        <w:instrText xml:space="preserve"> SEQ Table \* ARABIC </w:instrText>
      </w:r>
      <w:r w:rsidR="00D43112">
        <w:fldChar w:fldCharType="separate"/>
      </w:r>
      <w:r w:rsidR="00020F25">
        <w:rPr>
          <w:noProof/>
        </w:rPr>
        <w:t>79</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351"/>
      <w:bookmarkEnd w:id="1352"/>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gramStart"/>
      <w:r w:rsidRPr="00B62EF2">
        <w:rPr>
          <w:rFonts w:cs="Courier New"/>
          <w:b/>
          <w:color w:val="0070C0"/>
        </w:rPr>
        <w:t>seamweld</w:t>
      </w:r>
      <w:proofErr w:type="gram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1353"/>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ListBullet"/>
        <w:rPr>
          <w:rFonts w:ascii="Courier New" w:hAnsi="Courier New"/>
          <w:b/>
          <w:i/>
          <w:sz w:val="18"/>
        </w:rPr>
      </w:pPr>
      <w:r>
        <w:rPr>
          <w:rStyle w:val="XMLElement"/>
        </w:rPr>
        <w:t>flared_joint</w:t>
      </w:r>
    </w:p>
    <w:p w14:paraId="1D415643" w14:textId="77777777" w:rsidR="00911496" w:rsidRPr="007055D9" w:rsidRDefault="00911496" w:rsidP="00911496">
      <w:bookmarkStart w:id="1357" w:name="_Toc288196490"/>
      <w:bookmarkStart w:id="1358" w:name="_Toc288200792"/>
      <w:bookmarkStart w:id="1359" w:name="_Toc338939132"/>
      <w:bookmarkStart w:id="1360" w:name="_Toc288196468"/>
      <w:bookmarkStart w:id="1361" w:name="_Toc288200771"/>
      <w:bookmarkStart w:id="1362" w:name="_Toc338938904"/>
      <w:bookmarkStart w:id="1363" w:name="_Toc338939100"/>
      <w:bookmarkEnd w:id="1354"/>
      <w:bookmarkEnd w:id="1355"/>
      <w:bookmarkEnd w:id="1356"/>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21924FAB" w:rsidR="00FD441C" w:rsidRDefault="00FD441C" w:rsidP="003E46C4">
      <w:pPr>
        <w:pStyle w:val="Caption"/>
        <w:spacing w:before="120"/>
      </w:pPr>
      <w:bookmarkStart w:id="1364" w:name="_Toc3566487"/>
      <w:bookmarkStart w:id="1365" w:name="_Toc26921330"/>
      <w:r>
        <w:t xml:space="preserve">Table </w:t>
      </w:r>
      <w:r w:rsidR="00D43112">
        <w:fldChar w:fldCharType="begin"/>
      </w:r>
      <w:r w:rsidR="00D43112">
        <w:instrText xml:space="preserve"> SEQ Table \* ARABIC </w:instrText>
      </w:r>
      <w:r w:rsidR="00D43112">
        <w:fldChar w:fldCharType="separate"/>
      </w:r>
      <w:r w:rsidR="00020F25">
        <w:rPr>
          <w:noProof/>
        </w:rPr>
        <w:t>80</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364"/>
      <w:bookmarkEnd w:id="1365"/>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11812C0A" w:rsidR="006E6816" w:rsidRDefault="006E6816" w:rsidP="003E46C4">
      <w:pPr>
        <w:pStyle w:val="Caption"/>
        <w:spacing w:before="120"/>
      </w:pPr>
      <w:bookmarkStart w:id="1366" w:name="_Toc3566488"/>
      <w:bookmarkStart w:id="1367" w:name="_Toc26921331"/>
      <w:r>
        <w:t xml:space="preserve">Table </w:t>
      </w:r>
      <w:r w:rsidR="00D43112">
        <w:fldChar w:fldCharType="begin"/>
      </w:r>
      <w:r w:rsidR="00D43112">
        <w:instrText xml:space="preserve"> SEQ Table \* ARABIC </w:instrText>
      </w:r>
      <w:r w:rsidR="00D43112">
        <w:fldChar w:fldCharType="separate"/>
      </w:r>
      <w:r w:rsidR="00020F25">
        <w:rPr>
          <w:noProof/>
        </w:rPr>
        <w:t>81</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366"/>
      <w:bookmarkEnd w:id="1367"/>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4BC7807D" w:rsidR="00911496" w:rsidRPr="007055D9" w:rsidRDefault="00911496" w:rsidP="00911496">
      <w:pPr>
        <w:pStyle w:val="Heading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Heading5"/>
        <w:keepNext/>
      </w:pPr>
      <w:r w:rsidRPr="007055D9">
        <w:t xml:space="preserve">Attribute </w:t>
      </w:r>
      <w:r w:rsidR="00194316">
        <w:t>"</w:t>
      </w:r>
      <w:r w:rsidRPr="007055D9">
        <w:t>technology</w:t>
      </w:r>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368" w:name="_Toc288196493"/>
      <w:bookmarkStart w:id="1369"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gramStart"/>
      <w:r w:rsidR="000640B0" w:rsidRPr="00730DD3">
        <w:rPr>
          <w:rFonts w:cs="Courier New"/>
          <w:b/>
          <w:color w:val="0070C0"/>
        </w:rPr>
        <w:t>seamweld</w:t>
      </w:r>
      <w:proofErr w:type="gram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w:t>
      </w:r>
      <w:proofErr w:type="gramStart"/>
      <w:r w:rsidRPr="00735160">
        <w:rPr>
          <w:rFonts w:cs="Courier New"/>
          <w:lang w:val="es-ES"/>
        </w:rPr>
        <w:t>position ...</w:t>
      </w:r>
      <w:proofErr w:type="gramEnd"/>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1370" w:name="GenericSeamWeldWeldPosition"/>
      <w:bookmarkStart w:id="1371" w:name="GenericSeamWelParameters"/>
      <w:bookmarkStart w:id="1372" w:name="GenericSeamWeldSubType"/>
      <w:bookmarkStart w:id="1373" w:name="GenericSeamWeldWeldingPosition"/>
      <w:bookmarkStart w:id="1374" w:name="_Toc3557009"/>
      <w:bookmarkStart w:id="1375" w:name="_Toc26921099"/>
      <w:bookmarkStart w:id="1376" w:name="_Toc338938905"/>
      <w:bookmarkStart w:id="1377" w:name="_Toc338939101"/>
      <w:bookmarkStart w:id="1378" w:name="_Toc338939136"/>
      <w:bookmarkEnd w:id="1357"/>
      <w:bookmarkEnd w:id="1358"/>
      <w:bookmarkEnd w:id="1359"/>
      <w:bookmarkEnd w:id="1360"/>
      <w:bookmarkEnd w:id="1361"/>
      <w:bookmarkEnd w:id="1362"/>
      <w:bookmarkEnd w:id="1363"/>
      <w:bookmarkEnd w:id="1368"/>
      <w:bookmarkEnd w:id="1369"/>
      <w:bookmarkEnd w:id="1370"/>
      <w:bookmarkEnd w:id="1371"/>
      <w:bookmarkEnd w:id="1372"/>
      <w:bookmarkEnd w:id="1373"/>
      <w:r>
        <w:t>W</w:t>
      </w:r>
      <w:r w:rsidR="00433A07">
        <w:t>eld Position and Sheet Metal Parameters</w:t>
      </w:r>
      <w:bookmarkEnd w:id="1374"/>
      <w:bookmarkEnd w:id="1375"/>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36AC87C4"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020F25">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020F25">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4B84DDD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433F9996">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47C8DEEE" w:rsidR="00433A07" w:rsidRPr="007055D9" w:rsidRDefault="00433A07" w:rsidP="00433A07">
      <w:pPr>
        <w:pStyle w:val="Caption"/>
      </w:pPr>
      <w:bookmarkStart w:id="1379" w:name="_Ref397587838"/>
      <w:bookmarkStart w:id="1380" w:name="_Toc3557124"/>
      <w:bookmarkStart w:id="1381" w:name="_Toc26921215"/>
      <w:r w:rsidRPr="007055D9">
        <w:t xml:space="preserve">Figure </w:t>
      </w:r>
      <w:r w:rsidR="00406B64">
        <w:fldChar w:fldCharType="begin"/>
      </w:r>
      <w:r w:rsidR="00406B64">
        <w:instrText xml:space="preserve"> SEQ Figure \* ARABIC </w:instrText>
      </w:r>
      <w:r w:rsidR="00406B64">
        <w:fldChar w:fldCharType="separate"/>
      </w:r>
      <w:r w:rsidR="00020F25">
        <w:rPr>
          <w:noProof/>
        </w:rPr>
        <w:t>45</w:t>
      </w:r>
      <w:r w:rsidR="00406B64">
        <w:fldChar w:fldCharType="end"/>
      </w:r>
      <w:bookmarkEnd w:id="1379"/>
      <w:r w:rsidRPr="007055D9">
        <w:t xml:space="preserve">: Sheet Parameters vs. </w:t>
      </w:r>
      <w:r w:rsidRPr="007055D9">
        <w:rPr>
          <w:noProof/>
        </w:rPr>
        <w:t xml:space="preserve"> Weld Position Parameters</w:t>
      </w:r>
      <w:bookmarkEnd w:id="1380"/>
      <w:bookmarkEnd w:id="1381"/>
    </w:p>
    <w:p w14:paraId="7C8D9624" w14:textId="77777777" w:rsidR="000E5FC5" w:rsidRDefault="000E5FC5" w:rsidP="00433A07">
      <w:pPr>
        <w:pStyle w:val="Heading4"/>
        <w:numPr>
          <w:ilvl w:val="4"/>
          <w:numId w:val="1"/>
        </w:numPr>
        <w:ind w:left="1009" w:hanging="1009"/>
      </w:pPr>
      <w:bookmarkStart w:id="1382" w:name="_Toc3557010"/>
      <w:bookmarkStart w:id="1383" w:name="_Toc26921100"/>
      <w:bookmarkStart w:id="1384" w:name="_Ref397525982"/>
      <w:r w:rsidRPr="007055D9">
        <w:t>Parameters Assigned to a Specific Sheet of the Flange</w:t>
      </w:r>
      <w:bookmarkEnd w:id="1382"/>
      <w:bookmarkEnd w:id="1383"/>
      <w:r w:rsidRPr="007055D9">
        <w:t xml:space="preserve"> </w:t>
      </w:r>
      <w:bookmarkEnd w:id="1384"/>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Heading5"/>
      </w:pPr>
      <w:r w:rsidRPr="007055D9">
        <w:t xml:space="preserve">Element </w:t>
      </w:r>
      <w:r w:rsidR="00194316">
        <w:t>"</w:t>
      </w:r>
      <w:r>
        <w:t>sheet_parameter</w:t>
      </w:r>
      <w:r w:rsidR="00194316">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34E53701" w:rsidR="00825ABB" w:rsidRDefault="00825ABB" w:rsidP="0035512A">
      <w:pPr>
        <w:pStyle w:val="Caption"/>
        <w:spacing w:before="120"/>
      </w:pPr>
      <w:bookmarkStart w:id="1385" w:name="_Toc3566489"/>
      <w:bookmarkStart w:id="1386" w:name="_Toc26921332"/>
      <w:r>
        <w:t xml:space="preserve">Table </w:t>
      </w:r>
      <w:r w:rsidR="00D43112">
        <w:fldChar w:fldCharType="begin"/>
      </w:r>
      <w:r w:rsidR="00D43112">
        <w:instrText xml:space="preserve"> SEQ Table \* ARABIC </w:instrText>
      </w:r>
      <w:r w:rsidR="00D43112">
        <w:fldChar w:fldCharType="separate"/>
      </w:r>
      <w:r w:rsidR="00020F25">
        <w:rPr>
          <w:noProof/>
        </w:rPr>
        <w:t>82</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385"/>
      <w:bookmarkEnd w:id="1386"/>
    </w:p>
    <w:p w14:paraId="35AFF4D6" w14:textId="28AB297C" w:rsidR="00882116" w:rsidRPr="007055D9" w:rsidRDefault="00882116" w:rsidP="00882116">
      <w:pPr>
        <w:pStyle w:val="Heading5"/>
      </w:pPr>
      <w:r w:rsidRPr="007055D9">
        <w:t xml:space="preserve">Attribute </w:t>
      </w:r>
      <w:r w:rsidR="00194316">
        <w:t>"</w:t>
      </w:r>
      <w:r>
        <w:t>index</w:t>
      </w:r>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Heading5"/>
      </w:pPr>
      <w:r w:rsidRPr="007055D9">
        <w:t xml:space="preserve">Attribute </w:t>
      </w:r>
      <w:r w:rsidR="00194316">
        <w:t>"</w:t>
      </w:r>
      <w:r w:rsidRPr="007055D9">
        <w:t>gap</w:t>
      </w:r>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proofErr w:type="gramStart"/>
      <w:r w:rsidR="00B85EEA">
        <w:t>,</w:t>
      </w:r>
      <w:r w:rsidR="00B85EEA" w:rsidRPr="007055D9">
        <w:t xml:space="preserve"> </w:t>
      </w:r>
      <w:proofErr w:type="gramEnd"/>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Heading5"/>
      </w:pPr>
      <w:r w:rsidRPr="007055D9">
        <w:t xml:space="preserve">Attribute </w:t>
      </w:r>
      <w:r w:rsidR="00194316">
        <w:t>"</w:t>
      </w:r>
      <w:r w:rsidR="0040178D">
        <w:t>sheet_</w:t>
      </w:r>
      <w:r w:rsidR="00E34675">
        <w:t>thickness</w:t>
      </w:r>
      <w:r w:rsidR="00194316">
        <w:t>"</w:t>
      </w:r>
    </w:p>
    <w:p w14:paraId="33AA3988" w14:textId="0332E7C0"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proofErr w:type="gramStart"/>
      <w:r w:rsidR="00AE717B">
        <w:t>,</w:t>
      </w:r>
      <w:r w:rsidRPr="007055D9">
        <w:t xml:space="preserve"> </w:t>
      </w:r>
      <w:proofErr w:type="gramEnd"/>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020F25" w:rsidRPr="007055D9">
        <w:t xml:space="preserve">Figure </w:t>
      </w:r>
      <w:r w:rsidR="00020F25">
        <w:rPr>
          <w:noProof/>
        </w:rPr>
        <w:t>45</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020F25">
        <w:t>8.2.11.5</w:t>
      </w:r>
      <w:r w:rsidR="008D51C0">
        <w:fldChar w:fldCharType="end"/>
      </w:r>
      <w:r w:rsidR="00CC1A5B">
        <w:t>.</w:t>
      </w:r>
    </w:p>
    <w:p w14:paraId="246DE515" w14:textId="6C4BED90" w:rsidR="008A5372" w:rsidRPr="007055D9" w:rsidRDefault="008A5372" w:rsidP="008A5372">
      <w:pPr>
        <w:pStyle w:val="Heading5"/>
      </w:pPr>
      <w:r w:rsidRPr="007055D9">
        <w:t xml:space="preserve">Attribute </w:t>
      </w:r>
      <w:r w:rsidR="00194316">
        <w:t>"</w:t>
      </w:r>
      <w:r w:rsidR="00AE717B">
        <w:t>sheet_angle</w:t>
      </w:r>
      <w:r w:rsidR="00194316">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&lt;weld_</w:t>
      </w:r>
      <w:proofErr w:type="gramStart"/>
      <w:r w:rsidRPr="00735160">
        <w:rPr>
          <w:rFonts w:cs="Courier New"/>
          <w:lang w:val="es-ES"/>
        </w:rPr>
        <w:t xml:space="preserve">position </w:t>
      </w:r>
      <w:r w:rsidR="00735160" w:rsidRPr="00735160">
        <w:rPr>
          <w:rFonts w:cs="Courier New"/>
          <w:lang w:val="es-ES"/>
        </w:rPr>
        <w:t>...</w:t>
      </w:r>
      <w:proofErr w:type="gramEnd"/>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sheet_angle=</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1387" w:name="_Welding_Position"/>
      <w:bookmarkStart w:id="1388" w:name="_Ref397524978"/>
      <w:bookmarkStart w:id="1389" w:name="_Toc3557011"/>
      <w:bookmarkStart w:id="1390" w:name="_Toc26921101"/>
      <w:bookmarkEnd w:id="1387"/>
      <w:r w:rsidRPr="007055D9">
        <w:t>Welding Position</w:t>
      </w:r>
      <w:bookmarkEnd w:id="1376"/>
      <w:bookmarkEnd w:id="1377"/>
      <w:bookmarkEnd w:id="1388"/>
      <w:bookmarkEnd w:id="1389"/>
      <w:bookmarkEnd w:id="1390"/>
    </w:p>
    <w:p w14:paraId="62D6B2C8" w14:textId="68C30922"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020F25" w:rsidRPr="007055D9">
        <w:t xml:space="preserve">Figure </w:t>
      </w:r>
      <w:r w:rsidR="00020F25">
        <w:rPr>
          <w:noProof/>
        </w:rPr>
        <w:t>46</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10A54077"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020F25">
        <w:t>8.2.5</w:t>
      </w:r>
      <w:r w:rsidR="008D51C0" w:rsidRPr="007055D9">
        <w:fldChar w:fldCharType="end"/>
      </w:r>
      <w:r w:rsidRPr="007055D9">
        <w:t>).</w:t>
      </w:r>
    </w:p>
    <w:p w14:paraId="5C54CD1A" w14:textId="77777777" w:rsidR="008A051D" w:rsidRPr="007055D9" w:rsidRDefault="004F562F" w:rsidP="008A051D">
      <w:pPr>
        <w:keepNext/>
        <w:jc w:val="center"/>
      </w:pPr>
      <w:bookmarkStart w:id="1391" w:name="_Toc338939102"/>
      <w:r>
        <w:rPr>
          <w:noProof/>
          <w:lang w:eastAsia="en-US"/>
        </w:rPr>
        <w:lastRenderedPageBreak/>
        <w:drawing>
          <wp:inline distT="0" distB="0" distL="0" distR="0" wp14:anchorId="33204327" wp14:editId="79F3DB77">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402B2F65" w:rsidR="008A051D" w:rsidRPr="007055D9" w:rsidRDefault="008A051D" w:rsidP="008A051D">
      <w:pPr>
        <w:pStyle w:val="Caption"/>
      </w:pPr>
      <w:bookmarkStart w:id="1392" w:name="_Ref397529286"/>
      <w:bookmarkStart w:id="1393" w:name="_Toc3557125"/>
      <w:bookmarkStart w:id="1394" w:name="_Toc26921216"/>
      <w:r w:rsidRPr="007055D9">
        <w:t xml:space="preserve">Figure </w:t>
      </w:r>
      <w:bookmarkStart w:id="1395" w:name="Figure10"/>
      <w:r w:rsidR="00406B64">
        <w:fldChar w:fldCharType="begin"/>
      </w:r>
      <w:r w:rsidR="00406B64">
        <w:instrText xml:space="preserve"> SEQ Figure \* ARABIC </w:instrText>
      </w:r>
      <w:r w:rsidR="00406B64">
        <w:fldChar w:fldCharType="separate"/>
      </w:r>
      <w:r w:rsidR="00020F25">
        <w:rPr>
          <w:noProof/>
        </w:rPr>
        <w:t>46</w:t>
      </w:r>
      <w:r w:rsidR="00406B64">
        <w:fldChar w:fldCharType="end"/>
      </w:r>
      <w:bookmarkEnd w:id="1392"/>
      <w:bookmarkEnd w:id="1395"/>
      <w:r w:rsidRPr="007055D9">
        <w:t>: Welding Position of a Y-Joint</w:t>
      </w:r>
      <w:bookmarkEnd w:id="1393"/>
      <w:bookmarkEnd w:id="1394"/>
    </w:p>
    <w:p w14:paraId="7D4C2DF5" w14:textId="77777777" w:rsidR="00B540EB" w:rsidRPr="007055D9" w:rsidRDefault="00B540EB" w:rsidP="00B540EB">
      <w:pPr>
        <w:pStyle w:val="Heading5"/>
      </w:pPr>
      <w:r w:rsidRPr="007055D9">
        <w:t>Primary and Secondary Sides</w:t>
      </w:r>
      <w:bookmarkEnd w:id="1391"/>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Heading5"/>
      </w:pPr>
      <w:bookmarkStart w:id="1396" w:name="_Toc288196495"/>
      <w:bookmarkStart w:id="1397" w:name="_Toc288200797"/>
      <w:bookmarkStart w:id="1398" w:name="_Toc338939138"/>
      <w:bookmarkEnd w:id="1378"/>
      <w:r w:rsidRPr="007055D9">
        <w:t xml:space="preserve">Element </w:t>
      </w:r>
      <w:r w:rsidR="00194316">
        <w:t>"</w:t>
      </w:r>
      <w:r w:rsidRPr="007055D9">
        <w:t>weld_position</w:t>
      </w:r>
      <w:bookmarkEnd w:id="1396"/>
      <w:bookmarkEnd w:id="1397"/>
      <w:bookmarkEnd w:id="1398"/>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4CE12378" w:rsidR="00365CBF" w:rsidRPr="007055D9" w:rsidRDefault="00DE3902" w:rsidP="008F3D94">
      <w:pPr>
        <w:pStyle w:val="Caption"/>
        <w:spacing w:before="120"/>
      </w:pPr>
      <w:bookmarkStart w:id="1399" w:name="_Toc3566490"/>
      <w:bookmarkStart w:id="1400" w:name="_Toc26921333"/>
      <w:r>
        <w:t xml:space="preserve">Table </w:t>
      </w:r>
      <w:r w:rsidR="00D43112">
        <w:fldChar w:fldCharType="begin"/>
      </w:r>
      <w:r w:rsidR="00D43112">
        <w:instrText xml:space="preserve"> SEQ Table \* ARABIC </w:instrText>
      </w:r>
      <w:r w:rsidR="00D43112">
        <w:fldChar w:fldCharType="separate"/>
      </w:r>
      <w:r w:rsidR="00020F25">
        <w:rPr>
          <w:noProof/>
        </w:rPr>
        <w:t>83</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399"/>
      <w:bookmarkEnd w:id="1400"/>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proofErr w:type="gramStart"/>
      <w:r w:rsidRPr="00B05B76">
        <w:rPr>
          <w:b/>
          <w:color w:val="0070C0"/>
        </w:rPr>
        <w:t>reference</w:t>
      </w:r>
      <w:proofErr w:type="gramEnd"/>
      <w:r w:rsidRPr="00B05B76">
        <w:rPr>
          <w:b/>
          <w:color w:val="0070C0"/>
        </w:rPr>
        <w:t>=</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section</w:t>
      </w:r>
      <w:proofErr w:type="gramEnd"/>
      <w:r w:rsidRPr="00B05B76">
        <w:rPr>
          <w:b/>
          <w:color w:val="0070C0"/>
        </w:rPr>
        <w:t>=</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thickness</w:t>
      </w:r>
      <w:proofErr w:type="gramEnd"/>
      <w:r w:rsidRPr="00B05B76">
        <w:rPr>
          <w:b/>
          <w:color w:val="0070C0"/>
        </w:rPr>
        <w:t>=</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angle</w:t>
      </w:r>
      <w:proofErr w:type="gramEnd"/>
      <w:r w:rsidRPr="00B05B76">
        <w:rPr>
          <w:b/>
          <w:color w:val="0070C0"/>
        </w:rPr>
        <w:t>=</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w:t>
      </w:r>
      <w:proofErr w:type="gramStart"/>
      <w:r w:rsidRPr="00B05B76">
        <w:rPr>
          <w:b/>
          <w:color w:val="0070C0"/>
        </w:rPr>
        <w:t>filler</w:t>
      </w:r>
      <w:proofErr w:type="gramEnd"/>
      <w:r w:rsidRPr="00B05B76">
        <w:rPr>
          <w:b/>
          <w:color w:val="0070C0"/>
        </w:rPr>
        <w:t>=</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shape</w:t>
      </w:r>
      <w:proofErr w:type="gramEnd"/>
      <w:r w:rsidRPr="00B05B76">
        <w:rPr>
          <w:b/>
          <w:color w:val="0070C0"/>
        </w:rPr>
        <w:t>=</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penetration</w:t>
      </w:r>
      <w:proofErr w:type="gramEnd"/>
      <w:r w:rsidRPr="00B05B76">
        <w:rPr>
          <w:b/>
          <w:color w:val="0070C0"/>
        </w:rPr>
        <w:t>=</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Heading5"/>
        <w:keepNext/>
      </w:pPr>
      <w:bookmarkStart w:id="1401"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401"/>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4A7C6DDA"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020F25">
        <w:t xml:space="preserve">Figure </w:t>
      </w:r>
      <w:r w:rsidR="00020F25">
        <w:rPr>
          <w:noProof/>
        </w:rPr>
        <w:t>47</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1B376B7B">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4CB40236" w:rsidR="005D0B6D" w:rsidRPr="007055D9" w:rsidRDefault="005D0B6D" w:rsidP="005D0B6D">
      <w:pPr>
        <w:pStyle w:val="Caption"/>
      </w:pPr>
      <w:bookmarkStart w:id="1402" w:name="_Ref397529572"/>
      <w:bookmarkStart w:id="1403" w:name="Figure11"/>
      <w:bookmarkStart w:id="1404" w:name="_Toc3557126"/>
      <w:bookmarkStart w:id="1405" w:name="_Toc26921217"/>
      <w:r>
        <w:t xml:space="preserve">Figure </w:t>
      </w:r>
      <w:r w:rsidR="00406B64">
        <w:fldChar w:fldCharType="begin"/>
      </w:r>
      <w:r w:rsidR="00406B64">
        <w:instrText xml:space="preserve"> SEQ Figure \* ARABIC </w:instrText>
      </w:r>
      <w:r w:rsidR="00406B64">
        <w:fldChar w:fldCharType="separate"/>
      </w:r>
      <w:r w:rsidR="00020F25">
        <w:rPr>
          <w:noProof/>
        </w:rPr>
        <w:t>47</w:t>
      </w:r>
      <w:r w:rsidR="00406B64">
        <w:fldChar w:fldCharType="end"/>
      </w:r>
      <w:bookmarkEnd w:id="1402"/>
      <w:bookmarkEnd w:id="1403"/>
      <w:r w:rsidRPr="007055D9">
        <w:t xml:space="preserve">: Welding Position </w:t>
      </w:r>
      <w:r>
        <w:t>vector direction and length</w:t>
      </w:r>
      <w:bookmarkEnd w:id="1404"/>
      <w:bookmarkEnd w:id="1405"/>
    </w:p>
    <w:p w14:paraId="39D4E066" w14:textId="088F097E" w:rsidR="00B540EB" w:rsidRPr="007055D9" w:rsidRDefault="00B540EB" w:rsidP="004F2F09">
      <w:pPr>
        <w:pStyle w:val="Heading5"/>
        <w:keepNext/>
      </w:pPr>
      <w:bookmarkStart w:id="1406" w:name="_Toc338939140"/>
      <w:bookmarkStart w:id="1407" w:name="_Toc338939137"/>
      <w:bookmarkStart w:id="1408" w:name="_Toc338938906"/>
      <w:bookmarkStart w:id="1409" w:name="_Toc338939103"/>
      <w:r w:rsidRPr="007055D9">
        <w:t xml:space="preserve">Attribute </w:t>
      </w:r>
      <w:r w:rsidR="00194316">
        <w:t>"</w:t>
      </w:r>
      <w:r w:rsidRPr="007055D9">
        <w:t>reference</w:t>
      </w:r>
      <w:bookmarkEnd w:id="1406"/>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Heading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Heading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Heading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Heading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Heading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Heading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Heading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Heading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Heading5"/>
        <w:keepNext/>
      </w:pPr>
      <w:r w:rsidRPr="007055D9">
        <w:t xml:space="preserve">Section </w:t>
      </w:r>
      <w:r w:rsidR="00194316">
        <w:t>"</w:t>
      </w:r>
      <w:r w:rsidRPr="007055D9">
        <w:t>Fillet</w:t>
      </w:r>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Heading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2A11960A" w14:textId="65E9B76F" w:rsidR="00456F63" w:rsidRPr="009B3707" w:rsidDel="00DA21CA" w:rsidRDefault="00456F63" w:rsidP="00551552">
      <w:pPr>
        <w:pStyle w:val="Heading5"/>
        <w:keepNext/>
        <w:keepLines/>
        <w:rPr>
          <w:del w:id="1410" w:author="m.kalaitzaki" w:date="2019-02-11T17:00:00Z"/>
          <w:lang w:val="en-US"/>
        </w:rPr>
      </w:pPr>
      <w:commentRangeStart w:id="1411"/>
      <w:commentRangeStart w:id="1412"/>
      <w:del w:id="1413" w:author="m.kalaitzaki" w:date="2019-02-11T17:00:00Z">
        <w:r w:rsidRPr="007055D9" w:rsidDel="00DA21CA">
          <w:lastRenderedPageBreak/>
          <w:delText xml:space="preserve">Section </w:delText>
        </w:r>
      </w:del>
      <w:del w:id="1414" w:author="nick" w:date="2019-11-24T12:20:00Z">
        <w:r w:rsidRPr="007055D9" w:rsidDel="00194316">
          <w:delText>“</w:delText>
        </w:r>
      </w:del>
      <w:del w:id="1415" w:author="m.kalaitzaki" w:date="2019-02-11T17:00:00Z">
        <w:r w:rsidRPr="007055D9" w:rsidDel="00DA21CA">
          <w:delText>Laser</w:delText>
        </w:r>
      </w:del>
      <w:del w:id="1416" w:author="nick" w:date="2019-11-24T12:20:00Z">
        <w:r w:rsidRPr="007055D9" w:rsidDel="00194316">
          <w:delText>”</w:delText>
        </w:r>
      </w:del>
    </w:p>
    <w:p w14:paraId="7FB5D31F" w14:textId="73B21F8A" w:rsidR="00456F63" w:rsidDel="00DA21CA" w:rsidRDefault="00456F63" w:rsidP="004F2F09">
      <w:pPr>
        <w:keepLines/>
        <w:jc w:val="both"/>
        <w:rPr>
          <w:del w:id="1417" w:author="m.kalaitzaki" w:date="2019-02-11T17:00:00Z"/>
        </w:rPr>
      </w:pPr>
      <w:del w:id="1418" w:author="m.kalaitzaki" w:date="2019-02-11T17:00:00Z">
        <w:r w:rsidRPr="007055D9" w:rsidDel="00DA21CA">
          <w:delText xml:space="preserve">The section </w:delText>
        </w:r>
      </w:del>
      <w:del w:id="1419" w:author="nick" w:date="2019-11-24T12:20:00Z">
        <w:r w:rsidRPr="007055D9" w:rsidDel="00194316">
          <w:delText>“</w:delText>
        </w:r>
      </w:del>
      <w:del w:id="1420" w:author="m.kalaitzaki" w:date="2019-02-11T17:00:00Z">
        <w:r w:rsidRPr="007055D9" w:rsidDel="00DA21CA">
          <w:delText>Laser</w:delText>
        </w:r>
      </w:del>
      <w:del w:id="1421" w:author="nick" w:date="2019-11-24T12:20:00Z">
        <w:r w:rsidRPr="007055D9" w:rsidDel="00194316">
          <w:delText>”</w:delText>
        </w:r>
      </w:del>
      <w:del w:id="1422" w:author="m.kalaitzaki" w:date="2019-02-11T17:00:00Z">
        <w:r w:rsidRPr="007055D9" w:rsidDel="00DA21CA">
          <w:delText xml:space="preserve"> describes the filling of a laser welding affected zone. The result can be a complete weld-through on one sheet or the filling of a gap due to laser heating influence. </w:delText>
        </w:r>
      </w:del>
      <w:commentRangeEnd w:id="1411"/>
      <w:r w:rsidR="00DA21CA">
        <w:rPr>
          <w:rStyle w:val="CommentReference"/>
          <w:lang w:eastAsia="x-none"/>
        </w:rPr>
        <w:commentReference w:id="1411"/>
      </w:r>
      <w:commentRangeEnd w:id="1412"/>
      <w:r w:rsidR="00FD41F4">
        <w:rPr>
          <w:rStyle w:val="CommentReference"/>
          <w:lang w:eastAsia="x-none"/>
        </w:rPr>
        <w:commentReference w:id="1412"/>
      </w:r>
    </w:p>
    <w:p w14:paraId="7D715620" w14:textId="6FC777E6" w:rsidR="00FA783D" w:rsidRPr="007055D9" w:rsidRDefault="00FA783D" w:rsidP="004F2F09">
      <w:pPr>
        <w:pStyle w:val="Heading5"/>
        <w:keepNext/>
      </w:pPr>
      <w:r w:rsidRPr="007055D9">
        <w:t xml:space="preserve">Attribute </w:t>
      </w:r>
      <w:r w:rsidR="00194316">
        <w:t>"</w:t>
      </w:r>
      <w:r w:rsidRPr="007055D9">
        <w:t>thickness</w:t>
      </w:r>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proofErr w:type="gramStart"/>
      <w:r w:rsidR="0097468E">
        <w:t>,</w:t>
      </w:r>
      <w:r w:rsidRPr="007055D9">
        <w:t xml:space="preserve"> </w:t>
      </w:r>
      <w:proofErr w:type="gramEnd"/>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Heading5"/>
        <w:keepNext/>
      </w:pPr>
      <w:r w:rsidRPr="007055D9">
        <w:t xml:space="preserve">Attribute </w:t>
      </w:r>
      <w:r w:rsidR="00194316">
        <w:t>"</w:t>
      </w:r>
      <w:r w:rsidRPr="007055D9">
        <w:t>width</w:t>
      </w:r>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proofErr w:type="gramStart"/>
      <w:r w:rsidR="00BE3651">
        <w:t>,</w:t>
      </w:r>
      <w:r w:rsidR="0027587E">
        <w:t xml:space="preserve"> </w:t>
      </w:r>
      <w:proofErr w:type="gramEnd"/>
      <w:r w:rsidRPr="007055D9">
        <w:rPr>
          <w:rStyle w:val="Strong"/>
        </w:rPr>
        <w:sym w:font="Symbol" w:char="F0A5"/>
      </w:r>
      <w:r w:rsidR="0097468E">
        <w:t>)</w:t>
      </w:r>
      <w:r w:rsidRPr="007055D9">
        <w:t>.</w:t>
      </w:r>
    </w:p>
    <w:p w14:paraId="574A9B34" w14:textId="4263C3B2" w:rsidR="00367B9F" w:rsidRPr="00E82BEB" w:rsidRDefault="00367B9F" w:rsidP="004F2F09">
      <w:pPr>
        <w:pStyle w:val="Heading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Heading5"/>
        <w:keepNext/>
      </w:pPr>
      <w:r w:rsidRPr="007055D9">
        <w:t xml:space="preserve">Attribute </w:t>
      </w:r>
      <w:r w:rsidR="00194316">
        <w:t>"</w:t>
      </w:r>
      <w:r w:rsidRPr="007055D9">
        <w:t>filler</w:t>
      </w:r>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49D566B7" w:rsidR="00926DE7" w:rsidRDefault="00926DE7" w:rsidP="008F3D94">
      <w:pPr>
        <w:pStyle w:val="Caption"/>
        <w:spacing w:before="120"/>
      </w:pPr>
      <w:bookmarkStart w:id="1423" w:name="_Toc3566491"/>
      <w:bookmarkStart w:id="1424" w:name="_Toc26921334"/>
      <w:bookmarkStart w:id="1425" w:name="_Toc338939148"/>
      <w:bookmarkStart w:id="1426" w:name="_Toc288196499"/>
      <w:bookmarkStart w:id="1427" w:name="_Toc288200801"/>
      <w:bookmarkEnd w:id="1407"/>
      <w:bookmarkEnd w:id="1408"/>
      <w:bookmarkEnd w:id="1409"/>
      <w:r>
        <w:t xml:space="preserve">Table </w:t>
      </w:r>
      <w:r w:rsidR="00D43112">
        <w:fldChar w:fldCharType="begin"/>
      </w:r>
      <w:r w:rsidR="00D43112">
        <w:instrText xml:space="preserve"> SEQ Table \* ARABIC </w:instrText>
      </w:r>
      <w:r w:rsidR="00D43112">
        <w:fldChar w:fldCharType="separate"/>
      </w:r>
      <w:r w:rsidR="00020F25">
        <w:rPr>
          <w:noProof/>
        </w:rPr>
        <w:t>84</w:t>
      </w:r>
      <w:r w:rsidR="00D43112">
        <w:fldChar w:fldCharType="end"/>
      </w:r>
      <w:r>
        <w:t xml:space="preserve">: Default values of attribute </w:t>
      </w:r>
      <w:r w:rsidR="00194316">
        <w:t>"</w:t>
      </w:r>
      <w:r>
        <w:t>filler</w:t>
      </w:r>
      <w:r w:rsidR="00194316">
        <w:t>"</w:t>
      </w:r>
      <w:r>
        <w:t xml:space="preserve">, dependent from attribute </w:t>
      </w:r>
      <w:r w:rsidR="00194316">
        <w:t>"</w:t>
      </w:r>
      <w:r>
        <w:t>technology</w:t>
      </w:r>
      <w:bookmarkEnd w:id="1423"/>
      <w:r w:rsidR="00194316">
        <w:t>"</w:t>
      </w:r>
      <w:bookmarkEnd w:id="1424"/>
    </w:p>
    <w:p w14:paraId="0F61D50E" w14:textId="0AA77456" w:rsidR="00A06030" w:rsidRPr="007055D9" w:rsidRDefault="00A06030" w:rsidP="00A06030">
      <w:pPr>
        <w:pStyle w:val="Heading5"/>
        <w:keepNext/>
      </w:pPr>
      <w:r w:rsidRPr="007055D9">
        <w:t xml:space="preserve">Attribute </w:t>
      </w:r>
      <w:r w:rsidR="00194316">
        <w:t>"</w:t>
      </w:r>
      <w:r w:rsidRPr="007055D9">
        <w:t>filler</w:t>
      </w:r>
      <w:r w:rsidRPr="00A06030">
        <w:rPr>
          <w:lang w:val="en-US"/>
        </w:rPr>
        <w:t>_material</w:t>
      </w:r>
      <w:r w:rsidR="00194316">
        <w:t>"</w:t>
      </w:r>
    </w:p>
    <w:p w14:paraId="7FBAFD28" w14:textId="47971C1E" w:rsidR="00A06030" w:rsidRPr="00A06030" w:rsidRDefault="00A06030" w:rsidP="00A06030">
      <w:pPr>
        <w:pStyle w:val="Heading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Heading5"/>
        <w:keepNext/>
      </w:pPr>
      <w:r w:rsidRPr="007055D9">
        <w:t xml:space="preserve">Attribute </w:t>
      </w:r>
      <w:r w:rsidR="00194316">
        <w:t>"</w:t>
      </w:r>
      <w:r w:rsidRPr="007055D9">
        <w:t>shape</w:t>
      </w:r>
      <w:bookmarkEnd w:id="1425"/>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Heading5"/>
        <w:keepNext/>
      </w:pPr>
      <w:bookmarkStart w:id="1428" w:name="_Toc338939149"/>
      <w:r w:rsidRPr="007055D9">
        <w:lastRenderedPageBreak/>
        <w:t xml:space="preserve">Attribute </w:t>
      </w:r>
      <w:r w:rsidR="00194316">
        <w:t>"</w:t>
      </w:r>
      <w:r w:rsidRPr="007055D9">
        <w:t>penetration</w:t>
      </w:r>
      <w:bookmarkEnd w:id="1426"/>
      <w:bookmarkEnd w:id="1427"/>
      <w:bookmarkEnd w:id="1428"/>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Heading3"/>
      </w:pPr>
      <w:bookmarkStart w:id="1429" w:name="ModelizationWeldDefinition"/>
      <w:bookmarkStart w:id="1430" w:name="WeldDefinition"/>
      <w:bookmarkStart w:id="1431" w:name="WeldDefinitionButtWeld"/>
      <w:bookmarkStart w:id="1432" w:name="_Toc288200762"/>
      <w:bookmarkStart w:id="1433" w:name="_Toc338939106"/>
      <w:bookmarkStart w:id="1434" w:name="_Toc3557012"/>
      <w:bookmarkStart w:id="1435" w:name="_Toc26921102"/>
      <w:bookmarkStart w:id="1436" w:name="_Toc288196464"/>
      <w:bookmarkEnd w:id="1429"/>
      <w:bookmarkEnd w:id="1430"/>
      <w:bookmarkEnd w:id="1431"/>
      <w:r w:rsidRPr="007055D9">
        <w:t xml:space="preserve">Butt </w:t>
      </w:r>
      <w:bookmarkEnd w:id="1432"/>
      <w:r w:rsidR="003663AA" w:rsidRPr="007055D9">
        <w:t>Joint</w:t>
      </w:r>
      <w:bookmarkEnd w:id="1433"/>
      <w:bookmarkEnd w:id="1434"/>
      <w:bookmarkEnd w:id="1435"/>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1437" w:name="_Toc3557013"/>
      <w:bookmarkStart w:id="1438" w:name="_Toc26921103"/>
      <w:r w:rsidRPr="00654684">
        <w:rPr>
          <w:sz w:val="24"/>
        </w:rPr>
        <w:t xml:space="preserve">Sheet </w:t>
      </w:r>
      <w:r w:rsidR="00255787" w:rsidRPr="00654684">
        <w:rPr>
          <w:sz w:val="24"/>
        </w:rPr>
        <w:t>Parameters</w:t>
      </w:r>
      <w:bookmarkEnd w:id="1437"/>
      <w:bookmarkEnd w:id="1438"/>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2096" behindDoc="0" locked="0" layoutInCell="1" allowOverlap="1" wp14:anchorId="4C54DB15" wp14:editId="3822FBEA">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176129" w:rsidRPr="00362FDC" w:rsidRDefault="00176129" w:rsidP="008F3D94">
                              <w:pPr>
                                <w:pStyle w:val="Caption"/>
                                <w:rPr>
                                  <w:noProof/>
                                  <w:szCs w:val="24"/>
                                </w:rPr>
                              </w:pPr>
                              <w:bookmarkStart w:id="1439" w:name="_Toc3557127"/>
                              <w:bookmarkStart w:id="1440" w:name="_Toc26921218"/>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439"/>
                              <w:bookmarkEnd w:id="14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 o:spid="_x0000_s1027" style="position:absolute;margin-left:268.85pt;margin-top:1.6pt;width:192.9pt;height:66.2pt;z-index:251652096"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vNZ6QMAABQJAAAOAAAAZHJzL2Uyb0RvYy54bWycVt9v2zYQfh+w/4HQ&#10;u2PJdRLHiFM4zg90yNqgSdHHgaYoi6hEciRlOx32v+87SorrxNiyPkQ+Ho/Hu+++O+b8/bau2Fo6&#10;r4yeJdlRmjCphcmVXs2SL483g0nCfOA655XRcpY8SZ+8v/j1l/ONncqRKU2VS8fgRPvpxs6SMgQ7&#10;HQ69KGXN/ZGxUmOzMK7mAUu3GuaOb+C9roajND0ZbozLrTNCeg/tVbuZXET/RSFF+FQUXgZWzRLE&#10;FuLXxe+SvsOLcz5dOW5LJbow+E9EUXOlcemzqyseOGuceuWqVsIZb4pwJEw9NEWhhIw5IJssfZHN&#10;rTONjbmsppuVfYYJ0L7A6afdio/re8dUjtqNE6Z5jRrdusZaJZ3UDEogtLGrKQxvnX2w965TrNoV&#10;Jb0tXE2/SIdtI7ZPz9jKbWACytF4fDZ5hxII7E3G6em4A1+UqNCrY6K8/veDw/7aIUX3HIxVYoq/&#10;DipIr6D6b0rhVGicTDon9Zt81Nx9a+wAVbU8qKWqVHiKDEX9KCi9vlfi3rWLH1A/Pelhv1RVzrJJ&#10;lrBcegGOXjYh/GaUDn+sR1QGckMnWz+c8rwz4ptn2ixKrldy7i0Ij1KS9XDfPC73glhWyt6oqqLK&#10;kdyli4tfkOsAYi1xr4xoaqlD24lOVsjcaF8q6xPmprJeShDLfciRk8AUCCCXdUgotgqYcecD3U4c&#10;ic3y12gyT9Oz0eVgcZwuBmDJ9WB+Nj4dnKbXIMx4ki2yxd90OhtPGy+RPq+urOpCh/ZV8Ac7o5sh&#10;bc/F3mVrHicEARcD6n9jiFARQhSrd+IzQIYd5OBkECWJBYDs9DB+3oio74Cmkni0EFtufjc50OBN&#10;MBGM/91Cx6OTcXYcC913AhjhfLiVpmYkAHkEGr3zNdJoU+tNKGhtqP4xlUrvKZADaWL4FHAnIn6a&#10;BhjVvqcLVm/DnAb1oSH3UHIrESW53fXF8XHfFo/EjkuzZVAh1M6MBhELW+g7upO+jXQHx948OknP&#10;TtJu5pDLV0Np9C7L2qGE7Pt69HC9EVFvKpX3TUVnF5VrqbUpVZBdufasDiMPDsbXq6vbLjuSwna5&#10;jTM7jgXSLE3+BECcQdUxY70VNwq333Ef7rnDiwYlXunwCZ+iMptZYjopYaVx3w/pyR6lxW7CNngh&#10;Z4n/s+E0F6sPGkWn57QXXC8se0E39cKgpdD6iCaKOOBC1YuFM/VXcGJOt2CLa4G7ZknoxUXACht4&#10;/IWcz6Pcjtc7/WAxlLPIbUL5cfuVO9vVKKC6H01PKz59Qf7WNravnaP9blTsjB2K4DotQPEoxacX&#10;0t7b/uM6Wu3+mbn4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BR85eAAAAAJ&#10;AQAADwAAAGRycy9kb3ducmV2LnhtbEyPTUvDQBCG74L/YRnBm918kFZjNqUU9VQEW0G8bbPTJDQ7&#10;G7LbJP33jic9Du/D+z5TrGfbiREH3zpSEC8iEEiVMy3VCj4Prw+PIHzQZHTnCBVc0cO6vL0pdG7c&#10;RB847kMtuIR8rhU0IfS5lL5q0Gq/cD0SZyc3WB34HGppBj1xue1kEkVLaXVLvNDoHrcNVuf9xSp4&#10;m/S0SeOXcXc+ba/fh+z9axejUvd38+YZRMA5/MHwq8/qULLT0V3IeNEpyNLVilEFaQKC86ckzUAc&#10;GUyzJciykP8/KH8AAAD//wMAUEsDBAoAAAAAAAAAIQCM/90L2TQAANk0AAAUAAAAZHJzL21lZGlh&#10;L2ltYWdlMS5wbmeJUE5HDQoaCgAAAA1JSERSAAACTQAAAH8IBgAAAPLX9tcAAAABc1JHQgCuzhzp&#10;AAAABGdBTUEAALGPC/xhBQAAAAlwSFlzAAAh1QAAIdUBBJy0nQAANG5JREFUeF7t3Qd8FGX6B/B9&#10;35nZmS3Zkmw22XQSUkgIhCQQAiEhvVdCCwkGEESUpkgvFiwoYEFRT0QOkROwnnpnPbFgRbFgQ0QU&#10;u3KHJ/fHs/D+32dDuBBeBNJgs8/z+Xw/ws5O3J2ZzPtj5p331bWjXFwjNw0h5PGu4TZya7k7j/z5&#10;fu7v3LPcy9xb3AfcHu4L7ltuP/fdkb9/wr3Lvcb9g3uM28L9mbuVW8Fdzs3jJnHlXCaXzMVxYZwf&#10;Z+AIh4WFhdVtajC3l2MIoW7jPzIhT/mq+s2BBvXeUKPhnkizaX2Mxbw2weZzW2+79eYku21lsq9t&#10;WbKffWmKn/XSZD/rFX18rdf0tltW9rL63NLTx3R7hMlwl8ug3u2n6jdaFHmLUaYPqZQ+Bj+bELKV&#10;/3/e5D7jIHh9euTvz3CbuNu5q7iZXANXyEGwCuCwsLCwPLBkLUNHKJz0fkeonQ4fIVqGukZzaPqV&#10;EvK5JtPHYi3m+denJdRsLcys+Li6oOjAqPL8nxoq8n5trM45qv5YB+pK834YVZz/+YjCwg+r8ovf&#10;rMwu2VacVba1KLP8qcJBlY/kDKy+b2jasHWZ/UfcMDCx7tJ+vRoaeoRPyQz0XdDTYlzhq5fXm2T6&#10;dz2lb8mUfCYR8hkluo+JTvc+/2xwpesJ7kbuXC6Fc3IWDq5OyRwWFhbWWVh6vzhJ71gt622bEGor&#10;qlgeoVTZJSvWh0TLUdcgfB/w32p3cLIp8q4wk/F5iyJ/wkPL1xqljyfYLMsviOtxwYbM1BoIT7+O&#10;rSroVDyQfTeiJHNL9oCCqb2iRhQFBU6Bq1mhRu1+q17ZykPVDh6k9vHP+w33OreeW8iN4IZyvTgT&#10;h4WFhXXmK6DPdabw9NvjeqTd0gehtjL6pzUSKu+yBubXipajrqFZoubzX2t3aPJR5E83ZKQ2rEjp&#10;fV5teNA18VbLQ1ZF/pjqdJ+bJGlbpNm4oTLENfWpgoFFv9Z3QYBq4acxZbkvlWQVrUjtM+rc2Iip&#10;JSGBC2Mt5ut9ZGkTJQT6XX3NQZiCIAX9siBIwe09Xw4LCwvrzBSGJtRe4anL+6mm4Ov44XRY1vxv&#10;F70HdY3A6EmZhMgQNphMyH8qQ13XQkg51FBZuHdYQdnzRRm1cxNjZvR32Nf76vVvGyTpU02ieyyK&#10;/OCQAL9LVvbvPea5kiGVB8aUCcNOp2mszv92dGnh+9W5pc8XZ1XdkzWgamJsj7reNvM8/tkeVind&#10;ycPUR/x7QQf2xznohJ7BRXB2Dm/pYWFhdX5haELtFZRw0SBKNXjSilGqvO9KuHCw6H2o84UlL02W&#10;9f538H3h7l8WZjRsfa0ku0YUVL4aUVSyqE/stByXc3UPs/EZuDIlEfK5WZYfS7Lbrh8TGTzjsdz0&#10;skPQ/0mwfpepr87ZVpaROyE64pwUX9u1LoNhEw9RL/LvB30x4XYkdDqHK2y1XCSHAQoLC6tzCkMT&#10;ai9rYA5vrMjP/HBiOkL/afBLnCJ6H+oaZnvyJEIkGD6AGSTp6/mJMTOEYaSF7RU51SsG9D6vPir0&#10;shir+VGjLH1Oie4LsyK9Gm423l0VHnT+h8PycuGKkGj9LsMD3Ce1BflrMlKGXxgfed6QAN95Zr28&#10;nuh0O/n3hX5REN7v4kZxNg4LCwur4wpDE2ovWe8LnXebn9r6XVZt94YkLeovei/qfK6YKRlUNsMt&#10;LLjaxJJ9bRv315UVC0OIwIH68iK4lbesf+/Jyb7We/xV9U0TD1EyIftMMn04w+E7/4p+8eMey0mv&#10;+qmL+0K1dojbP6qkaF9tfs7SpF7F4T6ma3wU6TmJELgCBWNOPcrBE3p9OXhCj3JYWFhYbSsMTag9&#10;HD3HZRHyvye2AKHKe1ZXQZXo/ahraObIJTpC/wP7gweeL14uyRTeojsV71XlVi5MjJ2eHeC4NcrH&#10;+KRZlj+lhOzxkeUnkuzWm+ujQi54Mm9QSVd3JhcaV5O3szo/Z0avqIZUX9syu6rcxz/rh3w7wBhS&#10;D3KXcNAXCp/Iw8LCOv3C0ITaQ7PGzuKN84/8UDoamnQ68l/NHDM7YsBNfUXroM4XENmYQ4j8+ZF9&#10;cnhsZMQSYcg4DdCZfHtpTvXt6f3GnxMVemkvq/lhoyR9plCy1yxLO0MN2p01EcGTni/OKvtqZHEx&#10;XAUS/ZyuAn2xXikZWnpDau/6oUF+F/Owt5EHqOZ+UE9zMOAmzIig57CwsLBOXhiaUFsFJ84cKCuW&#10;h/hh5L4N1BKlxmfDkpcli9ZDXUPW3B3C3fvDpamvwi03Ubhoj321haXwNF66w77OqalvmGTpSx5M&#10;9vnI8ubBAfZLZydGT3w6f3D5mb6N58Y/w0tlQ7OGBvhd4FBVuAIF4QmCJUw5U8b14CQOCwsLS1wY&#10;mlBbQQdwQpWP+WF0TGBqQg769hiVL1oPdQ2LM2s0IeQg7A9Nkr6FcCMMEx3kxeIhw+D/URIScEOE&#10;2fiMUZb2SYR8bFeUp3pZfG5vjAo7992qbHd4Ea3fZRqr8/eNKMmeHh/Z2NdmvVpPKYxODuNCPcdd&#10;wfXnVA4LCwvr2MLQhNoCbr2ppvDL+CH0GycITTqmGkKuEa2LuoYr5sLBVDbDbShGdbpfk32tG78a&#10;XVoiDBIdCG7j7ajMqdo8dOCYc2MjFvaymh+xKPIuTaKfGiRpp0PV3z06Mvi8TVkDat8qzy07dAZD&#10;1A9jygpgXKopseGNLqN2m0LpB0Sng38IPMUN52CePIXDwsLCwtCE2gZuvVGpaWymE6GS+npQ7NRB&#10;ovVR54Ngq5kjF8JVP9gfNlX+8I70fuNE4aGzfVCdV3FBXOScAQ773SFGwzaj5L6N97FNUe7Pcvkt&#10;heEDXizNLDmjQxrw8Pa3/EEFgwP85toV5T6+zT7hYETyuVwih32fsLC8vTA0obawhZWX8ca4aWwm&#10;ne4wIfTf/O+/8P/+k/+3aeJYIn1jtCdPFK2PuoYttKSSUvU92B88pPx3VGTQlcLA0EXgKhSMSg5j&#10;R5WGBKyMMBuf1lP6jUTIJza98kIvq8/N46PDG78fWZQrWr9LNFTkvV6WXTA2MvQ8h15/G2kaRHMH&#10;dwOXzGFhYXlrYWhCbaEaXMuppG5XTT0udYRXFZsdKRMIkT+zBAwd6R8xsgCeqiNU3a5ogTeEJV+d&#10;IvoZqPPB1SZZ87+T/6q7b6M6NfVNCC7CsNDF4HNAR/JneYiaEhc5N97q85BVUT7UJGmfQskuHljW&#10;lYUGzrx1UPKYV8uzyg528dQu8PTft6NKih7JSy+M8jFdY5Sk7TxAQcfxLRx0HIdbd/wlLCwsrykM&#10;Teh0QUNsdKSOd0RPymx+zeIcNIaHpr22oLLy5tcc0eMzTc6M0SHx8wc0v4a6njUwazhv29236Cgh&#10;v6xO7zNeFBLONAhREKCmxkXO6e+w/znYaHjJIElf8c+806EqDwz0910+M77nuLcq87o+9DVU5D2Q&#10;m16WE+hYYJLlv/NtCeHpr9wIDicRxsLylsLQhDqCKDShswNMqEwl7VX+6+7ua5bqsG8QBoOzCIxK&#10;/mTh4BHLUnpPLgkKuD7EZHhBoeRrhdJPrHrllZ4W842zE6JH7RlRWHiwC6+cHaqvzv9bzsDy6rCQ&#10;c1VKH+bbE566g9HXCznoMI5XnrCwunNhaEIdAUPT2c09CKmO/MJ/5ZlVkXevGZLcKAoFZ7NdNfnl&#10;43pGLEqw+Tzop+p3qhL9HjqTOzT9XZVhrtlLk+Mb36zM7rLO5P8aU5Y7qkdwvV1VHiTEfeXpHxzM&#10;eefPYWFhdcfC0IQ6Aoams5s9vKaEUuUD/ivPZEIOVoS6lnflFZqO9nB2+uhJsT3mZ/j73RFk1F7R&#10;U/qVRMj7gUb14QEO3+XT4iLP+X5kWed3JucB7Z3qnPyK0MCLLLL8ENHpvuTbeDMHt+1wqhYsrO5W&#10;GJpQR8DQdHYL7bck9cgI4dAh/HC4ybgVBqMUBgEPsn9kWfHWoozhqwYmnVsTHnJNiMnwokGS9moS&#10;3WNWpFfDzcabpsdFjX2+OKNqd01Rp12FgrGmtpVnlTX0DB+vyfSpI0/cPcLBQJkGDm/bYWF1h8LQ&#10;hDoChqazn49/6jhCJLgSwhRKf1zUp9c0UQDwZNCZ/Jn8jOGNPcOWxFstDzlV9S2V0m8lQt52GtQ/&#10;V4QGLrg8KW7su53YmfyLYUW5pUGB55ubOox/wa3m0jicogULy9MLQxPqCBiazn7BfeamUcm4lf/a&#10;uzuEJ/ta7xE1+t3F/rqyYhiVHJ7Gywjwu8NlVF+RCflOpmSnQ9M/lepvX3pZUvzwH+pK80Trt8uR&#10;p+0S7dZLKQ9sfHu/w8EgmYEcFhaWpxaGJtQRMDR5Bs0n7iL+a++eYNkg0W9eLsmsETb63QwEqPeq&#10;cis3ZaTVV4e6ru1hNj5jkqVPVIl+oVH6ZoTZuHJSdMSkTZn9R3xYlV/cUbfxDowpK9iSk1YcZjQu&#10;lwjZzbc7BCjoLG7j8JYdFpanFYYm1BEwNHmG4F5z03REhsfk3SOEV/IAIWrsvcGmrNT60T1Cr0iy&#10;WTc7VP3bCiXfKIRsDzEZ/pwb7H/Z5UnxdZ/VFndIePqpriJvZnzPOqeq/plve7hFCgOOQn8nLCws&#10;TyoMTagjYGjyHJLeDxpu9/Q3YSbDc29X5VaKGnpv8d2I0pINWakNc+JjZsJtPD9VfYcHyu8USj/0&#10;0/RP9bZbr7wzPbns0DmV7Xsar7E6/82ynOKhLr85hJB3+fb/kKvjcE47LCxPKQxNqCNgaPIcFufg&#10;OpgXkP/6M02i38MUJsJG3ks1z49XHRq0LMLH+IxVkXfxAPUDD1I7gjRt1fie4VNuTU8a/XFNYWGb&#10;buPxdR7MHlQSbjLeRohuH98P8JRdBidzWFhYZ3NhaEIdAUOT53D1mjyEymYYxfow0el+T3VY74E5&#10;4IQNvJeDvlDrM1PGjogIuTLJ13qvU1N3SO6RycnrwUbDX3ICHUsuT+494qcxpz8m1Pd8ndwg/0tU&#10;Sl/i+wLG0LqQc3BYWFhna2FoQh0BQ5PngLkDNXPEEh2hP/FTAPNR5E8fyUkfJWrY0f9AsIRBNRcl&#10;xU7LDvC/zV/Vv6lQ+oUm0Y/tivJMgt3n0qtTE4a9W1VQtn90aSFM+Cv6OS1BR/F1g5OrQ4zajTzA&#10;fsX3B1x1SuFgShYsLKyzrTA0oY6Aocmz+EWOySVHRggHNeFB14gadXRiMKI69IWCzvRRZuPTNkX+&#10;iIeo/RIhL4SbjauGRwTNunVg3xGn0pn8p/ry/Now1wSzLD/N9weM7QTDE4Rx+IQdFtbZVBiaUEfA&#10;0OR5ZM0fnuByhyaXUX39wKiSIlGDjk5u36iS0lsGJk0Y1zNscZKvdRPMjUcJ+Ual9LUgo3b/EKdj&#10;4R2D+5X/1FBx4jGh+LL1GSlVEWbjcr5PPuXgFmoSh4WFdbYUhibUETA0eR6/kOIqnY4c4qcBpqf0&#10;X3MSY2YKG3N0WuA2HkxRc31a4kR4Gi9A079ukKQ9mkQ/NSrS1t42y5JLk+PH/D1vcM2XI47vTP7l&#10;yKKCc6NDxxpk+Rm+b3Zy8ISdmcPCwjrThaEJdQQMTZ4nJGFRfyob4XYQI4T81sdm2fLViNKSlg04&#10;ar+Do0sL4SpUUUjADbEW82M2VflIIuRriZIXon3MN9eEBV1yw4DE4f9q2ZmcB6m/5qcVBxkNG/j+&#10;gatOKzl/DgsL60wWhibUETA0eZ6mDuFRC3Q68jM/FTC7orx/R3q/cS0bfNSx9g4rKIMANT46YmGK&#10;w77BKsu7qU4Ht/Hedmnq/YMC/GY/mJde+Gt9ufvq0yslQ0r7+Vqv5qH2c76PNnKxcN7GwsI6Q4Wh&#10;CXUEDE2eyRZcXUqo9gY/FcAI4b+Uh7hWwDhFrRt71PEO1JcXQYi6I73vuDyX45YATX3dLEufKpR+&#10;q6fk6RgfnytnJ8RM2JiVUjslLnw0D1Y7+H6C23UjORwQEwvrTBSGJtQRMDR5pvDU5f1kzX+NTkd+&#10;5acD5tLUV3fV5JeLGnnUufbVlpSuSOl9XikPrjEW86M2VflQIuRLjdJne5gNa10G9TKi0z3G9xNc&#10;dbqAC+ZgDjuEvJ2Fk7jOLwxNqCNgaPJcPs5B9YTQ/fx0AFebfoYOzKJGHXUdmFwYBtWcGhc5B57G&#10;g1HJeYDax0PTXr6fYDT3A9w7HFwlRMjbPcjFcJ1fGJpQR8DQ5LmgbxOVjc/y04F7+IEEu+UBvEV3&#10;9lmW0ntyVoDf7TAqefO+QgjpmKLK+6wOIwwK2/mFoQl1BAxNnk2zxl7MTweHORghfM+mrNR6UcON&#10;zrzSEBc8SSdsPBDyRvZAn4O9BoQO4X/u/MLQhDoChibP5tujLo9QBWbdZxIh/ykKCrgBrzadfb4a&#10;XVoSbDRsg/0EyiemsxuenoIErn9qChtUlsDOWVTo/rPoPajb2HPjU1P7Qabp9MLQhDoChibPFpZ8&#10;eYqiOW/hp4TfOBZiNLzwZOHgEaKGG505VycnnG+SpC9hH2lGPVv2yER232dLkMDaHZcwg1llxY0D&#10;2MaP5gvfg7qHLXuX7Lp3z8K+kGk6vTA0oY6AocnzmX1TJhDS1CDrJbp/fmLMDFHDjc6coiDnjTIh&#10;/wf7KD4tnN35xixhI4KWsGk31DBJpiyqTxC7+flpwveg7gFDE/I4GJo8X3CfuWlUNsN8Z+6+TQk2&#10;nwdEDTc6M14sHjoswmz8B+wbKlFWNzuX3bt7obAR8XYb3p/H+ufHum9hwraasWqY8H2oe8DQhDwO&#10;hqbuQfOJvYSfFv7LMVWi+3dU5lSJGnDU9eDpOYMkfQX7xi/QwhZtaBA2IGgJW3rfOBYYbj/aUXgA&#10;D1Ci96HuAUMT8jgYmrqHoLjp6c236MDoHqFXiBpw1PUqQl3XkSN9zuIHhrM12y8WNiDebvOeReyc&#10;hQVMVqSjocnoo7E1r+P26q4wNCGPg6Gp+zjSIdzd2ARo6na82nR2cGpN091IEmWjLs4WNh5oiTtM&#10;Qn+v5mMYUEpYw/x84fuR58PQhDwOhqbuw+LMGE0I/YGfHpgmSd/BqNSiRhx1nccKBo2EoSBgn+g1&#10;mV376CRh44Hg1tx4phqUY0ITSMqKYuveniNcB3k2DE2o3WCUZyBa1hkwNHUfrujJQ6hihjnODhOd&#10;7vdkX+u9MLGsqDFHXaM0JGAF7Au+T1hEr0C26ZNFwsYDLWFlEwYeF5iAw4X9wLorDE2oXQKiJgw1&#10;+cTN8I8YWSBa3hkwNHUvmiVqnk5Hf+SnCOYjy3vXDEpuFDXmqPPBBMrBJsNLsC/A6Fk5woYDLWF3&#10;vTWbOUNtxwUmQAhhNRdksL/sWiBcF3kuDE2oTcJTr+4HY+1QxfwkIcpHloChI0Xv6wwYmroX//Da&#10;IkqV9/gpgkHn45rwoGtEDTrqfFclJ0wxy/JnsC+MFo0tvX+csOFAS9hFt9QyzaQXhiYQ3S+Y/enV&#10;i4TrIs+FoQm1iW+PUfmEqjv5bv2dB5jPMDShtoJbu4oWcLRDuENT394/sqxY1KijznOwobIwP8i5&#10;ihLyM+yHflk92R34FJjQPR/OZ5nViYyQ48NSMxjsct5ddcL1kefC0ITaxB4xopBQZTffrfzEgaEJ&#10;tY89vKpYp2tqrCVK/m9Rn9hpooYddZ6XS7JrIszGZ2EfyLLERs/Kxv5MJwBTyoREO44GJCqRo1oG&#10;qSFVicL1kefC0ITaBEMT6khwtYlKTX1poBNykq91M1z5EDXuqHPclt5vnCZJ38I+8A30YQvXjxE2&#10;Gt5uy6eL2XlXlzG9KrufkmtcXMjmrhnFAsPsLLs2ic28uZZVnjeIuXr4MUeQld3xOt6i604wNKE2&#10;wdCEOprBGjdDpyOH4JiyKvLulamJk0SNO+ocMNccbHvQOz2Crd85V9hoeDuYkHfSlaXssnsbm67E&#10;7W16PTzOeXRMqy17F7O735vHLlhRiU/RdTMYmtBpsQVXlCpa4A2S3navjtB/8t3KT7L0R6pYHpI1&#10;/zWKMXgFBCrRuh0FQ1P3ZA+vKaFU3QHHlETIodKggJUHRpUXiRp41PFcmvpa0++zDge0PAnRbcuW&#10;oaklvMXZvWBoQqfFbE8+lxDpG747j963b4lQ+TMf//QG0bodBUNT9xSWvCyZB+8/6XTkVziWgo2G&#10;ba+VZNaIGnjUsdYPThmrp/RfsN1hROvrn5oibDDQiZ0oNKHuBUMTOi3WwJzhVDY/Rqi6nTdu7lGD&#10;4ZYK//vbVDJsgytO1pDiKtG6HQVDU/dlco8QLrvno5MI+XlREnYI7wo5Ac7VlJBfYLv37BvENu3B&#10;qyOnC0OTd8DQhE4LXA1wxUzJ4OGpllB5D9+t0Kdpn9mRfC6M7uyKuXAwvEe0bkfB0NR9hSVfnsJD&#10;+TNwXIFEu+V+USOPOs7bVbmVYSbjc3x7H4ZtDg0/bxiEDQY6MQxN3gFDE2oT7AiOOovB1nsqP67c&#10;03gYZOmr+7L714kae9QxliTFTjPL8uewvW3+ZnbFlkZhY4H+GIYm74ChCbUJhibUWYJipw5qPrag&#10;Q3hhkHOVqLFH7XegvrwInpprvjWXnBONj8i3EYYm74ChCbUJhibUWeD2rqL53wrHFnc4xGR44dmi&#10;rFpRo4/a552ynKows/EfsK0lRWLDZ2SyzdifqU0wNHmHtoamP3FrT0EeF9/8d0Kk9VT2uZ/KlgdF&#10;AiLrczRzzGzRstYUzXkT9K2Bk6toeWsma9xFzh51eaJlItaQ/Gqzve9E0bLW4PH7oISpg1RD2JWi&#10;5a2ppvArAqLGZ8t6v3Wi5cey3e/jnzbOEjBkpHj5sWT+WWCKE83cc65oeTNZ81trCysvEzVap+Js&#10;D03Bveam8e94h+i7t2ayJV7gCK8sES0TsfP3Gmy9p4mWtQb7OKj3rHTVEHytaHkrD2jmyIW+/Djl&#10;+/EewfJWbFtgW/j4p44TLz+WrPdd7xfZmMOPv0tFy1vjn/k6Z+SYXP67tlq0/Fi2LWZb4hRrcE6t&#10;JFs3i9/zP/BZbKGFFcYTHafU8KKONI3ZBCOE97KaH34kP31UhtNvTZSP+QmRBJvlgQ1ZAxpE4QCJ&#10;weTIMqU/wXb2DbSwpfeNFzYU6OTaG5pg0MzVL05n9XPz2FUP4n44W7U1NN3JrTsF+RyEpqa/E2kD&#10;D01wUnxYxC9sTC5v7OeIlrWmaIGroOMxD023iZa3plljL4bGSLRMxOrKrzbakyeJlrUm6a2b4ZaC&#10;Ygi5SrS8NcUUcqVf+Fgemnx5iBS/p4UHjL6p4y0BGaMEy47DG9vNTaEpap5oeTMeKO6yhZZWiALH&#10;qTjbQ5MzbuZA/h3vFH331gy2+Ath/CnRMhF4r8Gn13TRstb4Pr676dgIvk60vJWH9OaIxb6ho/L5&#10;ftwoWN7a/T7OQfXuiZPFy48h6+0b/HgI4qHpMtHy1vhnXg6/M6f4O3a/gYfPpqcrLfe1WnYc+Cw2&#10;V2HlHx2nfB/D8eXunGxXlfc3Dx04ZpC/352RZuOTIvFWn4fWZ6aMFYUDJFYa4loJ2xfEpYayez6Y&#10;L2wo0Mm1NzTNW1vH4tPCmaxIbME6HI39bNXW0GQ9RXpObv670THEFRg7IxUaEZHw/tcnhSQt6i9a&#10;1lpwn7lpMPVCcOLsgaLlrYX2W5IKP1+0TCQ8dXk/eJJHtOw4cdPT4bOE9J0/QLi8FXif+7PEzUoX&#10;LW8NPgfcshAtO07CRae0HWG7wXcUBY5TcbaHptM+Nvi2EC0TgffCOqJlx+k9y31swPEqXN4K7LfT&#10;OzaWJZ/ycco/i/vYOMXjFD4zvL9TtiP/fvDePzpONXPkEh2hB+EY0yT6A9yi+6A6r2J7aU61yI7K&#10;nCrooyMKB+h4hxoqC11G7RXYvgBvLbVPe0NTWlEv934AGJrOXtinCbUJ9mlCnS0o9iLoEP4RHGOg&#10;NCRgpajxR22zIqX3eaok/QDbVq/J7MZnLhA2EujUtDc09RvaE0OTB8DQhNoEQxPqCooW0NwhnAVo&#10;6na40iQKAOj05bict8DTibBt4/qHsbvfw7nm2gNDk3fA0ITaBEMT6grwQAYh9AAcZyqlP0yJi5wr&#10;CgDo9LxWkl0TZjJu5dv1MKGE1c/NxTnS2qmtoQnC6vp357A+GZFHQ9Os1cPdrwHcL2cXDE2oTXwj&#10;Rhbw0PQh360Qmr74o/nmoA+Nj//Ac4y+qeNa4q+NhY7DrvgpGaL1TgRDk/eA/oKybHm46TjT/Z5o&#10;83ngk5r8clEQQKducb/4qUZZck9X4wiysMs344CW7dWW0ASBKHtEEkvNi2FWh+loaIruF+x+DVz1&#10;0AThuujMwNCE2sT9JCJV3+G7lekI/QFGcRa9D9iDK0solXcTIn15LPlzHrx2Udn4D3gCDDpMi9Zv&#10;DUOT94BjAp6wI4S4H4u3KvLHtwxMmiAKAujUHGyoLIT+YTyE/gbbNCkzit3x+sXCBgKduraEpnt3&#10;L2S+gT5Hw5LI7D+NFK6LzgwMTahNHD0nZlHJ+DzfrfCLfZhK6k7FGLgKxqCCMY9avtcWVFrBG73/&#10;wBUpWe9YK+v918A4UbJseYhI6is8dP0LQpCPI3V8y/VOBEOTd2m6Faxth2ON6HS/F4U4bxSFAXRq&#10;9tUWlro07VXYnrJeYqNn5UBDIGwg0KlrS2iCgURrp2Wy4sYBzD/YejQopebHul8DK544X7guOjMw&#10;NKE2Ce29JPXIqM2/cEd/2QkPQJo17qKW7z0amqj2cljy0mMm8236OYE38HUP67WA1WHJV6e0XC6C&#10;ocm7wNUmGGCTHyPuKyN2VX4fHpcXBQJ0cjDeFQwYCtvSx25g1/x1orBxQKcHO4J7BwxNqM1sYTAg&#10;pPkpvmthclUYhBD8opjClra81fZHocm9nP8cnY78RmWfx2Ek79bLW8PQ5H2sroIqHSHuMZvgttLK&#10;1MRJokCATq4s1LUctiOI6hPE7v14obBxQKcHQ5N3wNCE2s0SkD1CM8fM0cxRC8z25IkwHc6phqbw&#10;1Kv7aZaYOfzw+E0xulaKQlVrGJq8Ew/oT/DjxN2oxFrMj+wfWVYsCgXoxODWXIBRdd/qBOcsLBA2&#10;DOj0YWjyDhiaUKf7X58mZZdmjZkNU9q4mSMXwS0+/vpuQtW34Uk60fqtYWjyTgZbr+n8OHLfDrbI&#10;8h7sEH5yO8pyqipCXddlBfjdDpJ9bX/RU/ov2IaUElbUkOoOTmDZIxPZqq1T2cSlpUdfO5FJV5ay&#10;216ewa7Y0ihc3tpFt9Sy9Tvnsqkrq4TLW1vyl7HuzukTl5YIl7cGc7Zd++gkNm5xoXB5Sxcsr2Tr&#10;3pnt7mAtWt7a/HV17J4P57Hxlxaxy+4954RDAHhKaLrlhWlsIt9/ou/aEmz7W7fNYEvvH88aF4nf&#10;09LMVcPcQyRMv6lGuLy1xfc0sDvfgH188s8Cbn5+Krvu7+excUtOvo+nXFvB7nprNpt75yjh8tbm&#10;rR3NNn60gI2/rEi4vKWRM7O/H1iUUM73Uzh38SlqW2Fo8k7NoUmnI/8lRPqO+7YJ/Sd/7Wfu/xRD&#10;8DJXzIWDReu3hqHJO0GHcErVHfxUwmBQxqIg543Yt+mPPZjdvw46fZtk6QvuS4WQf/Pt557Pz2BW&#10;WWC4nbkifN3O5w3NorvrWXRS8NHXTiQ2JYRd9eAENnZ+Pgvq4Sd8T0uZ1Yns9ldmuh+hFy1vbeRF&#10;Q9nyxyez6L4n/yzgii3j3GEoNMZfuLwlCCcQHPLrUoTLW6uYlM7W7pjFInoFsLrZOewvuxYIw4in&#10;hKZLeSCN6Rci/K4twXGw9P5xrJEH0eAoh/A9LQ2u6O0O0ukl8cLlrQ2fnslWPnn+KR1vYMnGsWza&#10;jTWntI9hzKubn5vq7kgvWt5a6fg09ud35rj3sWh5S/7Btl/MFsNkvp8Gc7tOUdsKQ5N3+t+VJvlT&#10;xRRyjWIKu8rNGHijpPfdQKh+J4QnmKQWxnQS/YyWMDR5J7h1q2iBN/JjxX21yWVUX30yb/AIUVhA&#10;x3u+KKM2zGR8DradJEts7IICHDixA+HtOe+At+dQpztZR3AYTbxpoEzyfxCIWi9vDUOT9/LxHTiW&#10;UHkfP50whZCDcxJjZooCAjrespTekw2S9DVsO0ew1X0LTNQooLbB0OQdMDShTney0ASz48P4TfwQ&#10;YYohbGnr5a1haPJeMCQFlc1/g2MF9LJaHhUFBHS8/CDnKr7N3LfmkrJ6snVvzxY2Cqhtujw07W2a&#10;gmXDB/PEy1GnwNCEOt3JQhPckpP1ts38EGHQ2bf18tYwNHk3g70f9CdwNy4wS/9juYNGikICOpZD&#10;beoPRmXKxszJFTYIqO26OjSt2X4xq5o8mE1eViFcjjoHhibU6f4oNMHfTe6nougPMDCmPby2qOVy&#10;EQxN3i0kaVF/QqQv+CmFUaL7pTgk4HpRSED/8zgPltB5HraZXpPZiscnCxsE1HbtDU3J2dGnHJru&#10;/XgBGzFzKNNMelZ2brrwPahzYGhCne5/HcHpQUqV97n3jvhIR6TvoWMvbwT3aeao+eGpy/uJfkZL&#10;GJqQYgy8np9SYFBVFqCpbzxTlDFcFBZQkxyX4xZy5NZcbEqosDFA7dPe0DSgsNfR0DTjpmHC98C0&#10;K6tfnMaKGvozKhHGz6sYmroYhibU6XwjRhZQxfgclbRXj2V8QVbMj8E8dGZHyoRTeXIOYGhCFmfW&#10;aH4MuGfpVyndPzG6xwJRWEBVBR9U51UEGw0vwbYCDfPzhY0Bap/2hqYhVX2OhqaK8waxzZ8uPmb5&#10;lr2L3eMJ9RoQ5p7+pm9mFDP6qBiauhiGJtTp4OqRX+SYXN8edXkt+UWNz3bFTMmAjuCi9U4EQxOC&#10;Mb2oYvkrP624p+/pY7ds+WRYQZkoNHi7xf1ip5olyf3EYdNcc+cKGwPUPu0NTbVTM4+GJrONh6KM&#10;SJZWGMcWrq93L4cQVT4xnfVICGQzb65lc9aMZHanGUNTF8PQhDwOhiYEYFR5na5pdGuDJH2zPjNl&#10;rCg0eLMD9eVF2S7/W+mRkdT7F8SyO9+cJWwMUPu0NzTBYKEWX+PR4NSsekqGezlcabr5+Wns7vfn&#10;uv++ZGMDhqYzAEMT8jgYmhAIiDpnKKHK+/zU4m5cKkJdy0XBwZu9XDxkWLjJuBW2j6xIrG52Ltu0&#10;Bwe07AztDU337l7ILriu0t3nTNFkd38lg0l1j2otej+GpjMDQxPyOBiaULOmEcKbQpOfqn93b21h&#10;qSg8eKuVaX0nqRSmK9Ix/xAbu3xzo7AhQO3X3tAEYIT2tTsuYbe+NIOt3jbdPS3JicbTwtB0ZmBo&#10;Qh4HQxNqZg8eVqzT0R/56YUplP77vLge80ThwVvlB7sHtHSHSugjc/f7OBBiZ+mI0HQ6MDSdGRia&#10;kMfB0ISawZhNVDY/zk8vjOh0vyXYLA9+jVebjgrQtO2wbQAOaNm5MDR5BwxNyONgaEItGWwJ03U6&#10;+hM/xTAfWd5zdXLC+aIA4W1uGdhngkLJv2G7QH+m1S9OFzYCqGNgaPIOGJqQx8HQhFqyh9QUEqq9&#10;xk8xDJ4SKwwKvOlgfXmRKEh4k5ZPzUHnYhgYUdQIoI6Bock7YGhCHgdDE2oJxgHTa/63wsjy/DTD&#10;nKr65gfVeRWiIOEtdpTlVIUYjS/A9tARHauflwcne2EjgDoGhibvgKEJeRwMTag1W2hJJSHS1/w0&#10;A32bDs9NjJkhChPeYk5izEyTLH0F28PhsrBrHsYBLTtbV4emy7c0stAYf1Y7LVO4HHUODE3I42Bo&#10;Qq2F978+iSrmJ/hpxt3pOdZifuTg6MpCUaDo7g6MKi/KD3Kuojrdr7At+ufHuGfEFzUAqON0dWha&#10;++YsNn9dHVv5BE6+3JUwNCGPg6EJiRhsiVP4aeY3jpll6fPV6f3Gi0JFd7e9NKc6xGjYBttBUSX3&#10;U3NbWs1jhjpeV4cmdGZgaEIeB0MTEnH0nJhFqLqDn2qgQ/ihrADHbTCNiChYdGer0/uMlwk5CNvB&#10;z2VhV+OtuQ4FA1CueHyy+0pPy9dbhyboQ3bLC9PYqmcvPOZ9yLNhaEIeB0MTEglLXpbcNEI4cV9t&#10;CjaqLz1WMGikKFh0Z8VBAdfD9wfxaeFs40cLhCd/1DYw3ck5iwpYam4Mm7NmFFu/c647IDWHJvgz&#10;DO8wbnERS8rqyRZtaBD+HOSZMDQhj4OhCZ2IxTm4jh8be/jphsmUHDw/2rtGCP9udGmJU2u62gbG&#10;XVokPPGj9lmycaz7Kp5qUJiP3cBCov2ZwaRnfoEW5gyxMaNFY7Je4kEqgP1lF4bW7gRDE/I4GJrQ&#10;iYTEzx9AFctf+enmMMeifcx/F4WL7mpZSu/JqiT9AN9dNerZTXhrqFPc+eYslpwT7Q6mfwT7OHU/&#10;GJqQx8HQhP6I5hN3kU5HfuanHAYjYsOYRaKA0R3lBDhWS6Tpuyek92Ab3sO55jrDlr2L3R3sFb0k&#10;DEvA6KOyZY9OFK6PPBeGJuRxMDShPxKWvDSZUOUjfspxN145LudqUcDobp4pyhje/NQclSibcHkx&#10;24xPzXWam5+fxmxO83Fhqdmgsni27p3ZwnWR58LQhDwOhiZ0Mqox8GhnaKemvvFi8ZBhoqDRnSzq&#10;EzvNJDUNaAn9aq64b5zwpI86Bm88Wf/82OPCElA1hZ17RQmG1m4IQxPyOBia0MlYA3NqCZG+4acd&#10;plK6f1zPsMWioNFdwNAKhUHOVUSn+x2+c2peLFv75iXCkz7qODNvrmWEkuNCU2iMk133t/OE6yDP&#10;hqEJeRwMTehkguJmpUt622Z+2oEO4Yd7Wc1//aAbz0e3d1hBmVNT3+TflSmqzMbOzxee8FHHuv3l&#10;GSw01nlMYCJEx7KHJ7FNnywUroM8G4Ym5HEwNKGTiRhwU1/NGjObEPovfuphJlnad1tGv3GiwNEd&#10;bMxKq5cIOQTf1eJnZNc9Nkl4wkcd654P57PS8WnuSZFh2wNJpu7xm0TvR54PQxPyOBia0KkIiBqf&#10;Tai2nZ963JP45rqcN4sCR3eQ43LeAt8TJAwMZ5v3LBKe8FHHg4Bkc5iOhiboT4ZjM3VfGJqQx8HQ&#10;hE6Vaghezk897sbMpsgf7RtVUioKHZ7sk5r88gBNdYdDMP7SYuHJHnWOO7ZfzINqxNHQVHX+YOH7&#10;UPeAoQl5HAxN6FQ5w+rydIT8l59+GNy+mh0fc5EoeHiyK/vGXWCQm56ag7GBVj5xvvBkjzoHjNlU&#10;OzXT3SHc5KOxyzadI3wf6h4wNKGzGvRNsQYW1gRETRgKf4bXRKEJlttCSypDki7r3/waQuDICOFw&#10;i+73nj6mx/fVdp+rTfDUXEaA3x30SDBMK+rF1r2NYwN1tVVbL2R6TWb9C2LZmjcuFr4HdQ8YmtBZ&#10;TzUFX0dl89OaOWq+NTB3mMHeZzIPTZ9ZHBmjra78as0adxFf/qSs+d8e0nf+ANHPQN7LZOs9jRD6&#10;H34KYj6yvOfq5ITzRQHEEx0Z0PIF+G6yIrHGxYXYn+kMSRzUgzXMz8exmbo5DE3orOcIqyjV6fi/&#10;pAn9kYelzyEwwd/5f/fAn+EJKUKkf2rW2ItF6yPvZg+vLqKS+ho/BTFKyC/5Qc5VcIVGFEI8zRV9&#10;4y7QJOk7+G6SLLGoPi6WmheDzoCQnv6sZ98g4TLUfWRU9v6hsKF/ujvUdHZhaEJtAdNiUMm4lR9C&#10;RztbtkYk9S1H9PhM0frIu4X3vzZJMbpWNs9H51D1bz9TlDVcFEI8Acylt2pg4rlT4yLnRJnNT7T+&#10;XUAIdR6zr2F/eJwTQxM6e7nH3DFHLuGN3q/8MBIeyHBrTrQuQsASkD2CUOkLOFag/8/F8dEXiwLJ&#10;2erJwswRE2N7LBjk8FsbbjRuhScBFUrhCtMJfycQQh2PULJbUXRJ/M+dXxiaUFtBX6aWk7Aei/zi&#10;F1pYKVoPIRCeuryfLJsfaT5mevqYHz/YUFkoCihnEtw23F6aU/1wdvpomEsuw+l3p0vTXjZK0iea&#10;RMEHVlneGGs1XRxmNM7i3+VH7i5uOFeNEOp0+ZyV6/zC0ITaKiR+/gBJb9vEDyP33FotUaq9EpZ8&#10;eYpoPYSamX1TJvDj5Tc4ZjRJ+n7NkORGUXDpajAFyk1piRNhfrysQL/beRh6ziRLnxFC9qqUvhCg&#10;qVuS/axLz4sLH/12RX7mofrynIsTek7QKH2Pf5fbOT8OCwuruxWGJtQemrknTIsB/7JuGZp+Vw1h&#10;V4b3vz5JtA5CzYISpg4iVPkAjhtKyM9DXf63ikJMV3ivKrdyRq/oWWkOv3Xw9JtVkXfrKf2e6HTv&#10;WfTyXWkO34Xnx0ZOXjs4teaLYUW5vzZU5DWve3VyYp1Zkl7m32MbF8xhYWF1x8LQhNrDP2ZKRnOj&#10;14wQZbc1MGe46P0ItQS36BRD8LX8uHH3AwrQ1Dfuy+5f1zLMdDS43fZySXbN7en9xk/vFXlJhtNv&#10;jVNVt+sl+qVC6R6zLL3l1NT7B/jZL7lxQGLlh1X5xd+OKik6OOb4nwWvnx8dMUmm5EP++WHsqXgO&#10;CwuruxaGJtRest7vDn4oNYemw1SxPOSMmz1Q9F6EWjMFZIyCoSrg+NFT+uOEnhGLW4eT9vpudGnJ&#10;2sHJ59RHhV6W7vS7q4fZ+IxZlj+VKNmnUrotzGzYONjpWHZudMTE50syig61uIp0Il/xwJQX6FzA&#10;g9Zu/tmhD1Mkh4WF1Z0LQxNqL0tA5oijT9ER+pNmiVogeh9CIsGJMwfyoP0wP34OwzHUy2p+eF9t&#10;YZtHCD/UUFm4v66seEdlTtW8xNjpg5x+a11G7RUfWd6tSvQbmZCPbHr95lyX/7wFiXET787sP+Lj&#10;2oKiXxur80U/r7VD3LaSoaVRPqbbJEI+558Z+jC5OCwsrO5eGJpQewXFTU+nktE9AjKh8sd+UROG&#10;it6H0IkYbIkX8MB9AI4hhdJ/b8pKqxcFFhF44u7F4qHDYJykidHhCwb5+93JQ9KrCiXf8VCz16xI&#10;20OM2v3pTt9Fqwb2rf7pFK4inciemsLCsrCgS/SUvME/61tcI2fksLCwvKEwNKH2gn4palO/lN9l&#10;vW2T6D0I/ZGg3jx4UwWePHPf5i1wOW8WhZZm0C9pIw9WcCsv1WHfEGYyPGdT5I95SPqah66Xggzq&#10;3fmB/ldOjulx/kPZaRWncrvtj+wfXVo4JzG6sYfZsJ5/PriVeA+XxmFhYXlT+ccvMYf2X5kQlrws&#10;GaG2MtuTJxEifcn/e65oOUInoxoDr+enJHdo8lPVndsrcqrdgWVk0622xwsGjZyRED0L+iQ5NfV1&#10;GCfJIEl7DRJ9z1fVb0j3t8+9YWBi3SM56bUf1eSVnOrtthM5NKas4K2q3LIrk3uP4J9nk0wJ9F16&#10;nRvF2TjCYWFheVOp1rBIxRB8maIF3oRQW8Ho35Sqb8h6/z+JliN0MpLe9x6eQ9z9mhRKfxzqctw6&#10;rmfE4iNDAGxTJfol1ek+4WFpW6hJ2zLI6VhySXz06O9HleeIQk9bfTasqODq1N71uYH+V5pl+a88&#10;Ge3jn+lRbjwHYQkLC8trS9aG6AiFk0Lz008IIXSmHdZTeoCHpx8oIa84NG3t0EDH4pnx0efdndm/&#10;+oe60nbdbmvth1Hl+den9qmBfk9BRu1BldJ3+Wf4jIOn4uo47OiNhYXlrkEc3KOHf+EhhNDZYr9J&#10;ltbkBTunQ3+i2wYn1T2al1bzUlFm+TsVuaX7hhUXHxhTVvDrOZW5x6ivzjlqbEU2jNb9+YjCwpdL&#10;MyseyB44Yk16v4brUhImjIgMntHHbr3CqerXQUiSCNlDdLp3+P8XnuSbyEFQMnB4Gw4LC+tohXGX&#10;cFchhNBZ5E/cVm4Xt48Q3ft6Sp+xKPKDwQbDvbFW8919fS139Pezr0zzt185wN9++QA/+9IUP/tV&#10;fXyt1yTaLMsTbJYVcVbLDWEmw11+qvKIUZJeoYR8zFMQTBT8Pvcct4W7goO54npylMPCwsLCwsLC&#10;8pgycREczF4+hKvlFnA3c3/hnuBe4yBUfcl9zUEYgttqcPUcXofR6mFogMc4WG86V8FlcIkc/HyY&#10;Jw6DEhaW15RO9/8rN7arqZ3qiAAAAABJRU5ErkJgglBLAQItABQABgAIAAAAIQCxgme2CgEAABMC&#10;AAATAAAAAAAAAAAAAAAAAAAAAABbQ29udGVudF9UeXBlc10ueG1sUEsBAi0AFAAGAAgAAAAhADj9&#10;If/WAAAAlAEAAAsAAAAAAAAAAAAAAAAAOwEAAF9yZWxzLy5yZWxzUEsBAi0AFAAGAAgAAAAhAM4W&#10;81npAwAAFAkAAA4AAAAAAAAAAAAAAAAAOgIAAGRycy9lMm9Eb2MueG1sUEsBAi0AFAAGAAgAAAAh&#10;AKomDr68AAAAIQEAABkAAAAAAAAAAAAAAAAATwYAAGRycy9fcmVscy9lMm9Eb2MueG1sLnJlbHNQ&#10;SwECLQAUAAYACAAAACEAkBR85eAAAAAJAQAADwAAAAAAAAAAAAAAAABCBwAAZHJzL2Rvd25yZXYu&#10;eG1sUEsBAi0ACgAAAAAAAAAhAIz/3QvZNAAA2TQAABQAAAAAAAAAAAAAAAAATwgAAGRycy9tZWRp&#10;YS9pbWFnZTEucG5nUEsFBgAAAAAGAAYAfAEAAFo9AAAAAA==&#10;">
                <v:shape id="Bild 181" o:spid="_x0000_s1028" type="#_x0000_t75" alt="ButtJoint_v2" style="position:absolute;width:24498;height:52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on7LCAAAA3AAAAA8AAABkcnMvZG93bnJldi54bWxET8lqwzAQvQf6D2IKuSVyU3CLGyUUQ6GE&#10;5FCn0OtgTWxRa2QkxcvfR4FCb/N462z3k+3EQD4Yxwqe1hkI4tppw42C7/PH6hVEiMgaO8ekYKYA&#10;+93DYouFdiN/0VDFRqQQDgUqaGPsCylD3ZLFsHY9ceIuzluMCfpGao9jCred3GRZLi0aTg0t9lS2&#10;VP9WV6vAzMdDfjgdy3zsB1/Ol6p6/jFKLR+n9zcQkab4L/5zf+o0/yWH+zPpArm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qJ+ywgAAANwAAAAPAAAAAAAAAAAAAAAAAJ8C&#10;AABkcnMvZG93bnJldi54bWxQSwUGAAAAAAQABAD3AAAAjgMAAAAA&#10;">
                  <v:imagedata r:id="rId142" o:title="ButtJoint_v2"/>
                  <v:path arrowok="t"/>
                </v:shape>
                <v:shape id="Text Box 55" o:spid="_x0000_s1029" type="#_x0000_t202" style="position:absolute;top:6096;width:2449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14:paraId="2F8634F4" w14:textId="1D65A779" w:rsidR="00176129" w:rsidRPr="00362FDC" w:rsidRDefault="00176129" w:rsidP="008F3D94">
                        <w:pPr>
                          <w:pStyle w:val="Caption"/>
                          <w:rPr>
                            <w:noProof/>
                            <w:szCs w:val="24"/>
                          </w:rPr>
                        </w:pPr>
                        <w:bookmarkStart w:id="1441" w:name="_Toc3557127"/>
                        <w:bookmarkStart w:id="1442" w:name="_Toc26921218"/>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441"/>
                        <w:bookmarkEnd w:id="1442"/>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ListBullet"/>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Heading4"/>
      </w:pPr>
      <w:bookmarkStart w:id="1443" w:name="_Toc3557014"/>
      <w:bookmarkStart w:id="1444" w:name="_Toc26921104"/>
      <w:r>
        <w:rPr>
          <w:noProof/>
          <w:sz w:val="24"/>
          <w:lang w:eastAsia="en-US"/>
        </w:rPr>
        <mc:AlternateContent>
          <mc:Choice Requires="wpg">
            <w:drawing>
              <wp:anchor distT="0" distB="0" distL="114300" distR="114300" simplePos="0" relativeHeight="251661312" behindDoc="0" locked="0" layoutInCell="1" allowOverlap="1" wp14:anchorId="09A3ED69" wp14:editId="31271C9F">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176129" w:rsidRPr="006C6D3C" w:rsidRDefault="00176129" w:rsidP="008F3D94">
                              <w:pPr>
                                <w:pStyle w:val="Caption"/>
                                <w:rPr>
                                  <w:noProof/>
                                  <w:szCs w:val="24"/>
                                </w:rPr>
                              </w:pPr>
                              <w:bookmarkStart w:id="1445" w:name="_Toc3557128"/>
                              <w:bookmarkStart w:id="1446" w:name="_Toc26921219"/>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445"/>
                              <w:bookmarkEnd w:id="14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6" o:spid="_x0000_s1030" style="position:absolute;left:0;text-align:left;margin-left:273.35pt;margin-top:9.9pt;width:184.1pt;height:102.2pt;z-index:251661312"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d6X5AMAAAsJAAAOAAAAZHJzL2Uyb0RvYy54bWycVt9v4zYMfh+w/0HQ&#10;e2o7SZPUaHpI0x+4obsLrh3ucVBkORbOljRJjtMN+9+PlO1kaQJcdw91KIqiyI8fqV5/2FUl2Qrr&#10;pFZzmlzElAjFdSbVZk7/eHkYzChxnqmMlVqJOX0Vjn64+fWX68akYqgLXWbCEnCiXNqYOS28N2kU&#10;OV6IirkLbYSCzVzbinlY2k2UWdaA96qMhnE8iRptM2M1F86B9q7dpDfBf54L7j/nuROelHMKsfnw&#10;teG7xm90c83SjWWmkLwLg/1EFBWTCi7du7pjnpHayhNXleRWO537C66rSOe55CLkANkk8ZtsHq2u&#10;TchlkzYbs4cJoH2D00+75Z+2K0tkNqejCSWKVVCjR1sbI4UVioASEGrMJgXDR2uezcp2ik27wqR3&#10;ua3wF9Ihu4Dt6x5bsfOEg3I4Gs3iKZSAw14yvJpejTv0eQElOjnHi/sfnIz6iyOMbx+OkTyFvw4s&#10;kE7A+jGp4JSvraCdk+pdPipmv9VmAHU1zMu1LKV/DRyFCmJQaruSfGXbxQH3ZHrZA38ry4wksyEl&#10;mXAcWHpbe/+blsr/uR1iIdANnmz9MMzzSfNvjii9LJjaiIUzQHkAGK2jY/OwPApiXUrzIMsSa4dy&#10;ly5c/IZeZxBrqXuneV0J5dtetKKEzLVyhTSOEpuKai2AWvZjloTuADI8OY/XIS1Cf/wznC3i+Gp4&#10;O1hexsvBOJ7eDxZX4+lgGt9Px/F4liyT5b94OhmntROQLyvvjOxiBe1JtGeboRsbbZuFdiVbFoYC&#10;IhUC6n9DiKBCSDBWZ/kXQBXsQPZWeF6gmANynR6M9xsB5gOyWAMHXUPWze86g+5itdcBjP/fNfEk&#10;iWeXobQ994ED1vlHoSuCAmANkQb3bAt5tLn1Jhi10ljxkEupjhSQBGpC/BhxJ0ICOAFgPLueILB6&#10;H+g4nM8NtueCGQFRottDJ4yS/Qh6QX7c6h1BHQTbGeL4IX4HGx3FUd/GegDkaAol8WQyi7tJg05P&#10;ZtFwlCTtKAIA+pr0iL0TVKdLmfWdhGeXpW3p1RTSi65iR1bnwQcehkerK90hPZT8br1rR3UPyVpn&#10;r4CI1VB4GK3O8AcJtz8x51fMwkMGSnic/Wf45KVu5lR3EiWFtn+f06M9VBd2KWngYZxT91fNcBiW&#10;HxXUHV/RXrC9sO4FVVdLDW2VhGiCCAesL3sxt7r6CrRY4C2wxRSHu+bU9+LSwwo24M3nYrEIcjtT&#10;n9SzgUncjhJE+WX3lVnT1chDdT/pnlksfcP/1ja0sFlACz7I0ByIa4si0B0XwPIghRcXpKMn/b/r&#10;YHX4H+bmO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HjkpbhAAAACgEAAA8A&#10;AABkcnMvZG93bnJldi54bWxMj0FPg0AQhe8m/ofNmHizC0hrQZamadRT08TWpPG2hSmQsrOE3QL9&#10;944nPU7elzffy1aTacWAvWssKQhnAQikwpYNVQq+Du9PSxDOayp1awkV3NDBKr+/y3Ra2pE+cdj7&#10;SnAJuVQrqL3vUildUaPRbmY7JM7Otjfa89lXsuz1yOWmlVEQLKTRDfGHWne4qbG47K9Gwceox/Vz&#10;+DZsL+fN7fsw3x23ISr1+DCtX0F4nPwfDL/6rA45O53slUonWgXzePHCKAcJT2AgCeMExElBFMUR&#10;yDyT/yfkPwAAAP//AwBQSwMECgAAAAAAAAAhAIdEGGUJQgAACUIAABQAAABkcnMvbWVkaWEvaW1h&#10;Z2UxLnBuZ4lQTkcNChoKAAAADUlIRFIAAAIyAAAA/wgGAAAA6yU8GgAAAAFzUkdCAK7OHOkAAAAE&#10;Z0FNQQAAsY8L/GEFAAAACXBIWXMAACHVAAAh1QEEnLSdAABBnklEQVR4Xu2dB3iUVdqG5ytTM5lJ&#10;IyGFEEpIIARIpIaanpBQAkgHQYqKYkERrCj6i13ELqxdUeyCZVHX3rCLWFApsqKyoqzioqLO/z6B&#10;2R3iFzJJZibJ5Lmv676AZJJp5DtPznnPe0yEENJM6CG+Iu4Wl+IDhBBCCCEthRxxo/ineDk+QAgh&#10;hBDSUmCQIYQQQkiLhUGGEEIIIS0WBhlCCCGEtFhqBhldTBePFE8XjxWHiG1FVSSEEEIIaTb4Bpkb&#10;xaPFbaLHx9/EF8RK0SYSQgghhDQLvEEGgWW7uEv8RXxHvFfE534VEXS2iqNFzswQQgghpFngG2Tg&#10;VyLCilU0ixHiVBEhB5//XGwnEkIIIYQ0Ob5BZq94jKiINTlZ9Iadk/ABQgghhJCmxjfIPCOmika0&#10;FzeLuN0/RE0khBBCCGlSfIt9sWvJaDYGRIr3iAgyn4kdRUIIIYSQJsUbZFDguwgfqAW7eJWIIPOl&#10;2EckhBBCCGlSvEEG9THz8IFasIjniQgyO8Q8kRBCCCGkSfGdkUEDvNpwiNeKCDLYho1TswkhhBBC&#10;mhRvkPlDXCbWViPjEh8UEWQ+FtuIhBBCCCFNijfIIKA8JSaLRnQT/yXidmvE2gIPIYQQQkjI8A0y&#10;34snijVDilO8XsRtfhdHiIQQQgghTY5vkIE4omCiiPCCQJMgXiLuEfH5daJbJIQQQghpcrxB5j8i&#10;Gt1hazUCy08iGuDtP/hvHBy5VswQ/QUFwotFBCGcnk0IIYQQElCyxCdFhJlZ4jjxDREHRSLAYClp&#10;i4hmeemiv8SJZ4gIRC+JbKBHCCGEkICDwyFxLEEnEUtGONka/0afGBweOUREgMHhkXWBpSjMwgwS&#10;EY6+E9ExmEGGEEIIIc0ebMm+TkTR8HMi+tKg0R6DDCGEEEKaPUnimeJMEcEFdTE/iAwyhBBCCGn2&#10;YFkKZzLhTxAvMsgQQgghpEXCIEMIIYSQFguDDCGEEEJaLAwyhBBCCGmxMMgQQgghzRz0TvEWt5JD&#10;Cacgw/eZEEJIWNJenC6ihwo5lHAKMmgSOEeMrP4XIYQQEiaUih+Jvar/RXyJEteIl4kt/aylIvEr&#10;EcGVEEIICRsYZGoHSzExIo4+0PCBFgyDDCGEkLCEQaZ1wCBDCCEkLGGQaR0wyBBCCAlLAhFkzAcl&#10;wQXHJzR0iYtBhhBCSFjSmCCDYlgMkCeKifgACSq9xYXiYNGBD9QDBhlCCCFhSX2DDPqR4JTo48V/&#10;iF+Kd4oWkQQXFB5/Km4R14lTxFgR70ldMMgQQggJS/wJMljSyBTHi0+Ie0XPQfeI3UUSfBBYjhV/&#10;E31f/9vFUWK6qItGMMgQQggJS2oLMhg0MQNQKV4rviP+InoHUK8viLgdCQ39xX+KNd8HhMvXxP8T&#10;EVqcoi8MMoQQQsIS3yCDvinomdJNXCK+LX4r/iHWHDi93i0miBE0JOaK74pG7wXcL34tvipi+a+z&#10;iFBTLDLIEEIICTu8QWageKSImRffpYu63CyiXuMxGhLXi7tEo/fCSMyi4f05Q9wpMsgQQggJK7xB&#10;ZpBYLmKGBb/R/ykaDYw13SBeLl5MQ+IN4nbR6L2o6a/iRvF88RQR7yuDDCGEkLDCd2kJdTFYhsCu&#10;pMkifpPHoGlUG+P1XjFOtNKQiKUlhBOj9wLhE4dc4v1EXVMfEe8NdpSxRoYQQkhYUluxL0CTux7i&#10;WeKTotGSBmZkMFiS0DBErPk+oC4G7+Ed4kQRB1zW3JLNIEMIISQsOVyQ8YJuspilGSpeJaKPiXfp&#10;CbtlsCzVmkAzOn96twQa3CeKsH8X8dpjpuxFEVuy8f65xNpgkCGEEBKW+BNkfEGowfIT6mnuET8W&#10;7xfRa6Y1gJ1dt4jY5hxq2omfiK+LS8UMEbNm/oQqBhlCCCFhSX2DjC8YRLPEqWJrOaIAQQA7u9Ac&#10;MNT0FNH4Dtvd6zsjxCBDCCEkLGlMkPGCQbWhhxm2NCaImIXC0QChBrNBDYVBhhBCSFgSiCDTWkBt&#10;DLY/40iAlgaDDCGEkLCEQcZ/cJYRjgHArExLg0GGEEJIWMIg4z8V4nsiimxbGgwyhBBCwhIGGf+5&#10;SVwlHm6bc3OFQYYQQkhYwiDjHyhmRpEverY0RQ+ZxsIgQwghJCxhkPGPfPFDEZ2O/UEXo8R4ETuc&#10;0GenKQMQgwwhhJCwhEGmbhBAloto/Ifzjg4HAgzOQzpbxJEBOLEaX4evx/EB0WJTwCBDCCEkLGGQ&#10;qRucXfSKOLv6X7WD7dnzxU0ijhHAMQ6+7hZxujh2P4UaBhlCCCFhCYNM3YwRt4ox1f8yBl2OLxH/&#10;EBFa0P33CnG6uEC8T8TJ1DgjCUtUaWIoYZAhhBASljDIHIpbxPKQFywl4VwlnP59uBoXBAVvUHlJ&#10;RC2NbyfeCPEUcY+I21wj+t5PsGGQIYQQEpYwyBwKZk8w6HtDSLL4D3Fe9b+MQUjBAZqYidkhFohG&#10;ICStFHG7z8XeYqhgkCGEEBKWMMgcCpaHtok4FBKFuYNFLAWhgLc2csSNImZaEGgOV9A7Vvxe3Cse&#10;LhwFGgYZQgghYQmDzKGcL/4qfi2uEVGc+6DYRvTFd9louIjbY6bl7+IxIgqDjbxM/E7EbS8WQ3XY&#10;JoMMIYSQsIRB5lDOEH8RMbuCsPGbiN1GWF66XrxLfELsK3rB7M2PIr4Gt//5MO4T8X1xWxxAiZ1O&#10;oYBBhhBCSFjCIHMoKMj9j4igYSTCyGLRl0kiloqw5fp98RE/xVZtNMoLBQwyhBBCwhIGmUNB3QpC&#10;iVGIQVBBk7s40Rdsz0bdy35xmYhuvliKqstIMVTdfhlkCKnBkeJcSmmL9xYR24ZRC4LuszgY8TYR&#10;fU8eFVHz8aK4QfxA/ETcImJ3DopiPxUxC/Gq+IyIr7lXxPe9VrxURN3JQvEEcYqIXT19xCyxo5go&#10;YkePRWxqZoreZaKaYkkpVaxJnrhZxG1uF/FcagO9aBAaux78e21gazZ6zRzue9UHBhlCDkXB4Wk1&#10;f8gppS3X/6iK8orbbH4szmZ9JNFhezDFYb8vzem4p6Mr4vZ0V8SqTHfkjV3dkSu6Rrkuz4pyX9wt&#10;ynVZptt5dXpkxA1pkRGrUiPstyc67KvbWK1roszmhyJ0fa1NVZ80K8oz8r1fVEym1+R+sAPon+I3&#10;Igb/18XHRYSnq0S09kexLH5ZGiYi7GDAD9XMBZaJvL1efMVjrm3WKkFcL3q3VSPYGIFwcryIEPi2&#10;WCXWxgjxZRGzPb6FxQ2FQYYQXxRF+0z+wA8tpbRl6x2o90tS2GHT1XVdXM7FV/XtOfr50iEjN40u&#10;KP9qQlnJnskVRfumjijYP31kfk1/ko9/J5/fPrasZNPo4vJ3KvKHv1I+tHJ9ad7IxwoGjL4/v9+Y&#10;O4f2HXdLXs6Ea/pnT17SK2v6KVmdZ41IaXtqbqz7gmSH7bpIXX/AImFHU5RPJfR8rSqmHfJ4cJ3B&#10;tuY3xYfEC0WcV5QhYlnGJqKjbiAGei8IF1gm8g0xmLGaJdYG7v9EEUXCeE0xK+USfcMXbtNTxPEF&#10;+J6Y2eom1gTFvwhTCES4HUIdgwwhgUazRK1Uza51lNKWraKasTRUPWBH6tr2JIftdaeub5NA8a1F&#10;VZ/MjnIvOyGz87z7hvSp2jNxRPH+6aNLguuY/C/HDx9yU79e5TM6t588JD7mpIwo55UJNtsTTrP2&#10;uq6qmyQd7JTHi+3OOP8IS2Eo0K0U+4s4x6gxO4HKRWyP9oYY1MucKdZVlItQhW3aqKPB12Gm6WgR&#10;y2gQQccbTrB0dazoC3rPlIgoAsb9fyvitgwyhASDtLzrMzr0u64HpbRla4/qjgG2etC2a+q3dw3t&#10;Pe3C3Kx5I9slXpbhdq6LNOtbZBTdHqFpL3RyOu4ck5p4wt+LB5bvmxqKUPM/MevzZOGAivN6dpsy&#10;qUO7BcMS2lyQFuG4PkJXH1EVBcs0CDao3UG4uVVETU6xeLg6FCPyxV1i9WsirhZRmOsPXUQ0xMMW&#10;a3wtzl3610FRCIyP4XsvERF8fMFSGs5zwuwTdjMhoOH2DDKEBAMGGUrDw9TcpUcoio76D48Egt8q&#10;UhKu3DdtVCn8uKpo5KP5Ayad1DV9YY8YN+pePrJp6lYJPJujzeaHihLjT74xr8eEDRX5I/dMqTQM&#10;IMESQeqr8aWlGyqHjHi8MG/s1f27jx/XIXFWh0j7+Q5dX29W1c/k+aAGB0tTmOXArA2OBEBhMZal&#10;amtEN0BE/Q6WiN4V63O4I5aSosRRIpaXsDSG13a7iIJo9KFBh2Cj2R3U1WBWCSdtY7lsqcggQ0iw&#10;YJChNHw029pid1F1zUySzfrGi2WDxhmFh13jy4Yvzu5y8pC2sStTI+wvOHV9u6YoO1DUe0RM1GWz&#10;01PnP5Lfb+S+aSOLjL4+VO6bUVXwdOmgoskdUmZluSNXtLFZH7OoKmY6MJAj3KCpHc5UQnBoJ/qG&#10;GuymwuwOQgiWhHzrXOoDvg6zLggmCDf1/T4MMoQEEwYZSsPHyDYDpimKhlkIj01Td53YtePpRgHB&#10;17cqCqouyO12/Li0lGXpbucTDk37UkbbL51m7dUOTvttI1OTjv9kVFnh/hlVIV2C+osSqj4aXVyy&#10;vF+PiTPT007sHRt9gQSwNZIqUBuEgf0FESdRjxYxU4MZEyxRLRJx8nVTwSBDSDBhkKE0fEzscsJA&#10;1ezC8kv1rEx2tOuBbWNLKg2DQQ2xBLVjXGnFhhH5Y87O7npSr1j3mhirZaMEm+1mVd3qMusPDkmI&#10;PX15v55T/1E6eNRPIa6tqeneKZUlW8eXDX+jYljpSV07jU5y2JZHaNprB5ehMAuDreCPid1FFOA2&#10;dEamsTDIEBJMGGQoDS8trs6LZbz8t/x4eyJ07as1w/pPMQoC/vj+6MJRWIIaFB+7Ks3peE6+33YJ&#10;Cl84zfrjObHu5Ud3aT9vfVne8CafrYHTRhZ9WFVccGxmx6MkwF3tNutrJbkg1GDGBk0C0fcF5yqF&#10;6igBLwwyhAQTBhlKw8vYjlMLFNWMAdwjA/mfY9OSlhkO/PVw77RRpS+XDxt7Rd/uxxyZlnRRujvi&#10;KYuqfq0pynanrr3XIcJ+09SO7WZ8NLa4+rZG3yOU/iSh5rnyQZVLemQc3Scu6myrqj4srwe2QSPU&#10;rBXRY6Zmf5hgwSBDSDBhkKE0/LQ62uKIAgyenjir5QN/l5fqI5ahTu/eZUHvGPfdch8b7Zr2jaoo&#10;X0Va9HuGtY07CyHi+bKBI5p6CapaeQzPlQ4dNiAu5sQoq3mdPE7UzmAHEnYfYZt2ihiIkGEEgwwh&#10;wYRBhtLwMzapcoSiqNUHJlpUdc+p3dNPNRzgAyR2Ry3ISj+tKDHuOuyCcmjaP1XFtDnGan6iR7T7&#10;2qPT0+a8N2pYKQKF0deHzBlVxTvGl+TP7pI6KyvKdYW8Ns/Ka4RQgHOocBJ2DxFbpgMJgwwhwYRB&#10;htLwM6XnmX1Vs/Mp+RHH8tLv2dGuB3dOqhhuOLgHUBQMv1w+eOzKATkzJ3dqt7RTpGN9hK5tlcCw&#10;xalr7ybabbfM6Nz+aBQLf1pVWLFvivH3CboSaL6bOKJ4bfHAqqmdUufG2Sy3aoqCbr04ew5HKJSJ&#10;2GpdW4+a+oBTyS8X0dcmEEtZDDKE+MIgQ2n4mdZ3RU+bO3OBSVGqZ2XcZv1z1LcYDupBFs34jsvs&#10;cEavWPd9iTbrmzZN26kqymdRFn1NSVL8uadnp895ZfjgiiYtGJ46oviJ4rySPnFRZ7nNZhQJ4zRw&#10;nAKObsk4DyrQszSNgUGGEF8YZCgNT+NSqypUzfaO/Jij0++vI1ISrmjKQlzM1qwvHTgeS1CFifHX&#10;YhfUwYLhzTEW8zPYaXRMRvsZ30woKzT6+pA4bWTR62X5JeM6JJ4QbbHcIoEGdTQ4a+kiMVtsDjDI&#10;EOILgwyl4Wn7Plf1MtvirzeZlN/kR90Tb7O+s3lM8QjDATzE7pk6omzT6MJRa4b1mXJUx9Rz013O&#10;J5y6/pldU7eLH7a1W24a3yFp3uph/SZ8MLKwYq/B9wiqM6qKt44tLl+VlzMyxWG72qqq70uo+UJe&#10;x7+Jw0Sc+xSIZaKGwCBDiC8MMpSGr+62hWNNioaDDjErs/+C3MzjDQfuJhazNc+WDTry2IwOZ+bG&#10;uu9JtFk32DTta3nMG+Pt1nuHtI1btig7fcZ7IwrL9hl8fVCdNrLo/qF9Kvu3iV5q1/V/yGu5Q7xP&#10;xDlMaLQXahhkCPGFQYbS8LV972U5qu54Tn7Uq7diZ0e5HjAcrJuRmK3BAZfn9siYjyWoZIf1VV1R&#10;dulq9RLUS12jnFcu6dl1/Dch3gGFwy1XD+s7qjSpzfFmRUEh9U4RB0oOFYO1ddsIBhlCfGGQoTS8&#10;tUdlz5Mf9f2ix6nrO7CjyGigbo5ipmb35Mryd0cVjJ7aod3SLm7nuiiz/rFVU7+RYPNJW7vl5kkd&#10;2520ol/PqZtGF5SHomAYM0Lbq0qKR6YkzXSb9ScO1tEg2IwUseQUbBhkCPGFQYbS8Dah09H5qmb5&#10;UH7cPZqi/Kc0Kf6a5tB9t6FitmZm59Rz+8VF355gs26wqOpOeV4fJDus9w2Kj1l2arf0o74ZXxH8&#10;U7slNG0aVVRYkNjmdKdZXyeBBuHiDhFLTg4xWDDIEOILgwyl4W1q7iW5Flvba+XH/XfRkxLheAm7&#10;hwwH5xYkZmrWFgyYeFFu1rzBCbE3O3V9i4Saf4qfuy3mlzJdzsvOy+k6Af1qdk8cHrTaGiw5rS8d&#10;MnJcu+RjNFV94eAMDc526iYGY9s2gwwhvjDIUBr+RsbnTVUUfav8yHvMivLj/MyOi4wG5ZbouvwB&#10;k5Id9lf7x8Xe+mLZ0HHTOrU7D7ugYq3mTVZV3aUqynttbbaVE9KSFl7au/vUD0cUlhl9n0D4+diy&#10;wqLENifYNfUFea2/FK8Q0S04EI31vDDIEOILgwyl4W9yj8X9dLPzSfmR/1P0ZEVFPmQ0ELc00Wyv&#10;d1z0XZqi/JIV5XrY+3HM1tw3tN/U2empZ/eLi7090WHdoCvKNxZVeTfeZl2blxC7dGlu1/HfTQ7C&#10;EtS0kUV35vUemeGOWCYhCkt6G0Q01msjBgIGGUJ8YZChtHVod2edbDIpv8iPffX5S+9WDh1tOBC3&#10;EFEIPC4taZmuqj/hOfWKiVptdLtd4yuG49iEFf17zBqe0nZ5qsP+kl1Tt9k0datT016TwHHRaT06&#10;TV9fNHDMl+NKArYE9e2EspIb+vYaFW+xXCuBBodUvibiuIIIsTE9aBhkCPGFQYbS1mFK1jl9FFVH&#10;Uzdsxf6zPCXxSqMBuKWI7dkSRnYdfD6e7tGuB41uZyRma45MS7qoq9v1aKzV8qEEu2/MivJG+wj7&#10;zZUpbc++/Ihuk7aMLTP82vq6Z3JF0bEZ7SfL/ayWx4keNKhX6ik2FAYZQnxhkKG09Xig0++BgT/J&#10;YXsd25qNBt/m7h1Djpie6LC9oRxcKoMZLuc6o9seTixBrcrLnXF8ZsdFA+Kib42zWj7QFOUbdPJt&#10;a7Ou6x3rXnrLwJwR+48a1bhjE2ZUFb8xfGhZv/iYcxRF2SiP921xrGgR6wuDDCG+MMhQ2npEp19F&#10;0b6RH32PVVO/Qw2J4cDbjH1t+JAxnSKdf5cQ8weeh9cOkc5njW7vrwg1OMIBszVlKQnLUxz2lyJ1&#10;/XN5nb6SYPNamtNx+cLunY++Z0if8V+OLy1tSM+aPVMqS27I6zUq0W69TR4/Dqa8S+wl6qK/MMgQ&#10;4guDDKWtxzYZ8/NUs+sR+dH3KIrpj+xo1wPN5fwlf0TXX2y1xnELeA6+Ylu50dc0VNwXZn6q2ide&#10;mhXleijOanlfV5SdZlV5NS3CfktFu/gzL87tPv6nKZX1nq35YeKIgoEJMWdIQEIh8AfiLNHfZnoM&#10;MoT4wiBDaesxre+KnjZXpzMVRf23/Ph7InV96x0Dj5huNNg2R+dkdDjLpqnVZ0fVFM3xjL4mEG4b&#10;W1K5emjvaSd17bgwLz72lmizeZOEKSxBfRxvs67r1yZ60d1Djhi+Z1JFqb/Fwt9NqSy5um/2uBiL&#10;vlIe/7cizm/qLNZVCMwgQ4gvDDKUti7R6VfRrO/Ij391AChLSlhuNNA2J7FDaXF2l5PR9M77uGsa&#10;Z7O+j9sZfX2gxf1gCWpkauLlqQ77i5FmfYtZVb7XFOWFjs6Iy+akdzjhzkFHjNs+oe6C4T1TRxSP&#10;Sk2cbdfUF+V5oBj4ZDFJrA0GGUJ8YZChtPVptrW9Rn78qwNArNWycfeE8nKjQba5+Nrw/DEJNutb&#10;8nj/W9xbUzwPzJwYfX0w3Tm+Yvg1/bNnT0xLvhD9eWKslg8l0HwlweSlNKfjrpLkhEW35eWM/Olw&#10;PWumjSm6eWBuVbLDhmJsNC7E8h86AxvBIEOILwwylLY+26SNL/X2lNEVZe/C7C6nGA6wzcDdEyrL&#10;0dTOoqrf2zRtl/z5gwSF/8hjPyTURFvNH71VUVBl9D1CJeqNcBbUeTnd5g+Qxxxrtb4vj3ebhJpP&#10;o8z6U33bRJ9+fV7O2PdGFYzYbbAM9fGYotKqtORj5Gtel+eE+hkcRGkVfWGQIcQXBhlKW5+olVH1&#10;SHT69WD3T1e387Ed40orfAfV5iK2iF9yRPdjnyrMm4AC3A3D88cMSYi9GbUymIWRIPYznocEmU+f&#10;LRt6pNH3aCr3ThpVel3/XrOKk+JWdHQ6nnab9c+rC4YV5bluLtel0zu3O2nV4JyxNQuG1xYNKI2z&#10;mh+U54WdTUtF30JgBhlCfGGQobR1GuHOXGAyKfvkMuCJMuubV/TJnuM7mDZXEbh6xbjvS42wv7hy&#10;QM7MipSEKyN0bYeEhM/WDOs/xehrmoNY9rqib/djpnZqt1Qe/71uXd+sKcoOCWSvpzrtdxcltTkN&#10;AQZHHOD2z5UPqsyKcl2uym3kPVolohAYMMgQ4guDDKWt0+j2VWWKan1DLgMeVTH9WpYUfzVmPGoO&#10;wM1NnNwtwevTipTEK1B0i8d8QW7m8ckO+yu3DM49yuhrmpsIYzg2YVlu1nGD4mNXxVkt7zo0bYuE&#10;mi1OXV/bK8Z15uV9syc9MKzf2PEdUmdb1P+e2VQilosMMoR4YZChtHXavveynANFv8qvcinA9uW3&#10;NozIH2M08DYnT+vWZUGkrm87v2fmCb4fR4hBOPD9WEtx5/iy4Vf2y55bnBS/olOkYz2CWvVsjao+&#10;1SXSeU2a07ZE3qO/iygE9m7XxqnaWHKitDXrYpChtBXrih04WVG0r+Vi4JGB85ea4aA5imWZFIf9&#10;lQ3DhzT70NUQ3x9dOOq6/j1mTe+cuqR7lOtBCW1blAPbsj8T0UMHy4G/iSgIfp7SVu4dDDKUtmKr&#10;i37NrsflYlC986eLy/l4qHqxNESc2B1lNn9alBh/rdHnw00sm+2aVDH8kj7djx2UELsy2qp/5H2v&#10;KKUmj8Vu3s4gQ2kr1xnd41iTSak+tyhC075aPaj3NKNBtTl4XGaHM5y6vu3q/r1mG30+3MXSk/cC&#10;riiKR9NUSlu1bdNi/sMgQ2krNzH92MGKav4Ug6OmKPtksLymOc7K7J06oiw3NuqeBJvtbRzwaHSb&#10;cBazM20dturibDhizgDPxY/NprSVO2cLgwylrdzqol9H4hUmk/I7BshEh/WNtQUDJhoNpk3pfUN7&#10;T423Wd/FrITR58Nd7HCyaVr1OVMWm9mz/Jl5nge2L6G0VXv/tnM/ZpChlPaIjM+bqij6l9WDpKb+&#10;MD+z4yKjwbQpPaVr+sIIXfvyyt7Zc40+H+4WJMZfj4JsvEfd+rb33PHhIsMLO6WtSQYZSmm1ydmn&#10;91d152MySKLt/5/d3K5HmtPyDZZV+sVF357ssL7aUrdYN8aXy4eNTY2wY4eGR1UVz9TFRZ77vjjH&#10;8MJOaWuSQYZS+l/t7syTTSblJwyWVlX9/vHCvAlGg2pT+MXYkspoq3nT0MS4G/dMbP5N+wLteTkZ&#10;8+2athPvTVySy3P+fUcZXtQpbW0yyFBK/2tSxvw8RTV/jsESjm6XeJnRoNoUoq+KQ9f+eWJWx9ON&#10;Ph/O7p02qrQ8JeEqxWSqrmHqObiTZ9Vbpxpe1CltbTLIUEoP0WxH0e+BIBNns7z/QeXQ0UaDa6gd&#10;EBd9a6LD+mZrXFZCH5lEm/UtvCe6WfNMPi1fLt7GF3VKW5sMMpTSQ3Qnlow2KeqBnTGq+v2cjA5n&#10;GQ2uoXTT6MJR2K0kYeY2o8+Huw/k95+MbfF4T5xuu+eStXMML+iUtkYZZCilh5iUtSBPNbvWYtBU&#10;TKY/ekS57sepzUYDbKi8fkDO0bFm86YLcrsdb/T5cLeyXeLleD9gp+wkz72fn214Qae0NcogQyn9&#10;i3Z35ikmRf2hegZA17c3h+3Ou8aXDUetiNHnwlmEyASb9U1vkDnq7BLDizmlrVUGGUrpX4zvMLFY&#10;1axvY+BEgenwpITlRoMsDb6YhYrQta/wXjgirZ5L1801vJhT2lplkKGU/kUcJGm2tb1GBs/qXTKx&#10;VvMm9HExGmhp8MQxEUWJ8dd5m+D1HNLJ87d3TjO8mFPaWmWQoZQaGt1+XJnJdGB5CbMyZ/bIONFo&#10;sKXB88WyQeNSIxwv4D3QdM0z7YxiNsGjtIYMMpTSWlV159MYRMU/s9yRj3BWJrRe2S97rk3TvsV7&#10;EJfs9iy5Z5rhhZzS1iyDDKW0Vp1R2fNMpgPLGi6zvuWKvt2PMRpwaXDE4ZgIkXj9ew7p6LntfZ6t&#10;RGlNGWQopbUa0w5Fv7YNGEhRp1GQGHcdZ2VCZ7zV+i5ee5ytNGVRoeFFnNLWLoMMpbRWU3MvzLXY&#10;2l5rMin7MaAmO+yvPls26EijQZcG1keLBkzSVfVnvO7o5nvl+uP+cgGnlDLIUErr0JWQP15R9K0H&#10;Z2V+XZCVfprRwEsDa0Fi/PXes5W65KYYXsAppQwylNI6TM1ddoRqdq3DgAoz3M51RgMvDZw4kgGz&#10;X97XfOriIsMLOKWUQYZS6ofOqF7HyYBaXXRq07RdawsGTDQagGlgPC8nY75T177E6x0Z4/Bc9PAs&#10;wws4pZRBhlLqh6m5l+QqqnkzBlZVUX4bmhh3I5q1GQ3CtHGimLogMf46RV5nvN59SjI8f3ubTfAo&#10;rU0GGUppnR7s9LvcOyuT6LC9sb504HijgZg2zg3Dh4xJjXA8j9cZRb6TFxZ41mxhEzxKa5NBhlLq&#10;l66EoRMVRd+OAdaqqt/PTk8722ggpo3zuv69ZlnUAx2V45LcnqVrZhhevCmlB2SQoZT6ZVLmaQNU&#10;s+tBGWD/wCDb1e16dNvY8kqjwZg23INN8KqLfLMHdvDc9dEZhhdvSukBGWQopX5rc3Y+XVHUf2OQ&#10;Rev8R/MHTDIajGnDTXDY3vQGmcmnswkepXXJIEMp9dukjPl5imr5wDvQFiXHX2s0GNOGuaJf9hzv&#10;spJu0TzXvjjf8MJNKf2fDDKU0npptSdf4Q0ysVbrxo+rikYaDcq0/uYnxt2gKsqveG0z+7Tz3PvZ&#10;2YYXbkrp/2SQoZTWy7jUqgpFUX/EYIvZg/mZHRcZDcq0fr5VUVCVGuF4QV7X6p1hUxcXeu7feq7h&#10;hZtS+j8ZZCil9TKl1zl9dLPrfgy2igy66PS7eUzxCKPBmfrv4uwuJ9s1bSde17gkF5vgUeqnDDKU&#10;0nqJnjIR7swF3qLfSLO+5Yojuh9jNDhT/0QTPOxWkmBYfTjnEYVdPKveOtXwok0pPVQGGUppvW2T&#10;Nr5U1WxvVM/KKMrvGITZ6bfh4mylFIf9FbyeZovumbSwgMtKlPopgwyltN4e6PSbeKUMvNWFqVFm&#10;88dcXmq4qwbnztBV5We8ltEJkZ5lj802vGBTSv8qgwyltEFGJZWOVBR1d/WsjMm0/9weGfONBmla&#10;t8NT2l6F1xFm9kn1rN58luEFm1L6VxlkKKUNErMyqu5a6x2Au7idj6PWw2igprW7e0JleYLN+pb3&#10;dZx+donhxZpSaiyDDKW0wdqjc44xmQ70PYnQtR1X9cmeYzRY09q9MDdrnk3TduE1tEVYPMufOd7w&#10;Yk0pNZZBhlLaYBM6Ti1QVeu7GIQ1RdlX1DbuWhb91s+CxLjr5LX7Ba9hdl4Hz+0bFxlerCmlxjLI&#10;UEobbPvel+eY7cmXemdlsETycH7/yUYDNv2rz5UNHZfisL9UHQR11TPz3DLPmi3nGF6sKaXGMshQ&#10;ShulK37oJFXVt2Aw1hVl77zMjouNBm36Vy/IzTzermlf47VrkxLlWbrmKMMLNaW0dhlkKKWNsl3O&#10;kt66ubrot7q1fobL+bjRoE0PFUtw5SnxVysm0x943XLyO3tueXeh4YWaUlq7DDKU0kbrjMud7V1e&#10;0hXlpycK+k00Grzp/9w9ubI83nagvshs1jxTzygyvEhTSg8vgwyltNFiVkZRzZsxKIt/FCfHX2M0&#10;eNP/iVoib5FvhMvmueyJYwwv0pTSw8sgQykNiGZH8uUIMRiY423Wd54vG3qk0QBOD1iWFH/1weDn&#10;yezdjkW+lDZQBhlKaUB0ty0ao6j6lxiYLZr6w4zOqUuMBnA6uuSLMcUjEm3WDd4gM+OcUsMLNKW0&#10;bhlkKKUBMan7SQN0s+shDMyKyfRnVrTroY+rikYaDeStXexWitC1f+K1ql5Wenyu4QWaUlq3DDKU&#10;0oBpd2edbFK06vOX7Jr2zfUDehxtNJC3ZnGMw9CE2JtU5UBxdJ+STM+t3K1EaYNlkKGUBsy49LlD&#10;FNX6NgZoWJzEot+avlg2aFxqhP0FvD66WfNMP6vYcx/rYyhtsAwylNKAarUlXukNMrFW80e7J5SX&#10;Gw3ordUre2fPtWnat3h90ATvvHvZBI/SxsggQykNqHGd5ww1KeqPGKg1Vfl5dnra2UYDemsVZyt5&#10;g15uQbrnzo/OMLw4U0r9k0GGUhpQcf6SanY9hoEaXWsz3M5128aWVBoN6q1RbxM8VVU8084sNrww&#10;U0r9l0GGUhpwI6K6zTeZlJ8wYEfq+pZluVnHGQ3qrc27hvaepqvKz3hdzFbNc83zJxhemCml/ssg&#10;QykNuDEdJhcpmv3l6lkZRfk9PzHuBuzWMRrcW5PDEtrcoCim3/G6oAme0UWZUlo/GWQopQEXy0tm&#10;W9urTQe3GMfZrO+9VTGkymhwby1uGl04KsVhfwWvB5zOZSVKAyKDDKU0KLoTS0Yrir6jelbGZNp/&#10;arf0U40G+Nbi4uwuJzt07Su8HjEJkZ5L1s4xvChTSusngwylNCim9b2ip6q7HvXOQKRHRvx937RR&#10;pUaDfLiLZbWCxLjrVUX5Da9F39JMz9/ePs3wokwprZ8MMpTSoOmIzp0rA/efGLzRkn9VXs8ZRgN9&#10;uItltfaOg03wLJpn8sICz5ot5xpelCml9ZNBhlIaNJMy5ucpqu1NDOBoyT8oPnZVayz6XdEve45Z&#10;Vat3ccW3i/Ise2SW4QWZUlp/GWQopUETRb/WiORLTSZlPwZxnPj8cH6fyUaDfThbmhS/As8f9hjY&#10;wXP3J2caXpAppfWXQYZSGlRd8YMmKar+BQZxs6r+eFxmhzOMBvtwFXVBCbb/nT81/awSw4sxpbRh&#10;MshQSoNqu5wlvVVz1P0yiP+BgbyT07l+9+TKVnP+0hVHdD/Goqp78NwtNrPn+ldOMrwYU0obJoMM&#10;pTTo2qO6n2BS1L0YzM2q+u8niwaONxr0w9H8hDY3qCZTdT+dbv3be1ZvPsvwYkwpbZgMMpTSoNsu&#10;58zeimrdhMEcFiXGX2s06IebL5cPG5viONDhGGcrzVhS6rl/K3crURpIGWQopSHRGpFykTfIxFqt&#10;G18sGzrOaPAPJ9EEz65rO/Gc41Pcnose5m4lSgMtgwylNCS6U8pHK4r2DQZ1i6Z+P6tL2rlGg3+4&#10;iG3m2K2kKAd2bPUu6sImeJQGQQYZSmlITO56aj/NErVaBnU0yPszw+Vch/OHjEJAOIjnhu3m1cHN&#10;qnumn1XseWCb8YWYUtpwGWQopSHTHtX1JJNJ3Y3BPULXv7qyX/ZcoxAQDq7Ky52hq+rPeK7R8ZGe&#10;S9fNNbwIU0obJ4MMpTRkJmRMz1c161sY3BWT6Y/ipPhrjEJAOFiWlLAczxN27Zvqufezsw0vwpTS&#10;xskgQykNqdaI1P+Twf13DPCRZn3LjnGlFUZBoCWL5xRvs77rDTKzLxhueAGmlDZeBhlKaUiN7zil&#10;UFHUf2OAV0ym3xZ0TT/NKAy0ZC/MzZpn07Rv8RwdTqtn+bPHG16AKaWNl0GGUhpyVbPrsYOzFX9m&#10;RDqf3DWpYrhRIGiJ4kiCoQlxN6qK8gueY25+Z88dGxcbXoAppY2XQYZSGnId0blzTSalutOvU9e/&#10;PD+n2wlGoaAl+mzZoCNTHI6X8Nw0XfXMPLesuj5mzZZzKaXB8ItzGGQopaE1vsPEYlW1vYbBXlWU&#10;3woS467fPSE8zl9CKLNr2tfeINO1T6pn0MjulNIgWTKl978YZCilIbV9n6t6me3Jl5lMyj4M+PFW&#10;63tPleRNMAoGzV00vtswPH/MXUN7TzunR8aJHSMdT8tzQq+c6kJfSmlwjW0b+W8GGUppyHW2LRqj&#10;KPpWXIhURfl1XmbHxUZBoTmKmp6VA3Jmzuycdu7QhNib0pyOZyN1fYs8j6/k+VTvyKKUhkZFUT5h&#10;kKGUhtzU3AtzVd31qPdilB7pfNIoNDQXsaUay0aD4mNXpTjsL7nN+ucWVf1OMZm+sCjKHd2inYtS&#10;HLZz5Llglukucao4iVIadCsYZCilTaIrvv8Uk+nAWUQSCn5Y2S9nplGICKV7p40qfauioOq6/r1m&#10;ndI1feGwxDY3JNisb5pV9RtVUbbbNfXdOKv5kZ7RrkUX9upavnP88CF7plSWnNKt80yrqn4iz2Wz&#10;+JHYWSSEhAIGGUppU9guZ0lvVbV+KJchj2oy/TYkIWYlti8bBYxgumfiiLI1w/pMmdkl7Zy8uOhb&#10;OjodT7vN+meaouwU30iwWu/oGxd18fTO7Y97qKBf+b4po4b5fv2ZPdKnO83aq/I8XhSXiFhi6iIS&#10;QkIBgwyl/hmVPLJCt8TcEdNhcpHR52n9rC76jUi+RC5Df4ieRJv1zUfz+07yDQmBFsW528aWVL42&#10;PH/MkpxuJwxu2+amRJvtNaeub7Zp2g6zqm6O1NUH+8S6Fi/Kzphx55A+4z+pKizbN21kUc3vtXfS&#10;qNLTstKn21R1ozx+FPkeIc4TGWQICSUMMpT6pzuxfLSimjc5o7LnGX2e1l9328Kx8ppiOcZjVpUf&#10;p3Zod36gZ2XeHVUwGktFczM6nDkkIfbm1Aj781ZN/RpLRQ5NeyvZYXukd2z0hYuzukz418Tygv0z&#10;qoqNvo+vW8cWlxcmxZ2tKcrn8thvE9uJisggQ0ioYZCh1D/bps8dourOp822hBuMPk/rb3KPxf10&#10;S9QauRRVz8pkuJxrMWNiFB78FUHo2dKB44/L7HBG/7joW1MjHC9EW82fmFX1W11R3m5jtawubNvm&#10;/+ZmpM2/dXDO2D2T/zrbcjjXlw6uyHBFrFQV0xZ5zCvFBBEwyBDSFDDIUOqfaX1X9NRtbVaqmuNV&#10;/N3oNrT+2qOyjzcp6g9yOfJYVGXP6kG9pxkFCCN3T64sR3Huo/kDJi3K7nLKoITYlYkO62t2Tdsm&#10;bnFo2iexVvP9/eKizrmiT/bkp0vyxn5UVVixf+qIOmddavrpmKLh49NS5sv3fFUSC2p75ohRuI4e&#10;hEGGkKaAQYZS/7W5M05TVPMXbTvPGWr0eVp/E7ou7qeo1nfkclS9FRtnFRkFCa+Ysbm6T/bsWZ1T&#10;z8F26DSn4zmnrm+XFLHdpqmvtXPYHh4QF3vRcRkdZ24cnV/iz1LR4dw6rqTs1G6d5qZG2G+Rx7dd&#10;vFvsIdaEQYaQpoBBhlL/daeUVaGmwxGdO9vo87RhmiOSL5XLUXWQibWaN20aXTjKN0xsHlM84sSu&#10;nU/Pi4+9JcVhf9nbx0VVlI3RFv2ugW1izz8lq/O8vw3MHb99bNkhQaTBHjWq8OKcrDHJDvsaXVWx&#10;jPSWOE2ME41gkCGkKTBbk8832xKup5T6Y5sbFUX7VtUcLxt/njZE3RJzt+SA6joZs6r+WJoUt+L0&#10;7l0WDIiLvTXBZt0gH/tK/MKpaxsTrOYH+8VGL7qsd9YYLBPtnFBevs8oiNTXGVXFm0YXlN+YlzO1&#10;KCn+rAhdf0pVTNvkMT0josFdtKiKtcEgQ0hTIBdlVN3/t90vpZQ2pZIG/tRVZa+mKF9ZVOWlRLt1&#10;db/4mMvmdOkw+5nigeX7DbZCN8b3RhSWLcpKn56fEHt+ksN6t9w3tlOjuR12I80SEWD8gUGGkCbi&#10;YxG/CVFK/dN7KCD+NPo8rVu8dkaHK3o/9qNZVR7oFRN10oW53Ss+H1dc8O3E4WW7RTSwQwdeiJmY&#10;6tmYGVXF3r/XFP1e8HW7JpSXbxtXWnHXkN5jJnZMOjY3JurclAj7bW6z+S1dUbAF/J8i+sGcIGaL&#10;bhHhxF8YZAhpIk4Xr6CU+u1N4vfiQz4fo3V7s/iYiMJeLNl8J/4sIkBsEPG5p8Td4t9FdMv9VPxa&#10;3KEopletqvJojMVyT1qEfVWm27U8J9p93qD46AVD4mNO6hcXvaBntHth92jn4q5RzrM7u5xLUiPs&#10;F7axWW50mvV1ElY+kKSxU74XxDECr4u4n4vFEaLvDqSGwCBDCCGkRRArviHOFA9XM9HawcCOHitF&#10;4mLxTvE1EUECYeZWEbMfZWJHURMLxU3iYDFV7CdWiljiwaGMV4v4ugfF9SICEEIJloKwJRp/7hDx&#10;8RdE1LfcL+LrForTxQoRXXjbixFioGCQIYQQ0iJwiJhdWCHa8AFSHUKcYhuxj3iyiBkrb70JwsZ9&#10;4oliLzFFdIkY/H3xBhl8j5roIl57fF28iPCTK04Q8V4gyOwSscOoXGwr4nYxIr4u2KGTQYYQQkiL&#10;AAPiMeLLYmOXI1oydjFTLBFPEdFfBTV3mBHBshBmYBBoMLvi78zH4YIMglI3ETM0WBJHMMJmBQQX&#10;zL5gye9YEbMtCD2hhkGGEEJIiwGD92ciZhZ8sYiYnQhXECbyRW+QwBIOBm7MhmDJ53gRn+8sNmS2&#10;qmaQwWxKsXiW+LCIXi64vzfFG8QZIoJSmtgU4cUXBhlCCCEtBgxUKBYdVf2vA2SJZ4uovWjpYNYJ&#10;s00ICAgVqC95RMTuHiwVvSveI2JmCjt8sEUZMzQNXb5B+ENomSx+KWJ2ZZ34hYhZHgQYLOcdJaaL&#10;2FGEoFRzaaopYZAhhBDSYkDNBWYk0JEWxb8oIEUhK3bBJIktEbOImRQs3SwQ7xI/ELGr6EXxbyI+&#10;PlREd9vGhgjcH5aKEAZRDHyviOCyT0RIvFGcKw4QURfT3GGQIYQQ0mzB7pv/E0eLncTuIpZSMPBi&#10;Zwx24qAHCgZ/fxuoNQewFIaaEiwVPSBiNxGeC7ZHo8YFMy5DxA4i6lwaG15wf/h+Z4qY4UFQwvZq&#10;FANjFgbbtFHzgmDY0gqpGWQIIYQ0W7D0caGI2QLfpm41G7pdLmKwbm5gyQfLMRniMPEk8QkRhbk4&#10;CBHbyVGsixkQDMKYLWlMaMH9Yamoq1ggosYF26UxyKNAF8XAmOGZJGIpDq8v7u9wxb7NHQYZQggh&#10;zRosu2B3jFGAgfvFRWJzAeEAxciY3ThDvF18W8RSEYLL9eJ8EX1eEsWG1rd4wf0hlIwRUSuEGpr3&#10;RdS8PCeilwt2FQ0UsU3bKCgxyBBCCCFBAgP1WBG9SoyCzI/i0WJTgMeGpRjMgvQWsR0anXJRlIsZ&#10;EBTMrhbRWM63GVxDZ11wfyjuRX1QfxHN6h4X3xOx3IYlo1UiinfRNyZZRF1RXffHIEMIIYQEEQxW&#10;WD4ympVBbQkKZUMBHkekiD4u6IyL4IKggtoWLBW9Ino75+aIWCpqDLg/LE2hNsjbx+VREfeFmpZ/&#10;iNhVNEfEIN7QrdAMMoQQQkiQQeErZjpqBhnMRKClfrDAQIklGSwFoVgWu3ywRISBE9uTMQMyW0RN&#10;Ch5jY/uq4P7QHRdB6QIRrf6xNIX7ww4tLBXhmAbsYsJOLczSNBYGGUIIISTIoJYEbfG/FX2DDJZT&#10;ECACAUIBZkCwJJMnniZiBgQ9XLBMhCUc1LygOBcFtQg4jVkqwowN+sbgfCMEE2yHRnEu7gs7itCA&#10;bqU4VUQfF2y/xtJSQ++vNhhkCCGEkBCADrfLxd9Eb5DBThx8vKFYRYSS4SIa0GEXEQZ1LN+gyBi7&#10;fNA5F8WyjbkfLwg+aOKHPi7YVbRGRMM7zCw9K14nIij1FUO1E4tBhhBCCAkRmH3BwO8NMuhEW98Z&#10;CsxqYDs0ZkBwojOWblBrg5b/WCpCzQmCC+4rEH1VMMuDpSnsKsLjxRIZ+rjgfrGLCTMuKN5FMXBj&#10;62oaAoMMIYQQEkKw1fjfIoIMTmCuDSxHoVEelmUQTBBcECS2ip+KOLMIxbneFvzY4dOYXi5YmsLy&#10;DwZUhINzRXQdxlZoLE+hcy5mXLCrCKEFgaqxvWMCAYMMIYQQEkLQOh+1I2iQh7DgC8JERxFLN+gv&#10;g6Ui9FVBEzr0VcEMCHYVDRID0fIf94eW/94+LijOxcwOdjI9LV4johgYLf+b66ndDDKEEEJIiMHp&#10;y1hiQrM31J2gjwsa0KEFP1r+o8YFsy63iDitGTubUFTrT1+V2sAMD2ZQUCuDpSmEKPRxQcExghIC&#10;DGZcpoi5IhrjYdalucMgQwghhIQADFqoN8EMSImI2Q9sScbSDZaLXhKxVIQGdOgI3Nitybg/NLvr&#10;IWI7NGZcsKsIXXo/E1EMjJmhiSJOrG5sl96mojFBJpDPGd+rviGTQYYQQki98S7foOMuuupOEzFD&#10;EozTkjG4oV8KdhWhky2WitC/BeHF21cFu3zyRfRfaWx4wf21E8eJ54vYVbRR9C5N4YBFBCVsz44X&#10;W2p48aW+QQbhActyVSK2jQcKbHs/TsRslr+BhkGGEEKI32DQxmCBbrLYLrxbxBEBe0TswkGwwOxE&#10;IHb64ORrnEmEQxaxdINiWez2wYwLghO2MOOsosYsFWGZCOEL3wdB7DwRdS0ILliWwq4inA59pIhZ&#10;IDymYPRxaWr8CTIIiKjxwdEHl4h4TzALFqgePgDh6A4RoRG7ycaLCDf4/1Tba84gQwghxC8QYjDY&#10;ow4Eu4XQywW1KE+Jz4sYfHCEAE6qRn8ULAE1BgxKt4k3iKiDQcv/xvZVwaCHx5UtojgXnXpRU4MB&#10;GcEMIQY1Lth+jWMImuOJ2sHgcEEG9UDoaYOTu3Ekws+id+v7lWKgQx3eF9+mhziKAfczWsRMWc37&#10;Y5AhhBDiFxgksLSCnUI4wHGpiDOAsJyDrcRY+nlG/F38TpwuNmaZB7MlWLoJRMt/fB/UuCwT0akX&#10;MzvoG4Pt0Giwh+JcbM/GElZj768lYhRk0LV4koilNXQa9m1CCPHvYJxxhf9n2GXme18IyPg/hf9/&#10;mDVDYbd3SY9BhhBCSJ1gcEd9CkLKXnGBiI64vmBAwTIAlpcw+GC2BksxoQThBydDo9AXDejwmDGL&#10;gJOo0fIfXYCx/RoDNHYwYVkJz6Pmb/mtDQQZhBVsWcduLDQFxK4vzL4YHdQJEWYxe4KlpUCKcIyj&#10;GYzuEyJAYSkTXZAxc9ZTxFESDDKEEEJqBQM+aiIwkOC35cMtG6EQFrfDAFiMDwQZ1Mhg8MOgit/W&#10;HxBRT+NdKsKMCx4TlkcCUbsTjiDIIAhg2XC/6BscavMXEQERXxNoUXdldJ9G/kvE8iCDDCGEkFrB&#10;b8q/ihg4UGx7OFAU6/0tHjUowQB1Gxh8MeOCzrkozv1GxJIRalxQcHyEiJqK1lLn0hjwWmI7OWY2&#10;sAsMyzi+YcFIzMigGBvb4ANphVhzaclIhB0se6FLMk4JZ5AhhBBSK1hu8A4gP4nYoVSbKNT0Bhkc&#10;uNhYIkXsUEKNCwYsLBUhtKAZ3ivijSJ20eA2WCJq7ctEDcG3RgavH15zbK2/V0TAQQG39/33io8h&#10;eAQaLPlht1jN+8NMEZa70IAQnZmxhOh9v1kjQwgh5LCgqLPmwOKP+I25sWCwxIwLBjHMvmAHy0wR&#10;hyyiWR0KdO8TcUI1aRi+QcYX1BzhdT5FXCuiNsX3/cVp4YEOjgUijnfw3gdmArErDj190CsIIcsX&#10;BhlCCCF1gloX78BymYjBzR8DMbCgYy623np3SNVs+Y9t0gg6GPwQbEj9qS3IeMHuM+z8ws4uzIqh&#10;NgaFwCgQxvEQgQLf63IRBeXYzo+iYwRZFJHXtkTIIEMIIaROsGyDbdcIMljKORwYWA7XwCzQoL8M&#10;BjHsqELIaglnGzU36goyNUHgGCmiWWApPhAgsI3/KhGHbPp7wCaDDCGEkDrBTAeOBECQwfEAhxtk&#10;0Pn1LhFFo0PwAR/wfbBMheZqKATG0QI4FbrmVu76gPodb48TzMpgUA5ViAoX6htkvGDpCf1mAgX+&#10;H6CQuz4wyBBCCKkTDDAIJpiVwbT/ItFoKzPqF1AgilCBpQecOA2wNIGzi7CrCJ1a8ecborf2BU3q&#10;0sWG4N3uDfH48L2wDEL8p6FBBu8rlnwQaJoqPDLIEEII8QsMcujxgcCAQQMnQWNbNgINBjO0/UfY&#10;QYDBMg8CjbcwE4cAYqcRgovvWUyoeblY/EHEbhR/lxN8wXKSN8hA3DcGNuI/DQ0ymF1DEa53F1FT&#10;wCBDCCHELxBWEELQgAyBAYEFLf6xm+UxEb0/sCUXW6+xLRpLTN7f0nE0AG6PM5jw27sv6PWC1vPY&#10;uj0IH6gnaIbmG2QgilBxOjfxj4YGGXRJxvuNr23ojFogQGH5GSIOnSSEEEJqBefboKYF4QX1KOgp&#10;g/oUBBg0UUNvlxUieoH4LjVg5gWzMkZHFiBwvCziN2qcoVNfcJ81gwxmZVaK6EhM6gYhBFupESrr&#10;Q3MJMvi/hmUu3/9zhBBCSK0gIGArLop1MQCeLI4Xce5NzRmXw4HaGyxRoUvrw2J9t/Li9pjpqRlk&#10;IGZ4cGyB93BBEniaS5AhhBBCQg5CDIqGMZODAx1RY1NfsC285qnMvr4oNqTuhvgHgwwhhJBWB6b/&#10;sZsJXX//Ld4jdhUbsixwpFjXIYeY8cGyAwk8NYMMXmd0WkZ9FM66QvEtDvUkhBBCwgIUDGMbNk7S&#10;xkzMUrExW6UXi95GfWhlj51R2FmFpmoXiehns15sSO0NqRvfIIMZNRwT8cTBf6N2CcXguA2KuOuz&#10;5EgIIYQ0OxJFhAsU9W4QR4mN+W0dMzi3iDikEt2GB4vYufK0mCJi6cotovCYRxcEB2+Q+ULE7jHU&#10;Ov1HREjdLf4iovAaheFHi6xXIoQQ0iKJFjHQYZfTrSJ2MTUWFPpeJ+KUZu/SEdrlYzYA5zOR4OMN&#10;MpgRw59odHiiiB1q2BKNGTNvR2g0UuTMGCGEkBYHlpNQp4Ki3J3iNeI5BmL3Ew6G9BfMuKAhn29t&#10;DQZQLC15OwqT4OIbZLBLrK+oi17w96mi99Tsu0WjjtCEEEJIswVh4yHxM/FTETuUjMSRBRViY8Ap&#10;yU+Jx1X/iwQbb5DB8hFmX4zAbNztoncJCtv2CSGEkBYDfgNHo7VOdYjAU98DA2uCWRqcyIxmeCT4&#10;eIMM6p5q2z6PGTPUx2BZEctLONmaEEIIIbWA3jToFEyCjzfIvCkiiNbGSBFLT7gtjqlg0S8hhBBS&#10;C+Ui6mSwW4kEF2+QeVLErrTawPZrLCuhTgaHhKJuihBCCCEGYJkKB1hiBxMJLt4gg149aIRXG/ki&#10;tmAjyKB3EBsUEkIIIbWAxmuviqdU/4sEE2+QQaH24ba8owkiTk1HF+YF+AAhhBBCaudm8W+i71Zg&#10;Eni8QWaX2AcfMADBEnUx6LyMOpkRIiGEEEIOA1rlYxt2IBrvkdrxBhksGZ2PDxjQXkQxMG6Djs6s&#10;XSKEEELqAA3xcJ4TGuSR4OEbZH4QZ4roG4OZMBT0om7mThF9ZrCsdILo7+Gg3NlECCGk1YIdNJ+I&#10;jW2wRw6PN8hgyQhBBmcs3S+iOd6FImqVcKgnujo/KNa1W6mziHqaY0TUOB0lDhPZDZgQQkirArMC&#10;/xDnifzNPnh4g8zfxdNEHBSJ2RnvLA3EIZJoUNhRrA28RxNFnJaNE8w/Pvh3nNO0RbxW5PlZhBBC&#10;Wg12cbmIol/8nQQHnDh+rIjePejKnCHi3CwcSfGoeKmIZT4U/NYGlppwEjq6A78t5ok4FR1dmuNF&#10;9J1BofBq0SUSQgghYQ9+w8fuGCxxcFmieYOgicCDOprp+EAN4kQ008PSFY66IIQQQloFCDD4Dd7f&#10;4lLSNKA5HpoYovtvFD5Qgxhxu4gt3in4ACGEEEJIS8AtXiJiaQnLhI09VJQQQgghJCRgSQk7n7Ck&#10;hMLtbiIhhBBCSLMGhcFdROyEwnZubNvGydrcfUYIIYSQZg1qmuaKn4vYdo0t3ZEiIYQQQkizBkW9&#10;14mYhcE2bDbCI4QQQkiLALuWHhcRYi4TsTuJu80IIYQQ0uyJEFeIOMZgq4jDJxfWYoJICCGEENJs&#10;wGnY6BHjPdLgcPIQUEKaBSbT/wPPEPSrS7OMWwAAAABJRU5ErkJgglBLAQItABQABgAIAAAAIQCx&#10;gme2CgEAABMCAAATAAAAAAAAAAAAAAAAAAAAAABbQ29udGVudF9UeXBlc10ueG1sUEsBAi0AFAAG&#10;AAgAAAAhADj9If/WAAAAlAEAAAsAAAAAAAAAAAAAAAAAOwEAAF9yZWxzLy5yZWxzUEsBAi0AFAAG&#10;AAgAAAAhANx13pfkAwAACwkAAA4AAAAAAAAAAAAAAAAAOgIAAGRycy9lMm9Eb2MueG1sUEsBAi0A&#10;FAAGAAgAAAAhAKomDr68AAAAIQEAABkAAAAAAAAAAAAAAAAASgYAAGRycy9fcmVscy9lMm9Eb2Mu&#10;eG1sLnJlbHNQSwECLQAUAAYACAAAACEAAeOSluEAAAAKAQAADwAAAAAAAAAAAAAAAAA9BwAAZHJz&#10;L2Rvd25yZXYueG1sUEsBAi0ACgAAAAAAAAAhAIdEGGUJQgAACUIAABQAAAAAAAAAAAAAAAAASwgA&#10;AGRycy9tZWRpYS9pbWFnZTEucG5nUEsFBgAAAAAGAAYAfAEAAIZKAAAAAA==&#10;">
                <v:shape id="Bild 182" o:spid="_x0000_s1031" type="#_x0000_t75" alt="ButtJoint_v2" style="position:absolute;width:23380;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0YJHEAAAA3AAAAA8AAABkcnMvZG93bnJldi54bWxET01rAjEQvQv+hzBCb5p1aW1ZjSIVoQdB&#10;tEXqbdhMN0s3k20S1+2/bwSht3m8z1msetuIjnyoHSuYTjIQxKXTNVcKPt634xcQISJrbByTgl8K&#10;sFoOBwsstLvygbpjrEQK4VCgAhNjW0gZSkMWw8S1xIn7ct5iTNBXUnu8pnDbyDzLZtJizanBYEuv&#10;hsrv48Uq+CnN6XF22mTdrvf73bnKP5tLrtTDqF/PQUTq47/47n7Taf7zE9yeSRf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u0YJHEAAAA3AAAAA8AAAAAAAAAAAAAAAAA&#10;nwIAAGRycy9kb3ducmV2LnhtbFBLBQYAAAAABAAEAPcAAACQAwAAAAA=&#10;">
                  <v:imagedata r:id="rId144" o:title="ButtJoint_v2"/>
                  <v:path arrowok="t"/>
                </v:shape>
                <v:shape id="Text Box 316" o:spid="_x0000_s1032" type="#_x0000_t202" style="position:absolute;top:10668;width:23380;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7spcYA&#10;AADcAAAADwAAAGRycy9kb3ducmV2LnhtbESPQWsCMRSE74X+h/AKvRTNWmUpq1FEWmi9iFsv3h6b&#10;52bt5mVJsrr996ZQ8DjMzDfMYjXYVlzIh8axgsk4A0FcOd1wreDw/TF6AxEissbWMSn4pQCr5ePD&#10;AgvtrrynSxlrkSAcClRgYuwKKUNlyGIYu444eSfnLcYkfS21x2uC21a+ZlkuLTacFgx2tDFU/ZS9&#10;VbCbHXfmpT+9b9ezqf869Jv8XJdKPT8N6zmISEO8h//bn1rBdJLD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7spcYAAADcAAAADwAAAAAAAAAAAAAAAACYAgAAZHJz&#10;L2Rvd25yZXYueG1sUEsFBgAAAAAEAAQA9QAAAIsDAAAAAA==&#10;" stroked="f">
                  <v:textbox style="mso-fit-shape-to-text:t" inset="0,0,0,0">
                    <w:txbxContent>
                      <w:p w14:paraId="009A8CFE" w14:textId="67793991" w:rsidR="00176129" w:rsidRPr="006C6D3C" w:rsidRDefault="00176129" w:rsidP="008F3D94">
                        <w:pPr>
                          <w:pStyle w:val="Caption"/>
                          <w:rPr>
                            <w:noProof/>
                            <w:szCs w:val="24"/>
                          </w:rPr>
                        </w:pPr>
                        <w:bookmarkStart w:id="1447" w:name="_Toc3557128"/>
                        <w:bookmarkStart w:id="1448" w:name="_Toc26921219"/>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447"/>
                        <w:bookmarkEnd w:id="1448"/>
                      </w:p>
                    </w:txbxContent>
                  </v:textbox>
                </v:shape>
              </v:group>
            </w:pict>
          </mc:Fallback>
        </mc:AlternateContent>
      </w:r>
      <w:r w:rsidR="00B50468" w:rsidRPr="00654684">
        <w:rPr>
          <w:sz w:val="24"/>
        </w:rPr>
        <w:t>Weld Parameters</w:t>
      </w:r>
      <w:bookmarkEnd w:id="1443"/>
      <w:bookmarkEnd w:id="1444"/>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ListBullet"/>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E697B94" w:rsidR="000D799D" w:rsidRPr="002D6B99" w:rsidRDefault="00A11F1C"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03DDB824" w:rsidR="000D799D" w:rsidRPr="002D6B99" w:rsidRDefault="00A11F1C"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3FB0EC5F" w:rsidR="008F3D94" w:rsidRDefault="008F3D94" w:rsidP="008F3D94">
      <w:pPr>
        <w:pStyle w:val="Caption"/>
        <w:spacing w:before="120"/>
      </w:pPr>
      <w:bookmarkStart w:id="1449" w:name="_Toc3566492"/>
      <w:bookmarkStart w:id="1450" w:name="_Toc26921335"/>
      <w:r>
        <w:t xml:space="preserve">Table </w:t>
      </w:r>
      <w:r>
        <w:fldChar w:fldCharType="begin"/>
      </w:r>
      <w:r>
        <w:instrText xml:space="preserve"> SEQ Table \* ARABIC </w:instrText>
      </w:r>
      <w:r>
        <w:fldChar w:fldCharType="separate"/>
      </w:r>
      <w:r w:rsidR="00020F25">
        <w:rPr>
          <w:noProof/>
        </w:rPr>
        <w:t>85</w:t>
      </w:r>
      <w:r>
        <w:fldChar w:fldCharType="end"/>
      </w:r>
      <w:r>
        <w:t>: Parameters of Butt Joint Weld</w:t>
      </w:r>
      <w:bookmarkEnd w:id="1449"/>
      <w:bookmarkEnd w:id="1450"/>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Heading4"/>
      </w:pPr>
      <w:bookmarkStart w:id="1451" w:name="_Toc338939151"/>
      <w:bookmarkStart w:id="1452" w:name="_Toc3557015"/>
      <w:bookmarkStart w:id="1453" w:name="_Toc26921105"/>
      <w:r w:rsidRPr="007055D9">
        <w:t>Attributes</w:t>
      </w:r>
      <w:bookmarkEnd w:id="1451"/>
      <w:bookmarkEnd w:id="1452"/>
      <w:bookmarkEnd w:id="1453"/>
    </w:p>
    <w:p w14:paraId="2F9463C1" w14:textId="2C2DBF78" w:rsidR="0006113C" w:rsidRPr="007055D9" w:rsidRDefault="00850045" w:rsidP="0006113C">
      <w:pPr>
        <w:pStyle w:val="Heading5"/>
      </w:pPr>
      <w:bookmarkStart w:id="1454" w:name="_Toc338939153"/>
      <w:r w:rsidRPr="007055D9">
        <w:t xml:space="preserve">Attribute </w:t>
      </w:r>
      <w:r w:rsidR="00194316">
        <w:t>"</w:t>
      </w:r>
      <w:r w:rsidRPr="007055D9">
        <w:t>b</w:t>
      </w:r>
      <w:r w:rsidR="0006113C" w:rsidRPr="007055D9">
        <w:t>ase</w:t>
      </w:r>
      <w:bookmarkEnd w:id="1454"/>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Heading5"/>
        <w:keepNext/>
      </w:pPr>
      <w:bookmarkStart w:id="1455" w:name="_Toc338939154"/>
      <w:r w:rsidRPr="007055D9">
        <w:t xml:space="preserve">Attribute </w:t>
      </w:r>
      <w:r w:rsidR="00194316">
        <w:t>"</w:t>
      </w:r>
      <w:r w:rsidRPr="007055D9">
        <w:t>t</w:t>
      </w:r>
      <w:r w:rsidR="0006113C" w:rsidRPr="007055D9">
        <w:t>echnology</w:t>
      </w:r>
      <w:bookmarkEnd w:id="1455"/>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lastRenderedPageBreak/>
        <w:t>brazing</w:t>
      </w:r>
    </w:p>
    <w:p w14:paraId="667D4491" w14:textId="21564228" w:rsidR="0006113C" w:rsidRPr="007055D9" w:rsidRDefault="0006113C" w:rsidP="0006113C">
      <w:pPr>
        <w:pStyle w:val="Heading4"/>
      </w:pPr>
      <w:bookmarkStart w:id="1456" w:name="_Toc288196505"/>
      <w:bookmarkStart w:id="1457" w:name="_Toc288200807"/>
      <w:bookmarkStart w:id="1458" w:name="_Toc338939155"/>
      <w:bookmarkStart w:id="1459" w:name="_Toc3557016"/>
      <w:bookmarkStart w:id="1460" w:name="_Toc26921106"/>
      <w:r w:rsidRPr="007055D9">
        <w:t xml:space="preserve">Element </w:t>
      </w:r>
      <w:r w:rsidR="00194316">
        <w:t>"</w:t>
      </w:r>
      <w:r w:rsidRPr="007055D9">
        <w:t>weld_position</w:t>
      </w:r>
      <w:bookmarkEnd w:id="1456"/>
      <w:bookmarkEnd w:id="1457"/>
      <w:bookmarkEnd w:id="1458"/>
      <w:bookmarkEnd w:id="1459"/>
      <w:r w:rsidR="00194316">
        <w:t>"</w:t>
      </w:r>
      <w:bookmarkEnd w:id="1460"/>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20803CCA" w:rsidR="00DB5C17" w:rsidRPr="002D6B99" w:rsidRDefault="00A11F1C" w:rsidP="00C54FD8">
            <w:pPr>
              <w:rPr>
                <w:rStyle w:val="CommentReference"/>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50CB6FA0" w:rsidR="00DB5C17" w:rsidRPr="002D6B99" w:rsidRDefault="00A11F1C" w:rsidP="00C54FD8">
            <w:pPr>
              <w:rPr>
                <w:rStyle w:val="CommentReference"/>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62D08989" w:rsidR="00DB5C17" w:rsidRPr="002D6B99" w:rsidRDefault="00A11F1C" w:rsidP="00C54FD8">
            <w:pPr>
              <w:rPr>
                <w:rStyle w:val="CommentReference"/>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F709EFB" w:rsidR="00DB5C17" w:rsidRPr="002D6B99" w:rsidRDefault="00A11F1C" w:rsidP="00C54FD8">
            <w:pPr>
              <w:rPr>
                <w:rStyle w:val="CommentReference"/>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0A6AF555" w:rsidR="00345A9D" w:rsidRDefault="00345A9D" w:rsidP="008F3D94">
      <w:pPr>
        <w:pStyle w:val="Caption"/>
        <w:spacing w:before="120"/>
      </w:pPr>
      <w:bookmarkStart w:id="1461" w:name="_Toc3566493"/>
      <w:bookmarkStart w:id="1462" w:name="_Toc26921336"/>
      <w:bookmarkStart w:id="1463" w:name="_Toc288196507"/>
      <w:bookmarkStart w:id="1464" w:name="_Toc288200809"/>
      <w:bookmarkStart w:id="1465" w:name="_Toc338939157"/>
      <w:r>
        <w:t xml:space="preserve">Table </w:t>
      </w:r>
      <w:r w:rsidR="00D43112">
        <w:fldChar w:fldCharType="begin"/>
      </w:r>
      <w:r w:rsidR="00D43112">
        <w:instrText xml:space="preserve"> SEQ Table \* ARABIC </w:instrText>
      </w:r>
      <w:r w:rsidR="00D43112">
        <w:fldChar w:fldCharType="separate"/>
      </w:r>
      <w:r w:rsidR="00020F25">
        <w:rPr>
          <w:noProof/>
        </w:rPr>
        <w:t>86</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1461"/>
      <w:bookmarkEnd w:id="1462"/>
    </w:p>
    <w:p w14:paraId="7C7B61A7" w14:textId="6368254C" w:rsidR="007021BF" w:rsidRDefault="007021BF" w:rsidP="00C54FD8">
      <w:pPr>
        <w:pStyle w:val="Heading5"/>
        <w:keepNext/>
      </w:pPr>
      <w:r w:rsidRPr="007055D9">
        <w:t>Attribute</w:t>
      </w:r>
      <w:r>
        <w:t>s</w:t>
      </w:r>
      <w:r w:rsidRPr="007055D9">
        <w:t xml:space="preserve"> </w:t>
      </w:r>
      <w:r w:rsidR="00194316">
        <w:t>"</w:t>
      </w:r>
      <w:r>
        <w:t>u, x, y, z, reference</w:t>
      </w:r>
      <w:r w:rsidR="00194316">
        <w:t>"</w:t>
      </w:r>
    </w:p>
    <w:p w14:paraId="245E36AF" w14:textId="2C2C46B4"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020F25">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Heading5"/>
        <w:keepNext/>
      </w:pPr>
      <w:r w:rsidRPr="007055D9">
        <w:t xml:space="preserve">Attribute </w:t>
      </w:r>
      <w:r w:rsidR="00194316">
        <w:t>"</w:t>
      </w:r>
      <w:r w:rsidRPr="007055D9">
        <w:t>section</w:t>
      </w:r>
      <w:bookmarkEnd w:id="1463"/>
      <w:bookmarkEnd w:id="1464"/>
      <w:bookmarkEnd w:id="1465"/>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ListBullet"/>
        <w:rPr>
          <w:rStyle w:val="XMLAttribute"/>
        </w:rPr>
      </w:pPr>
      <w:r w:rsidRPr="007055D9">
        <w:rPr>
          <w:rStyle w:val="XMLAttribute"/>
        </w:rPr>
        <w:t>I</w:t>
      </w:r>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27CA9D1F" w:rsidR="0006113C" w:rsidRPr="007055D9" w:rsidRDefault="0006113C" w:rsidP="00C54FD8">
      <w:pPr>
        <w:pStyle w:val="Heading5"/>
        <w:keepNext/>
      </w:pPr>
      <w:bookmarkStart w:id="1466" w:name="_Toc338939158"/>
      <w:r w:rsidRPr="007055D9">
        <w:t xml:space="preserve">Attribute </w:t>
      </w:r>
      <w:r w:rsidR="00194316">
        <w:t>"</w:t>
      </w:r>
      <w:r w:rsidRPr="007055D9">
        <w:t>width</w:t>
      </w:r>
      <w:bookmarkEnd w:id="1466"/>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Heading5"/>
        <w:keepNext/>
      </w:pPr>
      <w:bookmarkStart w:id="1467" w:name="_Toc338939159"/>
      <w:r w:rsidRPr="007055D9">
        <w:t xml:space="preserve">Attribute </w:t>
      </w:r>
      <w:r w:rsidR="00194316">
        <w:t>"</w:t>
      </w:r>
      <w:r w:rsidRPr="007055D9">
        <w:t>filler</w:t>
      </w:r>
      <w:bookmarkEnd w:id="1467"/>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Heading5"/>
        <w:keepNext/>
      </w:pPr>
      <w:r w:rsidRPr="007055D9">
        <w:t xml:space="preserve">Attribute </w:t>
      </w:r>
      <w:r w:rsidR="00194316">
        <w:t>"</w:t>
      </w:r>
      <w:r w:rsidRPr="007055D9">
        <w:t>filler</w:t>
      </w:r>
      <w:r w:rsidRPr="00A06030">
        <w:rPr>
          <w:lang w:val="en-US"/>
        </w:rPr>
        <w:t>_material</w:t>
      </w:r>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gramStart"/>
      <w:r w:rsidR="002E6319">
        <w:t>seamweld</w:t>
      </w:r>
      <w:proofErr w:type="gramEnd"/>
      <w:r w:rsidR="002E6319">
        <w:t>&gt;</w:t>
      </w:r>
    </w:p>
    <w:p w14:paraId="710B0546" w14:textId="175D5312" w:rsidR="00D842F0" w:rsidRPr="007055D9" w:rsidRDefault="002E6319" w:rsidP="00D842F0">
      <w:pPr>
        <w:pStyle w:val="XMLCode"/>
      </w:pPr>
      <w:r>
        <w:t xml:space="preserve">    &lt;</w:t>
      </w:r>
      <w:r w:rsidR="00581520">
        <w:t>butt_</w:t>
      </w:r>
      <w:r w:rsidR="00D842F0" w:rsidRPr="007055D9">
        <w:t>joint</w:t>
      </w:r>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lastRenderedPageBreak/>
        <w:t xml:space="preserve">        </w:t>
      </w:r>
      <w:r w:rsidR="00D842F0" w:rsidRPr="0033379A">
        <w:rPr>
          <w:b/>
          <w:i/>
          <w:color w:val="0070C0"/>
          <w:lang w:val="fr-FR"/>
        </w:rPr>
        <w:t>&lt;weld_pos</w:t>
      </w:r>
      <w:r w:rsidR="00581520" w:rsidRPr="0033379A">
        <w:rPr>
          <w:b/>
          <w:i/>
          <w:color w:val="0070C0"/>
          <w:lang w:val="fr-FR"/>
        </w:rPr>
        <w:t>ition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 xml:space="preserve">&lt;sheet_parameter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468" w:name="WeldDefinitionCornerWeld"/>
      <w:bookmarkStart w:id="1469" w:name="_Toc288200763"/>
      <w:bookmarkStart w:id="1470" w:name="_Toc338939107"/>
      <w:bookmarkEnd w:id="1468"/>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gramStart"/>
      <w:r>
        <w:t>seamweld</w:t>
      </w:r>
      <w:proofErr w:type="gramEnd"/>
      <w:r>
        <w:t>&gt;</w:t>
      </w:r>
    </w:p>
    <w:p w14:paraId="4F75363D" w14:textId="4E3713E4" w:rsidR="00581520" w:rsidRPr="007055D9" w:rsidRDefault="00581520" w:rsidP="008F3D94">
      <w:pPr>
        <w:pStyle w:val="XMLCode"/>
        <w:keepNext/>
        <w:keepLines/>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&lt;weld_position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proofErr w:type="gramStart"/>
      <w:r w:rsidRPr="00B05B76">
        <w:rPr>
          <w:b/>
          <w:color w:val="0070C0"/>
        </w:rPr>
        <w:t>reference</w:t>
      </w:r>
      <w:proofErr w:type="gramEnd"/>
      <w:r w:rsidRPr="00B05B76">
        <w:rPr>
          <w:b/>
          <w:color w:val="0070C0"/>
        </w:rPr>
        <w:t>=</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section</w:t>
      </w:r>
      <w:proofErr w:type="gramEnd"/>
      <w:r>
        <w:rPr>
          <w:b/>
          <w:color w:val="0070C0"/>
        </w:rPr>
        <w:t>=</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width</w:t>
      </w:r>
      <w:proofErr w:type="gramEnd"/>
      <w:r>
        <w:rPr>
          <w:b/>
          <w:color w:val="0070C0"/>
        </w:rPr>
        <w:t>=</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w:t>
      </w:r>
      <w:proofErr w:type="gramStart"/>
      <w:r w:rsidRPr="00B05B76">
        <w:rPr>
          <w:b/>
          <w:color w:val="0070C0"/>
        </w:rPr>
        <w:t>filler</w:t>
      </w:r>
      <w:proofErr w:type="gramEnd"/>
      <w:r w:rsidRPr="00B05B76">
        <w:rPr>
          <w:b/>
          <w:color w:val="0070C0"/>
        </w:rPr>
        <w:t>=</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Heading4"/>
      </w:pPr>
      <w:bookmarkStart w:id="1471" w:name="_Toc414263397"/>
      <w:bookmarkStart w:id="1472" w:name="_Toc3557017"/>
      <w:bookmarkStart w:id="1473" w:name="_Toc26921107"/>
      <w:bookmarkEnd w:id="1471"/>
      <w:r w:rsidRPr="007055D9">
        <w:t xml:space="preserve">Element </w:t>
      </w:r>
      <w:r w:rsidR="00194316">
        <w:t>"</w:t>
      </w:r>
      <w:r>
        <w:t>sheet_parameter</w:t>
      </w:r>
      <w:bookmarkEnd w:id="1472"/>
      <w:r w:rsidR="00194316">
        <w:t>"</w:t>
      </w:r>
      <w:bookmarkEnd w:id="1473"/>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BF1B0F6" w:rsidR="00266C60" w:rsidRDefault="00A11F1C" w:rsidP="008B2F80">
            <w:pPr>
              <w:keepNext/>
              <w:keepLines/>
              <w:rPr>
                <w:sz w:val="20"/>
                <w:szCs w:val="20"/>
              </w:rPr>
            </w:pPr>
            <w:r>
              <w:rPr>
                <w:sz w:val="20"/>
                <w:szCs w:val="20"/>
              </w:rPr>
              <w:t>G</w:t>
            </w:r>
            <w:r w:rsidR="00266C60">
              <w:rPr>
                <w:sz w:val="20"/>
                <w:szCs w:val="20"/>
              </w:rPr>
              <w:t>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6B4459B2" w:rsidR="003B6225" w:rsidRDefault="003B6225" w:rsidP="008F3D94">
      <w:pPr>
        <w:pStyle w:val="Caption"/>
        <w:spacing w:before="120"/>
      </w:pPr>
      <w:bookmarkStart w:id="1474" w:name="_Toc3566494"/>
      <w:bookmarkStart w:id="1475" w:name="_Toc26921337"/>
      <w:r>
        <w:t xml:space="preserve">Table </w:t>
      </w:r>
      <w:r w:rsidR="00D43112">
        <w:fldChar w:fldCharType="begin"/>
      </w:r>
      <w:r w:rsidR="00D43112">
        <w:instrText xml:space="preserve"> SEQ Table \* ARABIC </w:instrText>
      </w:r>
      <w:r w:rsidR="00D43112">
        <w:fldChar w:fldCharType="separate"/>
      </w:r>
      <w:r w:rsidR="00020F25">
        <w:rPr>
          <w:noProof/>
        </w:rPr>
        <w:t>87</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1474"/>
      <w:bookmarkEnd w:id="1475"/>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gramStart"/>
      <w:r>
        <w:t>seamweld</w:t>
      </w:r>
      <w:proofErr w:type="gramEnd"/>
      <w:r>
        <w:t>&gt;</w:t>
      </w:r>
    </w:p>
    <w:p w14:paraId="2EA8267E" w14:textId="7492BB7D" w:rsidR="006A238A" w:rsidRPr="007055D9" w:rsidRDefault="006A238A" w:rsidP="006A238A">
      <w:pPr>
        <w:pStyle w:val="XMLCode"/>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 xml:space="preserve">&lt;sheet_parameter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r w:rsidR="00E80820">
        <w:rPr>
          <w:b/>
          <w:color w:val="0070C0"/>
        </w:rPr>
        <w:t>sheet_</w:t>
      </w:r>
      <w:r w:rsidR="009E0F4D" w:rsidRPr="009F3818">
        <w:rPr>
          <w:b/>
          <w:color w:val="0070C0"/>
        </w:rPr>
        <w:t>thickness=</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sheet_angle=</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Heading3"/>
        <w:pageBreakBefore/>
        <w:spacing w:before="480"/>
      </w:pPr>
      <w:bookmarkStart w:id="1476" w:name="_Toc3557018"/>
      <w:bookmarkStart w:id="1477" w:name="_Toc26921108"/>
      <w:r w:rsidRPr="007055D9">
        <w:lastRenderedPageBreak/>
        <w:t>Corner Weld</w:t>
      </w:r>
      <w:bookmarkEnd w:id="1469"/>
      <w:bookmarkEnd w:id="1470"/>
      <w:bookmarkEnd w:id="1476"/>
      <w:bookmarkEnd w:id="1477"/>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Heading4"/>
        <w:numPr>
          <w:ilvl w:val="3"/>
          <w:numId w:val="14"/>
        </w:numPr>
      </w:pPr>
      <w:bookmarkStart w:id="1478" w:name="_Toc26921109"/>
      <w:bookmarkStart w:id="1479" w:name="_Toc3557019"/>
      <w:r>
        <w:rPr>
          <w:noProof/>
          <w:lang w:eastAsia="en-US"/>
        </w:rPr>
        <mc:AlternateContent>
          <mc:Choice Requires="wpg">
            <w:drawing>
              <wp:anchor distT="0" distB="0" distL="114300" distR="114300" simplePos="0" relativeHeight="251648000" behindDoc="0" locked="0" layoutInCell="1" allowOverlap="1" wp14:anchorId="1D2EB533" wp14:editId="4481C6B8">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176129" w:rsidRPr="00796AD7" w:rsidRDefault="00176129" w:rsidP="008F3D94">
                              <w:pPr>
                                <w:pStyle w:val="Caption"/>
                                <w:rPr>
                                  <w:noProof/>
                                  <w:szCs w:val="24"/>
                                </w:rPr>
                              </w:pPr>
                              <w:bookmarkStart w:id="1480" w:name="_Toc3557129"/>
                              <w:bookmarkStart w:id="1481" w:name="_Toc26921220"/>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480"/>
                              <w:bookmarkEnd w:id="14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28" o:spid="_x0000_s1033" style="position:absolute;left:0;text-align:left;margin-left:313.1pt;margin-top:-3.95pt;width:166.55pt;height:162.2pt;z-index:251648000"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O903wMAAA4JAAAOAAAAZHJzL2Uyb0RvYy54bWycVttu4zYQfS/QfyD0&#10;7lhy7LVjxFk4zgULpLtBkyKPBU1RFrESyZL0JS367z1DSU7iGNhtHiIPh8PhzJkzw5x/3tUV20jn&#10;ldGzJDtJEya1MLnSq1nyx+NNb5IwH7jOeWW0nCXP0iefL3795Xxrp3JgSlPl0jE40X66tbOkDMFO&#10;+30vSllzf2Ks1NgsjKt5wNKt+rnjW3ivq/4gTT/1t8bl1hkhvYf2qtlMLqL/opAifCsKLwOrZgli&#10;C/Hr4ndJ3/7FOZ+uHLelEm0Y/ANR1FxpXLp3dcUDZ2un3rmqlXDGmyKcCFP3TVEoIWMOyCZLD7K5&#10;dWZtYy6r6XZl9zAB2gOcPuxWfN3cO6Zy1G6AUmleo0i3bm2tkk5qRlpgtLWrKUxvnX2w965VrJoV&#10;pb0rXE2/SIjtIrrPe3TlLjAB5SDLRtlklDCBvUE6OjsbtviLEkV6d06U1z842e8u7lN8+3CsElP8&#10;tXBBegfXj2mFU2HtZNI6qX/KR83d97XtobKWB7VUlQrPkaWoIQWlN/dK3Ltm8Qr58bBD/lJVOctG&#10;ACmXXoCnC+O0dE+yyv/cDKgS5IeONo44JXpnxHfPtFmUXK/k3FuwHvUk6/5b87h8E8WyUvZGVRUV&#10;j+Q2X9x8wLAjkDXsvTJiXUsdmnZ0skLqRvtSWZ8wN5X1UoJd7kuexQYBG+58oOuIF7FF/hlM5ml6&#10;NrjsLUbpojdMx9e9+dlw3Bun1+NhOpxki2zxL53OhtO1l8iXV1dWtbFC+y7ao/3QTo6m02LHsg2P&#10;c4GQigF1vzFEqAgSitU78TtQhR3k4GQQJYkFkGv1MN5vRJhfkKUaeLQNW25/Mzn6i6+DiWD877bJ&#10;xp9Gp2lsmz35wQHnw600NSMBWCPS6J5vkEeTW2dCUWtDFY+5VPqNAj5JE+OniFsRCdAIwIT2HUGw&#10;+jnQaT4fm20PJbcSUZLbl1Y4zcZdKzwSPy7NjpEOwbaGNH9Y2GGjpTjpm1i7aXAwhrLJYDJpMGtI&#10;934YnWZZM4s+Dqo3lcq7TiK0F5Vr6LUtVZCxGUGR11bHwUeM8d1qS/eSHklht9zFaT3sIFma/BmI&#10;OIPC44HzVtwo3H7HfbjnDm8ZlHifwzd8ispsZ4lppYSVxv19TE/2qC52E7bF2zhL/F9rTtOw+qJR&#10;d3pIO8F1wrIT9LpeGLRVFqOJIg64UHVi4Uz9BFrM6RZscS1w1ywJnbgIWGEDz76Q83mUm6F6px8s&#10;RnEzSgjlx90Td7YlfgBlvpqOWXx6wP/GNrawnaMFb1RsDsK1QRF0pwVYHqX46EJ686q/Xkerl39j&#10;Lv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7rjfS4gAAAAoBAAAPAAAAZHJz&#10;L2Rvd25yZXYueG1sTI/LasMwEEX3hf6DmEJ3ifzAbu14HEJouwqFJIWSnWJNbBNLMpZiO39fddUu&#10;h3u490yxnlXHRhpsazRCuAyAka6MbHWN8HV8X7wCs05oKTqjCeFOFtbl40Mhcmkmvafx4GrmS7TN&#10;BULjXJ9zbquGlLBL05P22cUMSjh/DjWXg5h8uep4FAQpV6LVfqERPW0bqq6Hm0L4mMS0icO3cXe9&#10;bO+nY/L5vQsJ8flp3qyAOZrdHwy/+l4dSu90NjctLesQ0iiNPIqweMmAeSBLshjYGSEO0wR4WfD/&#10;L5Q/AAAA//8DAFBLAwQKAAAAAAAAACEA1klO/W03AABtNwAAFAAAAGRycy9tZWRpYS9pbWFnZTEu&#10;cG5niVBORw0KGgoAAAANSUhEUgAAAfwAAAGpCAYAAABoEYRXAAAAAXNSR0IArs4c6QAAAARnQU1B&#10;AACxjwv8YQUAAAAJcEhZcwAAIdUAACHVAQSctJ0AADcCSURBVHhe7Z0HnBTl/bhv9nZv9/od1zju&#10;OHrnQI6j9yY2xBbAghQjIooFFRBFLCTWYNTYFRsW0DRrojFGY0xiw16j0STGtF9+/hN/IcYy/+93&#10;7tYs53uwV3bK7vN8Ps8HbmfvOPbm5tl5Z+adLHCNUvFR8SDnIwAAAEhLCD4AAEAGUCI+IO7vfAQA&#10;AABpSVisF8ucjwAAACAtKRDPFsc6HwEAAEBawjF8AACADIDgAwAAZAAEHwAAIAMg+AAAABkAwQcA&#10;AMgACD4AAEAGQPABAAAyAIIPAACQAUTEMWJX5yMAAABIS/LEleJw5yMAAABISxjSBwAAyAAIPgAA&#10;QAZA8AEAADIAgg8AAJABEHwAAIAMgOADAABkAAQfAAAgAygRHxLnOh8BAABAWhIVDxH7OR8BAABA&#10;WhIT54sEHwAAII3hGD4AAEAGQPABAAAyAIIPAACQARB8AACADIDgAwAAZAAEHwAAIAMg+AAAABkA&#10;wQcAAMgA8sTjxeHORwAAAJCW5IgzxO7ORwAAAJCW6M1z7hXnOB8BAABAWsIxfAAAgAyA4AMAAGQA&#10;BB8AACADIPgAAAAZAMEHAADIAAg+AABABkDwAQAAdkP5wMbaoXstGTPxzrfO6BNEz92yuL66d5cr&#10;J+5ff4hpud/d/Pxp/eatnjK2/5hew+TnUSWGnJ8MAABAJ/ItK2T9OScW/ttdb5/5p3veP+vDoLn1&#10;3fV/+vajKz666cXVfzUt97s3PnfqnwaNrvub/Bz+Ij+Pa0UdsQAAAOhUrhft7HDIvus3Z9r3vL8h&#10;cN780mq7fkIv+7Rr5xmX+90bnz/VHjCyu60/B/EusUwEAADoVAi+xxJ8AABwA4LvsQQfAADcgOB7&#10;LMEHAAA3IPgeS/ABAMANCL7HEnwAAHADgu+xBB8AANyA4HsswQcAADcIfPBve22tvc+SMfa52xYb&#10;l/tdgg8AAG4Q+OBve3e9fekjK+ybX1xtXO53CT4AALhB4IN/yytr7Ilzh9pn3nq4cbnfJfgAAOAG&#10;HMP3WIIPAABuQPA9luADAIAbEHyPJfgAAOAGBN9jCT4AALgBwfdYgg8AAG5A8D2W4AMAgBukRfCH&#10;ju9ln3L114zL/S7BBwAANwh88G97da09du9B9spLD7Dvfs/8HD9L8AEAwA0CH3z1rrfPdDQt87sE&#10;HwAA3CAtgh9kCT4AALgBwfdYgg8AAG4QuODr97ntt2cZlwVRgg8AAG4QqOBf9tPj7CUbZtvXPb3K&#10;uDyIEnwAAHCDQAT/jjfX2cdePNcurym2ew3pal/+2PHG5wVRgg8AAG4QiOBf8tAxdvf+lU4U6wZU&#10;EnwAAIA2EojgX/ygBr+C4AMAALQTgu+xBB8AANyA4HsswQcAADfwdfA19BP3H2oPGdvTzi3IcaKY&#10;WxB1bpYzatYAe+ahDfaNz51q/NygSPABAMANfB38M289ws4rjMZj+BUra0vsq5480fi5QZHgAwCA&#10;G/g6+Jc+ssLeZ8kYe8xeg+yC4pgTxYLiXHv8fkOcvfuDVky0b3rhNOPnBkWCDwAAbuDr4G97d729&#10;5bXT7Y3fXWrX9i13oti9X4V90QPLnLvkbXn9dPvu94I96x7BBwAAN+CkPY8l+AAA4AYZEfw73z7D&#10;GSnw42gAwQcAADdI++Df8vIae8SUvvawib3s6304Bz/BBwAAN0jr4GvsDzx2gvN53XqX2dc8dZLx&#10;eV5K8AEAwA3SNvi3vrLWnn/yVDu/+bI+gg8AAJlM2gVf/x9XPnmiPWbvQXYkJ2xblkXwAQAg40mr&#10;4N/22lp76Ya97B6Dujqh14l5Bo+uI/gAAJDxpFXwr3j8eLuoLN95Xt89ujkz9R11zt4EHwAAMp60&#10;Cv6VPz/BHjqhl7OXf/sbehneBvvYC+YQfAAAyHgCEfxNDx9r9xhY5USxumcX+9s/WWF83p1vneFc&#10;epd4vT3BBwAACEjwr3h8pd27vpsTxYKSXPsb319qb/vtWfbdoun5iRJ8AACAgAT/5hdX20PH9YxH&#10;0a7tV+5cXz9/1VR78/Zd3zyH4AMAAAQk+DpEP3f5BNsKNV1iF1e/b72Rjulz4hJ8AACAgARfveG5&#10;U+3Rswfa+UUxO5aX45hXELVXX7/A+Py4BB8AACBAwVe3yve46cfH2quvm2+fes08+7x7ltg3v7Da&#10;+Ny4BB8AACBgwW+PBB8AAIDgey7BBwAANyD4HkvwAQDADQi+xxJ8AABwA4LvsQQfAADcgOB7LMEH&#10;AAA3aFfwb3z+NHvL66cbl/lNnYd/0Zl72isu2d++7dW1xud0pne9fYZ93dOr7K3vrDcubynBBwAA&#10;N0gq+Br3Sx5abi+/YD97+KTe9oz5DRK29BwR6Kh6A58Fq6bavYZU24vXz7YvvO9o+6YXWp/+l+AD&#10;AIAb7DL4eue5ky4/yJ59RKMzJB7KtuycWNiJWMvn4n+9+IFldk3fCmcq4PJuxfb4OUPsYy+cY1/x&#10;s5XOTX8Sn0vwAQDADXYKvsbo9jfWOfPTH7hiot1zcFfn7nSJc9gPHtPjK9HCndXh/Onz9rAtq+k1&#10;U3MLos6bphkLRtjnbF1s3/ryWnvru+sJPgAAuIIT/FB2yN54zxJ7ydl72YPH9rBDLW5Sk+icr48z&#10;Rg53dsmGvST45tdR30DV9C2355081T7t2nnOG6vmZQQfAABSws2inSV7olV1pU74nY93YeOM/vbC&#10;dTNxN04+aJjzuppew7ga/uKyfDuaG4k/9l2xQgQAAOhUvic6sdFh/fjfd2V5dZHda0hX3I36Bsr0&#10;+rVUX/eEEZX7xCoRAACgU2ka0pfgHLB8gj10fE+7sCR3pyC19GsnTTEOYePOHnvR/l+5f3+i+cW5&#10;8nr3svc7aqzdtUeX+OMM6QMAQEr48qS9O948w77mlyfZp28+1J69sNGuqC0xHoOeOHeoMXC4s3rS&#10;Y+JJe3H1rP19l46xT7tuvn31UyfZNzx7CiftAQBAyjFelnfHW2c4Z4+fdPnBduPM/nZFTYkdyQk7&#10;USqpKNjtPegz3eufPsUeNLqH83pFomG7vLrYHjV7oPN63vDMKc61+ne/1/RcztIHAAA3MAY/0a3v&#10;nGlf8qNj7ENPnWaPmNrXCf4Ra2fad3NpntFt7663l5+/n11ZW+Kc4Hj46hn2Bfce3errRfABAMAN&#10;dhv8uNvePcuZMvbcuxbbx286wL7lpTXG52W6d7yxzjkssv62I+zrZW9+d2+MCD4AALhB0sFP1IlY&#10;85C01976yhp7/2XjnDnzTcu98O73kh/9IPgAAOAG7Qq+n9Rg9h3ezT5n6yLjcr9L8AEAwA0IvscS&#10;fAAAcAOC77EEHwAA3IDgeyzBBwAANyD4HkvwAQDADQi+xxJ8AABwA4LvsQQfAADcIPDB37z9NLt+&#10;Qi9743eXGJf7XYIPAABuEPjg3/n2Gfa52xY74Tct97sEHwAA3CDwwb/t1bX2vJOn2pc9epxxud8l&#10;+AAA4AZpcQy/3x4cwwcAANgVnLTnsQQfAADcgOB7LMEHAAA3IPgeS/ABAMANCL7HEnwAAHADgu+x&#10;BB8AANyA4HsswQcAADcg+B5L8AEAwA0CH/w73z7TXn/7QnuzhNO03O8SfAAAcIPAB3/L66fbSzbM&#10;tr/zxErjcr9L8AEAwA0Y0vdYgg8AAG5A8D2W4AMAgBsQfI8l+AAA4AYE32MJPgAAuAHB91iCDwAA&#10;bkDwPZbgAwCAGxB8jyX4AADgBoEP/ubtp9qDRtXZ59692Ljc7xJ8AABwg8AH/443z7DX3LDAvv6Z&#10;U4zL/S7BBwAANwh88HWmvaM37mNf9fMTjMv9LsEHAAA34Bi+xxJ8AABwA4LvsQQfAADcgOB7LMEH&#10;AAA3IPgeS/ABAMANCL7HEnwAAHADgu+xBB8AANyA4HsswQcAADcg+B5L8AEAwA0CH/w73orPtLfK&#10;uNzvEnwAAHCDwAf/9tfX2cdeOMe++hcnGpf7XYIPAABukBZD+v1H1NjnbmNIHwAAoDU4hu+xBB8A&#10;ANyA4HsswQcAADcg+B5L8AEAwA0IvscSfAAAcAOC77EEHwAA3IDgeyzBBwAANyD4HkvwAQDADQIf&#10;/NvfXGefePlB9rW/Otm43O8SfAAAcIO0CP5JBB8AAGCXMKTvsQQfAADcgOB7LMEHAAA3IPgeS/AB&#10;AMANCL7HEnwAAHADgu+xBB8AANyA4HsswQcAADcg+B5L8AEAwA3SIvj9G2rtc7ctNi73uwQfAADc&#10;IPDB3/L66fayb+xrX/XzE4zL/S7BBwAANwh88O94c529+rr59vVPrzIu97sEHwAA3CAthvQHjGRI&#10;HwAAYFdw0p7HEnwAAHADgu+xBB8AANyA4HsswQcAADcg+B5L8AEAwA0IvscSfAAAcAOC77Etgv8D&#10;sVIEAADoVAi+x7YI/gfifiIAAECnEvjgb3ntdHvx+tn2dx5faVzudxODn21ZO6ysrLfl75PEsAgA&#10;ANApBD74d751hn3mrYfbNz53qnG5300MfnUs9nRdQd5j8vfXRd3TJ/oAANAppMWQfrrMtFeXn/ez&#10;S8cMP1qjL3v6r8pjU/WHBAAA0FE4hu+xLYP/xF5TDvnhtHGH9i0qeDBkWW/I4zPEiAgAANBuCL7H&#10;moL/6ZEH7Pnw7Anz+hYW/Egef0XcV8wWAQAA2gXB99jWgq9umzr2cH3MysrSPf0x+gMDAABoDwTf&#10;Y3cVfGdPf+aEef2LCu6X6L8pz5ktMrwPAABthuB77O6CH49+z4K8n8hzXhL3EQEAANoEwffYZIKv&#10;3jmlcWHz8L5ep98gyl8BAACSg+B7bLLBVx+ePTk+vP+WPH9vkeF9AABIisAHX2faW7R+z7SYaW93&#10;wVcf3Wvi17rn5T0u0dfh/Zn6QwQAANgdgQ/+nW+f4Uy6c9MLpxmX+922Bl/dMrFxYc+CvEcl+q/J&#10;540VuWQPAAB2CUP6Htue4Kt6Il/fwvyH5PN0Rj4d3mcaXgAAaBWC77HtDb6qM/J1z8uND+/rDXcA&#10;AACMEHyP7Ujw1a1TGo/oXZD3iERfZ+SbLLKnDwAAX4Hge2xHg6/qNLwaffkauqe/lxgSAQAAvoTg&#10;e2xnBF+9Q/b0a/Nyn5A9fT2mP1p/uAAAAHEIvsd2VvBVPabfpyD/x83Rny4yvA8AAA4E32M7M/iq&#10;nr1fV5D7mHy97aLOvQ8AAEDwvbazg69untSwqCYv90nZ09e77A3VHzQAAGQ2gQ/+ra+stQ88bpJ9&#10;6SMrjMv9biqCrzbdTz//R83R31NkeB8AIIMJfPCbZtpbZN+0PXNm2ktWjX7znr4O70/THzgAAGQm&#10;gQ/+Zgn9HpP72N/43lLjcr+byuCrt0xoWCRfNz45z0iRS/YAADIQjuF7bKqDr+qefp9CZ3Kel+Xf&#10;mSUyvA8AkGEQfI91I/jqPTPGHlab/+Xw/nj94QMAQOZA8D3WreCrt04eeWTPgtzHmqPPXfYAADII&#10;gu+xbgZf/dGe4+f3LMjT6L8g/6YO73NMHwAgAyD4Hut28FXd028+e/9F+Xf1RD4AAEhzCL7HehH8&#10;HQvnzt46ZcwRsqf/aPPwvt5alxP5AADSGILvsV4EP64O79fm5/5cov+c/PszdYUAAID0JPDB15n2&#10;9l823t708LHG5X7Xy+Cr108csaQmL/cpib7ecGewrhQAAJB+BD74W+X7/taPlzvhNy33u14HX9W7&#10;7PUqzPuJfA86OY/OyMfwPgBAmhH44G9+/jR7yNie9nn3LDEu97t+CL6qw/vVebFfyffxrDhZBACA&#10;NIJj+B7rl+CrV40bsbQmN6rD+3oiX70ofwUAgHSA4Husn4Kv/miGc53+T6X0esnedJHJeQAA0gCC&#10;77F+C76ql+w1n8inw/vjdEUBAIBgQ/A91o/B1+v0rx/nnL2vl+w9I99bo8iMfAAAAYbge6wfgx/3&#10;wenjFtTl5T4h0dfr9HV4n+gDAAQUgu+xfg6+etP4hsXVebFfSvSfl+9xhK40AAAQPAi+x/o9+Dq8&#10;v3lCw6Lapj19Hd7nLnsAAAEk8MHXCXfmLh9vX/oIM+2lUh3ebz6RT6M/VVceAAAIDoEPvn7fFz94&#10;jIR/jXG53w1K8NWrx+5xVHVe9FcSfb1kb6CuQAAAEAwCH/zN20+1B4/pYZ93z2Ljcr8bpODH77JX&#10;l5/7M/l+9US+iSLD+wAAAYBj+B4bpODHvW/6uAVVsZgO7T8tavQBAMDnEHyPDWLw1ctG7fH1qlj0&#10;Gatpch6G9wEAUoheEz1LXCsW6APtgOB7bFCDr943a9yC7vm5j0v0X5Dvf4rI8D4AQArQjesq8Rdi&#10;uT7QDgi+xwY5+OqWKaMXds2L/Vqir8P7o3WlAgCAzoXgiwTfW/VEvivG1n+9OhbV6P9S/h/DRGbk&#10;AwDoRAi+SPD9oZ7IV5OX+4vmY/o6vE/0AQA6CYIvEnz/qDfcad7T1zP4h+sKBgAAHYfgize/uNqe&#10;dOAw+8L7jjYu97vpFHwd3r9q3IilzTPyPSX/J+6yBwDQCRB8cat835t+vNy+7ZW1xuV+N52CH/eH&#10;M8cd2jXmnMj3K/l/TdIVDQAA2g/BF2964TR77N6D7PN/+HXjcr+bjsFXLxvrXKf/tERfZ+QboCsb&#10;AAC0D4IvcgzfnybcZe9J+b/p2fvcZQ8AoJ0QfJHg+9sfTht3aGUsqmfua/THiQAA0EYIvkjw/e+m&#10;xuHLqmLR56ym6DO8DwDQRgi+SPCD4bapow7X6/Tl/6kz8k0QOXsfACBJCL5I8IPjLZMaFsmefnx4&#10;f6QIAABJQPBFgh8c9US+TY31yyqjUT1z/wlxkGiJAACwCwi+SPCDp57I1zwj36/l/63D+0QfAGAX&#10;EHzxlpfW2LMOG2lf8uAxxuV+NxODr149dthRzffT18l5hurKCAAAZgi+uPWd9fZ3Hl9pb3n9dONy&#10;v5upwdfh/UvH1B+t0Zf/+89EnXufE/kAAAwQfHHz9tPsoRN62RvvWWJc7nczNfhxm6/T10v2dO59&#10;rtMHADBA8EWO4QffTWPq9Tr9Z5uH9/vpigkAAP+F4IsEP/jG77KnJ/LJ6/C4qJfsMbwPANAMwRcJ&#10;fvq4berYw8tj0RfktdD590eLAAAgEHyR4KeXFzUMObYylrPdysr6ubwmDO8DAAgEXyT46aUO7+uM&#10;fF2bhvd1T3+MyPA+AGQ0BF8k+OnpDZMaFlfGos/L66LR30MEAMhYCL5I8NNT3dM/v2HIsWXRnBfl&#10;tfmpyPA+AGQsBF+8+aXV9pSDhtkX3n+0cbnfJfi7Nn4/favphjtjRfkrAEBmQfBF/b4vun+ZfcvL&#10;a4zL/S7B372Xj6k/Wof3pfQ6vK833AEAyCgIvnjTi6vtcfsOti+49+vG5X6X4O9eHd6/cNTQ5eXR&#10;nO3yOj0iDhbZ0weAjIHgixzDzxy/P23sYeXR6AvNe/p69j4AQEZA8EWCn1leOHLo8ubhfV3v++pK&#10;DACQ7hB8keBnlk132Ruux/Sfk9fsJyJ32QOAtIfgiwQ/M906ZcwRZdGcl+V1i8+9DwCQthB8keBn&#10;ruc1DD5Ooq/T8D4mrx/D+wCQthB8keBnrjq8f824EUsqo9Fn5fXTyXkaRIb3ASDtIPgiwcdrx41Y&#10;Knv6epc9Hd4fJgIABJpx4j5i/Prj1oLfRzxYLHE+2jWBD/7m7afZ9RN72xu/u8S43O8S/I6re/rn&#10;NQzU4f2X5HV8WNTfAQCAwKJnI+sGTc9MXixOEi8W9QYjM8V9xU3in8W1or4h2B2BD/62d9fbV/3i&#10;RPv2N9YZl/tdgt95bpnYuLA8GtXJeXRPv1Fkch4ACCRR8U7RiYP4L/HvCX9+Ierj74sTxWQIfPBv&#10;eWmNPX3eCPviB5YZl/tdgt+5bmqsX1beNLz/hDhABAAIJIeI8eC3pk49mismA8fwPZbgd67O8P5w&#10;5+x9vWTvQbG/yJ4+AAQO3cv/g9gy8okuFJOF4HsswU+N26aOPVyjL6WPD+8DAAQK3VO5QmwZ+bh/&#10;E7uJyULwPZbgp86NDUNWlMdyXmyOfm9d4QEAgsSe4kdiy9irt4o5YrIQfI8l+KnzoyPm7KVz7zef&#10;va/D+9xlDwACRY34kNgy9v8QDxTbskEj+B5L8FPvnVMaF5ZGI6/Ka6wz8u0hAgAEgrB4lvhvMTH4&#10;vxTbelYywfdYgu+OG0YMPl739OXdsJ7UyvA+AAQGvRe4Xn4Xj/2n4iViRGwLBN9jCb47fuzcZa/+&#10;aIm+XrL3I1Fn5GN4HwB8j4b9ATEe/L+IM8S2Evjg3/TianvCnCH2Bfd+3bjc7xJ8d71y9LCjujRd&#10;sqdz7w8RAQB8z1FiPPhPi/liWwl88Le+s96+/LHj7C2vnW5c7ncJvrvqdfpnDRuwsjTiHNPXN80M&#10;7wOA76kSdc9eY3GyPtAOgr+H/8Jp9ujZA+3zf3CUcbnfJfjuq9G/ftyIJbKnr2fv6zF9PZGP4X0A&#10;8C06m55OtbtD1MuN2gPH8D2W4Htn8yV7OryvZ+/3EwEAfIne9/sw8S4xmTvjmSD4HkvwvVOv09fh&#10;/eJI+A15/e8Ve4kAAG1G72iXateIZ4tLEh5rizoDmW1Zlj19/gh7xoKGwDnpwHq7qCzPbpjez7jc&#10;7046cJhdUp5P8D1Up+EtiYZfs7hOHwDayXU+9x7xPdGJDXovwffO8xqabrgj0X9Ufhbs6QNAmyj0&#10;ueXiDaLO0Pcf8YuQZX2SbVn/8rE7ZIP8uXyvektg/b7Vf4qfif+X8Fhb/Vj83Ov/f+/Cgoef3Hvq&#10;waYgYWrV4X2Nfmk08pqsCz8UucseAKQVeaKG/+SwZf2xoUvJHfdMG3vYL/eZdpAf1dueFobDv5Xv&#10;90hRz1tQ9WSrZ8X9Eh5rqzqR0esH9eh2genfdcu3Dpo1R88gNwUJ3fHWySOPLI1E3mje068XAQDS&#10;Cp3IZ30kFPrd5Kqy6z4+1J/R0UupisLhd+R7Pdj5rpuoFH8tTnU+ah+DxFcW9ul+tunfxcxy/bAB&#10;J5Tl5Lwi0dcb7jC8DwC+ILvZzqBAPE2i/970qvIr3zt4z/1MG0MvbSX4OkKhU6WOdz5qHwQfv1SH&#10;9y8eOXR5F4m+rBf3Na8fDO8DgOtERZ0HfL54kniC+DVxqNjWufRbojfmOTkSsn4/vrL0Rr9Fv5Xg&#10;6+2A9czqYuej9kHw8StePkrn3neO6evkPAN1RQEAcAuN20Zxu6gnrsXP8NaTzp4T14kdjb4e11+v&#10;0Z9ZXX6ln4b3Wwm+HoO/TNQ3Qe2F4ONX1PMpzqwfcGJpxIk+1+kDgGto2DaLeka9npGut8PdJOob&#10;gCeaH9Nb5p4mdkb0V0n035tSVX7N6wfO3N+0QXRbjuGj22r0dU8/Ye59HUljeB8AUoYOtR8t/q/4&#10;/8SLRT12HaeLeJWowX9XbBQ7iv6bayKh0PsTK8pu/Muh++5j2iC6KcFHr/xmw5AVZVEn+j8R++hK&#10;AwCQCirE74s6fP8zsavYEo28bpD0uvJl+kAnoNfrnxW2rA/2qq36tt5T3LQxdEuCj16pJ/Ktq+9/&#10;Ukkk/JasK98Ve+qKAwDQ2egw4p/EL0SdRteEnq2v16SXibp33lnoSYInyJ7+7ydWlt3w6gEz5po2&#10;iG5I8NFLdXj/pvENi0vC4TdlffmxqL+XAACdil5ypjPMqZP1AZfRNxDrc0Kh9ydL9L2aHIbgox/U&#10;6/RLm4b3Nfo9dAUCAOgsdBY5Hc7X4PfVBzygSHSG9/etrdr0P4ftt7dpY5hKCT76QR3e1+gXh8Nv&#10;y3qj96Tg7H0A6DT2FuPBH64PeITu6a/UaXh1T9/ts/cJPvrJWyY0LCqOhN+2srIelvVnsLMmAQB0&#10;kLHiJ6Iew99HH2gFHfrfVxwgduZx/ET0kr+z9ez9adXl1+jejmljmApbCb6e0PhTcZLzUfsg+Ngu&#10;19T3P7k0En5doq8z8nEiHwB0GL1z1xuiBl+vuw+JLdEh97vFP4vninqyXarQf+tMjf7sbpWXuzUj&#10;XyvB1zcgunelVxS0F4KP7VLf8J4zYuDxsqevv5969r6eOMt1+gDQbjRmep29DunrrF96d7fE6Ovf&#10;9Tj/++LfxcPFVKMjCKfqjHyTq8qudyP6rQRfp9T9tshMe+iZlzXWL5M9/fjZ+/oGHQCg3ejZ+Tqp&#10;js6095iogS8VNXhzRT2OrSMAeocv03X6qUBn5NPh/d/N6lZ5Raqv0+cYPvrVj2VPf/XQ/qtK/run&#10;z9n7ANBudI/6APGPokZfZ937g/j75r/vEF8S9fi9m+hd9nRGvvdmVlde+c5Bs+aYNoidIcFHP6vD&#10;+98aOfSY4qY9/R+I3HAHANqNHhucIH5H/IWoexMaeT1LeIOoexVeHD/UNyPrdE9/UlXZdam6ZI/g&#10;YxA8b/jA40oikddlndLbNnMiHwB0iFxRTw7S6XT11rC1Yo7oJXqewbkS/Q/2ra3elIrhfYKPQVD3&#10;9NcM7n+yXrIn69VdYp2uZAAA6URMPCVH9vSnVZdf/XYnX6dP8DEo6myUV44ddlRhOPs3sm7pJXu6&#10;jgEApBU6vO9cpz+la9m1nTkNL8HHoHm6cz/9sA7v6611u+vKBgCQTuiVAxsl+n+c1a3y8vtmjVvw&#10;wJ7j53fUtfX9T5I9pvfkay8Vq5odIj4vHpTwWFvVSXve2L979SWmfxexvX5v5rhDj+jV/Zz8cLZe&#10;MqvzZIxoXucQMfXqSeWunNem18brsTs9xp6J6vkFevxSpwTWywU7Q/1acVs+nvhxezR9XcTOML5u&#10;sX4huut6MVWzzu6Enli3StQzdTPNn4vPiS+KiRs7REREV7Ss7HPkT52NNeXoHr5OgKOzbqVKveZe&#10;NS3zUh1m15v86IRAzgsfCuU9GYlVXNPZhqNlt1ih8O9CkaIfmJYjInbEcKzsplB23hP6p2k5+tec&#10;3G5zpD/ZYlqgxyi8uvY+GXSOeyf4kdy683uNuXJYZ1vW56ipVijn5cIujUtNyxERO2JhxbiFVijy&#10;RlHVtHmm5ehfe4+7Sk/qTot7W+h/Qvegvynm6wM+hOAjYmDtMeqiPSL5tefLNuzzSKzyKtNz0L+m&#10;U/D1mvebxb+Jfp23m+AjYmCtqV89NpSd+5Ruwywr+mrt8HWjTc9Df5pOwa8W/yRqUBfqAz6E4CNi&#10;YC3uOv2QLMv6RLdhlhX6qKCkfoXpeehP0yn4XxOdmIo6k5cf/1MEHxEDayRWcXV8GyZ+picJ1zWc&#10;O9L0XPSf6RJ8vcxAIx9fET8QG0S/QfARMZB27bd0sp6sF9+GqVYo+nJJ933mmp6P/jNdgj9S1Jm7&#10;4iviv8UzRL0U0E8QfEQMpLHigassK6S3Hv8y+FmWtSNW0HdNz9GXDzd9DvrLdAi+fvOniP8S/7si&#10;ZmXdL+pxfT9B8BExcNYOWT8qO1pyu2y7Po9vw+KGIkX3MqwfDNMh+DXiQ+JOK6H4V3Ev0U+kPPh1&#10;DRsbiionHFbdf8VE03JExLZaXD3rQCsUfiu+/UrUsqyPK3stmGX6PPSX6RD8aaLG/Ssronih6Mq8&#10;wUmS8uB3G3rquEis6+Vl3fabY1qOiNhWY0V91kkn/hPffrU0mt/jPNPnob8MevD1G98o6k0BTCui&#10;viMtFP0CQ/qIGCj1+LwVLng0vu0yaYVyn+o+dEOj6fPRPwY9+Hni70TjStiszr7nFwg+IgbKLt0P&#10;3lMa8Wl822XSskJ/KShtWGb6fPSPQQ/+DNG4Aia4RfTL2foEHxEDZSS3Rg+N6hn5n1lW9p+sUPht&#10;PTtfL9GTjz+QfuhQ/6d6c5a6+o0Npq+B/jDIwdeI3yhqQD8Td4h6OZ7+Xc/Y19mgdKhfrxvV0PoB&#10;go+IgVHPCQqF836q5pbVryipm7NfbsmQE61Q9ge5pSOWl9Ttv29el1GLQuGCRyx5Tpee8/c0fR30&#10;h0EOfr34kqjzOl8mHideI74mLhPXiXeLen3+SaIf9vIJPiIGxrLeR0wvKptwWOJ19oUVY4+U4P8+&#10;8W558auDyvosmhp/DP1nkIM/RTxB1PvN6/19NegrxafFClEpFnXK3cVigT7gMQQfEQOtKfgYDIMc&#10;/KioU+rGMQVf0cf1Tnrs4SMidlCCH1yDftJeIq0F30+4FPzodgn+EtNyRMSOSPCDK8F3l5QHv/uI&#10;DY2FFY1LuvZbNtm0HBGxIxL84Erw3SXlwe820Jlp74qS7vvub1qOiNgRCX5wJfjuwjF8RAy0BD+4&#10;Enx3IfiIGGgJfnAl+O5C8BEx0BL84Erw3YXgI2KgJfjBleC7C8FHxEBL8IMrwXcXgo+IgZbgB1eC&#10;7y4EHxEDLcEPrgTfXVIe/PK+R0+xQtFnCruMWmxajojYEQl+cCX47pLy4NcOWT8qt6T+uLI+S6eZ&#10;liMidkSCH1wJvrukPPg1A1ePjeTWXKz3rTYtR0TsiAQ/uBJ8d3HrGP6Lhdw8BxFTIMEPrgTfXThp&#10;DxEDLcEPrgTfXQg+IgZagh9cCb67EHxEDLQEP7gSfHch+IgYaAl+cCX47kLwETHQEvzgSvDdheAj&#10;YqAl+MGV4LsLwUfEQEvwgyvBd5eUB792j/WjcgsHnlzZ+/AZpuWIiB2R4AdXgu8uKQ9+zbC1Y2IF&#10;PTdU1M6bbVqOiNgRCX5wJfjuwpA+IgZagh9cCb67EHxEDLQEP7gSfHch+IgYaAl+cCX47kLwETHQ&#10;EvzgSvDdheAjYqAl+ME13YI/SzxbLNQHfAjBR8RAS/CDazoFX8kRC0S//ocIPiIG2s4MflmfRVPL&#10;+hw5zbQMO990C77fcSn40Rck+EtMyxERO2JHg99j1KV7lPacNzuSW32JFYq8k1sy7FjT87DzJfju&#10;kvLg1w5fNzpW1H9tZa8Fs0zLERE7YkeDX9F/xcRwTsk22Q5+YlnZfyb47knw3SX1wR8swS/ov6YL&#10;wUfEFNjR4Jf1PnxGKDv3Kd0OEnx3JfjuwjF8RAy0BD+4Enx3IfiIGGgJfnAl+O5C8BEx0LY3+DX1&#10;q8cWVU48NFY8cFUoO/KqbgctK/T3aKzbpbq9KqwYfWT1oOWTTJ+LnSPBd5dGsSn4spL3HH35cNMP&#10;pSMSfERMpe0NflHV1PlWKPyb+DawpRL//8ktqV9h+lzsHAm+O8TE+eJDYtPKHYq8FY1Vbyrvt2yy&#10;6QfTXgk+IqZSgh9cCX7qycvOyrquNivrHydkZX1xn6zYD4sXioOyrE+i2bFnSmr239f0w2mPBB8R&#10;U2l7g1/XcGFDV9nBKe46/ZBQdvQZ2TbqMfy/xgr6rinrs3RalWy7uo/Y0Gj6XOwcCX5qkdZnHds3&#10;K+s/D0rs/yMruLyVdfxCfEmcKUbCRffVDFs7xvQDaqsEHxFTKSftBVeCn1r6iE9dKrH/TFbueOwT&#10;o/+Y2MXK/lteecMy0w+orRJ8REylBD+4+iX4/cRx7XSYGBWHJjzWVgeJOg9/Q8JjbVV25J1j9aMS&#10;HjtRvrE//7U58CY1+mOyrE/COSV3lPY4eO/4mayFFeMWtsfybnP2i+TWXBQrHnCKaXky6rBbVZ8j&#10;pxVVjj/ctHx3FlVOOKx6yPETuvScv2dh5fgjTM/Znbox0deitMfcfUzLk1GHDnXmweLqvQ8wLU/G&#10;4upZB9busX5UcdcZB5uWJ2NJ9T5zne+j6/SvmZYnY0nd/vt2G3rqOD0OalqejJW9DptZ3X/FxPau&#10;X7o+6HrRte/RU9q/bkw8tLrf8kmVstE3LU9GfQ26DVk1vrTHIXuZliejs34NWzumpNu++5uWJ6P+&#10;PJ11w+v1S37nne2G/J9My03q74YpCMmYrsHv0XjJCF0fnN8P3W7twm5DTxyn/w/Tspbq19R1TV9z&#10;0/JEi6qmLNDfc123nd8xw3MS1e2Crj9FlVN2+z3rz6tqwKKe8rrrjujYJKwT88XRCY+1pj5HO6xf&#10;W/++S74j/qGd6olw+o19L+GxtnqbWCX+OuGxtnqZqC/mSwmP/b1a9u7/lRB4k4eIVpb1f5Gcimt0&#10;I6In9GXJL0J7jObWXBKOlt8sf/+g5bJkzS0ZdGKsoPeZWVb4fdPy3Rt+p7CicYnOlS0ft+v7sELR&#10;7UVVExeEc8puMi1PRis790n9ZQuFCx4wLU/GUDjvYf2lsrLznjAtT8ZQpODekurZc61Q7GnT8mQM&#10;55TeqhsivU+CaXkyRnNrLygoHX6MrF9vmJbv3vDvYgV9To8VDjil/etG5K3ckvrjovk9zjUv373y&#10;GrysG7BIrOJq0/JklK/xfHH1ngeEIkX3mJYno3wN5/wbWb8eNC1PRlm/Hmlev35mWp6MsrNwe3HX&#10;KbLdiD5nWm5SfjeeMkUvGdM1+NX9j58QCsV+La/PH3ens/7l1m40LWtpKFz0Q31DJ7//vzQt38lQ&#10;5E39PY/Eqq6Sj//wleUtzM7pcqvuFMnnaTOMz4mr60c0v2aqvO6XiO8l4Rmi7lC/mfBYa74tdhe/&#10;1fz3XaKh1L3r9jhQ1L3z/gmPtVXdO4+IOkpgWp6M+n/Qdzj6AsUfWy5f9MM/JcS9pbqH3+js4Xe5&#10;VafDbdoTnHGw7sW0x+Kusw/SIf1YQc8NpuXJqHuBuhenbz5My3envpPVd6n6i60bBdNzdqfu+ei7&#10;4oqe82ablidjSXfZs5Z3v7pBNS1PxpK6OfvpiUTOO3/D8mSMvwvXPUHT8mTUm404ewnyupiWJ2NV&#10;7yOmdxuycnx71y9dH3T0R/fQ279uzDhYN6x6gpZpeTIWd515kO7R6v0iTMuTMb5nrRtL0/Jk1DcM&#10;zroh64hpeTKWdN9vjvM1urd//dK9waaRrOTXDf3dMEUvGd0Ovt5sp65hY0PrXtige+cdvcxZv47z&#10;+khwW75eLdX1zxkFNSxrqfP73zzSaFqeqG479WtrC5LZdurPXtcf/TzT8kR1/eg6aGkPed2T7W2N&#10;mCfukfBYa44QtcP69fXvGUkv8fGNLU7YS4z9/WKplf2XwvLOOebOMXxETKVuBz9W1PtMywq/Lr5l&#10;8E0drQmF834azavepHveGlfT10FO2ks1IfHI7llZ/75Tor+jOfTq5+IvxPFiTk7Jts66HIXgI2Iq&#10;dTv4kbwaHSb+VJ+/G7/IssJ/iMS6Xt5z9Lc6fVKzdJDgp56YvLoXyqv89wVZWZ9fLyvmreJJYs8s&#10;a0dOOO+xip7z9zT9cNojwUfEVOpV8C0r9FE4p2RrJNZt03/telk4VnFtKFJ0f5Zl/UOe94X07GM9&#10;zyQVM5kGXYLvDnp+wAx5lbfKn867USsUfSVW0Ht9zcDVY00/mPZK8BExlXoX/OzfF3YZtdj0HDW3&#10;ZPBxVij8vn7dUHbs13oekul5mSzBbzt6YkK46a9tRk8KdIIfye1+oekH0lE7I/h19RsbTI8jInY0&#10;+HryaCg770ndDkrE/6JXbZieFzfZ4OtJmOFoye3y3C8sK/zborIJh5mel8kS/LZTLV4uniwOEUvE&#10;ZF9A493y9OzQ0qqJC2KFA1cVdBl5lJ5xmvhDSlTPUHaeV7LHsXr2asvl7Qm+/nv6blhPeAnnVNwY&#10;za/baHoeImJHg6/bmlA47ye6HbSs0P+LFfRfY3pe3GSDr0P40bxul8rm+D8S/PcLy0YvND0vkyX4&#10;7WO5+B/xr+I94pGi7r3r0P2uaCX4GxsieV2bVtRQ+Ld6+UTiDymuBj4+FBYKF/xIP6/lc9oSfL3M&#10;S395I/k1F+kQmGVZO7Ks0N/1EjDT8xEROxp853r3SNEPm7aF1mfhcMGDOj+ETjSjl322fH6ywdfJ&#10;vsLNX9cKxZ7r0uuwmabnZbIEv32Uir8VnXiLH4vbxevEmaJeu2ii1fvhF1aMWSyx/31WVujjSH6P&#10;cxKXxdXrOCXIf5Of1yd6wwnTSSka8Whuj/PKaw7Yu+WyuHqHvlhRn9PlTcOPm455Wfrmxfm+dEjM&#10;NHKAiKh2NPg6oqkn2sn25oum7Y7ukWd/aFmR3+SWDD2h5fOTCX7t4HWjI7GKa/SOe/Lcz3WUkpP2&#10;virBbz93i/Hgx/1c/D/xDfFssVFMfIFbDb5eOyoBfliWfSF/PtTyna6uvJFY5RXOL0co+oJOp5m4&#10;PK4ex5JfmpVVvRdPjz+mv2A6kUNeacOycE7JnfE3Dfpvxb+fZj/XWfYSvx4iYqIdDb6qEzeFQrFn&#10;ZTu00+V2UYl7y0Oa8eDLc3eEQtFXQ9l5v/zSUPQ5HRWVbdpHzteyQv8Ix8quN41+YvoGX0+qqxV7&#10;p9CrxcRYtlRjqkP+OsR0gqhz6+sMRM7ylsFXda9dluk72Q91ZqTEZRpwWcF1OP/TcE7ZzXX1545M&#10;XB43cUi/24CV4zX+kVjX7+gvRpZl/Sv+75sNfZRXPODU8h5z93HLih4H7qUzS5n+L4joPzsj+KqO&#10;WIZjVdeGwkX36k5OKFJyt26vejSe30rwTdusnZX4vxvNr/2mzvSZ+DWwyXQNvs6L/wPx+RSqc+Ub&#10;VzqDO8TfiM3HrczB12NbzUNSX0Tz676RuEz2zr+eZWX/WZcXlNSvSFyWaDz4ObHKK61Q3hPy5kHf&#10;dHwW/3d3bdM5BFYo8rp7RrfLL/nxpv8LIvrPzgq+qnvzumNS3m/5JB2WNw3D/3dI3/pnKFL4kO7w&#10;JHhLWN4oWOG8x5q3nbY+Lzva5TadArrl18p00zX4egx9P/HQFPrlNfW7UIfN9bpQHarXvXe9cYGz&#10;zBR8VefU1+WWFXk1PrTVfcTGRlmxb3IeD8WebW3vXo0HX8/2L+wyapG8e75fwvqq/DL8M/5vt6oV&#10;+t9IrPI7OtLgmoUDTint0fr5BojoLzsz+MmY9El7EnjZfm6RnskOlvUfnXGvrqH1bWUmyjH89nOD&#10;aA5nVpYOnf9U1LsNTRdzRaXVY/hxC2RPvjnOn+glePqYHs+XaOsIgR3NrzV+XtyWZ+nrO+aKHofs&#10;FSvofVYoUvT9phMDv/L9NmvtyC0dfkzLr4mIGNevwVcrey+aEQpFX9TtmRWKPlvW+4gvz2VCgt9e&#10;dI78X4jxWOrx+n+LH4p6q989RT2HoOVlersNvt6zvPnSu89lb/tKDXZe6fBl8vFnssJ/VNrjoH1M&#10;nxe3tcvy9Ovo0JneJSuSX3tBKBR7Xn7ueoLhTsP9nN2KiLvSz8FXw5EiPZyr1/h/qHeqMz0nUyX4&#10;7UP32jXwOmSv9/69Q1wodhF3xW6Dr5fERfJrLpafyb9D2dHnnJP1wkX36efIivw9Pc5l+ry4rQW/&#10;pXpzCf2FDcfKbpR3xM/KL8f/6r9hhSJvcBIdIramn4Ovh0FD2Xk/c7ZlVvYfCf7OEvy2UyxuFu8X&#10;dba9CWJMTIbdBl8tqpxyqBUK/05W2A9jBc6tIX9rWdbHeUXma+8TTTb4cfUNht5XPFY84JTsnJK7&#10;9KQ9/bvpuYiIfg6+fk86y55uY0PZsV9V9Vk6zfS8TJXgt50isb9YJrZ1Tv2kgq/XzeukOPK8z6xQ&#10;9NUsib1z7X2d+dr7RJuD/1KywY+rbyR00p4uPefvWVwz/Wum5yAiehj8D/JL6o+r7r9i4k72Wz6p&#10;SrZ7BaUNR2vkdbspTdsRza25SLelpq+ZqRJ8d0kq+KreUCL+XFGvvd/cY9RFu50Br9vAU8dF87pt&#10;SubNASJiW/Uq+LLj82+9lDcUij2zs9EXZK/+HXmOTnym28vP9Dh+WcLkY9gkwXeXpIPfbcjK8XoM&#10;ynm+FfpHYZexi0zPQ0R0U8+C37zt3IWfyxuCtyOxrt/Ww5Smr5XpEnx3STr4TSfv9TgnHC54IBwt&#10;u7nldJOIiF7odvCLKiceGsmt/paE/NKvWr0pklt7fqyo1xlFlZMP69p3yRSm1W1dgu8uSQcfEdGP&#10;uh187DwJvrsQfEQMtAQ/uBJ8dyH4iBhoCX5wJfjuQvARMdAS/OBK8N2F4CNioCX4wZXguwvBR8RA&#10;S/CDK8F3F4KPiIGW4AdXgu8uBB8RAy3BD64E310IPiIGWoIfXAm+uxB8RAy0BD+4Enx3IfiIGGgJ&#10;fnAl+O5C8BEx0BL84Erw3YXgI2KgJfjBleC7C8FHxEBL8IMrwXcXgo+IgZbgB1eC7y4EHxEDLcEP&#10;rgTfXQg+IgZagh9cCb67EHxEDLQEP7gSfHch+IgYaAl+cCX47kLwETHQEvzgSvDdheAjYqAl+MGV&#10;4LsLwUfEQEvwgyvBdxeCj4iBluAHV4LvLgQfEQNjWZ8jp+WWDlteV3/uyPhjpuB3H7qhsaB0+DFd&#10;eh02M/4Y+k+C7y4EHxEDY/cRGxpD4YKHQqHYc7GiPqcXV+91YKx44CoJ/h9zS+qPK67e+4DcLkNX&#10;yvJfW9l5Py/tOW+26eugPyT47kLwETFQaujj2y3Lsv5lWdkfZlnWJ/LnB/Lxx/L4F+Kn4VjFdYkj&#10;Aeg/Cb67EHxEDJTV/Y6fJGH/Z3zbZdKyQn8pKB2x3PT56B8JvrsQfEQMlD1HXz48FCn6bnzbZdIK&#10;xX5VO2T9KNPno38k+O5C8BExcOaWDDpBOvGv+ParpZHc2m+aPg/9JcF3F4KPiIGzpG7OfqHs6Avx&#10;7VeilmX9XwUn6wVCgu8uBB8RA2ddw8aGcKziWmnFp/FtWNxQpOB+PZvf9HnoLwm+uxB8RAykBaUN&#10;yywr+6/xbZijZe2IFfRdq8f5TZ+D/pLguwvBR8RAWjPslDFWdvT5+DZMtULRV/VafNPz0X8SfHch&#10;+IgYWKP5dd+Mb8PEz8I5XbbUNXDtfVAk+O5C8BExsJb3mLuPZYWca/Llz4/yS4auND0P/SnBdxeC&#10;j4iBtXb4utGhcMGPdRtmWZHXawatHWN6HvpTgu8uBB8RA6uenJdT0Pss2YZ9FolVXGN6DvpXgu8u&#10;BB8RA63eJc8KRV8sqpo637Qc/SvBd5cvgx/Kjj4fzinZhogYKCNF3w2Fok/Lnz8wLkffGomVz5P+&#10;ZGuMIPV8GXxEREQ3tazss+XPiAguQPAREdEr14thMYVkZf1/dx4U8YjIYscAAAAASUVORK5CYIJQ&#10;SwECLQAUAAYACAAAACEAsYJntgoBAAATAgAAEwAAAAAAAAAAAAAAAAAAAAAAW0NvbnRlbnRfVHlw&#10;ZXNdLnhtbFBLAQItABQABgAIAAAAIQA4/SH/1gAAAJQBAAALAAAAAAAAAAAAAAAAADsBAABfcmVs&#10;cy8ucmVsc1BLAQItABQABgAIAAAAIQDsRO903wMAAA4JAAAOAAAAAAAAAAAAAAAAADoCAABkcnMv&#10;ZTJvRG9jLnhtbFBLAQItABQABgAIAAAAIQCqJg6+vAAAACEBAAAZAAAAAAAAAAAAAAAAAEUGAABk&#10;cnMvX3JlbHMvZTJvRG9jLnhtbC5yZWxzUEsBAi0AFAAGAAgAAAAhALuuN9LiAAAACgEAAA8AAAAA&#10;AAAAAAAAAAAAOAcAAGRycy9kb3ducmV2LnhtbFBLAQItAAoAAAAAAAAAIQDWSU79bTcAAG03AAAU&#10;AAAAAAAAAAAAAAAAAEcIAABkcnMvbWVkaWEvaW1hZ2UxLnBuZ1BLBQYAAAAABgAGAHwBAADmPwAA&#10;AAA=&#10;">
                <v:shape id="Bild 155" o:spid="_x0000_s1034" type="#_x0000_t75" alt="CornerWeld_v2" style="position:absolute;width:21151;height:17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G0brAAAAA3AAAAA8AAABkcnMvZG93bnJldi54bWxET9uKwjAQfRf8hzCCL0XTdWWVahQRxX3V&#10;9QOGZnrRZFKarFa/3iws+DaHc53lurNG3Kj1tWMFH+MUBHHudM2lgvPPfjQH4QOyRuOYFDzIw3rV&#10;7y0x0+7OR7qdQiliCPsMFVQhNJmUPq/Ioh+7hjhyhWsthgjbUuoW7zHcGjlJ0y9psebYUGFD24ry&#10;6+nXKihccXnyeRp2n3hIEmN29phclRoOus0CRKAuvMX/7m8d58+m8PdMvECuX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8bRusAAAADcAAAADwAAAAAAAAAAAAAAAACfAgAA&#10;ZHJzL2Rvd25yZXYueG1sUEsFBgAAAAAEAAQA9wAAAIwDAAAAAA==&#10;">
                  <v:imagedata r:id="rId146" o:title="CornerWeld_v2"/>
                  <v:path arrowok="t"/>
                </v:shape>
                <v:shape id="Text Box 317" o:spid="_x0000_s1035" type="#_x0000_t202" style="position:absolute;top:18288;width:21151;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JPsYA&#10;AADcAAAADwAAAGRycy9kb3ducmV2LnhtbESPQWsCMRSE70L/Q3iFXqRmrWLLahSRFqoX6dZLb4/N&#10;c7N287IkWd3++0YQPA4z8w2zWPW2EWfyoXasYDzKQBCXTtdcKTh8fzy/gQgRWWPjmBT8UYDV8mGw&#10;wFy7C3/RuYiVSBAOOSowMba5lKE0ZDGMXEucvKPzFmOSvpLa4yXBbSNfsmwmLdacFgy2tDFU/had&#10;VbCf/uzNsDu+79bTid8eus3sVBVKPT326zmISH28h2/tT61gMn6F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JJPsYAAADcAAAADwAAAAAAAAAAAAAAAACYAgAAZHJz&#10;L2Rvd25yZXYueG1sUEsFBgAAAAAEAAQA9QAAAIsDAAAAAA==&#10;" stroked="f">
                  <v:textbox style="mso-fit-shape-to-text:t" inset="0,0,0,0">
                    <w:txbxContent>
                      <w:p w14:paraId="0B070886" w14:textId="30A27054" w:rsidR="00176129" w:rsidRPr="00796AD7" w:rsidRDefault="00176129" w:rsidP="008F3D94">
                        <w:pPr>
                          <w:pStyle w:val="Caption"/>
                          <w:rPr>
                            <w:noProof/>
                            <w:szCs w:val="24"/>
                          </w:rPr>
                        </w:pPr>
                        <w:bookmarkStart w:id="1482" w:name="_Toc3557129"/>
                        <w:bookmarkStart w:id="1483" w:name="_Toc26921220"/>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482"/>
                        <w:bookmarkEnd w:id="1483"/>
                      </w:p>
                    </w:txbxContent>
                  </v:textbox>
                </v:shape>
              </v:group>
            </w:pict>
          </mc:Fallback>
        </mc:AlternateContent>
      </w:r>
      <w:r w:rsidR="00E36602">
        <w:t>Simple Corner Weld</w:t>
      </w:r>
      <w:bookmarkEnd w:id="1478"/>
    </w:p>
    <w:p w14:paraId="19EDE5F7" w14:textId="78748519" w:rsidR="008A6190" w:rsidRPr="007055D9" w:rsidRDefault="008A6190" w:rsidP="00E36602">
      <w:pPr>
        <w:pStyle w:val="Heading5"/>
        <w:keepNext/>
      </w:pPr>
      <w:r w:rsidRPr="007055D9">
        <w:t>Sheet Parameters</w:t>
      </w:r>
      <w:bookmarkEnd w:id="1479"/>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keepNext/>
        <w:spacing w:before="120"/>
      </w:pPr>
      <w:bookmarkStart w:id="1484" w:name="_Toc3557020"/>
      <w:r w:rsidRPr="007055D9">
        <w:t>Weld Parameters</w:t>
      </w:r>
      <w:bookmarkEnd w:id="1484"/>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74624" behindDoc="0" locked="0" layoutInCell="1" allowOverlap="1" wp14:anchorId="28F9953D" wp14:editId="41B15B35">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47">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176129" w:rsidRPr="00067927" w:rsidRDefault="00176129" w:rsidP="008F3D94">
                              <w:pPr>
                                <w:pStyle w:val="Caption"/>
                                <w:rPr>
                                  <w:noProof/>
                                  <w:szCs w:val="24"/>
                                </w:rPr>
                              </w:pPr>
                              <w:bookmarkStart w:id="1485" w:name="_Toc3557130"/>
                              <w:bookmarkStart w:id="1486" w:name="_Toc26921221"/>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485"/>
                              <w:bookmarkEnd w:id="14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8" o:spid="_x0000_s1036" style="position:absolute;margin-left:292.85pt;margin-top:16.2pt;width:159.9pt;height:99.2pt;z-index:251674624"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jK4CAQAAC4JAAAOAAAAZHJzL2Uyb0RvYy54bWycVttu4zYQfS/QfyD0&#10;7liS7fiCOAvHuWCB7G7QpMhjQVOURawksiR9SYv+e89QkrOxA+wiD1GGw+Fw5syZoS8+7auSbaV1&#10;StfzKDmLIyZroTNVr+fRn0+3vUnEnOd1xktdy3n0Il306fL33y52ZiZTXegyk5bBSe1mOzOPCu/N&#10;rN93opAVd2fayBqbubYV91jadT+zfAfvVdlP4/i8v9M2M1YL6Ry0181mdBn857kU/lueO+lZOY8Q&#10;mw9fG74r+vYvL/hsbbkplGjD4B+IouKqxqUHV9fcc7ax6sRVpYTVTuf+TOiqr/NcCRlyQDZJfJTN&#10;ndUbE3JZz3Zrc4AJ0B7h9GG34uv2wTKVzaMBKlXzCjW6sxtjlLSyZlACoZ1Zz2B4Z82jebCtYt2s&#10;KOl9biv6j3TYPmD7csBW7j0TUKbxIB4PUAKBvSQdTSfDFn1RoEQn50Rx85OT/e7iPsV3CMcoMcNf&#10;CxakE7B+Tiqc8hsro9ZJ9Us+Km6/b0wPdTXcq5UqlX8JHEUFKah6+6DEg20Wr7gn40EH/JUqM5aM&#10;ziOWSSfA0qW2tbTPssz+2qZUCfJDRxtHnBK91+K7Y7VeFrxey4Uz4DwQJuv+W/OwfBPFqlTmVpUl&#10;FY/kNl/cfMSvdyBruHutxaaStW+a0coSqevaFcq4iNmZrFYS3LKfsyS0B9hw7zxdR7wIDfJvOlnE&#10;8TS96i1H8bI3jMc3vcV0OO6N45vxMB5OkmWy/I9OJ8PZxknky8tro9pYoT2J9t1uaOdG02ehX9mW&#10;h6lASIWAuv8hRKgIEorVWfEHUKXpkY6GcYLM5tEQjE4jhimSDNLJgPCGpbfSi4LEHLjSqcb7YSMU&#10;4RV3qpBDU7HV7ovO0Hx843WA6qiphpPReDyK2GlnJfH5cDLFFnXWdBynk9BYh/YAS6zzd1JXjARU&#10;A1GFK/gWmTbxdSYUea2JEyGfsn6jgE/ShBwo6lZEEjQkMMFdRyGsfq0sNL/fm32PBTcSUZLb12YZ&#10;JIcp9UQMutJ7RjoE2xrShGJ+j422CUjfxNrNi6NBlQCxcdwOI3J6Mq7SQZI00+rjoDpdqqzrNUJ7&#10;WdqGgLtCeRnaFfz50ep98MHU8K61pXtNjyS/X+3DNB91kKx09gJErEbhMX2dEbcKt99z5x+4xVsH&#10;Jd5v/w2fvNS7eaRbKWKFtv+8pyd7VBe7Edvh7ZxH7u8Np3lZfq5Rd3poO8F2wqoT6k211Gg8tBGi&#10;CSIOWF92Ym519QxaLOgWbPFa4K555Dtx6bHCBn4WCLlYBLkZu/f1o8GwboYNofy0f+bWtMT3qO5X&#10;3TGLz47439iGNjYLtOGtCs1BuDYogu60AMuDFB5lSG9e/R/Xwer1Z87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pwJLjiAAAACgEAAA8AAABkcnMvZG93bnJldi54bWxMj8FO&#10;wzAQRO9I/IO1SNyonYRAGuJUVQWcKiRaJNSbG2+TqPE6it0k/XvMCY6reZp5W6xm07ERB9dakhAt&#10;BDCkyuqWaglf+7eHDJjzirTqLKGEKzpYlbc3hcq1negTx52vWSghlysJjfd9zrmrGjTKLWyPFLKT&#10;HYzy4Rxqrgc1hXLT8ViIJ25US2GhUT1uGqzOu4uR8D6paZ1Er+P2fNpcD/v043sboZT3d/P6BZjH&#10;2f/B8Ksf1KEMTkd7Ie1YJyHN0ueASkjiR2ABWIo0BXaUECciA14W/P8L5Q8AAAD//wMAUEsDBAoA&#10;AAAAAAAAIQAdCw1DsywAALMsAAAUAAAAZHJzL21lZGlhL2ltYWdlMS5wbmeJUE5HDQoaCgAAAA1J&#10;SERSAAABuQAAAX0IBgAAAJktFooAAAABc1JHQgCuzhzpAAAABGdBTUEAALGPC/xhBQAAAAlwSFlz&#10;AAAh1QAAIdUBBJy0nQAALEhJREFUeF7tnQl8HGXhvzOzu9nNZpNsuummSZM0SY+UXrRpSw9KS6HQ&#10;Ni0t5SgFyiWHgCBSLkFuORTklEtFLhEEUfTvhRzCj0MU8AQvDuWyXAIiICpY/u93s1vWZZImZSfv&#10;Zvo8n8+DmNkzG/LknXnnnTLHcf5Yk4q/vOygLV/65tMn/wEH3k9etOLZppF1b5jP4pdlZWULjAAA&#10;UCTelwv3mvb+Lc+cghY87Lzl78erovoc3jSu0IcCAADFgc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iRwAgH8Q&#10;OcsSOQAA/yByliVyAAD+QeQsS+QAAPyDyFmWyAEA+AeRsyyRAwDwDyJnWSIHAOAfRM6yRA4AwD+I&#10;nGWJHACAfxA5yxI5AAD/IHKWJXIAAP5B5CxL5AAA/IPIWZbIAQD4B5GzLJEDAPAPImdZIgcA4B9E&#10;zrJEDgDAP4icZYkcAIB/EDnLEjkAAP8gcpYlcgAA/kHkLEvkAAD8g8hZlsgBAPgHkbMskQMA8A8i&#10;Z1kiBwDgH0TOskQOAMA/iJxliRwAgH8QOcsSOQAA/yByliVyAAD+QeQsS+QAAPyDyFmWyAEA+AeR&#10;syyRAwDwDyJnWSIHAOAfRM6yRA4AwD+InGXzIve2cWd9KAAAUByInGXzIrfOeLlxiBEAAIoAkbNs&#10;LnJOWdl7xn+bz+NzxqQ+HAAA+GgQOcvmIhdynH+1JuI/CTvOi+YzOd1YrQ8IAAA2HiJn2bzIvbN6&#10;ZPNpu7c1fzYachW6S401+pAAAGDjIHKWLYzcc7t0LVnW3HCuCd0L5rPRiK5WHxQAAPQfImfZwsi9&#10;u/eO2z+98/ZLd21tPMt87SXz+ZxhZEQHALAREDnLekUu5y4tTZ/LjuguNHKMDgCgnxA5y/YWuafM&#10;iG5Zc/0Xyl13rfmcTjUy6xIAoB8QOcv2Fjn53C4Ll6xsbToz7Dga0Z1t5BgdAEAfIXKW3VDk5N9X&#10;77DIjOjOjYUyI7pzjByjAwDoA0TOsn2JnHxqp+120K7LiOsodKcYOUYHALABiJxl+xo5+eoeSxfv&#10;2tJ4VvYYHSM6AIANQOQs25/IybUrF3Xt0FR/XuyD8+gIHQBADxA5y/Y3cvLxzK7LhnOzS4CdZKzS&#10;hwkAAP8LkbPsxkROvrPX8oW7tDaeHXUzS4DpPDpCBwBQAJGz7MZGTmoJsB2a6s+PhlytjKIRHbsu&#10;AQDyIHKW/SiRk1oCbMWIxs+7TtnL5rM82ciIDgAgC5Gz7EeNXM7Mos7duy7PNRI6AAADkbNssSKn&#10;ySiLG+svKHczsy5PNHIeHQBs8hA5yxYrclJLgK1oHn5OdgkwTi8AgE0eImfZYkZOvrrb0sVLGhs0&#10;GUW7LnWZHkZ0ALDJQuQsW+zISe26XNLUcL4Z0WlllM8YOUYHAJskRM6yfkROvrz7ki5NRol0LwF2&#10;lpHQAcAmB5GzrF+RkzpG19VYf2F216VOL2DXJQBsUhA5y/oZOfmHFQuWLWmqP988vk4YP95YqQ8e&#10;AGBTgMhZ1u/Iybf2Wr5wWXODrjCuWZe6ekFcHz4AQNAhcpYdiMhJTUZZ1Ji+yIROK6McZ2TXJQAE&#10;HiJn2YGKnFTolpoRnVtW9or53D9tZNclAAQaImfZgYxczq6mzMooOkZ3pjGhHwQAgCBC5CxrI3Ia&#10;0S1sTF+cvcK4dl1yegEABBIiZ1kbkZO6ekF21mVurUtCBwCBg8hZ1lbk5Ku7LV6cmYzywXl0hA4A&#10;AgWRs6zNyEmdR7dwePri7BJgxxo5RgcAgYHIWdZ25OTalYu6NBkl4mZCd6qR0AFAICByli2FyEkt&#10;AbZd92QUzbrU6QXsugSAQQ+Rs2ypRE5q1+X2jemLXMfRMbpjjKyMAgCDGiJn2VKKnPz76h0WLWqs&#10;vzC7BNhnjRX6QQEAGIwQOcuWWuSkzqPbbljdF7O7Lo8ysusSAAYlRM6ypRg5qV2XOr3AKSvTWpcK&#10;HbsuAWDQQeQsW6qRk+/stXyhjtFlR3SadclalwAwqCByli3lyEmN6BY0pC/JXmFcIzpOLwCAQQOR&#10;s2ypR05mjtE1pi82rzF3wjgjOgAYFBA5yw6GyEktAbagoe6S7K5LXWGcER0AlDxEzrKDJXLydztu&#10;u9yE7tKw4/zV/NysMTKiA4CShshZdjBFTmpllG2Hpy/Jhu4EI7MuAaBkIXKWHWyRk7pMz4KG9KXZ&#10;XZca0bHrEgBKEiJn2cEYOdm96zJ9idN9PbpPGVkZBQBKDiJn2cEaOfnqHksXa0QX6V4C7CRjTD9U&#10;AAClApGz7GCOnNR5dNs0pC8zodOizkcY2XUJACUDkbPsYI+c1K5LE7pLzc+SjtEdbmREBwAlAZGz&#10;bBAiJ9/aa/lChc6M6LTWJbMuAaAkIHKWDUrkpEZ08xuGXh52XZ1eoF2XnEcHAFYhcpYNUuSklgDb&#10;ur7ucrd7CbAjjcy6BABrEDnLBi1y8uWVi7rmm9BFPrgeHSM6ALACkbNsECMnf7V0mx01ojPv63nz&#10;M/ZJI8foAGDAIXKWDWrkpFZGMSO6K7KhO8bIrEsAGFCInGWDHDn51E7b7TDPhC476/IwI7suAWDA&#10;IHKWDXrk5K+Wb7OjjtE53ZNRFDomowDAgEDkLOtH5LSb8LbtZ+9247xpe127Zec+N82btvrBrvk7&#10;/X31Dou8bj8QagmwrepTXwq7mdAdZ4zqBxAAwE+InGWLGTntGjx8bPtxE2urb2mIR3+ejIQfrwqH&#10;/1IbifyxNRG/a4emhvPuX7zVzl73HQh1Ht08E7qI62gJsEOM7LoEAF8hcpYtVuQUkDnDUldWhDJr&#10;SGY+16zrcv8ecd03Wyor7tHqJF6PMRD+Jhs683q0qLNCx4gOAHyDyFm2WJFb0dz4eddx/m38z2Y1&#10;ie9+fuqEg5/aefulD3bN3enocWPWNMRiP3ecsvf0ee83quVkr8cYKLXbdF790NxklKONHKMDAF8g&#10;cpYtVuTS0fJf67Osi0Yf1WipcPulMyfvn4iEn9FtxiWrbi3cPpC+Y0aS50+beFBTZcV9JsqvmNd0&#10;qJFdlwBQdIicZYsVueXNDed0Dqn5xoGj2z7jtf2uRXN2bYpX3K/Pu70qfofXbfx27colXTdvPX3P&#10;OfWpryTC4afHJau/Pb2u9joTOp1H9wkjuy4BoKgQOcsWc+JJvs/tsnDJ97aZteqLMycecNzEMUcu&#10;bqq/oCYSflKfd0u84j6v+/jl/Yu33vnoCWPWjK1J/L9y131NryEacl89oKP1RL3OrepTX87uutRl&#10;elgZBQCKBpGzbDEjt3bloq5jJow+yoyOvjY6UXlbQyz6UDISeTwWcl92ysr+m/u8zYhuQCL32LIF&#10;y/ZobTqjNRG/OxYKKWKZ5zevZZ1Gk7rgqm73yJJtVih0ZkT3nNmuySgcowOAokDkLFusyOl8uLaq&#10;+J1RM1LS5BPzeP8yo6N/mBHT32oikSfH11R/JxWJ/E6fd2+R0/Ey6bWtLz63S9eS786ftfuipvRF&#10;qWj5YxHXedM85/oZnlKv7cSJHUfk30/n9s0eWnul2abQ6TI95UYAgI8EkbNsMSL31uodFrXEK+7V&#10;Z2ke558jE/E7dF23NeNHHq2TwjWbUbsMWyrj9+g2JnIPeD3OvYvm7LJrS+NZp07qONxre28qbtot&#10;OqOu9rpEOJSZ4NKTPUVW5/npeJ2JsyajfNzIrksA+EhkfukQOXsWI3LXbTl1b7es7F19lpOS1d/M&#10;7QbMV8fn6mPRR3Qb7cYs3K7L4yxoSF8Sdpy3TKiuLdzem7qG3OLh6YsrQ6G/OmXdpyn0pB7/oI62&#10;E7weR2oJsLn1qS+bx9GFVw82sqgzAGw0mV88RM6exYjcqvamM8znuE67KY8v2A2Y89hxY9aYEdLf&#10;9XmnY9FfaZmt3DadSL6oqf7CsOu+pe39jZx2b+oxjho3+qiO6sQPykPu67mfrXx1LK4tEb9zQ6uu&#10;vLxySdfsoamvmiAqdJ8yMusSADYKImfZYkROMxcVEKnVRPKPqenfNcPShO2Xuc+7Lhr97VM7LdpB&#10;23T+3OQhNTeHXeft3Cisv5HLVyPCFSMazomGMrsc/ydy5a77+l4jm0/1ul+hmRVc0qkrzevSyigH&#10;Gtl1CQD9hshZthiRUxCqwt0nekdd99XOIclv7Duq9ZQ92kacPtn8ezISeULH6mLd4VmXikZ+r+Nv&#10;502d8PFkJPyEGQH+OxUtf7S9Kn67HuOjRE4ettmoY8td53UTzfUzOmV9PPawLqbqdR8vtetydjr1&#10;VXNfLep8gJHJKADQL4icZYsROanZilrtRMe8FJeMTtl7Edd9ozYa+cPe7SZ6I5tPrwiHXjBBfPpT&#10;40cffXBH2wk6d25WOnWNrlKg677p52FjI6dz3la1Np1RGQ49r9MYuprqLwi7rmZXvm9ey7tHbNZ+&#10;jNf9elO7VbMjupfM4+gK4xyjA4A+Q+QsW6zIyZu3nrnnsuaGcxWYCcnqb+l/d21tPEtf13bNtNRz&#10;7NradNaVW3Xuq6n+2l2p2Znd60lufOS06POO5rkVUI0kNfll7e5LutoS8bv0mHWx6K81AzP/Pjo2&#10;d/Xszn03dAmgR5Zts0IjOhNwnV5wkJHz6ACgTxA5yxYzcjkVDZ13tqF45PtRIqf7mtd+ejwU+mtn&#10;KnnDQ2ZUmNt2yNi24817e3uXlqaz848Vnj9j4kENsejDiqJOG9CSX7ltXmqX7My61NVmhJoLHbsu&#10;AWCDEDnL+hG5jXFjI6fTB3TqQUUotHabhvRl2mWZv12jxWl1tdf/wIwic19T7LYaNlSX28n8/GlV&#10;lotnbH5g/v28VLi16zK7BJhOL2BEBwC9QuQsO5gj99buyxfqpHOd/D27LnWVdk8W3ia3Akr+KE6u&#10;bG0607znf5rnW6fz9nQeX/72ntQSYDPStddklwBj1yUA9AqRs+xgjZxWJ9EITjM2p9Ulv66ZkF63&#10;60ldDkinE+iUh6/MmrJfYQS91G2umzt175FV8dt1zp/5nj1rXq/WuowYAQA+BJGz7GCMnI6P6TaV&#10;4fBzqWjkd3XR8sdWtjaeWTixpJjqBPFPjG0/zjzXb6WO9Wn0GO6+Ht1+RkZ0APAhiJxlB1vkXt1t&#10;8eJZdbXXJMKhZ7drTF983hYTPj6xtvqWylDoeV3PTiOtvozK+qoeq/uE9eQ3EuHwM6OrKn+k/6+v&#10;a4LL7HTqSqesTNej29/IyigA8D8QOcsOpsjpXDoTshuqwuG/rGodfoZGV/q6JoQcPW7kmlSs/DGF&#10;aEx14vs6b08Xas1fPqyvvrrb0sW3L9xy5eenTjhYpyOYEeOzWrFlz5HNn9VEl/zbaqKLLrxqvn9a&#10;AkxXGGfWJQCsh8hZdrBETueqjU9W36rA7dHWfHrhdqmo7dTS+LnWRPwnGuk1xGI/m5VOXb17W/Nn&#10;T9t83GEaeemcvML76fQB3VfLj+03quVk7YZsiEV/rgktegztCn2oa+760xIKPX/axINqIuEnzGt/&#10;w8iuSwBYD5Gz7GCInEZPk4ckb9YoTcHRSCt/e6G6rM8nN2s/1jzOdVoMuiIUesHc99m6WPQ3Jl4/&#10;a6ms+L/RVYkfja+p+o4mkeh8ubpo+aNafaUiHFqrE8d1EdVPjh91rGZmej1HTs3wHJlI/LjKBLG9&#10;qvLH5vVr1+W+RiajAACRs22pRE7HuLSWZVdT/YVnTB5/aO7rt86fuYeCVB0JP6UrGfTneJvCqV2a&#10;mnl52pRxh+k8Op0srhGh4tYSj5vYVd6mqC5pqj/vyM3aj9GqLLpPX55Hj6tjdZoAc0BH64lP77x4&#10;qU4vyC4BpvPoOEYHsIlD5CxbKpHzUsfgdGmcZCTyJ81m9LqNLTW61OkHsZD7spYuU1D1de1WnZFO&#10;XWO+nzqP7mNGdl0CbMIQOcuWauR0jKyjJvGDqkj4yU+MHXXcxkwg8dOPmZFbLBR6cWZd7dWFr00j&#10;vGlDaq93ysp0Hh27LgE2YYicZUsxclfO7ty3pbLiPk3muHTmpP29bmPTy2ZN+ZiOD06srbqlp5PQ&#10;NeNzZrr26ux5dBrRcfUCgE0QImfZUoucJno0xSvuT0Wjjx43ccyRXrexqU4taK+K31EXjf7mui2n&#10;7u11m5za3arjfa7j6Fp7mnXJMTqATQwiZ9lSmnhyxawp+zVVxu+ri5X/5uzO8YfkjnOVilobU1cs&#10;iIVDL/U1wLrkT2eq5gYTOu261IVXw/rBB4BNAyJn2VKJnC59Ux+LPmIC92utWuJ1G9tq8kss5L64&#10;oD59qVZe8bqNl7llyLK7Llcb2XUJsIlA5CxbCpHTMS5dCUCRO3fqhIP7c5rAQKmJMDrnrjVR8RP9&#10;u9dtejO76/Ia8/OuWZf7GFkZBWATgMhZ1mbkFLOTJ407XPFojMcevGnetNWlGLiXd1/SNasudbVO&#10;KD9/xuYHFW7Xa9aqKRuaAarJKJ2p5I3me63Qaa1LZl0CBBwiZ1mbkTtt87GH1UYjv2+KVzxw89Yz&#10;9/S6TSmodTAT4VDmCuL5X1e0FOltGuou04VZZ9fVXrXTiMbP9Xbpnsz16D5Y63IvI7suAQIMkbOs&#10;rciduvm4T+iSNS3xivuu3XL6PqU4gpMvr1zUpRVXNNvzpnkzVue+rpO+p9fVfk2nEjhlZf/N/Syb&#10;7+M/Fe7Dx7Yfl/84+WodTF0Dz9xesy51jI7JKAABhchZ1kbkDupoOyEZCT/elojfpYuXet2mVDyw&#10;o+0zUdf9215tzafmQqz/1TlyiltlOPTXVe1NZ95gAqirFnRUJ74fdp039fUvzZryscLHy6lRoEZ/&#10;Ycd5wfw3wOkFAAGFyFl2oCN31LjRR1VFIn/Wddl+sO3s3bxuUyrqqgX18djD7Yn4Hb9a+sFJ3zqX&#10;r9x1X5O6wkH+KPSRJXNXjK6u/KG+n7PTqatyX/fyQTOi28KMBrPn0e1tZNclQMDIRK5twrD3Vxw6&#10;By04ddvR70fKQ75HTiHQLryaSORJLdf1g+1LO3BydVvz6bFQ6OXCc+J0KoF2S6ai5Y9etVXnPvnb&#10;ZFdj/QVmhPbPMeZ9vrWB3bDa7Tl5SM1NZlSo0O1pDOk/DAAIBpnIoX39jJxO6l7V3nSGrvE2rqbq&#10;O7o8jdftSkmtbDI8XvGALstTuG15c8M55vv1r8Z49MHvbTNrVf42HcPLzqB8e3a69qv523pSiz3r&#10;+J4J49/MZ6FjdOy6BAgIrxnfMa7TX8Zh132zlFUIzGt91/h69rUXy7ccx3nPPMdbhc85EOp9lbvu&#10;6/uPaT3J65fwR1HXftt3VMspiUj4GTNiufneRfN28bpdqalL51SEQi/q+GHhtq6mYRe4jvNvE8B7&#10;7100Z/370VXCd2ltPFvvtSoS/vPl/Vh38/7FW+2s0JnHfdr8PGjWJaEDCACbGWca70iEw0+ZkcTp&#10;ujrzpTMn719qfnHm5APmDk19xbzWR4xzjGOLpL4Hxyej4T9pqrrXc/vtSZM6PnnypI7DtTKH1y/g&#10;jVXLYOkyNLrC9tS62ut7Wsy41NQuRp3W0FIZv+eeRfM+dOJ3YeR0nbuWePzu2mjkd7GQ+7d0LPpL&#10;fU/7O2NU3/9J5g+BvNCx6xIgIDQabx8aLf/F+dMmfuhk21JQv7B2aWn8nHmd9xnr9aKLhGPcty5W&#10;/tv8UcFAurK16QzFyGvbxqqTo5c1N3yhMhT664x07bUvmFGO1+1K0fO2mPBxxUp/dHltL4zcfqNa&#10;TtZsUV1VvDIcXqtZo7qC+cbMHM1cpqd71qWWAFtlZDIKQADQL/oJxtuGxaIPXrvlhw/m2zbIkdPl&#10;bC4yI2ivbRujdtstVeDC4ed0ArVOgPa6XamqyOhct9sXbLnSa3th5H67dJsdtQfi2Alj1ixqrL+w&#10;KhL+S8R139AqKRszOu7edVnzNfNzkZuMwhJgAAFAv+xHmH8odD/Tgr393d3jp0GO3H6jWk/ScTOv&#10;bf1Vkyi2aUhfFg+Fnl/QUHepgud1u1JVK68MiZY/pnUme/r56+mYnNQkmyM2G32Mzq3Tcc4DRree&#10;mL+9rz5lvo/adRnqPr1Auy5ZAgwgILQrdEOj5Y/o0itevwBsGOTI6VhgMa7dpsvKLGhIX1oZCq3d&#10;blj64sEWOLmqdfgZ0VDold5O5M5Fbni84qeahVm4XbNHW+Jx/Zy835lK3qC1Lwtv0xe1qLNGlSZ0&#10;WutydyOTUQACgH7pTzD/uGN4RcX9pXLZlSBHToE7esLINV7b+qpGcPMahl4RC4Ve1LE4Bc/rdqWs&#10;XvP42qpbzR9Yv+0tTLnIpWPRX9y89XTPNTcn1VZ/03yu72tJMK1ukr9t7cpFXbpeXl8+b+26nJyq&#10;+YZ5rL8YdzOyBBhAANAv/gbzjzvrY9GHzps64eNevwAG0iBH7sDRbZ/Zb0zLRp8+0H1h0OSNleHQ&#10;87u2Np1Vahc77av6g0prUSpiPe2qlLnIVYRCL2gWZeF2vf+WyorMSG5GXeoanUaR26Y/BmbWpa7W&#10;aLGvu4j1/Z08JHPu3VrzmHsYOUYHEBDGmgL8KB2NPnz9vC328voFMFAGOXKa0XrORv4hcf/irXee&#10;ZX6Rdweu8azBuIsy5+FjRx1nwrX25Ckdh3ttz5mLnPng1o2uTvxQ4crf/umJYz5lRrSvRF331UNG&#10;tx2fC6YuxTOvoe6K8pD7urn/v/pz8r1+NjqHJHWFcY3o2HUJEBBc43jzy+TuJvOXsc3QBTlyu7Y0&#10;nrViROPnvbb1pmYVml+8X4+57iuaYDGYAyen19Ve170LsvfL/uQiF3bdtyOu+2ZrIv6Tj5n3rz8U&#10;uhqHXZCMRP6k7WOqE9/PnRuoUeL42upvl7vOG2bbf3QCfn9XmNEs1QnJ6m+ZnxeFblej/vsAgACQ&#10;MiW4x/wCeviCGZsf6PULwG+DHDkdV/pGD8eWelKvtaMm8b2qcOiZQ8eO+rTXbQaT2sWYikZ+N7G2&#10;+pb83Yte5iLXFK+4T+tU1kTCj2smpQnXPzV6qwqHn56dTn01F/1b58/cIx0t/5VWUJlbn/qKjrGF&#10;XeftjVlGLbNr2PxhkV0CTMfoGNEBBARNRrmtIRZ98Po50wZ8RBfkyK1saTxTF/ss/PpZneMP1SSJ&#10;wq9rvcbxyapbqyORpw7uaDthQ1fEHgwq9Lo8zrLmhnO9tuebi1zuFIKrtuzcZ6+Rzadqws1+o1pO&#10;0jHk/O+JJo9o25HjRx+jn6PZ6dqrNjZyUkujadel4zh/Nj872nXJMTqAAKBdMx3mH3eZv6DvvXJ2&#10;5765Yx0DYZAjd9O8aatvMOZ/7QkzYjDf558WTvq5a9GcXTVjUBM0jh43Zs1gnWRSaPcC0uFn+jLJ&#10;qTByXrfJVz87+aPDjxo5qUv/jEtWf9u8DoVOIzp2XQIEhGZThTvTsejPte6i1y8APwz0SK5gWS+9&#10;1wUN6UvCjvOW+YV+Ye6PCR2rak3E76qNRv6gyRW5rwfBzrrk11PRyO9f3W3xBkel/Y1cocWInNRl&#10;esyITrMuXzI/Qzsb2XUJEAAUhUnmH7frmMiN8wZm12WQI/fF6RMPuGDGxPXHOhWzumj0N+Z1rWuM&#10;x372w+1mrbppzozVbYn4nclo5I86efytgIzgpC6P014Vv6M1UXG31/ZCSyVy8m7z/JOHZM6jy43o&#10;WBkFIAAoDO3adTnchG4gRnRBjpxmBmqRYf27dj8uahp2kSZRmNf1vvll/u7mtclvNsSiP0tFyx87&#10;o3P8oUEawUldoVyzKmfU1V7rtb3QT40fdWxbVfzO+fV1l2/MIszFjJzUaxifrNKuS826XGnkhHGA&#10;gDBKIzqtdXnd3C18XRklyJHTrsejJ4zJrHjy3fmzdk9Fo4+a17T+gqrmBa5LhEPPaWWUoAVOaup/&#10;VST85O5tzZ/12l5six05mVkZxYzozB8nz5rPTKcXsOsSIADoYLt2Xf6kpbLinp6WWCqGQY/ccRNH&#10;Zdau1CVizIjgP+Y1/c+Vw7Wqfmeq5gZNeCi8/2D3k5u1HxsNuS8P1Mo6fkRO6udnQm3VLebzesq4&#10;i5Hr0QEEAEViuPnHPQ0V0Qd02RivXwAf1SBH7oDRLSfuN6blZO320onM5vX8T+ByOk7Ze7pu2rz6&#10;1Jd0aRldXNTr8Qabq1qbzjCR+5vXYst+6FfkpE4+17qZZkT3vPnMFDqO0QEEhHGmFrfrPLpv+TCi&#10;C3LkLpg+8UAt7bVTS9PnzC/Hd8zr8YycNNv/VR+LPry8ueEcr3PoBqPZi7s+P1Dffz8jJ/U+tOvS&#10;dTIjOh2jY9clQADQrsuJphj3tSYq7rp1/vQ9vH4BbKxBjpyW9Zo3LPWl4fGKB8xrWWf8UNy0CzMd&#10;iz2i41ZawSMo58fpfejyQGYE+/hDXfN38rpNsdUSX0eObz/Gz5GjjtGNrUl813x2Ct1yo37OACAA&#10;pM1/zffqCuOX9XJNsP4a5MjpWObc+tSXw47ztnkt/xO2RDj0bEd15fe1e1LfA6/7D2Z1krauFJCO&#10;RX8ZtOON2v2cnYyiJcB2MrIyCkBAyJxHZ0Ym9x81YfRROgesGM5Jp640j/0L41zjuCI53viZZCT8&#10;J81e9HpevzXv66uxkPuyeR2ZuDlO2X+1Gv/oqsRtWrhZ1z7zul8Q1HvTCi7pWPmvTpky9jCv2wxm&#10;12w28ujWRPxu89+DzqM7xDjJ6PVziIjFdZTRN7TrUsfoHjO/vF/RmoTFsNx1XzOPq2NWOh/piSL5&#10;pPElM2rKXJ/M63n9VosLm+9V/m7Kdeav/7dtvZ6BVDEPu86b5v3+U//udZvBribV6DM1vm7U7kuv&#10;n0NELK4/NvrOFcb1u98QEREHQsdxFTrf+aLRPJnzTrg8eWM4lrqq5IymrnXc6KOOG/5zODrkes/b&#10;+GioPHmT+TBec0Pxe722IyJi/41UpDWHw3eykQu9Xtu6cmHzlFOmlZqNE46YZeL2NTecuL1+5D5b&#10;e93GT2tHLO9y3MgT0coRp3ltR0TE/ts07ZQJ3Rnyl/WRS4382Py2GZdOKjVbOk+fakZz15jI3dbY&#10;cfhsr9v46ZC2PRaYyD0eS7Sf5LUdERH7b+vsyzq6M+QvRG4DEjlExOJL5LISOUTE4EnkshI5RMTg&#10;SeSyEjlExOBJ5LISOUTE4EnkshI5RMTgSeSyEjlExOBJ5LISOUTE4EnkshI5RMTgSeSyEjlExOBJ&#10;5LISOUTE4EnkshI5RMTgSeSyEjlExOBJ5LISOUTE4EnkshI5RMTgSeSyEjlExOBJ5LIWI3IKVSQ2&#10;7JJILH1Zqn3Pbb1u05NEDhGx+BK5rMWIXHV6zu5ljvMv817fq66fs8rrNj1J5BARiy+Ry0rkEBGD&#10;J5HLSuQQEYMnkcu6MZEbMf2CySOmfWFK7v8TOUTE0pLIZe1r5Fq3uHjz2hHLu2I1HUdHKoefE60c&#10;fm5FcrMj6kfuPZ/IISKWlkQua18i19J5RmdFzdgjHTf2UFmZ847eU0bHfUP3q0iOO5zIISKWjkQu&#10;a18iF6seeUJZmfs3817ec9zwU26k+lvhWN1Vrhv7uUJX5oReMvF7T9uJHCKifYlc1g1FrmH0wVs5&#10;buiZzPtwYw/XNGy/Y25b49gjZkUqW84ygdMoTqM7IoeIWAISuawbilysquOo7vfgvFORnHxI4Xbd&#10;3wnFf6rbGIkcImIJGJjIaUJIvLbzgEj50Cuqhs7aK92+57b5Mx835IYi50aqv6f34IYq7k+N3Nvz&#10;PVQkJxxmbvNfo2fk9BqHTzx25vBJn55RuK2/kdNjNYw5bMuahu1WRCtbzo5UDP/80I41nrtZERE3&#10;VQM1ksuEIhR9yNFEkFD8vmis8cLq+q13a55yyjSv2+fbW+RaOs+e6oZij+g9mNjd2tMxu+r6rXYr&#10;c9x/mNt5Rq6+Y/+tw9Eh18USrSfq9IP8bX2NnOI2tHXlwlhi5GfMa/mu44afNc/5WkXN2E953R4R&#10;cVM2UJFTAExATjbPtU7PV1bm/Ntxws+YcN0Zq+k4ptGMdArjkrO3yA0bdeA8x43+Vo8ZjqWu7ima&#10;NQ2LdzTRec7c7kOR06gyHBv6FbPtP+Hy5A2Fo8zeIqf3pddXaR4zFE3eaG73h7Iy943u96jRZfwB&#10;jRAL74eIuKkbuGNydaMPmmueSzMcu6f3f+A68/yvuJHkLYnUlINrzWhIpwTk7tdb5PT/TeR+rcdR&#10;oJo2P2GL/O05axoWrXDc0PPmdusjp0ANad1t+1C09npFN/cYG4pcZnfk6IO30rl30diwixxHYcvM&#10;3Cx8X+9H4o0X5j8WIiJ2G8iJJ4qZnq9HHfcfbij2MzOy+nJ1ess9NDLrLXIa/bmhigd0X7P9Rw1j&#10;Dp2Tvz2nwmZC9La5XSZyIyadPSVe23mQGWndq5mXjuO+qsfoPXKtpyQbd1garWw6U6/FjEQ1MvR+&#10;H1lj1WM+3TT+pOk2bJ5wyrSeRseIiLYd8MjFasYcq11/fmqC8sGJ2r3qvGte04smQv8Xqxp9jInc&#10;tV6Rk5FY/aW6j4nOX5LNS5YVbpdmFHaKuY12lWYiFx8yfV/HDT9povr3cDR5UyTWeKEeo+fIhf/i&#10;utHfmOd4uszJxNLjNX9Yc/tntQvThm44fnfNsAU75b8XRMRSccAjFx8ydf9IbOjlfmqi8rqebwO+&#10;Z17PCyZqd0cqhn8h2bJsSU8jOamwmSi+pfvqBPCmySdNz9+u2Zzml/4TucfORm6fcKT624nkpEM0&#10;WowlRh6fuX/PkXsyHEl+02y/yXHLHzPP16fQmfvcYt7DuTYsT7Sf1NNsU0RE2wZud+WI6edMNqOg&#10;N/V83jr/NaO9X0diwy7WKQcN4w/bUvfrbXel1DEyE58bzWOsy4zMYkO/pIkmjWOPnpWom7p/OJz4&#10;kdmm0wfWj+R0knjjhCNm5R5jw5HrPianbcmGhctj1SOP12xOZwPRjlSOOD3/sRARsdvARS7ZvNCM&#10;uDKxyUXARMd5W7Msw+VDbkqYkeSw0QfNzZ90IjcUOTmkbdV2Jjrf6R7Raeam+5p5Ty+Z6L2h3Yva&#10;7Wme56/mOddPPMm3r5HLfU1h1Tl1yZYVS6KVLWe6odjD5rl0XO/d7HvLGI4mv6Hb5j8eIiIGLHIK&#10;hyaTmOfSaOq/JjjPueHq70UrR5ymQHndJ2dfIieHjjl0jnm8z+o8PBOlPzlO5CkTnwcj8WEXJhuX&#10;7qDguOH4Hcnhy5YU3re/kStUrzFe13lAuDx1pRmN/kLxznxf3fCfvZ4PEXFTN1CRqxm27c6Z8JgA&#10;6HhRVXr26t6ClW9fIyc1akq177mtnq+6fv5KnSKgkaHCpZmXGikWRkx+1MjlHDHt7Cm1w5d3xarG&#10;rgmHq28x39cXTWQv0Ne9bo+IuKkamMgpPFo0ubp+7kpN8ujvtHbdPlY1Zo1GfYWTSoplb5HTCLG8&#10;PH1ZpQlz/td7U+9Zca0fuc/W1enZew4feyQnhCMi5hm4Y3KlbG+RQ0TE4kvkBlAih4g4sBK5AZTI&#10;ISIOrERuACVyiIgDK5EbQGNVHceUOe6b4fLU1UQOEdF/idwAqlMTNAO0vn31Npy8jYjov0QOERED&#10;K5FDRMTASuQQETGwEjlERAysRA4REQMrkUNExMBK5BARMbASOUREDKxEDhERAyuRQ0TEwErkEBEx&#10;sBI5REQMrEQOEREDK5FDRMTASuQQETGwEjlERAysRA4REQMrkUNExMBK5BARMbASOUREDKxEDhER&#10;AyuRQ0TEwErkEBExsBI5REQMrEQOEREDK5FDRMTASuQQETGwEjlERAysRA4REQMrkUNExMBK5BAR&#10;MbASOUREDKxEDhERAyuRQ0TEwErkEBExsBI5REQMrEQOEREDK5FDRMTASuQQETGwEjlERAysRA4R&#10;EQMrkUNExMBK5BARMbASOUREDKxEDhERAyuRQ0TEwErkEBExsBI5REQMrEQOEREDK5FDRMTASuQQ&#10;ETGwEjlERAysRA4REQMrkUNExMBK5BARMbASOUREDKxEDhERAyuRQ0TEwErkEBExsBI5REQMrEQO&#10;EREDK5FDRMTASuQQETGwEjlERAysRA4REQMrkUNExMBK5BARMbASOUREDKxEDhERAyuRQ0TEwErk&#10;EBExsBI5REQMrEQOERED64BGrsxx/h2OVH83XJ68CRER0W8j5amLuzPkL92RQ0REHEAdJ/SE+V/f&#10;IXKIiGjBsj/8f4rlVrEOtNfNAAAAAElFTkSuQmCCUEsBAi0AFAAGAAgAAAAhALGCZ7YKAQAAEwIA&#10;ABMAAAAAAAAAAAAAAAAAAAAAAFtDb250ZW50X1R5cGVzXS54bWxQSwECLQAUAAYACAAAACEAOP0h&#10;/9YAAACUAQAACwAAAAAAAAAAAAAAAAA7AQAAX3JlbHMvLnJlbHNQSwECLQAUAAYACAAAACEATt4y&#10;uAgEAAAuCQAADgAAAAAAAAAAAAAAAAA6AgAAZHJzL2Uyb0RvYy54bWxQSwECLQAUAAYACAAAACEA&#10;qiYOvrwAAAAhAQAAGQAAAAAAAAAAAAAAAABuBgAAZHJzL19yZWxzL2Uyb0RvYy54bWwucmVsc1BL&#10;AQItABQABgAIAAAAIQCqcCS44gAAAAoBAAAPAAAAAAAAAAAAAAAAAGEHAABkcnMvZG93bnJldi54&#10;bWxQSwECLQAKAAAAAAAAACEAHQsNQ7MsAACzLAAAFAAAAAAAAAAAAAAAAABwCAAAZHJzL21lZGlh&#10;L2ltYWdlMS5wbmdQSwUGAAAAAAYABgB8AQAAVTUAAAAA&#10;">
                <v:shape id="Bild 156" o:spid="_x0000_s1037" type="#_x0000_t75" alt="CornerWeld_v2" style="position:absolute;left:4857;width:10649;height:9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k0QfDAAAA3AAAAA8AAABkcnMvZG93bnJldi54bWxET01rwkAQvRf8D8sIXqRuNFDb6CoiiBak&#10;1DQHj0N2TKLZ2ZBdNf77rlDobR7vc+bLztTiRq2rLCsYjyIQxLnVFRcKsp/N6zsI55E11pZJwYMc&#10;LBe9lzkm2t75QLfUFyKEsEtQQel9k0jp8pIMupFtiAN3sq1BH2BbSN3iPYSbWk6i6E0arDg0lNjQ&#10;uqT8kl6Ngu/Mb7bZ/mOIX8Mj8/mTd/ExVmrQ71YzEJ46/y/+c+90mD+N4flMuEA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GTRB8MAAADcAAAADwAAAAAAAAAAAAAAAACf&#10;AgAAZHJzL2Rvd25yZXYueG1sUEsFBgAAAAAEAAQA9wAAAI8DAAAAAA==&#10;">
                  <v:imagedata r:id="rId148" o:title="CornerWeld_v2" croptop="16647f" cropbottom="8705f" cropright="27546f"/>
                  <v:path arrowok="t"/>
                </v:shape>
                <v:shape id="Text Box 318" o:spid="_x0000_s1038" type="#_x0000_t202" style="position:absolute;top:10287;width:2030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3dTMMA&#10;AADcAAAADwAAAGRycy9kb3ducmV2LnhtbERPz2vCMBS+D/Y/hCd4GZo6RUY1isgGzovYefH2aJ5N&#10;tXkpSardf28Ogx0/vt/LdW8bcScfascKJuMMBHHpdM2VgtPP1+gDRIjIGhvHpOCXAqxXry9LzLV7&#10;8JHuRaxECuGQowITY5tLGUpDFsPYtcSJuzhvMSboK6k9PlK4beR7ls2lxZpTg8GWtobKW9FZBYfZ&#10;+WDeusvnfjOb+u9Tt51fq0Kp4aDfLEBE6uO/+M+90wqmk7Q2nU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3dTMMAAADcAAAADwAAAAAAAAAAAAAAAACYAgAAZHJzL2Rv&#10;d25yZXYueG1sUEsFBgAAAAAEAAQA9QAAAIgDAAAAAA==&#10;" stroked="f">
                  <v:textbox style="mso-fit-shape-to-text:t" inset="0,0,0,0">
                    <w:txbxContent>
                      <w:p w14:paraId="25130077" w14:textId="62BC1BA2" w:rsidR="00176129" w:rsidRPr="00067927" w:rsidRDefault="00176129" w:rsidP="008F3D94">
                        <w:pPr>
                          <w:pStyle w:val="Caption"/>
                          <w:rPr>
                            <w:noProof/>
                            <w:szCs w:val="24"/>
                          </w:rPr>
                        </w:pPr>
                        <w:bookmarkStart w:id="1487" w:name="_Toc3557130"/>
                        <w:bookmarkStart w:id="1488" w:name="_Toc26921221"/>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487"/>
                        <w:bookmarkEnd w:id="1488"/>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5pt;height:31.5pt" o:ole="">
            <v:imagedata r:id="rId149" o:title=""/>
          </v:shape>
          <o:OLEObject Type="Embed" ProgID="Equation.3" ShapeID="_x0000_i1026" DrawAspect="Content" ObjectID="_1638298401" r:id="rId150"/>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w:t>
      </w:r>
      <w:proofErr w:type="gramStart"/>
      <w:r w:rsidR="00D75A51">
        <w:t>α</w:t>
      </w:r>
      <w:r w:rsidR="00D75A51" w:rsidRPr="00A2231C">
        <w:rPr>
          <w:vertAlign w:val="subscript"/>
        </w:rPr>
        <w:t>j</w:t>
      </w:r>
      <w:proofErr w:type="gramEnd"/>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46D57967" w:rsidR="008F3D94" w:rsidRDefault="008F3D94" w:rsidP="008F3D94">
      <w:pPr>
        <w:pStyle w:val="Caption"/>
        <w:spacing w:before="120"/>
      </w:pPr>
      <w:bookmarkStart w:id="1489" w:name="_Toc3566495"/>
      <w:bookmarkStart w:id="1490" w:name="_Toc26921338"/>
      <w:r>
        <w:t xml:space="preserve">Table </w:t>
      </w:r>
      <w:r>
        <w:fldChar w:fldCharType="begin"/>
      </w:r>
      <w:r>
        <w:instrText xml:space="preserve"> SEQ Table \* ARABIC </w:instrText>
      </w:r>
      <w:r>
        <w:fldChar w:fldCharType="separate"/>
      </w:r>
      <w:r w:rsidR="00020F25">
        <w:rPr>
          <w:noProof/>
        </w:rPr>
        <w:t>88</w:t>
      </w:r>
      <w:r>
        <w:fldChar w:fldCharType="end"/>
      </w:r>
      <w:r>
        <w:t xml:space="preserve">: Parameters of </w:t>
      </w:r>
      <w:r w:rsidR="006619C9">
        <w:t xml:space="preserve">Simple </w:t>
      </w:r>
      <w:r>
        <w:t>Corner Weld</w:t>
      </w:r>
      <w:bookmarkEnd w:id="1489"/>
      <w:bookmarkEnd w:id="1490"/>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Heading4"/>
        <w:numPr>
          <w:ilvl w:val="3"/>
          <w:numId w:val="14"/>
        </w:numPr>
      </w:pPr>
      <w:bookmarkStart w:id="1491" w:name="_Toc26921110"/>
      <w:r>
        <w:lastRenderedPageBreak/>
        <w:t>Double Corner Weld</w:t>
      </w:r>
      <w:bookmarkEnd w:id="1491"/>
    </w:p>
    <w:p w14:paraId="5CE2581B" w14:textId="17A7B973" w:rsidR="00E36602" w:rsidRPr="007055D9" w:rsidRDefault="00E36602" w:rsidP="00FA0FAD">
      <w:pPr>
        <w:pStyle w:val="Heading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ListBullet"/>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Heading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77696" behindDoc="0" locked="0" layoutInCell="1" allowOverlap="1" wp14:anchorId="6C96EEFE" wp14:editId="4C04DC57">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176129" w:rsidRPr="00067927" w:rsidRDefault="00176129" w:rsidP="00FA0FAD">
                                <w:pPr>
                                  <w:pStyle w:val="Caption"/>
                                  <w:keepNext/>
                                  <w:keepLines/>
                                  <w:rPr>
                                    <w:noProof/>
                                    <w:szCs w:val="24"/>
                                  </w:rPr>
                                </w:pPr>
                                <w:bookmarkStart w:id="1492" w:name="_Toc2692122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4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176129" w:rsidRPr="00796AD7" w:rsidRDefault="00176129" w:rsidP="006619C9">
                                <w:pPr>
                                  <w:pStyle w:val="Caption"/>
                                  <w:rPr>
                                    <w:noProof/>
                                    <w:szCs w:val="24"/>
                                  </w:rPr>
                                </w:pPr>
                                <w:bookmarkStart w:id="1493" w:name="_Toc26921222"/>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4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34" o:spid="_x0000_s1039" style="position:absolute;margin-left:13.85pt;margin-top:2.45pt;width:368.4pt;height:209.45pt;z-index:251677696"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s1SWsQQAAJ8QAAAOAAAAZHJzL2Uyb0RvYy54bWzsWEtv4zYQvhfofxB0&#10;d6yXJVmIs/A6DywQ7AZNij3TNGUJK4ksScfOFv3vnSFFuXGcJpt2D4v2YGU4HJLz/sicvtu1jXfP&#10;pKp5N/PDk8D3WEf5qu7WM//Xu8tR7ntKk25FGt6xmf/AlP/u7OefTreiYBGveLNi0oNNOlVsxcyv&#10;tBbFeKxoxVqiTrhgHUyWXLZEw1CuxytJtrB724yjIEjHWy5XQnLKlALuuZ30z8z+Zcmo/lSWimmv&#10;mfmgmzZfab5L/I7PTkmxlkRUNe3VIG/QoiV1B4cOW50TTbyNrJ9s1dZUcsVLfUJ5O+ZlWVNmbABr&#10;wuDAmivJN8LYsi62azG4CVx74Kc3b0s/3t9Ir15B7OLE9zrSQpCu5EaImknWecgFH23FugDRKylu&#10;xY3sGWs7QrN3pWzxLxjk7Yx3Hwbvsp32KDCTNMvTHIJAYS5K0yAIJ9b/tIIgPVlHq4sXVo7dwWPU&#10;b1BnGAx6DybGR02M32BilCbZdALWoDH5JAPS5JKzNgriIIudtdEkmoLpRuIla59b+ay1UDlqnxzq&#10;nyXHbUUEMzmnMOK95zLntzu07z3feZn1mRHCnPD0DtiQRo6vgPlsaoR5mk6Dv3NZnKeB9dhgNymE&#10;VPqK8dZDYuZLKG9TdeT+WmlwLog6ETxa8aZeXdZNgwOcWDTSuyfQCrZVrRlqCiseSTUdynYcV9lp&#10;y2Gml/SnbIUqrHlI6d1yZyoodaYv+eoBPCK5bTdK0MsaTr8mSt8QCf0F0gJ6pv4En7Lh25nPe8r3&#10;Ki6/HuOjPEQWZn1vC/1q5qvfNkQy32s+dBBz2FI7Qjpi6Yhu0y442B1CNxbUkLBA6saRpeTtZ2il&#10;czwFpkhH4ayZrx250LZrQiumbD43QtDCBNHX3a2guLXz8t3uM5Gij5GGhPnIXVaR4iBUVtYES8w3&#10;Gvxu4oh+tV6EEOEAMvzsVNS0gF/fB4F6kuov4wWs0ht0m8Wc9lV7tER+2YiRtbde1k2tHwz8gM2o&#10;VHd/U1NMdxzsqyYeygam8VQPOJBVTsqugdSs6TWnX5TX8UVFujWbKwGp3RfT+LG4GT46cNnUwmU5&#10;0r1pEK8DlDjiHYtA55xuWtZpC6mSNUQDnquqFgqypGDtkq2g3D6sbJAhpFAJGDTsBgbmfo/yeRBM&#10;o/ejxSRYjJIguxjNp0k2yoKLLAmSPFyEiz8wRcKk2CgG9pLmXNS9rsB9ou1RTOvR36KlQV1b0KaV&#10;QDGDQqaonYrAQpeYBNOSaVohWUJ1/wIe7huAmzCu3XsT/f5MF0umkxjaFzb/gyY2zcMgm1iQC7M8&#10;ShIDcqCHw0jXoV7VxIxKVglDgk6mInq4swhnkO8p2IF+R/Dc6Ptv4HkUhpMw7039Jjx/buXgpMd4&#10;jnGA3w9T9mE0dZ6/6eseWT904Uemu7uq+u8WPuR5drzww3Q6SfBCaK63cZpP7JVwSOr93eTtld9D&#10;YV8KMHpd18RH0rEHhoNl3HYPW2EcufwdrnvIgwTuBW+/+cIXJVGeQ1+EPWzy4IvgcR+IwzBxbfxN&#10;vfLgKvf9L3zDHfj/C9/3ufDtcaAHPXgFG3jvX+z4zP7r2Ejt/69w9ic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CyFVDJ4AAAAAgBAAAPAAAAZHJzL2Rvd25yZXYu&#10;eG1sTI9Pa4NAFMTvhX6H5RV6a1bNHxPrGkJoewqBJoWS24u+qMR9K+5Gzbfv9tQehxlmfpOuR92I&#10;njpbG1YQTgIQxLkpai4VfB3fX5YgrEMusDFMCu5kYZ09PqSYFGbgT+oPrhS+hG2CCirn2kRKm1ek&#10;0U5MS+y9i+k0Oi+7UhYdDr5cNzIKgoXUWLNfqLClbUX59XDTCj4GHDbT8K3fXS/b++k433/vQlLq&#10;+WncvIJwNLq/MPzie3TIPNPZ3LiwolEQxbFPKpitQHg7XszmIM5eR9MlyCyV/w9kPwAAAP//AwBQ&#10;SwMECgAAAAAAAAAhAEiX0FvlOwAA5TsAABQAAABkcnMvbWVkaWEvaW1hZ2UxLnBuZ4lQTkcNChoK&#10;AAAADUlIRFIAAACvAAABPggCAAAAdL3XcAAAAAFzUkdCAK7OHOkAAAAEZ0FNQQAAsY8L/GEFAAAA&#10;CXBIWXMAAA7DAAAOwwHHb6hkAAA7eklEQVR4Xu2dBUBUWRfHpwukpEFCQLC7sbtbV9dOLJAuW5Qu&#10;Y23XXNdeXXPdtRuxgxSQVDFhur5z540OKiDpBzP3t29x5vW8+3//c859b96QSSRSyx72vlt+YXLo&#10;UokM3tYuKBQymUL+I+y/E5tuHzp0aMiQIcoJmPJDUf6LwWA1YIqC1YBRgdWAUYHVgFGB1YBRgdWA&#10;UYHVgFGB1YBRgdWAUYHVgFGB1YBRgdWAUYHVgFGB1YBRgdWAUYHVgFGB1YBRgdWAUYHVgFGB1YBR&#10;gdWAUaFWaiCT0RcCMBVGfdQgl8spFGx1lUJ9Dp9IJDp06BCPx1O+x5QfNVGDXE5iMBg3L15cunQp&#10;l8tVjsWUE/XxBggT/rNmcF+meXp68vl85VhMeVAfNUilUjMjw9VeXvzcLB8fn8LCQuUETJlRq7SL&#10;LxQZmJvG+Pm9S3vh7e2NHaK8qJUaEAKhvmHdaF8vQQ5yiE+fPinHY8qA2qkBMkqh0NjMNNLP511a&#10;ir+/v0AgUE7A/Ag1VAMgFwgNjIyifH0KszJ8fX1xDlFG1FMNgFwgMDEzi/LxfpOSGBgYiB2iLKit&#10;GgAQRF1jo2h/vw/pqTiHKAvqrAZALhSBQ0T7+rxOSli8eDF2iNJRczUAcj7fwMhw7ZLAdwqHKCgo&#10;UE7AfIf6qwEAhzA2MYn28XqTmLh06VLcD1ESGqEGAHIIIxOT2KUB+cnJfn5++FpGsWiKGgDCISK8&#10;PaDKwA5RLBqkBgCVnRbmMf5+eQnPfH198eXvb9AsNQAgCGNTkyhvz/zUJKgysEMURePUAMgFQhNL&#10;y9gAf3AIqDJw2fkFTVQDQCSVkd6eb1OTcT/EFzRUDQAIwqxevdhA/6zHj/39/UUikXKCBqO5agAI&#10;h4j2836VlBAQEICTSo1WA6BwCItoX29wCAgZGu4Qmq4GACWV5ubR/sghIGRoskNgNSCQQ1gih8h8&#10;/Hjp0qUa6xBYDUrAIYzNzKIDfbOfPQkMDNTMfgisBhXgEBaWltF+Pmn37y9fvlwsFisnaAxYDV8h&#10;5/NNzc1jF/u/fPhQA6sMrIZvQQ5RzzLKzzv9wYMVK1ZoVA6B1VAM4BCQVMYu9nv5+KFG5RBYDcUD&#10;DmFuaRHh5ZHxUIMcAquhROR8gYWVVUygLySVixcvFgqFygnqC1ZDaSCHsLCI8vNKf/hQExwCq+EH&#10;yAVCcIjYAJ/kuDjIIdTbIbAafgxKKi3Mo/28Mx4hh1DjfgishjIBDmFpY7020I9wCHUNGVgNZYXo&#10;mIrx9057+GD58uVqKQishnKAOqasrWP8vJ/fua2WIQOroXyAQ1hYWq71806+G7ds2TI1cwiNUwMZ&#10;oFLJNCr6W6HnS8qFwnq2tlG+XoRDSCQS5YTaj2apgcxgkKhUoYBf8LEAXZGi0tCYCiAQWFpZrQ3w&#10;S7obt2TJErUpOzVIDWQG/cWLtMDo2L6z53X4dXL/OfNWrt+QmZkJ45VzlBk5IBDUs7aK8vFMuHNz&#10;1apVMplMOa02oylqINPpj58+H+7qvu3wUWsz057t2tKptGUbNi5YHcLl8iFqKOcrD5BD1LO2Xrdk&#10;cfr9+xAy1MAhNMYb6PQ/Tp1+nJy8cUng7o0b1kWH//v71gmDBpy5du3Rs2ekCsULpCEKxdLODtZz&#10;cPfu4OBgqVSqnFY70Rg1iETjBvS/sH3LyAF9SUKBOPfVJy7X0sRELpO/+/gRkgnlbGUA5aF0GpnF&#10;kojFN27emu/jt2TdBvfJE1Pia32VoSlqkEskLVq1bO7kuOXPgwsDl45wde89ZcbOv45TkA7I8B8B&#10;UW4o33wH0gGTSWKxuJ8K/zp9ZnJA4KB5C37786CpseGssaND3d2e3b4VFBRUex1CY/IGFuvCxUtd&#10;p8zwjYi+/ehJHW3O0F49Bzh3ppDJcuUsJDKNVlBQkJ//Tvn+a0AJUpksNTV1067dQ+Yv/MXbd/+p&#10;sx8+FTAZDNcJE8hstoW1dbSf95ObN8AhamnHlEaogUyhSASCFRs3p2dn/7561ZkdW/bHRC5ZGtjY&#10;3l4oEoHho3nYbAGP5xkeuenAQdQb8U1XBJksk8uPnf9vhKvH3FVrLsbdFYqU7d27U/tu7dpCJIKk&#10;0trGOtrHk3CI2tgPoRneQKO9ffs2MS29oY3N8H5961pZkThab5OSDv/zL5SKEjB2OuN1Ts6C4NCt&#10;h4+++fCBRPkuWMjloA7nVi19pk/t0qqlciSJxGGxZowYzqqjDZEI3sr5Auv69WP9vB9du1obO6Y0&#10;Qw0SiUHdum2aNrqXkLAkOvbiP//u3rd/iv+SZy9ewESegP84/t6Qha437z0wNzWhlvyTJ6bmphMn&#10;T5w4dPCXeTq3btm3UydYP0opFHZClJ3RvihkrF69unblEBqhBrlMRmcwIjw9R/Xps+Ov49MCl0Rs&#10;/72xg92hqPA+zp0+FHJT09K6tWp9NDaqkY1tSd0GqJ4kU/bu2Xvx9p3dIashysDIuWPHaOnro8mQ&#10;e9LpSkEIBDZ29WP8fO5fvlS7HAJZopmtgfOQJjQ6FcotYmwtgjgpH19PS7ybNbZfXycHezhTldOK&#10;IpUaGRsP7tJ5YFfnId26zhg1fOyA/va21n07tG/qYN/Izm5g7566HPbvfx03NtAf1KM76eu+Rcg8&#10;oLH3Hf1r9/GTECwGDR+an5vH5fKWz5vL1NJKSUkJ2rgl7/XrJg72yl9Tkkj0DA07NG6058ChpIyM&#10;Ll261IpfWdIIbyCQi0RsDqdpkyad2rezs7NDv3cjlZmYmhobGbHZLDAQyCiVs34N1Bpw6m/e98f+&#10;U2dCPBd17tiBVFA4olfPla7zdXR1YD3nrt+M3r03ZOuO12/fkenKfm6FQ9jF+Hon3r4ZEhJSKxxC&#10;g9QAyKVSaCQ0CIXoWgMAtYBEAqEEiaM4FAGCvG7nnn2n/l69aGGrtm1IsLhI1Niufr9OHcFySGJx&#10;51Ytxg/sP3P0CAM9va+cSSa1sq/fo23rqIjwWtFTqVlqKC9kOg2kELtj58Fz57XZWnFPngjffyBp&#10;cUAiFCoVwgfSk0TSoqHT3pA1ntOmspgMEBYKXXQamcN5n/8uNHb9v7fuQsry6OpVEEQNv7iF1VAi&#10;ECAkEmn41u03HjzasnxxsLt73JOnc5YuO/zX8Tdv36I5GAwyi4V6J2l0CodDgheKMaCQ7Jy8XQcO&#10;uCxflfPmzbL5LtMmjg/zXPTg6lWoMmpyyNCYLPJHkKkUkVC0/dDRunp6w/r0ItFocpl01fqN8QmJ&#10;ET4eDo6OpibGfdq2Ecvk52/cPHnp8r2nz1JepAt4XD6XW1hQ8Onjx6ys7CeJieevXT9w5tyR8+ff&#10;ffg4YfBAl1/GQmpC4vP1baxJXK7PqlVkChWSSthn5YZrEmifWvaw993yC5NDl0pq30V6CoVMppD3&#10;hf53fOPNQ5Hhwwb0g7RAOa08kGlUPtQIv22yNjObN20Kt6AgbNO29JycZQvn1be1IdaJcgg6nffx&#10;48OExHsJiZm5uZA2CgSoIgU/oNKpWmy2vq6uk61N64YNG9jYMOtoQ1YByQoYRkJiUkDMujaNnR4m&#10;JDfu1CkgIIAGyWkNA6vhK0QiEZPFkkilPhFRr/Lzo/x8TMzN5V9/K5eoNkkMOkkk/pD/tpDHg2JE&#10;KpNpczi6dbS1dHXBV5A/gQ4UWQKEkuzsnDlLlvfo0NZz4YL0xCS34NA2PXouXry4pjkEzhu+gqmn&#10;VygQghSgjcNBCqam30gBgDZGJUlBIWhHz0DPsp6lnb1dgwYO5hbmWtpa6IIFl4tmIKRAo4qEwtWb&#10;NtvZWLlOmQz1iE1920hfr/hLF2pgTyVWgwoyk1H47r1veNTHT4Xh3p7m4Aql3s6ECgqxBNWo0PYw&#10;oGJVCuOUkwE49am07QcO5ea/XTrXhQ4Vh+Lilr29fYSX5+3/zoeEhHw1//8brAYl4Of5b/I9w8Kh&#10;Pojw99bV1//eFcoLpAvX79w58M/5gJnT65oYy4XK3i0kiAYOMT5eN8+dCwoKqjllJ1YDgpCCX2Qs&#10;g0YPcXPVBylU+iZHKFA/vn0bs2vvuL5Qi7QmiUWwFVSRQhVKJoMgILrE+HvHX/yv5jgEVgO6syE3&#10;J2dRcIihvm6ojydbW7vyUkAxgkLZdugwh82ZPmYUjIAgkpSUfDf+flZmFiqLqVSFQzSI9Pa6+e+5&#10;GpJDaLoa4GTNfJnpHRFlZWq6YsF8Docjr4rblsAGEhISz1y9MWfsSKaebk5m1qKQ8BFuHlMClwyY&#10;uyB8+w6JSEwIwg5ChpfXnQv/hoWFKRf+/4F6nyzsDXuNa8nSYlBpFBr8qVUDnUmD4fG1tOe3X5a3&#10;9wlcIT0t3T0krLG9/cqF82l0etVIgUKBVCB46zYbC/OpY8dIBcK5y1aeunolxMPVbfIkuUwatXuv&#10;qaFhi6ZN0GUOicTA1LSdk9OW3bvSc3I7der0f7zaiepd60Ymg6d3oDOoUmlVRq9y19Jy+K/cUCjo&#10;HtcbJ5/ev5B6JDpiaP+y9jeAFFJSUgKiYps7OvrMnkFnoIRfOa1ygN/cvnN36W+bNi8LtHFwSH2e&#10;4Dx52szRI1f5eqODwuX2mz1Pi8M5GhMBMysLURYzOTHZIyKyU9/+/v7+itX8H/jcYvBvNeQxZRcE&#10;2nild+BITOTIQQPLogYyh/Ps2VP/yOiubdp4zpoJ56i8qsI2fGYyeVFwqJGeweJFC6AMvXrz1jgv&#10;n5Xz582cMolEp+cmJg2et7B3p/ahPl6kIhUpUmdSktuaMOeBA318fKjluam/qiBHRkaeOXMmMyl5&#10;4pBBkPKIqsIqweukEsnZ69dtmzZt2bJl6TcQQ0YFCdSJEyfs9PSaNXQSi8t/lYFMFokEYpls0pBB&#10;DWxtS29X1P3HYj18+Gj5ho0927dfMHkCOhEkVZbBQaM+evTYLzIm0teroaMDiUK9dO36BF//cE/3&#10;Vk2aHD77z+U7cUYGerH+vsbGxkUDE9oxJjMlKdk9POL/5RBk0OarV698PD2bm5p4zHdB3zOpvCAg&#10;8onFAZExzsOGDxw4UDmyVHy8vXrZ2fQbOpRUgSqfRuO+efMwMaltk8Z0Gq2Uag0dcQ47Pv7+0nXr&#10;h3Tr6jLpV3R2Vl0yT7Ro0Lr1HwsKwyEuwJoZjMvXb4z38Yv08jA3NFyxcXNe/tu2TRsHzJ7laFef&#10;uLe2KCCm5MQk97CwLgMGe3t7/+QcAm3MxMQkKDj4fm5e2Np10oJPKAsDs63cIBMIpFJJGb94BDmX&#10;RAJZtviblZR54AthYYlYVgZXuH795rLY9WP793WZMKFqpYCg0V7n5Nx7nghSg6BA5AQEYJDdOnY4&#10;vmHtoeiI7FdvJvkGZGbnfLlRCu0bgUDg0MA+xsf72tnTUGX85H4IpfTq1asXHBp652V22OZt6DPQ&#10;qLAfFUbRZ6uEWH/pEHPKvl6w7JBkcikIQVba9Xh0uNnsqzduBm3cMn7QgCljRpNkVS0FgEq9fPce&#10;i07r0LIFkulnYCclEhnoo46OTuM2rd0nT3yUlHQxLg5d34J9YzCQm36eUy4Q2js6Rnh5Xj93Jjw8&#10;nBj/c1AZkaWlZURk5LP8dyEbN0tEEnTbTy0CxCRVnIhfTrIiEFI4f+EiVH0zRo/8ddQIkkh5gbEK&#10;ga3IxaJrD+63bdqEoa39Zf1UCkUgEObm56Mmh5FymY42h0Gni0RitAybfSv+Xvj2HR8LCtANmAQC&#10;gaNjg0hP9ytnToWGhiLF/xS+Cks2NjZrQkPvZuWEb92OPl1tEQQSAPofHbTvDhy6AM1mn/rnfPiO&#10;XbNGjxo9dNCXa81VDI2an/8uM+9Nh2bNUMbwGWhxsUSy+++Tjx88hKxC8O793pOn2SxWx2ZNSXRa&#10;XHz8RL+AHUf+gnm+dghBg0aNIjzdr546FRGBatGfwFdqACBkKBzibfCGTcghat4dGcUgRyc/7fOT&#10;e6D50W0pCpAUGIxjJ0/G7vnDc8rkEQP7kwTKa81VD4PxNDWVTqE4WFlBGFKOVDStro6Oro6WT0T0&#10;HL+AcW7ul+7Eh3i4NnZy2r1vv1d4dB0Wu66+nnLuovD5Tg0bRnp7XDl58uc4xLdqAGxtbQmHiNq+&#10;A97WAkHI0Y2p6NvWIAYaraCw8GV2tlITDMbB4yc2HjjiO2Navz69SEJRNR1TJESZ/GFioqmxoWFd&#10;AxIRthRAQgM7tuCX8QFzZ5sbGTm3brUvbM20X8bJJGIIHEvmzl44aTzsLEqbvgY5BJ/v2LhRhPdP&#10;cohi1ACAQ0RGRT5+nR+yeYtEKq3pIYO4dxk0Aa/p9BOXLq/d+wdyXQZj7+GjO4+dWOoyq1e3LiQ+&#10;D2Yilqh6yGQJl/ssNbVto0aw3aIBCzYqhSggl3Xp1nWZu5v3nNltUI4phL2dPHxY7759SDIQUok7&#10;JufxHBs2jPDxvHTiRHUnlcWrAYAcAsrOu5k5sTt2goS/eG+NBPVpQ1FBpVJ5Hz5uPfLX4X8vJL94&#10;cfCv43tOn14yf45z546Ql1WjFAAq9cOnT+8/Fthb1QNlfL8tKVQ8QiEJSm7i7hhiBvgrFErkP4hc&#10;4BBOjZzAIS79/Xe1OkSJagCsra0jIyPjs3Oh7ATx1lyHADGQkSHTaLTz12/cefQoIzv7V5+AI//8&#10;F+Xp0bFDBxK/mqUAkMlZr15TKFRTw7pfXTaTSBysrcI83Dq2aAavIWUpuidl3ys5j9+wcWMQxMUT&#10;J0AQ1fRxSlMDAIJYExJyJyt77Y5dNdkhwHU5LFYhl7vzr+N8RaEf9/Qpl8fT19GR8fnVLgWATH6Z&#10;l0dn0EwNjYqqQS6RWJiaTh43zsnB/vuex3IBDtGwUaNIhSCioqKUY6uUH6gBgJARHR1z6+XLsC1Q&#10;dqKHqxHjaxAoXyAxGYzzN2+dvX5dMQpx6tq1duMnrtu7jycQVLuOyeR3Hz5yWEyWNqdo0gDIpVKI&#10;/fKSr7+IxSIut0w5jSJkKARx/DgIospvofuxGgBIKkPCwu9mZq3bqXAIBh1l7CUPkMFR4QXk+Z8L&#10;6NKBeA8z0xQLFl1PGQcShcqg0V/l50PCKPh87yGs0K5evV/6923TqBETFIxutP92wSocYHtCkViX&#10;o42eBPLd1FIGOJ7OrVq5T52sV6cOyOibqd8PkHY4NWkS7et14eSJtWvXEh+2qihTawHIIWLXXklJ&#10;i9j+u5D4PgmEwBIG+IQoPEKWXzbxErNLFAsWXU8ZByjuGQz6w6Sk/27fgrXpaGl1ad061s/n+t6d&#10;EQG+nTu0h3wC3dz83YJVNSAzkEi5fJ4Wi41efzdDaYNQ2LxRw8kjh7OYTLmiW+wHg1RK4vEcGjpF&#10;eiz69+hREISgSBd4JSkm+y2F9PR0d1dX6af3+rq6qO+sBOBMh9XGPXlubGVlb29f+jcP4SSWSqX3&#10;4uMNtdj1LczF5b92AKYikEgu3o7Lf/8B3hrq6rRp0tjSxAQOnlgsRncQlOczVgDU2UAiPXieBP+0&#10;buwEsi7XFpGJwikBJ1iZl4IjzGAwniYnPUrN6NWrl4GBQeWjxp49e8qnBmDdunWurq7g7Ww2p/Rl&#10;aXQ6NPMPv4QKxwIkD80GH49KpYGhKCeUGTiYQiE6P+ro6KC1KTxJAudZNYvgG2DnyRQy8UyxnwO6&#10;Xws9c6BqutT4PG651bB582YXF5dpMxYMHzWWz6uCH4oEYX368GHPri3devZp3qKtSFTu+5UZDOaF&#10;f08nJz6dOnMhBIWa9gWmaoVQv/JN5Rg3qm+517Vx48Z58+atDIqdu8CVW1gFxRuNRs9/82p1kP/o&#10;MZO6de8jEJRPYXA4WCz2n/t/j4+7sXxVNF1hSMppmPJgY8mpoBqWLg+fOWchj8utEjW8zX8dGrJs&#10;xMhfunTtVTE1HDq4+3787cCloVgNFcbJvm5ZawqMJoDVgFGB1YBRgdWAUYHVgFGB1YBRgdWAUYHV&#10;gFFRa9RApzOYTBZZcX0IU03UGjXk5WWnpiZKJGIsiOqjFqiBQqHQaLTtW9e7LZjy8cN7Gq3m3Xyl&#10;LtRoNYANgBQI8l7lvHiRWpMf0qwG1Fw1QKLAYDBBD1QqDb2mM3HeUN3UUDVAw79+nbdr56YlgYuC&#10;1yx+cP8OvXZ9S7h2UhPVAFJ4kZro7TEnZHXg48fxl/474+czL/7uTRaTpZwDUz38JDWA50MbE/dG&#10;K0eVAMwgl8u3bIy9fu2iX+Dq/QfO7T94tmevgWkvUmFx5UwKIJlQvioZWBssxWKxIdYoR2FKptrV&#10;QDT/o4fxD+7HCYUCkAUMpTQkiCbtRfLFS/84O/f4ZfxUXV09YxOzmbNdGzdpwRfwlDMp7p+TSr9+&#10;qPPXwCZgVSACLrfw9q2rz589olB+rEUNp9rVAA0Gzf/mzSsfrzleHi6HD+55+TINxmjX0YGm+r55&#10;qDRaVnbmu7dvmjZvBWmkQMDn83k6OnpNmjb/0vQcjnZG+ouNGyJevcr95qSHFcIYWDkUpSkpCXv3&#10;bHVfOGP5Ug9YCbqPvtJ3aqk3FVSD4sxD5l+WgU6n9+4zyMzM6tyZ4/6+C2ZNH71sscfZ08ffvXsD&#10;LQQ2XjQEyGUyAR95gJa2tuLOcsVIuRwUQFc8O4DN5qSlJS9f6r1vz1ZuYcEXm4EXilXRXuXlHD/2&#10;p5/P/BlT0YYuXfrH0alZu/ZdYFvf7FgZB9CuhphKBe+L9PVbNXjYqMKCAuXYH6Gjqxceuvyvo/uV&#10;7xURoWnTFu07Onfr3ldPT3/TxpjhI8Z16dqLSqNeu3Jh6qQREybOWLIsVCJBN6TD6e7tOffCf6eP&#10;/305OTkhJmpNwvMnxsYmW3ccatioKTTVkcN7r176b9DQ0XFxN25dv/z06cOid0dOnT5/3C+TRaLP&#10;34wuDwpvY1hYWoHU1NtanOzrVlANk6fOgSQAisBvMruSoNOZiYlPXqQkK98XoX0H5zFjJ92+fW3o&#10;sLHOXXrKZLK3b19PHD9ILBLvO3DGysoGHCI9LXnCLwOFAsGGTXu3bllramphoG945PAeeAv5BKjh&#10;+F8HtmyKolEZDx/GK9dbhCZNW1pZ20qlFem5AjkaG5vOmOlqbVOfkKa6AmqoYBFvYWE1cswEbmFh&#10;GcWkq6cXtMq/qBrq1jVq18G5a9eebdp1Bju+ceMKsSo4g01MzcdPmLZime+KZd5zXBaBPnbt2JCR&#10;nmZqaq6lpe3jt7J+fYdjR/YX7ZcUi0WNGjabMn3+o8fxly/+e+fW1ffv3ymnkUgdO3ebPWdRhb0B&#10;FK+jo1sxMdUuKugNy1ZEzF3gWcY76CFg83jcyb8OjbtzA+WDTZp26dqnS7fe9e0cIAmASJ+Xm7U6&#10;KHDkqPFdu/WGtBHGgPHs3L5h397t6C2N1qCBk56+YVZm+m+b91lb28nlsj//+H1tTPDmbX8S3nDw&#10;wK4H9+6sXB0LOUphYUFqStLVS+cvX/n32dNH8LZ79z6btv0JVl+Bjm1YOXxGcIUKKKl2UfE76OHQ&#10;wKlWlgHOWmiDixfOQbtOnT5v3Yad637bO8/Vu1HjZqASaHUY4OyHgw4QK4ezEFrOZb7npq37Axav&#10;WbYiPDxy8+IlwctXRujq6vP53GK/cwiNBauCLYIgmjZrucDdD+LI2g27Jk+e/f7DOygyIZOAnSnv&#10;QHwEtZcCQQW9oezfroE2hsbLysxgs9mmZhY0Gvr2Cxxf5WTFDHDEH96/a2VT38zM8oshQ43wpXqE&#10;NcCGwLFhTngBWjn4564v3iAWi1+kJkFR2qJVO1iK2CVYLWwLFoFtQZUhEovMzevByPJ+Xs3hZ3y7&#10;Bo4+tIGNrZ2ZeT1oVHCIolIAYAYo4Tp36WlmZlE0NsPMxLlOnJ3g1fC22LaEpezsHdt37Fq0seEF&#10;LEUsApuuV8+GGElMxRRLtauBgPCDYh0egEaCZitaE34BJhXbhDKZtGgsh9cgGuJ1UWAG2ChsutiV&#10;Y77hJ6mhymEy2Xr6+pBvFqsVTMWolWoAI+ns3D0qZoeFZb1iLQFTMWqlGsAP9A3qOjVswmSiH7RX&#10;jsVUmtoaKSAPIOoL5XtMVVBb1YCpDrAaMCqwGjAqsBowKrAaMCqwGjAqsBowKrAaMCqwGjAqsBow&#10;KrAaMCqwGjAqsBowKrAaMCqwGjAqsBowKrAaMCqwGjAqsBowKrAaMCqwGjAqsBowKrAaMCqwGjAq&#10;sBowKrAaMCqwGjAqsBowKrAaMCpqhxrodMY3TxDGVAc1XQ3Eo5yyszJggBfwVjkBUw3UAjXIZLKz&#10;Z0+cPX1cLkcPElROwFQDNVcNit8wotLpdBDB9auXrl29ALLAaqhWaqgaiMc+8vk8oVAICpCIAfx8&#10;p2qnJqqBkMLLjBc3rl+Ku3Pj/bt3VCqNQinT480xleEnqUHh+QxoZuX7r4Gzn6n4nSPiNby4eePy&#10;kgC3kNVLglb6rF8X9qngA6yAmLlYaDQ6g8FUvikCrI14Ji2xckzpVLsaoD3gRE9PS83NyYSGYX33&#10;E1Mwg0gkvH71Qm5uNryl0+ipKUlhwUs/ffow39V75my3rMz0Z08fMlilVZipKYm3b6Kn2MPaiDHw&#10;AjYEIoMXsOnMzHRiJDEVUyw/wxugSVJSEue5TFy9KuDKpfMfP7znaGkRZgDNA1GAx+UeObI/I/0F&#10;zAwn+fnzp7KzM+fM9Rg0eNTgIaOnz1zAYLIkYilxloMHwLKMr53m0aP4v08cBjXAOgHQHJvDef/+&#10;7cUL54KW+y6YNzkrMwMWhBmUC2CKo4JqgFaEg1uWAdqPRqP16NkPWmjnjt8Wzp+6cN7E39aGP3v6&#10;SCKRQLvCAO0K7QSgc5dMeng/TldXt0PHrhwFzZq1srNzlCsePA4mcezo/qNH/nj06B6xG8T+APAS&#10;qYTBhITz8aP766ND5rtMdJ0/ZffuLfp6Bu07dAGVwM6UdyA+goaYSgWfQe8fuLoCv1Zy9OA+5fvv&#10;fq0kOmrN8BHj2ndwhuM/cmgPsUh45PglCgVagSwWi9wXzhSJBJOmupw/9zcNak6ZFJp80JDRoBiZ&#10;DP3y3amTR27fuFLSr5XMcllU+V8rAU1XYPFaRI37JaO27TpBGBg1rBdfwD16/BIEEZhBKpV4uM18&#10;9/a1mXk9Pp8/ctR4uVz617FD0DzBYRvAD2CGf879jX/JqJJUXA3V9CtnoAYtbe2Fc6fcvn1l7/5T&#10;9g5OMOervFyX2eOFfJ65hdWQYWNGjfmVwaBv2hCzNmbNiVPXjE3MwDxOnzqKf+WsklT8d60gR2vg&#10;2JDH5ZXlAMFJDCnC2/w38Bq8xLa+XadOPbp06928RSsDA0Mmk52Xm/VlPTKp1Llbz8uX/oHTvW5d&#10;QwqVfOfWteSk546Ojcf/Oq1Z8zZ8Hh9mo0ASAFkhCZZCC8pkMu062j179e/Ve0BuTtb9+3cuXzp/&#10;6+bVzJeolIB0smGjZhD6K/a7BLBvIDj1lgJBBbNIOPpCBPodoh8OEOP/PX8qN/dlvwHDgkPXb91x&#10;eEVQVP+BwwwMjEAlAgG/aCPBzN269wG57Nm5+bf1kZt/i935+0bIIHV09J279DIwqAt6ysxIP3vq&#10;eIsWbSD5gD0hFoQXilVJTEzNh434JSRsw/adaEPdu/dNTHh05/ZV2NY3O1bGQXMeaP0z+hvgaBoZ&#10;mYRFbI6I2jR67CQrK1sYU1jwqdgTDtrMsK6Rp8+SLl16X7/235XL59u07TRlqkvDRk1gfgqFyuNx&#10;Y6LX5OVlzXZxg4QflATVpHLhz+cxrBzWY2/vNHHSrOh125evjIJ5YIyGlAYVptrVQLR3s+atW7Rs&#10;C7kC6ACGLyd0sYhEIgtLa7/AoMiYbTDMne/pMs9j9hw3Dlvrw/v3q1cFPHp419t/RdNmbWBVymW+&#10;Q+FeYEsiLS1tKC8hUhDVh3IypjiqXQ0E0GzQNnAel6U9FPPItevUsbFxACNhs9mQwenpG7x9l79+&#10;bWhqSsICN7+u3fpA/alcoGRgVbDR739MC1MsP0kN5YVoRdTboLi/AcaAmI4c3nvzxuV+/Ye2aN5a&#10;wOe9e5tPzEMsgqk8NVQNBHI56n+EF5A5ZqS/OHH80KdPH2A4ferYH3u3/XXsQEHBJ3xtswqp0Woo&#10;CojA2NisWbNWb16/Skp6npqSnJHxAjIM7A1VSO1QA9SNZuaWLnM9Jk91GThkFBSQI0aNHzhkZJ06&#10;OpAbKmfCVJqapQZFnlAMEC/AGDo5d+/UpUfXbr1h6N6zb6dO3bS0tIhQgqkSak2kAHvgcQu/DNzC&#10;Qj6v+B/UxlSYmqUGpuIXDcuFcklMVVBrvAHzE8BqwKjAasCowGrAqMBqwKjAasCowGrAqMBqwKio&#10;4F2yK4Ni5y5w5RbyK9//Q6PR89+8Wh3kP3rMpG7d+wgE6LbHskMmk1ks9p/7f4+Pu7F8VTSdTpdW&#10;6OZHjI0lp9xq2Lx5s4uLy7QZC4aPGkvcsFpJqFTqpw8f9uza0q1nn+Yt2pZyO1NJMBjMC/+eTk58&#10;OnXmQhqNplFqIC7iKN9UjnGj+pZ7XevWrXN1dYUmZLM5pS9LU5ymEskPvsWAPo9MJhaLGQwGlUqT&#10;y8t96YFMpgiFAnhRR0eHODoymUwiFlfVYSojsPNkCnq4gPJ99UNnMOAzikRVcz83n8ctnxrS09Pd&#10;XV2ln97r6+qKS25mqqJJ4p48N7aysre3L10Q0H4gmnvx8YZa7PoW5uLyn9k0CkUgkVy8HZf//gO8&#10;NdTVadOksaWJiUyORIZuvqtmWcBHgL8PnifBP60bO0kUXxIkJpUFWBzSNzgJyr4UHGE4eZ4mJz1K&#10;zejVq5eBgUHlL+Dt2bOnHGrIzs5e5Ora3tZ64eSJTBoNTkDlhO8gUygyicQvdl3HwUNHjBihHFsy&#10;8Ek8Pdy717ceNmiQnF/u6EOmUQU8ftTuPWu2bOPyBTpaWs2dnMb07T22f18TUxMShUoSVu8t8EgN&#10;NHrU9h0FBdxlHq6kKjpZSwJtjs1OfPbMMyyq7+jRs2fPZrFYymmVo6w1BXIFN9eu9rZeM6YxWehJ&#10;CdDkJQ3oeRywy4pnJxCLlw4xO5zi8Kroeso4QHuLROLmDRr0at8B1vaJy70aH+8WEtZ54lSvNaHX&#10;b91G987Twca/XbCqBmgfEo2qxeZwIQWG19996vzCwtdcblJW9utPn+QKI1FS9DW8o9O/WXMxA5VK&#10;4nCSnyd4RsX0HjkSonZVSQEoU2tlZmb6+Xi3qWe5cOoU+KhykRh9Y7rkAU52KbxQxG/lKkoFIgXM&#10;DAYLCxZdTxkHkkwqkohNDA2njhjKYiof8wArTM3M/PPsP3efPRNCLIfd+W7BKhxge0wG/SOvEHYG&#10;PgWxDwT5PN7pS5cHTJ81a8nSATNnn7hwkUz7/BW3ry1EDrnOd2v+ZoCcOeHJE/fQiJ6Dh4IUlEtW&#10;ET9WA3IF90UdrKx8Zs+At7DHxPgahOKQCkWiPh079O/cWTEKMcjZ+c7+vQsn/sphseTVXWjI5QZ6&#10;ujyBUFDI++aMT8t46RUasWLB/LPbt3rNnLly05ZXb9587x9lgcxmJ0CACI/uMWyYh4dHGa237Pxg&#10;dRkZGQF+fu0sLVynK1yhphZvoAeeQKCtpTV1+DC2wjnbNm6sxeG8//SJwmajQFvdyOVWpqZikSQv&#10;/w3py6mviPEJqS9gl1o3a8LR0mrgYC8SS2BQTiaApLsMewhSeE5IYehQkIJybJVSmhpACp6enq0t&#10;zHzmzITALv/mM9QcyCSynESlUCA/6NO5U7tmzawtLPaFrRnVt5dHZNTNW7dIbPS8H+XM1YRcbmli&#10;DBEyL/9tUTUAYO90Gi03N88rKNhvTcjKeS6W5mZfRRO5nPKjBx+QOeznT596KaTg5eVVTR+nRDVA&#10;gFjs79+mnrnb9Kk12RUUoCfCUKkUyD84erqzRg0f3bunQ/36Y4cPmzRw4KoNm69dv0liVbMgpFI9&#10;HR193TopLzOhdb/ZFliXjrZ2l7atnWxtth07+jIrC0UKmIcYYIbSi3AUIBJACt2HDAEpKMdWA8Wr&#10;AdJGTw/PpsaGfnNm06jUmusKBIqnikIFg/IHsXho926uEyegk08kmjh6JKSWKzdt/e/yVRKbU42C&#10;kMtpWlqN7Ozinj2D7RJt/AWot+vo1Bnao3uItydEk6jfd8vIFAhtDxITU7OyFZpQzvk9ZA4n8flz&#10;r7DI7kOHent7K8dWD8WoIS0tLcDXt42luceM6fC2dNnWCEAHUDGAe4Ec4Lhra1tZWKAMHMaIRGOH&#10;DZ07blTo9t/Pnf+PxKyuJzjBDpAo5OaOjnmv8/PfvoO4pZwAh5hC/sjlvoYIQiEz6HQWkykSix88&#10;fTrS1WPt3v2eIWFrtm4XSIqxXqRwNjvx6TNwhS6DBlWrKxB8qwZwBS9Pz0aGdf3nu9AYtFogBUDR&#10;hSb5/JVfpQ4UoJJMJBoxeLDbpAmRu3YfO32WxGJC1U5MrWJEosZ2dmKZLPnlS9Tl9RkwLb5QuGzt&#10;+lNXroVt2/4kNXX6yOGnLl4e1rP75pCgveEh1+7FZ+XlKecuCgSI5889w6O6Dh7s6+tbjcb2ma+O&#10;C+QKhCt4z4JiUl7TA8QXFBqA/9Hh+u6QIUHw+YP69vGePmXr4SOHT5wiKTp5lJOrEInU0NCgnqnR&#10;rUePIItRjlT0ppgbGf06aODNuLtikfhQVESb5s28Z0ybNXokQ056lJAok5K0teso51aAXIHFSnr2&#10;zCvyJ7kCgeqgZGVlKVzBwG/uHOQKtUUKBHACEuZcXJcw8gw+v0/PHv6zZm4/fHTfkWMkRtULArZC&#10;pjOcW7SMe/xEVFj4Zf0wXiKTOXdot9rLY4XbwtaNGoJAWBAzOJwrd+JGe3p7TJlspq9HzKyExUpM&#10;TPKMjO46YNDPcQUC5R5DgPD39W1nZQHFJPoYEuW35SuGQttKiPWXDjEnFLFFFyw7EI+pUKJBfFau&#10;rxgIQXTp1HHx3Nn7T53ZdegwmDnq5a1apNJubVoJxJJb9x9AixLjrMxNBzp3ZlFpcpEI9d3BnpDJ&#10;cKpt+/PQur1/nNj0W79uzsjAFKDPw2KmJCZ6RUR27jegutPGb0BqePXqFRSTLc1MfVwXUuvooHIZ&#10;PknlBgqLRaXSGIwy/eAMhUKh0WhwtnyzkjIPbCYsTKOXXrUjQQgEnTt3XOG24ODZfzb98QeJVtWC&#10;kEiMzc1bNXT8+/IVqG5gBGy0Z/v2m1Yt1+WwiVkAaPnfjxxbvn79vPHjDNis1LQ0yCuV01is5KSU&#10;RWHhzv0H+vj4IK3/RMiRkZFnzpzJTEqeOGQQh81R7VYlgNaVSiRnr1+3bdq0ZcuW4lLXCR8YIuuJ&#10;Eyfs9PSaNXQSVyBCoUdLCSB9mzRkUANb29K7RtDxZbEePny0fMNGaKcFkyfA8ZYXl9JXDKgCHj16&#10;7BcZE+nr1dDRQS4q5rPzxOKIbTuepb6ow+HISXJtLY7P9GkWxsYkJjMlKdk9PKJT3/7+/v7KuX8i&#10;n6WHDonyZRVSdmV/TgQrxZGYyJGDBsoF6M6X0oEi/tmzp/4QmNu08Zw1Exy+yrrXFPFuUXCokZ7B&#10;4kULyn6BHmSUkpTktibMeSByBWqVR7EygJrLupHJ4Okd6AwqHBNibJVQbpNTPP2xvKBsgUy6cfLp&#10;/QupR6IjhvbvVxY1AOjop6QERMU2d3T0mT0D3UckqppnQ0E5cPvO3aW/bdq8LNDazEw5tlQgV0hO&#10;TPaIiPx/uQIBarHWvRss2T2RyaFLJWW6AF2jADVA/rlr1T9H1l47FBk+bEBZ1QCAINJfpHmERbRw&#10;clw6dw6sq0r6VyANl5HJXiFhbCZztbenXPiDOz1hN1KTkt3Cwjr16Q8VxP/FFQjQhk2t9Tv0bwgv&#10;xEKJRCytXQMoGIaHV1IT72aN7dfXycEeUjnFRysDEom+kWGn5s0Onjl798lT51ataJCTVj5kyOUU&#10;JtPayGjr4WP2luZWDRxIwhJdB0khMcld4QoBAQFVfpG6XPw/t10TACOpZ1Uv3MvjZV7esvUbeDwe&#10;GUqbSgN+4OTkOKBLp80Hjwo/fITYoZzwNYQrLIqIaNezN+QKyrH/PzRdDQAkembm5jH+fvnvP/qG&#10;RfILC8nMYn4UqXxANSuTzRwzmsfn7Th0BEaQoZplMkEWZIbyWglKXJKSPMMjOvbuFxgY+H8MEF/A&#10;akDAqWxoZBji6SaSiP1i175//77ygoAURLdu3UVTJh7453zc3XgSnQFbAStCfVByucIVkhYFh7fu&#10;0cvPz+8n9yuUBFaDEkIQkT7eErHMKzj8IwiCreovqhjQ9p3btRvXt8+abTvevnpN/nzPpsIVkheF&#10;RXTs12/x4sX/31yhKFgNKuRCkbaBfqi3h66Otnd4ZE5OTukOASc0uhUbnB9CAAzwAsJB0bMc4oVU&#10;MmPcGDPDuis3bhILRWgeRWXrFRHZvlefmuMKBFgNXyHn8bRZzDAvD20Oxzsk7FVe3vcOAQUkavs6&#10;2iQG48O7D1mZWakp4PrJOdk53EIujCRraaEZFGe8XCJlMJmBLnNS01+u3bWbxGJBTesZGtG6e88a&#10;kisUBQmzZQ973y2/1Or+hn2h/x3feLO8/Q0lAQrgFhSEbdqWnpOzbOG8+rY2xDrRRQ06nffx48OE&#10;xHsJiZm5ua/fvhMIUHcCpAJUOlWLzdbX1XWytWndsGEDGxsmKEYslkulkDwmJCYFxKxr09jpYUJy&#10;406doJikfX37ZE0AadPM1sB5SBManSqXVUPvdDWD7JpMfnw9jehvcKxnqZxQGSQSBpvdvV3rhwkJ&#10;e06eat+4kb6xMZlGExQWHjpz7rc/D9x48IBKodiYW/Tr3HFgV+d+zp36du7YrkkTG0sLkEXCi/TT&#10;V69euRvPgHkszCkQbiApqW9L5vG8IqNGT5wEuUJNcwUCdfOGoT26KSdUDhTOqVSJVBq9Y+fdJ8+W&#10;L3ARSaS/7f9TKBQO7tGtW5s2RgYGEBTQrJAcAEQmqHgNRpLzJv/fWzdPX7pmamQ4Z+zoRs2apiUm&#10;eUfFNnd29vf3r4GuQKB23mBro5xQaWC1FCqlc6tWOXl5oTt2XY2/27tDh8C5Ls1aNNMifu5XKkX3&#10;K0AgIMllkCHKZMQYWFBHV6dFs+a927ZJSs/48/TZwo+ffvvzYIuuXWtgrlAUnEWWBroBTC53mz51&#10;bL8+hXxu2yZNmPp6JC4PUgEZNDxxrzaN9uB5wkS/gMjfdwpAE8QvvYolkJDqGxr4ui3o3aGNV2Rk&#10;sy5dwBVqTjFZLOqmhpL6gCsMutItly+cOunXQUMCY9bdi7sLdQEUik9TX5y7cRPd/0inX7/3YP/p&#10;s9sOH3v34cNXX62hUF+mvLgYF+/h5Q1SqMmuQKAR3oDOYCoV1fow0OnwTjmhbKALmxLpnF8njB80&#10;wC8y5vrNW6Q62sf+u7B07YZPHz/B2iGXdJ880W/WdOO6Bl++pwq6TE9NXRQa7ti+o5+fX43NFYqi&#10;bnmD8homGDKR3MEMcEYyGAIu9/WbN+/ev6fIZExtLcgIUJgvFdRh8Hkl8AIU1KxxI7Jctu/kKVFB&#10;waYDhx8kJrZr2qShg4OBjk6/rs4tGjeGIEEsAjVqRnrGouCwpp07L1mypFZIAVBTb/jS0hQKj8fb&#10;vGdfr5lzuk6Z3nnKjA4TJget2/ju7bfflvwhipAhmzhpYo/27Sb7BT5NSYGRGw8e4r5/jyZLpKhr&#10;gZACcoUXi0LCWnbrvmzZstoiBUCdIwXRGxi0eavLyiB93ToLJ/7qOflXU8O6S9ZviNm7T06jlTdk&#10;5OXk7d29d++Jk9LParsef/+fGzdAWChz/OwKmRkZ7qHhTTp2quEVxPeodd5AoRQUFJy/dmNYz26H&#10;IiPc5sxyXzD/YFS4o43NuRs3eCjjK3NTkcnQ1Nfu3Q/bsfPqvfvKkYrHBGw/9pegoJB4QAeZzcp4&#10;8cItJLyZc5fa5QoEaq0GqZTFZO4JW/N70Cq2jo68oOBTTg7UAuD6MpGULxCAeyjn/CFyOYVMHtGn&#10;17G1URuXBPRo24bJUN4U8++N25fvxKHLE4pcwT0sslH7DosXL651UgDUWQ1g3Qw228Ha+t+btye6&#10;e7Ye/UvTEaOnBC7NyMmjMJSugFJQxSUoNLDZRHApFlgblUKxs7NzmTL57w3r/gwPHT+ov55OHaFI&#10;tPaPP+R8fjYEiBAUIFasWEGvihuofj5qWlMQk2hUPl+wcFWwf+xaOoXatlmTwd26ThjYP/FFmkQi&#10;+XXIIC0dHRKZ9ODx0wMn/r5845aQx7U1N0c1CJEBFK0pviCVkqVSBpvl5Og4rGvX7m3bsBiMhNQ0&#10;SEAgZDi0bgsVRC2VAqCe3qD8BhWdcSUubsuRI9OGDb30x+5NQSvdF8wb2NVZIBYLFLetQlNv2Lt/&#10;mJvHyUtXbty/N23JCo/QcG4hV7l4CaB0USyRCwQ0Or1Txw4bwkJWLZwfvXuvfeu24Apl/HpZzUQ9&#10;1YAuIkOLUiiv8t/CWwebetomJiQmA4rAXcdPPklJATuhU6nJiUlBm7eM6d3zyPq1h9fGrpo/d9fx&#10;v09fvYaSgDKUG6jmlMmyUlP/OHVm7OTJtaK3sXTUN2+AekEmc27VysHaKmjzdr+lK9Zu3vqr66LY&#10;vX+YGhnm5ee/fv9BIBT2bN920eSJOnq6dBZrwqABLA4HtALhR7mSUiGKyYWrgmxatoQKgln5e2v/&#10;36itGuQQC+Ty+nY221ctH9S169+XLu86ehzO+HWBfpsWBw7u3rWQx2vm5Lht+TL0BUioL2jUa/fu&#10;8Xk8+3r1ikkXvgalKixWZsZLj7BIp3YdIVeo4Zejygg6CdT43ic4fVFXAY+X//49tKAhcVOCWCyT&#10;SGRyOU0RTVDHpRYnLTll2Hw3UxOj/WEhdfX0iFiDYkFxwGqzwBXWhEIxCblCbSwmi0V9I4UCKPxA&#10;CmQG3cjExBA8AMaAVmQy9IQAaGzwAJACi5X0PHGiTwCdQon18a5raFiSCAigIs1MS/MIjWjYrn1t&#10;7GIqBfVUwzc5IHoUsliMvsig6FFGRYEUPSQKzabFuXnnztB5CykU2YHoiIaNG5X+tUlwheysLNeQ&#10;cIc2tb6C+B71VAM66b/huzFICjTazRu3Zi5Z4WRrc3TdevsmjVF3QskZAOQK2RkZi0LCCVeovf0K&#10;JaHmkaI06PSMzMzZy1fVqcMJ83SnUch5qak5WVkFhYXF1hTgCnk5OYuCw22bt1i+fLmauQKBxqmB&#10;CCLoL4Vy5srVJ8nJL7PzRrl7dZowqfu0WW3HT9r99ynUV/21IMgsZlZ6huvqEIe2bVevXq2WUgDU&#10;uWea4PsOZpgfJQ0ohyC3adKoT8cO8Ldji+YwdG7RvEPzZuZGhuiex88LgivkZmcvWhNm07zFypUr&#10;1VUKgJpXmATQrl8eulYU1F/5fUUgkRA1BVFhgitkZ2a5h0TYt26trgHiCxoRKYqVAoBaXST6Ziha&#10;XkLamJOd7RESYdO8OaSN6i0FQIOzSAWo2vwa5QSAQc9++XLR6lDbli2DgoLUoOP5h2i6GkoCuUJW&#10;tldElHXzFprgCgRYDcWA0sasbLegEKumzaGCYFf6QQ61BayGb0FdTJlZHiHhNi00yBUIsBq+guhi&#10;cgsKtmrefM2aNRwORzlBM8BqUIFcIQuKyTBIG6GYVL+O5x+C1aCEzGK+zs11Xx1q0aiJRuUKRcFq&#10;QIArQNroHhper2lT9e5tLB2sBuQKr3Jy3IPDTRo4BQcHa1quUBRNVwNyhUzkCpZNmwYFBWmsKxBo&#10;tBpACm9evXIPQa6ggRXE92iuGhSukOm2OhhcAQKEhrsCgYaqgXAFz/DIunYOECBYVf1EmFqKJqoB&#10;pY1ZWW5rgk2dGoWFhWEpfEHj1ACu8DrvlUd4pKFdA3AFzexXKAnNUgNI4VV2zqLgEHCF0NBQnDZ+&#10;gwapgcxkvH71yis8ysjeceXKldgVvkdT1ECkjW4r1xg6OISEhGhpaSknYIqgEWogXME9LMLIEbtC&#10;aai/Gshs9rs3+a6rVhvY2EEFUafOV79fjimKmqsBXOFVbq57aJhxAyfcr/BD1FkNkCu8ff3GPThE&#10;T+EKOjo6ygmYElBbNaBiMjfXIywcKojVq1djVygL6qkGMov57s0bj9AwbUvr0NBQbW1t5QRMqaih&#10;GshM5uvcPM+QMANb++DgYOwKZUft1MBivs9/6x4awTK3xLlCeVErNbCZjHc5eYtCQgxs64eHh+N+&#10;hfKiPmqgUqm5b/IDIyLYZsgVcK5QAdRHDTKZLHjrdi0r28jISOwKFUNN1EAmk0QiUccePVauXImv&#10;QVQY9fEGBoMxZswYfJG6MqiPGshkMgQL5RtMhVAfNQBfPX0BU37USg2YSoLVgFGB1YBRgdWAUYHV&#10;gFGB1YBRgdWAUYHVgFGB1YBRgdWAUYHVgFGB1YBRgdWAUYHVgFGB1YBRgdWAUYHVgFGB1YBRgdWA&#10;UYHVgFGB1YBRgdWAUYHVgFGBfkNY+RKj4ZBI/wNVuFQe96UtSgAAAABJRU5ErkJgglBLAwQKAAAA&#10;AAAAACEA6hBu8RhMAAAYTAAAFAAAAGRycy9tZWRpYS9pbWFnZTIucG5niVBORw0KGgoAAAANSUhE&#10;UgAAAV4AAAHpCAIAAABFhsOAAAAAAXNSR0IArs4c6QAAAARnQU1BAACxjwv8YQUAAAAJcEhZcwAA&#10;DsMAAA7DAcdvqGQAAEutSURBVHhe7d0FfBTn1gfgHVuJC0ECBAlQCgSCW4ECwSVI0FKstAUKNaxY&#10;kVAoRUuhcKlhxSVYcKd4oRQpriVIIJ6szOzOd2Zn4KPEk93Nvsl57vy4I9vJZrLz3/O+Y5QoiioS&#10;pKSkTJs2rVevXkFBQcoshJDd0Mr/Oz2O49q1a1esWDFlGiFkT8REA8/z+/fvf/r0qTKNELInYqIB&#10;Gj6QCwaDQZlGCNkTMdEAWJalKEqZQAjZE0nRgBByGJKiged5i8WiTCCE7ImYaKBpulixYjqdTplG&#10;CNkTMdHAsmxISEiRIkWUaYSQPRETDdCa2Llz5+PHj5VphJA9ERMNoijGxsaaTCZlGiFkTyR1Q+LB&#10;S4QchqRoQAg5DEnRgAcvEXIYYqKBpunAwEB3d3dlGiFkT8REA8uytWrV8vb2VqYRQvZETDRAayIy&#10;MhIPXiLkGMREgyiKycnJgiAo0wgheyKpG5JhGDx4iZBjkBQNCCGHISka8OAlQg5DTDTQNF2+fHk8&#10;eImQYxATDSzLBgcHe3l5KdMIIXsiJhpMJhMevETIYUjqazAYDGazWZlACNkTSdFA0zQevETIMUiK&#10;BoSQwxATDWq1GkoGjuOUaYSQPdnmmZfR0dHxSbGFi/myLKPMsikIhZQU/fIVy0NCQt6qUMFOPQ6w&#10;2uhnsS6cW5EiRbDlggo4G0QD7FGDBw/evT/y242DCpfyMZlsf1YS5I3RaL569k6pikV8/LzNou2j&#10;QU1TTx8nzP7k90qlay5ZssTDw0NZgFCBZJsGxePHj6OfRhuoZDOnN9PJNh8Etd4gxh/f/efTJ09E&#10;XcobS20yCBq9UUx48SI2KioKz7lEyDbRIHcBCCYzbxR4kx0GowArhx9hFiz2/RGi8rsgVMDhEQqE&#10;UBowGhBCaSApGqA1YZPjKQihTJERDZAIDEuXq1bczcvFYsF0QMjuCKkaRJGiKA9fV07DwrgyEyFk&#10;N2REA0XTAm++cOhG7NMEmsH+EYTsjqTdjJKursKTFBFyBKKiAXMBIUfB4hwhlAaSosGoFwTBosLS&#10;ASH7IyMaRIvIcszbdQJcPbQWMx6hQMjuCIkGUWTVTIteNUuUK2Tm8R5wCNmdU0cDRak4NcOw1jcp&#10;qnhewPOdEHIM540GyAWGZe798/Te1SfSQUuYxlhAyFGcNRooFcXQx7ddnvHBmr+P3YHWhDIfIeQQ&#10;ThoNNE2bTeYze649uRsDtQIelEDIwZw1GhjaxU2jdVHDuEbHuXporVdPyAsRQnbnjNEAuRD7LPHA&#10;ugsPbzyDyX/O3N/+88nbf0cxLD6HAiEHccZoYDka2hG/Ttn9z9kHMHl86+UFX0T8eeAG9jgg5DDO&#10;GA0CbylW2mfApNZv1w6AyYYdqwyf26lm8/K8dHtIbFQg5AjOGA0Ws8WrsNu7XauWKO8HkxVrBbTt&#10;X6dM5WIw/9W9GmAEigidq/TcGmUWQsh2nLQb0mIRTUbBLEg3fRd4s8nAy+OvaHTc0wexhzdd1CcZ&#10;aRrTASEbc9JokLzWdHjjxk6QCymJhmVT9vw0MTIpTk/Lp0sihGyHsJ0Kmg9aF3X0o/j/jd1xMvKq&#10;RsthgwIheyApGqwpIB7fdnnKeytPRf7j7eeGuYCQnZAQDS93f5qh9CmmLYuPw4yRS7oFNSxjMvDK&#10;MoSQTTlxNFDSzSDh/2mK0ug4hqUtZpGh6Z5fvjt1Xf96bStRNI2PpUDITpw1GqQHTzCQCDB65/Lj&#10;u1efJMcbYJzTsDWbVfAq7GZINmEuIGQ/ThoNFouo1jDFyxWC8UMb/hob+vOOX04yHBQNlMkkCHg3&#10;F4TszHkbFLzJ3LBDldZ9axcvWwjKA32SCRLB2hGpvAAhZD/OGw1mweLp6/Lx9PZT1vebvuWDrsMb&#10;QSvDjDeGRMghnLgb0poOFlEsVNyzeGAhN0+dMhchZH9OHQ1AtIiCycwbBbP5PydKI4Tsyu7RQFkp&#10;EzYFeWFM4XNwnEJ6Q3jZBUIZslc00AzNqRmNixpiwWQUlLm2Yk2DgIpFKtUrxWnY7KYDbxKgGIH3&#10;Bv+t9HBdTAmEUrF1NFAqlmO0rmqVKD66/SLyt9O/Ttod+zSRVbPKC2zBInVBiB0/qv/p/M4ePi5v&#10;XJSZMZajk2JTVkzbF/Hj8fv/PLEIFh1khJrFU64Rep3tooGSzkfS6NTJCfpTO6/+PDFyxsA1i0dv&#10;M+hNxaXbLojw/Wzbwc1L513YnVXDxJuLMhjgjfqV9GY4+pdJu77pt3rxV9sObvgrNjpJrVVzeLEW&#10;Qi9RuT+n0Gw2h4WF7dq789N5nZ/cjz0VefX+tWfy1Q2wp32xsGvT7sEpCUb5xc5A66Y+t+/GzA/W&#10;yC0dhqVLli9cM6R8QIXCa+ccqlyuxoYNG7y8vOQXI1Qw2SAaeJ4PDQ3dvWc3p2ZMhv90K8BeV71J&#10;oFcRd6jblVlOgGaoxFj9hUO33ugEkR+T9U7DRps2bfL19ZVnIlQw2SAaBEHo1KnTnr27K9Up9fje&#10;i+hH8coCqWHPdB3eqEKNEm9ERt7i1OzDG8/WzT1sSDEps1SqQv6exQN971x+Uiu47saNG318fJQF&#10;CBVItmlQdOvWDRoUsyM/tljEs/uuwRfy7b+j9MnSjjdsTqfuXzRJijM4zRnOlM5NvXflnzM+WA0T&#10;OldN2SpFa4a8VaNpOVbDzvxgbcVS1davX48NClTA2a6vYc/OhUeGl6jgJ/DmpDj9jfP/nj94E4ai&#10;pX0++76zm6eLIOTumijrsQ+zYBFz90RcaDWkJBiWjo+8e+VxtcaBtZpXgKLGzUvHsvTD28+n9l4J&#10;0YB9DQjZ8uCl2WyRTkPS81oXNexy/b9uNW7ZeyG9aiTFG8TclQyUdJtp8fm/8bxByO0xBFFl1AuN&#10;OgWN/bXXwMmta4VU0LlpjAbeZBScqkMEobxl6/MagChd+wCtCfh69y/rU69tJb/iXtk69SA1iqGN&#10;KaYdv56Kjopn2Fw9qAbyy7OQa+0Wb/mX9YV3CO9TusTbSdo6CDkNO0TDSxaLyFsvf8h9mwXAShJj&#10;9WZoleT6zANYFQ+BYDLDO1RmIYT+y47RYHMMPvMSIUchKRoQQg5DUjRIhyds0TZBCGWKmGigaNqv&#10;uKdaus5SmYMQsh8yokG0iBxHV6wd4OKuFS14iBEhuyMjGiia4k3mC4duJsamWK+eRAjZFzG7mSiK&#10;yQkGvG0sQo5B0jcw1At47BIhx8DiHCGUBnKiQZQeWpPLa6sQQllESDSIKpqliwcW0rhweGoDQg5A&#10;RjSIKpHhmMCqxXSuGgs+7xIh+yMjGiiK4g382b3XE2JSGBa7IhGyO5K6IU1G6fkRygRCyJ5Iigaa&#10;pnJ/RTZCKCtIigaEkMOQEw2iSuDNeHgCIccgIxogERiOqVC9hIubFrsbEHIAYqoGiqa8/FxZNY11&#10;A0IOQEY0UBQlmITzh24lxuppBrsiEbI7krohsaMBIYchKRrwnrEIOQxJ0YAQchhyokFUCSY8eImQ&#10;g5ARDZAIrJqp1jjQzVMn4o2eELI/shoUIiVVDwghuyMjGqSDl7z50h93k+Lx4CVCjkBS1SDdSxoP&#10;UiDkEGQ1KBBCDkJUNGA3A0KOQlI04JFLhByGjGgQLSKrZmuGlHf3drGY8cF2CNkdIVUDBelgiXuW&#10;JJjMeLo0Qg5ARjRAHJh5y/Xzj1ISDRSN0YCQ3ZHT10CpODWDuYCQY5DUDYkQchiSogFv/YaQw5AU&#10;DVKDAtsTCDkEGdEgiiKnZms2r2A9eIm1A0J2R0Y0UCrKbLY8vBltTOGxcEDIAQhpUFAqi2B5cP2Z&#10;IcWEBykQcgBy+hooFcvhwUuEHISkbkjHoKyUCYQKKpKiwWK2OOACK4vFwrKsMoFQQUVMNMA3uYu7&#10;lmFpe1+afenSpWPHjikTCBVUZESDfOVljWblPbzsfuWlaDJNDw/ft2+fMo1QgURGNEDJIPDCtbP3&#10;kxPse29IaLFUe+vt90OafTt16v79+5W5CBU8hDQopIuyxehHCSaTYNfbQ0JjRRCEPh07fNmz24wp&#10;U3bt2qUsQKiAIakbkmFpBxw7sFgsPM+3a9d2cKeOUDscOnRIWYBQQUJSNDiM2WJR8Xy30A4jenWf&#10;OmEC1g6oACIpGsyCxXG3h7SYVSZTx7ZthnTpCC2Lw4cPK/MRKhiIiQaKpnyLuXNq1mH3lRahdjCZ&#10;uoeGjuzdY+K4cVg7oAKFjGgQLSLHsUENyrh56Rx521g5HTq2a/tJp9BZ06ZhvwMqOMiIBigZeBN/&#10;Zu/1hBfJNOvQ9yylg9HYs0voZ926fj1+PNYOqIAgpkEhiip9ksmcFzdrkGuH0PZth3cJnTNjxsGD&#10;B5UFCOVfxEQDoJk8u+5J6Xfo3OmTzqGTxo/fs2ePsgChfIqkaMhbcsuic/u2w7p2mj19+oEDB5QF&#10;COVHJEWDQw9epkVKB57v0bnTkE4doHbYu3evsgChfIeQaBBFmqaLlvJRa7m8TwejsUv7dsPDOs/6&#10;5hvsd0D5FRnRAGnAcHRg1WIubpo8v+W8Ujt07TI4tP3EsWPxKiyUL5ERDdLBS6P5zwM3EmJToHxQ&#10;5uYdKR30+q4d2n/RvevM8HDsd0D5D0F9DaLJIEglg3PcnE1KB5MprEunjzu2mzphAp4NhfIZgqJB&#10;qh2UMecg9XroDWEdOwwP6zR98mRsWaD8hKRocEJyv0NYp04ftms77euvjxw5oixAiHAkRUOeH7xM&#10;k3zMonvnjp926zJlwgS8cxzKHwiJBlFkWCYwyF/nmvdHKFKTa4cuHdoP6tB2ysSJx48fVxYgRCwy&#10;ogHCgGaowiW9rOc1KDOditwr2btzpy97hI0bMwZrB0Q6MqKBoijeIJzadTX+RbJdbxubG0rtENrh&#10;w/Ztpk+ehLUDIho5fQ2UiqJpJ3+slJQOBuP73cKGde008auvsHZA5CKpG5KIx83JLYuuHTt80L7t&#10;zPBwfNoNIhRJ0eCwW7/lkjUd+D5hXYaEdvgaz6RGZCIpGiwWRzzz0iZe1g7tP2jXGmsHRCJCokGU&#10;HmwX9E5Zdy+tJS9u9JQDcq9kn+7dPmzXdtyYMXidBSILGdEghYEoisQUDQopHYzG7p06DO4g9Tsc&#10;PXpUWYCQ0yMjGqSDlybzxWO3k2Lt+8xLm5PSQRDe69F9UNs2X40ciVdhIVJkKRpu3rz58OFDZSKP&#10;UJSKU7POdoVVVkjpYDBA7TC0S+iMKVPwOgtEhCxFw/Lly/Em67kh1w59enQb0KbV+DFjsGWBnF+W&#10;osFgMJhMJmUi7xDW0/BfUjroDb06h37SqUP411/jk/KQk8tSNDAM4wz3ViLo4GWa5NqhV49u/VuG&#10;TBw7Fs+kRs4s73f4LBFFTs1Wb1LO3UsnEnLwMk1y7fBe186fdOo4Be8NhZwYIdEg7VSiMcUEdYOT&#10;3AAux6R0MJt7du38fkjzr8eNO3HihLIAIWdCSDRQlMCbr5y+n5ygJ/EgxRukdDCZ+nbrOrxzp6/H&#10;jsU71iMnREzVAMUCy+Xdk+1szVo7CN27dnq/RfPJEyeeOnVKWYCQcyAnGvIdKR2Mxn49ug3r3OGr&#10;UaOwdkBOhaRocMJbv+WSlA6C0L1zp/4tm4dPnnzy5EllAUJ5jaRoYPJRg+IV0WxWGU39e/Uc3L7N&#10;VyNH4TEL5CTIiAb4duU0XP22b3v6ulgEizI3v5B7JXt0Ch3QOmTalClYOyBnQEY0UDRt5s03/3qU&#10;kmSEcWVuPiK3LKB2+LBt6zEjR+K5kijPEbObWSyWqDsvjHqeyofJIJHSged7duo4sHWL6Vg7oLxG&#10;0n6Wnw5epknqd4DaoXevAa1bjh4xAq/CQnkon34FE0vud+jVOXRQ25bfTJqE50qivEJSNEhnSee3&#10;w5dpkGuHfr169W0ZMmbkSLwKC+UJYqIBmhI6VzXN5ucGxSty7fBe186D2rScPHHiH3/8oSxAyFHI&#10;iAbYVVg1W7NZeXdvF4tQACqHV7VDn97vhzT9auQI7JVEDkZGNFC0dHnV1TMPkuMNZN0bMjek2sFg&#10;7Net60cd2k0ePx5bFsiRSGlQULCfxDxJ4E1m0i/KzhZr7WB+v0ePXk0bjx09Gq/CQg5DUjckzTj7&#10;My/tQaodjIb+Pbp/3L7NhLFj8Wk3yDFIioYCS0oHQejTs3uvdxtPHDfu9OnTygKE7IakaCggBy/T&#10;JPc7fNCrx6A2rcZ99RWeDYXsLd1oSEpKunz5smi9TyvHcWq1GkaSk5OvXLmSJ3eXpijK1UNDs3SB&#10;TgezuU+3rj0bvzNpwoSzZ88qCxCyg3SjAeJgyZIlYWFhP/3007Vr1+CDCJMdOnTYsWMHy7LKixwF&#10;9gpOw9ZpWdHTx4WUZ17ag9QryfMf9un9YZtWY0aOxKfdIPtJNxo0Gk2DBg02b9780UcfbdmyBQJi&#10;yJAhJ0+ebNSokeNvPE/RNG8Uzu2/kRCTUkDOekqP3O/QO6xLr3cbT5006dy5c8oChGwqo528Xbt2&#10;5cuXhxHrAyCk7+qWLVvWqlXLutDR4A0kxqYI+e5mDTkgnw0FtcMHrVuM+vJL7HdA9pBRNHh6ekIL&#10;QpmwatOmjdzpkCcK5sHLNMnp0LtL597NGk+ZNAn7HZDNZdI0gCyAgJDHy5Yt27x5c3kc5Tmldnjv&#10;vf4tmo388gu8zgLZVibRULt27Ro1asjjTZo0KVOmjDyeJ8yC0q5BMrnf4f2wru83azp54sQzZ84o&#10;CxDKtUyiAUqGVq1awQhN0+3atXP8sYmXRJphSlbw0+rUIvY2vEauHQb16d2nWZPRI/AqLGQzmUQD&#10;aNu2rVarLVeuXOPGjZVZDge1AsPQARANLhwWDm+Qa4d+3cL6NHt30oQJeJ0FsonMoyEoKKhBgwZt&#10;2rTx8/NTZv3Xq+doa3Sc1lWtdbH9oHPT0Izq7P4bhhTexUPzxlLbDK5qeP+EPjVPqh3M5kF9+/Rq&#10;0mj0iC/xTGqUe9Tt27eV0XRQFLVx40ZfX9+mTZum/saGpWazeejQoUeOHhq1tIdfcU/p4khbg+hJ&#10;SdTv/O10o9CgYmV9zbztGxUsRz+PSvjfhJ2V/QK3/DDP29db5AVlGSEohlHR1C9r1q879seUadPq&#10;16+vLEAo+6ixY8cqoxmS79eaOhqgZEhKSlq9enV09DNXLxf4aNq24Icfyyg/WmVINqq1HMNmVOlY&#10;RBhy+AYsFlEfr69TucquJYt8CvkQFw1AuhO/VvfLypXL9x6YM39+7dq1lQUIZRP1+PFjZTR98KUN&#10;O3ya+zxEg16vX7Zs2aZNm65fv96gajVPV3dBsM1FFjTD3ouKSjLzwcHBgiBcvnw5MDDQ09PTAq3r&#10;VOCd3L9/P+rhw2plA+UgyxZYI03RFtFcu2qVkf37urm5imYiOzyttQP92/oNaw4fmxweDo1BZQFC&#10;2WGzL/mnT5+O+Pzzcl5uk7/4QqVWq3heWZBjsHtrNBvWrD/xKGre999DNHzyySejR4+GdFBekMrW&#10;rVv3b1j3w4Rx0huA5nfOwBbJi+vHbMhaO2iW/rZizZFjs+bOzasTWBHRMu+GfPTo0Y0bN/jMdvUi&#10;RYpMnznzWmzihFlzTPFx0izYwXI9CBZBrhHg3+rVq2u1WmnN6YA3aVGJllQryd6Q+1DLa9IxC4Px&#10;oz69+7doNnb0aLxjPcqBjKIBvqjnzp3bs2fPYcOGDR8+PCUlRVmQjoCAAHj9lecvJi1YKBiNKpa1&#10;tkJySOpdEEXpJCdrXQNthNKlS2ccDfJrpb4G61iOKasjmZQOFku/nj26v1N/wldf/fnnn8oChLIm&#10;o2j4559/9u3bt3Tp0mXLlkFRcO3aNWVB+vz9/Rcs+OFukn7ivO+NKSmUmlMW5JrRaNy2bVt0dLQy&#10;jTIjHdGUruB+r1+LZmNGjsQzqVG2ZBQN58+fL1WqFLTtYYefPHky1PMwEwp7qCbkF6SpZMmSc+bO&#10;/edF7NQfl5gFsw3TIc3eR5QBqXYwm6F26PZO/Ynjxl64cEFZgFBmMooGLy+vxMREs9kM++SePXvO&#10;nj2bnJw8Z86c9evXZ1x1Fy9efNGiRbcTksbOnGNMTqE426SD4+8TkQ/IZ1J//H6ffs2bj/z8c+x3&#10;QFmU0c7WtGnTe/fubdq06fDhw2PGjIGSftq0aXPnzn327JnyivRBOsyaPft6bOy0RYsFM9QOeXYp&#10;N5LPlezXs1sY1A5jx/7111/KAoTSl1E0uLu7L1iw4OrVq/v374dioW7duj169Bg9enQWC3toWSxe&#10;suRmYvK472bnvt8B6hTIJmxT5IxcOwzp369v8+ZfDB+OV2GhTGUUDRRF1axZMzw8fOrUqSEhIWq1&#10;Ojg4mGGYrPfh+/v7fzdr1vWY+PAfl5iMJorL+YWbGo0G3oOPj48yjbLpZb9DWFijBl+PH4/HLFDG&#10;Mm+9Qxbk5lrsgICAxUsW34xLnDB3Pm8w5rh2gJziOA67G3JDFASoHT7p36/3u++M/PxzvAoLZSDb&#10;e5rZSpnIGqgdZn4381Z8Yvji/1lrh5ykA7Qm9u3b9+LFC2Ua5YhcOwzo3r1nk0ZYO6AMZDsa2rRp&#10;0759++xepFC6dOmFCxdefR4DtYOZ53PWKwklQw4ujkBvkPodRMvH/ft2a1h/xOef4z2pUZqyHQ0V&#10;K1asVKmSMpEdUDvMmjXrNtQOixYbDIYc1A6YC7YiXTnG84N69+j9buMJY8diOqDUbHwNdaaio6OH&#10;Dh0S6OH+7YgvVO5uUNwqC1KDINBqI1avPf4wavbcuTDj888/HzlyZIkSJeTlqe3YsWPvxvULJubu&#10;8qoCAv7sLAMbau3ylWsOHZ767XfVqlVTFiEE+x+04ZVRh1Cr1Tdv3oQ9vIyHW73gaqYMr2VSc9yR&#10;U2duxcUNGDBQr9evWbOmZcuWAQEBqU/HhIKCZdnjx49fPnumf8f2DMPk+K4NBQprPd7068bN8Rbx&#10;ww8/9PDwyG5HEkHgQ+LgL0JHgl/t7bfftuFVttS4ceOU0fRlcL+GHID99tq1axs2bFCmEUK28OGg&#10;QUt/+kmZyDUqi2e/2DBx4Xvp6dOn/fr1K1SocPee/Tk1Z7Fk8k1FUbQ+OeXYsQM1atXz8yuc3jcb&#10;9kXkRj4us+C7LSkx4fr1f6pVrcFKn7d8eOKcIJgbN6rXoV1LZTrXsrTDnzp1ysfHp0KFCsp0rj17&#10;9iwwMLBGjXq/LN+k0+kyvl4LQKERExMza+bE/gM+ebtSEM+TfasV5GAajfbkicPffjNh+swfKlep&#10;bjDo81+XtsUienpwPp62uV4JZB4N8BXdsWPHGjVqhIeHK7Ny7eHDh5UqVQoOrrP4p9VarTYr0RAb&#10;GztvTvj7fT96q2JljAaUdZACOheXBXOmz5kTPmnKrEEff5aclGirEth5QDT4+uiKFHJVpnMt84OX&#10;d+/ePXTo0L59+zK9lQtCTohludiYF0ePHYBxaJPGvIhmmLx60hJJMo+GXbt26fX6ixcv5vl5tfkv&#10;6ZEDsCx78cK5y5ek600v/nX++rUrUITKi1AGMokGCIXdu3fDiMFggIyQZ+YVKJmUMYSyhqZpk8kI&#10;JYNeL9W8L54/O/HHERjJf30NNpdJNJw7d+7VQ1ahTREVFSWPOxjUC1qtpnWbDr6+hcxm8h4PgfIK&#10;tB0eP3504vhBZVqlOnRgd0JCHBYOmcokGg4ePPj8+XN5/OrVq3n4PEVBEG7fugHZjxdfoqxTazQX&#10;/zp388YNZVqlggbF+T/PaDQZ3X8YgYx2s+Tk5IiICGVCune8afv27cqEY0H5Jwjm69evwFuiKIwG&#10;lCXwLWIWhN27tgvC/590azAa9u/dbjDosXDIWEa72bFjx964Wdju3btvvBbADsZxamwioqxTqzWX&#10;L1+4fu3vuvXeaR/atULFimHd+9au0+Cvv87evn0Dj1NkLN1o4HkeaoTg4OChQ4c2bdq0ffv2gwcP&#10;9vb2hnTAIwXI+cG3CM+bzIL5q3HfLFsZMXToqPIVqowa/fVvK7YM/2ysKFqw0ypj6UaDXq9v167d&#10;tm3bFi1a1LBhQxhfvHjxhg0bgoKC8uoKHLNZemCNMoFQhuCjIgjCWxUrh7Ro5yo9h5W3WKB5Ibi5&#10;ebRqHVqmTPl8fCGZTaQbDR4eHm3bti1ZsiSMw0aUT1isXLkyVBC5uR9cjsGXgKurK7YPUdbBZwYY&#10;DHooH+QvFfgXxk0mI8yXX4PSk6UuPdig8pbNKxaLRaNRN2vWysfHF+tAlHVpfm7z/PNMhCxFQ56z&#10;nrjCnz17Ij4+jqaxcEDI7siIBgCFQ1RUFNSCWAoi5ADERAPgOBZzASHHICkaEEIOQ1I0CIIZe48Q&#10;cgxiooGm6SJFi6rVGkwHhByAjGiwWCxqjqtVq76Hp2emN5JECOUeGdEAJYPRZPrj+OH4uFg89R0h&#10;ByCmQQHtiLi4WD7D51YghGyFpG5IlmXw4CVCjkFSNCCEHIakBoXJpFwkgxCyNzKiARKBZdnSpcpq&#10;tTpMB4QcgJhoUKu5qtVquLu7i2I+fCoZQs6GjGigadpgMB48uDsm5gVeeYmQA5DU16DXG/DOPAg5&#10;Rpaigef5TB9L6QAMQ+PBS4QcI0vREBAQUKxYMWUCoXwK2q0ajRZvMijLUjT07du3ffv2ykQegQYF&#10;HrxE9iMXpNf+ufTo0UPICHlmQZalTeDl5eXm5qZM5AXlCEXV6vA28PIqZHOQBdBkXrFsyZCPel+9&#10;cpHj1MqCAoyMdIRooCm6mH8JtUaLhQOyOZpmEhMTtkasv3//rlqtUeYWbGREg3zl5aGDe2JjXuCV&#10;l8jm4EMFiQDFAgwwotXqsMchb6JBp9NB0w62vkajzfpBB6wXkD3AF8+jf+8fPbI3Pj4GPmPnz57e&#10;v3fHs2dPCniPQ9788qdOnTKZTI+fPr5y/QrkdRb/BnjkEtkcfKhYltu/b/sXnw66c/uWIPDffz+9&#10;b5/QM6f/KOA9Do6OBkiECRMmrB44cKrR2OP6lSWD+6zfsIpm2AKe0CivQJkAcfBO4xaTps4uVaoM&#10;tCwGDhr2/Q/LgqvXfv352gUQ5eAqfcWKFQf69ZuvUnlbJy+rVCMKF/t42YaaVWsIgpBeQEDT4/nz&#10;599On/DhR5++XSmI503Kgv+CvyVNMxmkjEVihj9/egUIbA2zWaAoOoOmZqYrAfBOMl0J/CD4vsps&#10;JdDsSrdvRf5YZ7oS+BdeI0++Qf7rZ7oSeKvwyvRWAuR3Am81g41vNptF0WK/lcAmTe+DIT0y+9KF&#10;JUvmjR8/vUhRf3mbvE6nc42Pjx3Yr8vfF8//unxTqzbt4+Pic3OaH2xMeJNv/CLp/dGlD1Ran6j0&#10;Nju8f3jlGx8Ms9ni5ckV8tYq07lGnT17Njk5Oc0/BrzfkiVLchx39+7dND838L41Gk1gYOCDBw8S&#10;ExPTW4m/v7+rq+udO3egZJg9derMI0eClIWSBSrVmX4ffTJ8zIvoJ7Exz9O8RAI+DfDHgxqveImS&#10;hQsXTfN0aXiHAQGl4+PjYtJZCWx9L28fb+9C/z68B3/11L8R/DrwKwQElElIjH/x/Fl678TDw8vX&#10;1+9h+iuBeSVLlk7Rp0RL7dW0V+Lq6l60qD+sBLZJetu2mH8J2HpPnzyClFHmvgZ+HRcXN3//Eo8e&#10;PTQYUtJ8DazE3784bJuoqIdpvkCjkT5JxYuXjIr6NyUlKb13W7Rocci5qEewkrTfqlqtLlGi1JMn&#10;UbCS9N6tX+Gi8EeEjW/dRGlsN0jSUqXKPn/+DPbS9P6Cvr6F3d09YLvBlnl9JbAI/rLlK1SE9Siz&#10;XpNpNMDuFx39dOjH7125fPHH/61qHtLWaDQoy7IP3hjP87dvXU9OTlJmWd8h/NH9i5d4cP+u9aGb&#10;ylayfqK8fXx84ZeCD/arXwpeD5udYdnHUf/Kc2TwCxYvEQAfm2dPo15tJesmpYOrvS2ak1+8ePHq&#10;Owm2klarLVOmzMOHD2EPfX2+i4tL6dKlb9++XadOHXnmG6jPPvsM/jP40yozXoIfBr9ex44dvby8&#10;Vq1aBftM6j0f9g0fH58PPvhg06ZN8DMgRJQFr4HfoWXLlvAmfv31Vxi/dvz4H8+f+ygLJVtUqrEV&#10;Ko6bOufin6cu/nU+9TsB8E4qV66akJBw795NrdZFmfsa+FVZlgkL63P16t/nz59NcyXw06tVrVE1&#10;uGbElnUpKcmpv9JhJRzHdu7c89bt62fPnErz14FfuVKloJq16m3etCa9lcBft3OXHlFRj/44fphl&#10;0yguYCWQYs2atdq2bWNsbEzqlcDGh/W0bt0Rvgb3798FL0i9EtgmJUoEtGzZbvfubY8fR6V+RrG8&#10;klatpHPV9uzZAX++1Cvx8ysM/7Zu03Hvnp0PH95P82MAn9cWLdpqtNqdO7akuRJ4AXyyO3YMg7cK&#10;K0nzncC7bdCwcfHiAVsj1sO7Sv1ZgpXodNqwbn3Onj119crfaW58WEmdOvUCA9/avHmNIJhfX4n8&#10;x/146Bfws4Ay96UcRwOsCja+zsXFuicrq4XVw5aFNwPrSf2zAKwNvuQW/fDdk6ePX20Nk4kPKFUa&#10;/hxbNq+NiYmBj6s8H1YDhXD14FoREesNBj3DSL8UrBXW37x5a1c3t8idEbDN5a0O82HrdejYFb4C&#10;Dx7Yo9Eofy8oGbRa3YD+fa9e+ev8+fOvth580vz8/N5///3NmzfDd/Orvy/ML168eK9evX777bcf&#10;f/xRnvkGKikpSf40KzNeA782rAsWGY1pP1kYXgDzIZbgD/N64L0OXgNvFLYvvAZ+25Gffx66fHkH&#10;ZaFkFHx3TZn1/vsfGvXJvEmqlJQFr4EPQWJS4vfzvunVe2CFCpXSrRs1GumR3ml9mQN4JyzHQhlm&#10;Mhrld64seEmeKa3ELMD/lLmpMLAO+HWM0qmZGawEUl/g061IKZqCzyu8k4w2vkYD/w/bRJmVivUH&#10;qeV3osz6L+tKpE8DvCbNnyLPhNfAT0nvLwg4NXzUKHi36b1V+ANJ78RkEi3pvhPrxpe2mzLrv+AF&#10;1l8nKxtf+gsq0y/J65eLoNRyHA0wHwqurZvXxcQ+hziQX6zR6cqWLVerdkOoceSaX57/OpiZkpwM&#10;//9adfByKxlNr//RYT78UvCD3vhYwjhsdvjPedN/thjMh60Esf/6zgIz4V0UK+bp46mBz788UwY/&#10;FEp7eQ9VZlnJ82HXhopemfVfju5rOHXq1NedOo15+hSKGPjzblKpttVtOG7hsmJSM0HapdN8PxC9&#10;UCbNmTWl/4AhFd+uAvWYsuC/5C0Ov3OaK4FF8AJYBC9I8wfJMzNdifwau64EwHx4AYzYdSUyR74T&#10;GJHnvCHrK4FF8Bpl1kvyIqBM/1eOowG+is//ebr/+50TE+OhIaO8SdGSnJRUvsJbE77+rnGTEHhl&#10;mu8WMgw+AvByeTK9XzCD+fKvAyPyHNmr+fD6118MhYO3l6awbxo1dc68uYntrV69eqNXrfq5VSso&#10;HMJc3Q6HvTd0+vziRf3hOxZ+YQg8yDYZvNj6C0tgvrw55HF55uusWxb+FswbK3mdvBLYmvK4PPN1&#10;8kz575TBSuBfe68EwHxYg71XInPkO1GmU8n6SuTXvEFeZP2I2Rh8CGmGbtCg0fJVW1evi1y1ZsfK&#10;1Tu++HLCgwf3584Of/L4EcSK8tL/sr4rqRaTpfcLZjDfusHe3GKv5qe5EuVn24K9oiE2NvbBgwfK&#10;xH+FhIRMW7TorItLSpXqY6bODqpYBSIZWlnKYis5FKAx//pvm+ZvDnEAZSSkO7TuHv2bdj8ZQpmC&#10;r2wYYJeD7xioMt4oTLx9/YKqVq9arSYMdeo0GPbZ6Bat2l29cvHG9SupS5j8wV6/VUpKypgxYwYM&#10;GLBjx47nz58rc19ycXGBDaqDtg7Lmi3m3bu2fv7pwGv/XIY/CSyFRfAXgkieMW28PiX5VSrDF4Y8&#10;AuRE0OlcoLH014WzP8yb8emwftevX8ULY1COSDcf1Wilno6rl/56cP8OfFfB18zr3zSvvplgBGKE&#10;ozn4ZKbZKZ4/2CsaihcvHhQUtGzZsu7du3fs2HHKlCnnzp0zGJQDQvJWhv0fSgPrn0R7YN+ufXu3&#10;Wzc6Bbv3vbu3ly9bkpCY6OLqZq3NLVqtpum7LXx8fOH1Ohfp73H//p11a5aNHPHxkI96z5kTnpSU&#10;VLdeQ4gVqV2RTa9/AlABBB88Vzf3UqXLwfiiRbP79ulw+NDeV18z8PFISki8d+/2nTs3Ybh27fKy&#10;X388eHBPqzahlapUS91zkT9kNRpg28G+F5dlycnJlSpVgkJfr9efPHly8uTJTZs2DQsL+/HHH69c&#10;uZKQkPBqb4Td/p13mgVXr33o4O6YF9HyiR8H9+1iaCa0UzeoCyA+YA68LDYuxmg0PHxwd9eOLVMm&#10;jezfJ3TMqKF7Irc+ffoY1lOjRh14ky9ePIuLi8nuIPc5oQILPmMQBH36fhjSsr2Pb6GkpOS4uFj5&#10;Cww+e1DMHj9+qFe3NmGdmod1atY6pM7UyaO9fbw/HvK5l5cP/LfySvKZ/+8RzRjs4bNnz7569Wqa&#10;pwykBi978uTJ/v37X1UKrwQGBjZv3nzFihV16zZauGSlVquDYf7scPjm/2355pZtOjx9/HjwR72g&#10;KfHzbxt9CxXmeRN8sUPczPhmfKlSZY4fPXDu3CllXa8JCgoOLF8RChFlOmtEKfTETqE9mjRtBcVk&#10;FrcGIkumRyhkkA4JCXFPHkdBHPj5FXF1c4NPJjRXPxzYDdqu9Rs05VgaPiAGo/HBvVt3796u/06T&#10;0aOnFi8RkN7RdEeC5ravj65IobSPROZAVqMBohG+7WH/zGKnC5T958+fHzVqVEpKijLL2sqoU6dO&#10;y5Yty5Ur17Vr12rVav+49HeoLDi1+vLF893DWoV26v7Dj7/u2R05oG+XwUO/GDl6snw+GURDbGzs&#10;9/OmtW8f9uRJFKTDn3+eun//rrxaWZew93r27CsI2du95ReXCChdtKg/5kJ+lcVoACwrnYMDI/LB&#10;BYiGC+fPDOjXpUHDd+d9/7NGo5VrWJPJuOTHud/Pm95/4NCx46fB66Gqta4gz+RZNGQANpa8Nd+w&#10;Zs2a3r17w4iLi0twcHBoaGhISEjlypU1Gs2zZ8+gdggOrrP4p9UQDbBZYZceNvT9B/furNu0f8Wy&#10;JUt+nLMx4mCVKsFyqS9Hw7w54f0HDAmuUTsuNub+/TtQO+zfu+PC+bMwCa9pH9rth4XLILlyUODJ&#10;nwNlAuU7WY+GN7weDbPmLIZJ+JzALuPq6nbj+j9dOzUNKFVmxe/bXFxc8/zzY/NosFc3JNQXGzdu&#10;rFSp0ogRI7Zv337gwIHRo0fXqFEDcgGWGv97NhtEA2zcNm07x7x4sWfX1oMHdjVu3Kxs2fKQF8or&#10;rOBPAn+AJOvFGuXLv92798Afl/y+bMWWL0dMrFmz7p9n/jh96hi8ANIkuwPmAsoYVArWgoKFQR6J&#10;i4uBilibnRuOkMVe0aDX6z/44IPIyMjZs2c3a9YMSgNlQTogHerWe6dIsaK//Lzg338fNG/ZDoI5&#10;vY6DV/s/VBPVgmsN+2zMoiWrJofPhcmsfyEglEWw8+v1yc+ePn765NGzp1HRz56cOX184Q8zoVnR&#10;uHELFxf4oOZxa8Ie7BUNxYoVa9u2balSpZTpzPC8qVSpsg3faX7n9i0vL+969RpDjQDkpbDptRpN&#10;h45dC/kVNpuVUkIuIgwGPfyFCvkVadmqQ1DVGvj9j2wLPmZQvR4+uLfvex17dW/zXs923bu26BLa&#10;9MihfV269Orao4/8GvnF+Ym9oiG75I3buk3HBg0ahXXtUzKgzJsXSlAqi9kCr1MmXwP/LSTLG+dT&#10;IpR78E3j4+PbNax3uw5d3q5ctWKloIqVqlavWe+Djz5dtGTlxCnfFSrkl18L1Sx1Q165ckUnXW1W&#10;Vpn+L9h8aXZDZuDhw4eVKlV61Q35qk8BKjdoJkBbDtpzrxdpsP74+PgVyxZ36NitjNQHga0GlA05&#10;7oZ8BXaTV30KMMJxaviImkwm5/ko5k035MqVK/fs2aNM2Bm03N7IBRnMiYqKgj9Gfu31Qc4JPm/w&#10;zQSfSfhXRksPreBTUpLz91dUlqIBdkvHtKbgp8DmTp0LMo7L6J5rCNkDfCahLn5Deh/R/CRL0YA7&#10;JEIFjbN0Q2aFINj4inSEUHqIiQZo4BUpWlSt1mA6IOQAZEQDNO3UHFerVn0PT8/sXkCFEMoBMqIB&#10;SgajyfTH8cPxcbEMPvMSIfsjpkEB7Yi4uFiexzMaEHIEkrohWRZvx4SQg5AUDQghhyGpQSE9AQUP&#10;TyDkEGREAyQCy7KlS5XVanWYDgg5ADHRoFZzVavVcHd3F18+DgghZD9kRANN0waD8eDB3TExL9J8&#10;hjJCaYJPDlAmXkpzJnoDMRsICge9Hu/UhrInOUm67bBO5wINUsp6EzcYt1gsKSnJ8gtQekjKToaR&#10;nheqTCCUGbVac/PWtdnfTTl54siLFy943hgd/fTEH4dmzZx88+a1V0+gQWlKNxp4noetKY9D9cVY&#10;b9Yiz8SvbkQEqDRLly577Oi+vn06jv9q+Lkzp4YN7dO/b+fTp44ULeqPXzMZSzcaYP9fsGDBiBEj&#10;Nm/e/ODBg2vXrm3YsGHIkCHr169XXuFY8GfGg5coW3je5F88oHlIW2hWPHx4Lzbmxf17d1OSk5s1&#10;bVuyZGlneK6MM0s3GrRabe3atRctWtS1a9e1a9d+//333bt337ZtW/369eUKwpGUIxRVq7u5pXub&#10;aYRSE3i+ybstPT29lWmVysPTq2lIGygZ8GsmYxn1NbRo0aJNmzYw8uouTwMHDgwKCrIudCj46TRF&#10;F/MvodZo8S+Ksg5Kg/IV3q5Rq44yrVJVD671dqUqb96UGKWSUTRoNJqPPvrIw8NDnixdunS/fv0c&#10;XzIA2nrl5aGDe6AmxCsvUdbBt5qXl0+TJi3kSSgWmrVoq9XqCsId3HIpo2gATZo0kQsH2KY9e/as&#10;UKGCPD9PYL2Askv6zFCqBg2a+PuXgMmAgNK1a9V/VQWjDGQSDS4uLoMGDeI4zt/fP72SIQd1RKYP&#10;s0oTdimjHOBNprLl3qpb9x0Yr1WrftlyFV495QhlgMrKkUgoHKpUqTJr1ix58o1HUeaAWq12d3ev&#10;Xr3u0l/Xv/4cijQJAg/pIz8O9/2+H71VsTI0IFmWUxYjlAnRxdVt3drl48cMnzHzhx69BiQlJcAn&#10;X1mYX0Al5O2l9vPRKdO5Rm3dulUZTQd8V1+8eNHV1bVcuXJyGXb69Gl5UW4sWLCgatXaC5cszzQa&#10;3Nw8IBqeP3/+7fQJH3706duVgiAarH9dhDIHH1q1WnPj+tWl/5v/6WdjA0qVyZeHLc1mS2E/d/8i&#10;Ss9g7lF///23Mpo+mqblUJD/TU62wUmmHTp04HkhKKgG7PbYJ4TsCr7eLBZzfEKcl6cPjOfLjgb4&#10;fu3Zs9unn36iTOcebKY8UaRIEeUdIIRsYejQocreZQuOTtC7d++OHDEiqIjfV0M+1mo0Yob3epT6&#10;HTWa3zdsPP3oyYKFC5OSkkaPHv3pp59WrFhReUUqGzZsOBSxecHokaxaLeIJ3RmiGGbp6rUwsvnU&#10;mWkzZtSqVUuejxDI5AiFbUVFRY0aNSrQ033iJ0O0Wm3GuZAmBwdZPkYxtIrjVh8+CgPmAkot82jQ&#10;643x8QkmU25v5Xzv3r1hw4ZVKuQz7cvPGY4TTTnpCsIj0jYB9YKKov+3bMWc+fNhwFxAqWUSDddu&#10;Rdev3wCG1m3aKbOsh0mUsSyDemHM6DHloF4Y8rFao85BvQA0Gk2LFi18fX2VaZQjFE2rGOa39evX&#10;HjlW00pZgNBrMooGQbBMnTxq0ODPtkWe6NP3Y2WudMCCytY394MHD4YMHlLeyx3qBU6rEXNagEC9&#10;wPPpPkcbZQXFsiqWXbRs+erDx2fPn6/MRSiVjKIBqoNH//7rXyygXGmPdxrWgzlXr96ZNef7Xbv2&#10;ZP28RKgXRo8a9ZaP58Shg631Qs5PlzIajfv374+JiVGmUTbJ9cLytRs3Hjsx9ZtvsF5AGcgoGiia&#10;at+he8TmVZG7T3wy5EOYM3HShDq16+zac3jrjiPyazL28OHDIYMHl3d3nT56pMbFJcf1goyiKGhT&#10;4F39ckbqX2DZxcuWrzhwYN4PP9SvX19ZgFBaMtrNOJYeNeKjmnXqb9myftSo0TBn1qz5tWoGC4LJ&#10;zd1dfk0GHj16NGrkyLe8vSd8MoRlmJz1OyKbkHJBqhc2bDx+MnzGjODgYGUBQunI/Bv406Ef/PS/&#10;+S1bvgvjRfzcRo/5ukTJgOZNashL0wO58MknnwR6uM0YM0Lj6pKzfsfUsKMhB+R64X8rVy0/cGD2&#10;/PkNGjRQFiCUvsyj4fVuhV69+pav8PaXnw0WBHMGPZHQjhjx5Zdv+3p/PXQww0K9YJtcANiayK6X&#10;/QvrNkC9MH1G9erVlQUIZSh7e1r9Bu/GxMRMm/798ZOX0+uJjIqK+vTT4WXcdOFffJb7/oXXaTSa&#10;jh07+vn5KdMoM1K9wHE/rfp9+b6DM2fPbtiwobIAocxkIxosFnHsV8OmTh45berodxtVU+b+14MH&#10;D7788svKhXynfDqM1WhUgkDlglSxUJR0h3lrDomieO/ePYPBIP+sNMmvhf9EHssxZXUkk+oFmoZ6&#10;Yf3xk9O+/RaPR6BsyUY00HQmO8zTp0/HjRlT0dt92qgRak8vaZZanfuBpVm5HQH/XrhwIeNo4DiO&#10;hp0i1UqyN3DE3wxCygWtZumq1cv2HZzx3XfYv4Cyi3r8+LEymiH5umygTL+GYRi9Xr9s2bJNmzZd&#10;v369QdVqnq7ugmCb4xE0w96Likoy88HBwYIgXL58OTAw0NPTM83+SHgn9+/fj3r4sFrZwBx888Ma&#10;aYq2iObaVauM7N/Xzc1VNBPZ6ym1I2j6t/Ub1hw+Njk8HHMB5QA1duxYZTQz8s6WOh1gh0xKSlq9&#10;enV09DNXLxfYvdJMkByDH8soP1plSDaqtRzDZlTsWEQYcvgGoNGkj9fXqVxl15JFPoV8cnOCVl6x&#10;1gu6X1auXL73wJz582vXrq0sQCg7qNu3byuj6YNQ2Lhxo6+vb9OmTVPv9rDUbDYPHTr0yNFDo5b2&#10;8CvuyZtsfzU0lC0pifqdv51uFBpUrKyvmbf99znL0c+jEv43YWdlv8AtP8zz9vUmLhqs9QL1y5r1&#10;6479MWXaNDyvCeVYVr/hmzdvHhQUND/9s+67du26c9f2JSc/L16ukElv+z2KZunEmORl4XtDP2pQ&#10;ukpRwWj79OE0TNSdF+O7LyvnGhCxkLxokOoFjea339f8tmfvrLnz6tatqyxAKPuy1A156dKlEydO&#10;7Nq1Kzo6Wpn1X1A1yI1/o543JJsMKbYf9ElGi1lVO6SC1oVLSTC+sdQ2Q7IJ3r+Y/etKnYF8vuPP&#10;K1atOXLsuzlzMRdQLmUpGiIjIw0Gw61bt44eParMcjiKkm6M+eBGtCGFzx8HF21IqhdYdvmGjasO&#10;HoZ2RL160rVwCOVG5tEQHx+/Z88eGIG6YOfOnbm/03xOURaz+SFEg95EZSnQCgr5POifV61edfDI&#10;d3PmYP8CsonMd7KzZ8+eP39eHj9y5Mjdu3fl8TzBsNIJUMoEelkvrNy4aeXBQ5PDw+vU+f+HOyKU&#10;G5lHw65du6BwkMfv3Llz4MABeRzlOble+On335ftOzh77jw8DxrZUCbRAKGwfft2ZcIKksKUd5dX&#10;W8w5PmUhv5FzYfXmLasPHp00ZQqev4BsK5No2Llz582bN2GEppVKfu/evefOnbMudDR4A+7eLmyG&#10;5zsVEEq9sGr1L7v3zZo7t3HjxsoChGwko93MaDSeOHGiS5cuS5cu7dy584cffrh48eL69esfO3bM&#10;8fdNEC0WTsPWCqng4eNiEQp05SD3L6zeuHnN4aNfT5mC94NG9pBRNPA8P3jw4I0bN0IoVKxYEUpW&#10;mIT2Rfv27R1/nAL2B94onNl7LT4mhWYKbk+kVC9I11mv/mnXnpmzZzdp0kRZgJBNZRQNbm5uVapU&#10;kdsREBNyF4Orq2vlypXVarX1JQ4limJygtEiWPLdU46zSqoXGGbVhk1rjx6fMm0a9i8g+yGs3S5d&#10;GF6Qc0Gr+WXNup937Zn+7bfYv4DsCrv0yCD3L6xau37N4aPh06fjedDI3giLhoJ58FLKBY122br1&#10;/9uxa9qMGY0aNVIWIGQ3BEWDCHuIT1EPTs2oClI6WI9TMivXrVtz6OiM777D6yOQYxATDaJFZDmm&#10;Up0AV0+txVxQskHuX1i+YdPS7Tsnf/PNO++8oyxAyM6IiQbYSQST8OfBm4mxKTRbILoi5fOalq9a&#10;vXL/oW9n43VTyKFI6msQRVGfbCoI5ztBDkr1glr9+6YtP+/aOzk8HK+PQA5GWDdkQTl4aX2e9fI1&#10;a1bs3T9z9mxsRyDHIywaCgKoF9Zs2QrDz5F7x0+ZgveDRnmCsGgQeLNtb1ftbOT+hd9274Xhuzlz&#10;8LwmlFdIigaapv3L+mp0nEjk0yEyJ/UvcNzaiG3jJk2CAfsdUR4iJhpEi4XhmPLBxV3cNDCuzM1H&#10;pFxg2WVr1v4UuftdK2UBQnmBmGiAPYc38icj/4l/kULnu1s2yMcj1kVs/W33/gmTJilzEco7hO1j&#10;5vzY1yD1L2jUUC8s2bHr29mzmjZtqixAKO8QFg1UZo/kJQsUC3I7Yv2WiGV7D0ycPBn7F5CTyG+V&#10;OWE0GhiWr9uwcMv2b2fNatasmTIfobxGVDSI+ergJdQL6zdFwLBy34HJ4eF43RRyKuREgyhdXlW5&#10;bilXDx2hz557ndzv+MOWCBimzpiB9QJyNiRVDRRNaVzU0rnShCeDlAsMs3bTlqnTp8OA5zsiJ0RO&#10;NFAUbxIuHLmVGKenSL5trJQLOu3vm7YsitjW1EpZgJAzyWo0vHoWdt6yPg5DGSeRfDxizboNy/bu&#10;D58xQ5mLkPPJajRotdo8uYv0G4jPBZ12zZatiyK2T5w6Fc93RM4sq9HQr1+/Nm3aKBMo++R6YdW6&#10;Db/t2vPNzJl43RRyclmNhvLly5csWVKZyCOiqOJNAomHJ6Rc0GrXR2z/cfPWsZMm4XNlkPMjphtS&#10;FEVOzVRrFOjmrSPr3pByvfD7uvU/R+76dvZs7HdERCAmGqROBoqiSOuFlHJBo4F6Ycn2yDETJ2I7&#10;ApGCmGiAXBBMwqXjdxLjDKQ881LKBY5btX7DTzsjp8+c2bx5c2UBQk6PnGiwIujgpZQLavWmbTt+&#10;2bkb6gV8rgwiC2HRQMo9Y625wK3auHnx1u1TZ8wICQlRFiBECMKigYhLq17WC9t/2SH1L2C9gEhE&#10;VDSI0m3gnDwdpFzQalZu2LhwU0T4t9+2aNFCWYAQUYiJBungpZat16aSp6+r0x68lPsdN2/d/tOO&#10;XeMmT8HnRyByERMNlPSYbPHZwziTgXfOnki5HbF6S8TcdRunz5yJ9QIiGjkNCooyC+bbl6L0yUYn&#10;vA2cUi9s3/Hz9shJ4eFYLyDSEdYNybA05Xw1g5QLGs36LdsWbNg8ado0rBdQPkBYNDghuV7YGBHx&#10;087ICVOn4vURKH8gLBqc7doqqYTRaTdu2/7Dxohxkyfj+Qso3yArGii1lpU6GpwjH+R+x42bI/63&#10;befX06bhdVMoPyEmGqBe4DRMzeYVPLxdnOF+U1Iu6HSbtu+Yt37TmIkT8foIlM8QEw1QuZt5y+2/&#10;H6ck2f0IRcTCecpYOuT+hXWbNi/ZuiMcz4NG+RE5DQqKgmLhyf0Y63kNeXmQQj4esXnHzh82bhk1&#10;fjzeJx7lS4R1Q+btwUsIBaVe2BKxOGL7lG++admypbIMofyFsGjIY9bn0G3ZEblwU8TIceOwfwHl&#10;Y4RFgyXvnmsH9cL6LREwLNqyFeqFVq1aKQsQyo9IigbpHAI3NZMXt3iS2hFq9Q+bt8IwYuxY7F9A&#10;+R4x0SAdvFRzdVq+5eHrahEcevBS7ndcu3nr1G++gQFvuo8KAmKigaIpnhcunbibFKenGce9bble&#10;2LYzclHEVutj6PC8JlQgkNSggMLhxeNE3iQ47DZwci6s37p19up14dOnK3MRKgBIigbg0IOXNCPV&#10;C5G7Fm/eNnbSJHwOHSpQCIsGx2BoaLJI5y9s2Lp9zpr1X0+bhv0LqKAhLBrMgsUBRy85q507I5dE&#10;bPvq66+xfwEVQOREgyj1RPoV91CrWbveWBqaK6u2bYdh7toN0I7AegEVTMREAxQLLMdWrF3K1cO+&#10;z7ykKWrl/oMwQL2A102hAouYaICSQTAJ5w/eTIhLsffBy3ETJ8KA93FDBRlJfQ1QOKQkGsyCxd4H&#10;LxtZKRMIFUgkRQOAesEBxy4FK2UCoQKJsGhwDChPgDKBUIFEVDSIKoE3O9udYxHKl8iJBlFFs3TA&#10;W4W1LmpMB4TsjZhoEFUiw9Aly/tpXDgs9hGyN2KigaIo3iT8eeBGYmwKnRe3bECoQCGsG5I3mbFk&#10;QMgBCIsGe99mHiEkIywaEEKOQVQ0iNYGBR6eQMj+iIkGURQZjn6rRnEXdy2mA0L2Rk7VIF2UTXsV&#10;dmPVDJ6qiJC9ERMN8pWXf+6/aT14iV0kCNkXYftY3j7tEqGCg7SvX0wGhBwCK3OEUBoIiwaL2WLX&#10;G0MihGTERIMo3RuSCWpYxs3TvveGRAgB4hoUFKQCdjggZG/ERANFUYLJfPHo7aR4PYVXXiJkZ0RV&#10;DZSKVTN4/BIhByCuQYEQcgTCogFPkUbIMQiLBmxNIOQYxESDdPBSzdZoWs7dGw9eImR3JFUNokWM&#10;i04WTBYsHRCyN2KiAZoSZt5848K/KUkGvA0cQvZGVF8DpWI5PHiJkCMQ1g2JEHIMwqLBYhFV2AWJ&#10;kP0RFg1qDYsdDQg5ADHRIIoip+Vqt3zLw8fFLGDlgJB9ERMNlEo6QnH778f6ZCPNKDMRQnZCToOC&#10;UlkEy6Pbz40pPB6kQMjeSOprWDXzAKdmsK8BIQcgrBsSIeQYJEWDxWyBAa+9RMgBSIoGVw8tDAze&#10;4gkh+yMmGkSLWL1peRjcvV2k+0ojhOyJmGigaOra2QcwpCQaKBq7SBCyL5L2sehH8TCYjAIeu0TI&#10;3kiKBoalYcCTGhByAKzMEUJpICkazIIFBrxzLEIOYN9ooGmKUzOchrVJK8DdWwcDwzK5vy4b3g+n&#10;ZuHtwaDMQgi9xj7RQEn9AjpXNUVTUXdiTkVejX4UB3OUpTkimi3tB9aDwc/f0yyYlbk5wjB0/PPk&#10;s/uuw9uDAd4nyzHwnhFCr9g4GmCvgxpBo+MMKaZzB24sm7pnev/f96857+appXK380GhUKiEJwyc&#10;ls1tk4JSaXTssYhLv07eDcO5/Tf0SUaNllNrWDp3+YVQvkHZpOluNpu7deu2a+/O2ZEfWyzi2X3X&#10;Lhy6dfvvKH2yCZYOm9Op+xdNkuIM1h3cGVA6N/XelX/O+GA1TOhcNWWrFK0Z8laNpuVYDTvzg7V/&#10;n74O8728vKwvRqggsk00CILQqVOnPXt3V6pT6vG9F9GP4pUFKulGr12HN6pQo4TJICiznACnZh/e&#10;eLZ82l5l2qqQv2fxQN87l5/cu/UQJn18fOT5CBVAtokGnudDQ0N379nNqZk3IoBh6epNAr2KuFsE&#10;Jzq7mWaoxFj96d3XlOmX5A6Rp0+ewb++vr7WeQgVRDZrUISFhUGD4tN5nZ/cjz0VefX+tWcmAw+L&#10;KIr6YmHXpt2DUxKM8ottSN6TzdkPHa2b+ty+G+F9VsqTsJ6S5QvXDCkfUKHw2jmHrl64DTOxQYEK&#10;MhtHw4/HPytR3u/5o7h/Tj84f+jmpRP3oG4P6VVj+PwuosVi8wfSyddZ0Uz2+g5p64GJZVP3nNhx&#10;BSarNCgd3KRcUMOyRQO8H919MbnHcuxrQMim0bBn5/cHP/EP9LUIIgstCz0PFcSlE3cfXnvWdmBd&#10;/8BCgskpuhtYjn7+KH7b0lMhvavDpH+ZQjo3tcBbKEqMuhszre/vl87cgPkYDaggs8OxOlEl8GZD&#10;sgnaEsUDfdsOqDtwSmvvIu5OkgsAUsDN26XvhBal3i4KA83S+hQTbxJsEZII5RN2PIwP1T5vMhtT&#10;TLDLqTWsMjdHKErqs1AmbIFTS8+z4I0CDFKrBEMBof+yYzS8Am2W3DRbpLOtc5csqUlvyIJ5gFC6&#10;HBENuQHf7SaDcGTz37f/fqTMQgjZn1NHA7QhNDruxM4rP3yx5fH9GGUuQsj+nLxqoNQaLjE2BQoH&#10;rYuaslKWIITsyamjgWaoyyfv3r3yBMavnn5ggIhIMUETQ16KELIfJ44GSjquEfnr6WMRl2Bq78qz&#10;UD7AwOLFkQjZnxPvZqIK2hFhnzVu2bsmTHUe+o6nrxsMAq+cAcmpGZZjsImBkD049TewxSyWDfIv&#10;UcEPxktXLqrWsjCIKlGj5cyC+dm/cbHPklgOiwiEbM+59ytKJZ2VZJLu6QQj8jxWzZw7cH3moHWz&#10;Pl7/7cDVS8fv5DQMDPJShJBNkPSVq9awMFw9eX/hl1uhGdFpcMPGXaqd3v1PUrwBBumekQghGyEp&#10;GizSGYzi4U0XNS7c5wu7Nuse3O2zxn0ntLr992MYODVGA0I2Q0w00C8veWgUGjQovJ3OVZOcYDAZ&#10;BTdPrTwf7/uKkA05eTSIKlGU7wcPQSCf8hTUsEzN5uUtZgvLMSYDv3vF2ZLlC8GQgxu6IITS4+xV&#10;g6hSefm5wsjmRcefR8XDAPOgRoDmgyBYVk7ff+HwraKlfWFwnou+EcoHnDoaRFHFm8xVGpRt2i04&#10;ISYl9lkiDDRNq7WsIYX/acLO7T+fHDCxlcALMODdFhCyIWevGsy82buw28cz2s+K/LhUxSIwqChV&#10;3LOkecM2Ht96adicTh0+rG8xiza/tRxCBRwB3ZBmwaLRccUDC7l4aGGIj0lZPGb7ncuPx/zcq+2A&#10;uhQjPZxO7o9ACNkKAdEAIB1MBl46dGkRIxYdPxl5tV6bSlA+HN188cSOK3HRyTAw2bx5LEIoAyTt&#10;TvEvkmG4dTHK1UN7bt+1hV9sWTpu50/jdz648QwG1tZ3gkKoILPDHaXL+trpQVUCL50xHXX7hfSE&#10;C9H6PyCq/MsVgv9389Ll8p5unJp5fA/vKI2QhKSqAXZdGMpV869cv3TlBqWrNCgjDQ3LyA/Xx3s9&#10;ImRDJEUDy7EwQO1g1POvD3iEAiGbIyYaKIrat+ZPGP699Zzh8HIJhOyLnGigqX/OPIAhOcFAM3io&#10;EiH7IqlBodGxMEg3gMPWA0J2RlI0IIQchqRokB45hVdKIOQQREWDfC8XTAeE7I+YaBAtlupNK8Dg&#10;XcRDeoAtQsiebBANZrN0kqLdUVTCi2QYrDd0wiMUCNkXMVUDRVG3Lj6CISkuBa+zRMjeSOprYFga&#10;BsgIZRohZDckRQNCyGEwGhBCabBZNPA8D/+yaobTsJzaDsPL2zFAm8J+PwLeP960HiFgs2goVqyY&#10;XxE/rejK8DrG4mrzgTXp3mldE4YiRYtSepc3ltpkYI06DeXh6+tNWym/GEIFkm1u5QKio6Pjk2IL&#10;F/Nl7fOAOYqiFi9ZAiMhISFvVahgpyOmsNroZ7FlSgTCOPZ3ooLMZtHgAJ999hn8O2jQoKCgIHkO&#10;QshOSCqbpXOkRVHu1EAI2RW2qBFCaSApGixWBLWAECIXSdGgtWIYvPsbQnZHUjfkwYMH4d/KlSsX&#10;KVJEnoMQshOSqoa/rOLi4pRphJDdkBQNN60SExOVaYSQ3ZAUDZwVnqeIkAPgboYQSgNJ0WC2woOX&#10;CDkASdHgasWy+ERshOyOpIOXhw8fhn8rVapUuHBheQ5CyE5IqhrOWcXGxirTCCG7ISkablvhwUuE&#10;HICkaMCDlwg5DO5mCKE0kBQNghUevETIAUiKBm8rtVqtTCOE7Iakg5cnTpyAfytUqFCoUCF5DkLI&#10;TkiqGvZbPX36VJlGCNkNSdHw2Eqv1yvTCCG7ISka8OAlQg6DuxlCKA0kRQMevETIYUiKhiJWWq1W&#10;mUYI2YlK9X/+HuU5VC5UEAAAAABJRU5ErkJgglBLAQItABQABgAIAAAAIQCxgme2CgEAABMCAAAT&#10;AAAAAAAAAAAAAAAAAAAAAABbQ29udGVudF9UeXBlc10ueG1sUEsBAi0AFAAGAAgAAAAhADj9If/W&#10;AAAAlAEAAAsAAAAAAAAAAAAAAAAAOwEAAF9yZWxzLy5yZWxzUEsBAi0AFAAGAAgAAAAhAPizVJax&#10;BAAAnxAAAA4AAAAAAAAAAAAAAAAAOgIAAGRycy9lMm9Eb2MueG1sUEsBAi0AFAAGAAgAAAAhAC5s&#10;8ADFAAAApQEAABkAAAAAAAAAAAAAAAAAFwcAAGRycy9fcmVscy9lMm9Eb2MueG1sLnJlbHNQSwEC&#10;LQAUAAYACAAAACEAshVQyeAAAAAIAQAADwAAAAAAAAAAAAAAAAATCAAAZHJzL2Rvd25yZXYueG1s&#10;UEsBAi0ACgAAAAAAAAAhAEiX0FvlOwAA5TsAABQAAAAAAAAAAAAAAAAAIAkAAGRycy9tZWRpYS9p&#10;bWFnZTEucG5nUEsBAi0ACgAAAAAAAAAhAOoQbvEYTAAAGEwAABQAAAAAAAAAAAAAAAAAN0UAAGRy&#10;cy9tZWRpYS9pbWFnZTIucG5nUEsFBgAAAAAHAAcAvgEAAIGRAAAAAA==&#10;">
                <v:group id="Gruppieren 133" o:spid="_x0000_s1040" style="position:absolute;left:26479;top:2857;width:20307;height:22530" coordsize="20307,225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shape id="Text Box 7" o:spid="_x0000_s1041" type="#_x0000_t202" style="position:absolute;top:18669;width:20307;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14:paraId="18949B27" w14:textId="70E1E953" w:rsidR="00176129" w:rsidRPr="00067927" w:rsidRDefault="00176129" w:rsidP="00FA0FAD">
                          <w:pPr>
                            <w:pStyle w:val="Caption"/>
                            <w:keepNext/>
                            <w:keepLines/>
                            <w:rPr>
                              <w:noProof/>
                              <w:szCs w:val="24"/>
                            </w:rPr>
                          </w:pPr>
                          <w:bookmarkStart w:id="1494" w:name="_Toc2692122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494"/>
                        </w:p>
                      </w:txbxContent>
                    </v:textbox>
                  </v:shape>
                  <v:shape id="Picture 37" o:spid="_x0000_s1042" type="#_x0000_t75" style="position:absolute;left:4953;width:9810;height:178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BDSrGAAAA2wAAAA8AAABkcnMvZG93bnJldi54bWxEj1trwkAUhN8L/oflCL7VjVa8RFcRoa3g&#10;g3hB9O2QPSbB7NmQXU3sr+8KhT4OM/MNM1s0phAPqlxuWUGvG4EgTqzOOVVwPHy+j0E4j6yxsEwK&#10;nuRgMW+9zTDWtuYdPfY+FQHCLkYFmfdlLKVLMjLourYkDt7VVgZ9kFUqdYV1gJtC9qNoKA3mHBYy&#10;LGmVUXLb342C7XE1celze/n52twmtTmd+8n3QKlOu1lOQXhq/H/4r73WCj5G8PoSfoCc/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0ENKsYAAADbAAAADwAAAAAAAAAAAAAA&#10;AACfAgAAZHJzL2Rvd25yZXYueG1sUEsFBgAAAAAEAAQA9wAAAJIDAAAAAA==&#10;">
                    <v:imagedata r:id="rId153" o:title=""/>
                    <v:path arrowok="t"/>
                  </v:shape>
                </v:group>
                <v:group id="Gruppieren 130" o:spid="_x0000_s1043" style="position:absolute;width:21151;height:26600" coordsize="21151,266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shape id="Picture 129" o:spid="_x0000_s1044" type="#_x0000_t75" style="position:absolute;left:2667;width:16954;height:23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A90/DAAAA3AAAAA8AAABkcnMvZG93bnJldi54bWxET01rwkAQvQv9D8sUvJlNPZSaugm10FK8&#10;mZiqtyE7TUKzsyG71dhf7wqCt3m8z1lmo+nEkQbXWlbwFMUgiCurW64VbIuP2QsI55E1dpZJwZkc&#10;ZOnDZImJtife0DH3tQgh7BJU0HjfJ1K6qiGDLrI9ceB+7GDQBzjUUg94CuGmk/M4fpYGWw4NDfb0&#10;3lD1m/8ZBbv/z12xX6Nxdd+W+K1XZXdYKTV9HN9eQXga/V18c3/pMH++gOsz4QKZ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0D3T8MAAADcAAAADwAAAAAAAAAAAAAAAACf&#10;AgAAZHJzL2Rvd25yZXYueG1sUEsFBgAAAAAEAAQA9wAAAI8DAAAAAA==&#10;">
                    <v:imagedata r:id="rId154" o:title=""/>
                    <v:path arrowok="t"/>
                  </v:shape>
                  <v:shape id="Text Box 132" o:spid="_x0000_s1045" type="#_x0000_t202" style="position:absolute;top:24288;width:21151;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TYJ8QA&#10;AADcAAAADwAAAGRycy9kb3ducmV2LnhtbERPTWsCMRC9F/ofwhS8FM1WRcrWKCIK6kW69eJt2Iyb&#10;bTeTJcnq+u9NodDbPN7nzJe9bcSVfKgdK3gbZSCIS6drrhScvrbDdxAhImtsHJOCOwVYLp6f5phr&#10;d+NPuhaxEimEQ44KTIxtLmUoDVkMI9cSJ+7ivMWYoK+k9nhL4baR4yybSYs1pwaDLa0NlT9FZxUc&#10;p+ejee0um8NqOvH7U7eefVeFUoOXfvUBIlIf/8V/7p1O8ydj+H0mXS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E2CfEAAAA3AAAAA8AAAAAAAAAAAAAAAAAmAIAAGRycy9k&#10;b3ducmV2LnhtbFBLBQYAAAAABAAEAPUAAACJAwAAAAA=&#10;" stroked="f">
                    <v:textbox style="mso-fit-shape-to-text:t" inset="0,0,0,0">
                      <w:txbxContent>
                        <w:p w14:paraId="4DDAC00C" w14:textId="78926581" w:rsidR="00176129" w:rsidRPr="00796AD7" w:rsidRDefault="00176129" w:rsidP="006619C9">
                          <w:pPr>
                            <w:pStyle w:val="Caption"/>
                            <w:rPr>
                              <w:noProof/>
                              <w:szCs w:val="24"/>
                            </w:rPr>
                          </w:pPr>
                          <w:bookmarkStart w:id="1495" w:name="_Toc26921222"/>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495"/>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5pt;height:31.5pt" o:ole="">
            <v:imagedata r:id="rId149" o:title=""/>
          </v:shape>
          <o:OLEObject Type="Embed" ProgID="Equation.3" ShapeID="_x0000_i1027" DrawAspect="Content" ObjectID="_1638298402" r:id="rId155"/>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w:t>
      </w:r>
      <w:proofErr w:type="gramStart"/>
      <w:r>
        <w:t>α</w:t>
      </w:r>
      <w:r w:rsidRPr="00A2231C">
        <w:rPr>
          <w:vertAlign w:val="subscript"/>
        </w:rPr>
        <w:t>j</w:t>
      </w:r>
      <w:proofErr w:type="gramEnd"/>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EDE98BC" w:rsidR="00E36602" w:rsidRDefault="00E36602" w:rsidP="00E36602">
      <w:pPr>
        <w:pStyle w:val="Caption"/>
        <w:spacing w:before="120"/>
      </w:pPr>
      <w:bookmarkStart w:id="1496" w:name="_Toc26921339"/>
      <w:r>
        <w:t xml:space="preserve">Table </w:t>
      </w:r>
      <w:r>
        <w:fldChar w:fldCharType="begin"/>
      </w:r>
      <w:r>
        <w:instrText xml:space="preserve"> SEQ Table \* ARABIC </w:instrText>
      </w:r>
      <w:r>
        <w:fldChar w:fldCharType="separate"/>
      </w:r>
      <w:r w:rsidR="00020F25">
        <w:rPr>
          <w:noProof/>
        </w:rPr>
        <w:t>89</w:t>
      </w:r>
      <w:r>
        <w:fldChar w:fldCharType="end"/>
      </w:r>
      <w:r>
        <w:t xml:space="preserve">: Parameters of </w:t>
      </w:r>
      <w:r w:rsidR="006619C9">
        <w:t xml:space="preserve">Double </w:t>
      </w:r>
      <w:r>
        <w:t>Corner Weld</w:t>
      </w:r>
      <w:bookmarkEnd w:id="1496"/>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Heading4"/>
        <w:ind w:left="862" w:hanging="862"/>
      </w:pPr>
      <w:bookmarkStart w:id="1497" w:name="_Toc338939161"/>
      <w:bookmarkStart w:id="1498" w:name="_Toc3557021"/>
      <w:bookmarkStart w:id="1499" w:name="_Toc26921111"/>
      <w:r w:rsidRPr="007055D9">
        <w:lastRenderedPageBreak/>
        <w:t>Attributes</w:t>
      </w:r>
      <w:bookmarkEnd w:id="1497"/>
      <w:bookmarkEnd w:id="1498"/>
      <w:bookmarkEnd w:id="1499"/>
    </w:p>
    <w:p w14:paraId="22FDBBD1" w14:textId="5050C61D" w:rsidR="0006113C" w:rsidRPr="007055D9" w:rsidRDefault="00242481" w:rsidP="001759F7">
      <w:pPr>
        <w:pStyle w:val="Heading5"/>
        <w:keepNext/>
      </w:pPr>
      <w:bookmarkStart w:id="1500" w:name="_Toc338939163"/>
      <w:r w:rsidRPr="007055D9">
        <w:t xml:space="preserve">Attribute </w:t>
      </w:r>
      <w:r w:rsidR="00194316">
        <w:t>"</w:t>
      </w:r>
      <w:r w:rsidRPr="007055D9">
        <w:t>b</w:t>
      </w:r>
      <w:r w:rsidR="0006113C" w:rsidRPr="007055D9">
        <w:t>ase</w:t>
      </w:r>
      <w:bookmarkEnd w:id="1500"/>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Heading5"/>
      </w:pPr>
      <w:bookmarkStart w:id="1501" w:name="_Toc338939164"/>
      <w:r w:rsidRPr="007055D9">
        <w:t xml:space="preserve">Attribute </w:t>
      </w:r>
      <w:r w:rsidR="00194316">
        <w:t>"</w:t>
      </w:r>
      <w:r w:rsidRPr="007055D9">
        <w:t>t</w:t>
      </w:r>
      <w:r w:rsidR="0006113C" w:rsidRPr="007055D9">
        <w:t>echnology</w:t>
      </w:r>
      <w:bookmarkEnd w:id="1501"/>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1B959498" w:rsidR="0006113C" w:rsidRPr="007055D9" w:rsidRDefault="0006113C" w:rsidP="0006113C">
      <w:pPr>
        <w:pStyle w:val="Heading4"/>
      </w:pPr>
      <w:bookmarkStart w:id="1502" w:name="_Toc338939165"/>
      <w:bookmarkStart w:id="1503" w:name="_Toc3557022"/>
      <w:bookmarkStart w:id="1504" w:name="_Toc26921112"/>
      <w:r w:rsidRPr="007055D9">
        <w:t xml:space="preserve">Element </w:t>
      </w:r>
      <w:r w:rsidR="00194316">
        <w:t>"</w:t>
      </w:r>
      <w:r w:rsidRPr="007055D9">
        <w:t>weld_position</w:t>
      </w:r>
      <w:bookmarkEnd w:id="1502"/>
      <w:bookmarkEnd w:id="1503"/>
      <w:r w:rsidR="00194316">
        <w:t>"</w:t>
      </w:r>
      <w:bookmarkEnd w:id="1504"/>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695083BD" w:rsidR="003B6225" w:rsidRDefault="003B6225" w:rsidP="008F3D94">
      <w:pPr>
        <w:pStyle w:val="Caption"/>
        <w:spacing w:before="120"/>
      </w:pPr>
      <w:bookmarkStart w:id="1505" w:name="_Toc3566496"/>
      <w:bookmarkStart w:id="1506" w:name="_Toc26921340"/>
      <w:bookmarkStart w:id="1507" w:name="_Toc338939167"/>
      <w:r>
        <w:t xml:space="preserve">Table </w:t>
      </w:r>
      <w:r w:rsidR="00D43112">
        <w:fldChar w:fldCharType="begin"/>
      </w:r>
      <w:r w:rsidR="00D43112">
        <w:instrText xml:space="preserve"> SEQ Table \* ARABIC </w:instrText>
      </w:r>
      <w:r w:rsidR="00D43112">
        <w:fldChar w:fldCharType="separate"/>
      </w:r>
      <w:r w:rsidR="00020F25">
        <w:rPr>
          <w:noProof/>
        </w:rPr>
        <w:t>90</w:t>
      </w:r>
      <w:r w:rsidR="00D43112">
        <w:fldChar w:fldCharType="end"/>
      </w:r>
      <w:r>
        <w:t xml:space="preserve">: </w:t>
      </w:r>
      <w:r w:rsidRPr="00FF7FED">
        <w:t xml:space="preserve">Attributes of element </w:t>
      </w:r>
      <w:r w:rsidRPr="00AA1695">
        <w:rPr>
          <w:rStyle w:val="elementdeftypeChar"/>
          <w:b/>
        </w:rPr>
        <w:t>&lt;weld_position/&gt;</w:t>
      </w:r>
      <w:r>
        <w:t xml:space="preserve"> for Corner Weld</w:t>
      </w:r>
      <w:bookmarkEnd w:id="1505"/>
      <w:bookmarkEnd w:id="1506"/>
    </w:p>
    <w:p w14:paraId="7DB8F35A" w14:textId="3ED33937" w:rsidR="008941DA" w:rsidRDefault="008941DA" w:rsidP="00B21508">
      <w:pPr>
        <w:pStyle w:val="Heading5"/>
        <w:keepNext/>
      </w:pPr>
      <w:r w:rsidRPr="007055D9">
        <w:t>Attribute</w:t>
      </w:r>
      <w:r>
        <w:t>s</w:t>
      </w:r>
      <w:r w:rsidRPr="007055D9">
        <w:t xml:space="preserve"> </w:t>
      </w:r>
      <w:r w:rsidR="00194316">
        <w:t>"</w:t>
      </w:r>
      <w:r>
        <w:t>u, x, y, z, reference</w:t>
      </w:r>
      <w:r w:rsidR="00194316">
        <w:t>"</w:t>
      </w:r>
    </w:p>
    <w:p w14:paraId="3B5CB882" w14:textId="7B2A97E0"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20F25">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020F25" w:rsidRPr="00020F25">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Heading5"/>
        <w:keepNext/>
      </w:pPr>
      <w:r w:rsidRPr="007055D9">
        <w:t xml:space="preserve">Attribute </w:t>
      </w:r>
      <w:r w:rsidR="00194316">
        <w:t>"</w:t>
      </w:r>
      <w:r w:rsidRPr="007055D9">
        <w:t>section</w:t>
      </w:r>
      <w:bookmarkEnd w:id="1507"/>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128131C0" w:rsidR="0006113C" w:rsidRPr="007055D9" w:rsidRDefault="0006113C" w:rsidP="00B21508">
      <w:pPr>
        <w:pStyle w:val="Heading5"/>
        <w:keepNext/>
      </w:pPr>
      <w:bookmarkStart w:id="1508" w:name="_Toc338939168"/>
      <w:r w:rsidRPr="007055D9">
        <w:t xml:space="preserve">Attribute </w:t>
      </w:r>
      <w:r w:rsidR="00194316">
        <w:t>"</w:t>
      </w:r>
      <w:r w:rsidRPr="007055D9">
        <w:t>thickness</w:t>
      </w:r>
      <w:bookmarkEnd w:id="1508"/>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lastRenderedPageBreak/>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7E62D91" w:rsidR="008F3D94" w:rsidRDefault="008F3D94" w:rsidP="008F3D94">
      <w:pPr>
        <w:pStyle w:val="Caption"/>
        <w:spacing w:before="120"/>
      </w:pPr>
      <w:bookmarkStart w:id="1509" w:name="_Toc3566497"/>
      <w:bookmarkStart w:id="1510" w:name="_Toc26921341"/>
      <w:bookmarkStart w:id="1511" w:name="_Toc338939169"/>
      <w:r>
        <w:t xml:space="preserve">Table </w:t>
      </w:r>
      <w:r>
        <w:fldChar w:fldCharType="begin"/>
      </w:r>
      <w:r>
        <w:instrText xml:space="preserve"> SEQ Table \* ARABIC </w:instrText>
      </w:r>
      <w:r>
        <w:fldChar w:fldCharType="separate"/>
      </w:r>
      <w:r w:rsidR="00020F25">
        <w:rPr>
          <w:noProof/>
        </w:rPr>
        <w:t>91</w:t>
      </w:r>
      <w:r>
        <w:fldChar w:fldCharType="end"/>
      </w:r>
      <w:r>
        <w:t xml:space="preserve">: Values of Attribute </w:t>
      </w:r>
      <w:r w:rsidRPr="008F3D94">
        <w:rPr>
          <w:rStyle w:val="elementdeftypeChar"/>
          <w:b/>
        </w:rPr>
        <w:t>section</w:t>
      </w:r>
      <w:bookmarkEnd w:id="1509"/>
      <w:bookmarkEnd w:id="1510"/>
    </w:p>
    <w:p w14:paraId="29B81C3B" w14:textId="6026B883" w:rsidR="0006113C" w:rsidRPr="007055D9" w:rsidRDefault="0006113C" w:rsidP="00B21508">
      <w:pPr>
        <w:pStyle w:val="Heading5"/>
        <w:keepNext/>
      </w:pPr>
      <w:r w:rsidRPr="007055D9">
        <w:t xml:space="preserve">Attribute </w:t>
      </w:r>
      <w:r w:rsidR="00194316">
        <w:t>"</w:t>
      </w:r>
      <w:r w:rsidRPr="007055D9">
        <w:t>angle</w:t>
      </w:r>
      <w:bookmarkEnd w:id="1511"/>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0F779D3F" w:rsidR="008F3D94" w:rsidRDefault="008F3D94" w:rsidP="008F3D94">
      <w:pPr>
        <w:pStyle w:val="Caption"/>
        <w:spacing w:before="120"/>
      </w:pPr>
      <w:bookmarkStart w:id="1512" w:name="_Toc3566498"/>
      <w:bookmarkStart w:id="1513" w:name="_Toc26921342"/>
      <w:bookmarkStart w:id="1514" w:name="_Toc338939170"/>
      <w:r>
        <w:t xml:space="preserve">Table </w:t>
      </w:r>
      <w:r>
        <w:fldChar w:fldCharType="begin"/>
      </w:r>
      <w:r>
        <w:instrText xml:space="preserve"> SEQ Table \* ARABIC </w:instrText>
      </w:r>
      <w:r>
        <w:fldChar w:fldCharType="separate"/>
      </w:r>
      <w:r w:rsidR="00020F25">
        <w:rPr>
          <w:noProof/>
        </w:rPr>
        <w:t>92</w:t>
      </w:r>
      <w:r>
        <w:fldChar w:fldCharType="end"/>
      </w:r>
      <w:r>
        <w:t xml:space="preserve">: Values of Attribute </w:t>
      </w:r>
      <w:r>
        <w:rPr>
          <w:rStyle w:val="elementdeftypeChar"/>
          <w:b/>
        </w:rPr>
        <w:t>angle</w:t>
      </w:r>
      <w:bookmarkEnd w:id="1512"/>
      <w:bookmarkEnd w:id="1513"/>
    </w:p>
    <w:p w14:paraId="655D0C3D" w14:textId="58208A58" w:rsidR="0006113C" w:rsidRPr="007055D9" w:rsidRDefault="0006113C" w:rsidP="00B21508">
      <w:pPr>
        <w:pStyle w:val="Heading5"/>
        <w:keepNext/>
      </w:pPr>
      <w:r w:rsidRPr="007055D9">
        <w:t xml:space="preserve">Attribute </w:t>
      </w:r>
      <w:r w:rsidR="00194316">
        <w:t>"</w:t>
      </w:r>
      <w:r w:rsidRPr="007055D9">
        <w:t>shape</w:t>
      </w:r>
      <w:bookmarkEnd w:id="1514"/>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Heading5"/>
        <w:keepNext/>
      </w:pPr>
      <w:bookmarkStart w:id="1515" w:name="_Toc338939171"/>
      <w:r w:rsidRPr="007055D9">
        <w:t xml:space="preserve">Attribute </w:t>
      </w:r>
      <w:r w:rsidR="00194316">
        <w:t>"</w:t>
      </w:r>
      <w:r w:rsidRPr="007055D9">
        <w:t>penetration</w:t>
      </w:r>
      <w:bookmarkEnd w:id="1515"/>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Heading5"/>
        <w:keepNext/>
      </w:pPr>
      <w:bookmarkStart w:id="1516" w:name="_Toc338939173"/>
      <w:r w:rsidRPr="007055D9">
        <w:t xml:space="preserve">Attribute </w:t>
      </w:r>
      <w:r w:rsidR="00194316">
        <w:t>"</w:t>
      </w:r>
      <w:r w:rsidRPr="007055D9">
        <w:t>filler</w:t>
      </w:r>
      <w:bookmarkEnd w:id="1516"/>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gramStart"/>
      <w:r w:rsidR="00AE19C9">
        <w:t>seamweld</w:t>
      </w:r>
      <w:proofErr w:type="gram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w:t>
      </w:r>
      <w:proofErr w:type="gramStart"/>
      <w:r w:rsidRPr="001E3F9F">
        <w:rPr>
          <w:b/>
          <w:color w:val="0070C0"/>
          <w:lang w:val="es-ES"/>
        </w:rPr>
        <w:t>reference</w:t>
      </w:r>
      <w:proofErr w:type="gramEnd"/>
      <w:r w:rsidRPr="001E3F9F">
        <w:rPr>
          <w:b/>
          <w:color w:val="0070C0"/>
          <w:lang w:val="es-ES"/>
        </w:rPr>
        <w:t>=</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proofErr w:type="gramStart"/>
      <w:r w:rsidR="0006113C" w:rsidRPr="001E3F9F">
        <w:rPr>
          <w:b/>
          <w:color w:val="0070C0"/>
        </w:rPr>
        <w:t>section</w:t>
      </w:r>
      <w:proofErr w:type="gramEnd"/>
      <w:r w:rsidR="0006113C" w:rsidRPr="001E3F9F">
        <w:rPr>
          <w:b/>
          <w:color w:val="0070C0"/>
        </w:rPr>
        <w:t>=</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thickness</w:t>
      </w:r>
      <w:proofErr w:type="gramEnd"/>
      <w:r w:rsidRPr="001E3F9F">
        <w:rPr>
          <w:b/>
          <w:color w:val="0070C0"/>
        </w:rPr>
        <w:t>=</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angle</w:t>
      </w:r>
      <w:proofErr w:type="gramEnd"/>
      <w:r w:rsidRPr="001E3F9F">
        <w:rPr>
          <w:b/>
          <w:color w:val="0070C0"/>
        </w:rPr>
        <w:t>=</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proofErr w:type="gramStart"/>
      <w:r w:rsidRPr="001E3F9F">
        <w:rPr>
          <w:b/>
          <w:color w:val="0070C0"/>
        </w:rPr>
        <w:t>shape</w:t>
      </w:r>
      <w:proofErr w:type="gramEnd"/>
      <w:r w:rsidRPr="001E3F9F">
        <w:rPr>
          <w:b/>
          <w:color w:val="0070C0"/>
        </w:rPr>
        <w:t>=</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penetration</w:t>
      </w:r>
      <w:proofErr w:type="gramEnd"/>
      <w:r w:rsidRPr="001E3F9F">
        <w:rPr>
          <w:b/>
          <w:color w:val="0070C0"/>
        </w:rPr>
        <w:t>=</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w:t>
      </w:r>
      <w:proofErr w:type="gramStart"/>
      <w:r w:rsidRPr="001E3F9F">
        <w:rPr>
          <w:b/>
          <w:color w:val="0070C0"/>
        </w:rPr>
        <w:t>filler</w:t>
      </w:r>
      <w:proofErr w:type="gramEnd"/>
      <w:r w:rsidRPr="001E3F9F">
        <w:rPr>
          <w:b/>
          <w:color w:val="0070C0"/>
        </w:rPr>
        <w:t>=</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Heading4"/>
        <w:keepLines/>
        <w:ind w:left="862" w:hanging="862"/>
      </w:pPr>
      <w:bookmarkStart w:id="1517" w:name="WeldDefinitionEdgeWeld"/>
      <w:bookmarkStart w:id="1518" w:name="_Toc3557023"/>
      <w:bookmarkStart w:id="1519" w:name="_Toc26921113"/>
      <w:bookmarkStart w:id="1520" w:name="_Toc288200764"/>
      <w:bookmarkStart w:id="1521" w:name="_Toc338939108"/>
      <w:bookmarkEnd w:id="1517"/>
      <w:r w:rsidRPr="007055D9">
        <w:lastRenderedPageBreak/>
        <w:t xml:space="preserve">Element </w:t>
      </w:r>
      <w:r w:rsidR="00194316">
        <w:t>"</w:t>
      </w:r>
      <w:r>
        <w:t>sheet_parameter</w:t>
      </w:r>
      <w:bookmarkEnd w:id="1518"/>
      <w:r w:rsidR="00194316">
        <w:t>"</w:t>
      </w:r>
      <w:bookmarkEnd w:id="1519"/>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4AEB5480" w:rsidR="00B21508" w:rsidRDefault="00B21508" w:rsidP="008F3D94">
      <w:pPr>
        <w:pStyle w:val="Caption"/>
        <w:spacing w:before="120"/>
      </w:pPr>
      <w:bookmarkStart w:id="1522" w:name="_Toc3566499"/>
      <w:bookmarkStart w:id="1523" w:name="_Toc26921343"/>
      <w:r>
        <w:t xml:space="preserve">Table </w:t>
      </w:r>
      <w:r w:rsidR="00D43112">
        <w:fldChar w:fldCharType="begin"/>
      </w:r>
      <w:r w:rsidR="00D43112">
        <w:instrText xml:space="preserve"> SEQ Table \* ARABIC </w:instrText>
      </w:r>
      <w:r w:rsidR="00D43112">
        <w:fldChar w:fldCharType="separate"/>
      </w:r>
      <w:r w:rsidR="00020F25">
        <w:rPr>
          <w:noProof/>
        </w:rPr>
        <w:t>93</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1522"/>
      <w:bookmarkEnd w:id="1523"/>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gramStart"/>
      <w:r>
        <w:t>seamweld</w:t>
      </w:r>
      <w:proofErr w:type="gramEnd"/>
      <w:r>
        <w:t>&gt;</w:t>
      </w:r>
    </w:p>
    <w:p w14:paraId="0528E960" w14:textId="38F987C4" w:rsidR="00003133" w:rsidRPr="007055D9" w:rsidRDefault="00003133" w:rsidP="00003133">
      <w:pPr>
        <w:pStyle w:val="XMLCode"/>
      </w:pPr>
      <w:r>
        <w:t xml:space="preserve">    &lt;corner_weld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&lt;weld_position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593BF4">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Heading3"/>
      </w:pPr>
      <w:bookmarkStart w:id="1524" w:name="_Toc3557024"/>
      <w:bookmarkStart w:id="1525" w:name="_Toc26921114"/>
      <w:r w:rsidRPr="007055D9">
        <w:t>Edge Weld</w:t>
      </w:r>
      <w:bookmarkEnd w:id="1520"/>
      <w:bookmarkEnd w:id="1521"/>
      <w:bookmarkEnd w:id="1524"/>
      <w:bookmarkEnd w:id="1525"/>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Heading4"/>
        <w:keepLines/>
        <w:numPr>
          <w:ilvl w:val="3"/>
          <w:numId w:val="15"/>
        </w:numPr>
      </w:pPr>
      <w:bookmarkStart w:id="1526" w:name="_Toc3557025"/>
      <w:bookmarkStart w:id="1527" w:name="_Toc26921115"/>
      <w:r>
        <w:rPr>
          <w:b w:val="0"/>
          <w:bCs w:val="0"/>
          <w:noProof/>
          <w:lang w:eastAsia="en-US"/>
        </w:rPr>
        <w:drawing>
          <wp:anchor distT="0" distB="0" distL="114300" distR="114300" simplePos="0" relativeHeight="251600896" behindDoc="1" locked="0" layoutInCell="1" allowOverlap="1" wp14:anchorId="4EB87FF3" wp14:editId="7185D88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526"/>
      <w:bookmarkEnd w:id="1527"/>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ListBullet"/>
        <w:keepNext/>
        <w:keepLines/>
      </w:pPr>
      <w:r>
        <w:rPr>
          <w:noProof/>
          <w:lang w:eastAsia="en-US"/>
        </w:rPr>
        <mc:AlternateContent>
          <mc:Choice Requires="wps">
            <w:drawing>
              <wp:anchor distT="0" distB="0" distL="114300" distR="114300" simplePos="0" relativeHeight="251657216" behindDoc="0" locked="0" layoutInCell="1" allowOverlap="1" wp14:anchorId="134BA8F3" wp14:editId="36CFEA70">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176129" w:rsidRPr="00AF7673" w:rsidRDefault="00176129" w:rsidP="00765F0F">
                            <w:pPr>
                              <w:pStyle w:val="Caption"/>
                              <w:keepNext/>
                              <w:keepLines/>
                              <w:rPr>
                                <w:b w:val="0"/>
                                <w:bCs w:val="0"/>
                                <w:noProof/>
                                <w:sz w:val="26"/>
                                <w:szCs w:val="28"/>
                              </w:rPr>
                            </w:pPr>
                            <w:bookmarkStart w:id="1528" w:name="_Toc3557131"/>
                            <w:bookmarkStart w:id="1529" w:name="_Toc26921224"/>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528"/>
                            <w:bookmarkEnd w:id="15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46" type="#_x0000_t202" style="position:absolute;left:0;text-align:left;margin-left:298.2pt;margin-top:14.45pt;width:151.4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176129" w:rsidRPr="00AF7673" w:rsidRDefault="00176129" w:rsidP="00765F0F">
                      <w:pPr>
                        <w:pStyle w:val="Caption"/>
                        <w:keepNext/>
                        <w:keepLines/>
                        <w:rPr>
                          <w:b w:val="0"/>
                          <w:bCs w:val="0"/>
                          <w:noProof/>
                          <w:sz w:val="26"/>
                          <w:szCs w:val="28"/>
                        </w:rPr>
                      </w:pPr>
                      <w:bookmarkStart w:id="1530" w:name="_Toc3557131"/>
                      <w:bookmarkStart w:id="1531" w:name="_Toc26921224"/>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530"/>
                      <w:bookmarkEnd w:id="1531"/>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1532" w:name="_Toc3557026"/>
      <w:bookmarkStart w:id="1533" w:name="_Toc26921116"/>
      <w:r>
        <w:rPr>
          <w:b w:val="0"/>
          <w:bCs w:val="0"/>
          <w:noProof/>
          <w:lang w:eastAsia="en-US"/>
        </w:rPr>
        <w:drawing>
          <wp:anchor distT="0" distB="0" distL="114300" distR="114300" simplePos="0" relativeHeight="251606016" behindDoc="1" locked="0" layoutInCell="1" allowOverlap="1" wp14:anchorId="22BACC63" wp14:editId="6161A43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532"/>
      <w:bookmarkEnd w:id="1533"/>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66432" behindDoc="0" locked="0" layoutInCell="1" allowOverlap="1" wp14:anchorId="6E1C164E" wp14:editId="79E6213B">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176129" w:rsidRPr="00213139" w:rsidRDefault="00176129" w:rsidP="008F3D94">
                            <w:pPr>
                              <w:pStyle w:val="Caption"/>
                              <w:rPr>
                                <w:b w:val="0"/>
                                <w:bCs w:val="0"/>
                                <w:noProof/>
                                <w:sz w:val="26"/>
                                <w:szCs w:val="28"/>
                              </w:rPr>
                            </w:pPr>
                            <w:bookmarkStart w:id="1534" w:name="_Toc3557132"/>
                            <w:bookmarkStart w:id="1535" w:name="_Toc26921225"/>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534"/>
                            <w:bookmarkEnd w:id="15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47" type="#_x0000_t202" style="position:absolute;margin-left:300.75pt;margin-top:.25pt;width:137.9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176129" w:rsidRPr="00213139" w:rsidRDefault="00176129" w:rsidP="008F3D94">
                      <w:pPr>
                        <w:pStyle w:val="Caption"/>
                        <w:rPr>
                          <w:b w:val="0"/>
                          <w:bCs w:val="0"/>
                          <w:noProof/>
                          <w:sz w:val="26"/>
                          <w:szCs w:val="28"/>
                        </w:rPr>
                      </w:pPr>
                      <w:bookmarkStart w:id="1536" w:name="_Toc3557132"/>
                      <w:bookmarkStart w:id="1537" w:name="_Toc26921225"/>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536"/>
                      <w:bookmarkEnd w:id="1537"/>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2FB1818F" w:rsidR="00687B5E" w:rsidRDefault="00687B5E" w:rsidP="00687B5E">
      <w:pPr>
        <w:pStyle w:val="Caption"/>
        <w:spacing w:before="120"/>
      </w:pPr>
      <w:bookmarkStart w:id="1538" w:name="_Toc3566500"/>
      <w:bookmarkStart w:id="1539" w:name="_Toc26921344"/>
      <w:r>
        <w:t xml:space="preserve">Table </w:t>
      </w:r>
      <w:r>
        <w:fldChar w:fldCharType="begin"/>
      </w:r>
      <w:r>
        <w:instrText xml:space="preserve"> SEQ Table \* ARABIC </w:instrText>
      </w:r>
      <w:r>
        <w:fldChar w:fldCharType="separate"/>
      </w:r>
      <w:r w:rsidR="00020F25">
        <w:rPr>
          <w:noProof/>
        </w:rPr>
        <w:t>94</w:t>
      </w:r>
      <w:r>
        <w:fldChar w:fldCharType="end"/>
      </w:r>
      <w:r>
        <w:t>: Parameters of Edge Weld</w:t>
      </w:r>
      <w:bookmarkEnd w:id="1538"/>
      <w:bookmarkEnd w:id="1539"/>
    </w:p>
    <w:p w14:paraId="100D1CE5" w14:textId="77777777"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Heading4"/>
        <w:spacing w:before="120"/>
        <w:ind w:left="862" w:hanging="862"/>
      </w:pPr>
      <w:bookmarkStart w:id="1540" w:name="_Toc338939175"/>
      <w:bookmarkStart w:id="1541" w:name="_Toc3557027"/>
      <w:bookmarkStart w:id="1542" w:name="_Toc26921117"/>
      <w:r w:rsidRPr="007055D9">
        <w:t>Attributes</w:t>
      </w:r>
      <w:bookmarkEnd w:id="1540"/>
      <w:bookmarkEnd w:id="1541"/>
      <w:bookmarkEnd w:id="1542"/>
    </w:p>
    <w:p w14:paraId="20DE2C66" w14:textId="1F84002A" w:rsidR="0006113C" w:rsidRPr="007055D9" w:rsidRDefault="001C1D65" w:rsidP="0033252C">
      <w:pPr>
        <w:pStyle w:val="Heading5"/>
        <w:keepNext/>
      </w:pPr>
      <w:bookmarkStart w:id="1543" w:name="_Toc338939177"/>
      <w:r w:rsidRPr="007055D9">
        <w:t xml:space="preserve">Attribute </w:t>
      </w:r>
      <w:r w:rsidR="00194316">
        <w:t>"</w:t>
      </w:r>
      <w:r w:rsidRPr="007055D9">
        <w:t>b</w:t>
      </w:r>
      <w:r w:rsidR="0006113C" w:rsidRPr="007055D9">
        <w:t>ase</w:t>
      </w:r>
      <w:bookmarkEnd w:id="1543"/>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Heading5"/>
        <w:keepNext/>
        <w:spacing w:before="120"/>
      </w:pPr>
      <w:bookmarkStart w:id="1544" w:name="_Toc338939178"/>
      <w:r w:rsidRPr="007055D9">
        <w:t xml:space="preserve">Attribute </w:t>
      </w:r>
      <w:r w:rsidR="00194316">
        <w:t>"</w:t>
      </w:r>
      <w:r w:rsidRPr="007055D9">
        <w:t>t</w:t>
      </w:r>
      <w:r w:rsidR="0006113C" w:rsidRPr="007055D9">
        <w:t>echnology</w:t>
      </w:r>
      <w:bookmarkEnd w:id="1544"/>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60996D9F" w:rsidR="0006113C" w:rsidRPr="007055D9" w:rsidRDefault="0006113C" w:rsidP="0035512A">
      <w:pPr>
        <w:pStyle w:val="Heading4"/>
        <w:spacing w:before="120"/>
        <w:ind w:left="862" w:hanging="862"/>
      </w:pPr>
      <w:bookmarkStart w:id="1545" w:name="_Toc338939179"/>
      <w:bookmarkStart w:id="1546" w:name="_Toc3557028"/>
      <w:bookmarkStart w:id="1547" w:name="_Toc26921118"/>
      <w:r w:rsidRPr="007055D9">
        <w:t xml:space="preserve">Element </w:t>
      </w:r>
      <w:r w:rsidR="00194316">
        <w:t>"</w:t>
      </w:r>
      <w:r w:rsidRPr="007055D9">
        <w:t>weld_position</w:t>
      </w:r>
      <w:bookmarkEnd w:id="1545"/>
      <w:bookmarkEnd w:id="1546"/>
      <w:r w:rsidR="00194316">
        <w:t>"</w:t>
      </w:r>
      <w:bookmarkEnd w:id="1547"/>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195DB0EA" w:rsidR="00630516" w:rsidRDefault="00630516" w:rsidP="00F3716C">
      <w:pPr>
        <w:pStyle w:val="Caption"/>
        <w:spacing w:before="120"/>
      </w:pPr>
      <w:bookmarkStart w:id="1548" w:name="_Toc3566501"/>
      <w:bookmarkStart w:id="1549" w:name="_Toc26921345"/>
      <w:bookmarkStart w:id="1550" w:name="_Toc338939181"/>
      <w:r>
        <w:t xml:space="preserve">Table </w:t>
      </w:r>
      <w:r w:rsidR="00D43112">
        <w:fldChar w:fldCharType="begin"/>
      </w:r>
      <w:r w:rsidR="00D43112">
        <w:instrText xml:space="preserve"> SEQ Table \* ARABIC </w:instrText>
      </w:r>
      <w:r w:rsidR="00D43112">
        <w:fldChar w:fldCharType="separate"/>
      </w:r>
      <w:r w:rsidR="00020F25">
        <w:rPr>
          <w:noProof/>
        </w:rPr>
        <w:t>95</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1548"/>
      <w:bookmarkEnd w:id="1549"/>
    </w:p>
    <w:p w14:paraId="5C985BC7" w14:textId="5C2DDB6F" w:rsidR="008941DA" w:rsidRDefault="008941DA" w:rsidP="0033252C">
      <w:pPr>
        <w:pStyle w:val="Heading5"/>
        <w:keepNext/>
      </w:pPr>
      <w:r w:rsidRPr="007055D9">
        <w:t>Attribute</w:t>
      </w:r>
      <w:r>
        <w:t>s</w:t>
      </w:r>
      <w:r w:rsidRPr="007055D9">
        <w:t xml:space="preserve"> </w:t>
      </w:r>
      <w:r w:rsidR="00194316">
        <w:t>"</w:t>
      </w:r>
      <w:r>
        <w:t>u, x, y, z, reference</w:t>
      </w:r>
      <w:r w:rsidR="00194316">
        <w:t>"</w:t>
      </w:r>
    </w:p>
    <w:p w14:paraId="5C05B8F5" w14:textId="02C0D922"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20F25">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020F25" w:rsidRPr="00020F25">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Heading5"/>
        <w:keepNext/>
      </w:pPr>
      <w:r w:rsidRPr="007055D9">
        <w:t xml:space="preserve">Attribute </w:t>
      </w:r>
      <w:r w:rsidR="00194316">
        <w:t>"</w:t>
      </w:r>
      <w:r w:rsidRPr="007055D9">
        <w:t>section</w:t>
      </w:r>
      <w:bookmarkEnd w:id="1550"/>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gramStart"/>
      <w:r w:rsidRPr="007055D9">
        <w:t>a</w:t>
      </w:r>
      <w:proofErr w:type="gramEnd"/>
      <w:r w:rsidRPr="007055D9">
        <w:t xml:space="preserve"> edge weld are:</w:t>
      </w:r>
    </w:p>
    <w:p w14:paraId="11DD5D63" w14:textId="77777777" w:rsidR="0006113C" w:rsidRPr="007055D9" w:rsidRDefault="0006113C" w:rsidP="0006113C">
      <w:pPr>
        <w:pStyle w:val="ListBullet"/>
        <w:rPr>
          <w:rStyle w:val="XMLAttribute"/>
        </w:rPr>
      </w:pPr>
      <w:r w:rsidRPr="007055D9">
        <w:rPr>
          <w:rStyle w:val="XMLAttribute"/>
        </w:rPr>
        <w:t>I</w:t>
      </w: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2504995C" w:rsidR="0006113C" w:rsidRPr="007055D9" w:rsidRDefault="0006113C" w:rsidP="0026200C">
      <w:pPr>
        <w:pStyle w:val="Heading5"/>
        <w:keepNext/>
        <w:spacing w:before="120"/>
      </w:pPr>
      <w:bookmarkStart w:id="1551" w:name="_Toc338939182"/>
      <w:r w:rsidRPr="007055D9">
        <w:t xml:space="preserve">Attribute </w:t>
      </w:r>
      <w:r w:rsidR="00194316">
        <w:t>"</w:t>
      </w:r>
      <w:r w:rsidRPr="007055D9">
        <w:t>width</w:t>
      </w:r>
      <w:bookmarkEnd w:id="1551"/>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Heading5"/>
        <w:keepNext/>
      </w:pPr>
      <w:bookmarkStart w:id="1552" w:name="_Toc338939184"/>
      <w:r w:rsidRPr="007055D9">
        <w:t xml:space="preserve">Attribute </w:t>
      </w:r>
      <w:r w:rsidR="00194316">
        <w:t>"</w:t>
      </w:r>
      <w:r w:rsidRPr="007055D9">
        <w:t>filler</w:t>
      </w:r>
      <w:bookmarkEnd w:id="1552"/>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Heading5"/>
        <w:keepNext/>
        <w:spacing w:before="120"/>
      </w:pPr>
      <w:r w:rsidRPr="007055D9">
        <w:t xml:space="preserve">Attribute </w:t>
      </w:r>
      <w:r w:rsidR="00194316">
        <w:t>"</w:t>
      </w:r>
      <w:r w:rsidRPr="007055D9">
        <w:t>filler</w:t>
      </w:r>
      <w:r w:rsidRPr="00A06030">
        <w:rPr>
          <w:lang w:val="en-US"/>
        </w:rPr>
        <w:t>_material</w:t>
      </w:r>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gramStart"/>
      <w:r w:rsidR="00C817B5">
        <w:t>seamweld</w:t>
      </w:r>
      <w:proofErr w:type="gramEnd"/>
      <w:r w:rsidR="00C817B5">
        <w:t>&gt;</w:t>
      </w:r>
    </w:p>
    <w:p w14:paraId="288CE5BD" w14:textId="57FC0E4D" w:rsidR="0006113C" w:rsidRPr="007055D9" w:rsidRDefault="00C817B5" w:rsidP="0033252C">
      <w:pPr>
        <w:pStyle w:val="XMLCode"/>
        <w:keepNext/>
      </w:pPr>
      <w:r>
        <w:t xml:space="preserve">    &lt;</w:t>
      </w:r>
      <w:r w:rsidR="0006113C" w:rsidRPr="007055D9">
        <w:t>edge</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proofErr w:type="gramStart"/>
      <w:r w:rsidR="0006113C" w:rsidRPr="006460C2">
        <w:rPr>
          <w:b/>
          <w:color w:val="0070C0"/>
        </w:rPr>
        <w:t>section</w:t>
      </w:r>
      <w:proofErr w:type="gramEnd"/>
      <w:r w:rsidR="0006113C" w:rsidRPr="006460C2">
        <w:rPr>
          <w:b/>
          <w:color w:val="0070C0"/>
        </w:rPr>
        <w:t>=</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proofErr w:type="gramStart"/>
      <w:r w:rsidR="0006113C" w:rsidRPr="006460C2">
        <w:rPr>
          <w:b/>
          <w:color w:val="0070C0"/>
        </w:rPr>
        <w:t>width</w:t>
      </w:r>
      <w:proofErr w:type="gramEnd"/>
      <w:r w:rsidR="0006113C" w:rsidRPr="006460C2">
        <w:rPr>
          <w:b/>
          <w:color w:val="0070C0"/>
        </w:rPr>
        <w:t>=</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proofErr w:type="gramStart"/>
      <w:r w:rsidR="00FF05D1">
        <w:rPr>
          <w:b/>
          <w:color w:val="0070C0"/>
        </w:rPr>
        <w:t>filler</w:t>
      </w:r>
      <w:proofErr w:type="gramEnd"/>
      <w:r w:rsidR="00FF05D1">
        <w:rPr>
          <w:b/>
          <w:color w:val="0070C0"/>
        </w:rPr>
        <w:t>=</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Heading4"/>
        <w:keepNext w:val="0"/>
        <w:ind w:left="862" w:hanging="862"/>
      </w:pPr>
      <w:bookmarkStart w:id="1553" w:name="WeldDefinitionIWeld"/>
      <w:bookmarkStart w:id="1554" w:name="_Toc3557029"/>
      <w:bookmarkStart w:id="1555" w:name="_Toc26921119"/>
      <w:bookmarkStart w:id="1556" w:name="_Toc288200765"/>
      <w:bookmarkStart w:id="1557" w:name="_Toc338939109"/>
      <w:bookmarkEnd w:id="1553"/>
      <w:r w:rsidRPr="007055D9">
        <w:t xml:space="preserve">Element </w:t>
      </w:r>
      <w:r w:rsidR="00194316">
        <w:t>"</w:t>
      </w:r>
      <w:r>
        <w:t>sheet_parameter</w:t>
      </w:r>
      <w:bookmarkEnd w:id="1554"/>
      <w:r w:rsidR="00194316">
        <w:t>"</w:t>
      </w:r>
      <w:bookmarkEnd w:id="1555"/>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1CF47736" w:rsidR="0033252C" w:rsidRDefault="0033252C" w:rsidP="00F3716C">
      <w:pPr>
        <w:pStyle w:val="Caption"/>
        <w:spacing w:before="120"/>
      </w:pPr>
      <w:bookmarkStart w:id="1558" w:name="_Toc3566502"/>
      <w:bookmarkStart w:id="1559" w:name="_Toc26921346"/>
      <w:r>
        <w:t xml:space="preserve">Table </w:t>
      </w:r>
      <w:r w:rsidR="00D43112">
        <w:fldChar w:fldCharType="begin"/>
      </w:r>
      <w:r w:rsidR="00D43112">
        <w:instrText xml:space="preserve"> SEQ Table \* ARABIC </w:instrText>
      </w:r>
      <w:r w:rsidR="00D43112">
        <w:fldChar w:fldCharType="separate"/>
      </w:r>
      <w:r w:rsidR="00020F25">
        <w:rPr>
          <w:noProof/>
        </w:rPr>
        <w:t>96</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1558"/>
      <w:bookmarkEnd w:id="1559"/>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gramStart"/>
      <w:r>
        <w:t>seamweld</w:t>
      </w:r>
      <w:proofErr w:type="gramEnd"/>
      <w:r>
        <w:t>&gt;</w:t>
      </w:r>
    </w:p>
    <w:p w14:paraId="0D03402C" w14:textId="4580546E" w:rsidR="00C223B5" w:rsidRPr="007055D9" w:rsidRDefault="00C223B5" w:rsidP="00F3716C">
      <w:pPr>
        <w:pStyle w:val="XMLCode"/>
        <w:keepNext/>
        <w:keepLines/>
      </w:pPr>
      <w:r>
        <w:t xml:space="preserve">    &lt;edge_weld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 xml:space="preserve">&lt;weld_position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EC5BCD">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Heading3"/>
      </w:pPr>
      <w:bookmarkStart w:id="1560" w:name="_Toc3557030"/>
      <w:bookmarkStart w:id="1561" w:name="_Toc26921120"/>
      <w:r w:rsidRPr="007055D9">
        <w:t>I-Weld</w:t>
      </w:r>
      <w:bookmarkEnd w:id="1556"/>
      <w:bookmarkEnd w:id="1557"/>
      <w:bookmarkEnd w:id="1560"/>
      <w:bookmarkEnd w:id="1561"/>
    </w:p>
    <w:p w14:paraId="62326974" w14:textId="77777777" w:rsidR="00F07798" w:rsidRPr="007055D9" w:rsidRDefault="00F07798" w:rsidP="00B27477">
      <w:pPr>
        <w:jc w:val="both"/>
      </w:pPr>
      <w:r w:rsidRPr="007055D9">
        <w:t>The principles of the modeling of I-welds for χMCF are d</w:t>
      </w:r>
      <w:r w:rsidR="00B27477">
        <w:t xml:space="preserve">escribed in this section. </w:t>
      </w:r>
      <w:proofErr w:type="gramStart"/>
      <w:r w:rsidR="00B27477">
        <w:t>An</w:t>
      </w:r>
      <w:r w:rsidR="00E71786">
        <w:t xml:space="preserve"> I</w:t>
      </w:r>
      <w:proofErr w:type="gramEnd"/>
      <w:r w:rsidR="00E71786">
        <w:t>-W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Heading4"/>
      </w:pPr>
      <w:bookmarkStart w:id="1562" w:name="_Toc3557031"/>
      <w:bookmarkStart w:id="1563" w:name="_Toc26921121"/>
      <w:r w:rsidRPr="007055D9">
        <w:t>Sheet Parameters</w:t>
      </w:r>
      <w:bookmarkEnd w:id="1562"/>
      <w:bookmarkEnd w:id="1563"/>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ListBullet"/>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Heading4"/>
      </w:pPr>
      <w:bookmarkStart w:id="1564" w:name="_Toc3557032"/>
      <w:bookmarkStart w:id="1565" w:name="_Toc26921122"/>
      <w:r w:rsidRPr="007055D9">
        <w:lastRenderedPageBreak/>
        <w:t>Weld Parameters</w:t>
      </w:r>
      <w:bookmarkEnd w:id="1564"/>
      <w:bookmarkEnd w:id="1565"/>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ListBullet"/>
      </w:pPr>
      <w:r>
        <w:rPr>
          <w:noProof/>
          <w:sz w:val="24"/>
          <w:szCs w:val="28"/>
          <w:lang w:eastAsia="en-US"/>
        </w:rPr>
        <mc:AlternateContent>
          <mc:Choice Requires="wpg">
            <w:drawing>
              <wp:anchor distT="0" distB="0" distL="114300" distR="114300" simplePos="0" relativeHeight="251670528" behindDoc="0" locked="0" layoutInCell="1" allowOverlap="1" wp14:anchorId="100A9931" wp14:editId="0C95BE50">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176129" w:rsidRPr="001B4A57" w:rsidRDefault="00176129" w:rsidP="00F51CB9">
                                <w:pPr>
                                  <w:pStyle w:val="Caption"/>
                                  <w:rPr>
                                    <w:b w:val="0"/>
                                    <w:bCs w:val="0"/>
                                    <w:noProof/>
                                    <w:sz w:val="26"/>
                                    <w:szCs w:val="28"/>
                                  </w:rPr>
                                </w:pPr>
                                <w:bookmarkStart w:id="1566" w:name="_Toc3557133"/>
                                <w:bookmarkStart w:id="1567" w:name="_Toc26921226"/>
                                <w:r>
                                  <w:t xml:space="preserve">Figure </w:t>
                                </w:r>
                                <w:r>
                                  <w:fldChar w:fldCharType="begin"/>
                                </w:r>
                                <w:r>
                                  <w:instrText xml:space="preserve"> SEQ Figure \* ARABIC </w:instrText>
                                </w:r>
                                <w:r>
                                  <w:fldChar w:fldCharType="separate"/>
                                </w:r>
                                <w:r>
                                  <w:rPr>
                                    <w:noProof/>
                                  </w:rPr>
                                  <w:t>56</w:t>
                                </w:r>
                                <w:r>
                                  <w:fldChar w:fldCharType="end"/>
                                </w:r>
                                <w:r>
                                  <w:t>: I-Weld Sheet Layout</w:t>
                                </w:r>
                                <w:bookmarkEnd w:id="1566"/>
                                <w:bookmarkEnd w:id="15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59"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176129" w:rsidRPr="003F40AF" w:rsidRDefault="00176129" w:rsidP="00F51CB9">
                                <w:pPr>
                                  <w:pStyle w:val="Caption"/>
                                  <w:rPr>
                                    <w:b w:val="0"/>
                                    <w:bCs w:val="0"/>
                                    <w:noProof/>
                                    <w:sz w:val="26"/>
                                    <w:szCs w:val="28"/>
                                  </w:rPr>
                                </w:pPr>
                                <w:bookmarkStart w:id="1568" w:name="_Toc3557134"/>
                                <w:bookmarkStart w:id="1569" w:name="_Toc26921227"/>
                                <w:r>
                                  <w:t xml:space="preserve">Figure </w:t>
                                </w:r>
                                <w:r>
                                  <w:fldChar w:fldCharType="begin"/>
                                </w:r>
                                <w:r>
                                  <w:instrText xml:space="preserve"> SEQ Figure \* ARABIC </w:instrText>
                                </w:r>
                                <w:r>
                                  <w:fldChar w:fldCharType="separate"/>
                                </w:r>
                                <w:r>
                                  <w:rPr>
                                    <w:noProof/>
                                  </w:rPr>
                                  <w:t>57</w:t>
                                </w:r>
                                <w:r>
                                  <w:fldChar w:fldCharType="end"/>
                                </w:r>
                                <w:r>
                                  <w:t>: I-Weld Parameters</w:t>
                                </w:r>
                                <w:bookmarkEnd w:id="1568"/>
                                <w:bookmarkEnd w:id="15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37" o:spid="_x0000_s1048" style="position:absolute;left:0;text-align:left;margin-left:9.35pt;margin-top:30.5pt;width:397.3pt;height:98.45pt;z-index:251670528"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R/sQQAABwRAAAOAAAAZHJzL2Uyb0RvYy54bWzsWFtP40YUfq/U/2D5&#10;PcR2nDiJCKsQLkJid1Gh4rGa2OPEWtsznZlcaNX/3u+MLyQEtJSyarvqQ8yZ2/G5ft+Y4w/bInfW&#10;XOlMlBPXP/Jch5exSLJyMXF/vrvoDF1HG1YmLBcln7gPXLsfTn784XgjxzwQS5EnXDlQUurxRk7c&#10;pTFy3O3qeMkLpo+E5CUWU6EKZjBUi26i2Abai7wbeN6guxEqkUrEXGvMnlWL7onVn6Y8Np/TVHPj&#10;5BMXthn7VPY5p2f35JiNF4rJZRbXZrA3WFGwrMRLW1VnzDBnpbIDVUUWK6FFao5iUXRFmmYxtz7A&#10;G9974s2lEitpfVmMNwvZhgmhfRKnN6uNP61vlJMlyF0vcp2SFUjSpVpJmXHFS4dmEaONXIyx9VLJ&#10;W3mj6olFNSK3t6kq6C8ccrY2ug9tdPnWODEm+17Yj3wkIcaaH/S9nt+v4h8vkaSDc/Hy/Csnu82L&#10;u2Rfa047aO1uXRw86+LgvVwMor4f9vtvcPGlky+4KLN4jF9dEZAOKuLrnYNTZqW4WyspXqWjYOrL&#10;SnZQvJKZbJ7lmXmwjYgyJaPK9U0W36hqsFNcEfJeFddplieOP+i5TsJ1jFa8uud58ss6oCSQCjpV&#10;6WDk47WIv2inFLMlKxd8qiV6GvVDu7v72+1wz4B5nsmLLM+pNEmuXcVLn/TPM9GqevNMxKuCl6YC&#10;G8VzeC1Kvcykdh015sWco3fUVeIj6QA6g/aRKiuNRQOU/rU29HZqAosHvwfDqeeNgtPOrO/NOqEX&#10;nXemozDqRN55FHrh0J/5sz/otB+OV5rDfZafyaw2HbMHxj/b/DVMVrBi4clZMwuCFDhrUPPXmogp&#10;ihDZqlX8E4KMfZCN4iZekpgikPU8NrcLNuqPgaaUaGCEM998FAmiwVZG2GC8BiOCwTAIwgYjPC+K&#10;QosRbRugJJQ2l1wUDgkIPSy16tkaflS+NVvI6lJQAVhf8nJvAjppxtpPFtciHCDcAB3ppl4wel3Q&#10;iYyeA/LbJZMcVpLanabwAkBF1RV3VCCnYuv4NAlz660Et47ZYqWueZqvrG3A7wnq+p4/8qMaWUkr&#10;Ye8evAQ930eMq1g1WWli9l5hRYVZ+q2T8mg2SWY731akY82gqblIHuCqEsgp8q9lfJEhwddMmxum&#10;wMmYxD3DfMYjzcVm4opacp2lUL89N0/7kTisus4GHD9x9a8rRpCXX5VIKVSaRlCNMG+EclXMBDoG&#10;nQ1rrIgDyuSNmCpR3CPjU3oLllgZ410T1zTizGCEBVxfYj6dWrlCzuvyVgJvfVu5FPq77T1Tsg6+&#10;Qdo+iaZo2PhJaVd7bXfKKbrrIrN1/xhFVDINUMBWqqmxYkPLkpW4U4m9thD3uL+uxL/E/UE09Hse&#10;vAbLRwPc0ajQKgC0lRgMwrC9Bfi9gffaW0DwwskWG/ZvAQRE+P13KHIwasCgpsjwO6PI4LujSPqq&#10;CHpDD5lCpwcDL7T3kh12fHfaHHhgRXTr4f3a9wbhcIQlul8PR6MI8rfF+H+UOvFheUidw79FnSNc&#10;vw6Ycxd1/k3MaSvtEfP/Z066DX4r5rTUgk9w8OneN/7u2HLt4z81Tv4E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obLfm4AAAAAkBAAAPAAAAZHJzL2Rvd25yZXYu&#10;eG1sTI9BS8NAFITvgv9heYI3u9mGtjFmU0pRT0WwFcTbNnlNQrNvQ3abpP/e58kehxlmvsnWk23F&#10;gL1vHGlQswgEUuHKhioNX4e3pwSED4ZK0zpCDVf0sM7v7zKTlm6kTxz2oRJcQj41GuoQulRKX9Ro&#10;jZ+5Dom9k+utCSz7Spa9GbnctnIeRUtpTUO8UJsOtzUW5/3FangfzbiJ1euwO5+215/D4uN7p1Dr&#10;x4dp8wIi4BT+w/CHz+iQM9PRXaj0omWdrDipYan4EvuJimMQRw3zxeoZZJ7J2wf5LwAAAP//AwBQ&#10;SwMECgAAAAAAAAAhALg/0yX0KgAA9CoAABQAAABkcnMvbWVkaWEvaW1hZ2UxLnBuZ4lQTkcNChoK&#10;AAAADUlIRFIAAAKGAAAA8ggGAAAA0KYEhwAAAAFzUkdCAK7OHOkAAAAEZ0FNQQAAsY8L/GEFAAAA&#10;CXBIWXMAACHVAAAh1QEEnLSdAAAqiUlEQVR4Xu3dB3wc5Z3G8R2titUsWZJVbcs2xgX3KjcwtnHv&#10;HWxjcMMd94ILBlMMNsXUmNBDAGPSLu2SIwkhCQkJCQQCoZiaS0i7JJd2JOGO9953NSOPV/9djWSN&#10;ZM38ns/newra979nrWZnntXuzkbCkJTUlCv0FwUAAJCMZUWe1l9JkHNW73ZH9RdxAwAAAHCUtMt/&#10;W38lQc6yq8bdOvfy8xQAwB/nVHVQc9afK14GtCSLrrjgFbs+kKDmyfeu3PmZ9/crAEDju+eHm1VB&#10;aa5ad9MM8XKgJXny/X3ftOsDCWoohgDgn8uPzFKp6VE1cMzZ6thbe8U1QEtBMQxBKIYA4A9TBCde&#10;PCj22qzSjgXqtm+tE9cBLQXFMAShGAKAPx786Q5VcVZRrBimpqWojbfPFtcBLQXFMAShGAKAP/Z8&#10;atEp7+gcNrmHuA5oKSiGIQjFEAAa3/F3r1S9z+10SjFslZWm7n1+i7geaAkohiEIxRAAGt8tT61R&#10;KVHrlGJozN00SlwPtAQUwxCEYggAjUvvV9XcDefVKoVGm5Ic9cgru8Q54ExHMQxBKIYA0Ljuf2Gb&#10;6jagnVgM0zKiatf9F4pzwJmOYhiCUAwBoHEd+MylKju/lVgMjclLh6gn3t4nzgJnMophCEIxBIDG&#10;NX/z+WIhdFT2KFEPvLhNnAXOZBTDEIRiCACN58n39quyzoViIXREU1PU/seWiPPAmYxiGIJQDAGg&#10;8ex7ZHHs3chtinNUp14latiUHio9I1X1GFKp+ozsrEra56uMrDRVNbF77E0q0nUAZyqKYQhCMQSA&#10;xnH83X1q6vKhauGOMer2p9fF/np434+3qtaFWWrZ1RNjaz798yvUlrvnquFTz1H3PLep1nUAZzKK&#10;YQhCMQSAxmH+AvjYG7tjJ7d2vhdfDJ11j5/Yo46/wxtQ0LJQDEMQiiEA+EcqhkBLRTEMQSiGAOAf&#10;iiGChGIYglAMAcA/FEMECcUwBKEYAoB/KIYIEophCEIxBAD/UAwRJBTDEIRiCAD+oRgiSCiGIQjF&#10;EAD8QzFEkFAMQxCKIQD4h2KIIKEYhiAUQwDwD8UQQUIxDEEohgDgH4ohgoRiGIJQDAHAPxRDBAnF&#10;MAShGAKAfyiGCBKKYQhCMQQA/1AMESQUwxCEYggA/qEYIkgohiEIxRAA/EMxRJBQDEMQiiEA+Od0&#10;iuGjr+9W139+uXgZ0BwohiEIxRAA/NPQYnj0B5vUmHn9VNuKPPFyoDlQDEMQiiEA+KchxfCBF7ep&#10;aKql9C5aZWani2uA5kAxDEEohgDgn4YUw0/+aEusFBoUQ5xJKIYhCMUQAPxDMUSQUAxDEIohAPiH&#10;YoggoRiGIBRDAPBPfYrhQy/vUBdtG61mrB5eUwxT01Ji3zMW7Ryjjr21V5wFmgLFMAShGAKAf+pT&#10;DO/87oaaQihJTYuqx97YLc4CTYFiGIJQDAHAP/Uphvf8aLPqMaSDOrt/RU0ZtFKs2PeM3sM7qsff&#10;3CPOAk2BYhiCUAwBwD/1KYbH39mnHnpph7r1G2trimGrrLTY9xx6ny3OAk2BYhiCUAwBwD+8+QRB&#10;QjEMQSiGAOAfiiGChGIYglAMAcA/TVkMzdPMh75ymSoqb62mrRzK085odBTDEIRiCAD+acpieN9P&#10;tqr+53eJzY2e149iiEZHMQxBKIYA4J+mKoaPvrFbDbqgq0qJVn/GMsUQfqAYNn0qtUPa0Tg3a8lS&#10;pcXPuFVoYm762ur94xYOVIns+dQiceNwmKcrpDljyZ5x4ozjsuumiHPGhCWDxBnH1U9cIs457n72&#10;cnHOePCn28UZx/5HLxbnHNNWDhPnjKX7k+/8V1wzSZwzxi8eqJ54Z584Z5jfhTTnOPrcJnHOMJdJ&#10;M45rnrxUnDMefX23mrFquDhnrL95hjhnHH93n75NJohzxvzNo9SxE4lPv7H96Hxxzph+2bDYAVSa&#10;M8xTatKcMeHiQerGL68U54yjP9gUu35p1thx7wJxznj4lZ3qou1jxDljud4GEv3M5uTFaw9PF+eM&#10;BVtGxbZfadbYm2QbMdvtHc9sEOeMW76+Wk1eNkScHbdIbyOfXSrOGfc+v0XNWX+uPKttvnNOwm37&#10;sTf3xPYV0pyxZO+42DYozRobb58tzhkz14xQD7y4TZwzrvnMpeKc4/Zvrxfn6sPvYmjuY9d/YZnq&#10;0q+8ZsZo7GJ4+zPr1ZTlCfb3evvY+0jiY4XZZhdsOV+e1dYcmqaOvS2fuNucnmfltYmPFYt2jo3d&#10;56RZY/snE+9DZqwapj7x/Y3inGH2EZMuGSzOjl9c9z7EXL80a2zT+7ZEvx9T8i/aPlqcM5ZdNTHp&#10;ic7N7SnNGXPWj1SPvJr49qrr2Hrn0xuSFcPO2ic0qYcYo7REydJu1aQ5Y4UWyrTXDmhH4lyvJcsg&#10;LX7GrVwTc8t/rN4/eWmVSmTfo4vFjccxe91Icc5YXseO0Gy80pwxdcVQccZhdujSnCPZnf3Bl7aL&#10;M46r9B1DmnMk+5lXXDNZnHGsumGqOGdMWV6ljr+duBheqQurNOe454ebxTnDXCbNOK797DJxzjAH&#10;5bkbzhXnjI23zRbnDHPQWqlvE2nOMJ/k8HiSYrjzvgXinDFb7+Du04VEmjNu+vdV4pxhtq/DX71M&#10;nDPueW5zbAcqzRpXPHCROGc8/MquWNGR5oxVB6cmLob64Hj5kVninLFo19jY9ivNGuZBjTRnmO32&#10;zu8kLoa3PrUm9okb0uyUZVXq+s8n3kbu+/GW2IFfmjW2HZ0X2xakWVMMzYFOmjNMoUpWDLfcNVec&#10;M+Zt0kU6STG8/nPLxDlHstvLKz+LoSkfE3VxKarIi60t7VigyjoX+FIMzW0xa+0I8XYy28f+xxI/&#10;oDbb7GK97UqzxoZbZiYuhvq+subGxMeKS/aOT1oMd91/kThnmAczR7+f+AH1Yf3gcrp+QCXNmv31&#10;Yb2PkeaMo2YfkmS/ufO+CxP+fsxJzC/efYE4Z5g/qiQrhub2lOYMcz995Oe7xDmjrmOr3g6SFcOO&#10;mil3Ug8xRmqJkqkd1KQ5Y4lGmiJ6w+SpZADwiZ/FcLUuTGZNSoqlBo/rqh54cbsaOqmHL8UQMHgq&#10;OQShGAKAf063GJoTXEtrjE13zom9rtB8NX9VNSiG8BPFMAShGAKAfxpSDB94YVtNMbSsSMKnWc1T&#10;go+8evJpQYoh/EYxDEEohgDgn4YUw0dfu6KmGBqHvrIy9pqyYyf2Ji17FEP4jWIYglAMAcA/DSmG&#10;T757pSqqaF1TDNt1KVIjp/dSI2f2Ug+/vEOcMSiG8BvFMAShGAKAfxpSDI2FO8bUFEOHOUfhoSSn&#10;SKEYwm8UwxCEYggA/mloMTTn75u5doSq7FGiCkpyY9p3axs7z5y03qAYwm8UwxCEYggA/mloMTTM&#10;OfzMOUjv+PZ6dccz62PnLTTlT1prUAzhN4phCEIxBAD/nE4xrC+KIfxGMQxBKIYA4B+KIYKEYhiC&#10;UAwBwD8UQwQJxTAEoRjCeOTnV6iBY7qo6auGi5cDaBiKIYKEYhiCUAxhmGLYa1hHNenSIeLlABqG&#10;YoggoRiGIBRDGBRDwB9NXQzHLOiv8ttmq8lLqyiGaHQUwxCEYgiDYgj4oymL4fF39qk7ntmgbvji&#10;CnXXdy+nGKLRUQxDEIohDIoh4I+mLIaA3yiGIQjFMJieeHufOvzVVeqy66eoKcuHqtFz+6pZa0eq&#10;dTfNiJ0kN/4vCRRDwB8UQwQJxTAEoRgGz7G39qhLrxyvispbxz5bVf+aa6REU1TnXmXq4BeWnzJD&#10;MQT8QTFEkFAMQxCKYfBsvnOOiqZaykqxVLdB7dXqG6bGXnO0/MBkVdw+P1YQK7oUqYde2lEzQzEE&#10;/EExRJBQDEMQimGwmKeJ84tzYuVvxPSesYOS+/LbvrVOlXSoLofzN4+q+T7FEPAHxRBBQjEMQSiG&#10;wbLiwORY6cvJb6Xuf2GbuGbBlvNVSft8XQIH17zWkGII+INiiCChGIYgFMPgePK9/apqUvdYMRw4&#10;9mz1+Jt7Eqy7kjefAE2EYoggoRiGIBTD4Hj8xB7VfXD7WDE0J7k99tZecZ2EYgj4g2KIIKEYhiAU&#10;w+B45NVdqku/ilgxnLJsaOyUNdI6CcUQ8AfFEEFCMQxBKIbBYf5iaN6FrH+t6rzZffiLIXAGoBgi&#10;SCiGIQjFMDjM6wZHTO8VK4Z9zu2sHkvwGsP9j12sug5op8YtGqju+0n1u5YphoA/KIYIEophCEIx&#10;DJa1N82IFcNW2Wnq5q+tFtdMWzkstqZTzxJ17ER1eaQYAv6gGCJIKIYhCMUwWMzrDMs6tokVv859&#10;ymIfqO++/KrHl6js1q1il6+5cdrJOYoh4AuKIYKEYhiCUAyD5/rPL1OtCzJj5a+gJEdNWzlUrTs8&#10;XY2e10+lpFqxj8kbNafPKTMUQ8AfFEMECcUwBKEYBo95N/Luhxaq3iM6qWhqSqwgOnLyM9WsdSPV&#10;vc9vOWWGYgj4g2KIIKEYhiAUw2DSv1f16Ou71e1Pr1frbpmhlu6fqA4cv0Q9+NJ2deytfer4O95P&#10;cF2f094AYfbku1fGuL+XrBg+8Q73LbQsFMMQhGIYTkv3T1AzVg9XN355pfq0LoWPvHqyGB7XB7aH&#10;X96p9j++JPb08/VfWC5eB4DazEdNLtw5Vh35xlr16Bu71b3PnyyGpgiaj6rced8CNXhCN3Xkm2vF&#10;6wDOVBTDEIRiGE53PLNeWSkRVVjWWvUY3EENHt9dtSnJVZU9StSgC7rGTmeTW5ClOvUqVcf5qwbg&#10;2cEvroi9jre0Y4E6Z2ilGjKxu0rLSFXdBrZT/c/vos7qU64yczNU31Fn1frrInCmoxiGIBTD8Oqn&#10;D1J6E0hq0c6x4iyAxDrrB1TS/clhWZba/eBCcRY4k1EMQxCKYXjt+dQilZJiiQcuo3VBlrr2c8vE&#10;WQCJXbxnnIpY8v3KqOhSFHtKWZoFzmQUwxCEYhheD7y4XbU7u6144DLMU18P/2ynOAsgsYNfWK7y&#10;2maL9yvDfOpQfT6yEjhTUAxDEIpheB07sVdNXDJYPHAZF20fLc4BSO6hl3eonsM6iver1PSo2nr3&#10;XHEOONNRDEMQimF4PfnefrXt6HyVlhGtdfAyL57/xLMbxTkAyen9qlq8a2yt+5WRV5StHniRp5HR&#10;MlEMQxCKYbg9+NPtqk1xTq2DV9XEHuJ6AN584vsb9QOsU08wb0xbMVRcD7QEFMMQhGII85F5elOo&#10;YT4txZzDUFoLwLuqid1PuW+lt0pVd33vcnEt0BJQDEMQiiE++dxmZbneQdmxZ4l64KfbxbUAvLvu&#10;c8tOKYYDRneJPc0srQVaAophCEIxhGEOWHpziJm6vEo9wTsmgdNm3oTSqWf1OQ3N08prD08X1wEt&#10;BcUwBKEYwlh/y8zYOQ3TM1LVrgcuFNcAqJ8n3t6rpq6ofqlGcfs8dfPXV4vrgJaCYhiCUAxhHP7q&#10;KlVQ2jr2jslPvbpLXAOg/rbcPTf2kXh9zztLPX5ij7gGaCkohiEIxRDGI7oMDhzbVU1eWiVeDqBh&#10;7n1+qyrukK+WH5gkXg60JBTDEOSi7WNun7hkkAJ6DqtUo+b0ES8D0HCde5ep0fP7iZcBLcncy0e+&#10;ZtcHEtR06d/+Xv2l5o0HAAAAktKOBe/qryTQSYls0v/3TwCS+ov2cUok8j+plvVXnNH+pn9XH9mk&#10;3yWAhrIiX9RfCSEk9KnSpfDDJZ3b7f9oyczxOHP9YPJ5s4sz0l/Qv7MfVf/qCCGEEEIaNxTDFoJi&#10;SAghhBC/QzFsISiGhBBCCPE7FMMWgmJICCGEEL9DMWwhKIaEEEII8TsUwxaCYkgIIYQQv0MxbCEo&#10;hoQQQgjxOxTDFoJiSAghhBC/QzFsISiGhBBCCPE7FMMWgmJICCGEEL9DMWwhKIaEEEII8TsUwxaC&#10;YkgIIYQQv0MxbCEohoQQQgjxOxTDFoJiSAghhBC/QzFsISiGhBBCCPE7FMMWgmJICCGEEL9DMWwh&#10;KIaEEEII8TsUwxaCYkgIIYQQv0MxbCEohoQQQgjxOxTDFoJiSAghhBC/QzFsISiGhJCgp4t2RLvL&#10;5U7BHbbbBbcJzHUatwpuEdxsu0lwOM4hlxsFNwgO2q4XXCe41naN4ECcq12uirNfcKXLPsFewR7b&#10;bsEVgl22nYIdcba7bIuzVbDFZbNgk2Cj7XLBhjjrXdbFWStYY1stWCW4rA4r46xIYrlgWRJLBZdq&#10;11iRyD+7tc7+/LT2JYenJzGjfemhRGa2L73RMSuJmR1Kbzip/BSzOpQfnJNMx5jrE5nbsfy6+Z5U&#10;XJvIgk4V19SoTOzCyooDCx2dYq6uj0WdKq6Kt1iX83imsDtmdSg9mBONvqV/Z29q0+NMizM1iSmC&#10;yUlMEkysw4Q445MYJ7hAMDaJMYLRSZwvGJXEeYJzkxgZZ0QdhguGJTFUUJXEkDiDkxgkGJjEgAT6&#10;J9EvTt8k+gh6J9FL0DOJcwQ9kugu6JZEV1ullqqRJDF3xH9oCgixjz36v3r433pyrv9/dUn06qPT&#10;9K/T9E9JSv394zR9eNqsyP8kEnUx/+36nf2lHv7swX/X05/q6Y/19Id6+q96+n09/a6efltPv6mn&#10;X9fTB/Xwq3r6pUf/WU+/qKf36+m9enq3nt6J8xWtXCNJMixiRU9o73nw/mn4RQP9ZyP55Wn41Wn4&#10;oBH8+lQpyUVOoXdeHlgivaNsML1Tjmf9VX/VO3fpshrm8sagDzoNpg9wdbESSNEH04aw3PQBvMF0&#10;WWgwXUwaTBefBtHbRKP4WwP9/TToglgfsUIp+fA0mAf1DfXP0/CvBvqokbgfUHnhPFBzP3Crr/gH&#10;ifUhPRhF83hR66CRRMnLm5FfWLlwdGGHRWPdCjosvEA2/4KC9nPHJTdnfLw27WZPqNusibVUzJzk&#10;zYzJyeRXTJ5SbbqL/b3ySVOTmzgtuQnTEyqbMCNeXtn4md6Mm1VL6QWz69TWGDvHLSdmzFzZqLk5&#10;pTXmnTRmnr5sXnbRefOTO3dBnQqHLrJS0r8XbVV8R3bRyAurDbvopJGJFY5YWNvwRdWG1qFqcbys&#10;wiEXe1IwZEltgy+pw6WJDVqaWH9jWbVBp8ioZeDyWtoMWCHr59J3peAywSpv+qw+qVdt+T3X1Gjd&#10;c01m6z4uvdcmsS6xc4z1SWxIKLfH5XXYWFv3TR5tjtcqt/uWU3WtkX6Ks7fWYVsS2xPK6bJDsNOj&#10;XbWddYVHuwV76tZJ67hXsM+DKwX7jWhGyc36AfWJaGb5DelZ+nu2tMzKqzy6WnCgWvu6XCOruDax&#10;dte5XC84mMQN1cpvrK3sUB0OC26y3ZxURtkttZXcWkur0iOC26Jx9PduT2tVXEMfN4w74unL7nTT&#10;3zPuiqbXcrcjJbWNeflU6+oGRMSU9Dmc3XnQ3b06Vd3VB/BLri7Qeuf8rva2dDkA+CGaXnA0ErH+&#10;Yh7ES5efGY40rv4tS0Wcui53eF3nVnbODfy1sK5QDNEU0nO7mTeZfKh30H/OKZ4wQ1oDAI2ptOeu&#10;wXqf8xu97/k4PavjXmkNwqVs4BGKYV2hGKIpWKm5n9Wbm3l9x0dpme2ur35kK68FgMaQ0bqvOQtB&#10;9WvLrOgr0hqEC8XQQyiG8FtJj61V5i+FenOzd9CZT5lH8tJaAGgM5X0P9bNS847V7He07KJhF0pr&#10;ER4UQw+hGMJv0Yxyc67Imp2zLon/1aZsxgRpLQA0hrwO8y+IWNFX3fseKzX3SZ6tCDeKoYdQDOGn&#10;yj4H+kciUXPuKVcxjHyclll2WFoPAI3BvNtf72vMKXJO7nus6DvmzBnSeoQDxdBDKIbwU0Zef/Np&#10;H3/V3MVQi75f2mv3IGkGAE6XZdW8rtntb+m53TdJ6xEOFEMPoRjCLx373dw3ml50VG9m5sSy8Tvo&#10;jzNad18rzQHA6SjrumpEJHbi89r7nWhq3uPSDMKBYughFEP4pbj7umERK+MnejOL3znHWKnZXzIv&#10;EJdmAaChopnl5jPzxf1OJJLyQVnvawdIcwg+iqGHUAzhl+yi4Qv0JmY+tkvYORvRt9uUTpkszQJA&#10;QxR33zzUnJpG3udUM58MI80i+CiGHkIxhF+i6XnH9SYm7pht/8rM77FRmgWAhjAfPxmJfW64uM+J&#10;sazoO9Isgo9i6CEUQ/ihqOOy8/TmZV7j81EkkvJ7vSN+u/o1Pym/04/m33V23JaV/SVpHgDqy3zk&#10;WTSj+Dbz7mNzapq0zHbXRTPbH4hEou+mZbS/KppRcsSyMr+l9z9/zs4ftFi6DgQbxdBDKIbwg94Z&#10;X6N3xr9Oy25/IKftqLk5xWNmRayMF8w7BfMrpk/JLjl3QTS94B5dFH9Z3m3NcOk6AKA+zGuWM9v0&#10;XZVbPGF6pf365Zy2Y+dErNRXCyuXjDb/Xdx947DswqGLsgurKIYhRDH0EIohGt+RPlkF/Zd2GHBg&#10;oPM98+knVkrGD63UvEfda9tUTJ2UVzp6tvt7ANBY4oshwo1i6CEUQzSFRMUQAPxEMYQbxdBDKIZo&#10;ChRDAM2BYgg3iqGHUAzRFCiGAJoDxRBuFEMPoRiiKVAMATQHiiHcKIYeQjFEU6AYAmgOFEO4UQw9&#10;hGKIpkAxBNAcKIZwoxh6CMUQTYFiCKA5UAzhRjH0EIohmgLFEEBzoBjCjWLoIRRDNAWKIYDmQDGE&#10;G8XQQyiGaAoUQwDNgWIIN4qhh1AM0RQohgCaA8UQbhRDD6EYoilQDAE0B4oh3CiGHkIxRFOgGAJo&#10;DhRDuFEMPYRiiKZAMQTQHCiGcKMYegjFEE2BYgigOVAM4UYx9BCKIZoCxRBAc6AYwo1i6CEUQzQF&#10;iiGA5kAxhBvF0EMohmgKFEMAzYFiCDeKoYdQDNEUKIYAmgPFEG4UQw+hGKIpVPY52D89t+O2rDa9&#10;V0qXA4AfKIZwoxh6CMUQABBUFEO4UQw9hGIIAAgqiiHcKIYeQjEEAAQVxRBuFEMPoRgCAIKKYgg3&#10;iqGHUAwBAEFFMYQbxdBDKIYAgKCiGMKNYughFEMAQFBRDOFGMfQQiiEAIKhOpxh26H1gIIUyWCiG&#10;HkIxBAAEVcOK4ZE+OaWjZ1up2V+OphcdldegJaIYegjFEAAQVA0phtn5gxbrw+OfNRVNzz8mrUHL&#10;RDH0EIohACCoGlIMM3N7bNSHR2VQDIOFYughFEMAQFBRDOFGMfQQiiEAIKgohnCjGHoIxRAAEFT1&#10;KYa5FZOnZLY+Z300veAefXiMFUMrJfMZ8z3DXG7emCLNomWgGHoIxRAAEFT1KYZpacV36MNirBBK&#10;0lqVHOnUn2LYklEMPYRiCAAIqnoVw4zyg5FI9INIxPqDPjzahdD6W/X3oh+kZVZcSzFs2SiGHkIx&#10;BAAEVX2KYdtuG4a3aTdrYlpm+6v14TFWDK3U7C+Z7xnmcp5Kbtkohh5CMQQABBVvPoEbxdBDKIYA&#10;gKCiGMKNYughFEMAQFBRDOFGMfQQiiEAIKgohnCjGHoIxRAAEFQUQ7i1hGI4PIkuWrL01qQ5Y6CW&#10;LJVa9dpo3pjswkGLswqGLHGU9znYX7pBjeLuG4a618Zr2/WykdKcI7uw6pT/X26t202bKM04ckpH&#10;z5bmjOyS8+ZLM442FVMnSXOG+TeV9b52gDRnFJ297DxpztG266oR0pxR1nvfwOzCoYukOaOgw/wL&#10;pDmjvO+1/XJKR82V5oycsjGzpDmjov+RPvnlk6ZKc4a+3nnJfubCDgvGSnNGdtGwi8x2IM0Zbbut&#10;GZ7oZza3dWHlovOlOaO01+5B5ncpzRptYtuI/K7A8r6H+uWUjZ8pzRnm9jJrpFlzCgpz3dKcYf5N&#10;5t8mzmqFZy06P9G2bW4Lc5tIc4a5LbOLRl4kzRqFHS4cI80Z5ndofpfSnJFfPnGa2RakWSPp7aW3&#10;PbMNSnNGQfu546Q5w/zMyW4vc3tIcw5zn5PmjLLeB5Lep6q3EXnWSHZ75ZSeP0eacZh9lDRnmH+T&#10;NOMoOnvFudKco7j7umHSnGF+z9KMw/wupDlHsu2rrp/ZnNRZmnNIM4669p0lPbZWSXNGpT4Oxe53&#10;PXcNli73yu9imJ579ja97p/O+jj/p/01YqW8Z6XmfrZV/oBLSs7ZMUS6HkdJj41VZh/rvp30trXQ&#10;HEuk9YY5BrnXx0t2XC7ttX/Q6dyfku2vkx2jjDYVUyZLc4b5maUZR933J/kYZRfDDC2+N7lVaMky&#10;SJPmjJ5asnTVpDljqBZ5JYmDWrI8pklzxlNasmzRnLU/t6zoCe0tR7KdcnbRuQvca+Nl5fW9TJpz&#10;6DWvx884ohklt0ozDis1+6vSnBFJyfyONOOIphXfIc3ZXiusvCRhWcls3XOtMFMjK2/ApdKcYYpf&#10;xEp/RZoz0jLbXyPNGWanaVmZ35DmYlJzPy/NGRX9bu4bjebfL84ZKZnPFHVcOkqaNdKzOu4V52LS&#10;X8hpO2qeNGeYgqTXJfqZX0vP7rpFmjPMTkj/274rzMXo3+PtiYphcffNQ/Vt8hlpLkbfXokOvh3N&#10;7ZVRfJs4Z+h/k3lwIc0a6bldt+h1r9Waq/ZKVsGAS6Q5w9yWlpXxgjAXY34X0pxR1PHiUXobeVqa&#10;M6KpbR5K9kAvmpp3XJqrlvlUcfeNCcuKOaebPKfvj1b6y23azZ4gzRlZ+UOWSHMOfZ9bI80Zpijr&#10;bTDxfSqj5Ig054gkub0sK/vfpRlHNKNtwm3E3M+lGYf5maQ5R7IDodk/STOOaEb5DdKcQ//bfizN&#10;VUv+M1vRgk/Kc9WkGYf5tBBpxpHXNnEpLdNlRt/vnjUPcKXLvWrmYhjH+ns0vfD+ZIU4R98mZh/r&#10;vp3M/SlZ+c/K67PcvT5eVpt+K6Q5o6D9nPF6jekB4mxd9yf9b31WmotJzf6SNOOIphd9QpzT9M/8&#10;kjTjqOu4rPerc6U5uxi209ydKd5qLVme0aQ542EtWW7SpDnjRe0MSMnW7HZ9jvQyf1VwJDuBp3td&#10;ItKcQ1rvJs04pPVu0oxDWu/m188srY0nzRnS2njSnCGtlUizhrQ2njRnSGvjSXOGtDZeomIorZVI&#10;s+b3L62NJ85q0tp40pwhrY0nzRnSWok0a0hr40lzhrQ2njRnSGvjSXOGtDaeNOeQ1rtJMw5pvZs0&#10;45DWx5PmYoS18cQ5m7TeTZpxSOvdpBmHtD6eNBfjZY0HTVgM/57RutsG88DF0bpsxoSctiPnRTMq&#10;DkQiKR/Y1/nPzNyum6TrMty3TTxpvSGtjSfNGdLaeNKcQ1rvJs04pPVu0oxDWh9PmuM1hh7CawwB&#10;AEHVhMXwb+YpTGmNeTCbUzZuli6HvzfXaf7KL6+D3yiGHkIxBAAEVYOKYeuea/XhMVYMrdTcz0lr&#10;HN6KYbWIlf2V2PVaKR9Il8N/FEMPoRgCAIKqIcUwq6D/Un14rC6GVuY3S7slfiNVfYphNJp7vPo6&#10;U05Il8N/FEMPoRgCAIKqIcXQvAFEHx7/oelymPKHaGreE2kZZbdkFQxcHv/aNa/F0LzJw36d4cfR&#10;aJsHpTXwH8XQQyiGAICgakgxNKfrikSib+pDZOyvhtrHhnkXvznjg3ttsmJY2fdQP/Pu/MzW56yz&#10;rOg71dcTfSe3ZNw09zo0HYqhh1AMAQBB1ZBiaE5f1SrrrG0RK/q6Pkx+qJli+C/Lyv5a/PlfXcXQ&#10;rPkojjmPoVMuzV8fP8goSHx6M/iPYughFEMAQFA1pBgaphyap3+zi0ZemFUwaGl24YiF+RWTpyR5&#10;KtlVABOx/mJZ6c/k8xfDZkMx9BCKIQAgqBpaDL1yP5Wcnt/t8sLOC8Y6zAccmBN0Z+T1W2Gl5z+h&#10;i+Gf9DoVsaJvJDt5PPxDMfQQiiEAIKiashgme/NJxyE3983MPme9XmeemlbR9LxPS+vgL4qhh1AM&#10;AQBBdaYUw5j+R/qYjyPVa1UkkvLbysEJPrsdvqEYegjFEAAQVGdUMdQs5yTXEeuPbTuvGiGtgX8o&#10;hh5CMQQABNWZVgwjVvR9vVYXw+gvK/sc7C+tgX8ohh5CMQQABNWZUAzNO5nbdl0/wkovfFCvM+9Q&#10;/jgtrc2d0lr4i2LoIRRDAEBQNWEx/IeVmncsLaPk1lO0Kr4zmt7mQSsl44d6zb80ZaVEXzJFUbo+&#10;+Iti6CEUQwBAUDVhMTQnuDYntJaYy8xfCs2pal7OLZ4wXbou+I9i6CEUQwBAUPldDDPy+i+1UtK/&#10;Z/4iWFv6c1ZK5rNWaua3oul5T5iPxuOdyM2LYughFEMAQFD5XQzNR+SZp4UTKe6+eWhpr92DOlWd&#10;+okpaB4UQw+hGAIAgsrvYoiWhWLoIRRDAEBQUQzhRjH0EIohACCoKIZwoxh6CMUQABBUFEO4UQw9&#10;hGIIAAgqiiHcKIYeQjEEAAQVxRBuFEMPoRgCAIKKYgg3iqGHUAwBAEFFMYQbxdBDKIYAgKCiGMKN&#10;YughFEMAQFBRDOFGMfQQiiEAIKgohnCjGHoIxRAAEFQUQ7hRDD2EYggACCqKIdwohh5CMQQABBXF&#10;EG4UQw+hGAIAgopiCDeKoYdQDAEAQUUxhBvF0EMohgCAoKIYwo1i6CEUQwBAUFEM4UYx9BCKIQAg&#10;qCiGcKMYegjFEAAQVBRDuFEMPYRiCAAIKooh3CiGHkIxBAAEFcUQbhRDD6EYAgCCimIIN4qhh1AM&#10;AQBBRTGEG8XQQyiGAICgohjCjWLoIRRDAEBQUQzhRjH0EIohACCoKIZwoxh6CMUQABBUFEO4UQw9&#10;hGIIAAiC8r6H+mUV9F+aXzJpaqX+3+Z78cWwpMfWqpy2o+a1Kqxa7J5FOFAMPYRiCAAIgor+R/pE&#10;M8puiljRE9HUvMfTMiuvSs3quF//99vpWZ32RDPLDllW9tcjkZQ/ZOT1XildB4KNYughFEMAQFBk&#10;F1YtNsVPH95UQlbK7zoOubmvNI9goxh6CMUQABAUpT13DY5Y6S/ow5tcCrW0zHbXSbMIPoqhh1AM&#10;AQBBkpbZ/ip9eBNLYSRi/dGUR2kOwUcx9BCKIQAgSCp6bK3SBfC/9SEuvhh+bKVm/5s0g3CgGHoI&#10;xRAAEDRWat6j+hAXXww/TM/qvFNaj3CgGHoIxRAAEDRZhUMu1oe4f2gni6EVfT+/YvoUaT3CgWLo&#10;IRRDAEDQFHa4cIxlpb+sD3M1xdCysr/asR/vRg4ziqGHUAwBAEFToQuglZr3iD7M1RRDzl0IiqGH&#10;UAwBAEGUldd/qT7MfazpYhh9V1qDcKEYekmrs9pnZnfd3Cr37G2CrfHSc7tucdmcXPdN1XpsFFwe&#10;L9OtdbcN1XqtP+kcx7qTekvWVuuzJonVmW3i9V3lyMrre1kSK2vrtyKrjVbQb7lsoG3QMsHSaoMv&#10;TeKS2oYsqaVwyMXxzAlfaxu6SLAwuzhO0bCLsotG2oZdeNLIaiWOcxfUdt58R07pqHmJjZlb29g5&#10;jrzSC2YnVDZulpFzivEza5swIz9e+YTptU2cVtukqaeomDxFNj2mTcWMydVmTqql3ayJic2e4Cho&#10;P2d8bXPHJdRh/gWOwg4LxtZ24ZiTFlerXDK6tkvOr+WsakVdlo4qdZy97Dyj6BQrzjXKTrE6pm3X&#10;tSMdZV3Xj4hX3m3D8IS6bxzmqOi+eegpemytSqbdOTuGxPTcNThe+167ByXSofe+gSftH9BhwLWi&#10;ykEH+9cy+FA/hzmJsux2ns5sAh16HxioC+Ev9JFORTPKb5DWIFwoht5yvvZPrebP7QCAZmX+yuX4&#10;P8H/2j5y+ZfN7M8d5s0X8T60/Y/L321/O8ly/NXlLy5/tv237U+CP7r8wfZfkUiK4/eC39l+a/uN&#10;y69tH5wqavzK5Ze2/9Q/izltjb7N9DpLl0Qr+r7gvWop77q8Y3tb8JbLCdub+jocb9heF7xm+7nL&#10;q1ZMyiuWlR7vZy4v215y+antxQResP3E5ce25wU/cvmh7TnbD1y+X1vms7bvuXzX9h3BMy7fNiJW&#10;q6dt33L5Zm2Z37A95fIf1bK/Hkmt5WsxVtqdenso0kiSUAwBAEAYvKjxV8M6kqsN0AbaBtkG24YI&#10;qlyG2oa5DBeMsI20netynmCUzRRXx2jbGMFYlwts41zGCybYJrpMsk1OYIptqm2ay3TBDNtMl1m2&#10;2YI5LnNt82zzBQtcLrRd5LJQsMi22GZO6+BYIrjEdqmLee2OsUyw3GWFbaXtMsEql9W2NYK1Luts&#10;6102CC532Wjb5LJZsMW21WWbbbtgh22nyy7bFYLdLntse237BFe67LeZT3ZwXC04YLvG5VrbdYLr&#10;bQddbrDdKDjkcth2k+1mwS0ut9qOuNwmuN3lDpt5tO+4S3C37RMuR233CD7pcq/tPsH9tgdcHrQ9&#10;JHjY5VM280YIx6fjmHPuOR6zPe5yTPCE7bjLk7bPCD5r+5zL521fEPybyxdtX3L5suArtq+6/Lvt&#10;a4Kvu/yH7SmXbwi+afuWy9O2bwue0b5rf/2Ozfy343txnnX5vu0HLs8Jfmj7kcvzth8LfmIzH93n&#10;MIUl3k9tL7mYd1obPxO8YnvV5ee21wSvu7xhe9PlhOAt29su79jeFbzn8r7NPL3vMH/VjfdL269c&#10;PrD9WvAbl9/afufyexeznVRoZ2Aikf8He4tQ2v+dTyIAAAAASUVORK5CYIJQSwMECgAAAAAAAAAh&#10;AGxcFUoBEwAAARMAABQAAABkcnMvbWVkaWEvaW1hZ2UyLnBuZ4lQTkcNChoKAAAADUlIRFIAAAIW&#10;AAAA4ggGAAAAEtuO9QAAAAFzUkdCAK7OHOkAAAAEZ0FNQQAAsY8L/GEFAAAACXBIWXMAACHVAAAh&#10;1QEEnLSdAAASlklEQVR4Xu3dCXgU9R2H8Z3JbrJJlpwCCYEkhISgSIDIoeCB4IGAgkLBAp4oIoIH&#10;RzgUo4ii4gX1qtZqVarWu/Vs69WKB96KAioKXlXriaJ4QWeSCZkM/5kd25/sTHm/z/N5Aju7PLJR&#10;591NdhP5pRaNpt1ofNgMAACCJRrV5xkfw7UOVa0fNT4o/0IAACB1ijoVLjY+hmt1V4+545RLR24G&#10;AADBMvOq0Qus03V4dtva+utuW1e/GQAABMvt6+rnWqfr8IywAAAgmAgLAAAghrAAAABi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CaUYbF05Zzrl66cuxkAAATM&#10;6rmnWqfr8GzAITWP7NindDMAAAiWPUZ0W2ydrsOz3NbZdxkfNgHbkc2Ky5A6fD4AF60Ks88xPoZu&#10;4wxmEQHbg7v1SOSbrvmt7kTqtc/KXGZ8PjYqPk8AGu1rYIwFeENjmvbRD4eP2A+pN7lLxeyopn1u&#10;fW4YY4yx0I2wCBDCgjHGWNhHWAQIYcEYYyzsIywChLBgjDEW9hEWAUJYMMYYC/sIiwAhLBhjjIV9&#10;hEWAEBaMMcbCPsIiQAgLxhhjYR9hESCEBWOMsbCPsAgQwoIxxljYR1gECGHBGGMs7CMsAoSwYIwx&#10;FvYRFgFCWDDGGAv7CIsAISwYY4yFfYRFgBAWjDHGwj7CIkAIC8YYY2EfYREghAVjjLGwj7AIEMKC&#10;McZY2EdYBAhhwVhqd7xhrsMcy2yHWTZ1CjMtMxym20xTOMXhZMtJCidapipMsZygMNli/n2dJlmO&#10;c5hoc6zCMZYJDkdbjlI40uYIh8MthymMt4xTGGv5tcKhljEKo138KolRLkZ6OMTDwR5GeBju4SAP&#10;B3oY5mGoiyGGevNEdkx1+WmmY6s7nprMxOqOc91Msjm+S8c5yZgnUr9O6FIxyzQ1iRN3rKhL5qSu&#10;VTOTmbZj1YwWum5t+s5V05OZsXPnaW7qbGZ163zKgOIdrkjTtK+Mz0t/F/087OZi1yT6uujjobeH&#10;Xh528VDroaeHHi66J1HjolsSO7voqrCThx09dPFQ7aJzElUuKj108lDhoaOHcg9lHkpddEiivYuS&#10;rWia9qbxi82AzaYkfnLxo4cfPHzv4TsPGz186+EbDxs8fO3CPIGZf+4m42T2jRsjPJps8OHrpHTt&#10;K6eY2vqWdJUvffjClG6juszmcx8+SyZD1z9tIU3pEzvzn9f4fJj/Tr5veM/Dux7e8WGdh7Ue3vbw&#10;loc1Hsz/l6u8kcTrLlZ7WOVhpYfXPLzqYYWHVzy87OElFy8m8YKL5z085+FZD894WO7haQ9PuXgy&#10;iSdcLNuKHs2+T9MzXkziJZ9edvGKTyvU0m1ir3p4zYeVPqzysNqH1316w8WbzaIOLY6t8eEtD283&#10;0Dyt9WFdA13pnQaaL+/6k/aeD+97+MCHf3n40IePfPjYw799+KSZ7uVTF5/59LkPX3j40k2k2Xof&#10;vmqkqXztwwZfIpoRmEpGPPpihG1SRhi7MoI6KSPI3WwJdlXgN3E+KFBRPahQUT04wfYsv2Js/4KO&#10;Y/dp6dB9lcrH7OdHfvno/ZMqGzXY3cgDWhqhMHxIMnmlBw11d+CwpNoNO9CfoQc16OA0ZPgWxe5y&#10;iw8Y4W4/y74HNxpsY11WtM8hyQ0amdzAUR5+lUxO271H+zNgjNpeh/rSZvdft9R/rD/9xiXTqk2/&#10;8a5a73ZYcrse7sMR7voe6cNRW+vVqKCFo1USBbtM8CW/9hgfjvUwMZnM/J7H+TCppZpmeTXHJ9dt&#10;sg8nuNt5ik9TXZzoT9eTksrterK7nU5p1MVVPLfLtOSqp3uY8TPMbNa5rlHl1nIqZ1lmt9RpjsLc&#10;LRJbnNqo4jQP8yynK9TbZWSXnaFwps18F2c1Kl3QJGYxfn12s/YNYtntz7EzLltoc67JuLxRpl3J&#10;eZbzHRYpXKBwYYN4u4s8XNyo6BKFxQ5LWogVLIqU97u8umPfy2oA/PdKamb3NaNYdQzbXnmfJd1L&#10;axfUqo4B+OV07rOkI2EBCMhqvdthejTxoOoYtj3zmbxoet5NqmMAfjmEBSDEfMpe02OrVMew7Zlf&#10;8tG06DrVMQC/HMICEEJYBAthAaQGYQEIISyChbAAUoOwAIQQFsFCWACpQVgAQgiLYCEsgNQgLAAh&#10;hEWwEBZAahAWgJCwhoX5Jjh6NHG/+UZQquNhRVgAqUFYAELCGhZ6WtZj5lvwxrJLFqmOhxVhAaQG&#10;YQEIISyChbAAUoOwAIQQFsFCWACpQVgAQv5fwqKwYtygxh8qN2hkYcX4gc7rhwVhAaQGYQEICX1Y&#10;ZBVdEm9VPVPXM541Tsjvanp0rZ4WXx5PlNeXdKnbVXXbICMsgNQgLAAhYQ8LIyTejkS0DcbJeI0R&#10;FE9qesbLEU1fbxz7QY8l7imtnb+L6vZBRVgAqUFYAELCHhaGTXpa5jLzp4J26Fnfq22nw/dOT5TX&#10;a5q20Tj2U2Zul5NVtw8qwgJIDcICEBL+Zyxiq3KLBx9sP1bW++Ie0fS8pU3RUVw1aQ/78SAjLIDU&#10;ICwAIWEPi2h6wQ1lvS7o6TyeyO9+nKbpXxgn6Xdz2g4Y4zweVIQFkBqEBSAk7GERT1TMUx03Xx3S&#10;8P0XmrYhM6/meNV1goiwAFKDsACEhD0ssvO6K9/SO6/0oKHG32tlJKJ9l5m381TVdYKIsABSg7AA&#10;hIT+GYvcznWq47lFA0dZz1isz8rvPlF1nSAiLIDUICwAIWEPi1i8aLHqeJZxgo5o+mdGXLzD91gA&#10;SIawAISEPSz0tPgzbSqOGGQ/Vt5nSfdoLO824/gmPZr1cHHnKf3tx4OMsABSg7AAhIQ9LCIRbWM0&#10;Pe+msl4LG14ZUlq7oDae6FxnXP61GRaZeTue5LxtkBEWQGoQFoCQsIeFpmesMCPCOBm/rUcT9xm/&#10;f8X4/TcRTd8QTS+8TvVS1CAjLIDUICwAIWENi2gs71bzBBzPrZ4eixct0TT9E+sZjB81PbomPVFR&#10;H6YvgTQhLIDUICwAIWENi5Ka2X3NcCitPa/WVFR51F55xUOGty4bNdi83Hz3TdXtgo6wAFKDsACE&#10;hDUs/l8RFkBqEBaAkP82LMxnBMwf+JVfPnp/81UYqutsr8r7XNg9t2ifQ4oqj91LddwLYQGkBmEB&#10;CPm5YVHW+/weucX7jYjFW1+pp8WfiicqlW9Qtb2LpufdrKdlLcvILj3HfBdQ1XVUCAsgNQgLQIif&#10;sDB/HHlu8QEj4olOc7S0jOURTf88Eon8aNzujdLa+buobrO9MwLhKE1L+zgS0b43769oNHF/vFX1&#10;zPyygwd73WeEBZAahAUgxCss2ned1zue22VaWnrBLcbJ7h0zJhpfedEoFm9zmep2uKymXdep/fS0&#10;zCfs95fhJ01PXxFNL1jaqqD3Eeb967wdYQGkBmEBCHGGRUHHsfvktOk3LppeeK1x+ZqG94SIRDY5&#10;TpCmH+M5neaar86AQre6XaOxnDsV95tpU0TTvzLu39UZmSWLctr0H1tcNWkP8/4nLIDUICwAIU1h&#10;sUPVxD0zssvma3r8eSMm1itOhk4/6Gnx5Xos516oGffr64r7TUH/Qo8mHjJDLVHQYwJhAWx7hAUg&#10;pCkszPeCMJ+p0NOyHjXfYMqIi43qk2AT7Xvz5Gl+EyfUdD3+nPq+a6Zp+qfG/f9aNN76mvyy4UN4&#10;xgJIDcICEOL8Uoj5MtIdjBNcRmbZWcaj6Ac0reFLIaqT4k/xROVs+5+FZuZLcI3wultxvzUw4m2t&#10;+TNOEvk1k5q+DGIiLIDUICwAIW7fvGmeGM3vFTBfDRLLLFlk/gwO89G1/eQYjRde67wdGrXtNGGA&#10;+ZNXm+8v7XtNS/tAjyUeiOd2rjPf48J8tY3zdoQFkBqEBSDELSycirtO6Z/I736c+YoG49H2Ww0n&#10;Sy3tw9bVU/uprr+9y8ztenIkoq/XNO1bIzCezchsvzCn7V6HJnszMcICSA3CAhDiNyyamI+yzUfj&#10;8dzqmdGo8eg7p3KW6nrbOyPAbjBcn1s0cFRx58m7+313UsICSA3CAhDyc8PCzjxZtq0YP9DvSXN7&#10;UlQ1cU/V5ckQFkBqEBaAkP8lLCCPsABSg7AAhBAWwUJYAKlBWABCCItgISyA1CAsACGtWvc9Uk/L&#10;elx1DNseYQGkBmEBCDFf5VHYacIA1TFse8U7Td69VWG/8apjAH45hAUAABBDWAAAADG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ENYZFbOmxQXrthBzbo4KL0wGHu&#10;DhrqJr9s+BC1EQc0Gulh1OCkykfvr1JQPmY/Xzoeuq+3sfu4KawYN8jUxkPbivEDTYUe2nY6em93&#10;EwaoFFUeu5erqol7JlNcNWkPT50n7+5uSv9k2lVP7eduWqMuM3ZzU9KlbtcG3VzUzO7rR/vuc/so&#10;9ZjXO5kOPet7OZXWzt/F24JaP8p6LezZ0gWNel/cI5nyPku6J6P6jx0AtoWGsND1zIc1PbbasiqJ&#10;lR5e8+HVljJUVnh4JYmXfXjJw4s+vGCnqz1vZ1zPla7Hn/PwbAtpW3mmgW7TdFmz5R6e9uEpH55U&#10;y3zCh2U+PO7hny1lqfzDxWM/06OeolmP+PSwi4d8+Lu7RJO/ufirhwdtHnC433Kfh3st9zSI2eU0&#10;+Yvlzw53m6KxnLs83Nks7w4Xt1tuU7i1QXrenzzcYrm5QcYWNyn80WFps/wbXdzQqOD6rRX+weG6&#10;rcQLr220w+/VWl9j8zuHqxWucvitKRZvfaWHKxq1uVzhspaKLnX4jc0SD4stlzhcvLV2F7WQWXLh&#10;FlklF7SQXbLI4XzLee7an7tFZvuFDudYzjZlZCstaFR2lof5ljMdzjDFE+X1W+RUOJ2+RaJinovT&#10;GnU6VWGuZU6DHJXK2ZZZSrmVdc2qZmZkl06NRDTtjUgkshkAAEBAZKxhsuUEhykWo0C2cqLlJIWT&#10;LacoTLNMV5hhmelQZzNLYbZljsNcm1MdTrOZ53C6pV7hDJszHeZbzlJYYDlb4RzLQoVzLecpnG9Z&#10;5HCBzYUKF1kudrjEslhhic1vHC61XKZwueUKhSstv1W4ynK1wu8s1zj83uZahessf3C43uYGhRst&#10;Sx3+aLlJ4WabWxz+ZLlV4TbL7Qp3WO5UuMtyt8KfLX9xuMfmXoX7LPc7PGDzoMNfbf7m8HfLQwoP&#10;2zzi8KjlMYV/WP6p8LhlmcITlictTyk8bVmu8IzlWYXnLM87vGDzosJLlpcdXrFZofCq5TWHlZZV&#10;CqttXncwH2ya3lRYY3lL4W3LWoV1lncU3rW85/C+zQcK/7J86PCRzccO/7b5xOFTy2cKn9t84fCl&#10;Zb3CV5avFTZYvlH41rJR4TvL9w4/2Pyo8JNlk4MqDP4Hkc3/AcnlxkCxNORcAAAAAElFTkSuQmCC&#10;UEsBAi0AFAAGAAgAAAAhALGCZ7YKAQAAEwIAABMAAAAAAAAAAAAAAAAAAAAAAFtDb250ZW50X1R5&#10;cGVzXS54bWxQSwECLQAUAAYACAAAACEAOP0h/9YAAACUAQAACwAAAAAAAAAAAAAAAAA7AQAAX3Jl&#10;bHMvLnJlbHNQSwECLQAUAAYACAAAACEA/yG0f7EEAAAcEQAADgAAAAAAAAAAAAAAAAA6AgAAZHJz&#10;L2Uyb0RvYy54bWxQSwECLQAUAAYACAAAACEALmzwAMUAAAClAQAAGQAAAAAAAAAAAAAAAAAXBwAA&#10;ZHJzL19yZWxzL2Uyb0RvYy54bWwucmVsc1BLAQItABQABgAIAAAAIQAobLfm4AAAAAkBAAAPAAAA&#10;AAAAAAAAAAAAABMIAABkcnMvZG93bnJldi54bWxQSwECLQAKAAAAAAAAACEAuD/TJfQqAAD0KgAA&#10;FAAAAAAAAAAAAAAAAAAgCQAAZHJzL21lZGlhL2ltYWdlMS5wbmdQSwECLQAKAAAAAAAAACEAbFwV&#10;SgETAAABEwAAFAAAAAAAAAAAAAAAAABGNAAAZHJzL21lZGlhL2ltYWdlMi5wbmdQSwUGAAAAAAcA&#10;BwC+AQAAeUcAAAAA&#10;">
                <v:group id="Gruppieren 136" o:spid="_x0000_s1049" style="position:absolute;width:27514;height:12503" coordsize="27514,125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shape id="Bild 163" o:spid="_x0000_s1050" type="#_x0000_t75" alt="IWeld_v2" style="position:absolute;width:26822;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SJLPFAAAA3AAAAA8AAABkcnMvZG93bnJldi54bWxEj81uwkAMhO+VeIeVkXorG0JVUGBBiIqK&#10;A5dSDhxN1vmBrDfNbiF9+/qA1JutGc98Xqx616gbdaH2bGA8SkAR597WXBo4fm1fZqBCRLbYeCYD&#10;vxRgtRw8LTCz/s6fdDvEUkkIhwwNVDG2mdYhr8hhGPmWWLTCdw6jrF2pbYd3CXeNTpPkTTusWRoq&#10;bGlTUX49/DgDk/K1OL3jR35eX5rdtdin+H1JjXke9us5qEh9/Dc/rndW8KeCL8/IBHr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kiSzxQAAANwAAAAPAAAAAAAAAAAAAAAA&#10;AJ8CAABkcnMvZG93bnJldi54bWxQSwUGAAAAAAQABAD3AAAAkQMAAAAA&#10;">
                    <v:imagedata r:id="rId160" o:title="IWeld_v2"/>
                    <v:path arrowok="t"/>
                  </v:shape>
                  <v:shape id="Text Box 1025" o:spid="_x0000_s1051" type="#_x0000_t202" style="position:absolute;top:10191;width:27514;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1GNsMA&#10;AADdAAAADwAAAGRycy9kb3ducmV2LnhtbERPPWvDMBDdC/kP4gpdSi3bUJM6UUIILZRucbJkO6SL&#10;bWqdjKXYbn59VShku8f7vPV2tp0YafCtYwVZkoIg1s60XCs4HT9eliB8QDbYOSYFP+Rhu1k8rLE0&#10;buIDjVWoRQxhX6KCJoS+lNLrhiz6xPXEkbu4wWKIcKilGXCK4baTeZoW0mLLsaHBnvYN6e/qahUU&#10;83v//PVG+XTT3cjnW5YFypR6epx3KxCB5nAX/7s/TZyf5q/w9008QW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1GNsMAAADdAAAADwAAAAAAAAAAAAAAAACYAgAAZHJzL2Rv&#10;d25yZXYueG1sUEsFBgAAAAAEAAQA9QAAAIgDAAAAAA==&#10;" filled="f" stroked="f">
                    <v:textbox style="mso-fit-shape-to-text:t" inset="0,0,0,0">
                      <w:txbxContent>
                        <w:p w14:paraId="3D719ED7" w14:textId="34F84625" w:rsidR="00176129" w:rsidRPr="001B4A57" w:rsidRDefault="00176129" w:rsidP="00F51CB9">
                          <w:pPr>
                            <w:pStyle w:val="Caption"/>
                            <w:rPr>
                              <w:b w:val="0"/>
                              <w:bCs w:val="0"/>
                              <w:noProof/>
                              <w:sz w:val="26"/>
                              <w:szCs w:val="28"/>
                            </w:rPr>
                          </w:pPr>
                          <w:bookmarkStart w:id="1570" w:name="_Toc3557133"/>
                          <w:bookmarkStart w:id="1571" w:name="_Toc26921226"/>
                          <w:r>
                            <w:t xml:space="preserve">Figure </w:t>
                          </w:r>
                          <w:r>
                            <w:fldChar w:fldCharType="begin"/>
                          </w:r>
                          <w:r>
                            <w:instrText xml:space="preserve"> SEQ Figure \* ARABIC </w:instrText>
                          </w:r>
                          <w:r>
                            <w:fldChar w:fldCharType="separate"/>
                          </w:r>
                          <w:r>
                            <w:rPr>
                              <w:noProof/>
                            </w:rPr>
                            <w:t>56</w:t>
                          </w:r>
                          <w:r>
                            <w:fldChar w:fldCharType="end"/>
                          </w:r>
                          <w:r>
                            <w:t>: I-Weld Sheet Layout</w:t>
                          </w:r>
                          <w:bookmarkEnd w:id="1570"/>
                          <w:bookmarkEnd w:id="1571"/>
                        </w:p>
                      </w:txbxContent>
                    </v:textbox>
                  </v:shape>
                </v:group>
                <v:group id="Gruppieren 135" o:spid="_x0000_s1052" style="position:absolute;left:27813;top:762;width:22644;height:11360" coordsize="22644,11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zecMAAADcAAAADwAAAGRycy9kb3ducmV2LnhtbERPTWvCQBC9F/oflil4&#10;azZRLJK6hiBWPEihRpDehuyYBLOzIbtN4r93C4Xe5vE+Z51NphUD9a6xrCCJYhDEpdUNVwrOxcfr&#10;CoTzyBpby6TgTg6yzfPTGlNtR/6i4eQrEULYpaig9r5LpXRlTQZdZDviwF1tb9AH2FdS9ziGcNPK&#10;eRy/SYMNh4YaO9rWVN5OP0bBfsQxXyS74Xi7bu/fxfLzckxIqdnLlL+D8DT5f/Gf+6DD/MUS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V3/N5wwAAANwAAAAP&#10;AAAAAAAAAAAAAAAAAKoCAABkcnMvZG93bnJldi54bWxQSwUGAAAAAAQABAD6AAAAmgMAAAAA&#10;">
                  <v:shape id="Bild 164" o:spid="_x0000_s1053" type="#_x0000_t75" alt="IWeld_v2" style="position:absolute;left:6000;width:10649;height:8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UflPCAAAA3AAAAA8AAABkcnMvZG93bnJldi54bWxET01rwkAQvQv9D8sUvOmmHkRTVymliigo&#10;TQu9DrtjEszOptk1if/eFQRv83ifs1j1thItNb50rOBtnIAg1s6UnCv4/VmPZiB8QDZYOSYFV/Kw&#10;Wr4MFpga1/E3tVnIRQxhn6KCIoQ6ldLrgiz6sauJI3dyjcUQYZNL02AXw20lJ0kylRZLjg0F1vRZ&#10;kD5nF6vg+Cc3l//TNff7TuvJYXdud+2XUsPX/uMdRKA+PMUP99bE+dM53J+JF8jl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1H5TwgAAANwAAAAPAAAAAAAAAAAAAAAAAJ8C&#10;AABkcnMvZG93bnJldi54bWxQSwUGAAAAAAQABAD3AAAAjgMAAAAA&#10;">
                    <v:imagedata r:id="rId161" o:title="IWeld_v2" cropleft="15600f" cropright="17066f"/>
                    <v:path arrowok="t"/>
                  </v:shape>
                  <v:shape id="Text Box 1028" o:spid="_x0000_s1054" type="#_x0000_t202" style="position:absolute;top:9048;width:22644;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zpqMQA&#10;AADdAAAADwAAAGRycy9kb3ducmV2LnhtbESPQWvCQBCF74L/YRmhF9FNcpAaXUWkBemt1ou3ITsm&#10;wexsyK5J9Nd3DoXeZnhv3vtmux9do3rqQu3ZQLpMQBEX3tZcGrj8fC7eQYWIbLHxTAaeFGC/m062&#10;mFs/8Df151gqCeGQo4EqxjbXOhQVOQxL3xKLdvOdwyhrV2rb4SDhrtFZkqy0w5qlocKWjhUV9/PD&#10;GViNH+38a03Z8Cqanq+vNI2UGvM2Gw8bUJHG+G/+uz5ZwU8ywZVvZAS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s6ajEAAAA3QAAAA8AAAAAAAAAAAAAAAAAmAIAAGRycy9k&#10;b3ducmV2LnhtbFBLBQYAAAAABAAEAPUAAACJAwAAAAA=&#10;" filled="f" stroked="f">
                    <v:textbox style="mso-fit-shape-to-text:t" inset="0,0,0,0">
                      <w:txbxContent>
                        <w:p w14:paraId="2E783F00" w14:textId="33A7D767" w:rsidR="00176129" w:rsidRPr="003F40AF" w:rsidRDefault="00176129" w:rsidP="00F51CB9">
                          <w:pPr>
                            <w:pStyle w:val="Caption"/>
                            <w:rPr>
                              <w:b w:val="0"/>
                              <w:bCs w:val="0"/>
                              <w:noProof/>
                              <w:sz w:val="26"/>
                              <w:szCs w:val="28"/>
                            </w:rPr>
                          </w:pPr>
                          <w:bookmarkStart w:id="1572" w:name="_Toc3557134"/>
                          <w:bookmarkStart w:id="1573" w:name="_Toc26921227"/>
                          <w:r>
                            <w:t xml:space="preserve">Figure </w:t>
                          </w:r>
                          <w:r>
                            <w:fldChar w:fldCharType="begin"/>
                          </w:r>
                          <w:r>
                            <w:instrText xml:space="preserve"> SEQ Figure \* ARABIC </w:instrText>
                          </w:r>
                          <w:r>
                            <w:fldChar w:fldCharType="separate"/>
                          </w:r>
                          <w:r>
                            <w:rPr>
                              <w:noProof/>
                            </w:rPr>
                            <w:t>57</w:t>
                          </w:r>
                          <w:r>
                            <w:fldChar w:fldCharType="end"/>
                          </w:r>
                          <w:r>
                            <w:t>: I-Weld Parameters</w:t>
                          </w:r>
                          <w:bookmarkEnd w:id="1572"/>
                          <w:bookmarkEnd w:id="1573"/>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4E39F675" w:rsidR="00F51CB9" w:rsidRDefault="00F51CB9" w:rsidP="00F51CB9">
      <w:pPr>
        <w:pStyle w:val="Caption"/>
        <w:spacing w:before="120"/>
      </w:pPr>
      <w:bookmarkStart w:id="1574" w:name="_Toc3566503"/>
      <w:bookmarkStart w:id="1575" w:name="_Toc26921347"/>
      <w:r>
        <w:t xml:space="preserve">Table </w:t>
      </w:r>
      <w:r>
        <w:fldChar w:fldCharType="begin"/>
      </w:r>
      <w:r>
        <w:instrText xml:space="preserve"> SEQ Table \* ARABIC </w:instrText>
      </w:r>
      <w:r>
        <w:fldChar w:fldCharType="separate"/>
      </w:r>
      <w:r w:rsidR="00020F25">
        <w:rPr>
          <w:noProof/>
        </w:rPr>
        <w:t>97</w:t>
      </w:r>
      <w:r>
        <w:fldChar w:fldCharType="end"/>
      </w:r>
      <w:r>
        <w:t>: Parameters of I-Weld</w:t>
      </w:r>
      <w:bookmarkEnd w:id="1574"/>
      <w:bookmarkEnd w:id="1575"/>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1576" w:name="_Toc338939186"/>
      <w:bookmarkStart w:id="1577" w:name="_Toc3557033"/>
      <w:bookmarkStart w:id="1578" w:name="_Toc26921123"/>
      <w:r w:rsidRPr="007055D9">
        <w:t>Attributes</w:t>
      </w:r>
      <w:bookmarkEnd w:id="1576"/>
      <w:bookmarkEnd w:id="1577"/>
      <w:bookmarkEnd w:id="1578"/>
    </w:p>
    <w:p w14:paraId="7F7DD4CE" w14:textId="6A121F1A" w:rsidR="0006113C" w:rsidRPr="007055D9" w:rsidRDefault="009D7557" w:rsidP="00E67798">
      <w:pPr>
        <w:pStyle w:val="Heading5"/>
        <w:keepNext/>
      </w:pPr>
      <w:bookmarkStart w:id="1579" w:name="_Toc338939188"/>
      <w:r w:rsidRPr="007055D9">
        <w:t xml:space="preserve">Attribute </w:t>
      </w:r>
      <w:r w:rsidR="00194316">
        <w:t>"</w:t>
      </w:r>
      <w:r w:rsidRPr="007055D9">
        <w:t>b</w:t>
      </w:r>
      <w:r w:rsidR="0006113C" w:rsidRPr="007055D9">
        <w:t>ase</w:t>
      </w:r>
      <w:bookmarkEnd w:id="1579"/>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Heading5"/>
        <w:keepNext/>
      </w:pPr>
      <w:bookmarkStart w:id="1580" w:name="_Toc338939189"/>
      <w:r w:rsidRPr="007055D9">
        <w:t xml:space="preserve">Attribute </w:t>
      </w:r>
      <w:r w:rsidR="00194316">
        <w:t>"</w:t>
      </w:r>
      <w:r w:rsidRPr="007055D9">
        <w:t>t</w:t>
      </w:r>
      <w:r w:rsidR="0006113C" w:rsidRPr="007055D9">
        <w:t>echnology</w:t>
      </w:r>
      <w:bookmarkEnd w:id="1580"/>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37E13464" w:rsidR="0006113C" w:rsidRPr="007055D9" w:rsidRDefault="0006113C" w:rsidP="00B27477">
      <w:pPr>
        <w:pStyle w:val="Heading4"/>
      </w:pPr>
      <w:bookmarkStart w:id="1581" w:name="_Toc338939190"/>
      <w:bookmarkStart w:id="1582" w:name="_Toc3557034"/>
      <w:bookmarkStart w:id="1583" w:name="_Toc26921124"/>
      <w:r w:rsidRPr="007055D9">
        <w:t xml:space="preserve">Element </w:t>
      </w:r>
      <w:r w:rsidR="00194316">
        <w:t>"</w:t>
      </w:r>
      <w:r w:rsidRPr="007055D9">
        <w:t>weld_position</w:t>
      </w:r>
      <w:bookmarkEnd w:id="1581"/>
      <w:bookmarkEnd w:id="1582"/>
      <w:r w:rsidR="00194316">
        <w:t>"</w:t>
      </w:r>
      <w:bookmarkEnd w:id="1583"/>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470AA69C" w:rsidR="00E67798" w:rsidRDefault="00E67798" w:rsidP="00F3716C">
      <w:pPr>
        <w:pStyle w:val="Caption"/>
        <w:spacing w:before="120"/>
      </w:pPr>
      <w:bookmarkStart w:id="1584" w:name="_Toc3566504"/>
      <w:bookmarkStart w:id="1585" w:name="_Toc26921348"/>
      <w:bookmarkStart w:id="1586" w:name="_Toc338939192"/>
      <w:r>
        <w:t xml:space="preserve">Table </w:t>
      </w:r>
      <w:r w:rsidR="00D43112">
        <w:fldChar w:fldCharType="begin"/>
      </w:r>
      <w:r w:rsidR="00D43112">
        <w:instrText xml:space="preserve"> SEQ Table \* ARABIC </w:instrText>
      </w:r>
      <w:r w:rsidR="00D43112">
        <w:fldChar w:fldCharType="separate"/>
      </w:r>
      <w:r w:rsidR="00020F25">
        <w:rPr>
          <w:noProof/>
        </w:rPr>
        <w:t>98</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1584"/>
      <w:bookmarkEnd w:id="1585"/>
      <w:r>
        <w:t xml:space="preserve"> </w:t>
      </w:r>
    </w:p>
    <w:p w14:paraId="0B71CAA5" w14:textId="0515B634" w:rsidR="008941DA" w:rsidRDefault="008941DA" w:rsidP="00E67798">
      <w:pPr>
        <w:pStyle w:val="Heading5"/>
        <w:keepNext/>
      </w:pPr>
      <w:r w:rsidRPr="007055D9">
        <w:lastRenderedPageBreak/>
        <w:t>Attribute</w:t>
      </w:r>
      <w:r>
        <w:t>s</w:t>
      </w:r>
      <w:r w:rsidRPr="007055D9">
        <w:t xml:space="preserve"> </w:t>
      </w:r>
      <w:r w:rsidR="00194316">
        <w:t>"</w:t>
      </w:r>
      <w:r>
        <w:t>u, x, y, z, reference</w:t>
      </w:r>
      <w:r w:rsidR="00194316">
        <w:t>"</w:t>
      </w:r>
    </w:p>
    <w:p w14:paraId="2777CD19" w14:textId="555160F3"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20F25">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Heading5"/>
        <w:keepNext/>
      </w:pPr>
      <w:r w:rsidRPr="007055D9">
        <w:t xml:space="preserve">Attribute </w:t>
      </w:r>
      <w:r w:rsidR="00194316">
        <w:t>"</w:t>
      </w:r>
      <w:r w:rsidRPr="007055D9">
        <w:t>width</w:t>
      </w:r>
      <w:bookmarkEnd w:id="1586"/>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Heading5"/>
      </w:pPr>
      <w:bookmarkStart w:id="1587" w:name="_Toc338939194"/>
      <w:r w:rsidRPr="007055D9">
        <w:t xml:space="preserve">Attribute </w:t>
      </w:r>
      <w:r w:rsidR="00194316">
        <w:t>"</w:t>
      </w:r>
      <w:r w:rsidRPr="007055D9">
        <w:t>filler</w:t>
      </w:r>
      <w:bookmarkEnd w:id="1587"/>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gramStart"/>
      <w:r w:rsidR="0080340E">
        <w:t>seamweld</w:t>
      </w:r>
      <w:proofErr w:type="gramEnd"/>
      <w:r w:rsidR="0080340E">
        <w:t>&gt;</w:t>
      </w:r>
    </w:p>
    <w:p w14:paraId="05CA594C" w14:textId="552A437E" w:rsidR="0006113C" w:rsidRPr="007055D9" w:rsidRDefault="0080340E" w:rsidP="00AB2606">
      <w:pPr>
        <w:pStyle w:val="XMLCode"/>
        <w:keepNext/>
      </w:pPr>
      <w:r>
        <w:t xml:space="preserve">    &lt;</w:t>
      </w:r>
      <w:r w:rsidR="0006113C" w:rsidRPr="007055D9">
        <w:t>i</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w:t>
      </w:r>
      <w:proofErr w:type="gramStart"/>
      <w:r w:rsidRPr="007C4B49">
        <w:rPr>
          <w:b/>
          <w:color w:val="0070C0"/>
          <w:lang w:val="es-ES"/>
        </w:rPr>
        <w:t>reference</w:t>
      </w:r>
      <w:proofErr w:type="gramEnd"/>
      <w:r w:rsidRPr="007C4B49">
        <w:rPr>
          <w:b/>
          <w:color w:val="0070C0"/>
          <w:lang w:val="es-ES"/>
        </w:rPr>
        <w:t>=</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proofErr w:type="gramStart"/>
      <w:r w:rsidR="0006113C" w:rsidRPr="007C4B49">
        <w:rPr>
          <w:b/>
          <w:color w:val="0070C0"/>
        </w:rPr>
        <w:t>width</w:t>
      </w:r>
      <w:proofErr w:type="gramEnd"/>
      <w:r w:rsidR="0006113C" w:rsidRPr="007C4B49">
        <w:rPr>
          <w:b/>
          <w:color w:val="0070C0"/>
        </w:rPr>
        <w:t>=</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w:t>
      </w:r>
      <w:proofErr w:type="gramStart"/>
      <w:r w:rsidRPr="007C4B49">
        <w:rPr>
          <w:b/>
          <w:color w:val="0070C0"/>
        </w:rPr>
        <w:t>filler</w:t>
      </w:r>
      <w:proofErr w:type="gramEnd"/>
      <w:r w:rsidRPr="007C4B49">
        <w:rPr>
          <w:b/>
          <w:color w:val="0070C0"/>
        </w:rPr>
        <w:t>=</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Heading4"/>
        <w:keepNext w:val="0"/>
        <w:ind w:left="862" w:hanging="862"/>
      </w:pPr>
      <w:bookmarkStart w:id="1588" w:name="WeldDefinitionOverlapWeld"/>
      <w:bookmarkStart w:id="1589" w:name="_Toc3557035"/>
      <w:bookmarkStart w:id="1590" w:name="_Toc26921125"/>
      <w:bookmarkStart w:id="1591" w:name="_Toc288200766"/>
      <w:bookmarkStart w:id="1592" w:name="_Toc338939110"/>
      <w:bookmarkEnd w:id="1588"/>
      <w:r w:rsidRPr="007055D9">
        <w:t xml:space="preserve">Element </w:t>
      </w:r>
      <w:r w:rsidR="00194316">
        <w:t>"</w:t>
      </w:r>
      <w:r>
        <w:t>sheet_parameter</w:t>
      </w:r>
      <w:bookmarkEnd w:id="1589"/>
      <w:r w:rsidR="00194316">
        <w:t>"</w:t>
      </w:r>
      <w:bookmarkEnd w:id="1590"/>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0AD7AACF" w:rsidR="00AB2606" w:rsidRDefault="00AB2606" w:rsidP="00F3716C">
      <w:pPr>
        <w:pStyle w:val="Caption"/>
        <w:spacing w:before="120"/>
      </w:pPr>
      <w:bookmarkStart w:id="1593" w:name="_Toc3566505"/>
      <w:bookmarkStart w:id="1594" w:name="_Toc26921349"/>
      <w:r>
        <w:t xml:space="preserve">Table </w:t>
      </w:r>
      <w:r w:rsidR="00D43112">
        <w:fldChar w:fldCharType="begin"/>
      </w:r>
      <w:r w:rsidR="00D43112">
        <w:instrText xml:space="preserve"> SEQ Table \* ARABIC </w:instrText>
      </w:r>
      <w:r w:rsidR="00D43112">
        <w:fldChar w:fldCharType="separate"/>
      </w:r>
      <w:r w:rsidR="00020F25">
        <w:rPr>
          <w:noProof/>
        </w:rPr>
        <w:t>99</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1593"/>
      <w:bookmarkEnd w:id="1594"/>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gramStart"/>
      <w:r>
        <w:t>seamweld</w:t>
      </w:r>
      <w:proofErr w:type="gramEnd"/>
      <w:r>
        <w:t>&gt;</w:t>
      </w:r>
    </w:p>
    <w:p w14:paraId="2964C71E" w14:textId="6B59A56E" w:rsidR="009469CC" w:rsidRPr="007055D9" w:rsidRDefault="009469CC" w:rsidP="009469CC">
      <w:pPr>
        <w:pStyle w:val="XMLCode"/>
      </w:pPr>
      <w:r>
        <w:t xml:space="preserve">    &lt;i_weld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&lt;weld_position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5846C3C1" w:rsidR="009469CC" w:rsidRPr="009F3818" w:rsidRDefault="009469CC" w:rsidP="009469CC">
      <w:pPr>
        <w:pStyle w:val="XMLCode"/>
        <w:rPr>
          <w:b/>
          <w:color w:val="0070C0"/>
        </w:rPr>
      </w:pPr>
      <w: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A161F5">
        <w:rPr>
          <w:b/>
          <w:color w:val="0070C0"/>
        </w:rPr>
        <w:t>0</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Heading3"/>
      </w:pPr>
      <w:bookmarkStart w:id="1595" w:name="_Toc3557036"/>
      <w:bookmarkStart w:id="1596" w:name="_Toc26921126"/>
      <w:r w:rsidRPr="007055D9">
        <w:lastRenderedPageBreak/>
        <w:t>Overlap Weld</w:t>
      </w:r>
      <w:bookmarkEnd w:id="1591"/>
      <w:bookmarkEnd w:id="1592"/>
      <w:bookmarkEnd w:id="1595"/>
      <w:bookmarkEnd w:id="1596"/>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ootnoteReference"/>
        </w:rPr>
        <w:footnoteReference w:id="19"/>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1597" w:name="_Toc3557037"/>
      <w:bookmarkStart w:id="1598" w:name="_Toc26921127"/>
      <w:r w:rsidRPr="007055D9">
        <w:t>Simple Overlap Weld</w:t>
      </w:r>
      <w:bookmarkEnd w:id="1597"/>
      <w:bookmarkEnd w:id="1598"/>
    </w:p>
    <w:p w14:paraId="38683EFD" w14:textId="77777777" w:rsidR="001F3924" w:rsidRPr="007055D9" w:rsidRDefault="002A71CD" w:rsidP="00AB2606">
      <w:pPr>
        <w:pStyle w:val="Heading5"/>
        <w:keepNext/>
      </w:pPr>
      <w:r>
        <w:rPr>
          <w:b w:val="0"/>
          <w:bCs w:val="0"/>
          <w:i w:val="0"/>
          <w:iCs w:val="0"/>
          <w:noProof/>
          <w:lang w:val="en-US" w:eastAsia="en-US"/>
        </w:rPr>
        <w:drawing>
          <wp:anchor distT="0" distB="0" distL="114300" distR="114300" simplePos="0" relativeHeight="251553792" behindDoc="0" locked="0" layoutInCell="1" allowOverlap="1" wp14:anchorId="3CC0E5B1" wp14:editId="67B2A980">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4C1D744F">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176129" w:rsidRPr="0079510C" w:rsidRDefault="00176129" w:rsidP="002A71CD">
                            <w:pPr>
                              <w:pStyle w:val="Caption"/>
                              <w:rPr>
                                <w:noProof/>
                                <w:sz w:val="24"/>
                                <w:szCs w:val="26"/>
                              </w:rPr>
                            </w:pPr>
                            <w:bookmarkStart w:id="1599" w:name="_Toc3557135"/>
                            <w:bookmarkStart w:id="1600" w:name="_Toc26921228"/>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599"/>
                            <w:bookmarkEnd w:id="16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55"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176129" w:rsidRPr="0079510C" w:rsidRDefault="00176129" w:rsidP="002A71CD">
                      <w:pPr>
                        <w:pStyle w:val="Caption"/>
                        <w:rPr>
                          <w:noProof/>
                          <w:sz w:val="24"/>
                          <w:szCs w:val="26"/>
                        </w:rPr>
                      </w:pPr>
                      <w:bookmarkStart w:id="1601" w:name="_Toc3557135"/>
                      <w:bookmarkStart w:id="1602" w:name="_Toc26921228"/>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601"/>
                      <w:bookmarkEnd w:id="1602"/>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558912" behindDoc="0" locked="0" layoutInCell="1" allowOverlap="1" wp14:anchorId="073E62D2" wp14:editId="2103C841">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3">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mc:AlternateContent>
          <mc:Choice Requires="wps">
            <w:drawing>
              <wp:anchor distT="0" distB="0" distL="114300" distR="114300" simplePos="0" relativeHeight="251687936" behindDoc="0" locked="0" layoutInCell="1" allowOverlap="1" wp14:anchorId="66C14CCB" wp14:editId="29261904">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176129" w:rsidRPr="00A00F34" w:rsidRDefault="00176129" w:rsidP="002A71CD">
                            <w:pPr>
                              <w:pStyle w:val="Caption"/>
                              <w:rPr>
                                <w:noProof/>
                                <w:szCs w:val="24"/>
                              </w:rPr>
                            </w:pPr>
                            <w:bookmarkStart w:id="1603" w:name="_Toc3557136"/>
                            <w:bookmarkStart w:id="1604" w:name="_Toc26921229"/>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603"/>
                            <w:bookmarkEnd w:id="16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56" type="#_x0000_t202" style="position:absolute;left:0;text-align:left;margin-left:252.4pt;margin-top:2.55pt;width:192.9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176129" w:rsidRPr="00A00F34" w:rsidRDefault="00176129" w:rsidP="002A71CD">
                      <w:pPr>
                        <w:pStyle w:val="Caption"/>
                        <w:rPr>
                          <w:noProof/>
                          <w:szCs w:val="24"/>
                        </w:rPr>
                      </w:pPr>
                      <w:bookmarkStart w:id="1605" w:name="_Toc3557136"/>
                      <w:bookmarkStart w:id="1606" w:name="_Toc26921229"/>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605"/>
                      <w:bookmarkEnd w:id="1606"/>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5pt;height:34.5pt" o:ole="">
            <v:imagedata r:id="rId164" o:title=""/>
          </v:shape>
          <o:OLEObject Type="Embed" ProgID="Equation.3" ShapeID="_x0000_i1028" DrawAspect="Content" ObjectID="_1638298403" r:id="rId165"/>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0A56C25E" w:rsidR="00273D79" w:rsidRPr="0026200C" w:rsidRDefault="00A11F1C"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2CB6B14A" w:rsidR="00241236" w:rsidRPr="0026200C" w:rsidRDefault="00A11F1C"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3651E898" w:rsidR="00F3716C" w:rsidRDefault="00F3716C" w:rsidP="00F3716C">
      <w:pPr>
        <w:pStyle w:val="Caption"/>
        <w:spacing w:before="120"/>
      </w:pPr>
      <w:bookmarkStart w:id="1607" w:name="_Toc3566506"/>
      <w:bookmarkStart w:id="1608" w:name="_Toc26921350"/>
      <w:r>
        <w:t xml:space="preserve">Table </w:t>
      </w:r>
      <w:r>
        <w:fldChar w:fldCharType="begin"/>
      </w:r>
      <w:r>
        <w:instrText xml:space="preserve"> SEQ Table \* ARABIC </w:instrText>
      </w:r>
      <w:r>
        <w:fldChar w:fldCharType="separate"/>
      </w:r>
      <w:r w:rsidR="00020F25">
        <w:rPr>
          <w:noProof/>
        </w:rPr>
        <w:t>100</w:t>
      </w:r>
      <w:r>
        <w:fldChar w:fldCharType="end"/>
      </w:r>
      <w:r>
        <w:t>:</w:t>
      </w:r>
      <w:r w:rsidR="007C7FBC">
        <w:t xml:space="preserve"> Parameters of Overlap Weld</w:t>
      </w:r>
      <w:bookmarkEnd w:id="1607"/>
      <w:bookmarkEnd w:id="1608"/>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1609" w:name="_Toc338939112"/>
      <w:bookmarkStart w:id="1610" w:name="_Toc3557038"/>
      <w:bookmarkStart w:id="1611" w:name="_Toc26921128"/>
      <w:r w:rsidRPr="007055D9">
        <w:t>Single Sided Double Overlap Weld</w:t>
      </w:r>
      <w:bookmarkEnd w:id="1609"/>
      <w:bookmarkEnd w:id="1610"/>
      <w:bookmarkEnd w:id="1611"/>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566080" behindDoc="0" locked="0" layoutInCell="1" allowOverlap="1" wp14:anchorId="16E82AC1" wp14:editId="359A7928">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keepNext/>
      </w:pPr>
      <w:r>
        <w:rPr>
          <w:noProof/>
          <w:lang w:val="en-US" w:eastAsia="en-US"/>
        </w:rPr>
        <mc:AlternateContent>
          <mc:Choice Requires="wps">
            <w:drawing>
              <wp:anchor distT="0" distB="0" distL="114300" distR="114300" simplePos="0" relativeHeight="251695104" behindDoc="0" locked="0" layoutInCell="1" allowOverlap="1" wp14:anchorId="60BCA8CD" wp14:editId="0226D10C">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176129" w:rsidRPr="008B5970" w:rsidRDefault="00176129" w:rsidP="007C7FBC">
                            <w:pPr>
                              <w:pStyle w:val="Caption"/>
                              <w:rPr>
                                <w:noProof/>
                                <w:sz w:val="24"/>
                                <w:szCs w:val="26"/>
                              </w:rPr>
                            </w:pPr>
                            <w:bookmarkStart w:id="1612" w:name="_Toc3557137"/>
                            <w:bookmarkStart w:id="1613" w:name="_Toc26921230"/>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612"/>
                            <w:bookmarkEnd w:id="16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57" type="#_x0000_t202" style="position:absolute;margin-left:243.15pt;margin-top:4.1pt;width:210.3pt;height:.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176129" w:rsidRPr="008B5970" w:rsidRDefault="00176129" w:rsidP="007C7FBC">
                      <w:pPr>
                        <w:pStyle w:val="Caption"/>
                        <w:rPr>
                          <w:noProof/>
                          <w:sz w:val="24"/>
                          <w:szCs w:val="26"/>
                        </w:rPr>
                      </w:pPr>
                      <w:bookmarkStart w:id="1614" w:name="_Toc3557137"/>
                      <w:bookmarkStart w:id="1615" w:name="_Toc26921230"/>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614"/>
                      <w:bookmarkEnd w:id="1615"/>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576320" behindDoc="0" locked="0" layoutInCell="1" allowOverlap="1" wp14:anchorId="0810E619" wp14:editId="262E60D9">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7">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571200" behindDoc="0" locked="0" layoutInCell="1" allowOverlap="1" wp14:anchorId="494B48EF" wp14:editId="5C46341B">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7">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700224" behindDoc="0" locked="0" layoutInCell="1" allowOverlap="1" wp14:anchorId="0BBB67CC" wp14:editId="0C49E766">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176129" w:rsidRPr="008D09AE" w:rsidRDefault="00176129" w:rsidP="00044694">
                            <w:pPr>
                              <w:pStyle w:val="Caption"/>
                              <w:rPr>
                                <w:noProof/>
                                <w:szCs w:val="24"/>
                              </w:rPr>
                            </w:pPr>
                            <w:bookmarkStart w:id="1616" w:name="_Toc3557138"/>
                            <w:bookmarkStart w:id="1617" w:name="_Toc26921231"/>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616"/>
                            <w:bookmarkEnd w:id="16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58" type="#_x0000_t202" style="position:absolute;margin-left:236.1pt;margin-top:15.05pt;width:206.45pt;height:.0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176129" w:rsidRPr="008D09AE" w:rsidRDefault="00176129" w:rsidP="00044694">
                      <w:pPr>
                        <w:pStyle w:val="Caption"/>
                        <w:rPr>
                          <w:noProof/>
                          <w:szCs w:val="24"/>
                        </w:rPr>
                      </w:pPr>
                      <w:bookmarkStart w:id="1618" w:name="_Toc3557138"/>
                      <w:bookmarkStart w:id="1619" w:name="_Toc26921231"/>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618"/>
                      <w:bookmarkEnd w:id="1619"/>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0.75pt;height:35.25pt" o:ole="">
            <v:imagedata r:id="rId149" o:title=""/>
          </v:shape>
          <o:OLEObject Type="Embed" ProgID="Equation.3" ShapeID="_x0000_i1029" DrawAspect="Content" ObjectID="_1638298404" r:id="rId168"/>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5730A13E" w:rsidR="00157A42" w:rsidRPr="00BC4501" w:rsidRDefault="00A11F1C"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3A8E5029" w:rsidR="00157A42" w:rsidRPr="00BC4501" w:rsidRDefault="00A11F1C"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14CF83A0" w:rsidR="00F3716C" w:rsidRDefault="00F3716C" w:rsidP="00F3716C">
      <w:pPr>
        <w:pStyle w:val="Caption"/>
        <w:spacing w:before="120"/>
      </w:pPr>
      <w:bookmarkStart w:id="1620" w:name="_Toc3566507"/>
      <w:bookmarkStart w:id="1621" w:name="_Toc26921351"/>
      <w:r>
        <w:t xml:space="preserve">Table </w:t>
      </w:r>
      <w:r>
        <w:fldChar w:fldCharType="begin"/>
      </w:r>
      <w:r>
        <w:instrText xml:space="preserve"> SEQ Table \* ARABIC </w:instrText>
      </w:r>
      <w:r>
        <w:fldChar w:fldCharType="separate"/>
      </w:r>
      <w:r w:rsidR="00020F25">
        <w:rPr>
          <w:noProof/>
        </w:rPr>
        <w:t>101</w:t>
      </w:r>
      <w:r>
        <w:fldChar w:fldCharType="end"/>
      </w:r>
      <w:r w:rsidR="00044694">
        <w:t xml:space="preserve">: Parameters of </w:t>
      </w:r>
      <w:r w:rsidR="00044694" w:rsidRPr="007055D9">
        <w:t xml:space="preserve">Single </w:t>
      </w:r>
      <w:proofErr w:type="gramStart"/>
      <w:r w:rsidR="00044694" w:rsidRPr="007055D9">
        <w:t>Sided</w:t>
      </w:r>
      <w:proofErr w:type="gramEnd"/>
      <w:r w:rsidR="00044694" w:rsidRPr="007055D9">
        <w:t xml:space="preserve"> Double Overlap Weld</w:t>
      </w:r>
      <w:bookmarkEnd w:id="1620"/>
      <w:bookmarkEnd w:id="1621"/>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1622" w:name="_Toc338939113"/>
      <w:bookmarkStart w:id="1623" w:name="_Toc3557039"/>
      <w:bookmarkStart w:id="1624" w:name="_Toc26921129"/>
      <w:r w:rsidRPr="007055D9">
        <w:t>Double Sided Double Overlap Weld</w:t>
      </w:r>
      <w:bookmarkEnd w:id="1622"/>
      <w:bookmarkEnd w:id="1623"/>
      <w:bookmarkEnd w:id="1624"/>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581440" behindDoc="0" locked="0" layoutInCell="1" allowOverlap="1" wp14:anchorId="797224E9" wp14:editId="0A3EE3A3">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705344" behindDoc="0" locked="0" layoutInCell="1" allowOverlap="1" wp14:anchorId="68543B16" wp14:editId="29AFA4C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176129" w:rsidRPr="000A25D4" w:rsidRDefault="00176129" w:rsidP="00044694">
                            <w:pPr>
                              <w:pStyle w:val="Caption"/>
                              <w:rPr>
                                <w:noProof/>
                                <w:sz w:val="24"/>
                                <w:szCs w:val="26"/>
                              </w:rPr>
                            </w:pPr>
                            <w:bookmarkStart w:id="1625" w:name="_Toc3557139"/>
                            <w:bookmarkStart w:id="1626" w:name="_Toc26921232"/>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1625"/>
                            <w:bookmarkEnd w:id="16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59" type="#_x0000_t202" style="position:absolute;left:0;text-align:left;margin-left:239.95pt;margin-top:19.65pt;width:221.2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176129" w:rsidRPr="000A25D4" w:rsidRDefault="00176129" w:rsidP="00044694">
                      <w:pPr>
                        <w:pStyle w:val="Caption"/>
                        <w:rPr>
                          <w:noProof/>
                          <w:sz w:val="24"/>
                          <w:szCs w:val="26"/>
                        </w:rPr>
                      </w:pPr>
                      <w:bookmarkStart w:id="1627" w:name="_Toc3557139"/>
                      <w:bookmarkStart w:id="1628" w:name="_Toc26921232"/>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1627"/>
                      <w:bookmarkEnd w:id="1628"/>
                    </w:p>
                  </w:txbxContent>
                </v:textbox>
              </v:shape>
            </w:pict>
          </mc:Fallback>
        </mc:AlternateContent>
      </w:r>
    </w:p>
    <w:p w14:paraId="77D60B7E" w14:textId="77777777" w:rsidR="00EA14DB" w:rsidRPr="007055D9" w:rsidRDefault="00EA14DB" w:rsidP="00F3716C">
      <w:pPr>
        <w:pStyle w:val="Heading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595776" behindDoc="0" locked="0" layoutInCell="1" allowOverlap="1" wp14:anchorId="13BA5121" wp14:editId="52523C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0">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590656" behindDoc="0" locked="0" layoutInCell="1" allowOverlap="1" wp14:anchorId="087E1805" wp14:editId="37E1B6B7">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1">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710464" behindDoc="0" locked="0" layoutInCell="1" allowOverlap="1" wp14:anchorId="183034A5" wp14:editId="692B4D8A">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176129" w:rsidRPr="00F739B3" w:rsidRDefault="00176129" w:rsidP="00044694">
                            <w:pPr>
                              <w:pStyle w:val="Caption"/>
                              <w:rPr>
                                <w:noProof/>
                                <w:szCs w:val="24"/>
                              </w:rPr>
                            </w:pPr>
                            <w:bookmarkStart w:id="1629" w:name="_Toc3557140"/>
                            <w:bookmarkStart w:id="1630" w:name="_Toc26921233"/>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629"/>
                            <w:bookmarkEnd w:id="16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60" type="#_x0000_t202" style="position:absolute;margin-left:178.4pt;margin-top:11.05pt;width:272.4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176129" w:rsidRPr="00F739B3" w:rsidRDefault="00176129" w:rsidP="00044694">
                      <w:pPr>
                        <w:pStyle w:val="Caption"/>
                        <w:rPr>
                          <w:noProof/>
                          <w:szCs w:val="24"/>
                        </w:rPr>
                      </w:pPr>
                      <w:bookmarkStart w:id="1631" w:name="_Toc3557140"/>
                      <w:bookmarkStart w:id="1632" w:name="_Toc26921233"/>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631"/>
                      <w:bookmarkEnd w:id="1632"/>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0.75pt;height:35.25pt" o:ole="">
            <v:imagedata r:id="rId149" o:title=""/>
          </v:shape>
          <o:OLEObject Type="Embed" ProgID="Equation.3" ShapeID="_x0000_i1030" DrawAspect="Content" ObjectID="_1638298405" r:id="rId172"/>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ADE3301" w:rsidR="00EA14DB" w:rsidRPr="005C10AF" w:rsidRDefault="00A11F1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2574038" w:rsidR="00EA14DB" w:rsidRPr="005C10AF" w:rsidRDefault="00A11F1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5AB544EE" w:rsidR="00044694" w:rsidRDefault="00044694" w:rsidP="00044694">
      <w:pPr>
        <w:pStyle w:val="Caption"/>
        <w:spacing w:before="120"/>
      </w:pPr>
      <w:bookmarkStart w:id="1633" w:name="_Toc3566508"/>
      <w:bookmarkStart w:id="1634" w:name="_Toc26921352"/>
      <w:r>
        <w:t xml:space="preserve">Table </w:t>
      </w:r>
      <w:r>
        <w:fldChar w:fldCharType="begin"/>
      </w:r>
      <w:r>
        <w:instrText xml:space="preserve"> SEQ Table \* ARABIC </w:instrText>
      </w:r>
      <w:r>
        <w:fldChar w:fldCharType="separate"/>
      </w:r>
      <w:r w:rsidR="00020F25">
        <w:rPr>
          <w:noProof/>
        </w:rPr>
        <w:t>102</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633"/>
      <w:bookmarkEnd w:id="1634"/>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1635" w:name="_Toc338939196"/>
      <w:bookmarkStart w:id="1636" w:name="_Toc3557040"/>
      <w:bookmarkStart w:id="1637" w:name="_Toc26921130"/>
      <w:r w:rsidRPr="007055D9">
        <w:t>Attributes</w:t>
      </w:r>
      <w:bookmarkEnd w:id="1635"/>
      <w:bookmarkEnd w:id="1636"/>
      <w:bookmarkEnd w:id="1637"/>
    </w:p>
    <w:p w14:paraId="54EB1FE0" w14:textId="38DCBA66" w:rsidR="0006113C" w:rsidRPr="007055D9" w:rsidRDefault="00157A42" w:rsidP="00AB2606">
      <w:pPr>
        <w:pStyle w:val="Heading5"/>
        <w:keepNext/>
      </w:pPr>
      <w:bookmarkStart w:id="1638" w:name="_Toc338939198"/>
      <w:r w:rsidRPr="007055D9">
        <w:t xml:space="preserve">Attribute </w:t>
      </w:r>
      <w:r w:rsidR="00194316">
        <w:t>"</w:t>
      </w:r>
      <w:r w:rsidRPr="007055D9">
        <w:t>b</w:t>
      </w:r>
      <w:r w:rsidR="0006113C" w:rsidRPr="007055D9">
        <w:t>ase</w:t>
      </w:r>
      <w:bookmarkEnd w:id="1638"/>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Heading5"/>
        <w:keepNext/>
      </w:pPr>
      <w:bookmarkStart w:id="1639" w:name="_Toc338939199"/>
      <w:r w:rsidRPr="007055D9">
        <w:t xml:space="preserve">Attribute </w:t>
      </w:r>
      <w:r w:rsidR="00194316">
        <w:t>"</w:t>
      </w:r>
      <w:r w:rsidRPr="007055D9">
        <w:t>t</w:t>
      </w:r>
      <w:r w:rsidR="0006113C" w:rsidRPr="007055D9">
        <w:t>echnology</w:t>
      </w:r>
      <w:bookmarkEnd w:id="1639"/>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2A1CB290" w:rsidR="0006113C" w:rsidRPr="007055D9" w:rsidRDefault="0006113C" w:rsidP="0006113C">
      <w:pPr>
        <w:pStyle w:val="Heading4"/>
      </w:pPr>
      <w:bookmarkStart w:id="1640" w:name="_Toc338939200"/>
      <w:bookmarkStart w:id="1641" w:name="_Toc3557041"/>
      <w:bookmarkStart w:id="1642" w:name="_Toc26921131"/>
      <w:r w:rsidRPr="007055D9">
        <w:t xml:space="preserve">Element </w:t>
      </w:r>
      <w:r w:rsidR="00194316">
        <w:t>"</w:t>
      </w:r>
      <w:r w:rsidRPr="007055D9">
        <w:t>weld_position</w:t>
      </w:r>
      <w:bookmarkEnd w:id="1640"/>
      <w:bookmarkEnd w:id="1641"/>
      <w:r w:rsidR="00194316">
        <w:t>"</w:t>
      </w:r>
      <w:bookmarkEnd w:id="1642"/>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0E750CB6" w:rsidR="009C238A" w:rsidRPr="00483BB1" w:rsidRDefault="00A11F1C" w:rsidP="00AB2606">
            <w:pPr>
              <w:rPr>
                <w:sz w:val="20"/>
                <w:szCs w:val="20"/>
              </w:rPr>
            </w:pPr>
            <w:r>
              <w:rPr>
                <w:sz w:val="20"/>
                <w:szCs w:val="20"/>
              </w:rPr>
              <w:t>B</w:t>
            </w:r>
            <w:r w:rsidR="00B903D1"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21588343" w:rsidR="009C238A" w:rsidRPr="00483BB1" w:rsidRDefault="00A11F1C"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17C97B0E" w:rsidR="009C238A" w:rsidRPr="00483BB1" w:rsidRDefault="00A11F1C"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570F8F59" w:rsidR="009C238A" w:rsidRPr="00483BB1" w:rsidRDefault="00A11F1C"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63B1506A" w:rsidR="009C238A" w:rsidRPr="00483BB1" w:rsidRDefault="00A11F1C"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1C042718" w:rsidR="009C238A" w:rsidRPr="00483BB1" w:rsidRDefault="00A11F1C" w:rsidP="00AB2606">
            <w:pPr>
              <w:rPr>
                <w:sz w:val="20"/>
                <w:szCs w:val="20"/>
              </w:rPr>
            </w:pPr>
            <w:r>
              <w:rPr>
                <w:sz w:val="20"/>
                <w:szCs w:val="20"/>
              </w:rPr>
              <w:t>R</w:t>
            </w:r>
            <w:r w:rsidR="00B903D1"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69750D8" w:rsidR="009C238A" w:rsidRPr="00483BB1" w:rsidRDefault="00A11F1C" w:rsidP="00AB2606">
            <w:pPr>
              <w:rPr>
                <w:sz w:val="20"/>
                <w:szCs w:val="20"/>
              </w:rPr>
            </w:pPr>
            <w:r>
              <w:rPr>
                <w:sz w:val="20"/>
                <w:szCs w:val="20"/>
              </w:rPr>
              <w:t>S</w:t>
            </w:r>
            <w:r w:rsidR="00B903D1"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403B9855" w:rsidR="009C238A" w:rsidRPr="00483BB1" w:rsidRDefault="00A11F1C" w:rsidP="00AB2606">
            <w:pPr>
              <w:rPr>
                <w:sz w:val="20"/>
                <w:szCs w:val="20"/>
              </w:rPr>
            </w:pPr>
            <w:r>
              <w:rPr>
                <w:sz w:val="20"/>
                <w:szCs w:val="20"/>
              </w:rPr>
              <w:t>T</w:t>
            </w:r>
            <w:r w:rsidR="00B903D1"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6C86E5D" w:rsidR="009C238A" w:rsidRPr="00483BB1" w:rsidRDefault="00A11F1C" w:rsidP="00AB2606">
            <w:pPr>
              <w:rPr>
                <w:sz w:val="20"/>
                <w:szCs w:val="20"/>
              </w:rPr>
            </w:pPr>
            <w:r>
              <w:rPr>
                <w:sz w:val="20"/>
                <w:szCs w:val="20"/>
              </w:rPr>
              <w:t>A</w:t>
            </w:r>
            <w:r w:rsidR="00B903D1"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55E97841" w:rsidR="009C238A" w:rsidRPr="00483BB1" w:rsidRDefault="00A11F1C" w:rsidP="00AB2606">
            <w:pPr>
              <w:rPr>
                <w:sz w:val="20"/>
                <w:szCs w:val="20"/>
              </w:rPr>
            </w:pPr>
            <w:r>
              <w:rPr>
                <w:sz w:val="20"/>
                <w:szCs w:val="20"/>
              </w:rPr>
              <w:t>S</w:t>
            </w:r>
            <w:r w:rsidR="00B903D1"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0B8CCEC4" w:rsidR="00184B77" w:rsidRDefault="00184B77" w:rsidP="00044694">
      <w:pPr>
        <w:pStyle w:val="Caption"/>
        <w:spacing w:before="120"/>
      </w:pPr>
      <w:bookmarkStart w:id="1643" w:name="_Toc3566509"/>
      <w:bookmarkStart w:id="1644" w:name="_Toc26921353"/>
      <w:bookmarkStart w:id="1645" w:name="_Toc338939203"/>
      <w:r>
        <w:t xml:space="preserve">Table </w:t>
      </w:r>
      <w:r w:rsidR="00D43112">
        <w:fldChar w:fldCharType="begin"/>
      </w:r>
      <w:r w:rsidR="00D43112">
        <w:instrText xml:space="preserve"> SEQ Table \* ARABIC </w:instrText>
      </w:r>
      <w:r w:rsidR="00D43112">
        <w:fldChar w:fldCharType="separate"/>
      </w:r>
      <w:r w:rsidR="00020F25">
        <w:rPr>
          <w:noProof/>
        </w:rPr>
        <w:t>103</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1643"/>
      <w:bookmarkEnd w:id="1644"/>
      <w:r>
        <w:t xml:space="preserve"> </w:t>
      </w:r>
    </w:p>
    <w:p w14:paraId="3D057E87" w14:textId="2033A958" w:rsidR="00F07803" w:rsidRDefault="00F07803" w:rsidP="00286128">
      <w:pPr>
        <w:pStyle w:val="Heading5"/>
        <w:keepNext/>
      </w:pPr>
      <w:r w:rsidRPr="007055D9">
        <w:t>Attribute</w:t>
      </w:r>
      <w:r>
        <w:t>s</w:t>
      </w:r>
      <w:r w:rsidRPr="007055D9">
        <w:t xml:space="preserve"> </w:t>
      </w:r>
      <w:r w:rsidR="00194316">
        <w:t>"</w:t>
      </w:r>
      <w:r>
        <w:t>u, x, y, z, reference</w:t>
      </w:r>
      <w:r w:rsidR="00194316">
        <w:t>"</w:t>
      </w:r>
    </w:p>
    <w:p w14:paraId="16D3C947" w14:textId="5A12EE1C"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020F25">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020F25" w:rsidRPr="00020F25">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Heading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0AEA8C48" w:rsidR="0006113C" w:rsidRPr="007055D9" w:rsidRDefault="0006113C" w:rsidP="007C4B49">
      <w:pPr>
        <w:pStyle w:val="Heading5"/>
        <w:keepNext/>
        <w:keepLines/>
      </w:pPr>
      <w:r w:rsidRPr="007055D9">
        <w:t xml:space="preserve">Attribute </w:t>
      </w:r>
      <w:r w:rsidR="00194316">
        <w:t>"</w:t>
      </w:r>
      <w:r w:rsidRPr="007055D9">
        <w:t>section</w:t>
      </w:r>
      <w:bookmarkEnd w:id="1645"/>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Heading5"/>
        <w:keepNext/>
      </w:pPr>
      <w:bookmarkStart w:id="1646" w:name="_Toc338939204"/>
      <w:r w:rsidRPr="007055D9">
        <w:t xml:space="preserve">Attribute </w:t>
      </w:r>
      <w:r w:rsidR="00194316">
        <w:t>"</w:t>
      </w:r>
      <w:r w:rsidRPr="007055D9">
        <w:t>thickness</w:t>
      </w:r>
      <w:bookmarkEnd w:id="1646"/>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Heading5"/>
        <w:keepNext/>
      </w:pPr>
      <w:bookmarkStart w:id="1647" w:name="_Toc338939205"/>
      <w:r w:rsidRPr="007055D9">
        <w:t xml:space="preserve">Attribute </w:t>
      </w:r>
      <w:r w:rsidR="00194316">
        <w:t>"</w:t>
      </w:r>
      <w:r w:rsidRPr="007055D9">
        <w:t>angle</w:t>
      </w:r>
      <w:bookmarkEnd w:id="1647"/>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Heading5"/>
        <w:keepNext/>
      </w:pPr>
      <w:bookmarkStart w:id="1648" w:name="_Toc338939206"/>
      <w:r w:rsidRPr="007055D9">
        <w:t xml:space="preserve">Attribute </w:t>
      </w:r>
      <w:r w:rsidR="00194316">
        <w:t>"</w:t>
      </w:r>
      <w:r w:rsidRPr="007055D9">
        <w:t>shape</w:t>
      </w:r>
      <w:bookmarkEnd w:id="1648"/>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Heading5"/>
        <w:keepNext/>
      </w:pPr>
      <w:bookmarkStart w:id="1649" w:name="_Toc338939207"/>
      <w:r w:rsidRPr="007055D9">
        <w:t xml:space="preserve">Attribute </w:t>
      </w:r>
      <w:r w:rsidR="00194316">
        <w:t>"</w:t>
      </w:r>
      <w:r w:rsidRPr="007055D9">
        <w:t>penetration</w:t>
      </w:r>
      <w:bookmarkEnd w:id="1649"/>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Heading5"/>
        <w:keepNext/>
      </w:pPr>
      <w:bookmarkStart w:id="1650" w:name="_Toc338939209"/>
      <w:r w:rsidRPr="007055D9">
        <w:t xml:space="preserve">Attribute </w:t>
      </w:r>
      <w:r w:rsidR="00194316">
        <w:t>"</w:t>
      </w:r>
      <w:r w:rsidRPr="007055D9">
        <w:t>filler</w:t>
      </w:r>
      <w:bookmarkEnd w:id="1650"/>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lastRenderedPageBreak/>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gramStart"/>
      <w:r w:rsidR="007A4D0C">
        <w:t>seamweld</w:t>
      </w:r>
      <w:proofErr w:type="gramEnd"/>
      <w:r w:rsidR="009C3669">
        <w:t>&gt;</w:t>
      </w:r>
    </w:p>
    <w:p w14:paraId="62AA0A5C" w14:textId="0EB9DF34"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w:t>
      </w:r>
      <w:proofErr w:type="gramStart"/>
      <w:r w:rsidRPr="00C9134D">
        <w:rPr>
          <w:b/>
          <w:color w:val="0070C0"/>
          <w:lang w:val="es-ES"/>
        </w:rPr>
        <w:t>reference</w:t>
      </w:r>
      <w:proofErr w:type="gramEnd"/>
      <w:r w:rsidRPr="00C9134D">
        <w:rPr>
          <w:b/>
          <w:color w:val="0070C0"/>
          <w:lang w:val="es-ES"/>
        </w:rPr>
        <w:t>=</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proofErr w:type="gramStart"/>
      <w:r w:rsidRPr="00C9134D">
        <w:rPr>
          <w:b/>
          <w:color w:val="0070C0"/>
        </w:rPr>
        <w:t>section</w:t>
      </w:r>
      <w:proofErr w:type="gramEnd"/>
      <w:r w:rsidRPr="00C9134D">
        <w:rPr>
          <w:b/>
          <w:color w:val="0070C0"/>
        </w:rPr>
        <w:t>=</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thickness</w:t>
      </w:r>
      <w:proofErr w:type="gramEnd"/>
      <w:r w:rsidRPr="00C9134D">
        <w:rPr>
          <w:b/>
          <w:color w:val="0070C0"/>
        </w:rPr>
        <w:t>=</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angle</w:t>
      </w:r>
      <w:proofErr w:type="gramEnd"/>
      <w:r w:rsidRPr="00C9134D">
        <w:rPr>
          <w:b/>
          <w:color w:val="0070C0"/>
        </w:rPr>
        <w:t>=</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w:t>
      </w:r>
      <w:proofErr w:type="gramStart"/>
      <w:r w:rsidRPr="00C9134D">
        <w:rPr>
          <w:b/>
          <w:color w:val="0070C0"/>
        </w:rPr>
        <w:t>shape</w:t>
      </w:r>
      <w:proofErr w:type="gramEnd"/>
      <w:r w:rsidRPr="00C9134D">
        <w:rPr>
          <w:b/>
          <w:color w:val="0070C0"/>
        </w:rPr>
        <w:t>=</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penetration</w:t>
      </w:r>
      <w:proofErr w:type="gramEnd"/>
      <w:r w:rsidRPr="00C9134D">
        <w:rPr>
          <w:b/>
          <w:color w:val="0070C0"/>
        </w:rPr>
        <w:t>=</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w:t>
      </w:r>
      <w:proofErr w:type="gramStart"/>
      <w:r w:rsidRPr="00C9134D">
        <w:rPr>
          <w:b/>
          <w:color w:val="0070C0"/>
        </w:rPr>
        <w:t>filler</w:t>
      </w:r>
      <w:proofErr w:type="gramEnd"/>
      <w:r w:rsidRPr="00C9134D">
        <w:rPr>
          <w:b/>
          <w:color w:val="0070C0"/>
        </w:rPr>
        <w:t>=</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Heading4"/>
        <w:keepNext w:val="0"/>
        <w:ind w:left="862" w:hanging="862"/>
      </w:pPr>
      <w:bookmarkStart w:id="1651" w:name="WeldDefinitionYJoint"/>
      <w:bookmarkStart w:id="1652" w:name="_Toc3557042"/>
      <w:bookmarkStart w:id="1653" w:name="_Toc26921132"/>
      <w:bookmarkStart w:id="1654" w:name="_Toc288200767"/>
      <w:bookmarkStart w:id="1655" w:name="_Toc338939114"/>
      <w:bookmarkEnd w:id="1651"/>
      <w:r w:rsidRPr="007055D9">
        <w:t xml:space="preserve">Element </w:t>
      </w:r>
      <w:r w:rsidR="00194316">
        <w:t>"</w:t>
      </w:r>
      <w:r>
        <w:t>sheet_parameter</w:t>
      </w:r>
      <w:bookmarkEnd w:id="1652"/>
      <w:r w:rsidR="00194316">
        <w:t>"</w:t>
      </w:r>
      <w:bookmarkEnd w:id="1653"/>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26AA068E" w:rsidR="00E036FB" w:rsidRPr="002D6B99" w:rsidRDefault="00A11F1C" w:rsidP="00286128">
            <w:pPr>
              <w:rPr>
                <w:rStyle w:val="CommentReference"/>
                <w:sz w:val="20"/>
                <w:szCs w:val="20"/>
                <w:lang w:eastAsia="x-none"/>
              </w:rPr>
            </w:pPr>
            <w:r>
              <w:rPr>
                <w:sz w:val="20"/>
                <w:szCs w:val="20"/>
              </w:rPr>
              <w:t>I</w:t>
            </w:r>
            <w:r w:rsidR="001F3D8B">
              <w:rPr>
                <w:sz w:val="20"/>
                <w:szCs w:val="20"/>
              </w:rPr>
              <w:t>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62086945" w:rsidR="000124A9" w:rsidRDefault="00A11F1C" w:rsidP="00286128">
            <w:pPr>
              <w:rPr>
                <w:sz w:val="20"/>
                <w:szCs w:val="20"/>
              </w:rPr>
            </w:pPr>
            <w:r>
              <w:rPr>
                <w:sz w:val="20"/>
                <w:szCs w:val="20"/>
              </w:rPr>
              <w:t>G</w:t>
            </w:r>
            <w:r w:rsidR="001F3D8B">
              <w:rPr>
                <w:sz w:val="20"/>
                <w:szCs w:val="20"/>
              </w:rPr>
              <w:t>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15438493" w:rsidR="00286128" w:rsidRDefault="00286128" w:rsidP="00044694">
      <w:pPr>
        <w:pStyle w:val="Caption"/>
        <w:spacing w:before="120"/>
      </w:pPr>
      <w:bookmarkStart w:id="1656" w:name="_Toc3566510"/>
      <w:bookmarkStart w:id="1657" w:name="_Toc26921354"/>
      <w:r>
        <w:t xml:space="preserve">Table </w:t>
      </w:r>
      <w:r w:rsidR="00D43112">
        <w:fldChar w:fldCharType="begin"/>
      </w:r>
      <w:r w:rsidR="00D43112">
        <w:instrText xml:space="preserve"> SEQ Table \* ARABIC </w:instrText>
      </w:r>
      <w:r w:rsidR="00D43112">
        <w:fldChar w:fldCharType="separate"/>
      </w:r>
      <w:r w:rsidR="00020F25">
        <w:rPr>
          <w:noProof/>
        </w:rPr>
        <w:t>104</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1656"/>
      <w:bookmarkEnd w:id="1657"/>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gramStart"/>
      <w:r>
        <w:t>seamweld</w:t>
      </w:r>
      <w:proofErr w:type="gramEnd"/>
      <w:r>
        <w:t>&gt;</w:t>
      </w:r>
    </w:p>
    <w:p w14:paraId="7D0A3B52" w14:textId="0286C450" w:rsidR="00E036FB" w:rsidRPr="007055D9" w:rsidRDefault="00E036FB" w:rsidP="00E036FB">
      <w:pPr>
        <w:pStyle w:val="XMLCode"/>
      </w:pPr>
      <w:r>
        <w:t xml:space="preserve">    &lt;overlap_weld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&lt;sheet_parameter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Heading3"/>
      </w:pPr>
      <w:bookmarkStart w:id="1658" w:name="_Toc3557043"/>
      <w:bookmarkStart w:id="1659" w:name="_Toc26921133"/>
      <w:r w:rsidRPr="007055D9">
        <w:t>Y-Joint</w:t>
      </w:r>
      <w:bookmarkEnd w:id="1654"/>
      <w:bookmarkEnd w:id="1655"/>
      <w:bookmarkEnd w:id="1658"/>
      <w:bookmarkEnd w:id="1659"/>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ootnoteReference"/>
        </w:rPr>
        <w:footnoteReference w:id="20"/>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Heading4"/>
        <w:tabs>
          <w:tab w:val="clear" w:pos="864"/>
          <w:tab w:val="left" w:pos="993"/>
        </w:tabs>
        <w:ind w:left="862" w:hanging="862"/>
      </w:pPr>
      <w:bookmarkStart w:id="1660" w:name="_Toc3557044"/>
      <w:bookmarkStart w:id="1661" w:name="_Toc26921134"/>
      <w:r w:rsidRPr="007055D9">
        <w:lastRenderedPageBreak/>
        <w:t>Sheet Parameters</w:t>
      </w:r>
      <w:bookmarkEnd w:id="1660"/>
      <w:bookmarkEnd w:id="1661"/>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ListBullet"/>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Heading4"/>
        <w:keepLines/>
        <w:tabs>
          <w:tab w:val="clear" w:pos="864"/>
          <w:tab w:val="num" w:pos="993"/>
        </w:tabs>
      </w:pPr>
      <w:bookmarkStart w:id="1662" w:name="_Toc3557045"/>
      <w:bookmarkStart w:id="1663" w:name="_Toc26921135"/>
      <w:r w:rsidRPr="007055D9">
        <w:t>Weld Parameters</w:t>
      </w:r>
      <w:bookmarkEnd w:id="1662"/>
      <w:bookmarkEnd w:id="1663"/>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717632" behindDoc="0" locked="0" layoutInCell="1" allowOverlap="1" wp14:anchorId="58575D06" wp14:editId="3D4A96C7">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176129" w:rsidRPr="00973973" w:rsidRDefault="00176129" w:rsidP="00D25D3B">
                                <w:pPr>
                                  <w:pStyle w:val="Caption"/>
                                  <w:rPr>
                                    <w:noProof/>
                                    <w:szCs w:val="24"/>
                                  </w:rPr>
                                </w:pPr>
                                <w:bookmarkStart w:id="1664" w:name="_Ref7931629"/>
                                <w:bookmarkStart w:id="1665" w:name="_Toc3557141"/>
                                <w:bookmarkStart w:id="1666" w:name="_Toc26921234"/>
                                <w:r>
                                  <w:t xml:space="preserve">Figure </w:t>
                                </w:r>
                                <w:r>
                                  <w:fldChar w:fldCharType="begin"/>
                                </w:r>
                                <w:r>
                                  <w:instrText xml:space="preserve"> SEQ Figure \* ARABIC </w:instrText>
                                </w:r>
                                <w:r>
                                  <w:fldChar w:fldCharType="separate"/>
                                </w:r>
                                <w:r>
                                  <w:rPr>
                                    <w:noProof/>
                                  </w:rPr>
                                  <w:t>64</w:t>
                                </w:r>
                                <w:r>
                                  <w:fldChar w:fldCharType="end"/>
                                </w:r>
                                <w:bookmarkEnd w:id="1664"/>
                                <w:r>
                                  <w:t>: Y-Joint Sheet Layout</w:t>
                                </w:r>
                                <w:bookmarkEnd w:id="1665"/>
                                <w:bookmarkEnd w:id="16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74">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74">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176129" w:rsidRPr="008E45EC" w:rsidRDefault="00176129" w:rsidP="00D25D3B">
                                <w:pPr>
                                  <w:pStyle w:val="Caption"/>
                                  <w:rPr>
                                    <w:noProof/>
                                    <w:szCs w:val="24"/>
                                  </w:rPr>
                                </w:pPr>
                                <w:bookmarkStart w:id="1667" w:name="_Toc3557142"/>
                                <w:bookmarkStart w:id="1668" w:name="_Toc26921235"/>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667"/>
                                <w:bookmarkEnd w:id="16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40" o:spid="_x0000_s1061" style="position:absolute;margin-left:18.35pt;margin-top:10.7pt;width:397.35pt;height:132.2pt;z-index:251717632"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pubLQUAALkUAAAOAAAAZHJzL2Uyb0RvYy54bWzsWG1v2zYQ/j5g/0HQ&#10;99R6l23EKVynCTpkbbBkKPZpoGXaFiqJHEnHzob99z1HUY4Tu0jXJSgaLEDk46vujs9zd9Tx601d&#10;eTdc6VI0Iz98FfgebwoxK5vFyP/1+uyo73vasGbGKtHwkX/Ltf/65McfjtdyyCOxFNWMKw+bNHq4&#10;liN/aYwc9nq6WPKa6VdC8gaDc6FqZtBUi95MsTV2r6teFARZby3UTCpRcK3Re9oO+id2//mcF+bD&#10;fK658aqRD92MfSr7nNKzd3LMhgvF5LIsnBrsK7SoWdngpdutTplh3kqVe1vVZaGEFnPzqhB1T8zn&#10;ZcGtDbAmDB5Yc67ESlpbFsP1Qm7dBNc+8NNXb1u8v7lUXjnD2SXwT8NqHNK5WklZcsUbj3rho7Vc&#10;DDH1XMkrealcx6JtkdmbuarpFwZ5G+vd2613+cZ4BTrTIMniJPW9AmNhlvcH7d5sWCxxSHvriuXb&#10;R1b2uhf3SL+tOtvGVu/OxBho3DcRvU9kYhTHSZTBj62J6aA/cBB7zMTPrfyMibIshvh3iIC0h4jH&#10;mYNVZqW47zapv2iPmqlPK3kE8EpmymlZlebWEhEwJaWam8uyuFRtYwdc5JTW82/KauaF/cz3ZlwX&#10;oOJvP4myMb/fRHQKtActazdhZOSFKD5prxGTJWsWfKwlSA0A0eze/em2eU+DaVXKs7KqCJskO1vx&#10;1gcEOuCulpynoljVvDFttFG8gtmi0ctSat9TQ15POcij3s1CnDoinQF/pIJBNhwA+xfa0NuJBTYg&#10;/BX1x0EwiN4cTdJgcpQE+duj8SDJj/LgbZ4EST+chJO/aXWYDFeaw3xWncrSqY7ePeUPst/FyTau&#10;2Pjk3TAbBclxVqHu16qILvIQ6apV8QucjHmQjeKmWJI4hyNdPyZvB6zX7xxNR6IRJLzp+mcxgzfY&#10;ygjrjAdBIsmzCNFgP1BEUT/L4i5QJEE86Kf2tDu6AxZKm3Muao8EuB/a2lewG9jS2tdNIc0bQSCw&#10;9lTNvQ4YQj3WBtLaiTCCggdyku4wg9aXOZ4y0qFofrVkkkNL2naHGUEMKrTUuCaQvBEbL6ROqOum&#10;Usz1zAYjDvfU32p755J7oTdMon6euthDu1IAvufXKA5dbIcLupPpfPZUbgXKbA52h3KnNklmM920&#10;mcfFXz2citktTFUCZ4qAoWVxVuKAL5g2l0whMaMTxYb5gMe8EuuRL5zke0uh/jzUT/NxcBj1vTUS&#10;/cjXf6wYxb3qXYMjxZamE1QnTDuhWdUTAdaA3dDGiligTNWJcyXqjzjxMb0FQ6wp8K6RbzpxYtDC&#10;AGqYgo/HVm7D50VzJRF0Q4tccv315iNT0jnf4Njeiw40bPgA2u1cy1A5BsPOSot7cmzrRSCZGgCw&#10;lVx+bFOiTZWtuIPEeNABcbcAQK9F4r8qAKIsyQfAH7E7xl9uCdxGQQtFcDoedBRHVZBmbsbjifLw&#10;yi2K79cCFI3w//0kynRborhEmb+0RBlZvAPd329mpNtElmQICiB9HKcBkAyWJwmwSWzZyY5PnjYH&#10;6eGsGYZZkqLcbGvPIAuDb5M1vz/GbcOeYxwY+LJK0xfCuDTKB8kDyvUjexF4TsKFUT9FMXWoUg3D&#10;MEqjb885l+hdlkPrmSpV5KL9SjX/b5UqytAEEc1GzW2lGg/yvLtHP0WlqkVVzrqLIJVak0q116H1&#10;sjSc3k5Xmt1Zhy8KX1jRupqpq8X+r2jplvZcFa2t+PB9zJ6h+5ZHH+B227YGvvviePI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BXQTJ+AAAAAJAQAADwAAAGRy&#10;cy9kb3ducmV2LnhtbEyPQUvDQBCF74L/YRnBm92ksTXEbEop6qkItoJ4m2anSWh2NmS3Sfrv3Z7s&#10;bWbe48338tVkWjFQ7xrLCuJZBIK4tLrhSsH3/v0pBeE8ssbWMim4kINVcX+XY6btyF807HwlQgi7&#10;DBXU3neZlK6syaCb2Y44aEfbG/Rh7SupexxDuGnlPIqW0mDD4UONHW1qKk+7s1HwMeK4TuK3YXs6&#10;bi6/+8XnzzYmpR4fpvUrCE+T/zfDFT+gQxGYDvbM2olWQbJ8CU4F8/gZRNDT5DocwiFdpCCLXN42&#10;KP4AAAD//wMAUEsDBAoAAAAAAAAAIQCapT8KN2gAADdoAAAUAAAAZHJzL21lZGlhL2ltYWdlMS5w&#10;bmeJUE5HDQoaCgAAAA1JSERSAAACJQAAAVIIBgAAAC2irw8AAAABc1JHQgCuzhzpAAAABGdBTUEA&#10;ALGPC/xhBQAAAAlwSFlzAAAh1QAAIdUBBJy0nQAAZ8xJREFUeF7tnQd4VNXWhmdPr5n0ThKSkEAo&#10;KRASeg2hQ+i9994JKQQUAVEUEanSa0iwV669F+wdgYD6e5t6vVe9Nsj+1zqQawgHBUzClO99nvcB&#10;Zs4Z5sycc/aavddeWwMAuL5IqRHb3i/yL/6sMOfgx0s2TV/TO4cejiMNygYAAAAAADUKBSOH359m&#10;P3S6sFXpmYKtxZ8W/O2G0rHfx6WEn6RnD5INScGbAgAAAADUCMWfzbUcOLmkyeGypfNLzix9m4KS&#10;n4tPFsjCfSNk3YahUgjNP2mzfNJH2QEAAAAAoJoRh/9eFFryecEICkgeKClb+k1pWeG50jNFsuT0&#10;Urn9zQWy/8w20uowldO2H5BtlL0AAAAAAKqLO47PNBWXFbY4XFawlQKQjw+fWfoTByOVPXyqUN78&#10;wETZsEUM95b8SrvtJe3KCwAAAAAA/FlKTxTUO3ymKLfk1NJ3D5cV/lDRO6Lm/k/y5MQV3aVfsF3S&#10;rl+T40g9vw4AAAAAwDVxx/GupkOfFWaXlC09WlJW+N3hsqXlaoFIZXkY564XZskWPZOkTq/lYZzX&#10;yfrKCwIAAAAAXA13PDLTxImsxWcK1x8+vfRvFJBctmdETQpiZOHeETKkjh/3lpwl7ySt/NoAAAAA&#10;AFfEkeOLIotPL514qKzweZ5VoxZ0XIkHj+fLPpNbSq1WcG/JZ2RXUsv/BwAAAACAKkWySFv85ZKg&#10;gyeWdDp8umAX946Uli09qxZsXI3rn54u45PDpRDiR/pvDpDxJGqXAAAAAOBSuObIkc8K0w+fKVx9&#10;qKzg05Kywj8djFTItUvmbujPSa/n6L/6gpxDOvj/BQAAAAA4j9SIA2eKwkvOFE4pKcs/Wny64F9X&#10;ksh6te58e5HMGtaUh3F+of/1WTJD+f8BAAAAUKtwr0Ad0qWmxG75vyJryZn8LiWnlx4k/0b+UhMB&#10;CXu4rFDe/NBEGZ0YzLkl/yVvJgP4fQAAAACgduDcidbkdrIeP+AKFB9fElTyWdGK4rLC4yWnC685&#10;kfVK5SnCez9cIkfkdq6o9PoR2YPU8fsBAAAAQO0QSd5N3kKa+YHrAa/ke++/inxLT+f1P3R66Uul&#10;Z/JrPBipLE8Rvv0vU2V6VqIUOsGVXg+T4cqbAwAAAECt0ZJ8jhxE1nrvwOG/F9kPn8lvfehUwcbi&#10;U0u/qqlhmj/y4PE8OXt9PxkSrdQu+Q85ncRMHAAAAKAW4XySQvIxMokfqA14rZqDJ3MTSs8snV1c&#10;tvSV4lMFP1yvgKTCba/Pl52GpkmDSc+ByXskV3pFYAIAAADUItHkveQassYXqDtyoii4+GTBiMNn&#10;CkoPn176VUlZwVVVZK0pKSiSRQdGyrgm4ZJCEZ6Ns4kMVN40AAAAAGoFHrbpTO4gw/iBmmDLlqYG&#10;Xsm35OTS24tPFZ4sPb30F7Xg4Hq6+/3Fcsj8DtLiMHFvCdcuGUwi6RUAAACoRUxkXdKg/KsaOSwH&#10;6u79a1FMcdmSvNLTeW+WnC789+Gyous6VHM5eTbOxhdny5S2cRyUcNLrM2QCHwcAAAAA3JhHjs80&#10;HTlR2KOkrPD+klNLvyktKzx3vXNH/kgOTAr2jJBGi56nCH9LLiUtfDwAAAAAcDMOHx6oO/J5UWRJ&#10;2dLlJacKP6vO8vC14YFP8mTW8Ka8Lg6XoH+dbE9iwT4AAADAXSh6ukh/8NP8OqWn80ceLit8u/Rk&#10;vksksV6Ltz8xVSakRXLS6/d0aFtJrn4LAAAAgFqGp8JyfskVTYktKirS7j+T61dclt+19MzS7SUn&#10;8/+q1tC7kwdP5MuJN3WXDj8LD+OUkUNIIx8vAAAAAGoPP7IPGaX863fYWTbafOizwvRDpwuKik8X&#10;vFN6puBHV88buRI5t2Tzy3Nk6z6NpE6vPUuHej9Za7VcAAAAAHAenhrMdTqWkJedErv7i9wACkDG&#10;UjDyeEnZ0m9KygrddrhGzYOfFshF24bIiHqBPBvna3IxaeVjBwAAAEDtwEM3vcmnyC7kRcM4xeVz&#10;Lfs/K2x36ExeScnpgjOlZ2p+8bzrIfeW3H1svsyZ1kpafUyc9MqVXnkhQwAAAADUIpw/cRvJJeh5&#10;8T6F4s+K4ks+W1pYXJZ/8nBZwa+eMFTze/KCfWsemiQbNI/i3hIexrmH5PL8AAAAAKhFeP2XN8gF&#10;tzw+wnakLL9rcVnB44dP5l/3tWpq0+KTBXJUfpa0+1o4MPmJ7EdiXRwAAACgFtE6QxxjfYOsx5fs&#10;Hr7vcFnh37kAmlrD7elufmWObNEjiZNeOTA5RjYhEZgAAAAANU2RLNIWf5Ybv+nl2fnDFnf855qH&#10;x3tlMFIh95bkbh8ig6P8OCjh2iWrSV/+rAAAAABQAxRJjfbARwvDS08X9i8+tbT08Omir3Z/sPjs&#10;oRMFqo21N7n3/cWy/8y2UmiVSq8fkzxtGgv2AQAAANWNslbN53mZh04Wris5XfhJcVnhr2qNszfL&#10;tUtiG4dV5JYcInkhQwAAAABUFwf+tiSk+FTRrENlhc8Xny74l6fVHKkueZrwzNv6SmeAjSu9niGn&#10;kXb+DAEAAADwJ3haFpkPnFySdbhs6QOlZYXflZYtPetNM2uuxV3vLpRZw9MqKr0+SzYnkfQKAAAA&#10;XAucyHrgTFF4yZllNx8+kfd/h04WXVEgwj0FB08UyOKTharPe4Ncu+TG0rEyIj6Ah3H+Sy4jffhz&#10;BQAAAMAVwiv5Fn+WF3Hk86JRpWVFz5WevLq1ava8v1iOWNJZzri9r1cHJns/yJUj8zpLi93IgckJ&#10;MotE0isAAABwJWx4f5qdGtTOJacLN5eUFf7ftdQc2f9xnpyyuqdsmBktb3lkktJzoradp0uBnLz1&#10;sSmyacd6PIzzM328B8lw5YMGAAAAgDo7y4rMJWcKGhafzMsvPVV4rKRs6ffFp649b4TXg+k4KEV2&#10;HJwqt70+T5aeVt/Oo6Vj3vfhEjl9bW8ZEqPULvkHOYNEbwkAAACggjhwZmH44dMFE4pP5j9SfLrw&#10;P4dPFf7pJNYSapBX3T9B1kuNlBNXdJfeWsOEe4m2vjZXdh6WJg1mPc/G+YRsqHzyAAAAADjPYVlk&#10;LD1d2KqkLH/L4TNLT/PieWoN67V64Hi+HJXfRSa3jZO3HZ2quo03yMM4yw6NkhHxgdxbwkXVNpCY&#10;IgwAAABopEaUfpAfXXwyP6/kVOGJ0jOFV5XIeqVyL8GOtxbILiOaydFLu8iDJ/JVt/MG93+0RA5f&#10;3EmarQYOTL4kh5NYSRgAAID3clgO1JV+VphdcrLw0UNl+T+oNaDVKQcmG1+YLTe9NNtrE14rvOv5&#10;WbJhRjQHJVy75FEyjr8TAAAAwHuQGrHnr/Nth8vyUo6cKbi59Ez+X0tPFZ1VazhhzcnDOLk7hkib&#10;08y5Jd+Q+aSFvyIAAADA49lybJKBV/ItOZ0//VBZ4auHy/KxVs119PCpQtl5WFOpN+g4MHmNbEdi&#10;Ng4AAADPRUqNuOeL3ICSM4V9Ss8s3VtyquALLg+v1lC6mtxwe3LRtdUPTpT1UiKkEJpv6ataT0Yq&#10;XxoAAADgaXDeyD1fFLYoOZO/hgKR90tOF/xcE4ms1S3nnOx6d5Es2DtCrntyuuo2nuD+j5co06R9&#10;A208E4crvQ4jTfzdAQAAAB7D7i9yA0rPFE4q/qzgRQpG/n0tFVmvlzvfXigHzWsvoxqEyLydw1S3&#10;8QR5XZyNz8+SrXo35KTXX8mHySj+/gAAAAC354FjRdaSM0Vdik/nPVx6Mv9rdxmqqez6p6fLmIYh&#10;UiM0MvfuIarbeISni2TxqQKZu2OoDKvrz4HJf8jFJHpLAAAAuDFFGm3x6fy6h08tLSo9s/SUO/WM&#10;VMjVX3noZt2T02SdhCBupOXibYOVxzxpGnHF8VTIpfh7TsiUZpuyYN8HZDp/pQAAAIBbwXkj+/+v&#10;KLD0TF6v4tOFjx8qK/iuOsrDXw85qXXnO4vkskOjK3oO5NSbe8nNL82mxxeq7uMOcuDBSbsHP81X&#10;8kh20TFueXWuvOOp6XLFkXFyworuMrVDvLQ7Ldw79Asd907Syd8vAAAA4BYcPrnYWfpZftvDZQVb&#10;S04V/LP4VJFbBiMV7qLAY9yyrrJ+eh1pNOuVoCSyXqBslBkjRxdmqe7jqh4uK5T7PlqirHfDPT83&#10;loyRczcMkKMLushuY5rLtI71ZHCUr9QbtFKrEzI+OVy27JnEtUv4uH8iR5CYIgwAAMC1eVoW6Q99&#10;tqTR4bKlS0pPL32p9EzhL2oNo7vJM26mrO4pU9rFVQxlyDhqrNO7JCqzVNT2cUUPHs+XK0rHKuv9&#10;8AJ8aR3jZWyjMBkU4Tx/XEKjHFuF4XX95bQ1veXaxyfLZlmJUqsV/PjzZCMSAAAAcD245siBM0Xh&#10;xafzR1JA8kDp6aJ/uGMi6+UsPlWorJGzdP9IGRpzfvhm8soecsNzM+WONxeo7uOK8jDNjaVjZOeh&#10;adLH3yrF+SBDVZ8Amxwyv70ybFV8skDmbh8iQ+r48nP/JleRASQAAADgUuh6TEjPXvuXqdsOlxWe&#10;KDm99JfDZe49XHM5OdeiItHVXWffHKIA464XZske4zIrFt+7RL1RJzsOTlXWBKrYb8/7i2XOtFZS&#10;Z9Dyujic9NqLBAAAAFwGg1arne7jZzneb0ab/+7/MNftZtZcjZ4QlLCc4MqL7zXvkiiF9tKgpFGr&#10;unLdE9Pk4VO/zSzifba9Nk/GNgrl8vM/kwfJCBIAAABwCYzkbeTP0UkhsmD3cKWrv3ID6Em6e1DC&#10;gQV797F5cvD8DjI81l9afUwXBST+oT5yzSOTVfdn520cKC0OZZ8vySmkmQQAAABcgobky0aL4VzW&#10;sDS5+eU5SsOn1qC5u+4alPD3cT4vZqHM3T5UtujRQCZlRMlxy7vKHuMzpVanVY7JL9Qhp6zprawW&#10;rPY6LNcuaT8gmYdxeIrwY2QaKUgAAADguqMlR5N/8wuxy+m39pYHjuerNmju7tUGJVx0jWucHPgk&#10;73cb+pqUAxKePXRDyRjZZ3ILZQZR36mtKHicKw+eyJd5u4bJkGh/JfF12OJOcs8HS1Rfp0LuCSs6&#10;OErGNgnjz4GTXleSqF0CAADAZQgn95I/N+1YT952dOp1a4Rr0qsNSg5+WiBXPzBBzt80QO5+b7Hq&#10;NjUpfwc8Q2h0YReZ2T1Jdh2VLpfsHKokrVY8v/rBCbJJm1jZaUiq3PjiLGXdm6qvU1kOcna/t0gO&#10;nt9eWs5Pj/6UbEcCAAAALoGe7Ea+YfMxnR04u+11aYRr2vVPz/hfULJw80DVbSrk4ZI1D05UCo81&#10;aRtLDf5vM1lqWg4str+5QM6+s59sPzBZtuufLKff2kdJbj10ouB/w2v8553PzpBjl3WVK+8fr8zM&#10;qfpaavLr3/LoZJnaoZ7U6ZXZOAfIMBIAAABwCbhuxTLyay7FXnRwpGqD5s5yr0N0g2AlKBmzNPuy&#10;vQo8xLGaApI2fRtJk8Ug6zYKVQICtW2rW65FsvK+cbL72OYyqUW0HDinnbzlkcnKEFJFMFIh/5vL&#10;y287Nk8eOM7PX/xav+f+j/PktFt6y+BIJ38eX5PTSAMJAAAAXHc42bEJ+aTQinNpneopDaRag+au&#10;bnlljmzUIkYJSsJjA2THQSnUMPdR8kYqtuFptNOpsa6XFin9wxzS7muulaCEh2K4kBsnr9ZvVkcJ&#10;iFYcGausZ/N7Q2kcmFSo9vzl5O03vzJXSXo1GHXn6DP5mKxPAgAAAC7DOPKvWp04N/GmHh41RZh7&#10;G8bf0E36+NuUkuxCJ2SL7knKUEnFNhtfmCUdvhbZqGVdZdE+Dg5iG4fVWFDCwQG/r4J9w2VG1wYU&#10;kEQpycb7PshV3b66XXXveBkS5acEauRuElOEAQAAuAyRJCe9/hjTKEze/NDEP0yedCd3v7tILtg0&#10;SPYYnyG7j8uQM9flXJQ/s/3N+XLqml5yw7Mz5eaX5si2OY1rJCjhYIR7onhIaURuJ9mwZYzMHtlM&#10;rrp/gpJgq7ZPTXjwRIHMmdZaqQJL3/kXZD8SC/YBAABwCXiKcEfyPZ1eK7NHNbuoJ8ET5OX+Oadi&#10;/0d5SqNceeiDh0oqeoe2vjav+oOS00XyEAUj3CMz8/YcmdG1vmzRI0nOu2uA3Pn2Qvr/fxtKqi3X&#10;PzNDNm4Vy2vpcKXX+0iuXQMAAAC4BNyFv4j8NTDCR87d0P+ivAtvsbqDEg5+9ry3WObtHEbBXrpS&#10;Jn7Eks7nS8Jfx96o4lMFctHWwdIZZOMS9H8nF5N2EgAAAHAJeF2UJ3nKKC/xf752iXcFJtUZlPBQ&#10;zZqHJ8mhCzrIlj0byr7TWssbDo+Wez/Ivain5nq578MlynCWVid4ivDLZFuSe80AAACA6w7PxuGV&#10;ZMt8ArlaaEelsqhag+apVldQwjNoeKgmPTtRtu3XRM7fNFDe/cZ8ZRhJbfvr5S2PTZbxTcI5t+Q7&#10;cj2J2iUAAABcBh9ynRCan+qlRsgbj4zxqt6SPxuUcA8IFylrR4FITMNQObogS65/aro8eDzfJXpH&#10;qsq9JWOWdpEOPwtPET5OctIrapcAAABwGRLJV8jyLiPOJ726YoNaE15LUMKfDfeA8MKGPKsmNMpf&#10;turTSK57cprq9q4kv/dNL82Wren9anWCe0yOknVIAAAAwCWwkFPJfwSE+ZTzOjA8e0StUfM0rzYo&#10;4V4kHqpZsmOo0rAnt42TM27t41Yl+7mM/YItA2VItFK75CeSK71iijAAAACXoR65X6vV/DetQ3w5&#10;ryGj1qB5mttenye7DG8qG7WM+d21b7iHgYc+Vj0wQSkL3zwrQfaf2UZJbOUpx2r7uLLbjs1Xkl7N&#10;5xfse5dsSnKOEQAAAHDdMZK9yXdNFsO5/jPaKOXY1Ro0T3Lvh7kyd/sQOX0t93aoJ/nyVN51T06X&#10;45d1VarDdhycqkyvdecFDXkxwhtLxsgGzaMqapdwpdcgEgAAAHAJ/MlbyH/7hzrKb7p33HWtrVEb&#10;ciVbTkrlMvBVj5WHana8tYACkEHK+jEtujeQk27qITc8O6NWK7LWlDxVeUxRtrT7Wri35CtyPIne&#10;EgAAAC5DGvk8eZYb4S2vzFVt0Dza00VKoLLq/vGy16QWMq1jvBy6sKO89dHJSpVYT0kC5uPg4au0&#10;jvU4KOGiapzsjAX7AAAAuAwmkhMfv+bVc7ln4AA10GqNmqfKPQi8Ng4nsXIya+72oUpyq6cEI5Xl&#10;Y+Kk3Qu9Jf8ml5M8TRwAAABwCXzJg2R5TMOQ8wv2eWCDXFk+vgPH8+SahyfK9C71ZXSDEGW14d3v&#10;Lvb4Y+ehK2XBPoOWe0s+JHuSmI0DAADAZUgh/24w62X3sRkXGmf1Rs2d5YCDp8jybKMh8zoo1U6z&#10;hjW9sJKv9/QQ8XToxLRI7i35keSk1ygSAAAAcAk44fEG8rvI+CC5cMsgZRjHU3oN+Dh4peDNr8yV&#10;8zYOUBJZM7o2kDNv6yt3KMXj1PfzVPnzmLmur7T5mDkw+ZwcS/KijQAAAIBLEEM+oDfqfmnRo4G8&#10;/QnPWbBvz/uL5dL9I2SviZmyeXZ9OXRhB7nh+VnKbBy17b3B7W8tUIIzg1HHC/ZxpVeuXYIF+wAA&#10;ALgEvCbKQPKUM9Amxy3vJvd+tES1QXMXuT4HD1UMmd9BZlAw0nN8pizcN0LufGehVwckLA9j5e8e&#10;pqzhI4TmG/rel5FOEgAAAHAJuKDWLRqh+TGuSZhc/cAEt6xdwgHH3cfmyem39pHpXRKVWTU8bLPl&#10;lTnKMI6nJ7NeifwZ7Hx7oRyyoIO0O828YN8JsgOfBAAAAIArwLklrclX9EbtuR7jMuTe93NVGzVX&#10;9dCnBXL1gxNk9shmskHzaDl4fgd553MzlZ4BBCMXy8HbrY9Nlo1b1+XcEg5MSkgrCQAAALgEDnIB&#10;+TffIHv54ruHuEVjfv6X/wI5aWUPGdsoVLbq1VDe/OBEZVYNgpHLy5/PlNU9pV+IvaJ2yUQSlV4B&#10;AAC4DLxg3xHy54TUSLntNdet9MoBBy+et2TnMNm2XxPlV//kVT3l9jfnIxi5QnlYi5Ne9UYdBya8&#10;YB9X+gUAAABcAi6mNZg8JbSa8uGLOykl19UatOslDz3spWDklkcmyWELO8ombeoqK+GuvH+8UiBM&#10;bR+oLicEcwJweGwAByW/kBtI7jEDAAAAXAKu9Lqe/CG0rr8s2DtCSRJVa9RqU64pwgvk3fnMDGWo&#10;pmXPhrJN38Yyd8cQZSVfT19UsKbkYZwBc9pWVHr9gswheUYWAAAAcN3hvIJ08pjeoCvnoZFNL89R&#10;bdBqS2Wo5uMlFIAMlR0Hp8pWvRsq5eHXPTW92oZqeHG+HW8t9MqhnzufnSHrp0dxb8lPJCe9JpIA&#10;AACAS8AL9o0k/+0bZJfjlnWVB09cn94S7qXhoRpetyU9K1EOmttOmbK854PcagsgeEgo9+4hSpE1&#10;Li6mto0ny58xV/MNCPPh3pIvyUUkapcAAABwGSxksRAa2SAjWq6hwKC2exF2vb1QTl/bR/n/M7o3&#10;kIu2DZa73llY7UM1fFy3/2WqrJ9eR05a3UOZRqy2nSe776Mlssf4DC6oxlOEXyVb8kkAAAAAuArc&#10;MJ20OsxywKy2cuc7i1QbtOr28KlCuebhSbJtThMZGuUnxxZly62vz1Mer6nAiF97dEGWjEoMlnc+&#10;M1N1G0+Wlxa4jQKzC0mvPIyzhvQjAQAAAJeAe0uWkP+KjA8qX7x9aI0N43CwcehEvrzjqelyFAUH&#10;SZnRssOgFHnro1NUt68Jt1Hg07xLouwyvKnc95F7FY+rDjlvh5cZsPtZODA5RQ4gkfQKAADAZWhI&#10;PqzVa8+2yWkst7wy96p7Kw5xifffGXLhqanb31wguWCbspJvt/py+i295bZj82t1Vg3/X4V7hsv6&#10;zeoo74Xft9p2nir3lvAwVkb3+lJv1PIU4XtIXrARAAAAcAn4l/Iw8ozVx1Q+9eZeyjRStUZNTZ7G&#10;e+ORsXKXytAPByo8nXd58WjZZ3JLZSVfXpPllkcnywPH82o9h4XlcvXDFnWU/We2VdaIUdvGk+XP&#10;fd5dA2TY+WGc/5DzSa5fAwAAALgEdcgt5Hdc6fXWxyfL0tPqjVpl+Zc354Zk9kiSt1KgcdFzpwrl&#10;uienyZF5nZUhE16zZsmOoUqQUnm76+HW1+bKm+4Z53KF42rL7W8skF1HpUuj2cCByUdkKgkAAAC4&#10;BHqyM/mqwag7mz2yqdzzBwv2cS/HppfmyOxRzaTFYZJ5u4Ypj/MQyY63Fii/xrn4GTtnfT+55eU5&#10;LjPrhd87B01qz3mD/B3dcHiMrJcaIYVWqfS6nQwmAQAAAJfARipJrxa7US7YPFC1Qatw9/uL5aj8&#10;LOkMtPKvbWV4hht7Xp2265h02bhVXTl0YUe57olpSuGy6zFUAy8vTxEeXdBF2pxmrl3yFTmWxDAO&#10;AAAAlyGSfIUsT8qMktten6/aoHGPR+72ITKyXqASkLBhdf3luGXZyq/vlHbxSvl6XsOGgxEEJK4n&#10;fyfbXpun1Iih749rl7xIRpEAAACAS8Al6PuSfzNbjeUDZreTe95ffFFQwX+/+aGJMj45/H8BSYVW&#10;H5OSyLqffoVfSU6Kq8jHVJuzgFzJ5YdGc28Jf3/fkatJOwkAAAC4BLxg3wYKT36u2zBUFvKCfRfy&#10;L7jx5inDbfs2uSQgYbn+xZTVPZXZO5UDGVeW3+fdx+bLNQ9N8so8k/2f5MnuYzOkwaQ7S9/hG2RX&#10;knOMAAAAAJeAa5e8ZjDpy3mBPE5S5cabi4/x+jFmm1E1KGEj4gLkjNv6yI0vznaLcu58XEUHR8qW&#10;PZPkrY9N8boeE16d+bbHp3Axu3IhlN6Su8m6JAAAAOAyTCC/Doxwymm39JY7310kR+R2qujqv6x6&#10;o04mNI2UU1b3UmbhqDWEriYXdmub01h2HpYmd77jfbVLeME+DiR9/JWk5S/IMSQv2ggAAAC4BBHk&#10;Xq1e+1NK+zg5cE47GRLt97/gQ6vVSqNZrwQpYTH+Mq1jPdlrYgs54cbuysJ6PAuHZ3ioNYKuJveW&#10;LN0/UsY1DpOz1/dT/q22nafKx7vl1TmyQ/9kqdVpeRjnUZJ7ywAAAACXgPMKupBvG8y6cqvDJH0C&#10;rDKqfrDkIKXr6HQ54YZuctnBUfLOZ2YoM3U4KZan//Ivby6s5k6N+4GP85RKr41a1pWbXp6juo0n&#10;y0Nt+XuGy5ikEA46vyWXk0h6BQAA4DL4kDeQPwqtkOOWdZW3PTFV7np3kZIUyvkXHHh4Qs8CHwOv&#10;xZPaPl4OX9xRHvjkykvte4J8/Fx2v9/01tJsN3LtkuNkBgkAAAC4DCnkUfLX1n0ayZ3vLnar6b5X&#10;Kye9dh/XXEnUVXvek+XAhNcl4sJ3Qii1S+4jrSQAAADgEljIyeQZm9N8buqaXm4xq+Za5WPjxFdv&#10;rVvCQ2+cF+QbZOdhnJ/IkSQv2ggAAAC4BDxFdAf5Q2zjUHnzQ5NUGzToGW58YbayZpHeoOVhnJfJ&#10;ZiQX1gMAAACuO9wgtSM/IcuzhvOCfdd/tV9YMxafLFRmI4XHBXBvyY/knWQACQAAALgEXLfiRvKX&#10;gHCnsmAfd/WrNWrQ/eV1iwbPa89BCfeWnCD7kwAAAIDLEEv+RavXnmvasZ5SCdQTZt78kd5Yfp6/&#10;1x1vLpAJaZEcmPxMctJrAgkAAAC4DH3If9p8zXJEbke5/+M81UbNU+Qp0JNX9fTKxNcSOuYFmwZw&#10;fRqeifMlOZu0kQAAAIBLwDMxOMfgl/iUcHljyZj/Ldjnia66b4JskB4l520c4JXDVbvfWySzRzaT&#10;eqNS6fU5MpPUkgAAAIBLkEQeMxh157iy69ZX53rsME7xqQI5ZH572TAzWt7+xFSvGK6qLPcQrbp/&#10;vIxtEl6R9HoLiaRXAAAALgMX1JpFfhka41/O68Uc+MRzh3HuemGWTGkfL/vPaCP3fege6/lUp3s/&#10;yJUj8zpLu6+yGCPPwOpN6kgAAADAJYgn92p14seUtnHK+jdqDZonyFNkeZHBRi1iZMGe4R49XKUm&#10;95bcdnSqzOzWQOoNOk56vYeM4ZMAAAAAcAU4tySH/IhXCx6e20mWeHD5+d3vL5Z9p7aSHQelyk0v&#10;eVcJev5eOaF51u05MjTGn3tLviHnkgAAAIDL4EeuJr8No8ZqRelYj8254FWPeRhn/saBcs973lc4&#10;Tpki/PZCmT0qXRrMeq5d8n8k5xYBAAAALgFXeuWVZHlWxtkWPRoo68aoNWruLjfKbMXKyGrbeLp8&#10;3CvvGSej6wdXFFXbRfJK0gAAAIBLYCY56fWfPIwzZXVPryw25i3u+3iJHLaoozRbjRyY/JUcRupJ&#10;AAAAwCXwJ4+Q5ZEJgfK2v3jf1FlvcuOLs2WzzgkclPxKPkk2IQEAAACXoQt5xmQxlPee3FIZxkFg&#10;4plyfg3PQnL4WXgIh5Nei0g7CQAAALgEXH68UCM0/4mID5Tz7hogDxz37BL0PCOFew08edbR5Tz4&#10;aYHsMT5TGkw6rvR6jMwmMYwDAADAZYgmH9cbtLJlzyS5/pnpqg2ap3jro5Nl9sh0ufEF75oiXOHa&#10;x6fI+ul1uLfkO3Lzhe8fAAAAcAl4Ng7/Yv6Kq3+OXdZV7v/Ic3tLtr8xX2Z0rS97TcyUez/MVd3G&#10;kz1wPF9OvaW3dAbaODD5jBxFmkgAAADAJfAl15M/JaRFyJX3jlNyENQaNXeXc2aWHx4tw+r6y8Xb&#10;h3jdrCM+/m2vz5PtByRXTBHmpNc4EgAAAHAJeAXZtuSrRrP+bJ/JLeXOdxaqNmqe4IFP8mW3sRlK&#10;CfZtx+Z7XXIvl+DP3TFEcvE8+s6/JxeS6C0BAADgMvBMDC5D/lffILtcuG2QRzfW656cJjOy658f&#10;rvrY+xbs2/nWAtl/ZhtpcyoL9n1MdiB5KA8AAABwCRLJ+8hfUtvHybuPzVNt0DzBQycK5Izb+iol&#10;2De96H1JrzxstfK+8bJhixgptOIX+s6LSV6CAAAAAHAJeMG+oeQnJovhHFcB9dRl/7kXaMdbC+WK&#10;I+O8cl0clqdHT7yph/QNsnFvCc/GmUhiijAAAACXIZi8g/wuNMZPLj0wEiXoPditr82TrXo35N4S&#10;DkxeJ1NJAAAAwCXgvIKm5Dtaaqgyuzfw6KRXb7eYAs783cNkSB3fit6SW0leggAAAABwCTgwmUD+&#10;avezyIk3dVdyMNQaNeje8jDWweN5cvC89lKrE+foOy8jB5AAAACAy8C/lh8SWs3ZRq1i5C0PT5Il&#10;pzx76iw30IfLvHPtn7vfmC9jG4dyb0lF0mskCQAAALgM7ckPbT7m8pxprZRqqGoNmqe454PFcuX9&#10;E+TBT/NVn/d0F2waKJ2BVg5M/o+cQ/qQAAAAgEtgJgvIHyLqBcq8XUOVwltqDZonuP6ZGbJ5dn1Z&#10;tH+kx1a0/T15leisEU2lwaT/lb7zV8nBpJUEAAAAXAKuXXJUqxO/th/QRFnIrsRDhzj2vJ8rB8xq&#10;K9OzEuWdFKB46nFeTg44lxePlvVSI7i35CfyDZJ7TGJIrvoLAAAAXFe4/PhIssw32F4+cUUPuf8T&#10;D12w73SR3PzyHNmwRbQcurCD3P+Rd1V65ZwaXqRwVEGWtPqYODD5VSc0J+nPvWQWiVL0AAAArisV&#10;U4SfFUJTntg0Uq57Yppqo+YJcsM8fW0f2bh1rFxROlZ1G0+Wj/+2o1NkWsd6XLuk3KoTp6Mshse1&#10;Gs3LdA7MJANJAAAA4LpgIxdQZPIO/fk3IYTsMqKpR89S2fXuItltdLrsPDRVybNQ28aTPXg8X87Z&#10;0E+G1vWXWiF+Sg/w3TGobthyu1b7Fp0Dh8jmJFf/BQAAAGqVTIsQTzcPcN7gbzRspH9/a/Uxlxcd&#10;HOWxgQkf14ojY2W3Mely7eNTVLfxdO9+fb4SlBlMOmnSav9veUr9aStSEqbF2cwPUTTyBJ0HPKTn&#10;yycIAAAAUBtE6jSaXY2djuLHO7YYMLt+bD+DEE/S478kt4+Tdz47U+nuV2vU3N1DJ/LljjcXKr0G&#10;as97uhWBWZ2EQM4tKa9rsz36bJeW/e9p13Roh2C/u5xG7YtCo7mJnmtCYoYOAACAGoUbmuXBRuNz&#10;t6U3nPDrqL5dPs/J6pjq75xLjdEXJotBDp7XQe7zsmRQb/LQiUI5ZH57abYaJAWjX/WNCl395aCu&#10;3U/ndOoxN6nu/Bib+VF6/GE6T8aToSTnHwEAAADVCk//7GvSimP9o8JWfD2ke1cOSn4d2bvz/W0z&#10;snz0+t30/Lmo+sHy/DAOFuzzREtOFylTo1M7xHNuya+hJuMra1KTJv9I58L3I/tkb22ZNqZdsP9d&#10;/gbDYxSN3EznRCbJtW0AAACAaqMxNTKPZgT5bn+nV/s+SkBywR+H9+y0oEFMH9rmQ8436DAwRZlG&#10;yw2YWsMG3VtesK9g73DpH+oo1wvNv9P8nHuO9WzXVzkXyJN9u/ScXz9+bozVeoSeP0LnxWgyiE8i&#10;AAAA4M/CUz5vDbcYjh7NajGwckBS4T8HdOsYYzUvpe3+FRzlp0yh3f+xh9YugUpeTZ/JLZXcEqdO&#10;d3xmYswCCk7/dz58O7RH9q7MpqPahfptsBq0z9B2t5FRJAAAAHDN8DTP8Q6t9oWljetPr9zwXOSI&#10;XlkPZLXsYhWae4RW82tym1h5yyOTPTbpld3x9gI58cbucuc7C1Wf93TveGq6TEiLlFqt+Cnebnu4&#10;uG36MO4p4fOB/+Rz5XROdo9FDePnRBgMTwiN5kU6l7qTSIIFAABw1XCSYppeiPvaBftt+KhPVq9L&#10;gpFKfjesR+eBkeHjaKdTRou+fNjCjnLvB7keG5jc+ewMmdQ8Sg6l4zz4aYHqNp7sgU/y5KSVPaQz&#10;wCaNWvG3nKjQVZ/369y9IjCp7H0dM4Y09XPuMwnxCZ1Tq0juNdGRAAAAwBURTgHGqjiHtXR7Zsqo&#10;y/aSVDiiV9bLWa26hZmNXLvku+gGweU3FI+WxSc9s8HmdWHm3tlfJqRGyGWH6DhPeVdyLwebG56b&#10;KVv3biT1Bt3ZIJPxtd87T97v3aH3yNjIpcFGw3N6odlD50g26Udy8AsAAABcFp4xMd7XYHh8dlLd&#10;eX8YkFzwuyG9shYkxo6xaMUzOoPu53b9msitr81TbdQ8QQ5MOg9Jkx0HpchNL81W3caT5ePP2zlU&#10;RsYHSoosfm3l77uVe0vUzg2Wz6NDLdOGN3Ha9zv14qhWo8ml86wBqeeTDgAAAFCjiVmIhzoEB26o&#10;mFlxRY7olfVOz7bdmgU4V2iF+NwZaC2furqXR+eWrLx3vGyWlSCn3NzLY3uFfs+735gv+0xuIa0O&#10;k7TptGU880ZtCKdCDkw4YXpgdMSNEWbz/TohdtL51oPE1GEAAACXEEC/ejfUc9juO9Cy2Ygr7SWp&#10;8EcKTHa1SssJNOnv1QjNjxH0K/qu52eqNmieIBeLG39DV9l+YLJc//R01W08WR62WnnvONmoZV2p&#10;12l/DTcan3m4fcvBaudGhT8O76skwa5OTZrcNMB3h02Ix+m8KyQTSQznAAAAUODZNtPsWu0bN6Y0&#10;mPr90B7Zao3KH/ndyN6dB0SFzdQJzQlqYsp7TWihJL2qNWruLpdf3/jSbDlnQ3+58cVZqtt4ujz9&#10;e8KK7tLmtEidRvPfLsEBd6idF1Xl8+v57m37DYmOWB5gNDxP514p2Zk0kgAAALycFvQz9XiviJBb&#10;rjUgURyTk/V61w7dY6xWTnr9wS/YIRdsHigPe2AyKBeJ4wq2hz4tUAIUtW08XR6e2/3eYpnaLl6p&#10;XWLT6U5uaN5knOq5UUUe6vl2SPeue1s3G5Hi59ynFeI1eo0FJJepBwAA4KVwI/BAfYfjvqvKI7mc&#10;I3Kybm3WcLBJK17VCI1MaR8nNzzrucM4sEhZYsAv2C6F0Py3oa+15JnsVv14qEb1/FCRq8Hy1GI/&#10;o/Z1nUaznc7HDBK9JgAA4GU4yUX+BsNz21qljFZrMK7Fb4d0y+oUHrCQXvs7m9MsR+Z1lvs/yfPo&#10;xFdvdt+HuTJnWmtpNOvP2XS6UyNiIou+7N+tm9q5cTlPD8juUdSo3ox4m/V+sxCP0bkzhgwmUdcE&#10;AAC8AP4l2s8ixBNj46Lz1RqKP+PfKDAJ0OuP0K/nn+KTI2TRoVHy0Anvm6XiLW58cbZs0iaWpwj/&#10;XMdifnpTRvKY35uNoyZv/2jnzEFdQoPWBRgNL9Jr3UHnaDvSwScsAAAAz6WBXmh2pfr57Hq1R9sc&#10;tUbizzq/QcJ4s1b7nsVmPNdtTHO5+ZU5ssSD8y+4J2jn2wuVOh5qz3uyfOxz7xogHX4WaRTin51D&#10;g+74qE/H360GfDl5OIfL1Mc7rPeZhHiQztXJZBiJGToAAOCB8GJ7+XVspntuTUua9KeSW3/HE32z&#10;umX4+96sE+Kr4Dq+cta6HKVMuVqj5glufW2u7DG2uVx+aLRXDlXd/cYC2WV4U2k06c/6G41v5TZJ&#10;nMWL9KmdG38kn5PFbdOG9QwPXe1vMjxM0chddM62IVHXBAAAPAie/tvXrtc/Njo2svDLwVc39n81&#10;cu2SHW1SBwcYDI8KIc6lXkh69dQGe8/7i2WPcRmyZY8kefcxz61oezkPnSxUkl7jmoRLnVb8N9nX&#10;ceilrq2uuReOa+WcGJDdY1Hj+DlxDts9BqF5hM7dcaQPn8gAAADcnyi9RnMkLcBn96vUYFztuP9V&#10;OSYn6+tB2dkD64Tl6jSaMovNWD4yv7M8+Gm+aqPm7nKwtfGFWTI+JUKp3+Gpx3k5+fg5MOPFCi12&#10;Y7lBK/65gAIK1XPjClWmDg/tkf1Q51aD2ocG3mnWat+hc3gHGURiOAcAANwYTm69McRifG5rRvIY&#10;tUaguuVG5WjnVv0SfSx7qQX5d3hsQPmKI2M9enhjxto+snGrunLlfeOVWiZq23iydzw1XTbtWE8K&#10;rUaGmoyvVstUc5KHdPIbJc6sYzE+Q+cS1zUZRPqSCE4AAMDN4GGbHJtW+9q4unXyvh7Svavajb8m&#10;/H54zy5z6ted7tBp39Rqxa9t+zamX9SeWemV3fzyHNl+QLLsN721UlxMbRtP9uDxPDltTS8ZGOGU&#10;OiG+7xwasP7LQV0vu2Df1Xpfu4whzQJ9djm02ucpGllO5zUv7mfikxwAAIB70FwIzVMZAb7b/3GV&#10;NSSqw7L+Wd1aBvndrtNovjKYdOWc9OqpU4QPnsiXuTuGyKwRzeSahyd5XdIrHy8HZp2HpUmDWc+V&#10;Xk/xbBq18+Ja5Zk9E+Oil0SbzQ+YhNhH5/dAEkM6AADgBvjTnXpbpMX8xD3tmg9Vu8nXhntapw4J&#10;MhiepPfza0JahLzlkcke2WDzMe16d5G8sXSs3PrqPK8LSlgetrqxdIyMiA/gEvTnYu2Wx9+qpmGc&#10;CrlM/frmTcZzoO3U6x+hc3wZ/V9JJAITAABwUazkFD+D9pmlyQnTa2r675XICYvDoyNyDUKcNln1&#10;sueETLn9zQWqjZq7y/VYeCVdbwxIKjxwPF8OW9xJ6gzacqNW+8+cqNCV/6jm2V58Pj+R1WLA2Lg6&#10;+VFW8/16Ie6j870fydWKAQAAuBBcorsT3aiPDqwTduPXA7rUWh7J5fywV6eejX19eH2TX0Oi/OT8&#10;jQNk6Wn1Rg26v5temiOTudKrEL+GGo0v35yWNKm6Z3zx63Gww1VkM/39t1qEeIHOr5VkfRIAAICL&#10;EE5uqu+wlj5Nvya57oPaTb025ffwWJeW/fUazSdanZCZ3ZPkllfmqjZo0P3lYZzcu4dIZ6D9HEXI&#10;3zT39932fu/OvdXOjT8rn1u8hg4vm+BrNLxM5z73mnDBNTrdAAAAXE8s5IxQs+HJ5Sn1p7lCQFLZ&#10;UXXrLKFG6muHn6V8VH6W3PtBrscPdfDxeWd+yVJlJpJWq5E2ne7EjMTYhTwjS+28qA55heIHOrUc&#10;3NTfuc8sxNt0HeSSHKAj1wQAAK4DPGzT3ibEfb3Cgm853rdLT7Wb9/X0yc6t+tW1We/VacWPDTKi&#10;JNcu8eQ1Y3im0e1/maokwKo978lyILbuyWkypmGo1ArNL4k+tnsf6pA5qKYD5Ze6ts3pWyf45iCj&#10;4Tm6ILbSNdGa5GAdAABALRKlE2JLI6f94MOdMgar3bCvt5z0OqdB7GyHVvu+yWIo7zWxhdz+1gKP&#10;7UnghN5OQ1LluOVdva7SK7vvoyXKsfsG2cutOu3/9Y8KXfl5v87VVrvkcn6e06kH9xQmOKxH7EIc&#10;pWtjGhlLct0eAAAANQz3kswPMhueLmpUb8b1nG3zR77Xs22vloF+d2k1mn8HhPvIxduHeGwFVA5E&#10;pt3aRzZIj7pQ6dW7hnH4e13/9HTZpm9jaTDqfg0yGV+7u2XtVBVmOaeqb0TozSEGwxNCo9lC10g2&#10;aeMLBgAAQM3AY+adjEI8nxMVvvJ0TnYPtRu0q8jd92ubNhwfbDQ+p9WKn5tnJ8qNL85WbdQ8wZ1v&#10;L5RZQ5vK7uMy5NbXuX6J+nae6sHj+XLh5kEyMj5QUiD6Q2aA747vh/aptaCZk2ALKVBv6LTvswpx&#10;P10rM8joC9cNAACAaoanQD6W4mff907vDr1rdLG9avJ0TqceOREhKyw6ccZsM5wbtrCD0nipNWru&#10;Lg9Nrbx3nEztEC9nresrD53wvgX7dr2zUPae3EKarIZyCp7/mteo3iy186Km5J5DzmfpHxWxItCs&#10;9Jrsomsmk+QeRgAAANUEj5Hf6mcwvL6/TfpwdwhIWO4tebxjiwF1bdb7qYH4MSDULm99bLJqo+YJ&#10;8iq6QxZ0UNbG2fD8LNVtPFkexrnpnnGyXkqEFEJzLsZieeLZLm36q50bNaUydZiC4aWN60+Psdse&#10;pvPuRbp2xpFmvpAAAAD8ObgOw2BebG9OYtwCtRuxq7u8SYMpNp3uJB3HuYyuDeTu9xZ5ZNIrH9Pt&#10;T0yTPSdkyIK9I5TKr2rbebLcEzb+hm7S7muRFBD8Nzs84PYvq7nS65XKQ5ydgwPWm3XaExd6TbC4&#10;HwAA/Am0ZBr96ry3TbD/XV9eh8X2qkNulFoE+m/mXANHgFVOXdNLHvgkT7VRc3d52GbnOwuVMuxq&#10;z3uD216fJ9O7JPK6OOU+Ot1Ha9OTJl6vWjq8YnZeo8RZdW3mRwxCPEbvaRQZTFKcAgAA4GoIozvn&#10;TTE26717Wzcbcb1u7NXhztapI0Msxue1OnG2Seu68uYHJ3jdLBVvkXuMCveOkH7BdqkV4vtUp/3A&#10;s11a9r+ew46H2qQNbxnku9nfoH9MJzTL6dpqSqKuCQAAXCHczTzc12B4fHpCzOK/0y8+tZutu8gN&#10;0uykuvMMWvGl2WaUfae0lDvf8b5iY94i94T1n9mGk17P2XS6siF1I5Zfr2Ecls+/43079ZyRELMo&#10;3mG9zyTEEbq+RpABfLEBAAC4PNy1nGYR4kCbYP+Nr3Ztm+Muya2/55eDunZP83PuoYP7Jap+iFyy&#10;c5g8dLJAtVGD7i1PiV7/1AzZsEUM95b8GG2x/GVXZsootfOiNuXF/TY0bzKuXWjgBrtePEnX2Vqy&#10;CclDpQAAAFQIpIZ7XZzDds89HZoPdedhm6reldFobJDJcIyLbLXJaSzXPzPD4xNCeTjD2+qWsBxw&#10;zt80UDoDbOV6Ib7NCg1a5wr1dXjq8Du92veZXz9+bh2z+WG9RvMEXXNDSX/l6gMAAHARI5wG7asz&#10;E+MWeFJAwnL58d4RoTcbhPiHb5BdTlnd02OTXtl9Hy6Rs9blKOvDqD3vyXIwtv2N8yX4hVZT7m/U&#10;vbXmOia9VpWDk3vbZwzmJHKjEMfouruFrKtcgQAAABTidULzVqfQwA1cpVLtZurO8jDUfR0zhsT5&#10;2B4SQvwc1yRMKVHuqUmve97PlVnDmso2fRvJ/R/lKQ212naeKi/EuPTASBnTKFTqhPhvE6d9/5u9&#10;2vdROzeulzysOLFe9BKuPiw0mnvpGswikQQLAPB6eAn2/XF288O1XXSqNuVfytMTYxbwUvd0vOf6&#10;z2irNNhqjZonuOahibJBZrRS6dUbF+zj1ZOHLugg7X4WaRLiy0kJ0blq58X1lM/J7ZlNRiU77Qes&#10;WsEF13JJLlOParAAAK+EFxCbZzdoX1/dtNFktRunJ/l8dtt+zQJ8duuF+FdIlG953q5hsviUZy7Y&#10;x70FY4qyZYseSfLWRycrlU/VtvNUuReMK/mmtIuTWq04F2o0vsjfv9p5cT3lXryns1oPGBAZelOo&#10;xfCE/nzBtW6kk+TkcwAA8Ar411hXixBP9osKvenrIb3cevrvlcjj+atTkyaHWowvabWaX5Lbxsq7&#10;XvDc0uybXpot2+Y0lkMXdlCKq6lt48kWnyyQU2/pLQPCnLxg308dQ4PucNXhSS64xgXfuNfErlcK&#10;ri0ik0he7gEAADyeevQzbHeqn8/ul13wF2RNyWP5OVGhKw1CfGMw6eXQBR3lYQ/tLTlwPE/OXt9P&#10;ZnZvIJcdGuV1vSXs5pfnKusC6Q26cptO9ymv6uuqU93P95q0GDAwOuzGYLPpEbo+99J12oVEmXoA&#10;gEcTSBZEmM33c/0ET5tt80fy1MxYm5l/jZ6NiAuUyw+N9sjAhBNct702Ty7YNFCue2Ka1yW8svy9&#10;3lAyRkYmBvG6OD/H2W2PPJHVeoDaeeEK8rXIvTm3pjWelBbgu92iF3+h85RzTaJIAADwOLhgUzeH&#10;XjwxLDay6Mv+WW65ts2fNb9JvZlWnfYzg1EnOw5KkVuo8VZr1Nxdrsdy6ESBx/YGXYl8/CPzOinr&#10;4hi14p85kaErXT0Q5/d3rGe7vv3pvfoaDa/Rey8hm124fgEAwGOI0gmxI9Xp3P9kVuuBajdEb5Cr&#10;bLYN9N/MU0aDIpxy5tq+ymqzao0adH93vrVQxiWHcW/Jr6EW44tbMxqPcYceQs41uSO98YQoi+Uo&#10;vfe36fqdRPqS9E8AAHBvfMiCcLP5sQ3NGo1Tuwl6k2/26tQn3GJ8ge7u53jBvlsfm+KVS/97gzx0&#10;lbdrqAwM8ynXa8U3GQG+d7/atVWOuwxdchCdHRJwu6/B8KpOo9lC13FLkmfPAQCA29LbLsSTg6Ij&#10;bvCG2TZX4pSEmMVGrfib3Wku57oWvGCfN+ZeeINcu6THuAxpNOnPOnW6D+bVj5v37dAe2WrnhSv6&#10;eb+u3Rc3jJ+dYLPeYxWCC66NIbnOEIZ0AABuR6xeaI6m+/nueKlr2xy1m543+hL9Wk522g8atOI/&#10;sY3DZP7u4UoOglqj5gly/Q4uw77ng1zV5z1Znn20+sEJMrFpHR7G+SnRx3bvQ50zB7lLbwnLQdSh&#10;NunDs0OCbg82GR7SnV/cry2JGToAALeBF/26NdxifHZ7q5RRnrD6b3XJN/miRvVmBBkNxwz0C7rd&#10;gGR59xvzVRs1T3D/J0vkmMJsOX1tH6+cIrzvw1w5bllX6fC3SqNW++X5XsPubtVryNfv+7079J7R&#10;IHZhnMN6xCDE43R9jyV5Vh0AALg0/AtqgkmIt1emNpjCBcTUbnTeKt/gT/bt1LNrRNBanplh8zEr&#10;i9l56hAOFxSbvLqnbNSqrrzt6FQ6TvXtPFUOxO54arps1buRpCD01xCj8eVtmY1Hq50bri7nmRxq&#10;kza8d2ToaqtQytRvJtNJFFwDALgsmUKjebJTaNA6BCTqcvd9cdu0YbF2y1GtRvMLz9LY6KGVXjnY&#10;2v7mfNkmp7HsPamFkmehtl1VN704W257/Y+nTfPr76bXXHnveDn3rgFy9h05snDvcLnxxVkuUdKf&#10;3x+vBbRg8yAZHh9QTt/3j839fHeqnRfuIJ+7HJwsT6k/rY7d/DBd60/RNT+c9FOufgAAcCECyA3R&#10;NusDR714+u+VyAHb6NiopVa97ozeIM71m95a7vt4iWrD5u5yw7zs4CiZ1DxaKuv/nPzjHJpuo5vL&#10;UXlZqs+x/JrFJwrkTfeMlS17NZTBdXyl2WaUJqtB+gbaZf1mdeSMtX3kPhdZtXjXu4tl1vBmkuvU&#10;6DWaf+1skTrSnXJLqsrv/dHOmYMy/f23GoV4l677m8gwEkmwAACXwEFOCzQYHr8pJWGqO99wa8tX&#10;u7bNSfZz7tFpNN87/Cxy4dbBLtGA1oS731ssB8xqKzsPTZMbnp/5h8eZ0bW+7Dulpepz7MET+XLx&#10;tsEyKjFIGi16GV0/WFkMsMPAZNmoVYy0Oc0yINRHjr+hm9zz/mKX+FxXPzBRxqdESI3QyDCz4emj&#10;WS0G/jhc/dxwF3mGzozE2IWRFvOTeqF5gO4B/Ugs7gcAuK7wYnttTULc2y0idM3xvp16qt3A4KWu&#10;a95kvFOv+4A+P9mkTZzc8upcjwxMuHdkRelYpZpt/p7hyqwcte0q/KOghBc2TO1QT+kdaZaVIAvo&#10;Nbk3ovhUgbzj6emy25jmkvN1GrWMoWBggksk2e7/eIkcXdBF2n0tkhrwbziv6HSOay7YdzV+P7JP&#10;Ni8fkebns8dh0D5P53IhicX9AADXjTp097k9yWkv3t8mfThm21y5PBunR0TILXoh/sON6KiCLOWX&#10;vVqj5s5yoLXn/VwlMNnw3Kw/HZTMu6u/tDiMMrJekFy0bbCSt1GRRMsByJqHJsn0LokyrUO8LDo4&#10;6oqGjGpa/gw2vjBbtuyRxCXoz/objW9xbobaeeFu8jXPC22Ojo8sjDSbHzaeX9xvIMkzdNBrAgCo&#10;NXi2DQ/bHM1rVG+Wu013dAWf7dKmf6zd/JhOK36plxJ5oRH13rVj2D8KSrqOSleGQZpn15fbjl06&#10;pZp7JdY8PFGuvG+83P7mgj8MgmpLDkxWlI6RPv5WqdVofmjkdBzkNWfUzgt3dX3zhuMzfH3udur1&#10;j9C9YRnJvSbcmwoAADVOa7MQT/aMCL2ZVxtVu0nB3/f7oX2yb0ppMNWu0500WQzU4DZTVttVa9S8&#10;xT8KShq1rCuFVsjOQ1NVe0G48XfVYTAulpczrbXUG3TnrDrdibF1o/N5RovaueGOcj7Zs11a9h8V&#10;G1UQZlZm6JTSfaILiYJrAIAaxZ9uOI/W97WWvNSjbQ6Gba7db4d079o9ImQt/Xr+OSDcR85en+PR&#10;lV7/yD8KSqISg6XeqJW9JrZw2eDj91z/9AzZuFXdcq1W/BhtsRz1tCKDFVOHt2emjGoa4LvDJMQx&#10;ul9wr0mEcucAAIBqRk/mOnW6D29LbzxB7cYEr84HOrUcHGQyvaoVorx510R55zMzXCJBsya9XI/G&#10;HwUlsY1CpVYnZPaoZqr782M8ZHP4VOFl/4/rKQ/Pzbitr1LplS6kr3pHBN/8eb/O3d19No6aJ/t2&#10;6TkwOuJGH53uI7pnHCEzLtw/AACgWuCs+hwj/fqZXC96CXpIqkf+ZTk8OmyZTas9Y/e1lA9f3Enu&#10;+cDzkl4r5EBh00uz5ZZXLp1x9EdBSWb3BkpOSaveDVUTg7nmS+G+4XLyqp5y7eNTXK7XiY9322vz&#10;lSnSOp223N+oe3ttWtLE7z10Kj3P0DnQutmIRIftXotWPK/VaGbTPSSaRHACAPjTNOZx4hQ/n72o&#10;R1J9KgWpOqQPauTrKNEJzfc8RMGJmmqNmifIgcKYpV1kzvTWSh2Tys/9UVAytqiL1Bm0sl5qpPIZ&#10;VU5k5Qb/zmdnyGadE6TFbpJjl2W7ZGE67i0p3DdCGYrSCfFjWoDP7nd6d+itdm54ilybp2dE0K2c&#10;GK/TaDbSvaQTaVHuKgAAcA0EUEByY5TV/MDWjOQxajceeO3yFGFeLp5+Ob+j04lznQanyt3ve+YK&#10;uxxIcKOc0j5OLtwySB6qlLD6R0EJz6yJbRQmHX5W2XN8prz9L9Pk3g+XyAOf5Mmtr82TY5dmS87N&#10;iUsOl0sPjLzotV1FDp54ZtDAOW2lj5/lnE2nPT3Rw3seOfDmtZ/4HG/gsB+0CXEv3VMmkVEkqsEC&#10;AK4K/kUz1GkwPDQlPjoX039rRr5pdwj2v8soxNc2X3P5jNs56TVftWFzd/d9tESOWNJZWRvnjqem&#10;/a/H44+CEt5vworuSnl5nl6b2T1JDs/tpKzImz2ymfJ4QJiPHJnXWe54a8Elw0OuIucM3froZJna&#10;Lk5SEHo20Gh45Yms1gPUzgtPkpdZONIxY0jviNCbA82GJ+iHzna6t3CvCWboAACuCLpvaFJ0Gs3B&#10;toEBd77ZvX0fDN3UjPy5ci9UhNX4nBCaX+JTI5SeALVGzd3lIOT2v0xVckPGFmXLPR+c7xX6o6CE&#10;g4y735gvx9/QVdZJDJIWu1H6BFilb5BNWh0mGVbXX45Y3FlufmXORUM7rujB4/ly6upe0hlok3SR&#10;/dQpxG+dJya8VpV7hI73yerFvSb1HdYSrUbzLN1jppJBfMMBAIDfw59czYvt7eLpiwhIalT+JTkl&#10;ITrXpNP+VasXsgv9+ueCYGqNmjvLwQX3ekxa2UOmZyfKFUfGKo9VDUpKKLDg7SoXlePt9n+cJzc8&#10;P0su2DRQDp7XQQ6a207OvbO/0uvCz7lqD0ll+T3ufGuhbNe/iTKjyKbTneSG2lsSyPlcf6dX+z5D&#10;60Ysc2q1r9F9Zg/ZnESZegCAKtxL0sdp0L4wqV50HoZtascvB3fr1sDXylMoy/1D7DJ/zzC3aGSv&#10;1p3vLKJgor1MSI2UM27tI/d/kiebU4DSZ1ILJRl25zsL5cKtg+SsdTly97ueORuJg65lh0bJkGg/&#10;7i35Od5mvZcLkKmdF54qByfLkhOmR5nNj9Fn8DSd90NJGwkAABfR0CA0D7YO9N2MxfZq122tUkZb&#10;ddoTeoP2XMueSXLDszOVBkytYXNX936UK0cs6STtfhaZlBEt+0xpKSMTgmSjFjFKcbTGrerKoAin&#10;0pvCiaxqr+EJHjyeJ4cu7CANRl0595D1jwpb4W0/ALgH9r52GUNaB/lvph9Br1FwciPdfxJIs3In&#10;AgB4PVy1dWuE3fz4A50yBqvdSGDNyY1S/6jwlZz06htsL+dVZj1twT6eGVO4d4SMrBfIC9WpGtc4&#10;XN5YMlYphqb2Gp4iJ+U2pGCMjvlsiNH44ubMlNHeOFTKyd4zGsQsjLBYjpqEeIg+j5Ek55pwry0A&#10;wEsxkpPoF8uxuUlx87kAktoNBNas3I2fYLM9qNNpf6nfrI6Sd+HqyZtXIw9JbXhuppLsyrVH6Jy7&#10;SINJJzsNSZWbX57jkcNXVZ2/aaAyc8ig1X7VMsh3s7cu4cD3m80tkse2CfLf6mvQP0bnAveaNCPR&#10;awKAF8KrenYwCPFM76jQ1Vhs7/rJv5Tzm9SbadPpThhN+vJeE1rI7W+47jTXa3Hvh7lyTGG2Mr2X&#10;zruL9A+1y8mreii5Jmr7eprb31oge07IkCar4ayPUfferMS4+d6ax1UxQ2daYszCGJv1XpMQxXRO&#10;DCcDSQCAF8EloPckOe2H3vfwKpOuLt+YudJnRoDvdp3Q/Cc8NkAu2jbYoxbs456f5YdGy7pJoRcH&#10;JUIjE5pGylX3j/eKXhK2+FShXHHPOFkvNYKTXv/bwGEtfT67VT+1c8Nb/DsFZRuaNxnXKth/o0Uv&#10;nqBzYw3J9ygAgBfARdKWhFoMR9c3bThe7SYBa1deE2Vd8ybjuXYJD+M07ZQgN74wW7VRc1d3vbdI&#10;tu3fRArtb0EJrwTcZURTue8jz6xqqyYHX5zQO3FFDy6TX67XaP41KjaywJun4XNgzrNzPuqT1WtW&#10;Ut35ERbz4xSwPUPnSDfSSgIAPBQu9dzZJsTjQ6IjbsD0X9eRF+zrHxWxwqTTfkmNdfm4omyP6z2Y&#10;eFN3pXQ8nYOKDj+LnHJzT6/pJans+qdnKPVaeLkBrvTKs1K8MbdETU66T/Wz79NpNCfpPFlJhpMA&#10;AA+DM9vj6ULfmurns/vprNYDcBN0LZ/t0qZ/nM32EH1RPwVH+Zave2q6R00RvuWRSbJu49+GcOy+&#10;FjlwdltlQT1vC0x4ivCcO3KU6rS8QGPrQP/Nnw/q2l3tvPBGP+qX1Wt4dMQyCthe1gvNXjpfOpI+&#10;JGboAOAhOLQaTW6Y2fzwzWlJk9RuBPD6ykHinKT4uU697iOh1Zxtm9NY3v3GPI9psHe9u0h2G9Nc&#10;6g06ZSZOo5Z1ZVqnesqUYU/KoblSt78xX/YcnyFNFoM0CPG3hVzp1QtK0F+pPKS1t3XqiMZOxyG7&#10;XjxB968FdB/juiZ65Y4GAHBb+NdFe7qwH8+JCl95IqcTZtu4qG/2at+nVZD/Nr0Q/3b62+S0W3rL&#10;g596xoJ9nOQ5d0N/ZR0Yv1CHnL62j+w1KVP2nJApN7002+t6S3jBvpX3jpMxSSFKzxFXO32io+cv&#10;2Hc1cmDyaMcWA3MiQ1eFmU0Pck8vfVbZJKYOA+DGxOqE5kDTAN+dvEophm1cV/5uDtCvwwiL8UUh&#10;NLJ+eh15y6OTVBs1d3Tji7OVY0ptFy+3vDJHFh0cJVv1aigXbfWsGUdX6oHjeXJ0YZa0OEzcW/JV&#10;17CQtafxo+EiuffodE52j+UpCdOSnT577EI8Qve0RWQiyXlyAAA3gteXWBVs1D63s0XqSAQkri//&#10;OpyaELNIr9H822Q1lLfr3/jsvE39flqwZcCPi7YO/OnyDiIH/7Rwy+CfK1ywuYr8mOIQxYVbB/+8&#10;6O6Bv6i5+IKL7h70y4JtQ36t7MKtQ86quWjLoLOLFQcrLrh74LnKztva/1xKu7hzmd0anJu/dcC5&#10;Kbf2OtcuJ/lczrTW5QvuGlS+eOsQVXO3D5Ge6oQbu8mI+ECeIvxroNF4bEVqgym4Ti+VZ+gczWo9&#10;cGCdsBv9jQZedfgg2YnkQpAAADdhoFmr/XhyvTpL+KJWu9ih63myf5eeyU77QZ0Q35nM+h99Aqxn&#10;fYPsV6RfkP3cVRn8O4Zc5rE/1FFheVV5KqzNx6T8ncvrO/ys5T7+tnK/4Eu3rdA/1CE9VfoMpNGs&#10;5yGcc3StvjcmLmoGTxNXOy+8XQ7WvhzUtfvG5k3GNXY69xqFeJ4+t3lkKN/sAACuTX2tRvNSu5DA&#10;zTzlVO0ih65rcdv0YdnhQbf7GLXvUHDyQ01L58oP9Gv9ZzpvfiL/7YF+R/5Mx/mj2vFfb/VCfNPQ&#10;6dj8cZ/2nX4d0StL7ZyAv8mBe05U6CqHTvc2nbc76LtNJblaNQDABeFfDmvrmM2PvdS1bY7aRQ1d&#10;X14CYE1q0uRFSXHzatopCdG5UWbzo3Te7CJ5CmYbD3OMWYin2/j7b1U7/uttbsP4OYfapA/H0M2V&#10;y9cHL9MQYzM/YhDiKH3Hw0hfErkmALgQXAVxgsNgeGp544RpahczhFV9p1f7Psl+Pnvo3OHF0Txx&#10;dkOyVS9Kx9eLzlc7fuiechD3aOfMQe1DA+/0NRheE/RjjL7rliTn0wEArjP8CyHDJERJVmjQuo96&#10;tu2ldiFDWFUXCko4cbEmyosjKPFgT/bt1HNh/bpzo23mB+n+dz993+NJ7jHmkggAgOtEtI5+KTSw&#10;2/fvb5k23JvX1IBXpwsFJbzmyUySu+GrEwQlHu73Q/tkc8G17LCg24JMhgcpGrmdvnfuNUFdEwCu&#10;A7zY3qQAg+HRxQ3iZ2O2DbwaXSgo6Uxybkt35V/VB4ISL5B/iB3v26XnnAZxC+o6rPde6DUZRTqV&#10;swAAUGs0MgvxZHZI0O0f9emIYRt4VbpQUMI9JLwQ2yYyhB+oJhCUeImcZ8ILjvIMtvbBgXdatdrX&#10;6fvfQoaRGM4BoBaw6zSa3fV9bPdz1Va1CxXC39PFEl0bk6XkRLK63guCEi+UK8LmN0mcGW40vkDn&#10;wJtkDmnnEwIAUDOYyBkOnfaN1amJk9UuTAj/SBcLSngociq5n2xCVsevWwQlXux9HTOGpNH5bdVq&#10;X6GTaRmdD3EkqsECUM3wzbqrUYhjfSODV38/sg/ySOA16WJBCcNrm9xJcu0JDrz/LAhKvFwe1h4f&#10;F50fbjY/SvfMvXRO9CUDlLMDAFAtxFBUcqSRw1pyrGe7vmoXIoRXogsGJRyINCeTSQM/8CdBUAKV&#10;XJO16UkT0/x8dtv1ghOq80gOgJFrAsCfJJBcSlH/I9szU0ahEiT8M7pgUMJw3Z3qqs6JoAQqnl/c&#10;r8XAETGRRRFm8wN6IYrp/OBeE8zQAeAa4bHQwRYhnpyeGLMAC3jBP6uLBiXVCYISeJG8JthtaY0n&#10;pAf47qB76dN0jiwgq7s+DqhF+BcM1xJYQ67zMnms+44qj9WmPL3tdatWezLObn64ga/tnga+jv+Z&#10;BOFVmmCzPejQaT+g8+oVcv2F88yT3KsV4uMQi/F5ukaOQMgm0r0zzsf8CN1LP9VpNB/SebK9ynnj&#10;rXLhud6kOxFtFsLA9QS+J8shhBBC6BGe02jErfSn+xCUNM2uN4fOF3rD00JrfMlrFLoTdPg/0xf2&#10;d9XnIYS/56t0DR1XefwK1L1Nfkh/f+XS5yCE1eiLWq1t9vnW3k0Ia7rFGlRvRnJA3KgOAbEjOnqD&#10;ftG9ugq94yAd/o8aje4T34jePdS2gxCqa3YkzBPC9rhveLeeas//nkZrzFLe1+qfNkbteQhh9eiM&#10;HtYhOKpf7PnW3k3goCQ8/c6Euhl3NYlpvj7ZG3SE9+qp0VpepMPn7q3vrM7kSWrbQQgvNazxDU0p&#10;qC/RCO1pW0DGCLVtfk97cMe+QlieMFjCV4c2LExX2wZC+OeNSF3XJLbFLcFKY+8ueFtQEpW2Is3o&#10;qLdAo9F+TocvybM6vfNARIP5GWrbQwgv1hGc3VsI43t07fwgTJEro9JuaKq23eUMSVrU3GCps0wI&#10;28PmgMxh0elrUtS2gxD+ORGUuIGB8WPb6Y1+u+jQObGXgxIphO4TZ2jHAWrbQwh/M7rZqlSjNaZA&#10;oxHf0LVzVgjLXwLiRrdX2/aypqxN9onsl63T++3RGQO28dCx6nYQwj8lghJXl2+GgW0HCa2Rp0ue&#10;I5WghPwvj3PzDVd1PwihYmDMuLZC7zhC18wvyjUkdKet/umj1bb9PcOT16SYfBpPp6DmSYtP0vSw&#10;xivS1LaDEF67CEpc3NBGRc2MdvqVJ8TXdOgVAQl7TugtT4Ynzmypth+E8Lw+wa2GCaH7lK4Zzsei&#10;a0f8YDAGbr6WgD4oYVprgyF4vcEUdlsQrj0Iq10EJS5uUOyk1kLvPEyHXbmXhKUbrO5zm2+rYWr7&#10;QQjP924YLGG3UCDybaVr56zQWp5xhPbsprbP77s2ObDehDZKQJKyVuV5COGfEUGJCxtBNz17cKc+&#10;FHycosOuHJBcUPxHZwpdxzML1PaH0NsNiB7dXuhtvPjZr5WuHQ7oTxkdDWZHN8HwJ4SuJIISF5aD&#10;EoOlznI6ZL6hctczj4mfJX+68O9fhbA8dW2/+CD0bKOT16RYfBpNoQDk+IXr5eKA3hiwjfNN1PaF&#10;EF4fEZS4sEFxU1vyFESN0H0s9D736PTOYvr7GaF3lOr0fnuF1vKcRhjfNNmSpuMXH4QXG5Q4taXO&#10;FLKOApB/0W2jUkCiyAH98/ag9v15SEZtfwhh7YugxIV1RPTsZrBE32ALyBwWEDWioy2w5WChNb1q&#10;8kmezOPavsHZvY22hHlWZ8qE0Ia5KOgE4f9cm+wI79ybZ8rQLaPy0E2F5RqN9u9mR72FUZhFA6HL&#10;iKDEheVckRClQNr5X3K+4dm9KSh52eqfPkbZJmWtsg1XmOSEvsr7QujNhjdZlWrySZohBOdj6U4I&#10;YX5MozW+QIHIl0Jve0gjjK9qNOJrndFvJ8+oUXuNK9UR0b2HhX4onL9W1beBEF6ZCErcyEuCEgih&#10;qhyoG+3xi4Up5HZHSLeewfEzM43WqEIhjK/5Rfbq6hsztp3Jp9EUnTFws19kv2y117hSrf6p47gH&#10;81pqn0AILxZBiRuJoATCK5OTXCOT8ppXLgdvttfN12pNrwXHDu9U8VgkBS/nh2+uPa+Eq8MKo/OQ&#10;Tu/cx7N91LaBEF6ZCErcSAQlEF67akHJnzWq8Q1NbYGtBnESutAaXzM6EuZhij6E1y6CEjcSQQmE&#10;1251ByVBCZNbGR0NZvEMOS5jL/TO/fynPaxjDvfUqO0DIfx9EZS4kQhKILx2qzMo4fomOkvIWqG1&#10;vGgwBN/pG96tpy2w9RChtz1osESuQtIrhNcmghI3EkEJhNdu9QQla5N96vTvojP6b+EZPUZHwlye&#10;ns+PhyQtas4L9Vl8G0/HFH0Ir00EJW4kghIIr93qCEoCokd10Bn8N/PaOTzrJqxxUaUaJ2uVBTRZ&#10;rsZceT8I4ZWJoMSNRFAC4bX7Z4OS4PqzWxgsYbfSa7xs8ak/I6x+YdM/M2sHQnipCErcSAQlEF67&#10;fyYo8Y+fm2mwhN4shOU5k0/jaTzrRm07COGfE0GJG4mgBMJr91qDEq51YvJJmi60xueN1pildRoV&#10;NVPbDkL450VQ4kYiKIHw2r2WoCS62apUZ1C7gUJYntWZgu/AqsIQ1qwIStxIBCUQXrvXEpT4RfTt&#10;JoTtIaH3LfGv07+L2jYQwuoTQYkbiaAEwmv3aoOSyKRFzXWm0Dt42MYZ3KXvtSW1rk3mmiVBCZNa&#10;Vy55DyFUF0GJG4mgBMJr92qDEmtA85FCGF/WO+otvNYKrWGNV6RZfJpM1RmD7/KLzOmqtg2E8DcR&#10;lLiRCEogvHavJigJSpzZUmf02yOEo8QvdnIrtW2uxHAKZmy+mcOFsDxhtMYWcpCith2E8LwIStxI&#10;BCUQXrthCdNa+0X07xaVdvPvBgZhjQubGh31Fmq1xmdsAZnDKgqh8Z++dSe0MTrqzxXC9ohGaP+q&#10;0Wj/JYT2fYM59E57WJe+PnWGZAlTyG0aYX+YXmMB78eVXg2WOsuF3vaILbD1UBRWg/DyIihxIxGU&#10;QFjz+tQZkCX0zgM6Q/CGoIQZF3pJ1iYHxU5upTOFr6ZA5HO6Df2oEbrPhNB/QH+e1GjEP4QwP6Iz&#10;RazQaHTv07+/NdrjF1e8Jq+NI/Q+9+gMgXf+9poQwqoiKHEjEZRAWLNy7ojFp9FkIeyPWp3Jk6Kb&#10;rErlx8PpT4ujwSwKQE5QwPGd0FueNPkkzXTQNWl1po/R6fx2UjDyKT3/KT3/b/r7SUdI114Vrxt1&#10;vvdlgRCWp6z+KeMrHocQXiyCEjcSQQmENSv3hvCqvzqjc58zalDnihk3gXUntBHCcYRuPz8JrfFN&#10;q3+zsRyoKPulrE0OiBreiffh50lJwcfTPAxU+bUD4ka31xn9dhgs4TdXfhxC+JsISmrAiPpzM31D&#10;uvWs7m5aBCUQ1pyc62ELbDuI80WM9thFYZVKyXOPiEboPqDbz/c6o+/dVYuocQ+L0ZEw58LQjtQZ&#10;gzdWzR3hKcG+4Vm9nGEd+1Z+HEL4mwhKqtW1yf51B2Tx9D/6VXWfM7R9/2urbaAughIIa04OQgyW&#10;8JsoKHnQJ7JfduXnbMEth2s04hvyK4OlzrKoi1YHvrBNYIuhQhjfplvUOV4fRy2hlQMT1CuB8PIi&#10;KKlGL4w7z9YI8QUFD8d8QtoMRlACoXsYlDi1pTA6i3U6/608lbfyc3zN0a3nZ41G+zeemaN2XduD&#10;O/URWuOLFLj8yx7cpS9m2UB49SIoqUa5BoHZkTifgpK/UvDwBoISCN1He1D7/hRUPMsJrFWfuxCU&#10;/EgBx9+N9tjFqkFJUId+Gq3pVdrmW2dwVg7nmlTdBkL4+yIoqUadUYM7Ga1RRXzjEsL4DmfvB0QP&#10;bx/aKK9aVhVFUAJhzanMjtEaX/CN6N6j6nNcX0Sj0f6Tru1vDJaIFVWTWFmrb/NRGqH7kG5R5Raf&#10;pOnoKYHw6kVQUo3q9D67uSw1vcUf6Ab2DyEsT+r0zj2WoDb91ba/WhGUQFhz0rV6QKf32xeeOLVl&#10;1eccXGdEGN+ia/t7vs4Dokd1qPw856MYrTGFFLRQ4KKROkPwnX8UlPAQUUDUiI72oM79eH0ctW0g&#10;9DYRlFSjGmF5mn4pldFb/Jn8TgjdJ/TL6zlzQPORattfrQhKIKw56Xp9lwMLtUTUoLipXHZ+F13X&#10;P1Bw8q7Fp8mUipLxSi5ZULuBdP3/hZ7nKcHn6O9Phqkkw1aW97P6Nxkv9M79Zt/M4RjugRBBSbVq&#10;DsgcZjAHr6dfS19RcPKR2R5TYAtuMZRXCFXb/mpFUAJhzRhYj+uQ6E5anckT1Z7nXg2rX/JEjUYZ&#10;nvkv/dh4nhNe7UHtBvBUYCFsD9Nzn3PAotFov+FCaj6hvX5/AT4KQrgHRqd3FnP1WH4PqttB6EUi&#10;KKlGeZzZ7Ki34Hyiq/ENn5AWQ6LTV9Cvrur5BYSgBMKa0eGfOpaCkvd8g7N7qz3P13BIvUXNjdbY&#10;3PNVWzX/peCDf3x8wUO1/HehdxzhQEWjDPOIfxmt8bnqr/Wb3Nti8mk4TegtRznBFgv2QW8XQUk1&#10;itk3ELqnBlPoKvoh8VJw/dkt1J5XTKHAJGlRc5MzdZxG57eHgo83hdB+wKXjdZbIlT6hOV25qJre&#10;GrNUZ/Tba7IlTVd9nSoqQ0M6350c1HCOido2EHqLCEqqUQQlELqnQuc8xAvmqT2nZmRyXvPQ+LHt&#10;QuJGdQhLmNEqutmFkvNkVNoNTSNTCtP5z8r7/J62gJbDKSh60WiPX6T2PITeIoKSahRBCYTuJye2&#10;CmF7VGcMuFvt+dqQe2AMljo36AzB69Weh9BbRFBSjV5pUMI3wai0FWlV/aPy0whKIKx+IykgEML8&#10;lM4Ucrva87VlaMyktv7KIoDqz0PoDSIoqUavJCiJom24EBNvV1mjo/5ck1+jyVxVMihxZku1YAZB&#10;CYTVbxjPvNFaXjBZ6ixXex5CWHsiKKlGzwcl9edRUPLl5YISDjh0+oBdGqH7rIpnyE+FML6kM4Wt&#10;DYq9dBoxghIIq9+A2MGdhNbwqllZ00Z9Gwhh7VhTQcnQy9iB1JJq1CcHklX34cfiyf9REZTUSS1q&#10;ZvVPGW+2xy+uqsXRYFZU2irVRLPQ+Int1PZhuRdDbR/WFtxyhNUveVJkUl5ztec5KOH/VyO0X2i0&#10;ug+sQeljqg7JBCVMay30Pg/QYXxvMIXeYbbH5RvtMQUGS+QqpTiTML7PVSHp36sr78deSVBidaaO&#10;o21eUdNoVb/pRjSYnyGMgRvV9hHC9oDjMtMkuRy3EJan1fbjugtq+7A8O0FtH/q1+uLlPv+A2CEd&#10;hd6+T3U/o9++qhU2K7Q6m9HnYXlRbT+jNX7R5apu6oz+W9T2oc/jMUd4115q+yhrp+htD6jtpzMH&#10;r1er2snJkHp7fC7/Ur90P8tz/H2qvceoxjc0FXrHfZfuQ+qdxQFRQ1RncVidKRPoOzt66X6W5430&#10;vYQ2KrpkSQSekSIsYWtU3yO9Fh+3WuEvv4ge3S//eQRuuFz9Hv5ehNb6zCX7CcsTJp/EmVw9teo+&#10;/P3Td7ZV9bvWO474RKrXDLH6Nx+l0VuO0jX7V43W+H7l/XSWOsvVvjPO/9BZQlfzZ1Z5e0W97UET&#10;XZ9cGK3qfkpVWL3zIG338sX7WV6i62/z5c5hvY3roFieuHif8xodibOiVf6vwJiR7egzpmta5fMw&#10;Og/Zw7Jy1Hpjbb6Zw3iF80v2oWPVWcJXq9VS4d5fgyX6BtXPQ1ie5HO46j6scn4YA3Yrx19lP50x&#10;YJt/nf5dqu7D5z3PauIcoKr70P/1tNFaN0/tO+NzWGcOWXfJPiydH7bAtoOq7sPaAtsM5gToS/ej&#10;z9USsjaw3ri2VfcJrj83k98HH/sl+wnb4zwFvHJidIX+dQZk0eex7ZJ9WKPfHr+Int2q7sPSNT2e&#10;/q+/XLqf5RmjNWqp2ufB3yN/n7TNc1X2e5mvWbNvxoiq+/D5wtWH6Rw+XGWf8xoDNwUlzGhVdT9u&#10;F/Vcy0f9/DhqtCXO5u+1YvtKQUkYeQP5OMmFCSvkf99BNiCrwvFFC3IfWXkfzdOXcS1pINUYRB4l&#10;q+7Dj/Um/0dFUBKWNK01T73Tak2vV5U+2McjGi/KrPzhVOgf0am/2j6swRJxs9o+LJ/UeqPvobB6&#10;U1SLHCkVGv1SJmiE7jQFFt/SyX4P3+gdoT26V2zzW1AivrEHd8zhokyKtK9SqppXGdbQ/sL4btUT&#10;90qCEgdtw8egptmvxRC1fZQL3Sdphto+dHHlOyOGt1fbLzBmbDvaZkXVfVh6vctOh7T6Nx2ltg8H&#10;Yj5hFy8ZXyGv4Mprk6jtZ7TVmx8cN111KicHEBzwqe3HS81fLiih72GW2j68bL0zWv3zcEYN6nw+&#10;wLx0P74Rqa2Xwt+xLaDVMHqPKy/dL3Ilv3/1oGRFGt/4Lt2Hv7P4RTzNtOo+LAeYdAzLL90vciVX&#10;HuYbSNV9eO0mLiqm/jnWWc5rPqkFJTw9ls7/y3wejadz4151H9bm13oobaNyXtW5gYuVqTX4fLzn&#10;v7NL3yN9Tkt86b1U3Yd1hHTvQe+xqOo+rNm3+Si1dav4ezRRQ6D2nXFFWAcF61VXGWb5vDFaYxfS&#10;fqsv3i9yNdcoudx3Rsc8kI/94n3OywFhtMr/FRw/M5OvQdXPwx6/SPnOVIISLvjG13zVffhY6Zgn&#10;qDVwHBSZ/dNHq30e9L5vdISoB/HK+eFImHfp50Hvke6Dar3F/H/xwoeX+c5W2AIyh6ldZ6ENc9NN&#10;Pk2mqOyjnB8+FBBU3Yf1qdO3Cz9/6X6Rq0w+jaYE1595SRvD5wy9j+F87JfuF72MG3bVqsF0vHzc&#10;l+5D79GWMI8/r6r7sBeuabXzYwVf02rnMH+P/IOejuOmqvvx91+5zfrNtRfWd4tfXHUfltsQtWua&#10;r9fz57Dq+bHcHtR6YOXAulJQ4iR7krNIahf/J/+b44UQsiqCjCXHkpX30URcxkDyctjJcLLqPvyY&#10;jfwfFUFJdPrtKYHxY9v5xwzuUtWA2MvP9+ceFrV92KCEyZdEehWGUUDB0wD5/1V7nvWL6NOdoz96&#10;m/8leVXRr/hLrnj+t6BE+40zrEvfyvuyHKgIYaQIUlcWruSW/PYchm8ghBB6ssgpqXYpmqSoUK/3&#10;281VGoXe/EjlXoPKQQlHj6ENC9NZjly5S01ZqVToTvAwwcWvi6AEQgihZ4ugpAbkrjnu5eAxUZ7i&#10;V7lLq9Lwzfc6Y+BmgyXqpvNdaGFrdEbf7UJrfI18w+R36RocCEoghBB6sghKatlKia6/aDTcI6L/&#10;UAgd+4lGaD+nYOVfFJS8YPVvNrbqMBGCEgghhJ4sgpJatlJPyXc6S+Qqrk9y3noLOTFK6B2lFJyc&#10;psDkWd8qszwQlEAIIfRkEZTUshfnlLTvzzNuWJ6KycM8fpE5XXU6ZzEFLd8aTCHrKu+LoARCCKEn&#10;i6Cklq0clKjNvuGplQZTnRs4KNHrHUd4plDFcwhKIIQQerIISmrZi4KS4I45XGOgQq5twL0lwhC8&#10;gYMSnTlwU+V9EZRACCH0ZBGU1LKVckr+bXbUm+8T2HqoYkCrYVb/tDFcUEYjdMfJExR8jK68L4IS&#10;CCGEniyCklr2QlByHx3Gz0LoP6Ag463zGt+iQIRn4XxOfmAwhd/EVTsr74ugBEIIoSeLoKSW5eEZ&#10;oz1+sc7ot+diA3YajMF3GSwRK3g68PmVgi/eF0EJhBBCTxZBSa27lgKTvOa8cNH/pACEF4w6vyiR&#10;+losLIISCCGEniyCEjcSQQmEEEJPFkGJG4mgBEIIoSeLoMSNRFACIYTQk0VQ4kYiKIEQQujJIihx&#10;IxGUQAgh9GQRlLiRCEoghBB6sghK3EgEJRBCCD1ZBCVuJIISCCGEniyCEjcSQQmEEEJPFkGJG4mg&#10;BEIIoSeLoMSNRFACIYTQk0VQ4kYiKIEQQujJIihxIxGUQAgh9GQRlLiRCEoghBB6sghK3EgEJRBC&#10;CD1ZBCVuJIISCCGEniyCEjcSQQmEEEJPFkGJG4mgBEIIoSeLoMSNRFACIYTQk0VQ4kYiKIEQQujJ&#10;IihxIxGUQAgh9GQRlLiRCEoghBB6sghKXNiotBuaRqYUplf8Wy0oiW62KrVOalGzmOZrL9oXQggh&#10;dDcRlLiwjpDuPQymkHVWZ8r4wLpj2tiD2g3QCOMrJmfyxJAGszMc4d166izRy42OhDnB9edmqr0G&#10;hBBC6C4iKHFhQ5IWNRfCdr9Gozuj0VqeFXrbQ/T3L/hPevxhjdC9I4TxXYuj/pyotBVpaq8BIYQQ&#10;uosISlzYiJS1yUZb4nw65P+S5eRZ8lylP38RwvKEI6JvN7X9IYQQQncSQYkrS0GJb0TvHkLoPqLD&#10;lir+R2cIvDOs8Q1NVfeHEEII3UgEJS5uUOLMljpdwE467J/JygFJuUajPWPzzRihth+EEELobiIo&#10;cXHDGq9IOz+Eo/uCDr1yUHJOCMtfghJmtFLbD0IIIXQ3EZS4uilrk+3BHXOE1vI8HTrnkVQEJT8Z&#10;LNHLeEqw6n4QQgihm4mgxA3k3hCDMXijRiP+Q4fPAUm50Oo+doZ27qe2PYQQQuiOIihxA6PT16RY&#10;HA1maTS603T4HJScFUbn4cjkvOZq20MIIYTuKIISN9Evsl+2EJYn6fB5COc/Jr8mU9S2gxBCCN1V&#10;Nw1Kiqy2kOz2XG7d6t90vFfolzxJ6O0P0+H/pNFo/2rxbTRTdTsIIYTQXXWmjrMEpDY739q7CUFB&#10;7exavX+eELq3uYaHN6hhNdq/0eH/qtGI79W2gRBCCN3cDzVac+751t59MFIDnUd/co7FP7zMf5H/&#10;rPIYhBBC6An+nVxGuhWCjCXbk528zB5kVpXHIIQQQk+wIxlHVhMazf8DYU6rSgDdUmkAAAAASUVO&#10;RK5CYIJQSwMECgAAAAAAAAAhAJ1r+Sy9bAAAvWwAABQAAABkcnMvbWVkaWEvaW1hZ2UyLnBuZ4lQ&#10;TkcNChoKAAAADUlIRFIAAAJAAAABgAgGAAAARZrdHwAAAAFzUkdCAK7OHOkAAAAEZ0FNQQAAsY8L&#10;/GEFAAAACXBIWXMAACHVAAAh1QEEnLSdAABsUklEQVR4Xu2dB3wU1fbHM7OzJZvdzW4SEhKSEEhC&#10;EiCUCNIiXQm9V1EEBaWqgHQSsOsTexfBggUSe/dZsbdnRRQFQlH/9vJ8NoT7P7+F8e2Lk0YSyJLf&#10;9/P5vpKdbHaX2bln7j33nAhCSP3jni+K4u/dUXh6yc6iWyYVDWgnP8oRbcEHCSGEEEKOJDZ8UOQo&#10;2VHU956dRXdv2Lb8j/PunbInOSPuRXnoWRFBECGEEELIkcGGDaNtd25dnFBSWnRpcWnhZxIE/Vm8&#10;vVBNWVGgnG67kkP+EC8SXTieEEIIISSsWb9lcaPiXYVTJfj5QIKffRL8KNOb/zVftezcFAEQ/LfY&#10;E79DCCGEEBKWYNbnnu1FnYtLi+6WwOen0MAn1EU3j1d2h2EGQY+IPvw+IYQQQkjYsEFtsN25oyhp&#10;w46iC4t3rNglwc9eq8DHdN3mJarP2PZK1zVzFmi2aOC5CCGEEELqPQ/vWBQo3lU0saS06FWrYKc8&#10;L37kVJWaFW/OAr0ntsfzEUIIIYTUa0q2F2WXlBauLy4t/MYqyKnIuz9dpk5Y3FfZncGlsD/Fa0Vu&#10;iyeEEEJI/UMppa3/Ymmzkp1FhSWlRbvLJjlXx3WbF6tWndPMWSDsCuuDv0EIIYQQUm+4f/NF3pLS&#10;5SOLS4ueqyzPp6ouv/0E5Q1EmkHQP8Uk/C1CCCGEkMON9uDWolQJetZK0PJ/NZn1Keu6Dxer4yZ2&#10;UNr+hOifxTNEO/4oIYQQQshh4a7tRWnrSwvPkqDnS6sApja8/KkZKqNdE3MWaJvYGX+bEEIIIeSQ&#10;8uiW2c7i7Sv7l+wofFr81SpwqS0luFLTLxqsdJtuBkF3iDpeByGEEEJInYOaPut3FmUU7yy6tnh7&#10;4edWAUtdeOdHS1SrLn8lRKM20GBREwkhhBBC6galIrT7g8UMV5xaXFq00ypIqWvPKZ6sYhv7zCDo&#10;JTEdr40QQgghpNbB1vaSHUv7Fm8vfLi4tPDfVsHJoRAVooec2kUZdhsCoF/EpaITr5EQQgghpFbY&#10;oEbb7t99dtYGdGyv5d1dB+vVz89W6W2SzFmgz8UOeK2EEEIIITVm/eeLG92zs3Byyc7CTSWlRYc9&#10;8Al17rWjlWH/KyH6XjEKr5kQQggh5KC5Z1dR5+LthcXFOwq/twpADrd3bF6iOvRtYQZAP4rj8boJ&#10;IYQQQqoFdneVfLosUwKfc0qCeT61U8m5rjzv3pNV47QYMwh6VWyF90EIIYQQUiVWbz7LW7yzaEpx&#10;adHrxTsK91gFHPXNu7YsVWPm9jSbpe4RLxJZIZoQQgghFaNUkb5+57Lckh2FtxeXFn5nFWjUZ298&#10;/UyVlpNgzgJ9K7bD+yKEEEII+RvY3bW+dGmze9GxfeeKH62Ci3BxyS0TlCvKYQZBT4gxeI+EEEII&#10;IX/xrCoySkpXnFBSWvhsyY7C362CinDy9g8Xq54j2yhNCzZL/UE8TTTwXgkhhBDSwLnhzWn2ez5d&#10;3Lq4dPma4tKi7+rb1vaDVd6LOveeKSo5Iw4B0D7xTZEJ0YQQQkiDRkVod32yNKVke+HSktLC3VZB&#10;RLiLZqknFRaYFaLhTSKbpRJCCCENkQ0fjHas31E0RIKEh4+E5a6KvOXdBSqj7V8VotEstSs+A0II&#10;IYQ0EDZ8UOS4f/eyrOIdRaslOPihvtf0qS2REB3lc5lB0ONiY3wehBBCCDnCeWDr4oTi0qL5xaWF&#10;H9eH3l2H0ts3LVb9Jx2tbPuXwjALNF904HMhhBBCyBEIKjmv37myhwQ/D0rg8x+rAKEhePEj01ST&#10;9GBCNNwsZuPzIYQQQsgRBHZ3rf9kUca9u1bcVLKj8EcJgBrUrE9ZkRA94+IhSrcFm6ViV9g6kbNA&#10;hBBCyJHCvbsXxd6zs2iGBD5vHSnb2mvDOz9eqlp2amrOAv0kDsbnRQghhJAwBi0s7t99dvuSnSse&#10;kgH/h7IBAC1Si9ZMUNGxUeYs0GNiCj47QgghhIQZRRL43Lt9WU5JaeFlxTsKv7ca+Ol+MQs0Yma+&#10;sjuCCdF/4OMTuRRGCCGEhBO3bynylWwvOqlkR+FLDT3Pp6pe9dws1TT7r2apu8Q2+CwJIYQQUs/Z&#10;oIoc9+wsal2yvfAhzPow+Km6SIietWqYshnBhGh4h+jE50oIIYSQesr63cuyNuxYfrYM5F9aDfC0&#10;cu/4aInqXJAT2iz1RNGGz5cQQggh9YhnVZGreHvRiA07Cl860ltY1LXFpUWqcN0JqlGyHwEQEqKf&#10;E9PxORNCCCGkHvDoltnO4u3L2hfvKNpQUsrdXbXlXZ8sU6PmdFfG/oToPeL5ImeBCCGEkMMKOrZv&#10;L0or2Vm0QAKfnVaDOK2ZN70xVzVvnWjmAmEpLA8fPSGEEEIOA0oprWTb8n4S/GxsyC0sDoWnXzEi&#10;NCH6btGDfwNCCCGEHCKefbbIuHdn0dHF25ffVlJa+G+rAZvWrre9v1D1HtPebJOBWaAZooF/D0II&#10;IYTUMRu+LGpcsrNoVnFp4adWAzWtO8+7d4pKbBZjzgK9JWbh34QQQgghdQQ6thfvKupZXFr0ZPGO&#10;op+sBmhat9796TI1dm5PcxboT/ESUcO/DyGEEEJqkaJnexj3fLIkr2T78qtLdhT+ZjUw00Mn2mSk&#10;t0kyZ4F+EXvg34kQQgghtcSGrQuji0uXzpTA592S0sI/rQZkeuidd91oFRXtQgCE2kD3iwn49yKE&#10;EEJIDXh0yxXOkp3ndC8uLXyEy131z1vfX6iOHZ+nbLZgheifxJkiE6IJIYSQgwF5PveXFrWUwOeC&#10;4tKin60GX1o/XPXYaSo1K95cCtsitsa/ISGEEEKqwQ1vTrNv2FZ4qgQ+r7OFRf23eHuhmlxUYAZA&#10;8FqRCdGEEEJIVVi/88zI4h3Lj7lnx4r7ikuXs5hhGHn7pkWqZaemSsIeBEDfiINFHf+uhBBCCLFA&#10;ybC5/pOijOKdReeW7Cj8wmqApfXb4tJCteSWCSqQ4EUAhIToJ8VU/PsSQgghpAzPqiJjw/Zl40pK&#10;CzdyuSu8vX3TYnXcxA5mm4z/iKeLTIgmhBBCTJ7dXuS6Z3tR5+IdK4qLSwv3WA2oNPy89sU5KjX7&#10;r4Tor8SW+PcmhBBCGjwbthc1Lt5eeI4EPltLSov2WQ2kNHydftHg0Gapt4hu/LsTQgghDZJVL58Z&#10;ub50+cANOwqfKd5RxErOR6hr3j5Lte+VYSZEYxZolMhdYYQQQhoWj26Z7Szevqx9SenyO+/ZyTyf&#10;huDKuyep+GS/OQv0opiJc4EQQghpENy7e1Fsya6iRcU7CjeV7CjcazVY0iPPOz9eooad1s1cCvtd&#10;XBE8IQghhJAjmdu+mBe1fsfyY2UwfK64tJA1fRqgN70xTyWlx5mzQN+L2Tg3CCGEkCOODWq07Z5d&#10;y9oW71i+uqS08EergZE2HE+/coRyuR1mELRBDOA8IYQQQo4YHt1S5CspLZpVsqPwTavBkDY817yz&#10;QHUZ2FJpWrBZ6rfiCaIN5wshhBAS1mz4oMhTvHX5MSWlhS8U7yj81WogpA3T4tIidU7xZJXULNac&#10;BXpDbIHzhhBCCAlb7vmiqLUEPpeJX1kNgJRu2Faojl/QxwyA0CZjlcht8YQQQsKPgRPyA1lHpSxd&#10;vHb8OzLI/VF20KM01FveWxA6C/R/YkecR4QQQkg4gcq+6zUt4s+0lo3Vja/PtRz0KA11wY1jVVR0&#10;pDkL9LCYIBJCCCFhg0O8UPzD7jTUmDN7qju3LLUc9Cg1xSxQ77Htlc0WrA30ozhdZLNUQgghYQWa&#10;XL4iqoSmMeq8e6dYDnqUhnrhg1NVfErAXAr7UEwVCSGEkLBitPiDqNr3zFDrPlxsOehRGuqUlf2V&#10;vn8WCF4vOkVCCCEkbIgUi8XgssYZV420HPAoDXXNv85S2R1SzAAICdH9REIIISSsyBN3iap5bqK6&#10;8tlZloMepabFpYXqrBvHqujYKARAe8UHxWSREEIICRuQEL1A/NkwdDVwSie1bhOXwmjFYrm0/0lH&#10;m81SfxPni7pICCGEhA1NxefEff5GHlV014mWgx6loV7xzEwVn+w3l8J2HjiPCCGEkLABVX37ij+J&#10;KisvWa3bzFkgWrFok3Hq+YOU4bCZQdDNImpMEUIIIWEDgqDV4j4sa0wuKgi2QLAa+Cg1XfvOWeqo&#10;3plmAPSlOEbkUhghhJCwAgnRqO2iUCH6H4+eajnoUWpavL1QLbxpnAokeBEAoUL0EyITogkhhIQV&#10;NnGaiCq/qufItuq29xdZDnyUmq7fulyNmJGvdF0zg6CzRTZLJYQQElbEiQ+IKtLjCG53thr0KA31&#10;xtfmqsS0GHMpDLWBWomEEEJIWNFZ/EVUGe2aqLXvLrAc9CgN9bQLByv7/oRozAKtFb0iIYQQEjZg&#10;Kew88Q/DblMjZx3DZqm0UpEQ3X1YrtJtwaWw78QpIpulEkIICSuyxVdF1TgtRp1TMjm47dlq4KPU&#10;dMXdk1RcUrS5FIbzhwnRhBBCwgrMAp0ofqfpmurcP0fdvokJ0bRikRA9+vQeStOCs0B/iuceOJcI&#10;IYSQsAFdvu8UFYKg2ZcOsxz0KA31lncXqKbZCeYs0FdiN5EQQggJK44SvxBVepskdc3GOZaDHqWm&#10;aJY685JhKtLjNGeB7hCxu5AQQggJG+wimqX+ajNsauCUzmrdh0ssBz5KTW99b6HqNbqd0m3BZqn/&#10;FlFfikthhBBCwgo0uXxS3OeP96glaydYDnqUhnrRQ1NVfMpfzVI3HziPCCGEkLABVX2Hij+LqlWn&#10;psEWCFaDHqWmG+QcGXtmTzMAQm2gC0VWiCaEEBJ2XCdiIFMnFfVT67cttxz4KDVFQnTLzk3NIAgV&#10;ogeJbJZKCCEkrMgVg81SU1o0Uhc/PM1y0KPUFDOF864dpaJjPeYs0P1iokgIIYSEDUiIPkP8t83Q&#10;Vb8TOqrbP2BtIFqxqB/Va0x7s1kqWqxMFwkhhJCwIkYsEZUz0i5396MtBz1KQ7164xyVkBowl8K+&#10;FJkQTQghJOw4WtzfLLVtUjDPw2rQozTUE5cdZ84CwStFl0gIIYSEDUhivVTcg2apY+f2DLZAsBr0&#10;KDW98bUzVV7PDLNNxufiiAPnEiGEEBI2ZIgvi8GlDTTBZLNUWpGoEL3klgkqprHXnAV6WmSzVEII&#10;IWGFIZ4ifo8+YflDWqvbNy22HPgoNb3joyWq4MSOZgD0uzhXJIQQQsKKSDHYLBW7wmatGqZKOAtE&#10;K3HN2/NVoySfGQShNlArkRBCCAkr2ojI51CpWfFslkqr5LTzBiqn24EACM1S14h+kRBCCAkbUBto&#10;pRhMiB4x8xh115alloMepaY3vT5XHdWnhTkLhG3xw0W2ySCEEBJWpIiPiHuj46LUwtXjggmvVgMf&#10;pabnFE9WjZL/apb6lpgqEkIIIWHFEPF7UbXqkqbWbWZCNK1Y9JIbNr2bGQChTUahyFkgQgghYYVT&#10;XCvu0226OvX8QewYTyv1htfOVE0yYs0gaLuIIpuEEEJIWJEpbhZVYloMm6XSSkWQfPoVw1VUtAsB&#10;0F5xg9hIJIQQQsIGhxjSLLWDuo3NUmklrnn7LNVtcCuzTQaWUU8QWSGaEEJIWJEgPijuc3udav4N&#10;Yy0HPUpDvfDBU1Rs4l+1gT46cB4RQgghYUVn8TtRNc1JUGvfOcty0KM01HHzeoU2S71IxIwiIYQQ&#10;EjZg+QLdvhUSoicu6sOEaFqp1750uspo18QMgErFniIhhBASViAhGs1S9zVuGlBFd57I2kC0QhEk&#10;z7tutIqOjUIAhG3x94uJIiGEEBI22MSTxG81TVNdB7VSt7y3wHLgo9T09k2LVO9x7RUa7Mq586s4&#10;XSSEEELCimjxXlE5I+1q7tWjLAc9SkO9/OmZyuOPNJfCtorcFk8IISTsSBe/ElXjpjHqupdOtxz0&#10;KA11clGBsjsMcynsejFKJIQQQsIGLIWhxcEfaJY69NSu6o6PllgOepSa3vDqmapNfnNzFmi3OEhk&#10;mwxCCCFhBWaBnhH3xSb51PLbJ6qSUuuBj1K44UBCtL+Rx5wFQrPdxiIhhBASVgwWg0thrbs0Y20g&#10;WqnrP12mBkw+2pwFQhA0TySEEELCCpe4RgzWBpp2/kDLQY/SUK99YY6Kaew1g6BPxWyREEIICStQ&#10;Gwi7elST9Dh1yeOnWg56lJqidtTJZ/dXDlcwIfpP8SbRJxJCCCFhgyHOEn/SDV31HZ+nbnt/oeXA&#10;R6npTW/MVZ0Kss3aQFhGHSuyWSohhJCwIkl8TNznC7jVwtXjLAc9Sk0xC7T01uOVL8ZtLoW9JAZE&#10;QgghJKzIF78UVUqLRupWzgLRSsSusKGndVOoKi7nDRKil4kosUAIIYSEDajnskrEQKYmLOijNmxb&#10;bjnwUWqKIpopWfHmLNA28WiREEIICStyxHdE1SQ9Vp1/38mWgx6lpgiSp507ULncDgRAe0QkRPtF&#10;QgghJGzALNDx4rei6jwgR615e77lwEep6a3vLVDdh7cxE6J/FtFwlxBCCAkrYsS7RLmrt6tZlw6z&#10;HPQoDfWCB05Rvtgocylsk8iEaEIIIWFHK/EnUTXJiFOr3+QsEK1YJEQPn56v9P2zQMgjKxJRYoEQ&#10;QggJK5aKv9lsuho0pRObpdJKRbPU7A4p5izQDvFYkc1SCSGEhBXNxedEFZcUrZavmxis/WI18FEK&#10;kRA965KhyuOPRAC0V8RSapxICCGEhA2o6jtK/D/UeWnfM0Pd/C8uhdGKvf3DxarHiDbmLNBv4hSR&#10;EEIICSuc4vVisNjdySv7Ww56lIZ65bOzVPR/E6K3iKkiIYQQEla0ED8TVXJGnLrymVmWgx6loY4+&#10;vbtZIRq1gS4UHSIhhBASNqC1wQzxZ+zw6T2mvbrtA7bJoBV7/ctnqPY9MswgaLc4RGSzVEIIIWFF&#10;E/EBcS+aX867dpQqLrUe+CiFSJg/6/oxyhf7V7NUNNuNFQkhhJCwAVuZ+4nBCtGZ7ZKCya5WAx+l&#10;piidEJIQ/bt4ikgIIYSEHcjlwPZmNebMnmr9VjZLpRV7/StnqEbJ0WYQtF1EkU1CCCEkrMgQg81S&#10;GzcNqPPunWI56FFqitpAJy47TjlcBgKgP8SrRJ9ICCGEhA1obYBljO91m6Z6jGir1r59luXAR6np&#10;Da+cGawjdSAh+ktxsMgK0YQQQsIKv3i7uBd39TMuGmw56FEaauGdJ6rouL9qA70mskI0IYSQsKO9&#10;GEyIbpIeq9ZwFohW4vqty1S/iR3MAAjNUk8XCSGEkLACyxeF4h+arqkh07qouz5ZajnwUWp69cbZ&#10;KrlFIzMI+ljsJHIpjBBCSFiRIj4jqthEn1qydgKbpdIKXb9tuTr1gkEqyudEAPSnuFaMEQkhhJCw&#10;ARWijxe/RnLr0cdlq7XvcCmMVuzNb81Xeb0zzYTo78RhIiGEEBJWoL/TtaLCUthJRQWsEE0r9eKH&#10;pylv4K8K0ZtFzgIRQggJO9LFXaJKaBqjrnhmpuWgR2moQ6Z1NWeBUFhzuWgXCSGEkLABDS7ni3/Y&#10;DF0VTDpa3bF5ieWgR6np5U/PUM3bJJqzQB+J3URCCCEkrGgsloh7vYFIdcZVI1XxdiZE0/JFwvzp&#10;V4xQHn+kGQTdI7I2ECGEkLDjOBFVflVWXjIrRNNKvfX9harboFZmAPQfEUn1hBBCSFiBHI7LxH1o&#10;k3H8wj5qA2eBaCVe9uR05fa5zCDofTFJJIQQQsKKZPE9MVgbiM1SaWViqXTc/F7K7rAhAEKz1EtE&#10;t0gIIYSEDWiWOk38wWbTVc9RbdXadxZYDnyUmqJCdE7HVHMWaLvYS2SFaEIIIWEFarrcKf7pdNvV&#10;zH8MtRz0KDXFLNDca0YrX0ywNhD6hD164DwihBBCwoqjxM9E1TgtRq1+Y57lwEep6V2fLFM9R7Uz&#10;Z4FQG2iqSAghhIQVqA10nhgc0EbO7s5t8bRSVz1+mvLHe8wg6G0xQySEEELCiiYimqXui2nsVYtu&#10;Hs8giFbo+q3L1eSiAuWMtCMA2iOizYpPJIQQQsIGzAKNFb+M0CJUh74t1Oo3uRRGK/b6V85Q7Xpk&#10;mG0yvhAHiUyIJoQQElZ4xFvEfQ6noaadP8hy0KPUFBWiF988Xrk9TnMpbKOIpruEEEJIWIGlsN2i&#10;CsR71FXPzbYc+CgNteDEjuYsEDxTtImEEEJIWIFmqb+jQnQ/GdjWfbjYctCj1PTSJ6erJhlxZgD0&#10;gdheJIQQQsIKVIh+SNwX3ShKnXX9mOBSh9XARylcv3WZmrKyQLmiHAiAkBB9vRgtEkIIIWHFsWJw&#10;KSzrqGR1w2tnWg58lJqueXu+OrpftjkL9JOIpHpCCCEkrHCKV4gKS2ETF/W1HPQoDfW8e6You9Pg&#10;UhghhJCwBp2+PxKDzVIveOAUy0GPUlPUjhp0SmcJmnUEQGiT8Yl4mhgrEkIIIWEBagNNEX/QdU0d&#10;MyxXrXnnLMuBj1LTK5+dpTLaJgVngbSIiL3if+R/rxXbidwdRgghJCxIEB8WVZTPpc64aiQTommF&#10;okL01HMHqEivEwHQPq/d2BplGOga/y/xBJFBECGEkHoNKvr2FjeLuItXjZvGqBtem2s58FFqeufH&#10;S1TXga3MWaA/+yTFX9Uuxn+3S9f/T36GYputREMkhBBC6h3YxvxonNPxistmQ58n5HSoYdO7Be/y&#10;rQY+Sk0vfnia8gbcwSAo2m5sWd217UlTMtOWxTgd70tQ9Kb8/GTRLhJCCCH1BuT/zHXbbDtmtkhb&#10;uLJ9Th/5/6+JqlGTaFV054mqpNR64KMUrv90mRo+o5tC/picTH90iAus2zVqwMBrOrc5OSfa84Ch&#10;aTvlfLpcTBUx20gIIYQcVhD8FOiatv3YpPgrfz1haL9fJw7v3SbGgzv2L0WV1ytD3fg6l8JoxV7z&#10;whzVuktasE2Gy2b78rSsZktwPv0snpbZdAlmhuQ8e1fOqXEietERQgghh40U8fEm7siXNw3rM3TP&#10;icOOg88POKa727Ctk8f2Olx2dfLZ/S0HPUpNsS3+9CtG/NUsNcntemXLiGMHm+fUZR1zp+ZE+x6w&#10;adouefwfYprI2SBCCCGHHOzQuTDKsG07J6/lTHOgCnrCkL5zc1r0kdHpczlGxTT2qetfYYVoWrF3&#10;bVmqug3+KyF6z9CmiRdjFsg8rxBkT2yWcracc1vl8TfkuOPESJEQQgg5ZBxr1/WvBycnrvp27KD+&#10;/xMAwUlDeya6XEvkuF+xrNF3fB6bpdJKvfSJ6cHcMTlvlNcwtl9zdJuTQ88rBETXd2k/OSfa96Ch&#10;65/JcReJmSIhhBBS56SLz6R7PU+8PqDXiNABKtQ1XfL6GZr2TzlW+Rt51MKbxrI2EK3Quz5ZqsbN&#10;7aXsDpvSNe2PdjHR6zcP7zuk7Ln15pDewwdK8I3ZIDm/XhR7iFwSI4QQUmf4xKux6+vR3l3GlR2Y&#10;Qv31+KF9jmsSP1VGpV2aFqFadmqqrnv5dMuBj1LT6185Q7U9prnCOePQ9e+nZTVbYnV+/TBxcAF2&#10;imV4ox6XQHubnJfni8gNIoQQQmqdCXZd3zUqLfmC0PyM8vx8zIDuMQ7HdfJ7wR0+4+b1shz0KA11&#10;6a3HK1eUI7gUFud0vLd5eL+/zQKZ7hrVb2DfxLhrvIaB2aCnRBTlRJNeQgghpFZIkSDmnSyf5yEs&#10;QVgNRn/zpOHHXpvfrq/8LnbvqEZN/OrSJ6dbDnqUmt796TKVP7S1mRD9J5a7LM+vA341pmDAyvbZ&#10;s5KjIjfK72A2aKkYJRJCCCE1Ika8I9bpeOeBvl3GWw1C5fmr2Crae4b8/k+arqkuA1uqte8ssBz4&#10;KDW9/OmZKrlFo2AQ5DFsO4ratpxldX6F+sWoAQMLkuKv8BhGqQROz8vvdhe5U4wQQshBgV5Mpxm6&#10;vmt6ZrPFVgNPZd7Xq+uAKMO4X57nT090pJq9apjasI1tMmj5YhZo0vJ+waUwzAJlR3sefDek3lR5&#10;fjthUP/lbbLmpLojn9M07RM555aLAZEQQgipFtkyAG3BjpzSkf0HWQ06lfnrxMHHjk5LmqRrGrYu&#10;q6Y5CeqmN+dZDnyUmq6WcyS3W7PgLJCha/+ekd18kdX5ZeVDx3YZlx8fuzpS13fI798rthPZYZ4Q&#10;QkiViJHg5yFUe76vV8cJVgNN1R3RK8UTeYk8515RDTq5c/Au32rgo9T0gvtPUZEHEqL9duPjpwvy&#10;R1ufX9auOqr1qYku52s2Tdsuz7FQjBMJIYSQcnGIZzh0fdeZrTPnWQ0u1fW2bh0G65r2ljxvsEL0&#10;irsmWQ56lJpu2Faojju+Q3BbvK5F/N4jIfaGH8YNLrA6v8rzgV5dxneNj13jtAWLJ94mdhDRy44Q&#10;Qgj5Gz1l0Pm4a6PY1ai5YjWwVNcfjh92XM+ERgu1iIhvkBB9dL8cNkullbrq8dNU89wk5AIpJDgv&#10;bpd1utX5VZGlI48btLJ9y1kxTse7EoR/JOf3aaJXlKclhBBC9oOlr+eT3ZEvbCzoMcpqQDlYX+/f&#10;vX+803mX/I09DqehJhf2U8Wl1gMfpXDD9kI1/cLBKvJAs9Q0j/vpTYMrT4i2EktoneMDa1022255&#10;rtvFTiJzgwghhASXBhZFGbZd81pnzqtKwcPqWtgmZ6xN0/5P/k6w9xNngWhl3vreQtW+Z0YwAJJz&#10;59eTM1KXW51bVRGzQdjRGON0vC/PByeLdpEQQkgDBXfCw3RN2zokJfGS2lr6KitqA7WM9p4rf+t3&#10;Mdgs9c6Pl1gOfJSaXvTgVOXxRwaDoGi78XFJr84HnZiPwB7tXDrGBW532vRSec51YnuRuUGEENIA&#10;QaPT51Oj3M9/Nbb/37u816IP9e48PMpme07+noqOi1LzrxujirezWSot37s/WaaGz8xXhj3YLPX3&#10;DnGBdZjNsTq/qiqC/JMyUovQckOLiHhPzscJInreEUIIaUBc4jWMT4vaZ1dadbem/jB+YL9BqQln&#10;aZr2f+gT1q5HurqJS2G0Ei/75wyV3iYpOAsUadg+X9Ema7bV+VUdEQStPibvpDYx0RskCMLSLPrX&#10;JeMLQQgh5MgG0/4jHLr+5ZjUpPPqIu/Hyi/HFhyX7olaI387WBto9Bk9VHEpZ4Foxc67ZvRfCdEJ&#10;LuebW0YcO9jq/KquOO+nZTZbEut0vK9r2qfy/KNEv0gIIeQIpZX4KtoNbB7et9zO23Xh+u4dh8tg&#10;gxwMFYj3qlVPnGY56FFqeteWpapTQXYwABL3jklLOs/q3DoYEQTd1KX95DZ+X7FN17BT7BoRS8OE&#10;EEKOMJDvcLXHsG0t6X7wSaU1sWt84Hx5Db9hKazHyLbqtg8WWQ58lJqef9/JKpDgDQZBAbv9w9Vd&#10;806yOrcO1k3D+gwd1SzpAp/d2KLJzYH8nQLRKRJCCDlCmOLQ9f+bnJFWeKiWvsr61LHdhse7nA/J&#10;a/kzyudS0y8arNazWSqtwLs+WaaOX9hHOVx2JYHzn7l+X0ldzF6iBUxWtOchu66bs0EZIosnEkJI&#10;mNNK17R32wR8xVXptF2XnpqdPksGmS/kNan03ER1w6tnWg58lJpe8+Icld0xJTgL5NT1b+a1TK+V&#10;li1lRdHFwcmJq7x2Y6v8rX+KA0W0iiGEEBKGNBLXxTod7z5yXNexVhf+Q+m34wYUZEd7sftmr65r&#10;auhpXTkLRCsUCfOL14xXqCgu542Kdzn/VVsJ0WX9dsKg/rcekzcpzRP5lE3T0GF+lYjGqqwbRAgh&#10;YYQhzkWj03mt6+au+WDc2L/HMJdN/0Bem/LFRqkVd51oOfBRaoo2Kt2HtQkGQJqm/XFsUvyVdVXA&#10;EyLAGpSSeInfbt8if/MZcZDoEgkhhIQBWPrahkJyu0b1G2h1oT8c/nzC0H4DmiScLQPZD5gF6jqw&#10;pbr5zfmWAx+lpkiITkyLCQZBEph8fGmnttOszq/aEgHWP45qfVqyO3KjpkVsk797tojGqoQQQuox&#10;WPp6FI1OH+rdZZzVBf5w+sbgnkObedwPyGvc3yx1RYHasJ1LYbR8129dpiYtO0653A50jN+Lcg4H&#10;2yy1Or49qMewgckJq7yG8Yn8XcwG9RU5G0QIIfWQSHEZeh+dl5c90+qiXh+8oEMOdqbtlNeqGiX7&#10;1dUbZ1sOfJSarn5znmpzTPPgLJChaT+j2anVuVUXnpvXakaq2/2CTdMwG7RYbCwSQgipRxyjaRHb&#10;8xNibzpcW96rIpbCjooJYMtxcEAbcNLRagP7hNFKXL5uotJt2oGEaMfbh6qoJ75Ljx/XdWzvxLhr&#10;JfhCK437xDyR2+UJIaQeECvBz9vpnqgnXhzUc6TVhbw++cKAXiNiHPYX5XXv88a41ZlXjWQQRCv0&#10;7q3L1IApnZTNpgebpXaNj13z+ZiCAVbnV115VefcU5pERb5o07Sv5dw9U0wUGQgRQshhAhVsz/bY&#10;je0r27as80antSHuqk9IT1lq1/Uv5bWrNvnN1fWvnGE58FFq+o/HTlVNcxKCs0Aeu630nMOw1Iuy&#10;Er0T46912vRd8jruEbuJhBBCDjG4+xwq/7FjWNOki+pyi3Btiy3Hmb6oYnn9ew2HTR2/sK8qKbUe&#10;+CiF67cuV5OL+v2VEJ3pjXqsdORxg6zOr7r0qzEDB8zNyZwf73K+qWsRH8s5fIqItjOcDSKEkENE&#10;tlxxX2vudT9Zn/N+yvOBvp3HRNpswWapbq9LXfbUDMuBj1LTOz5aotr3zAjOAqFNxuSMtOVW59ah&#10;8M2BvYd3T4i90WWzYTYIuUFdRBZPJISQOgYX2uui7faPVh3d+lSrC3Q42DcxYZUMZL/LvbPqOYrN&#10;Umnlrrx7kkJfOTn/VZzL8c4DvbqMtzq3DoWYdT0lM21ZvMvxlqZFvCOvCbNBrBtECCF1hE0c79D1&#10;0rFpSeeH09JXWZ88Nn90UqQLdVb2evyRataqYWrDNiZE0/K986MlauipXZXNQEJ0xO+d4gO37Bo1&#10;4LAV/cTOxqflPO4YE327fCd3axERG+R8zhJRlZ0QQkgtgm24b7eJid7w7dj+/a0uyuHkma0yznDa&#10;bJ/Je1LNcxPVVc+zNhCt2Cuenqla5CUHZ4EibbYvFrRuMdfq3DqUfjt2UP/p2emLE13O1yUIQtuX&#10;k8WASAghpBbwiGuj7caHG3p2PN7qQhxufj5m4IC2MdG3yftSaJMxYma+5aBHqSnKJsy4eIgyHPub&#10;pSZHRW7ETIzV+XUoRS7euh4dTmgT8BXbNA25QbeL2C5PCCGkBiDv51S7rn/byu+9d3mbnDkbenY+&#10;/nDshKlt3x7ae5jbZvtU3p/y+t1q5fqTuCuMVih2hXXom7U/IToiYs+YtOTz6stmACzJzchuvijW&#10;5XhbXtv78honin6REELIQdBR1yI24+4yNcr9vNxh/hrrdHyQG/CVyMX/XBRq+3z8wENaHK62xMA1&#10;Ii3pPEPTftR0TR3dL1vd9MY8y4GPUtNz75ms4pKig0FQwGnfdFOX9pOtzq/D5X29Ok7IifY9cKD9&#10;y/UicoMkJiKEEFJV0Oh0XYzT8T4SLq/slDvVqevfys+CF3+7rv/oNYztTdyRLxUkJ1x+a7eOk8It&#10;OfrF/seMTPNE/lPez95Ij0NNv2gIm6XSCr3j4yVq2PRuyrAHK0T/0TEucOuuUf0OW0K0lW8P6j1s&#10;fHrKOR67Df3EUAF9iMgEaUIIqQLY9VXostk+P6ftf6vfYsrf0LRf5LFgEBSq3GLuk4BoW7uY6PUn&#10;Z6Qtv6Zzu5NxIa7v9YJWdcyd6j5QGyguMVpd8cwsy4GPUtPrXz1DtercNHjeYwbxjJzM+Vbn1uH2&#10;xf49R2ZFex5y6Po38lrRDy9DxHebEEJIOXSwadrO/PjA6tKR/f/K93llcK8RmV73k5qm7ZVj/hYE&#10;mWKrsN9u39LcE/UEyviv79FhYuiFub6ZnxB3nbzufXjt/SZ2COZ6WA18lJouvGmc0m168HxPdLte&#10;ra95ce8O6zN0nNy4RNuNzfJaXxDHiCyeSAghFiSIjzRxR774ZL9uY0IvppjNOS+v5Uyf3cDU+t8C&#10;n1C1iIi9Lpvtq05xgdveHdxnaOjz1Def7NttTKzTgaJy+/yNPGrRzeNUcSlrA9HyveuTZapz/xxU&#10;h1Zys/DLkJTES+rDrjArsTR9Wae2U9O9UU8Yur5DzvPzRewUYyBECCEHiBIvcNtsO6/t0n6K1cUU&#10;4o5S17Q9cmy5wU+GJ+rx27oddaLV79c3EdhNy2y2xGHT0XVbte6Spq598XTLgY9S04senqaS0mOD&#10;53y03fjk4qPqd4V05Cph80K0YXwi39FX5HWPENHcmBBCGjwFEths75sYf43VBdR017gBA5OjIjGd&#10;bhn8pHndz5SdParvYqkg2+e7H/2e7E5DHb+oL2eBaIXetWWpGjevl3K47MFt8a0DvuL6lhBt5Yo2&#10;LWc397j/Kd915L4Vio1FQghpsDSSi/hb6Z6oJzYW9BhldeEM9dy8VjO8dmO7/F5oALTPpmm/xbkc&#10;7yIJ+tsJg8KqavSd+R0mRtls2D6svIFIdSUTomkl3vzWfJXTMSV4/tt07T/zWmfOszq36pOY8UTA&#10;PyI16UI0B5bv/fPy+nuKLpEQQhoUaKZ4md9ufHRph9xpVhdN5BFc0bHdKY8c13Vs8P+PG1AwIDnh&#10;MkPT/i2/GxwA7Lr+fX587M2JbufrCI5wgd0kF9qyz1WfHZSScIncGf+G93PM0Fx12/tslkordtlt&#10;E5UryhH8DjRyOd/aWJBf6Q1EfRCB0AV5raY393qexKYHef1LxVRRYiJCCDnyQSLkSLnifYb8gPK2&#10;rU/NarY0YLdvzvF5Hnr8QBD0+oBeI1Ld7o3y+8GLv/zv57EEgNL8LaI9jyAJurXfV7JlxLGDyz5f&#10;ffXpgvzRTdyRL+P9eANudcaVI7kURiv0js1LVK/R7fbPAmnaL8cmxV8ZTjWxcM7La77KadPRSgN1&#10;sTqIhBByxNNS0yLezon2PPBFBR2ukReE2Z44l/Pd1cfknWT+fE23vEkS6Hwpz6Pm5DRfYP58y4iC&#10;wcObJl0UbTc+jXc5/zW/dYu5X40Jj6rRc1ulz3cb+5ulZrRNUlc8M9Ny4KPU9B+PTlPNWjUOBkEe&#10;w1a6on3WbKtzq76KgA1J3Kke97MSxCE3aLGYLBJCyBFJpLgW7S1uqGDXF8RWcdwlot/Q52MK/gpk&#10;0B0+ePeo69+U3fWF2aQJ6Slny4Cw02MYpQVJCZeH1hWqr+L9HRUXQLPUfdjmPGRaV8tBj1LTDduW&#10;qykr+iuHK9gsdV+GN+rxcKuMDlG8tHt87Gq3zYb8vkfFLiKLJxJCjiiwzj/Rruu7UDa/Jhdr7Pjq&#10;EBdY91xB/ujQn6PVRHOv+8ncgLckN+C7x2XTv2ob8BWbeUT12WePzR/ltunBWSBfjDu45dlq4KPU&#10;9Nb3F6oWRx1IiNa0X8MhIdpKLGPPa50+L8HlfFPey4fiLNEjEkJI2IPgp5v8xwd5Mf47rC6C1fUL&#10;uWiG5g+9OaT38FZ+333J7siXzK3BJ2WkFnnsRmnAbv/ozJzmZ4XOJNVHJ6WnrMCyn6ZFqPa9MtTq&#10;N9kslVbsucWTlS/gDgZBMU7HB/f16jzB6twKB7ErMtZp3+Sw6d/IteIxeU9HiQ6REELCFtzNlcQ5&#10;He/e26vLeKuLX03EDjG00ZA7yLcuOqr1aebPf544uKCwfcvZTaPcz3kM2y4snWHKPfR365PopYSy&#10;ABIA/Rnpdaqp5w5gmwxaoes+XKwGTumkbIYenAXqlhB7UzjUBiorZm8zvZ7H0OZjYnrKyiZuJzYG&#10;bBJPP3D9IISQsAO7vqZH2mw7T8lMW1bb5ftx4ewUF7gVtYBOz2l+VtmlNcwSYamsY1zgdiRPN/O4&#10;n8ISWn1tI1DYJmt2lGHbLZ+ZapIeq65+frblwEep6SWPn/ZXQrTbZtt1XrtW063Orfoq8vTyExrd&#10;JOf9Z1d1bncKvrMPHdtlXIeYwDqnzYZWGneJ2SI7zBNCwgYsfXWXCGhr94TYG78dW7uFClcd1frU&#10;Zl73U0lu1yu3da+4DQaSp9E1Ps7peN9vt388OSO1sL42lMQOOPncgg1g+4xtr+76ZKnlwEep6ZzL&#10;hyub3RYMgpLd7hd2VbDDsr6JGyOPYewYm5Z0fujPcZOyoHWLufEu55u6pn0k7w25QdEiIYTUe5LE&#10;ez2GbVuHGP8dD9TS8hfqAfVPSrhMLozv5ER7Hqws+DHFnSXuMFOjIjdi23mX+MDa+hgEobBdwGnH&#10;9H8wIXrJLRMsBz1KTe/8eInK7db8r4ToEzNSi6zOrfomlq8T3a7Xc6J9D7431Hp5GnW+8mL8dzv0&#10;4CaBG8UcETdXhBBSL8HS10q3zbYD9XnkrvRFGdQ/7JEQd/36/A4TUbE5NIm5MjcP7zsECZ5IFEau&#10;j/jGSc1Ti/Bzq+MrEgFGj4TYG7BdPs3jfhYzSfVpCzE+l8kZacsdNtt32Bbf9ph0NkullXr2hpNU&#10;bKI3GATFOh3vre763/pZ9dWpmc2Weu3G1sJK6hjhRuWs1pnz/Hb7Jl3T3pP3eJKIivKEEFLv6GZo&#10;2pdYzsHuK1RnxlQ3Ao44p/PdTJ/n0YHJiZdiiht3eEgANqftEYwgWRk/Pyev5cwxacnnZUd7Hox3&#10;Od9OdDlfR/sI5P6UvUhWx5/HD+03OztjYawEZeisPb5Zyjn1adkAASK28ksUucfusKnx83sxIZpW&#10;6J0fLVEjZx+j0FxXAuc/jooL3F5fl3nhmwN7D0+Ncj+Poqg/jx9YpZuhErkJahcTvd5p07+QawyW&#10;inNF1g0ihNQbUNH1sWS3e2PZPkX4/3NzMudLYHR1alTk85gVgqjejB0g2LGVHOXeiFke/NxvNz7G&#10;bE9+fOzqOTkZC9b36DAx9PlqImZaLuuUOzXD63k80mb7okt87NpXBvQaYXXs4fDaLu2nRBq2z+Wz&#10;VIEEr7rqOSZE04q9euNsldYyITgLJEHC16G7IuubZ+Skz/cYxs7qvkbcHCCfz2vYPpH3+ZY4SuSS&#10;GCHksIMtq5c6bbbdFdUkQYIjtuviLhCd3E/PyTxrYrOUswckJVw2JCXxHzOzMxbe2i1v0ttDew/D&#10;XWxdLlFh5qd/csJl2IUigdhbKNFfXzrLD01JvFjXtN/lM1VdBrZSt3+42HLgozRoaZE668axyu4I&#10;VohWjV3OVw5mmbiuRYmK3olx18S5nO+hU7zVMRWJmxfMBrXx+4oderCn2PViKxFL74QQcliYY2ja&#10;joHJCZdaXbjqq9glhm30iS7nGz67sRV5S/Vh4HhlQPcRTdyRL8nnqjz+SDX7smFqw3Y2S6Xle+fH&#10;S1Xn/jnBAEi+i/8ZLDcU1cm3OxTiu5Xh9TyG5sU1qVuE3x2XlnSe327fLO/3NRGzQS6REEIOKajV&#10;sVsCiG31eeq9PDFIbOjZ+fgsn+dRl832da7fd8/Ww9xZHq8JiaIum/4lKkS37NRUXbNxjuXAR2nQ&#10;0iK14u5JKj4lgCBoHxKib+rSfrLV+VUTcW5iZhZWN8BCR/iA0755eErixTUNzvD3cb3B0rkWEYHZ&#10;oIvFxiIhhBwS/CKaGu6SC9tHUYZt1/Ts9MVIfra6aNVnkbQ9Ki3pAnSWR8L2Ga0y5391GNto4AKP&#10;Yo96RMSf8hkHK/8Wl3IWiJYvEuaPX9Tnr2apLf3eez8fP7DG5zCWo6/slDt1YrOUlV3jA2uQqN/S&#10;77sPhUbHpDU597JObadWJfEay+Mew9g1Nyd9vtXj1RFFE1sFfPemedzPDElJuCTabv9E07QP5H33&#10;E1lFmhBSp2AXxiSbpu1GGfurOueekuXzPITKy13iAmtf6d+zRju2Doe4K0UbjQSX802P3dhRkBR/&#10;xeHsJYaGrl7D2Cafs3L7XOqih6daDnyUmt70+jyV2a6JuRT207J2WadbnVtV9fUB3Ucg0MGNgRYR&#10;sQfPG6r87E8sH/dKaHR9ZUHQhp4dj4+y2XYvy63Za0L+oAQ+T8vf39cm4CveOqJgMMpaYGeZBEGY&#10;DbpQbCISQkidkCkXv02t5C4TFyBcmJDcfExC7I1o65DsjnxhXf7RJ9TX9hMViV1n2Hbrttk+Q7NV&#10;bM2v6ZT9wTo6Lel8FLmTz1t1KshWt7x7luXAR6npgpvGKofzQEK02/kKvpdW51ZlYqNAi2jPI0jI&#10;R6ATadO/SPNEPtva772nudf9JEpJmOcm8o7mtay4Mz2+R7g2LG+TM8fqcVPk+KDkBXKGQr93X40f&#10;OGBaVrMlmG3G60FANjIt+QLzGGyeGJCccJnHsH0ij70or+sY0SkSQkit4RPvTnC53ipbkfmHcYML&#10;5rXOnBfc0m43PprfusXcutzNVVeiZtCEZilne+3Gtli7fdPMFs0XfjWm5ssJ1fX1wb1GoH5ScADy&#10;ONSUFQXq7k+XWQ58lEI0Sz12wlHKZgs2S/1Pz4S4aw/m3MUOTbuu/xvnHmr3PNm325jQx7HU3S+p&#10;8VUSIP0h1wOF4Cj08bKiSCMKka5s33KW1ePwc3mdvRPjr8HuTJz3ZiX5jQU9RvVtEn81Ai38LYhy&#10;EYtyW5xR9jkwQ4QyF3LsTjnuArGpSAghNQZLX9PsmvbZ9Mxmi8ubGbmmc5uTE93O1/12+xY0+7Q6&#10;pr6LwG1F+6zZyVGRLyB3AXWMDmb7bk3FkgEGBPncVWpWvLrquVmWAx+lpufff7Jqkh4XDBS8hvHJ&#10;FR1zT7E6t8oTS7/BJaWIiL0SaHyBmxqr49CiJtpu/3T/37Ftx42D1XEQM8JyHu+0ClpMMVuVvH8H&#10;5D6XzfZ/i+Xcx9JZVrTnYQlofsbfMY11Ot6/rZt1SxzcOCCQchu2Ujn2EbG7yOKJhJAakS8XxQ86&#10;xQVuq2hmB4ERavogSRE7xM7MyTzrUNfZwetDF3hccLvGB25GDzF0hs/yeR6R138LiixiZ0pl7+O1&#10;Ib2Hd4qPvTVSLshNoyKfW9+j08RDOauFv9UrsdF1GIzQJqPv+KPU3Vs5C0TLd8O25eqk5f2U4Qg2&#10;S92b4fM8Wp1zFuc9vjsLc1ucOSen+YLyykO8Kd+NAwGLwvJWRRsg8Hx+u7EFOYNWj0P8Xfw9uel4&#10;CbmE+N/7E5z3bwYIFd/livKO0IgZfQDl9W20adpW+Z0VYrwoXyVCCKkeWPp6LMHlfL3sdHh5Pn5c&#10;17HNPe5/yl3oduwiKW/GqLbF3zkpI60o3ul825yiL6v8fE+iy/na4tyc0yt7XbgjxvPJXecHAbv9&#10;w5MyUotKR/avdOdLbYmt+fi7eN2RHiebpdJKRQHN7I6pwXNdAuffUYXZ6tyqqviOYIYGS1nzWqfP&#10;G5eWfC4SpKNs+yuXY5ayoqrqaHUjwciL+QmxN1UWjKHy87FJ8VehWrv5fQ1Vj4j4o2tcYI3V75YV&#10;DVdRVV6eC6/zAbGX6BAJIaRK4K5pjttm231qdrPF1UluxhQ27tZwgZyd3Xyh1TG1Lbbayt8LXpjl&#10;4r8HSdl5MdF34YKN1+Ky6V/jMXFfE7koV6UwGy7aaFWB55Lf/7+u8bFrUEzR6ti6EAGkQ9d+xCzQ&#10;Ub0z1Q2vnmk58FFquvDm8cotATPOdQn2X8UsjNW5VZHIw+mXFH9lutfzJNrX+O32jxGYGLr+b3x/&#10;DnyPggEQ+vtZPQdEUrV8B++W53miopkbJDO39ntL7Lr+k/ncZTV07T9V7X6PvMShKY0vlhuIzY2c&#10;zn/JhQxLdotEQySEkApBqfkC+Y9P+yTGX30wO7twYUT9ELlI7pqR3XxRXS4hYVkLPcbkNSuXYfvy&#10;tKxmS5AEir8JMTX+QN8u4xNczrdxDJaWzs9rNcPquazEBbpvQvw16GmEO9pz87Jn1OX7McUyBD5D&#10;eb17DDuapfZmQjSt0HWbF6vBp3RWNjlfdE37rWujwOqqNgDG+YbZGoeufy/nHJag9mFHmMOmf49k&#10;ZsyGtgz47sd/43tUWQAEMWvkNWw7HurdZVzZx/AdwpIbvpcH/p5l8AOduv4dbqzKPoeV2CIvr7dU&#10;bn5uw+uTa9i18v9RXuJRETvFOBtECCmXFPFJuYN8pSZFDg8kOL4Y67RvurRT22lWx9SG6Cbvtxsf&#10;I1Bo7ffdU97dJraYy/sKXlDRfd7qmPL8YdyAglkSyOHiL3/rE7mwn3cocpyu6ph7CpYT8ZpjE33q&#10;ksdPsxz4KDVd9cRpKjV7f7NUCVJ2V6ViOwooFiTHX2Ho+xOPMeOD3LkeCXHXY/kX5+GmwX2G4nqQ&#10;GuV+7sBzVxoA3dSl7eSAfP+HpCReUvaxlW1bzop3Od9BkIXnq0hswcd3sOxzlBXBXrrX/U8sha/p&#10;ljcJP0OghbxALOXrWgTaacwVUdSVEEL+B4kjIs6Wi9v2inZvVFXcjSFoSHK7Xq1K9diDETu1cJHH&#10;zhXzoldW5DNgd5q8t+AFtX9SwmVWx1UkngMFIDO9UU8gv6BLXOwtqF9idWxtib9ZkNz4cnnNwaWH&#10;HiPaMCGaVij6yE09dyCWgnGu72vmiXq0spy3G7q0n4JABeeYx7DtmtwitRB5OWWPw88kaHkTx0XZ&#10;bJ9hu3rZYyD+HpoPN/O6n8LGCAk+3tha5vuP5TnMxGLX4/CUJhfHuZzv2soJhjK9nsdCf9dK/M3R&#10;acnn43WdmJ6ysuwsLRqrdo4PrLXrGnZY3iGysSoh5C8Q/PSTu8CvB6UmXlJbyzy4wPkMY2uOz/MA&#10;ttFaHVObYmYGy2LojYQaJFgS650Yf22i24lGisELau+EuGutfrcqYkkQjWDdcneNHIkVedkz63I2&#10;CEsTmEmT173P7XWqGf8YqjZsY5sMWr44P9rkNwue6yheOKFZk7MrCoLmtsqcj6UvHJ/hjXq8vLYw&#10;qAPm0LUfcBxuAp4tyP9bAIQNBJMz0grluO9RUfqEZikrMIuJ4KSiawpukFpF++6X1/sblu/wN0yH&#10;pCT+w+p3Qv1Hxzan+Z32LW1j/HdXtGxftH/m6S35O6gbdKoYJxJCGjiZ4nPpHs8T2O5qXjBQ6wMz&#10;K+ikPik9ZQW2qmJNv6q5QbjwniC/57LpX/VMiLuurmaCXhvYe/iotOQLWvl990rA8JLc0X6IizQu&#10;qPK+/rqYwpoEQBABDz6HBJfrTVzkRzZNuqgmy4UVic8PeVSok4LXjp0+Vz8/23Lgo9R06a3Hq0Bj&#10;L873fY1cjrfW5Xc4wer8gpjtxfcT5xfaTlhtg8f53SbgLza/Q1gme6RP17GhxyDAGdI08R/I/cMx&#10;+G5gFhgtLOKcznfKFlINFTWAogxjF8pXoO+XfG9/wXNg9+Z5eS1nWv2OKQK2vLjoO7BUVl6toFCR&#10;T7R/NkjHbNAtYjuRENJA8YqY1dhxV/7RwQslBvklbbLmYFs7ppXlDvE7uWD8iP/2GMYOtI/AVtey&#10;FxcrUda+a3zszegdNj272WKrYw5WBAj7l9qc72OnihZM3ozYgwsoXi8uxnJRf6pLXAAXuloJgCAC&#10;QAwAKCAng8GXLaO992NbcEV32gcrgsZ2cmeLPCebYVPDZ+ar9duWWw58lMI7PlqiBk/topBAjzyb&#10;znGBNeVViEZgEu90vCPfjX0Om/4ddoFhFhV5fDinscSMZShUZjZzduS7/BWqMOP3cc6j9QWuCfjO&#10;iT+gsa8ZAKFGmDz/27kBf4nVLBByiZp53U/75Xj8XWw8kNe7Vs73vViSqywBGq9DArgv+zaOv7qq&#10;s7EI6GZkZyCv7115Tx/LexororEqZsIJIQ2I8XLR+gLT1BjYsXNqWNOki+Rnwa2pdl37KWC3f4SE&#10;ZhnsMRMRzEnBGv9zcsGyusCUFctfLXyeRwJO54do/Gl1zMGI4mcHdqbswwU60eV8HYUPJ2WkFaKG&#10;iZk8eU7bljPxmmFtBECmCE6Gy2eFiz2WxE7PyTyrLtpooBYTKm3j9Tsj7erCB9kslVbstS+ertLb&#10;JAXPeUPXvl2Zl225+xEBzPhmKec4bbZguQjcROAmB8nEaHEjNxO/YyY10e16DVvbJWD4A9cGs8gh&#10;coFSoyKfx8+buCNfmprZbClmLM0ACM9/SmbaMlw7TpXHyt4kDExOvNSp699gpth8DN8r+T69neqO&#10;3IgmraHHh4rj0j1RT8j3/o0Heh0dbKVhJZ4XM9cozTGqadKFyAPExgh5D2fn+n0lcmO3W977bWIH&#10;kRDSQGiuadpbmHo2l77m5mTOdxv72zEEnPbN2DWFuywEFFj6QW0dXBRRrh53i1Wtj4M7SWwn7xIf&#10;WFtenkF1xN/t0Tj2Brlg/4k701YB3324g7Q69rTMZkvwfmDPhEbXWR1zsOKudkVey5nILcCWYXSW&#10;r4uaQVjiwyCD99C5f4669b2FlgMfpaazLx2uND2YEK2aeiLLraaMn6P2lJzD78h3O9j0FKKuFn6G&#10;khhIJEbiMgJ9j93Y3j0h9kbcLG0syB+FavFoH4NjMGuE5WczAMLzY8ZFjrkVP0POkbmEjiUr/Aw3&#10;R6jCbr4eBCwoRornxC418+dlxYwy/taYtKRyd3bibyGPKMHlfNNp07/F9WL/e4vYE2XYPkfvM1Rf&#10;RyK4PIYk7zGiSySEHMEExDUxTscHG3p2Dk4zbxlRMBhd0eXnuAssXd4uZ07ZfB8EGcizkWNUnNPx&#10;7n1y0Qt9vDzxPAVJCZfL8+7CtvKyd4LVFbkKSNrE65C7128WtG4x1+o4BCjtYqI34DiI7b1Wx9XU&#10;h47tMq5DXGCdXFR3o5/R6mPyTir72dVEzKLh/cpFei8qRJ+8sr9av5VLYbR8b/tgkeo8oGUwCJIb&#10;lp8GpzS+uLxkZHwfseyFmZLz2rWajk7utx6TNwk/M5eW8N84DxH0mDvFcI4jwDGf1yoAggiykKOH&#10;mUzcSL03qPcw3HihCTE2LZjHmeJaVNEy+9MFPUYjeEGFdyRfWx2D13WUfCcR1CHwkQDoK8xkY9cZ&#10;gh/cOMnP9yE4wqaJNjHeDXZdRw7TzWILkT3FCDkCwRd7Or7s07KaLjEvGAiEJKhBPoBKdjtfLO9i&#10;iWUfHIM7KixDWR1jJS6mSW7XK4lu1+sVldKvivsvqN578Tocuv7DpIzUwrLH4IKN3mSuA9P7MD8+&#10;9uayx0EMANjafmWntlPPlTtd5EZUtZCcKZbcjm+Wco5c/D+JdTrexx1qVfMSqiICUsyi4X2gWeqq&#10;J6ZbDnyUwuLSInV28WSV0DQmeO77ncama49uP8Xq3KotywuAIL5fyGfzy/ejS1zsWiRfW9UJqorT&#10;MpstwVIbdnpaPY7v85jmyefKNe4HBDpYplvZPnuWeVOCa13bgK/Y0LV/Y4mva3xgDW6qUMAR310J&#10;jN6Qzwy5QciRJIQcQaRrWsSW3ICvJHRaHO0f0OlZHt+X6Y0qt/4G1s7lmGCV1uoEQLgoTZMLFmZJ&#10;+icnXmp1TFXFcw2W5zhwF7c3weV64/x2/63yjCW9Pgnx18od5nbc5eH1wjYx0RtCnwfiMyhIanw5&#10;7gR9dmMrciDkTvWjTJ/n0Ss75U7F3yr7O+WJoLGwfcvZyIfAktixSfFXWu2sORiRX9QtLnYN3g/u&#10;6gtO7Gg58FFqeueWpWrYjPxgQrScN3/kxUTfXpszk2WtKACCSHpGpeZIw/hCviMvH2w9rXSP+6lE&#10;l+v1x8vsRjNFMjW+v7iWRTvtW8yk7VDRST7VE/ksrgtY6kMrEHx/MSPVwud5SNOCdYOuFWNEQsgR&#10;AJa+Hkh0u14xl75MccHCjgoEFO1iou8OfcwUsyIInOQ5FHaPVJR8aCVmRPIbxd7slSDj0g65NaoS&#10;jal4BGoHcmNQvn+PS9e/xgUY094IjtDAMT8+sFoucMF2GPjvLUP/u20d0+Q5Ps+DeA4JzD6TC+uT&#10;qCqNYAiJ1WixgeTm0L9bFdFzDLNN+DyT3ZEv4KL6czkzatURz4tt/ngvDpcR3PJcInf6VoMfpXDt&#10;uwtU89z9CdG6FvHrirYVby2viZUFQNgVimsLbg6WHGTB1Ss65p6C2kUjUpMvtHocYvnO77Rjh5fC&#10;blarYyDyg3DtQBJ46M0crnNIzEaKgFwPce0YIXI2iJAwxinOddj0nVY5M0hUxo4MBEBIWiz7OGYy&#10;hqckXYQt7dgJUpCccPnBLPFg/R4zLajfUZXmpBV5jwRxneIDtyFhG0tdmM6W1/YjLn7tYvwblrfJ&#10;moMgBx2nG7mc7zbzuJ/G1lzz99FoMXi83f4x+hOZsz14r3kx/uCulzgJmlATyfydqrpr3P6LaMDl&#10;3ITdaigSV9P3Cye3QLE5PViUrm33dHX9K2dYDnyUms69ZrRyuR3BIKhJZOTGuqpkXlkAhObFeByl&#10;MRAMlX28MpF43crvvS/O6XwPeXdWx8ArOueegr8j73cfagtZHQOxBIdjIg3b5zd0+/vy4E357ScH&#10;ywDoeqkcd4WYLBJCwpAuEtx8jODGKr/HKgDCLMvwlMSL0SwRW2GR92PT9V96J8Zfg2nmss9RVfPj&#10;Y1dH2+1bqrOEVp4IKpCzgwsuAh7k8OAOEIGPeQwSKlFTBNPc5rIfgjckSGO2KL9x7E1lPxP0QZJA&#10;bZs8/vNjfavfXRviOVFMMtXtfkEuyF8i16C6uUVlRS5Vls/zMP6dnG67Oml5PzZLpRWKXYPHDMvF&#10;7idUiP73gJSES6qztFtVKwqAUDsrNSryObnZ2FxZL7HyvLRT7jQkTmMHqtXjpriWYZYI35GOcTG3&#10;WR2DGxQEN3Jd3Idr2+PllOhA4vdQuQZGGQaCoKfEPiIbqxISRvjlYvCSXIA2YgbG6otuFQCdldvi&#10;TPnd4J2j/HwfLmwDkhpfVtN6Pnf1OPoEPFenuNi/zTQdKhEIobkpaoFckNdqetnH7+zRaSJ2usmA&#10;8YtVDkF1xIwSZqGiDNsutLfArhOrILSq4vXIQPIJ/l0CCV510cOsDUQrFvWjUlo0Cn6XPYZt6yU1&#10;XIK2sqIACFvn5Qbqm4NZUob4vqCivMtm+6qyvDp8nyUA+hHXMvm7N5k/R9CHGyYsSXeMCdxmSDCI&#10;Yq+oXxT6+1ZihxxmkO26/oV8hheLTUX2FCOknmOIC+WLvhtLX+Xd+VkFQJhZQU4M7pRQK0OCgf/I&#10;heU7bEHFktEP4w5uEMcsSKfYwK1IiA5tv1GfxPvDBRuWjuxvWUOlOmLGaWZ284WxTucmGSCCneWr&#10;0um6PAcmJVyKoFT+bVX+0NacBaIVirIJExf1Vfr+2kD7cnzecpeGDtbyAqB1csODXVvYCm/VbLUq&#10;ov8YSnBUtEHD1CoAwqwwdn4duJZ9iBubaLv908kZqYVV/X7j/aF4o1xLt8lniNmjApHb5Qmpp+AO&#10;ZYBcCLYGi/RVkLNjFQAhWMJSEpa7sOY+OSNtOS4aOEYuAl+UV3+nKuIihWaJ2ClVF9PxNRHvGUGe&#10;vM8/sUxmdczBiPd5vdx9olYQgj/UDnq0glyGinx7UI9hqIIr/777oqJd6oyrRqji7WyWSsv39k2L&#10;VPPWicFZIGwBn1+D76+VVgEQZmuCQYfd+Oiazm0Oeia1qH32LMz+oLK01eOhWgVAZ+Y0P0uCnt80&#10;LeJP/Bx5fyi2iErr1ZmNxTX0so65U1Pckc/L8+2Qz3KZiMaqnA0ipJ6RLj6PnUiVfcmtAiArz8lr&#10;ORM7pOR5sRPsX1tDttJXRwQDeTH+O5HAXHZH2uEU+QntYvx3IfhBS4DK+hEdjKgWjSRyCYJ2JkgQ&#10;g9yl6i6J4fM7kFQabJbaon2yuuKZWZYDH6Wmi9dMUN6AOzgL1MjpfO3+3gcXgFuJXLskl+tV5Ppg&#10;mQnBwpCUhEvkuvLtSRmpRVa/U1XlRmQ9KlFX5VphFQCt79FhInIZ82L9d6IuEHZ94nGfYWxF/Z/Q&#10;kiBV8d1hfYYOTE64FMuJ8ln+UxwgcjaIkHrEKq9hfFrYpuVsqy9xqKEBUF6c/w6rY0yxtVSeGxVm&#10;/4PfK/s4BmcsbaGFRkXJ0kgQRhNGLAdZPX6oRW0QXGjlff2MHJvgMl8NcnUqEoPDnJyMBQiysCQ2&#10;qmnyhdW9COPuGjNUKAFgOGxq1Jzuav1WLoXR8r31g4Wq7/g8pds0JET/p09S/FW11b4F35XrOrc7&#10;GcEPzuU78ztNDNjtm5H3djC7vkzx+vAd6SDXpao8T3k5QKZYhpvXOnNenMv5Hq5jWOY+mGbNuM5h&#10;FhxLc/Id/FSea67oFwkhhxFMxw636/quIU0T/1GVQTwkANqHvB+rY0xHpCZdKM+PbtO/obGg+XMM&#10;yEgolIveh3IB+l78QZ7zuzin831MXZcd4HEBQW0edFavLLGxLsXreKh3p3FNo9zPYZrc77RvWd21&#10;7Un4udXxtSWeH1uSkRuB8gJZ0Z6HsBulOn/3gb5dxvtlcMC/R6TXoS544BTLgY9S01WPn6ZSs+OD&#10;S2Ey+O++tGNujXdjltXcso5lbswaWx1TVVe2bTkLGwimZ1YtSPmfACg+drXVMRAlMVDSA59DwG5s&#10;Lj2IMhX4ruJmb0BywuXyWe6Uv4ncoHyRO8UIOUy0El9Dkb+tIdvBK9IMgOT39qV53M9WVLhvUnrT&#10;FXIcAqDfh6Uk/gM/+3zMwAFYU8cFBWv1zT3uJzGbIs/1DO6wDF37CXU3yuYh4XdQFwhJiqE/P5Ri&#10;VxXuUvF+sCX2sk65U62OqyuRc4QWIz67fWuC2/UGWnhU544ZLTgQuOHfpEPfLHXLuwssBz5KTaed&#10;PzC4LR7nTDNP5KMVNR49GNHzS773X/dOjL+2pg2QsXQlQf7HG4/NH2X1eFlDA6DKdppmRfsewmdg&#10;aNovKKFhdUxVPatl9plIN5DvIirqzxETRELIISRKvDLKMLZiF5fVF9XKkABIxboc71e01R0dlHEc&#10;LhqLDlR0xU6PSJvtC8wKnZrVbCmmmc27I9QSsutasOBg2QrQhW2yZqMQWVWSG+tCdLFG5Wd0v0Z5&#10;fizb1fXMj5UIDHHhjnc53sGOPbmjvKyqBRjfHNh9eGqU+zn8m6BZ6sRFfdTlT89QVzwzk1JLMVOY&#10;mrN/FsjQ9e9PbtF0kdW5dTBiyzi+S/K9+ld5ZTeqKmaGsSEh3et5sqrfSzMAkve2L6+cqvamB6pB&#10;B2/mxjVPPtfqmKqK14f33j0h9ka5NiI3D/0Kc0RCyCFAbnoiJkkg8+VJzdOKqjOQhwZANl3/T8+E&#10;RtdZ3RUi+Q89tnAcknjfHbx/WyuWwvAz7HDC9Hfo7+B1oAmqrmu/TUxPWRn6GIotpnrczzbzup8K&#10;/fmhEN3tD9T6+U1e96M1Ke5YW2JJrEtc4FYEkxlez+OYnarKvyMCSfRyw4VcPud9NkNXlFakBP3B&#10;AEguGr9kR3uv/7yaZRkmt0hd/srg/21sjAKDXeJib3HabN/WdEYFntuu1QyPYWxHVXWrx60MDYCC&#10;s9kVfH9GpiVfgM8A35uK/kZ1rqWYPV/RJtgT8GW5tqCB8SwxXiSE1CG58kV+F4mx1a23ERoAifvQ&#10;rbkgOf4KBDzmMSW9Ok6Q574bx8jf2YOt9eZjSBjGDgvUurG6WKR5Ip+V3/lzdFryXzlDEMf2Smh0&#10;Pdb4XxnQvUZd4qvj52MKBvRIiL1BLlC/ogHq4OTEVUiELCum8g/l64JY/hob7Cxv/6uz/M/jB1Z4&#10;AcYMEmaNWgd8xTKwoT9acHCjtDINTfu8VbR3xXtD+lQrBwY7GFEXJ/SG59y87BnYCo8dnjVJfDYd&#10;L98DuRZ9jZlaq8etDAmAgrk9d+Z3mGh1HMQy/YHP4BeryvTIn5ybkzkfTVxxzSj7eEUin09uZhAM&#10;Yrt8sdhexE0qIaSWQdfiNX67fVN1m5TCkCTovehdhe3VyOeJcznfaeX33pvh9TyG9hUSxPwmx/yZ&#10;HBX5QtluzBiErRKuUcQMJezlQvDN6a3+Xgl2RZus2VEShKAoWdnH6krkHMVJcCGfGXbD/IY8JSsl&#10;MPt8WW7W6VbPUZfic0TyaLLb/aIEaDv7No6/urIZKuQSnZKVtkwu5j9n+TwPYSr+UNpGgi8ZeL7F&#10;eSjOa4A+iEAeu5WsPp/6ahu5YXIZtv+bltVsidV5ZSWWpgxd/znWad+EXV/4GaosY4s5gvYbuvy9&#10;t1Z1RWDVNT52Da5H71VjdjY0ADJ07Re8R6tihxsH9hgl17kvcRyW563a1OB9xDqdH2CG6GA2amDj&#10;B5K35T28J9dNNFY9SfSIhJBaAvUn5kkA89nBFjcLDYBwt4MZnSS361UJAr5CgKBrEXtQPM1j2HYc&#10;FRdYVzb4KU/MRHWI9d+JmZY0j/tpq5wAXDjlIvM+ZpfKPlZX4sKGAm3YwlqR2Bl2aYe2td42oKri&#10;s8EgEGnT/09ezwu4Sy1vOh75S2i6muhyvpbkcr2CxHSr4+rKSzu1nSYBAKrkDgmelQ2Pecgnu68a&#10;sxX1QXxHm3ncT8W5HO9WtVEqtpFjFljes2rkdL6H1hrHJjW+CjdOciOz3Op3qitmnxFQYTcZvgdW&#10;x1gZGgDhhg3Xnk5yTcNyMnp7Pdmv2xhsX28SFfkyjsF1rWw7DNyAXHxU61MDTuOjA8/zR012quJ3&#10;82Ki73LZdDRpLRFbi6jSTwipIVj62obKwtWtJWMaGgCZhRCfK8gfPSO7+aLhTRMvRtGvcc2bnLuy&#10;fXaV+1jhOCyTOWz6906b7evC9uXXI5Jg5PFUGeAP9vUfyeLO9IT0pitQUwWBIipyW03Ho7t9osv1&#10;Wt/E+GsQuOK4ssfUpQyAwjMAgujR5bbZdhckJVxu9XhZeyfGXYtrhbxnLKPt89uNLVE22y60qqit&#10;wBs5el67sbUgufHl1cnBMQMgvL4mbufLqEytR0Ts8dvtHyGhWm7sXpHzNFgIEcERUgZCZ1cxk4oG&#10;qJgVwjGapv1Z0wAI4tp2snwn45yOd+Qze1OcIrpFQshBEivej4GvJhdeqwCoJmL7Paod2+XuSgbj&#10;ryc0S1lZUeDULyn+KvToQW0Oq8cbuvjsint0mIikzkjD9gXuaHHRDh0Y8hsFbjY07T+4oKd73P+M&#10;cznfrU7uRE1lABS+ARCCFuTwoS7XA726VLiEjnMOM0byfsvmE+1Ldbs3ovAqKqojYMDMTVVvmMqK&#10;pTXkIiIHzurx8gwNgLrFx665onPuKRneqMdxfcOyPmZ85PEfvIZRih2qZfsRZvk8D+M4JHJ3jAvc&#10;HgygaiEAgkiQRluhlgHfvXJtRIL0WjFN5GwQIdUkUlwuX9Sd59dwx0VtBkDY2SUX07swGMtFZtvU&#10;rKZLK7sIokM6GibObZU53+pxul8sC6B2UpRh7Ep1Rz5f1HZ/Z/lX+h8zMtkd+aKcD/vw74iZNywd&#10;HMqAkgFQ+AZAEDMuK9tmz6qs/AK2eiMvRt5v2QAoqE3TfolzOt9D0NE5LnatmSNUXSemp5yNCtCX&#10;dqpe5/rQAKj7gUrQ2AmGoqFn5bY4c1ZO8wWrjm59anmzzc08nqdb+KIeWd4mZw5KieDGrLYCIFPM&#10;4E7JSlsmNynIC3pXnCwyN4iQatBD07RtXRsFyq12WlVrKwDCHR+Ki2FXBbZyIyepKneAzxX0GI2k&#10;47K7xOjfxd366TnNz8KFGUUk0csIeRdy0UcCcnAQQnIq7sKtfr+uZAAU3gFQVV3eLmcOAnB5v38L&#10;fkJF7a/8+NjVCKysnqcyUQAR/b/u61O9z9MqAKqOyBUyg511PTqcUBcBkOm1XdpPyY72PCDXS8wG&#10;XSWmiISQSgjIF/w1TEUjqc/qy1UdayMAwtQ5cnmQNB3ndLyHXUxVXbvHxQW/0yku5rba2D57pIvP&#10;9S65OLeK9t2PNhoHdrPsE4ODz4F/x9uqkzxaUxkANYwAaFRa0gWGrv0s7/dvQQ9Ex3Wv3VaKXnc1&#10;yQfKivY8kup2P4+cHKvHy7OmAVCodR0AQcxEIQk72m7/SD475AaNEVHQlhBiAZa+zvUaxtaa9tkx&#10;RWPSZHfkxnin422si1sdU5HYSdIq4LtPLhR7El3OV7DubnVceWKgzon2PIgcl+pseW3oYlcdtgnL&#10;+fC3gQiBEbbgVieBtCYyADryAyCUupDA+hYJLv4KtkPVIyL+kJuyp1cd1frUigoQVsVEt/MNXBOq&#10;e/6GWwBkil2ceL92XftCPkv0W8wU5W0QQkzwhRgg7hqUknjJwSYYlhVr0ht6djweX/g3B/5vUmBV&#10;nNsqfb58cX9C3s9IuUNEYGZlebNVuLB2iY9dG+9yvF3VrbgNXVyQ8ZnhM5fz4W+DEQapJLfzFXzm&#10;zxb0GFU22bO2ZQB05ARAOFfy4wM3X9O5zcn/8/OB3Yc387qflvf6t/MNQQK2ej9SxRIZFYkO8H6H&#10;8UmXuMBaq8crMlwDIIhr74RmTc522XQsMb4g9hMJIQfI0rSI19O9UU98dYjrvFRkgtOJqVtz4N1b&#10;nkjgtQracLeIxN1ou/3Tg80ZaAjibhhJ5rOymy+SYPEt+UyDtVgqcF9Lv+8+v9P+MXa01OWSGAOg&#10;IycAwrKMz25sy/F5HvjfavCdJ6DDu7zX/znHkKyMNje1dU1CwjJa7mA7utXjFYnEfzRhRvCPRGqr&#10;Y6rqoQ6ATNf36DCxxf7daF/J53uxmC7qIiENFrt4jd9pbMEuBqsvzuEQu0bkzu/ODG/UY5WJ1hLl&#10;TWmPaZ58nttm+wy7TKwep/u30S5vkzUn1R250dB1y5mfsspF9EcUUZTgZDeKu1k9b23IAOjIWgJD&#10;8BFps32OWmDmz3D+SDDwm7zX4LmladpevGfM7tbmUiuSg7FNvWzvwEPt4QqAINIK8G/gMYxP5LNG&#10;s+NBIoreEtLgQPQ/WgazYO0KLBlZfWkOl/iyvj2o97DKrKifzkkZaUVOm+2rQ1m7JhzF3TkGWbTo&#10;6J0Ydw0GIDkvfsZFWs4Rq9wMFKr7CDlj6R73k3VVIZoB0JEVAGEmFpWYsRPL3DKOBGh5n8HzCkuv&#10;OdG+B7FVvOzv1tQL8nKmy8Bfelo12nPUhYczAIKYLT8nL3tmqsf9jLwGBELLRTRW1URCGgQ42Y8S&#10;3871++6prDFmuDo7u/lCh03/ti4uqEeyuPNGng/ulrFzBknRLgkk5Xz5764wuYDLhXwTEqMnNKvZ&#10;skB5MgA68pKgEWSj+rjZw8/M/0GJi+EpTersRgyteNCkeEHLg2vtU1se7gDIFDlRg5skrkJQKIPB&#10;S/Jv0Ft04aQj5EgH5dJv9csXEVufrb4gR4K46KEpI3aQWD1OKxd3jBt6dj4eyxZd42NvRnFEsz4Q&#10;qts297j/iSU0q9+tqQyAjrwACOfTivZZszH4I08P+T8Bu/2jUzJTl9XmkldZcTOEvoNYWrN6/FBZ&#10;XwIgiH+L5e2y5kgQ+pTc0GyV822OyOKJB0E7EVNpNDy8Vb6APzVxR76M2i5d4gK3HokeKEH/A/oJ&#10;WT1Oq+fRcYHbcwO+e1CbqZHT8R4KTaJw4tExgdutjq+praI9D8i/33dyvt5R5vxtKD4mAeBnbQO+&#10;YqvPJ9xFdXecP1m+qEdwblkdU1ume9xPS+D+Q8to7/1Wjx8qc/2+EsymYgNHh5joO6yOOdTK+VUS&#10;63K8H2nTX7Zr2rkW5yGtSN3wzJD/EZojQCmllFJ6ZOtypy6zfIBSSiml9Ei1aev5XeKajOxPKW14&#10;2l0J12masTs2adBgq8dromH33a/bXG/UxXPXd+W9P6Tb3M/FND52lNXj4azb12Khptm+9gTyplo9&#10;Tmk4GJMy/NiItKOvbEspbZjao5IvlACoNKV9UQerx2ui4Yy5Q4KAF5Lbrexo9fiRrOH0r9ft3scS&#10;W8zJt3o8nPXE5Z0iAdCX/sQBQ60epzQcTO94dSsGQJQ2YBkA1Y0MgCit3zIAorSBywCobmQARGn9&#10;lgEQpQ1cBkB1IwMgSuu3DIAobeAyAKobGQBRWr9lAERpA5cBUN3IAIjS+i0DIEobuAyA6kYGQJTW&#10;bxkAUXqQ2qNSL0SNG91wP9ukzaJOVseEgwyA6kYGQJTWbxkAUXqQGo6Yu1BJVNP0H5Oy5na1OiYc&#10;ZABUNzIAorR+ywCI0oOUAVDlMgBiAERpfZUBEKUHKQOgymUAxACI0voqAyBKD1IGQJXLAIgBEKX1&#10;VQZAlFYiBjBvfNeJntj2p0UnFww3f84AqHIZADEAorS+ygCI0nL0xfcYj47emqb9jEDngHs1m+tf&#10;Uf7cmYbdX8wAqGIZADEAorS+ygCIUgvdjTpP0nTnhweCnn0SIOzSbc53NN322YH/v1vX7ZsZAFUs&#10;AyAGQJTWVxkAUVrGmGbjjtVs7ucQ6EREaD8bjkY340IfSBvTD0tghqvRavn5v+XxvQyAKpYBEAMg&#10;SuurDIAoDbFph0vaO6OarYzQtN8kyPnd7kq4vmxggP9vdzW+Uh6XYxgAVSQDIAZAlNZXGQBRGmKT&#10;7AWddcP3cDCw0W27oxP/m/QcaqDpqAJNN3YyAKpYBkAMgCitrzIAojTExhlTe0gwsAuBjQzcL2FG&#10;yOq4ph0va6fbDwRKDIDKlQEQAyBK66sMgCgNMb75pD5acPkrQmGXl9UxpnZXo+sZAFUsAyAGQJTW&#10;VxkAURpioOnI/ghqggGQq9GNVseYOqOanl0fAqDMjpe1s/p5VWUAVDfWJABqkrOoU3LbJUdbPVab&#10;Jrdb3jExc9YxmNG0erw8GQDRI0EGQJSGGNv8+D5Ifg4GQE7/BqtjTJ1RTS6qKADCoJKQfnLP6MT+&#10;w3wJPcZFN+492p8yaDAGnbLH1sToJr1HSaCxzhXdcq4/dcjA6namr28BEAZ+f+rgQS5PiwWGI25d&#10;UuvTu1gdV9+tTgCEpdaE9Cm9fPH54w1n7K264X4Guw6tjq1NE1vMyLc5YtbpdveTkf7WcwJNRwyo&#10;SuDFAIgeCTIAojREBCxyYf8CgY1NBm6rY0wxUJUXAGFAi/K3nq0bnmf2P5/2R4Sm/1vTjW12V8K1&#10;cU1H9g89viam5p19lB4syqjt0XT7Fgk6bsPfTsia0svq+LLWlwAIn31kdMszJei5Rd7Hx/jM7K7G&#10;VzftcIFlHlZ9tyoBEIJhX0KvMc7I5FXyOT2PcwkBON53cqvaDZTLM9KfM0fOzW8iNO0P+dw3G664&#10;tR5/7ozG2VN7WB0PGQDRI0EGQJSGmNRqbldddz+7P7Cxb4tJG3uc1XGpeRfl6TbXa+UFQBggdN3Y&#10;LoPKL7rd809nVOqFdlf8tbpu3yoD3G+G3V8Slzmte+jv1MToxseOCgZZ8nrEvTI4fa3prnfs7saX&#10;+ZsMH1heMjc8nAEQZsn8TYYMlAH/Ck13vimv+1u8/gOf/ye+hJ5jrX4vHCwvAMJ7xhJXZHSrMyRA&#10;fhxBMYKeA/92Sv7/dl989wmhv1OXJmXP7yLn8uvm3xdx/nwp589b9qgmFzWS70DZ84cBED0SZABE&#10;aYgYnJzepisQpGBQQh5Q2SUBBD8uX+ZiTQsWQ/xbABTTbEJfGfRflN//xeVpXhg6eAS32evOD+Sx&#10;vS5P+lLz5zUVr1EChi0hg1iI2u+azfWGy5e+NLpxn5EY8EJ/91AHQFiii27ce5TL17wIj8lr3Pf3&#10;1xyhdMP72OHMraqpoQEQzhkU2PTEdZxqc8SsR/Ag79HyfUvg8UZiizO6WT1nXYlZH6vXsl/tV80W&#10;+bIrusUClIXAvx8DIHokyACI0jLGNR064MDszj65yH8ud8H/MJcjEMxE+lvP1nQn2mAEB7CyAZAv&#10;vtuECM32GeoEWeXjOKNSz8PvGQ7/3WUfM92fnHraMVU1ofnE3vuDLqsB7C/3yGvaqtv990jwtRg5&#10;Jgj4DlUAhL+HoM8m71vT7Z/K6/mzzOsLdR9myVCWwOr9IqCw+nv1yWAAZHj+idwsVA+Xz+GliOAS&#10;l+X7/UsJkN9yB/KmiqccKg1HzDqr1/K/SiCt2z+S83aDvLc75L18ywCIhrMMgCgtI4ICd6DjKRGa&#10;Eez7tT93x/muYfge0SQwkoDnGxkMfpOfvY+BoWwAhGRWhwz0Lk/mktDnNcWsEH7PsPvusXocunzp&#10;S+T5P5AB58Mqulle5w//HawqFO/pR3n+D50S/NhdjS+rywAIn5PTlXQZXqf83Z/k7weXuCpRgk/9&#10;G7wvK/1JQ4ZY/b36JAIgeQ9fy2e7S84Xc3myUjGzKL+z/dBq+8rqtZTj3ojg7Ke2J5yXKCllAERp&#10;OaIbvNzBP4tBLPTiH0xkdiddjm3w8th38v9Lyy4rlWcwd8jueQrPg5YbVsdA7BizR6aeK55XNZMv&#10;lMBgU8jrLEdtjwx4O+R9PY3fwQxL3c8ARb6E92O4Gt2s667XD3yelss/Ie7Vba5XkYNiZZy8bqu/&#10;V590uptcgiXUKH/rOcFgSHe9XZUgFe/bF3/M8cgDOlTK67zJ6rX8j5r2s6Y7PjDs/nsMZ+wtCFA5&#10;A0TDWQZAlFZgcGeSP3cGkpgdrsZXO6OSz/fGd52InJtGaWP6Rfpbz4oMtD+tKksymFlC4qsEIb9i&#10;FiOmnDYbB2MwB0h3vmk5cAXV9mAJxi6DsrdR5xOb5C7obP7uoVoCw/uPbzahb6S/zfTgALo/+bfc&#10;2SAZaO+t7ZIBh9LGmdO6I8DEsinOD9SYwi43LEHK5/25vMdycoCchyEHqNHNVq9FDM7ESdD+KHKA&#10;EPCk5l1wFHOA6JEgAyBKq+D+QeyCozCIWz1emRgAo/ytTkegEaHpXyMXpuzOmprYOGdadxmQvgkZ&#10;uPbK38FSyqfYVu6Nz59YXu7M4dgFhoAtvvmkPlH+3Jm64XlKXjtKBfwa8vrRiuRFBEyhv3ckiOAz&#10;mA/la75Mt0W+vH/56b9LZBIcbz2US0vIU8Nn/d/PHrOE+re67vqXBP7nYpcedkeG/k5iq1ndfLFd&#10;j09rs7xaNacorU8yAKK0jkXQ4fKlL5YgY3dEhP6jM6rZObUdbAQ72O8fwFAL6NP9ic6ZixH0WB0f&#10;6uEIgEJFIOhPGjgEs2xy7PMSEPyfvA/MPHyP4nwHG3SGg6jhhDpADlfCdbrN9YoErd+jHg/qANXF&#10;v4eVmJXcHzzr/5ag5y3MBnkbdZ5UdvcjpUeaDIAorUMxiGG7NwZ18TtnVMpFmEmyOvZgRfVqCRxe&#10;FzciuMLsQegSV2Ue7gDIFIEOEsi9jTpNRp+1YCBneB8/VIHA4RRBIGpOeQJ50wxHzF0IBBs1HVVg&#10;dWxtimU6wxF7q2H478XuRlQSr8pyLqVHggyAKK0jsWxgdyVcI3f0P2m6scMVnTW/LgaX2OaT+mCw&#10;RL7MwSyrIUHZ5ctcUptLcqa+hL5jvDGdTqruc+NzwufnbdTtxOq29gh3MSuU2HJG/sHOwKCNhpxv&#10;nxp2371Wj4ca/Jxbz+/SEIJMSsvKAIjSOhCDt0OCH3SWx2CEZOmaNi2ltCpquv0TLIdiSc3qcUrp&#10;fhkAUVrLYinH7m26UgvW2rFvccflTauL2RVKrWQARGnVZABEaS3rS8gfh91XEWil4Yi9JdLf6nQr&#10;sZ3e6vcprYkMgCitmgyAKK1Fg7M/kU0uxi4mDEIViQKBVs9BaU1kAERp1WQARGktigAIxe4MR8xt&#10;len0Njvb6jkorUgspya2OqNbdONjRyOx3u3LWBhI6DsGO/9w/jEAorRqMgCilNIwESUU3L70pZrN&#10;9TYKFv53RlH7Qzfcz3obdZwkARAazTIAorQSGQBRSmkYiODnQP+5A/3E0J3d+aGmu96QnwX7q0nw&#10;83GEpn/HAIjSymUARCml9VwsbXkCeVM1zdh5INDZhtYq6DWGat/+JsMH2hwx6yUo+g8eZwBEaeUy&#10;AKKU0nouihUadn9xMLjR9G+ioludgaAo9JjEFrO66Xbfg3JMsMEsAyBKK5YBEKWU1nMDTUcV/De3&#10;x72xbHNSU3dchykRmvYLAyBKK5cBEKWU1nPREsSc2XG6ki61OgYGd4HtXyZjAERpJTIAopTSei46&#10;tiOogS5Pi4VWx5jquut1BkCUVi4DIEopree6PM2XmwEQWqtYHWNq2H2PMACitHIZAFFKaT0XrVPM&#10;AMjlSV9sdYwp6gFZBUDJ7ZZ3DDQdMSApyzp/iNKGJgMgSimt53rj8ydGRGjBHCC7q/GVVseYapp9&#10;c9kAaP82+van6jb3a5GB9qeFHk9pQ5UBEKWU1nNDd4FpuvsFbIu3Pm5k/4gDhRLNAAjBT0xywXD5&#10;/Y/k5/tcvopziChtKDIAopTSem6T7AWd0T9OApg/NU3/3uVrvgyVof/nmNwFnW2OmDsiIrQ/zQAo&#10;ue2Soz3+3BkHgp/9S2gMgCgNygCIUkrDQG+jLidoulGKWRzMBrmiWyxAY1Q8hrweu6vxFSiSaAY6&#10;mu78l+GIvVXTbZ9JUPSLpgV/lwEQpQdkAEQppWFgat5FeW5v1lkS5HyLIChC036WQOhj3Rb5sgQ3&#10;uyTI+TVCt30hP/swGABpts/l2B913fk+2mYYTv8dDIAo/a8MgCilNIzEjjDd5n7ezPXZr/arbnO9&#10;GhmbO9Nw+NdL8POlBD7/ckalnhvTbEJf7AAznLG3MACi9L8yAKKU0jASy14IatxxeVNRHwhBTqS/&#10;9Wxsccdj/qSBQ7yNOk+Kbtx7tPk7Ke2LOjAAovR/ZQBEKaVhKnZ4lW2KaiUDIEr/LgMgSik9wmUA&#10;ROnfZQBEKaVHuAyAKP27DIAopfQIlwEQpX+XARCllB7hMgCi9O8yAKKU0iNcBkCU/l0GQJRSeoTL&#10;AIjSv8sAiFJKj3AZAFH6dxkAUUrpEW5q3tlH2d1NVqGHWKQ/d6bVMZQ2NBkAUUoppbTByQCIUkop&#10;pQ1OBkCUUkopbXAyAKKUUkppg5MBEKWUUkobnAyAKKWUUtrgZABEKaWU0gYnAyBKKaWUNjgZAFFK&#10;KaW0wckAiFJKKaUNTgZAlFJKKW1wMgCilFJKaYOTARCllFJKG5wMgCillFLa4GQARCmllNIGJwMg&#10;SimllDY4GQBRSimltMHJAIhSSimlDU4GQJRSSiltcDIAopRSSmmDkwEQpZRSShucDIAopZRS2uBk&#10;AEQppZTSBicDIEoppZQ2OBkAUUoppbTByQCIUkoppQ1OBkCUUkopbXAyAKKUUkppg5MBEKWUUkob&#10;nAyAKKWUUtrgZABEKaWU0gYnAyBKKaWUNjgZAFFKKaW0wckAiFJKKaUNTgZAlFJKKW1wMgCilFJK&#10;aYOTARCllFJKG5wMgCillFLa4GQARCmllNIGJwMgSimllDY4GQBRSimltMHJAIhSSimlDU4GQJRS&#10;SiltcAYDIE9cx6m63f0UpZRSSmmD0HD/M8Lhip8XERGhKKWUUkobkPpE+Y/vKKWUUkobhhHf/T/b&#10;zQxgs5CmeQAAAABJRU5ErkJgglBLAQItABQABgAIAAAAIQCxgme2CgEAABMCAAATAAAAAAAAAAAA&#10;AAAAAAAAAABbQ29udGVudF9UeXBlc10ueG1sUEsBAi0AFAAGAAgAAAAhADj9If/WAAAAlAEAAAsA&#10;AAAAAAAAAAAAAAAAOwEAAF9yZWxzLy5yZWxzUEsBAi0AFAAGAAgAAAAhAFSOm5stBQAAuRQAAA4A&#10;AAAAAAAAAAAAAAAAOgIAAGRycy9lMm9Eb2MueG1sUEsBAi0AFAAGAAgAAAAhAC5s8ADFAAAApQEA&#10;ABkAAAAAAAAAAAAAAAAAkwcAAGRycy9fcmVscy9lMm9Eb2MueG1sLnJlbHNQSwECLQAUAAYACAAA&#10;ACEABXQTJ+AAAAAJAQAADwAAAAAAAAAAAAAAAACPCAAAZHJzL2Rvd25yZXYueG1sUEsBAi0ACgAA&#10;AAAAAAAhAJqlPwo3aAAAN2gAABQAAAAAAAAAAAAAAAAAnAkAAGRycy9tZWRpYS9pbWFnZTEucG5n&#10;UEsBAi0ACgAAAAAAAAAhAJ1r+Sy9bAAAvWwAABQAAAAAAAAAAAAAAAAABXIAAGRycy9tZWRpYS9p&#10;bWFnZTIucG5nUEsFBgAAAAAHAAcAvgEAAPTeAAAAAA==&#10;">
                <v:group id="Gruppieren 138" o:spid="_x0000_s1062" style="position:absolute;width:23342;height:16598" coordsize="23342,165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95c58UAAADcAAAADwAAAGRycy9kb3ducmV2LnhtbESPQWvCQBCF74L/YRmh&#10;N92kokjqKiJt6UEEtVB6G7JjEszOhuw2if++cxC8zfDevPfNeju4WnXUhsqzgXSWgCLOva24MPB9&#10;+ZiuQIWIbLH2TAbuFGC7GY/WmFnf84m6cyyUhHDI0EAZY5NpHfKSHIaZb4hFu/rWYZS1LbRtsZdw&#10;V+vXJFlqhxVLQ4kN7UvKb+c/Z+Czx343T9+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veXOfFAAAA3AAA&#10;AA8AAAAAAAAAAAAAAAAAqgIAAGRycy9kb3ducmV2LnhtbFBLBQYAAAAABAAEAPoAAACcAwAAAAA=&#10;">
                  <v:shape id="Bild 186" o:spid="_x0000_s1063" type="#_x0000_t75" alt="YJoint_v2" style="position:absolute;left:476;width:22866;height:14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2Uf3/EAAAA3AAAAA8AAABkcnMvZG93bnJldi54bWxEj0FrwkAQhe+F/odlBC9FN4pIia5ihRZ7&#10;1FbocciOSTA7G3ZXE/31nYPgbYb35r1vluveNepKIdaeDUzGGSjiwtuaSwO/P5+jd1AxIVtsPJOB&#10;G0VYr15flphb3/GerodUKgnhmKOBKqU21zoWFTmMY98Si3bywWGSNZTaBuwk3DV6mmVz7bBmaaiw&#10;pW1FxflwcQb463h7C6e73V7Oqfv++Dv6WZgYMxz0mwWoRH16mh/XOyv4c8GXZ2QCvf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2Uf3/EAAAA3AAAAA8AAAAAAAAAAAAAAAAA&#10;nwIAAGRycy9kb3ducmV2LnhtbFBLBQYAAAAABAAEAPcAAACQAwAAAAA=&#10;">
                    <v:imagedata r:id="rId175" o:title="YJoint_v2"/>
                    <v:path arrowok="t"/>
                  </v:shape>
                  <v:shape id="Text Box 1036" o:spid="_x0000_s1064" type="#_x0000_t202" style="position:absolute;top:14287;width:22866;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OnMMA&#10;AADdAAAADwAAAGRycy9kb3ducmV2LnhtbERPTWvCQBC9F/wPywi9FN3EQtDoKlIUSm9Ne/E2ZMck&#10;mJ0N2W2yza/vCkJv83ifszsE04qBetdYVpAuExDEpdUNVwq+v86LNQjnkTW2lknBLzk47GdPO8y1&#10;HfmThsJXIoawy1FB7X2XS+nKmgy6pe2II3e1vUEfYV9J3eMYw00rV0mSSYMNx4YaO3qrqbwVP0ZB&#10;Fk7dy8eGVuNUtgNfpjT1lCr1PA/HLQhPwf+LH+53Hecnrxncv4kny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ZOnMMAAADdAAAADwAAAAAAAAAAAAAAAACYAgAAZHJzL2Rv&#10;d25yZXYueG1sUEsFBgAAAAAEAAQA9QAAAIgDAAAAAA==&#10;" filled="f" stroked="f">
                    <v:textbox style="mso-fit-shape-to-text:t" inset="0,0,0,0">
                      <w:txbxContent>
                        <w:p w14:paraId="26AEAA3F" w14:textId="2D45E116" w:rsidR="00176129" w:rsidRPr="00973973" w:rsidRDefault="00176129" w:rsidP="00D25D3B">
                          <w:pPr>
                            <w:pStyle w:val="Caption"/>
                            <w:rPr>
                              <w:noProof/>
                              <w:szCs w:val="24"/>
                            </w:rPr>
                          </w:pPr>
                          <w:bookmarkStart w:id="1669" w:name="_Ref7931629"/>
                          <w:bookmarkStart w:id="1670" w:name="_Toc3557141"/>
                          <w:bookmarkStart w:id="1671" w:name="_Toc26921234"/>
                          <w:r>
                            <w:t xml:space="preserve">Figure </w:t>
                          </w:r>
                          <w:r>
                            <w:fldChar w:fldCharType="begin"/>
                          </w:r>
                          <w:r>
                            <w:instrText xml:space="preserve"> SEQ Figure \* ARABIC </w:instrText>
                          </w:r>
                          <w:r>
                            <w:fldChar w:fldCharType="separate"/>
                          </w:r>
                          <w:r>
                            <w:rPr>
                              <w:noProof/>
                            </w:rPr>
                            <w:t>64</w:t>
                          </w:r>
                          <w:r>
                            <w:fldChar w:fldCharType="end"/>
                          </w:r>
                          <w:bookmarkEnd w:id="1669"/>
                          <w:r>
                            <w:t>: Y-Joint Sheet Layout</w:t>
                          </w:r>
                          <w:bookmarkEnd w:id="1670"/>
                          <w:bookmarkEnd w:id="1671"/>
                        </w:p>
                      </w:txbxContent>
                    </v:textbox>
                  </v:shape>
                </v:group>
                <v:group id="Gruppieren 139" o:spid="_x0000_s1065" style="position:absolute;left:26479;top:3333;width:23984;height:13456" coordsize="23983,134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shape id="Bild 187" o:spid="_x0000_s1066" type="#_x0000_t75" alt="YJoint_v2" style="position:absolute;left:95;width:11646;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VaUDGAAAA3AAAAA8AAABkcnMvZG93bnJldi54bWxEj09rwkAQxe8Fv8MyQm91o9Rio6tIoeil&#10;Jf6BXsfsNAnNzobsmsR++s6h4G2G9+a936w2g6tVR22oPBuYThJQxLm3FRcGzqf3pwWoEJEt1p7J&#10;wI0CbNajhxWm1vd8oO4YCyUhHFI0UMbYpFqHvCSHYeIbYtG+feswytoW2rbYS7ir9SxJXrTDiqWh&#10;xIbeSsp/jldnYP5Ml/7jlmXdYhZes0O3+/3cfxnzOB62S1CRhng3/1/vreDPhVaekQn0+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pVpQMYAAADcAAAADwAAAAAAAAAAAAAA&#10;AACfAgAAZHJzL2Rvd25yZXYueG1sUEsFBgAAAAAEAAQA9wAAAJIDAAAAAA==&#10;">
                    <v:imagedata r:id="rId176" o:title="YJoint_v2" croptop="21958f" cropleft="4234f" cropright="29480f"/>
                    <v:path arrowok="t"/>
                  </v:shape>
                  <v:shape id="Bild 188" o:spid="_x0000_s1067" type="#_x0000_t75" alt="YJoint_v2" style="position:absolute;left:12858;width:11125;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V8vLBAAAA3AAAAA8AAABkcnMvZG93bnJldi54bWxET91qwjAUvh/4DuEI3s3UgaLVKLo52I0w&#10;Wx/g0BzTYnNSkqx2b78Iwu7Ox/d7NrvBtqInHxrHCmbTDARx5XTDRsGl/HxdgggRWWPrmBT8UoDd&#10;dvSywVy7O5+pL6IRKYRDjgrqGLtcylDVZDFMXUecuKvzFmOC3kjt8Z7CbSvfsmwhLTacGmrs6L2m&#10;6lb8WAVsi3J5lP7bnA7lvP8w56vuB6Um42G/BhFpiP/ip/tLp/nzFTyeSRfI7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TV8vLBAAAA3AAAAA8AAAAAAAAAAAAAAAAAnwIA&#10;AGRycy9kb3ducmV2LnhtbFBLBQYAAAAABAAEAPcAAACNAwAAAAA=&#10;">
                    <v:imagedata r:id="rId176" o:title="YJoint_v2" croptop="21958f" cropleft="34599f" cropright="538f"/>
                    <v:path arrowok="t"/>
                  </v:shape>
                  <v:shape id="Text Box 1037" o:spid="_x0000_s1068" type="#_x0000_t202" style="position:absolute;top:11144;width:2397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YZIsUA&#10;AADdAAAADwAAAGRycy9kb3ducmV2LnhtbERPTWsCMRC9C/0PYQq9iGZbxcpqFJEKthfp1ou3YTNu&#10;VjeTJcnq9t83hUJv83ifs1z3thE38qF2rOB5nIEgLp2uuVJw/NqN5iBCRNbYOCYF3xRgvXoYLDHX&#10;7s6fdCtiJVIIhxwVmBjbXMpQGrIYxq4lTtzZeYsxQV9J7fGewm0jX7JsJi3WnBoMtrQ1VF6Lzio4&#10;TE8HM+zObx+b6cS/H7vt7FIVSj099psFiEh9/Bf/ufc6zc8mr/D7TTp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9hkixQAAAN0AAAAPAAAAAAAAAAAAAAAAAJgCAABkcnMv&#10;ZG93bnJldi54bWxQSwUGAAAAAAQABAD1AAAAigMAAAAA&#10;" stroked="f">
                    <v:textbox style="mso-fit-shape-to-text:t" inset="0,0,0,0">
                      <w:txbxContent>
                        <w:p w14:paraId="660BF978" w14:textId="6CD8C395" w:rsidR="00176129" w:rsidRPr="008E45EC" w:rsidRDefault="00176129" w:rsidP="00D25D3B">
                          <w:pPr>
                            <w:pStyle w:val="Caption"/>
                            <w:rPr>
                              <w:noProof/>
                              <w:szCs w:val="24"/>
                            </w:rPr>
                          </w:pPr>
                          <w:bookmarkStart w:id="1672" w:name="_Toc3557142"/>
                          <w:bookmarkStart w:id="1673" w:name="_Toc26921235"/>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672"/>
                          <w:bookmarkEnd w:id="1673"/>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2.25pt;height:35.25pt" o:ole="">
            <v:imagedata r:id="rId149" o:title=""/>
          </v:shape>
          <o:OLEObject Type="Embed" ProgID="Equation.3" ShapeID="_x0000_i1031" DrawAspect="Content" ObjectID="_1638298406" r:id="rId177"/>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6B709935" w:rsidR="005A5679" w:rsidRPr="009F0B37" w:rsidRDefault="00A11F1C"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2CBB37D8" w:rsidR="005A5679" w:rsidRPr="009F0B37" w:rsidRDefault="00A11F1C" w:rsidP="00CC7692">
            <w:pPr>
              <w:rPr>
                <w:sz w:val="20"/>
                <w:szCs w:val="20"/>
              </w:rPr>
            </w:pPr>
            <w:r w:rsidRPr="0033379A">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502E18F6" w:rsidR="00D25D3B" w:rsidRDefault="00D25D3B" w:rsidP="00D25D3B">
      <w:pPr>
        <w:pStyle w:val="Caption"/>
        <w:spacing w:before="120"/>
      </w:pPr>
      <w:bookmarkStart w:id="1674" w:name="_Toc3566511"/>
      <w:bookmarkStart w:id="1675" w:name="_Toc26921355"/>
      <w:bookmarkStart w:id="1676" w:name="_Toc338939211"/>
      <w:r>
        <w:t xml:space="preserve">Table </w:t>
      </w:r>
      <w:r>
        <w:fldChar w:fldCharType="begin"/>
      </w:r>
      <w:r>
        <w:instrText xml:space="preserve"> SEQ Table \* ARABIC </w:instrText>
      </w:r>
      <w:r>
        <w:fldChar w:fldCharType="separate"/>
      </w:r>
      <w:r w:rsidR="00020F25">
        <w:rPr>
          <w:noProof/>
        </w:rPr>
        <w:t>105</w:t>
      </w:r>
      <w:r>
        <w:fldChar w:fldCharType="end"/>
      </w:r>
      <w:r>
        <w:t>: Parameters of Y-Joint</w:t>
      </w:r>
      <w:bookmarkEnd w:id="1674"/>
      <w:bookmarkEnd w:id="1675"/>
    </w:p>
    <w:p w14:paraId="398C8EB2" w14:textId="77777777" w:rsidR="0006113C" w:rsidRPr="007055D9" w:rsidRDefault="0006113C" w:rsidP="00F4558F">
      <w:pPr>
        <w:pStyle w:val="Heading4"/>
        <w:tabs>
          <w:tab w:val="clear" w:pos="864"/>
          <w:tab w:val="num" w:pos="993"/>
        </w:tabs>
      </w:pPr>
      <w:bookmarkStart w:id="1677" w:name="_Toc3557046"/>
      <w:bookmarkStart w:id="1678" w:name="_Toc26921136"/>
      <w:r w:rsidRPr="007055D9">
        <w:t>Attributes</w:t>
      </w:r>
      <w:bookmarkEnd w:id="1676"/>
      <w:bookmarkEnd w:id="1677"/>
      <w:bookmarkEnd w:id="1678"/>
    </w:p>
    <w:p w14:paraId="604B195B" w14:textId="6B31D0AD" w:rsidR="0006113C" w:rsidRPr="007055D9" w:rsidRDefault="00D83FC9" w:rsidP="00C0357F">
      <w:pPr>
        <w:pStyle w:val="Heading5"/>
        <w:keepNext/>
      </w:pPr>
      <w:bookmarkStart w:id="1679" w:name="_Toc338939213"/>
      <w:r w:rsidRPr="007055D9">
        <w:t xml:space="preserve">Attribute </w:t>
      </w:r>
      <w:r w:rsidR="00194316">
        <w:t>"</w:t>
      </w:r>
      <w:r w:rsidRPr="007055D9">
        <w:t>b</w:t>
      </w:r>
      <w:r w:rsidR="0006113C" w:rsidRPr="007055D9">
        <w:t>ase</w:t>
      </w:r>
      <w:bookmarkEnd w:id="1679"/>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Heading5"/>
        <w:keepNext/>
      </w:pPr>
      <w:bookmarkStart w:id="1680" w:name="_Toc338939214"/>
      <w:r w:rsidRPr="007055D9">
        <w:t xml:space="preserve">Attribute </w:t>
      </w:r>
      <w:r w:rsidR="00194316">
        <w:t>"</w:t>
      </w:r>
      <w:r w:rsidRPr="007055D9">
        <w:t>t</w:t>
      </w:r>
      <w:r w:rsidR="0006113C" w:rsidRPr="007055D9">
        <w:t>echnology</w:t>
      </w:r>
      <w:bookmarkEnd w:id="1680"/>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37232EC3" w:rsidR="0006113C" w:rsidRPr="007055D9" w:rsidRDefault="0006113C" w:rsidP="00F4558F">
      <w:pPr>
        <w:pStyle w:val="Heading4"/>
        <w:tabs>
          <w:tab w:val="clear" w:pos="864"/>
          <w:tab w:val="num" w:pos="993"/>
        </w:tabs>
      </w:pPr>
      <w:bookmarkStart w:id="1681" w:name="_Toc338939215"/>
      <w:bookmarkStart w:id="1682" w:name="_Toc3557047"/>
      <w:bookmarkStart w:id="1683" w:name="_Toc26921137"/>
      <w:r w:rsidRPr="007055D9">
        <w:t xml:space="preserve">Element </w:t>
      </w:r>
      <w:r w:rsidR="00194316">
        <w:t>"</w:t>
      </w:r>
      <w:r w:rsidRPr="007055D9">
        <w:t>weld_position</w:t>
      </w:r>
      <w:bookmarkEnd w:id="1681"/>
      <w:bookmarkEnd w:id="1682"/>
      <w:r w:rsidR="00194316">
        <w:t>"</w:t>
      </w:r>
      <w:bookmarkEnd w:id="1683"/>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0EB76329" w:rsidR="00CA6411" w:rsidRPr="007811DF" w:rsidRDefault="00A11F1C" w:rsidP="000437CC">
            <w:pPr>
              <w:rPr>
                <w:rStyle w:val="CommentReference"/>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E870520" w:rsidR="00CA6411" w:rsidRPr="007811DF" w:rsidRDefault="00A11F1C"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591F7C74" w:rsidR="00CA6411" w:rsidRPr="007811DF" w:rsidRDefault="00A11F1C"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32504A86" w:rsidR="00CA6411" w:rsidRPr="007811DF" w:rsidRDefault="00A11F1C"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553465B7" w:rsidR="00CA6411" w:rsidRPr="007811DF" w:rsidRDefault="00A11F1C"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63069422" w:rsidR="00CA6411" w:rsidRPr="007811DF" w:rsidRDefault="00A11F1C" w:rsidP="000437CC">
            <w:pPr>
              <w:rPr>
                <w:rStyle w:val="CommentReference"/>
                <w:sz w:val="20"/>
                <w:szCs w:val="20"/>
                <w:lang w:eastAsia="x-none"/>
              </w:rPr>
            </w:pPr>
            <w:r w:rsidRPr="009F236F">
              <w:rPr>
                <w:sz w:val="20"/>
                <w:szCs w:val="20"/>
              </w:rPr>
              <w:t>R</w:t>
            </w:r>
            <w:r w:rsidR="00CA6411"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2243C3DB" w:rsidR="00CA6411" w:rsidRPr="007811DF" w:rsidRDefault="00A11F1C" w:rsidP="000437CC">
            <w:pPr>
              <w:rPr>
                <w:sz w:val="20"/>
                <w:szCs w:val="20"/>
              </w:rPr>
            </w:pPr>
            <w:r>
              <w:rPr>
                <w:sz w:val="20"/>
                <w:szCs w:val="20"/>
              </w:rPr>
              <w:t>S</w:t>
            </w:r>
            <w:r w:rsidR="001704BA">
              <w:rPr>
                <w:sz w:val="20"/>
                <w:szCs w:val="20"/>
              </w:rPr>
              <w:t>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2763D83D" w:rsidR="00CA6411" w:rsidRPr="007811DF" w:rsidRDefault="00A11F1C" w:rsidP="000437CC">
            <w:pPr>
              <w:rPr>
                <w:sz w:val="20"/>
                <w:szCs w:val="20"/>
              </w:rPr>
            </w:pPr>
            <w:r w:rsidRPr="007811DF">
              <w:rPr>
                <w:rStyle w:val="CommentReference"/>
                <w:sz w:val="20"/>
                <w:szCs w:val="20"/>
                <w:lang w:eastAsia="x-none"/>
              </w:rPr>
              <w:t>T</w:t>
            </w:r>
            <w:r w:rsidR="00CA6411" w:rsidRPr="007811DF">
              <w:rPr>
                <w:rStyle w:val="CommentReference"/>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C36EDBF" w:rsidR="00CA6411" w:rsidRPr="007811DF" w:rsidRDefault="00A11F1C" w:rsidP="00553D9E">
            <w:pPr>
              <w:rPr>
                <w:sz w:val="20"/>
                <w:szCs w:val="20"/>
              </w:rPr>
            </w:pPr>
            <w:r w:rsidRPr="007811DF">
              <w:rPr>
                <w:sz w:val="20"/>
                <w:szCs w:val="20"/>
              </w:rPr>
              <w:t>A</w:t>
            </w:r>
            <w:r w:rsidR="00CA6411"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0B60285A" w:rsidR="00CA6411" w:rsidRPr="007811DF" w:rsidRDefault="00A11F1C" w:rsidP="000437CC">
            <w:pPr>
              <w:rPr>
                <w:sz w:val="20"/>
                <w:szCs w:val="20"/>
              </w:rPr>
            </w:pPr>
            <w:r w:rsidRPr="007811DF">
              <w:rPr>
                <w:rStyle w:val="CommentReference"/>
                <w:sz w:val="20"/>
                <w:szCs w:val="20"/>
                <w:lang w:eastAsia="x-none"/>
              </w:rPr>
              <w:t>S</w:t>
            </w:r>
            <w:r w:rsidR="00CA6411" w:rsidRPr="007811DF">
              <w:rPr>
                <w:rStyle w:val="CommentReference"/>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7EEFCBA2" w:rsidR="00C0357F" w:rsidRDefault="00C0357F" w:rsidP="00F3716C">
      <w:pPr>
        <w:pStyle w:val="Caption"/>
        <w:spacing w:before="120"/>
      </w:pPr>
      <w:bookmarkStart w:id="1684" w:name="_Toc3566512"/>
      <w:bookmarkStart w:id="1685" w:name="_Toc26921356"/>
      <w:bookmarkStart w:id="1686" w:name="_Toc338939218"/>
      <w:r>
        <w:t xml:space="preserve">Table </w:t>
      </w:r>
      <w:r w:rsidR="00D43112">
        <w:fldChar w:fldCharType="begin"/>
      </w:r>
      <w:r w:rsidR="00D43112">
        <w:instrText xml:space="preserve"> SEQ Table \* ARABIC </w:instrText>
      </w:r>
      <w:r w:rsidR="00D43112">
        <w:fldChar w:fldCharType="separate"/>
      </w:r>
      <w:r w:rsidR="00020F25">
        <w:rPr>
          <w:noProof/>
        </w:rPr>
        <w:t>106</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1684"/>
      <w:bookmarkEnd w:id="1685"/>
      <w:r>
        <w:t xml:space="preserve"> </w:t>
      </w:r>
    </w:p>
    <w:p w14:paraId="4866BDE6" w14:textId="4ED5BFB1" w:rsidR="00F07803" w:rsidRDefault="00F07803" w:rsidP="00C0357F">
      <w:pPr>
        <w:pStyle w:val="Heading5"/>
        <w:keepNext/>
      </w:pPr>
      <w:r w:rsidRPr="007055D9">
        <w:t>Attribute</w:t>
      </w:r>
      <w:r>
        <w:t>s</w:t>
      </w:r>
      <w:r w:rsidRPr="007055D9">
        <w:t xml:space="preserve"> </w:t>
      </w:r>
      <w:r w:rsidR="00194316">
        <w:t>"</w:t>
      </w:r>
      <w:r>
        <w:t>u, x, y, z, reference</w:t>
      </w:r>
      <w:r w:rsidR="00194316">
        <w:t>"</w:t>
      </w:r>
    </w:p>
    <w:p w14:paraId="288FFB98" w14:textId="26A56BB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020F25">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Heading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FDEEE49" w:rsidR="0006113C" w:rsidRPr="007055D9" w:rsidRDefault="0006113C" w:rsidP="00C0357F">
      <w:pPr>
        <w:pStyle w:val="Heading5"/>
        <w:keepNext/>
      </w:pPr>
      <w:r w:rsidRPr="007055D9">
        <w:t xml:space="preserve">Attribute </w:t>
      </w:r>
      <w:r w:rsidR="00194316">
        <w:t>"</w:t>
      </w:r>
      <w:r w:rsidRPr="007055D9">
        <w:t>section</w:t>
      </w:r>
      <w:bookmarkEnd w:id="1686"/>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6BD4BCFE" w:rsidR="0006113C" w:rsidRPr="007055D9" w:rsidRDefault="0006113C" w:rsidP="00C0357F">
      <w:pPr>
        <w:pStyle w:val="Heading5"/>
        <w:keepNext/>
      </w:pPr>
      <w:bookmarkStart w:id="1687" w:name="_Toc338939219"/>
      <w:r w:rsidRPr="007055D9">
        <w:t xml:space="preserve">Attribute </w:t>
      </w:r>
      <w:r w:rsidR="00194316">
        <w:t>"</w:t>
      </w:r>
      <w:r w:rsidRPr="007055D9">
        <w:t>thickness</w:t>
      </w:r>
      <w:bookmarkEnd w:id="1687"/>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lastRenderedPageBreak/>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263A86FF" w:rsidR="00F3716C" w:rsidRDefault="00F3716C" w:rsidP="00F3716C">
      <w:pPr>
        <w:pStyle w:val="Caption"/>
        <w:spacing w:before="120"/>
      </w:pPr>
      <w:bookmarkStart w:id="1688" w:name="_Toc3566513"/>
      <w:bookmarkStart w:id="1689" w:name="_Toc26921357"/>
      <w:bookmarkStart w:id="1690" w:name="_Toc338939220"/>
      <w:r>
        <w:t xml:space="preserve">Table </w:t>
      </w:r>
      <w:r>
        <w:fldChar w:fldCharType="begin"/>
      </w:r>
      <w:r>
        <w:instrText xml:space="preserve"> SEQ Table \* ARABIC </w:instrText>
      </w:r>
      <w:r>
        <w:fldChar w:fldCharType="separate"/>
      </w:r>
      <w:r w:rsidR="00020F25">
        <w:rPr>
          <w:noProof/>
        </w:rPr>
        <w:t>107</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688"/>
      <w:bookmarkEnd w:id="1689"/>
    </w:p>
    <w:p w14:paraId="5886F713" w14:textId="2DB5B350" w:rsidR="0006113C" w:rsidRPr="007055D9" w:rsidRDefault="0006113C" w:rsidP="003E1F0A">
      <w:pPr>
        <w:pStyle w:val="Heading5"/>
        <w:keepNext/>
      </w:pPr>
      <w:r w:rsidRPr="007055D9">
        <w:t xml:space="preserve">Attribute </w:t>
      </w:r>
      <w:r w:rsidR="00194316">
        <w:t>"</w:t>
      </w:r>
      <w:r w:rsidRPr="007055D9">
        <w:t>angle</w:t>
      </w:r>
      <w:bookmarkEnd w:id="1690"/>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Heading5"/>
        <w:keepNext/>
        <w:spacing w:before="120"/>
      </w:pPr>
      <w:bookmarkStart w:id="1691" w:name="_Toc338939221"/>
      <w:r w:rsidRPr="007055D9">
        <w:t xml:space="preserve">Attribute </w:t>
      </w:r>
      <w:r w:rsidR="00194316">
        <w:t>"</w:t>
      </w:r>
      <w:r w:rsidRPr="007055D9">
        <w:t>penetration</w:t>
      </w:r>
      <w:bookmarkEnd w:id="1691"/>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Heading5"/>
        <w:keepNext/>
        <w:spacing w:before="120"/>
      </w:pPr>
      <w:bookmarkStart w:id="1692" w:name="_Toc338939223"/>
      <w:r w:rsidRPr="007055D9">
        <w:t xml:space="preserve">Attribute </w:t>
      </w:r>
      <w:r w:rsidR="00194316">
        <w:t>"</w:t>
      </w:r>
      <w:r w:rsidRPr="007055D9">
        <w:t>shape</w:t>
      </w:r>
      <w:bookmarkEnd w:id="1692"/>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Heading5"/>
        <w:keepNext/>
        <w:spacing w:before="120"/>
      </w:pPr>
      <w:bookmarkStart w:id="1693" w:name="_Toc338939224"/>
      <w:r w:rsidRPr="007055D9">
        <w:t xml:space="preserve">Attribute </w:t>
      </w:r>
      <w:r w:rsidR="00194316">
        <w:t>"</w:t>
      </w:r>
      <w:r w:rsidRPr="007055D9">
        <w:t>filler</w:t>
      </w:r>
      <w:bookmarkEnd w:id="1693"/>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gramStart"/>
      <w:r w:rsidR="00254699">
        <w:t>seamweld</w:t>
      </w:r>
      <w:proofErr w:type="gramEnd"/>
      <w:r w:rsidR="00254699">
        <w:t>&gt;</w:t>
      </w:r>
    </w:p>
    <w:p w14:paraId="6EF3D01B" w14:textId="7F82598C" w:rsidR="0006113C" w:rsidRPr="007055D9" w:rsidRDefault="00254699" w:rsidP="0006113C">
      <w:pPr>
        <w:pStyle w:val="XMLCode"/>
      </w:pPr>
      <w:r>
        <w:t xml:space="preserve">    &lt;</w:t>
      </w:r>
      <w:r w:rsidR="0006113C" w:rsidRPr="007055D9">
        <w:t>y</w:t>
      </w:r>
      <w:r>
        <w:t>_</w:t>
      </w:r>
      <w:r w:rsidR="0006113C" w:rsidRPr="007055D9">
        <w:t>joint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proofErr w:type="gramStart"/>
      <w:r w:rsidR="008C2EA5">
        <w:rPr>
          <w:b/>
          <w:color w:val="0070C0"/>
        </w:rPr>
        <w:t>reference</w:t>
      </w:r>
      <w:proofErr w:type="gramEnd"/>
      <w:r w:rsidR="008C2EA5">
        <w:rPr>
          <w:b/>
          <w:color w:val="0070C0"/>
        </w:rPr>
        <w:t>=</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proofErr w:type="gramStart"/>
      <w:r w:rsidR="0006113C" w:rsidRPr="002C5D08">
        <w:rPr>
          <w:b/>
          <w:color w:val="0070C0"/>
        </w:rPr>
        <w:t>section</w:t>
      </w:r>
      <w:proofErr w:type="gramEnd"/>
      <w:r w:rsidR="0006113C" w:rsidRPr="002C5D08">
        <w:rPr>
          <w:b/>
          <w:color w:val="0070C0"/>
        </w:rPr>
        <w:t>=</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003A3954">
        <w:rPr>
          <w:b/>
          <w:color w:val="0070C0"/>
        </w:rPr>
        <w:t>thickness</w:t>
      </w:r>
      <w:proofErr w:type="gramEnd"/>
      <w:r w:rsidR="003A3954">
        <w:rPr>
          <w:b/>
          <w:color w:val="0070C0"/>
        </w:rPr>
        <w:t>=</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angle</w:t>
      </w:r>
      <w:proofErr w:type="gramEnd"/>
      <w:r w:rsidRPr="002C5D08">
        <w:rPr>
          <w:b/>
          <w:color w:val="0070C0"/>
        </w:rPr>
        <w:t>=</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penetration</w:t>
      </w:r>
      <w:proofErr w:type="gramEnd"/>
      <w:r w:rsidRPr="002C5D08">
        <w:rPr>
          <w:b/>
          <w:color w:val="0070C0"/>
        </w:rPr>
        <w:t>=</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00254699" w:rsidRPr="002C5D08">
        <w:rPr>
          <w:b/>
          <w:color w:val="0070C0"/>
        </w:rPr>
        <w:t>filler</w:t>
      </w:r>
      <w:proofErr w:type="gramEnd"/>
      <w:r w:rsidR="00254699" w:rsidRPr="002C5D08">
        <w:rPr>
          <w:b/>
          <w:color w:val="0070C0"/>
        </w:rPr>
        <w:t>=</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w:t>
      </w:r>
      <w:proofErr w:type="gramStart"/>
      <w:r w:rsidRPr="002C5D08">
        <w:rPr>
          <w:b/>
          <w:color w:val="0070C0"/>
        </w:rPr>
        <w:t>shape</w:t>
      </w:r>
      <w:proofErr w:type="gramEnd"/>
      <w:r w:rsidRPr="002C5D08">
        <w:rPr>
          <w:b/>
          <w:color w:val="0070C0"/>
        </w:rPr>
        <w:t>=</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&lt;weld_position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proofErr w:type="gramStart"/>
      <w:r>
        <w:rPr>
          <w:b/>
          <w:color w:val="0070C0"/>
        </w:rPr>
        <w:t>reference</w:t>
      </w:r>
      <w:proofErr w:type="gramEnd"/>
      <w:r>
        <w:rPr>
          <w:b/>
          <w:color w:val="0070C0"/>
        </w:rPr>
        <w:t>=</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proofErr w:type="gramStart"/>
      <w:r w:rsidRPr="002C5D08">
        <w:rPr>
          <w:b/>
          <w:color w:val="0070C0"/>
        </w:rPr>
        <w:t>section</w:t>
      </w:r>
      <w:proofErr w:type="gramEnd"/>
      <w:r w:rsidRPr="002C5D08">
        <w:rPr>
          <w:b/>
          <w:color w:val="0070C0"/>
        </w:rPr>
        <w:t>=</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thickness</w:t>
      </w:r>
      <w:proofErr w:type="gramEnd"/>
      <w:r>
        <w:rPr>
          <w:b/>
          <w:color w:val="0070C0"/>
        </w:rPr>
        <w:t>=</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angle</w:t>
      </w:r>
      <w:proofErr w:type="gramEnd"/>
      <w:r>
        <w:rPr>
          <w:b/>
          <w:color w:val="0070C0"/>
        </w:rPr>
        <w:t>=</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w:t>
      </w:r>
      <w:proofErr w:type="gramStart"/>
      <w:r w:rsidRPr="002C5D08">
        <w:rPr>
          <w:b/>
          <w:color w:val="0070C0"/>
        </w:rPr>
        <w:t>penetration</w:t>
      </w:r>
      <w:proofErr w:type="gramEnd"/>
      <w:r w:rsidRPr="002C5D08">
        <w:rPr>
          <w:b/>
          <w:color w:val="0070C0"/>
        </w:rPr>
        <w:t>=</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w:t>
      </w:r>
      <w:proofErr w:type="gramStart"/>
      <w:r w:rsidRPr="002C5D08">
        <w:rPr>
          <w:b/>
          <w:color w:val="0070C0"/>
        </w:rPr>
        <w:t>filler</w:t>
      </w:r>
      <w:proofErr w:type="gramEnd"/>
      <w:r w:rsidRPr="002C5D08">
        <w:rPr>
          <w:b/>
          <w:color w:val="0070C0"/>
        </w:rPr>
        <w:t>=</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w:t>
      </w:r>
      <w:proofErr w:type="gramStart"/>
      <w:r w:rsidRPr="002C5D08">
        <w:rPr>
          <w:b/>
          <w:color w:val="0070C0"/>
        </w:rPr>
        <w:t>shape</w:t>
      </w:r>
      <w:proofErr w:type="gramEnd"/>
      <w:r w:rsidRPr="002C5D08">
        <w:rPr>
          <w:b/>
          <w:color w:val="0070C0"/>
        </w:rPr>
        <w:t>=</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t>&lt;/</w:t>
      </w:r>
      <w:r w:rsidR="002C5D08">
        <w:t>seamweld</w:t>
      </w:r>
      <w:r w:rsidRPr="007055D9">
        <w:t>&gt;</w:t>
      </w:r>
    </w:p>
    <w:p w14:paraId="20E1B613" w14:textId="77777777" w:rsidR="0006113C" w:rsidRDefault="0006113C" w:rsidP="0006113C">
      <w:pPr>
        <w:pStyle w:val="XMLCode"/>
      </w:pPr>
    </w:p>
    <w:p w14:paraId="0E12B83E" w14:textId="1493DC5E" w:rsidR="00A305D9" w:rsidRPr="007055D9" w:rsidRDefault="00A305D9" w:rsidP="009647BD">
      <w:pPr>
        <w:pStyle w:val="Heading4"/>
        <w:keepNext w:val="0"/>
        <w:ind w:left="862" w:hanging="862"/>
      </w:pPr>
      <w:bookmarkStart w:id="1694" w:name="_Toc3557048"/>
      <w:bookmarkStart w:id="1695" w:name="_Toc26921138"/>
      <w:r w:rsidRPr="007055D9">
        <w:t xml:space="preserve">Element </w:t>
      </w:r>
      <w:r w:rsidR="00194316">
        <w:t>"</w:t>
      </w:r>
      <w:r>
        <w:t>sheet_parameter</w:t>
      </w:r>
      <w:bookmarkEnd w:id="1694"/>
      <w:r w:rsidR="00194316">
        <w:t>"</w:t>
      </w:r>
      <w:bookmarkEnd w:id="1695"/>
    </w:p>
    <w:p w14:paraId="7F32E4FB" w14:textId="77777777" w:rsidR="00A305D9" w:rsidRPr="007055D9" w:rsidRDefault="00A305D9" w:rsidP="00A305D9">
      <w:pPr>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A0929CE" w:rsidR="00A305D9" w:rsidRPr="001B5A81" w:rsidRDefault="00A11F1C" w:rsidP="00E70582">
            <w:pPr>
              <w:rPr>
                <w:rStyle w:val="CommentReference"/>
                <w:sz w:val="20"/>
                <w:szCs w:val="20"/>
                <w:lang w:eastAsia="x-none"/>
              </w:rPr>
            </w:pPr>
            <w:r w:rsidRPr="001B5A81">
              <w:rPr>
                <w:sz w:val="20"/>
                <w:szCs w:val="20"/>
              </w:rPr>
              <w:t>I</w:t>
            </w:r>
            <w:r w:rsidR="00A305D9"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41678EB0" w:rsidR="000124A9" w:rsidRPr="001B5A81" w:rsidRDefault="00A11F1C" w:rsidP="00E70582">
            <w:pPr>
              <w:rPr>
                <w:sz w:val="20"/>
                <w:szCs w:val="20"/>
              </w:rPr>
            </w:pPr>
            <w:r w:rsidRPr="001B5A81">
              <w:rPr>
                <w:sz w:val="20"/>
                <w:szCs w:val="20"/>
              </w:rPr>
              <w:t>G</w:t>
            </w:r>
            <w:r w:rsidR="000124A9"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lastRenderedPageBreak/>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62A9E1E6" w:rsidR="00C0357F" w:rsidRDefault="00C0357F" w:rsidP="00F3716C">
      <w:pPr>
        <w:pStyle w:val="Caption"/>
        <w:spacing w:before="120"/>
      </w:pPr>
      <w:bookmarkStart w:id="1696" w:name="_Toc3566514"/>
      <w:bookmarkStart w:id="1697" w:name="_Toc26921358"/>
      <w:r>
        <w:t xml:space="preserve">Table </w:t>
      </w:r>
      <w:r w:rsidR="00D43112">
        <w:fldChar w:fldCharType="begin"/>
      </w:r>
      <w:r w:rsidR="00D43112">
        <w:instrText xml:space="preserve"> SEQ Table \* ARABIC </w:instrText>
      </w:r>
      <w:r w:rsidR="00D43112">
        <w:fldChar w:fldCharType="separate"/>
      </w:r>
      <w:r w:rsidR="00020F25">
        <w:rPr>
          <w:noProof/>
        </w:rPr>
        <w:t>108</w:t>
      </w:r>
      <w:r w:rsidR="00D43112">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1696"/>
      <w:bookmarkEnd w:id="1697"/>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gramStart"/>
      <w:r>
        <w:t>seamweld</w:t>
      </w:r>
      <w:proofErr w:type="gramEnd"/>
      <w:r>
        <w:t>&gt;</w:t>
      </w:r>
    </w:p>
    <w:p w14:paraId="4FF22F88" w14:textId="4FED2765" w:rsidR="00A305D9" w:rsidRPr="007055D9" w:rsidRDefault="00A305D9" w:rsidP="00683F88">
      <w:pPr>
        <w:pStyle w:val="XMLCode"/>
        <w:keepNext/>
        <w:keepLines/>
      </w:pPr>
      <w:r>
        <w:t xml:space="preserve">    &lt;</w:t>
      </w:r>
      <w:r w:rsidR="00971B31">
        <w:t>y_joint</w:t>
      </w:r>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&lt;weld_position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327322">
      <w:pPr>
        <w:pStyle w:val="Heading3"/>
      </w:pPr>
      <w:bookmarkStart w:id="1698" w:name="WeldDefinitionKJoint"/>
      <w:bookmarkStart w:id="1699" w:name="_Toc338939115"/>
      <w:bookmarkStart w:id="1700" w:name="_Toc3557049"/>
      <w:bookmarkStart w:id="1701" w:name="_Toc26921139"/>
      <w:bookmarkEnd w:id="1698"/>
      <w:r w:rsidRPr="007055D9">
        <w:t>K-Joint</w:t>
      </w:r>
      <w:bookmarkEnd w:id="1699"/>
      <w:bookmarkEnd w:id="1700"/>
      <w:bookmarkEnd w:id="1701"/>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ootnoteReference"/>
        </w:rPr>
        <w:footnoteReference w:id="21"/>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11136" behindDoc="0" locked="0" layoutInCell="1" allowOverlap="1" wp14:anchorId="19F28B8B" wp14:editId="71871C7E">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Heading4"/>
        <w:numPr>
          <w:ilvl w:val="3"/>
          <w:numId w:val="12"/>
        </w:numPr>
        <w:tabs>
          <w:tab w:val="clear" w:pos="864"/>
          <w:tab w:val="num" w:pos="993"/>
        </w:tabs>
      </w:pPr>
      <w:bookmarkStart w:id="1702" w:name="_Toc3557050"/>
      <w:bookmarkStart w:id="1703" w:name="_Toc26921140"/>
      <w:r w:rsidRPr="007055D9">
        <w:t>Sheet Parameters</w:t>
      </w:r>
      <w:bookmarkEnd w:id="1702"/>
      <w:bookmarkEnd w:id="1703"/>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726848" behindDoc="0" locked="0" layoutInCell="1" allowOverlap="1" wp14:anchorId="19E7BD0C" wp14:editId="675D038F">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176129" w:rsidRPr="003670AB" w:rsidRDefault="00176129" w:rsidP="008A1560">
                            <w:pPr>
                              <w:pStyle w:val="Caption"/>
                              <w:rPr>
                                <w:b w:val="0"/>
                                <w:bCs w:val="0"/>
                                <w:noProof/>
                                <w:sz w:val="26"/>
                                <w:szCs w:val="28"/>
                              </w:rPr>
                            </w:pPr>
                            <w:bookmarkStart w:id="1704" w:name="_Ref7932243"/>
                            <w:bookmarkStart w:id="1705" w:name="_Toc3557143"/>
                            <w:bookmarkStart w:id="1706" w:name="_Ref7932230"/>
                            <w:bookmarkStart w:id="1707" w:name="_Toc26921236"/>
                            <w:r>
                              <w:t xml:space="preserve">Figure </w:t>
                            </w:r>
                            <w:r>
                              <w:fldChar w:fldCharType="begin"/>
                            </w:r>
                            <w:r>
                              <w:instrText xml:space="preserve"> SEQ Figure \* ARABIC </w:instrText>
                            </w:r>
                            <w:r>
                              <w:fldChar w:fldCharType="separate"/>
                            </w:r>
                            <w:r>
                              <w:rPr>
                                <w:noProof/>
                              </w:rPr>
                              <w:t>66</w:t>
                            </w:r>
                            <w:r>
                              <w:fldChar w:fldCharType="end"/>
                            </w:r>
                            <w:bookmarkEnd w:id="1704"/>
                            <w:r>
                              <w:t>: K-Joint Sheet Layout</w:t>
                            </w:r>
                            <w:bookmarkEnd w:id="1705"/>
                            <w:bookmarkEnd w:id="1706"/>
                            <w:bookmarkEnd w:id="17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69" type="#_x0000_t202" style="position:absolute;left:0;text-align:left;margin-left:248.45pt;margin-top:21.15pt;width:210.1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176129" w:rsidRPr="003670AB" w:rsidRDefault="00176129" w:rsidP="008A1560">
                      <w:pPr>
                        <w:pStyle w:val="Caption"/>
                        <w:rPr>
                          <w:b w:val="0"/>
                          <w:bCs w:val="0"/>
                          <w:noProof/>
                          <w:sz w:val="26"/>
                          <w:szCs w:val="28"/>
                        </w:rPr>
                      </w:pPr>
                      <w:bookmarkStart w:id="1708" w:name="_Ref7932243"/>
                      <w:bookmarkStart w:id="1709" w:name="_Toc3557143"/>
                      <w:bookmarkStart w:id="1710" w:name="_Ref7932230"/>
                      <w:bookmarkStart w:id="1711" w:name="_Toc26921236"/>
                      <w:r>
                        <w:t xml:space="preserve">Figure </w:t>
                      </w:r>
                      <w:r>
                        <w:fldChar w:fldCharType="begin"/>
                      </w:r>
                      <w:r>
                        <w:instrText xml:space="preserve"> SEQ Figure \* ARABIC </w:instrText>
                      </w:r>
                      <w:r>
                        <w:fldChar w:fldCharType="separate"/>
                      </w:r>
                      <w:r>
                        <w:rPr>
                          <w:noProof/>
                        </w:rPr>
                        <w:t>66</w:t>
                      </w:r>
                      <w:r>
                        <w:fldChar w:fldCharType="end"/>
                      </w:r>
                      <w:bookmarkEnd w:id="1708"/>
                      <w:r>
                        <w:t>: K-Joint Sheet Layout</w:t>
                      </w:r>
                      <w:bookmarkEnd w:id="1709"/>
                      <w:bookmarkEnd w:id="1710"/>
                      <w:bookmarkEnd w:id="1711"/>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1712" w:name="_Toc3557051"/>
      <w:bookmarkStart w:id="1713" w:name="_Toc26921141"/>
      <w:r w:rsidRPr="007055D9">
        <w:t>Weld Parameters</w:t>
      </w:r>
      <w:bookmarkEnd w:id="1712"/>
      <w:bookmarkEnd w:id="1713"/>
    </w:p>
    <w:p w14:paraId="26CE6BF0" w14:textId="51168494" w:rsidR="00255787" w:rsidRPr="007055D9" w:rsidRDefault="00C6012A" w:rsidP="007C5CDD">
      <w:pPr>
        <w:keepNext/>
        <w:jc w:val="both"/>
      </w:pPr>
      <w:r>
        <w:rPr>
          <w:noProof/>
          <w:lang w:eastAsia="en-US"/>
        </w:rPr>
        <w:drawing>
          <wp:anchor distT="0" distB="0" distL="114300" distR="114300" simplePos="0" relativeHeight="251616256" behindDoc="0" locked="0" layoutInCell="1" allowOverlap="1" wp14:anchorId="45E88191" wp14:editId="765E7377">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9">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36064" behindDoc="0" locked="0" layoutInCell="1" allowOverlap="1" wp14:anchorId="09FAA68F" wp14:editId="2080995D">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176129" w:rsidRPr="00C21C59" w:rsidRDefault="00176129" w:rsidP="008A1560">
                            <w:pPr>
                              <w:pStyle w:val="Caption"/>
                              <w:rPr>
                                <w:noProof/>
                                <w:szCs w:val="24"/>
                              </w:rPr>
                            </w:pPr>
                            <w:bookmarkStart w:id="1714" w:name="_Toc3557144"/>
                            <w:bookmarkStart w:id="1715" w:name="_Toc26921237"/>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714"/>
                            <w:bookmarkEnd w:id="17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70" type="#_x0000_t202" style="position:absolute;left:0;text-align:left;margin-left:250.55pt;margin-top:100.6pt;width:200.7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176129" w:rsidRPr="00C21C59" w:rsidRDefault="00176129" w:rsidP="008A1560">
                      <w:pPr>
                        <w:pStyle w:val="Caption"/>
                        <w:rPr>
                          <w:noProof/>
                          <w:szCs w:val="24"/>
                        </w:rPr>
                      </w:pPr>
                      <w:bookmarkStart w:id="1716" w:name="_Toc3557144"/>
                      <w:bookmarkStart w:id="1717" w:name="_Toc26921237"/>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716"/>
                      <w:bookmarkEnd w:id="1717"/>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lastRenderedPageBreak/>
        <w:t xml:space="preserve">This is computed by </w:t>
      </w:r>
      <w:r w:rsidRPr="007055D9">
        <w:rPr>
          <w:position w:val="-32"/>
          <w:szCs w:val="22"/>
        </w:rPr>
        <w:object w:dxaOrig="1240" w:dyaOrig="700" w14:anchorId="1719A91E">
          <v:shape id="_x0000_i1032" type="#_x0000_t75" style="width:62.25pt;height:35.25pt" o:ole="">
            <v:imagedata r:id="rId149" o:title=""/>
          </v:shape>
          <o:OLEObject Type="Embed" ProgID="Equation.3" ShapeID="_x0000_i1032" DrawAspect="Content" ObjectID="_1638298407" r:id="rId180"/>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0C0D4B12" w:rsidR="00255787" w:rsidRPr="003A532B" w:rsidRDefault="00A11F1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5339523" w:rsidR="00255787" w:rsidRPr="003A532B" w:rsidRDefault="00A11F1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33F49B68" w:rsidR="00255787" w:rsidRPr="007055D9" w:rsidRDefault="00F3716C" w:rsidP="00F3716C">
      <w:pPr>
        <w:pStyle w:val="Caption"/>
        <w:spacing w:before="120"/>
      </w:pPr>
      <w:bookmarkStart w:id="1718" w:name="_Toc3566515"/>
      <w:bookmarkStart w:id="1719" w:name="_Toc26921359"/>
      <w:r>
        <w:t xml:space="preserve">Table </w:t>
      </w:r>
      <w:r>
        <w:fldChar w:fldCharType="begin"/>
      </w:r>
      <w:r>
        <w:instrText xml:space="preserve"> SEQ Table \* ARABIC </w:instrText>
      </w:r>
      <w:r>
        <w:fldChar w:fldCharType="separate"/>
      </w:r>
      <w:r w:rsidR="00020F25">
        <w:rPr>
          <w:noProof/>
        </w:rPr>
        <w:t>109</w:t>
      </w:r>
      <w:r>
        <w:fldChar w:fldCharType="end"/>
      </w:r>
      <w:r w:rsidR="008A1560">
        <w:t>: Parameters of K-Joint</w:t>
      </w:r>
      <w:bookmarkEnd w:id="1718"/>
      <w:bookmarkEnd w:id="1719"/>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Heading4"/>
        <w:tabs>
          <w:tab w:val="clear" w:pos="864"/>
          <w:tab w:val="num" w:pos="993"/>
        </w:tabs>
      </w:pPr>
      <w:bookmarkStart w:id="1720" w:name="_Toc338939226"/>
      <w:bookmarkStart w:id="1721" w:name="_Toc3557052"/>
      <w:bookmarkStart w:id="1722" w:name="_Toc26921142"/>
      <w:r w:rsidRPr="007055D9">
        <w:t>Attributes</w:t>
      </w:r>
      <w:bookmarkEnd w:id="1720"/>
      <w:bookmarkEnd w:id="1721"/>
      <w:bookmarkEnd w:id="1722"/>
    </w:p>
    <w:p w14:paraId="6CD2696C" w14:textId="0CB68550" w:rsidR="0006113C" w:rsidRPr="007055D9" w:rsidRDefault="008140DB" w:rsidP="003E1F0A">
      <w:pPr>
        <w:pStyle w:val="Heading5"/>
        <w:keepNext/>
      </w:pPr>
      <w:bookmarkStart w:id="1723" w:name="_Toc338939228"/>
      <w:r w:rsidRPr="007055D9">
        <w:t xml:space="preserve">Attribute </w:t>
      </w:r>
      <w:r w:rsidR="00194316">
        <w:t>"</w:t>
      </w:r>
      <w:r w:rsidRPr="007055D9">
        <w:t>b</w:t>
      </w:r>
      <w:r w:rsidR="0006113C" w:rsidRPr="007055D9">
        <w:t>ase</w:t>
      </w:r>
      <w:bookmarkEnd w:id="1723"/>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Heading5"/>
        <w:keepNext/>
      </w:pPr>
      <w:bookmarkStart w:id="1724" w:name="_Toc338939229"/>
      <w:r w:rsidRPr="007055D9">
        <w:t xml:space="preserve">Attribute </w:t>
      </w:r>
      <w:r w:rsidR="00194316">
        <w:t>"</w:t>
      </w:r>
      <w:r w:rsidRPr="007055D9">
        <w:t>t</w:t>
      </w:r>
      <w:r w:rsidR="0006113C" w:rsidRPr="007055D9">
        <w:t>echnology</w:t>
      </w:r>
      <w:bookmarkEnd w:id="1724"/>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4119AD49" w:rsidR="0006113C" w:rsidRPr="007055D9" w:rsidRDefault="0006113C" w:rsidP="005E1694">
      <w:pPr>
        <w:pStyle w:val="Heading4"/>
        <w:tabs>
          <w:tab w:val="clear" w:pos="864"/>
          <w:tab w:val="num" w:pos="993"/>
        </w:tabs>
      </w:pPr>
      <w:bookmarkStart w:id="1725" w:name="_Toc338939230"/>
      <w:bookmarkStart w:id="1726" w:name="_Toc3557053"/>
      <w:bookmarkStart w:id="1727" w:name="_Toc26921143"/>
      <w:r w:rsidRPr="007055D9">
        <w:t xml:space="preserve">Element </w:t>
      </w:r>
      <w:r w:rsidR="00194316">
        <w:t>"</w:t>
      </w:r>
      <w:r w:rsidRPr="007055D9">
        <w:t>weld_position</w:t>
      </w:r>
      <w:bookmarkEnd w:id="1725"/>
      <w:bookmarkEnd w:id="1726"/>
      <w:r w:rsidR="00194316">
        <w:t>"</w:t>
      </w:r>
      <w:bookmarkEnd w:id="1727"/>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6C997FB3" w:rsidR="00593AB3" w:rsidRPr="000A1539" w:rsidRDefault="00A11F1C" w:rsidP="00237781">
            <w:pPr>
              <w:rPr>
                <w:rStyle w:val="CommentReference"/>
                <w:sz w:val="20"/>
                <w:szCs w:val="20"/>
                <w:lang w:eastAsia="x-none"/>
              </w:rPr>
            </w:pPr>
            <w:r w:rsidRPr="001409DA">
              <w:rPr>
                <w:sz w:val="20"/>
                <w:szCs w:val="20"/>
              </w:rPr>
              <w:t>B</w:t>
            </w:r>
            <w:r w:rsidR="00593AB3"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395530B2" w:rsidR="00593AB3" w:rsidRPr="000A1539" w:rsidRDefault="00A11F1C" w:rsidP="00237781">
            <w:pPr>
              <w:rPr>
                <w:rStyle w:val="CommentReference"/>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0FCF17BC" w:rsidR="00593AB3" w:rsidRPr="000A1539" w:rsidRDefault="00A11F1C" w:rsidP="00237781">
            <w:pPr>
              <w:rPr>
                <w:rStyle w:val="CommentReference"/>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02B9D833" w:rsidR="00593AB3" w:rsidRPr="000A1539" w:rsidRDefault="00A11F1C" w:rsidP="00237781">
            <w:pPr>
              <w:rPr>
                <w:rStyle w:val="CommentReference"/>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445C62B" w:rsidR="00593AB3" w:rsidRPr="000A1539" w:rsidRDefault="00A11F1C" w:rsidP="00237781">
            <w:pPr>
              <w:rPr>
                <w:rStyle w:val="CommentReference"/>
                <w:sz w:val="20"/>
                <w:szCs w:val="20"/>
                <w:lang w:eastAsia="x-none"/>
              </w:rPr>
            </w:pPr>
            <w:r w:rsidRPr="001409DA">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59C58CBF" w:rsidR="00593AB3" w:rsidRPr="000A1539" w:rsidRDefault="00A11F1C" w:rsidP="00237781">
            <w:pPr>
              <w:rPr>
                <w:rStyle w:val="CommentReference"/>
                <w:sz w:val="20"/>
                <w:szCs w:val="20"/>
                <w:lang w:eastAsia="x-none"/>
              </w:rPr>
            </w:pPr>
            <w:r w:rsidRPr="001409DA">
              <w:rPr>
                <w:sz w:val="20"/>
                <w:szCs w:val="20"/>
              </w:rPr>
              <w:t>R</w:t>
            </w:r>
            <w:r w:rsidR="00593AB3"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6ADDF4DE" w:rsidR="00593AB3" w:rsidRPr="000A1539" w:rsidRDefault="00A11F1C" w:rsidP="00237781">
            <w:pPr>
              <w:rPr>
                <w:sz w:val="20"/>
                <w:szCs w:val="20"/>
              </w:rPr>
            </w:pPr>
            <w:r w:rsidRPr="000A1539">
              <w:rPr>
                <w:sz w:val="20"/>
                <w:szCs w:val="20"/>
              </w:rPr>
              <w:t>S</w:t>
            </w:r>
            <w:r w:rsidR="00593AB3"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28633D0E" w:rsidR="00593AB3" w:rsidRPr="000A1539" w:rsidRDefault="00A11F1C" w:rsidP="00237781">
            <w:pPr>
              <w:rPr>
                <w:sz w:val="20"/>
                <w:szCs w:val="20"/>
              </w:rPr>
            </w:pPr>
            <w:r w:rsidRPr="000A1539">
              <w:rPr>
                <w:rStyle w:val="CommentReference"/>
                <w:sz w:val="20"/>
                <w:szCs w:val="20"/>
                <w:lang w:eastAsia="x-none"/>
              </w:rPr>
              <w:t>T</w:t>
            </w:r>
            <w:r w:rsidR="00593AB3" w:rsidRPr="000A1539">
              <w:rPr>
                <w:rStyle w:val="CommentReference"/>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1F2E81F1" w:rsidR="00593AB3" w:rsidRPr="000A1539" w:rsidRDefault="00A11F1C" w:rsidP="00237781">
            <w:pPr>
              <w:rPr>
                <w:sz w:val="20"/>
                <w:szCs w:val="20"/>
              </w:rPr>
            </w:pPr>
            <w:r w:rsidRPr="000A1539">
              <w:rPr>
                <w:sz w:val="20"/>
                <w:szCs w:val="20"/>
              </w:rPr>
              <w:t>A</w:t>
            </w:r>
            <w:r w:rsidR="00593AB3"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4F27D653" w:rsidR="00593AB3" w:rsidRPr="000A1539" w:rsidRDefault="00A11F1C" w:rsidP="00237781">
            <w:pPr>
              <w:rPr>
                <w:sz w:val="20"/>
                <w:szCs w:val="20"/>
              </w:rPr>
            </w:pPr>
            <w:r w:rsidRPr="000A1539">
              <w:rPr>
                <w:rStyle w:val="CommentReference"/>
                <w:sz w:val="20"/>
                <w:szCs w:val="20"/>
                <w:lang w:eastAsia="x-none"/>
              </w:rPr>
              <w:t>S</w:t>
            </w:r>
            <w:r w:rsidR="00593AB3" w:rsidRPr="000A1539">
              <w:rPr>
                <w:rStyle w:val="CommentReference"/>
                <w:sz w:val="20"/>
                <w:szCs w:val="20"/>
                <w:lang w:eastAsia="x-none"/>
              </w:rPr>
              <w:t>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32BB939F" w:rsidR="00237781" w:rsidRDefault="00237781" w:rsidP="00F3716C">
      <w:pPr>
        <w:pStyle w:val="Caption"/>
        <w:spacing w:before="120"/>
      </w:pPr>
      <w:bookmarkStart w:id="1728" w:name="_Toc3566516"/>
      <w:bookmarkStart w:id="1729" w:name="_Toc26921360"/>
      <w:bookmarkStart w:id="1730" w:name="_Toc338939233"/>
      <w:r>
        <w:lastRenderedPageBreak/>
        <w:t xml:space="preserve">Table </w:t>
      </w:r>
      <w:r w:rsidR="00D43112">
        <w:fldChar w:fldCharType="begin"/>
      </w:r>
      <w:r w:rsidR="00D43112">
        <w:instrText xml:space="preserve"> SEQ Table \* ARABIC </w:instrText>
      </w:r>
      <w:r w:rsidR="00D43112">
        <w:fldChar w:fldCharType="separate"/>
      </w:r>
      <w:r w:rsidR="00020F25">
        <w:rPr>
          <w:noProof/>
        </w:rPr>
        <w:t>110</w:t>
      </w:r>
      <w:r w:rsidR="00D43112">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1728"/>
      <w:bookmarkEnd w:id="1729"/>
      <w:r>
        <w:t xml:space="preserve"> </w:t>
      </w:r>
    </w:p>
    <w:p w14:paraId="60666475" w14:textId="21CA7902" w:rsidR="007C55C2" w:rsidRDefault="007C55C2" w:rsidP="007C55C2">
      <w:pPr>
        <w:pStyle w:val="Heading5"/>
        <w:keepNext/>
      </w:pPr>
      <w:r w:rsidRPr="007055D9">
        <w:t>Attribute</w:t>
      </w:r>
      <w:r>
        <w:t>s</w:t>
      </w:r>
      <w:r w:rsidRPr="007055D9">
        <w:t xml:space="preserve"> </w:t>
      </w:r>
      <w:r w:rsidR="00194316">
        <w:t>"</w:t>
      </w:r>
      <w:r>
        <w:t>u, x, y, z, reference</w:t>
      </w:r>
      <w:r w:rsidR="00194316">
        <w:t>"</w:t>
      </w:r>
    </w:p>
    <w:p w14:paraId="2656862E" w14:textId="11D61209" w:rsidR="007C55C2" w:rsidRDefault="007C55C2" w:rsidP="007C55C2">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020F25">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020F25" w:rsidRPr="00020F25">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Heading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481C34C4" w:rsidR="0006113C" w:rsidRPr="007055D9" w:rsidRDefault="0006113C" w:rsidP="003E1F0A">
      <w:pPr>
        <w:pStyle w:val="Heading5"/>
        <w:keepNext/>
      </w:pPr>
      <w:r w:rsidRPr="007055D9">
        <w:t xml:space="preserve">Attribute </w:t>
      </w:r>
      <w:r w:rsidR="00194316">
        <w:t>"</w:t>
      </w:r>
      <w:r w:rsidRPr="007055D9">
        <w:t>section</w:t>
      </w:r>
      <w:bookmarkEnd w:id="1730"/>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03F332B8" w:rsidR="0006113C" w:rsidRPr="007055D9" w:rsidRDefault="0006113C" w:rsidP="00DA7B31">
      <w:pPr>
        <w:pStyle w:val="Heading5"/>
        <w:keepNext/>
      </w:pPr>
      <w:bookmarkStart w:id="1731" w:name="_Toc338939234"/>
      <w:r w:rsidRPr="007055D9">
        <w:t xml:space="preserve">Attribute </w:t>
      </w:r>
      <w:r w:rsidR="00194316">
        <w:t>"</w:t>
      </w:r>
      <w:r w:rsidRPr="007055D9">
        <w:t>thickness</w:t>
      </w:r>
      <w:bookmarkEnd w:id="1731"/>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36491BB2" w:rsidR="00F3716C" w:rsidRDefault="00F3716C" w:rsidP="00F3716C">
      <w:pPr>
        <w:pStyle w:val="Caption"/>
        <w:spacing w:before="120"/>
      </w:pPr>
      <w:bookmarkStart w:id="1732" w:name="_Toc3566517"/>
      <w:bookmarkStart w:id="1733" w:name="_Toc26921361"/>
      <w:bookmarkStart w:id="1734" w:name="_Toc338939235"/>
      <w:r>
        <w:t xml:space="preserve">Table </w:t>
      </w:r>
      <w:r>
        <w:fldChar w:fldCharType="begin"/>
      </w:r>
      <w:r>
        <w:instrText xml:space="preserve"> SEQ Table \* ARABIC </w:instrText>
      </w:r>
      <w:r>
        <w:fldChar w:fldCharType="separate"/>
      </w:r>
      <w:r w:rsidR="00020F25">
        <w:rPr>
          <w:noProof/>
        </w:rPr>
        <w:t>111</w:t>
      </w:r>
      <w:r>
        <w:fldChar w:fldCharType="end"/>
      </w:r>
      <w:r w:rsidR="0070710C">
        <w:t xml:space="preserve">: Value Dependency of Attribute </w:t>
      </w:r>
      <w:r w:rsidR="0070710C">
        <w:rPr>
          <w:rStyle w:val="elementdeftypeChar"/>
          <w:b/>
        </w:rPr>
        <w:t>thickness</w:t>
      </w:r>
      <w:bookmarkEnd w:id="1732"/>
      <w:bookmarkEnd w:id="1733"/>
    </w:p>
    <w:p w14:paraId="484E78C3" w14:textId="0E604EA6" w:rsidR="0006113C" w:rsidRPr="007055D9" w:rsidRDefault="0006113C" w:rsidP="00DA7B31">
      <w:pPr>
        <w:pStyle w:val="Heading5"/>
        <w:keepNext/>
      </w:pPr>
      <w:r w:rsidRPr="007055D9">
        <w:t xml:space="preserve">Attribute </w:t>
      </w:r>
      <w:r w:rsidR="00194316">
        <w:t>"</w:t>
      </w:r>
      <w:r w:rsidRPr="007055D9">
        <w:t>angle</w:t>
      </w:r>
      <w:bookmarkEnd w:id="1734"/>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Heading5"/>
        <w:keepNext/>
      </w:pPr>
      <w:bookmarkStart w:id="1735" w:name="_Toc338939236"/>
      <w:r w:rsidRPr="007055D9">
        <w:t xml:space="preserve">Attribute </w:t>
      </w:r>
      <w:r w:rsidR="00194316">
        <w:t>"</w:t>
      </w:r>
      <w:r w:rsidRPr="007055D9">
        <w:t>penetration</w:t>
      </w:r>
      <w:bookmarkEnd w:id="1735"/>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Heading5"/>
        <w:keepNext/>
      </w:pPr>
      <w:bookmarkStart w:id="1736" w:name="_Toc338939238"/>
      <w:r w:rsidRPr="007055D9">
        <w:t xml:space="preserve">Attribute </w:t>
      </w:r>
      <w:r w:rsidR="00194316">
        <w:t>"</w:t>
      </w:r>
      <w:r w:rsidRPr="007055D9">
        <w:t>shape</w:t>
      </w:r>
      <w:bookmarkEnd w:id="1736"/>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Heading5"/>
        <w:keepNext/>
      </w:pPr>
      <w:bookmarkStart w:id="1737" w:name="_Toc338939239"/>
      <w:r w:rsidRPr="007055D9">
        <w:t xml:space="preserve">Attribute </w:t>
      </w:r>
      <w:r w:rsidR="00194316">
        <w:t>"</w:t>
      </w:r>
      <w:r w:rsidRPr="007055D9">
        <w:t>filler</w:t>
      </w:r>
      <w:bookmarkEnd w:id="1737"/>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lastRenderedPageBreak/>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gramStart"/>
      <w:r w:rsidR="00574534">
        <w:t>seamwweld</w:t>
      </w:r>
      <w:proofErr w:type="gramEnd"/>
      <w:r w:rsidR="00574534">
        <w:t>&gt;</w:t>
      </w:r>
    </w:p>
    <w:p w14:paraId="7D6901BD" w14:textId="1086BBC0" w:rsidR="0006113C" w:rsidRDefault="00574534" w:rsidP="00237781">
      <w:pPr>
        <w:pStyle w:val="XMLCode"/>
        <w:keepNext/>
      </w:pPr>
      <w:r>
        <w:t xml:space="preserve">    &lt;</w:t>
      </w:r>
      <w:r w:rsidR="0006113C" w:rsidRPr="007055D9">
        <w:t>k</w:t>
      </w:r>
      <w:r>
        <w:t>_</w:t>
      </w:r>
      <w:r w:rsidR="0006113C" w:rsidRPr="007055D9">
        <w:t>joint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Heading4"/>
        <w:keepLines/>
        <w:ind w:left="862" w:hanging="862"/>
      </w:pPr>
      <w:bookmarkStart w:id="1738" w:name="WeldDefinitionCrossJoint"/>
      <w:bookmarkStart w:id="1739" w:name="_Ref397588351"/>
      <w:bookmarkStart w:id="1740" w:name="_Toc3557054"/>
      <w:bookmarkStart w:id="1741" w:name="_Toc26921144"/>
      <w:bookmarkStart w:id="1742" w:name="_Toc338939116"/>
      <w:bookmarkEnd w:id="1738"/>
      <w:r w:rsidRPr="007055D9">
        <w:t xml:space="preserve">Element </w:t>
      </w:r>
      <w:r w:rsidR="00194316">
        <w:t>"</w:t>
      </w:r>
      <w:r>
        <w:t>sheet_parameter</w:t>
      </w:r>
      <w:bookmarkEnd w:id="1739"/>
      <w:bookmarkEnd w:id="1740"/>
      <w:r w:rsidR="00194316">
        <w:t>"</w:t>
      </w:r>
      <w:bookmarkEnd w:id="1741"/>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11DFF220" w:rsidR="00C349F8" w:rsidRDefault="00B85EEA" w:rsidP="00B85EEA">
            <w:pPr>
              <w:keepNext/>
              <w:keepLines/>
              <w:rPr>
                <w:sz w:val="20"/>
                <w:szCs w:val="20"/>
              </w:rPr>
            </w:pPr>
            <w:r>
              <w:rPr>
                <w:sz w:val="20"/>
                <w:szCs w:val="20"/>
              </w:rPr>
              <w:t xml:space="preserve">sheet_ 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2A1B0EA4" w:rsidR="00237781" w:rsidRDefault="00237781" w:rsidP="00F3716C">
      <w:pPr>
        <w:pStyle w:val="Caption"/>
        <w:spacing w:before="120"/>
      </w:pPr>
      <w:bookmarkStart w:id="1743" w:name="_Toc3566518"/>
      <w:bookmarkStart w:id="1744" w:name="_Toc26921362"/>
      <w:r>
        <w:t xml:space="preserve">Table </w:t>
      </w:r>
      <w:r w:rsidR="00D43112">
        <w:fldChar w:fldCharType="begin"/>
      </w:r>
      <w:r w:rsidR="00D43112">
        <w:instrText xml:space="preserve"> SEQ Table \* ARABIC </w:instrText>
      </w:r>
      <w:r w:rsidR="00D43112">
        <w:fldChar w:fldCharType="separate"/>
      </w:r>
      <w:r w:rsidR="00020F25">
        <w:rPr>
          <w:noProof/>
        </w:rPr>
        <w:t>112</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1743"/>
      <w:bookmarkEnd w:id="1744"/>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gramStart"/>
      <w:r>
        <w:t>seamweld</w:t>
      </w:r>
      <w:proofErr w:type="gramEnd"/>
      <w:r>
        <w:t>&gt;</w:t>
      </w:r>
    </w:p>
    <w:p w14:paraId="6040E4D7" w14:textId="2F398698" w:rsidR="00C349F8" w:rsidRPr="007055D9" w:rsidRDefault="00C349F8" w:rsidP="003C4247">
      <w:pPr>
        <w:pStyle w:val="XMLCode"/>
        <w:keepNext/>
      </w:pPr>
      <w:r>
        <w:t xml:space="preserve">    &lt;k_joint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 xml:space="preserve">&lt;weld_position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&lt;sheet_parameter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Heading3"/>
      </w:pPr>
      <w:bookmarkStart w:id="1745" w:name="_Toc3557055"/>
      <w:bookmarkStart w:id="1746" w:name="_Toc26921145"/>
      <w:r>
        <w:lastRenderedPageBreak/>
        <w:t>Cruciform Joint</w:t>
      </w:r>
      <w:bookmarkEnd w:id="1742"/>
      <w:bookmarkEnd w:id="1745"/>
      <w:bookmarkEnd w:id="1746"/>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747" w:name="GenericSeamWeldWeldingTechnology"/>
      <w:bookmarkEnd w:id="1747"/>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Heading4"/>
        <w:numPr>
          <w:ilvl w:val="3"/>
          <w:numId w:val="13"/>
        </w:numPr>
        <w:tabs>
          <w:tab w:val="clear" w:pos="864"/>
          <w:tab w:val="num" w:pos="993"/>
        </w:tabs>
      </w:pPr>
      <w:bookmarkStart w:id="1748" w:name="_Toc3557056"/>
      <w:bookmarkStart w:id="1749" w:name="_Toc26921146"/>
      <w:r>
        <w:rPr>
          <w:noProof/>
          <w:lang w:eastAsia="en-US"/>
        </w:rPr>
        <w:drawing>
          <wp:anchor distT="0" distB="0" distL="114300" distR="114300" simplePos="0" relativeHeight="251621376" behindDoc="1" locked="0" layoutInCell="1" allowOverlap="1" wp14:anchorId="21FF3B0F" wp14:editId="00884574">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748"/>
      <w:bookmarkEnd w:id="1749"/>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p w14:paraId="61C77561" w14:textId="77777777" w:rsidR="00255787" w:rsidRPr="007055D9" w:rsidRDefault="00AA1695" w:rsidP="005E1694">
      <w:pPr>
        <w:pStyle w:val="Heading4"/>
        <w:tabs>
          <w:tab w:val="clear" w:pos="864"/>
          <w:tab w:val="num" w:pos="993"/>
        </w:tabs>
      </w:pPr>
      <w:bookmarkStart w:id="1750" w:name="_Toc3557057"/>
      <w:bookmarkStart w:id="1751" w:name="_Toc26921147"/>
      <w:r>
        <w:rPr>
          <w:noProof/>
          <w:lang w:eastAsia="en-US"/>
        </w:rPr>
        <mc:AlternateContent>
          <mc:Choice Requires="wps">
            <w:drawing>
              <wp:anchor distT="0" distB="0" distL="114300" distR="114300" simplePos="0" relativeHeight="251741184" behindDoc="0" locked="0" layoutInCell="1" allowOverlap="1" wp14:anchorId="4CD7AEC3" wp14:editId="06DD1D41">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176129" w:rsidRPr="00412853" w:rsidRDefault="00176129" w:rsidP="00AA1695">
                            <w:pPr>
                              <w:pStyle w:val="Caption"/>
                              <w:rPr>
                                <w:noProof/>
                                <w:szCs w:val="24"/>
                              </w:rPr>
                            </w:pPr>
                            <w:bookmarkStart w:id="1752" w:name="_Toc3557145"/>
                            <w:bookmarkStart w:id="1753" w:name="_Toc26921238"/>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752"/>
                            <w:bookmarkEnd w:id="17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71" type="#_x0000_t202" style="position:absolute;left:0;text-align:left;margin-left:250.65pt;margin-top:.2pt;width:174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176129" w:rsidRPr="00412853" w:rsidRDefault="00176129" w:rsidP="00AA1695">
                      <w:pPr>
                        <w:pStyle w:val="Caption"/>
                        <w:rPr>
                          <w:noProof/>
                          <w:szCs w:val="24"/>
                        </w:rPr>
                      </w:pPr>
                      <w:bookmarkStart w:id="1754" w:name="_Toc3557145"/>
                      <w:bookmarkStart w:id="1755" w:name="_Toc26921238"/>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754"/>
                      <w:bookmarkEnd w:id="1755"/>
                    </w:p>
                  </w:txbxContent>
                </v:textbox>
              </v:shape>
            </w:pict>
          </mc:Fallback>
        </mc:AlternateContent>
      </w:r>
      <w:r w:rsidR="00255787" w:rsidRPr="007055D9">
        <w:t>Weld Parameters</w:t>
      </w:r>
      <w:bookmarkEnd w:id="1750"/>
      <w:bookmarkEnd w:id="1751"/>
    </w:p>
    <w:p w14:paraId="3BEF0678" w14:textId="61631B50" w:rsidR="00255787" w:rsidRPr="007055D9" w:rsidRDefault="00E664A9" w:rsidP="00255787">
      <w:r>
        <w:rPr>
          <w:noProof/>
          <w:lang w:eastAsia="en-US"/>
        </w:rPr>
        <w:drawing>
          <wp:anchor distT="0" distB="0" distL="114300" distR="114300" simplePos="0" relativeHeight="251636736" behindDoc="0" locked="0" layoutInCell="1" allowOverlap="1" wp14:anchorId="18F20384" wp14:editId="6BB7FD3C">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2">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6496" behindDoc="0" locked="0" layoutInCell="1" allowOverlap="1" wp14:anchorId="4BEDC384" wp14:editId="0C7ADC1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2">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1616" behindDoc="0" locked="0" layoutInCell="1" allowOverlap="1" wp14:anchorId="6FD34976" wp14:editId="605A7F86">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2">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1856" behindDoc="0" locked="0" layoutInCell="1" allowOverlap="1" wp14:anchorId="41E78015" wp14:editId="0ADB2CB9">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2">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48352" behindDoc="0" locked="0" layoutInCell="1" allowOverlap="1" wp14:anchorId="77AD1488" wp14:editId="154F5E0C">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176129" w:rsidRPr="006E5062" w:rsidRDefault="00176129" w:rsidP="00AA1695">
                            <w:pPr>
                              <w:pStyle w:val="Caption"/>
                              <w:rPr>
                                <w:noProof/>
                                <w:szCs w:val="24"/>
                              </w:rPr>
                            </w:pPr>
                            <w:bookmarkStart w:id="1756" w:name="_Toc3557146"/>
                            <w:bookmarkStart w:id="1757" w:name="_Toc26921239"/>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756"/>
                            <w:bookmarkEnd w:id="17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72" type="#_x0000_t202" style="position:absolute;margin-left:257.85pt;margin-top:139.7pt;width:172.5pt;height:.0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176129" w:rsidRPr="006E5062" w:rsidRDefault="00176129" w:rsidP="00AA1695">
                      <w:pPr>
                        <w:pStyle w:val="Caption"/>
                        <w:rPr>
                          <w:noProof/>
                          <w:szCs w:val="24"/>
                        </w:rPr>
                      </w:pPr>
                      <w:bookmarkStart w:id="1758" w:name="_Toc3557146"/>
                      <w:bookmarkStart w:id="1759" w:name="_Toc26921239"/>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758"/>
                      <w:bookmarkEnd w:id="1759"/>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2.25pt;height:35.25pt" o:ole="">
            <v:imagedata r:id="rId149" o:title=""/>
          </v:shape>
          <o:OLEObject Type="Embed" ProgID="Equation.3" ShapeID="_x0000_i1033" DrawAspect="Content" ObjectID="_1638298408" r:id="rId183"/>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28793285" w:rsidR="00F3716C" w:rsidRDefault="00F3716C" w:rsidP="00F3716C">
      <w:pPr>
        <w:pStyle w:val="Caption"/>
        <w:spacing w:before="120"/>
      </w:pPr>
      <w:bookmarkStart w:id="1760" w:name="_Toc3566519"/>
      <w:bookmarkStart w:id="1761" w:name="_Toc26921363"/>
      <w:bookmarkStart w:id="1762" w:name="_Toc338939241"/>
      <w:bookmarkStart w:id="1763" w:name="_Toc288196482"/>
      <w:bookmarkStart w:id="1764" w:name="_Toc288200784"/>
      <w:bookmarkStart w:id="1765" w:name="_Toc338938909"/>
      <w:bookmarkStart w:id="1766" w:name="_Toc338939128"/>
      <w:bookmarkEnd w:id="1436"/>
      <w:r>
        <w:t xml:space="preserve">Table </w:t>
      </w:r>
      <w:r>
        <w:fldChar w:fldCharType="begin"/>
      </w:r>
      <w:r>
        <w:instrText xml:space="preserve"> SEQ Table \* ARABIC </w:instrText>
      </w:r>
      <w:r>
        <w:fldChar w:fldCharType="separate"/>
      </w:r>
      <w:r w:rsidR="00020F25">
        <w:rPr>
          <w:noProof/>
        </w:rPr>
        <w:t>113</w:t>
      </w:r>
      <w:r>
        <w:fldChar w:fldCharType="end"/>
      </w:r>
      <w:r w:rsidR="00AA1695">
        <w:t>: Parameters of Cruciform Joint</w:t>
      </w:r>
      <w:bookmarkEnd w:id="1760"/>
      <w:bookmarkEnd w:id="1761"/>
    </w:p>
    <w:p w14:paraId="114455A9" w14:textId="77777777" w:rsidR="0006113C" w:rsidRPr="007055D9" w:rsidRDefault="0006113C" w:rsidP="005E1694">
      <w:pPr>
        <w:pStyle w:val="Heading4"/>
        <w:tabs>
          <w:tab w:val="clear" w:pos="864"/>
          <w:tab w:val="num" w:pos="993"/>
        </w:tabs>
      </w:pPr>
      <w:bookmarkStart w:id="1767" w:name="_Toc3557058"/>
      <w:bookmarkStart w:id="1768" w:name="_Toc26921148"/>
      <w:r w:rsidRPr="007055D9">
        <w:t>Attributes</w:t>
      </w:r>
      <w:bookmarkEnd w:id="1762"/>
      <w:bookmarkEnd w:id="1767"/>
      <w:bookmarkEnd w:id="1768"/>
    </w:p>
    <w:p w14:paraId="0596FA3B" w14:textId="4F2C2B8D" w:rsidR="0006113C" w:rsidRPr="007055D9" w:rsidRDefault="007D42C3" w:rsidP="003C4247">
      <w:pPr>
        <w:pStyle w:val="Heading5"/>
        <w:keepNext/>
      </w:pPr>
      <w:bookmarkStart w:id="1769" w:name="_Toc338939243"/>
      <w:r w:rsidRPr="007055D9">
        <w:t xml:space="preserve">Attribute </w:t>
      </w:r>
      <w:r w:rsidR="00194316">
        <w:t>"</w:t>
      </w:r>
      <w:r w:rsidRPr="007055D9">
        <w:t>b</w:t>
      </w:r>
      <w:r w:rsidR="0006113C" w:rsidRPr="007055D9">
        <w:t>ase</w:t>
      </w:r>
      <w:bookmarkEnd w:id="1769"/>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Heading5"/>
        <w:keepNext/>
        <w:spacing w:before="120"/>
      </w:pPr>
      <w:bookmarkStart w:id="1770" w:name="_Toc338939244"/>
      <w:r w:rsidRPr="007055D9">
        <w:lastRenderedPageBreak/>
        <w:t xml:space="preserve">Attribute </w:t>
      </w:r>
      <w:r w:rsidR="00194316">
        <w:t>"</w:t>
      </w:r>
      <w:r w:rsidRPr="007055D9">
        <w:t>t</w:t>
      </w:r>
      <w:r w:rsidR="0006113C" w:rsidRPr="007055D9">
        <w:t>echnology</w:t>
      </w:r>
      <w:bookmarkEnd w:id="1770"/>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1DC8E929" w:rsidR="0006113C" w:rsidRPr="007055D9" w:rsidRDefault="0006113C" w:rsidP="005E1694">
      <w:pPr>
        <w:pStyle w:val="Heading4"/>
        <w:tabs>
          <w:tab w:val="clear" w:pos="864"/>
          <w:tab w:val="num" w:pos="993"/>
        </w:tabs>
      </w:pPr>
      <w:bookmarkStart w:id="1771" w:name="_Toc338939245"/>
      <w:bookmarkStart w:id="1772" w:name="_Toc3557059"/>
      <w:bookmarkStart w:id="1773" w:name="_Toc26921149"/>
      <w:r w:rsidRPr="007055D9">
        <w:t xml:space="preserve">Element </w:t>
      </w:r>
      <w:r w:rsidR="00194316">
        <w:t>"</w:t>
      </w:r>
      <w:r w:rsidRPr="007055D9">
        <w:t>weld_position</w:t>
      </w:r>
      <w:bookmarkEnd w:id="1771"/>
      <w:bookmarkEnd w:id="1772"/>
      <w:r w:rsidR="00194316">
        <w:t>"</w:t>
      </w:r>
      <w:bookmarkEnd w:id="1773"/>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49380679" w:rsidR="003C4247" w:rsidRDefault="003C4247" w:rsidP="00F3716C">
      <w:pPr>
        <w:pStyle w:val="Caption"/>
        <w:spacing w:before="120"/>
      </w:pPr>
      <w:bookmarkStart w:id="1774" w:name="_Toc3566520"/>
      <w:bookmarkStart w:id="1775" w:name="_Toc26921364"/>
      <w:bookmarkStart w:id="1776" w:name="_Toc338939248"/>
      <w:r>
        <w:t xml:space="preserve">Table </w:t>
      </w:r>
      <w:r w:rsidR="00D43112">
        <w:fldChar w:fldCharType="begin"/>
      </w:r>
      <w:r w:rsidR="00D43112">
        <w:instrText xml:space="preserve"> SEQ Table \* ARABIC </w:instrText>
      </w:r>
      <w:r w:rsidR="00D43112">
        <w:fldChar w:fldCharType="separate"/>
      </w:r>
      <w:r w:rsidR="00020F25">
        <w:rPr>
          <w:noProof/>
        </w:rPr>
        <w:t>114</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1774"/>
      <w:bookmarkEnd w:id="1775"/>
      <w:r>
        <w:t xml:space="preserve"> </w:t>
      </w:r>
    </w:p>
    <w:p w14:paraId="7F076D9A" w14:textId="4B8AFCC6" w:rsidR="00D21A31" w:rsidRDefault="00D21A31" w:rsidP="00D21A31">
      <w:pPr>
        <w:pStyle w:val="Heading5"/>
        <w:keepNext/>
      </w:pPr>
      <w:r w:rsidRPr="007055D9">
        <w:t>Attribute</w:t>
      </w:r>
      <w:r>
        <w:t>s</w:t>
      </w:r>
      <w:r w:rsidRPr="007055D9">
        <w:t xml:space="preserve"> </w:t>
      </w:r>
      <w:r w:rsidR="00194316">
        <w:t>"</w:t>
      </w:r>
      <w:r>
        <w:t>u, x, y, z, reference</w:t>
      </w:r>
      <w:r w:rsidR="00194316">
        <w:t>"</w:t>
      </w:r>
    </w:p>
    <w:p w14:paraId="5B049AB7" w14:textId="16BE8557" w:rsidR="00D21A31" w:rsidRDefault="00D21A31" w:rsidP="00D21A31">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020F25">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020F25" w:rsidRPr="00020F25">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Heading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5B001670" w:rsidR="0006113C" w:rsidRPr="007055D9" w:rsidRDefault="0006113C" w:rsidP="003C4247">
      <w:pPr>
        <w:pStyle w:val="Heading5"/>
        <w:keepNext/>
      </w:pPr>
      <w:r w:rsidRPr="007055D9">
        <w:t xml:space="preserve">Attribute </w:t>
      </w:r>
      <w:r w:rsidR="00194316">
        <w:t>"</w:t>
      </w:r>
      <w:r w:rsidRPr="007055D9">
        <w:t>section</w:t>
      </w:r>
      <w:bookmarkEnd w:id="1776"/>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ListBulle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61C09D92" w:rsidR="0006113C" w:rsidRPr="007055D9" w:rsidRDefault="0006113C" w:rsidP="003C4247">
      <w:pPr>
        <w:pStyle w:val="Heading5"/>
        <w:keepNext/>
      </w:pPr>
      <w:bookmarkStart w:id="1777" w:name="_Toc338939249"/>
      <w:r w:rsidRPr="007055D9">
        <w:lastRenderedPageBreak/>
        <w:t xml:space="preserve">Attribute </w:t>
      </w:r>
      <w:r w:rsidR="00194316">
        <w:t>"</w:t>
      </w:r>
      <w:r w:rsidRPr="007055D9">
        <w:t>thickness</w:t>
      </w:r>
      <w:bookmarkEnd w:id="1777"/>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79ABBE52" w:rsidR="00AA1695" w:rsidRDefault="00AA1695" w:rsidP="00AA1695">
      <w:pPr>
        <w:pStyle w:val="Caption"/>
        <w:spacing w:before="120"/>
      </w:pPr>
      <w:bookmarkStart w:id="1778" w:name="_Toc3566521"/>
      <w:bookmarkStart w:id="1779" w:name="_Toc26921365"/>
      <w:bookmarkStart w:id="1780" w:name="_Toc338939250"/>
      <w:r>
        <w:t xml:space="preserve">Table </w:t>
      </w:r>
      <w:r>
        <w:fldChar w:fldCharType="begin"/>
      </w:r>
      <w:r>
        <w:instrText xml:space="preserve"> SEQ Table \* ARABIC </w:instrText>
      </w:r>
      <w:r>
        <w:fldChar w:fldCharType="separate"/>
      </w:r>
      <w:r w:rsidR="00020F25">
        <w:rPr>
          <w:noProof/>
        </w:rPr>
        <w:t>115</w:t>
      </w:r>
      <w:r>
        <w:fldChar w:fldCharType="end"/>
      </w:r>
      <w:r>
        <w:t xml:space="preserve">: Value Dependency of Attribute </w:t>
      </w:r>
      <w:r>
        <w:rPr>
          <w:rStyle w:val="elementdeftypeChar"/>
          <w:b/>
        </w:rPr>
        <w:t>thickness</w:t>
      </w:r>
      <w:bookmarkEnd w:id="1778"/>
      <w:bookmarkEnd w:id="1779"/>
    </w:p>
    <w:p w14:paraId="73A13EF8" w14:textId="296C58B7" w:rsidR="0006113C" w:rsidRPr="007055D9" w:rsidRDefault="0006113C" w:rsidP="008641A9">
      <w:pPr>
        <w:pStyle w:val="Heading5"/>
        <w:keepNext/>
      </w:pPr>
      <w:r w:rsidRPr="007055D9">
        <w:t xml:space="preserve">Attribute </w:t>
      </w:r>
      <w:r w:rsidR="00194316">
        <w:t>"</w:t>
      </w:r>
      <w:r w:rsidRPr="007055D9">
        <w:t>angle</w:t>
      </w:r>
      <w:bookmarkEnd w:id="1780"/>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Heading5"/>
        <w:keepNext/>
      </w:pPr>
      <w:bookmarkStart w:id="1781" w:name="_Toc338939251"/>
      <w:r w:rsidRPr="007055D9">
        <w:t xml:space="preserve">Attribute </w:t>
      </w:r>
      <w:r w:rsidR="00194316">
        <w:t>"</w:t>
      </w:r>
      <w:r w:rsidRPr="007055D9">
        <w:t>penetration</w:t>
      </w:r>
      <w:bookmarkEnd w:id="1781"/>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2"/>
      </w:r>
      <w:r w:rsidRPr="007055D9">
        <w:t>.</w:t>
      </w:r>
    </w:p>
    <w:p w14:paraId="245ED85A" w14:textId="6627127B" w:rsidR="0006113C" w:rsidRPr="007055D9" w:rsidRDefault="0006113C" w:rsidP="008641A9">
      <w:pPr>
        <w:pStyle w:val="Heading5"/>
        <w:keepNext/>
      </w:pPr>
      <w:bookmarkStart w:id="1782" w:name="_Toc338939253"/>
      <w:r w:rsidRPr="007055D9">
        <w:t xml:space="preserve">Attribute </w:t>
      </w:r>
      <w:r w:rsidR="00194316">
        <w:t>"</w:t>
      </w:r>
      <w:r w:rsidRPr="007055D9">
        <w:t>shape</w:t>
      </w:r>
      <w:bookmarkEnd w:id="1782"/>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Heading5"/>
        <w:keepNext/>
      </w:pPr>
      <w:bookmarkStart w:id="1783" w:name="_Toc338939254"/>
      <w:r w:rsidRPr="007055D9">
        <w:t xml:space="preserve">Attribute </w:t>
      </w:r>
      <w:r w:rsidR="00194316">
        <w:t>"</w:t>
      </w:r>
      <w:r w:rsidRPr="007055D9">
        <w:t>filler</w:t>
      </w:r>
      <w:bookmarkEnd w:id="1783"/>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Heading5"/>
        <w:keepNext/>
        <w:spacing w:before="120"/>
      </w:pPr>
      <w:r w:rsidRPr="007055D9">
        <w:t xml:space="preserve">Attribute </w:t>
      </w:r>
      <w:r w:rsidR="00194316">
        <w:t>"</w:t>
      </w:r>
      <w:r w:rsidRPr="007055D9">
        <w:t>filler</w:t>
      </w:r>
      <w:r w:rsidRPr="00A06030">
        <w:rPr>
          <w:lang w:val="en-US"/>
        </w:rPr>
        <w:t>_material</w:t>
      </w:r>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gramStart"/>
      <w:r w:rsidR="00885D11">
        <w:t>seamweld</w:t>
      </w:r>
      <w:proofErr w:type="gramEnd"/>
      <w:r w:rsidR="00885D11">
        <w:t>&gt;</w:t>
      </w:r>
    </w:p>
    <w:p w14:paraId="7C8E365C" w14:textId="40DEB3DD" w:rsidR="00885D11" w:rsidRDefault="00885D11" w:rsidP="008641A9">
      <w:pPr>
        <w:pStyle w:val="XMLCode"/>
        <w:keepNext/>
      </w:pPr>
      <w:r>
        <w:t xml:space="preserve">    &lt;cruciform_joint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section</w:t>
      </w:r>
      <w:proofErr w:type="gramEnd"/>
      <w:r w:rsidRPr="00BB1AF9">
        <w:rPr>
          <w:b/>
          <w:color w:val="0070C0"/>
        </w:rPr>
        <w:t>=</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w:t>
      </w:r>
      <w:proofErr w:type="gramStart"/>
      <w:r w:rsidRPr="00BB1AF9">
        <w:rPr>
          <w:b/>
          <w:color w:val="0070C0"/>
        </w:rPr>
        <w:t>angle</w:t>
      </w:r>
      <w:proofErr w:type="gramEnd"/>
      <w:r w:rsidRPr="00BB1AF9">
        <w:rPr>
          <w:b/>
          <w:color w:val="0070C0"/>
        </w:rPr>
        <w:t>=</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lastRenderedPageBreak/>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Heading4"/>
        <w:keepLines/>
        <w:tabs>
          <w:tab w:val="clear" w:pos="864"/>
          <w:tab w:val="num" w:pos="993"/>
        </w:tabs>
        <w:ind w:left="862" w:hanging="862"/>
      </w:pPr>
      <w:bookmarkStart w:id="1784" w:name="GenericSeamWeldWeld"/>
      <w:bookmarkStart w:id="1785" w:name="_Toc3557060"/>
      <w:bookmarkStart w:id="1786" w:name="_Toc26921150"/>
      <w:bookmarkStart w:id="1787" w:name="_Toc338938919"/>
      <w:bookmarkStart w:id="1788" w:name="_Toc338939255"/>
      <w:bookmarkStart w:id="1789" w:name="_Toc334183560"/>
      <w:bookmarkStart w:id="1790" w:name="_Toc288196537"/>
      <w:bookmarkStart w:id="1791" w:name="_Toc288200840"/>
      <w:bookmarkEnd w:id="1763"/>
      <w:bookmarkEnd w:id="1764"/>
      <w:bookmarkEnd w:id="1765"/>
      <w:bookmarkEnd w:id="1766"/>
      <w:bookmarkEnd w:id="1784"/>
      <w:r w:rsidRPr="007055D9">
        <w:t xml:space="preserve">Element </w:t>
      </w:r>
      <w:r w:rsidR="00194316">
        <w:t>"</w:t>
      </w:r>
      <w:r>
        <w:t>sheet_parameter</w:t>
      </w:r>
      <w:bookmarkEnd w:id="1785"/>
      <w:r w:rsidR="00194316">
        <w:t>"</w:t>
      </w:r>
      <w:bookmarkEnd w:id="1786"/>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4B02802E" w:rsidR="008641A9" w:rsidRDefault="008641A9" w:rsidP="00AA1695">
      <w:pPr>
        <w:pStyle w:val="Caption"/>
        <w:spacing w:before="120"/>
      </w:pPr>
      <w:bookmarkStart w:id="1792" w:name="_Toc3566522"/>
      <w:bookmarkStart w:id="1793" w:name="_Toc26921366"/>
      <w:r>
        <w:t xml:space="preserve">Table </w:t>
      </w:r>
      <w:r w:rsidR="00D43112">
        <w:fldChar w:fldCharType="begin"/>
      </w:r>
      <w:r w:rsidR="00D43112">
        <w:instrText xml:space="preserve"> SEQ Table \* ARABIC </w:instrText>
      </w:r>
      <w:r w:rsidR="00D43112">
        <w:fldChar w:fldCharType="separate"/>
      </w:r>
      <w:r w:rsidR="00020F25">
        <w:rPr>
          <w:noProof/>
        </w:rPr>
        <w:t>116</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1792"/>
      <w:bookmarkEnd w:id="1793"/>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gramStart"/>
      <w:r>
        <w:t>seamweld</w:t>
      </w:r>
      <w:proofErr w:type="gramEnd"/>
      <w:r>
        <w:t>&gt;</w:t>
      </w:r>
    </w:p>
    <w:p w14:paraId="05A88A3B" w14:textId="0C44149A" w:rsidR="00996CC5" w:rsidRPr="007055D9" w:rsidRDefault="00996CC5" w:rsidP="0026200C">
      <w:pPr>
        <w:pStyle w:val="XMLCode"/>
        <w:keepNext/>
      </w:pPr>
      <w:r>
        <w:t xml:space="preserve">    &lt;cruciform_joint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&lt;weld_position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&lt;sheet_parameter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Heading3"/>
        <w:spacing w:before="480"/>
      </w:pPr>
      <w:bookmarkStart w:id="1794" w:name="_Toc413861928"/>
      <w:bookmarkStart w:id="1795" w:name="_Toc3557061"/>
      <w:bookmarkStart w:id="1796" w:name="_Toc26921151"/>
      <w:bookmarkStart w:id="1797" w:name="_Toc413359615"/>
      <w:bookmarkStart w:id="1798" w:name="_Toc338938920"/>
      <w:bookmarkStart w:id="1799" w:name="_Toc338939256"/>
      <w:bookmarkStart w:id="1800" w:name="_Toc391571769"/>
      <w:bookmarkEnd w:id="1787"/>
      <w:bookmarkEnd w:id="1788"/>
      <w:r>
        <w:rPr>
          <w:noProof/>
          <w:lang w:eastAsia="en-US"/>
        </w:rPr>
        <mc:AlternateContent>
          <mc:Choice Requires="wpg">
            <w:drawing>
              <wp:anchor distT="0" distB="0" distL="114300" distR="114300" simplePos="0" relativeHeight="251719680" behindDoc="0" locked="0" layoutInCell="1" allowOverlap="1" wp14:anchorId="07280552" wp14:editId="20D7A59D">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176129" w:rsidRPr="000E4598" w:rsidRDefault="00176129" w:rsidP="00AA1695">
                              <w:pPr>
                                <w:pStyle w:val="Caption"/>
                                <w:rPr>
                                  <w:noProof/>
                                  <w:sz w:val="30"/>
                                  <w:szCs w:val="26"/>
                                </w:rPr>
                              </w:pPr>
                              <w:bookmarkStart w:id="1801" w:name="_Toc3557147"/>
                              <w:bookmarkStart w:id="1802" w:name="_Toc26921240"/>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801"/>
                              <w:bookmarkEnd w:id="18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1" o:spid="_x0000_s1073" style="position:absolute;left:0;text-align:left;margin-left:236.6pt;margin-top:23.9pt;width:223.3pt;height:114.2pt;z-index:251719680"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J58tgMAAL8IAAAOAAAAZHJzL2Uyb0RvYy54bWykVm1v2zYQ/j5g/4HQ&#10;d0cvkRdHiFO4zgsKBK2xZOhnmqIsohLJkZSlbNh/3x0p2asdrF33IfLxeCTvnnvuLjfvhrYhe26s&#10;UHIZpRdJRLhkqhRyt4x+e3mYLSJiHZUlbZTky+iV2+jd7c8/3fS64JmqVVNyQ+ASaYteL6PaOV3E&#10;sWU1b6m9UJpL2KyUaamDpdnFpaE93N42cZYkv8S9MqU2inFrQXsXNqNbf39VceY+VZXljjTLCHxz&#10;/mv8d4vf+PaGFjtDdS3Y6Ab9AS9aKiQ8erjqjjpKOiPOrmoFM8qqyl0w1caqqgTjPgaIJk1Oonk0&#10;qtM+ll3R7/QBJoD2BKcfvpZ93G8MESXkLk8jImkLSXo0ndaCGy4JagGjXu8KMH00+llvzKjYhRWG&#10;PVSmxV8IiAwe3dcDunxwhIEyW1zOr1NIAoO9NJ8nl/mIP6shSWfnWH3/jZPx9HCM/h3c0YIV8DfC&#10;BdIZXN+mFZxyneHReEn7XXe01Hzp9Awyq6kTW9EI9+pZCjlEp+R+I9jGhMUR+Ww+AQ/b+CoBDWCM&#10;R9AqnKEY05NiXyyRal1TueMrq4HgACZax1+b++VXD24boR9E02CeUB5Dg2I4IdMb6ASi3inWtVy6&#10;UHmGNxClkrYW2kbEFLzdciCS+VCmvhYg8U/W4XNIAV8Nf2aLVZJcZ+9n63mynuXJ1f1sdZ1fza6S&#10;+6s8yRfpOl3/hafTvOgsh3hpc6fF6Ctoz7x9k/pjkwhF5YuT7KlvAYiUd2j69S6CCiFBX60z3LEa&#10;xQrQ+hUQDmcOGx7aI5qIu4WqwBP/vQ7S+SILdXBgM2TaWPfIVUtQAETBB48o3YO3wZvJZEx8cMB7&#10;Bv5gwUI/tVOOYfV9uGE3fasTPddUc3ABrz0SN03ybKLuC+b4vRqIV4KPoyn2C+IG2Bl5ivp/hSvN&#10;0mto7cjpwJyz5pFdpun/wwzSrBpRTuWAYK4bEzjS18JxX1EnVo1Ej6TCUyEJQcP9nBkzcwwPJTds&#10;B99dsxxvRNVWla8AiVGQWGiGVrMHAc8/Ues21MDwASUMVPcJPlWj+mWkRikitTJ/vKVHe0gw7Eak&#10;h2G2jOzvHcX21XyQkHqcfJNgJmE7CbJr1wqKA/o/eONFOGBcM4mVUe1nYMYKX4EtKhm8tYzcJK5d&#10;GKkwpxlfrbxR6IJP8llD7wwNAWF+GT5To0diOyDNRzWRixYn/A62CLrVq84B8J78RxSB/LgAonvJ&#10;T0lf1+NExzH8z7W3Ov7fcfs3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pMnr&#10;VOEAAAAKAQAADwAAAGRycy9kb3ducmV2LnhtbEyPzWrDMBCE74W+g9hCb41sp82PazmE0PYUCk0K&#10;obeNtbFNLMlYiu28fTen9jbDfszOZKvRNKKnztfOKognEQiyhdO1LRV879+fFiB8QKuxcZYUXMnD&#10;Kr+/yzDVbrBf1O9CKTjE+hQVVCG0qZS+qMign7iWLN9OrjMY2Hal1B0OHG4amUTRTBqsLX+osKVN&#10;RcV5dzEKPgYc1tP4rd+eT5vrz/7l87CNSanHh3H9CiLQGP5guNXn6pBzp6O7WO1Fo+B5Pk0YvQme&#10;wMAyXrI4KkjmswRknsn/E/JfAAAA//8DAFBLAwQKAAAAAAAAACEAseo2nB9BAAAfQQAAFAAAAGRy&#10;cy9tZWRpYS9pbWFnZTEucG5niVBORw0KGgoAAAANSUhEUgAAAjcAAADoCAYAAAAT38V9AAAACXBI&#10;WXMAABJ1AAASfgHv1SRXAABA0UlEQVR4nO3dCVxUVfsH8KPsCMOwL4IOIAgCiqLG4gIuCOZalvm2&#10;qLm9tmiZlVb/1FbrTcvqrcwWNdPWV3NJpExMBTcUBZV9EWQVHRbZ1T/PpYsjAgLC3Dt3ft/PZwIu&#10;IxwTZn5zznOeo3vz5k0G4rUl8uxyK3mPnLChrt8JPRYAAABNoCv0AKBlqzZHbcu9dnZ8ZYXh9bS8&#10;KwOenjxkqdBjAgAAEDuEGxEqq6iRL/0icp+p7Vkfv6FZRnTt7OmyBUu/UHq/M2fUFH09nSqhxwgA&#10;ACBWCDcik1d8TfHyhoi9Lp6nXRwci/T56/0HJptkpJeOmvVe6dlPnh0/wtLMKF/IcQIAAIgVwo2I&#10;xKdf9v+/jZE77xsWa21pWX7H551d8vVkZuVuc9fUnn5v3rhwdyfzOPWPEgAAQNwQbkQi4nja499E&#10;Hlk7OuyYlYFBXYv3o9ATPPaw3fJvav98etLwhaMGKn5W4zABAABED+FGBGhHVGT80RdDQk+b6+jc&#10;uOv9jYxr2ZjwaMtvImu+SLs00HfehEGvqmGYAAAAGgHhRmCrtx35OkMZO21Y8DlZe/4chaARY45b&#10;xMWWP730i2I/FBoDAAA0QLgRSE3tdcNXvv5rx3Wj2BF+QzOMOvp1BvidN8tIv8IVGq9ZGBZqb9kj&#10;sxOHCQAAoHEQbgRAW72Xb/jjd1OH44PdXfL17vXr8YXGC9dVH180NfBp1OEAAEhPZn6ph8JOlij0&#10;ODQBwo2aFZdU2j3/+e8H/tnqfc/BhkeFxqPDjlh/E1n5xdl07+HPPXjfos762gAAIBxqEfLiF3/s&#10;Lasqt/nXqIFvTQ/x+lDoMYkdwo0a0Q/oc5/tPuh73/FezW31vle0y4rqcOLPXJ732Nt5Y9c9My4E&#10;/XAAADQX7aT9YvexNX7+p62trMrZn8dKXk/MLhq64ongGUKPTcwQbtQkOfuq70sb9kaOGHXM2sS0&#10;a+t+fQakGxbYXfaYu6bq9GuPhszw62sb1aXfEAAAOhXVZb6x+e+tF5UpwaPDzpjzLUKGBJ6VJyeW&#10;TJ79funpj58JCzE11lcKO1JxQrhRg9ikguD//PLHttFhMdat9bDpTLa2pVw/nNU/VW4PGzRw3Zz7&#10;fVeq5RsDAMA9oRfDr3z1528uHhfsh/leuqN8wd0jyyhPpvSd9V5lwrtzQyegoeudEG5asXHjxln1&#10;Nt7L1zgSf3HSp3v++joo5ESrzfm6AvXDGTv+qDz2pHLpmU/yQt6eM3oyUj4AgHh9vSdu5e8n45+5&#10;b8QpS7m8osX72TuUMNOQ6J6vb67dO3/8sEXYSHI7hJu7mD179rf1Znfkz+44nPjUj4di3hwx+rhF&#10;W5rzdRXfwYk9LmZdCfjXWyXJ78wdM8nHxeqoYIMBAIA70GaTV7/5a3t342SfMeHJPdrynEElDkEh&#10;MXbfRFajoWsTCDet4Gdtli9f/m695e35s9R1+MCFmKUhoacsumRw7dSrd6GetfVV6xWbq/eO8PH4&#10;7qlJg19C0z8AAOHtPJIyb8OeE+8OHHLW0rHX1Xb9WX4jCRq63g7h5i4o4FRVVRm25898uuPYR/F5&#10;x2bfN6x9XYe7Gi1ThU2MlsefyZ83f21eyMqZox5CzwQAAGHwszU13S56hk5IMLuX0gU0dL0dwk0b&#10;GBoaVsXFxfmuW7du8d2WqCjYJBdHz/QbmiiqYKOK201VcNl78X/Lj6BnAgCA+t3LbE1L+Iaui/9b&#10;c+T/Hhv7oDaXICDctJGvr2/cyJEjD7ZWg/PqV/t/K+t2doS3b6JczcNrN9pNFTbxiAX1TDgQl/nw&#10;20+OmoqeOAAAXaszZ2uaQz3UgkKOOLy5tXbXg0F+73T1i1cq21i8ePE6Ozs7UT1/INy0Ay1R0SxO&#10;fn6+XdN/SAo2102OjvF2u2gs1PjaiwrWqGdCzsVs/7lryk6/9PCI2QHeDhFCjwsAQIp+jkp8dnPk&#10;qRWdOVvTHCpBCAmNsfrzWNnrGflK72UzguZ0xffJzMxUREREhLW3JlUdEG7a6ZFHHvmB3tI/aHBw&#10;cFR3HT1GB2Dqyo8Pd9GgYKOKfsksrQ7brdt1bVvkKdeI5TOGz0ZBGgBA56C+NW9sPrjNUJbdM3RC&#10;oqk62oLwL14vJJTNmP1+8aCuaPinUCgyDxw4ENKZX7OzINzcg3FhYfvcw54ysnI95+vcCQdgComS&#10;/qjQ4/LkxILJ01YWZFDAwSwOAEDH0SHJX+89/cZfp5OeGBIYb0blAOrm6Z1hlGdxxXf+mupT784b&#10;N76zNpF89NFHz9FqhlwuV3bG1+tsCDcdFDRi1FGTXWcdD+94XfH8f0d2F3o8nYU6Xzr0LDBat6t8&#10;255jLgeen+b/FGpxAADaJ/JE5iOfbD/6saJPlumEqent2nHb2ajhn5FxtPOL62uiFk4KevZeG/6t&#10;Xr16WUlJiZlYgw1BuOkA/mRv//uLXCY/OZK7VlFWw4xN9QUeWeegxlA0i5OafGnCrPfyRsy7f8jy&#10;SUFuG4QeFwCA2GXml3qs3nbo22vXs/uNCU+Q0ay4GFC34xFjo22/iaz6IrdoSJ/HQvu/25GvExUV&#10;FZyUlNS3o81t1QXhpp2aO9m7tuY6+2TR7+xfy4czJ3dLgUfYefq4X9Jz6l1gueN4yX9+ijq35K05&#10;o6aiLw4AwJ34JagDcSmPDhiUYNGVBcMdxTf8O3T82rK4LwpGtrfhH/V8o1pTunXhMDsFwk07UFHY&#10;qu8it983PLqX6sneevo67NmPx3MBZ8I8P+YV6CTgKDsX/TL4D48zKyhIN6O+OGFDPDfMCfddiYJj&#10;AIAGDbug4v6PlqDCJmYaCnncTlv4DT0ny0gv5hr+ffLs+BFtKT1YuHDh5wMGDDjz73//+wt1jPFe&#10;Idy0EQWb1zfv2Ts06ISdarDh0ZLUkvUTWXZSsQCj63p8X5z4M3mL//VW+owVM0Oma3ODKACAmITc&#10;sPe2Hfnayi7fdEx4kqlYlqDagm/4N3dN7ek3Zo2Z2tLjOc3WUH836vOmKcGGINy0AZ3s/cnOv9fT&#10;AWWtbeGjGRwXHxuWnVzM4qIy2cT5fmocZdejVyO+g1INlS65vVZsrtjraucYvWxG4BwUHAOANuHr&#10;apRV+R6BoxLkrZ3eLWZUWhE89rDdm1trdj0ZGrQkbKjrd03vQ73dFixYsF4TlqJUIdzcBQWb9RH7&#10;vwwKOWnb1t4EVHdD4earV/azmSuDudAjJfSLTGdUpaVZj3/0rYKkMH/XTXPCB77e2T0UAADEhOpq&#10;Pt8Z+37UmdTpg4eekw0SYV1Ne/EN/7YeqloXl5YfzDf8o8Jhuq2sp2nBhiDctGLH4cSnfjwU8+aI&#10;0cct2ruGSrM2JyLTWPLJXEnV4KhydS1iCsUh2fmE7Hn/eivjkSdCfd98KNjjE6HHBQDQmSjUbPkz&#10;ftnOw8kL3L3STaZMuyip5056fhsWHGt+IeHKjAVrr3q71CXtiNi7O3T79u1ThR5bR0nqH6gz/Xjg&#10;3PORZw+/FhJ6yqKjX2NIqCv3lpapaPbGTiHvrOGJBv1S0EGcfdyyDffFFb39/R/xy16uT/5oAAgA&#10;mk411Di75RiOn5JpqI7uwkKhhn+5OeW+2zdddf5h228j5HKZUugxdRTCTTM+/CXms/N5p2bcN+ys&#10;vDO+nrGJPvvq1f3soSWBXE2OFNHU5tDABFOlMt103a7SbZv+sEtcNmP4bGwdBwBNo22hhuRnKtn+&#10;bQns0eXD9B942tj6xfW7op57YPj8IJ9eO4UeW0cg3Kioqb1uuGpT1I/lOqdChgSmmnbW17V0MOW2&#10;in++NJLNe2cUk1lq5BFUbUL1ONQAMOeiuf9T664cC+jXe9dTk4YsRdExAIidNoYaQiUU+zbGsbnv&#10;jOY+5hv+fbq75tuMPL8POtrwT0gIN/+gYLPks4i/TGzjBnh1wQGYtFX8hfUTuPdLiyskHXAINbBy&#10;7HVYlngh8+FH38qZOMrP+cc54b6vI+QAgNhoa6jhFeeWsZc3Trlt8wv9/UNCj1ocOl627MJXRf4r&#10;ZgZP16T+Zgg3rOEHe8HaXcfdfU73dnAs6vIzFJJi89jfv15gCz8IlcyRDS3x8MzRc3PP1Uu8kDH7&#10;0bcypiPkAIBY0FE6X++Ne+PAqcyHtC3UpMcXspjdybQMxcJm+bZ4P2r4l55SNmb+2rITa/49bqym&#10;PHZrfbih4xSe+Xj34cFBx3vyxyl0NSo0NrM0YmsX7OIa/0k94FDRsZf3Rd36oCPjQ84Qz56RT00e&#10;/KK9ZY9MoccHANqF+tR8/fvpN48kXBrvMyBDf/yUXF1tCTVk/9Z4Fncwiws2beHidtG4h0zpPXdN&#10;1en35o0Ld3cyj+vaEd47rQ438emX/f9vY+TOEaOOWTfXdbgrufs5NAYbOptKar1wmqMactJSbabN&#10;Wp0TNtTTMQIhBwDUITapIHhzZNzrKbmFfv18UmWPPKoRkxCdinu+MdBhiz4Jb9fzDnWpp4Z/y7+p&#10;/XNeeODzzTX8ExOtDTcRx9Me/ybyyNrRYceshErs/IzN7i9juR+4qc8M1ZqQ4943n24myUl2CDkA&#10;0KUiT2Q+Uh9qVlTfuGrn1i9FPiVQmsfktCZ6VzIrzivjerCNeLBfh74G7YodEx5tufVQ5W0N/8RI&#10;K8PNht2n3j6UdHJhSOhpczEccEahhqYJP352b7vTtKZrGnI8elmdeCTE5330yQGAe0H1NL8dSZn7&#10;y8HExZbWV/T7DkyT0eyDtqEXzlvfPcS9T+1I7pVqw79Fn5T2eXvO6Mli7E6vdeFm1eaobYVVZ8KH&#10;BZ83E3osqkb/y4f5Biu0Ktio4kNOZqZlyLpdOQPf2yareDzU982JgS4bNalCHwCERYdZ/u/whWdj&#10;kwuC3d3zuo8Jv2io7rIDMaHnlMFjXTu9Uz41/LuYdS1g/pryU2ufGj9KbLPuWhNuaEfU0i8i95na&#10;nvUZ4JdlJPR4mkP9cMimVVHMwt5UcgdvtoVCUUw3uVJpLN9zJnfNZztt3h83RPHD42P7vyO2Xx4A&#10;EAfVWRqZvEy3t2uG/JFHi4QelmAqymrYz2ujG59HuuoIoF69C/VkZtHOC9fVHv+/R0c/7NfXNqpL&#10;vlEHaEW4oR1RL2+I2OviedpFHVu979XMFcFs15ex7ONFe7nt4to4m0NNpPyDzhsPHJzMUlPSZ89a&#10;nT4DS1YAoAqzNHeiTsPUMHbcTF8WONG9y78fPVaPDjtivfqn6u2T7/N7XywN/7Qi3Cxc+/sRv6Dj&#10;Dpq03kppmxoraWOwUUXF3rTDqv52x5JVsK/jDk3puQAAnYO2ce+MTloQcSzjMczS3MLvuqUVAGoY&#10;q85GsfQ4PXb8UTk1/EvbfKX/8hnDZwtdTiD5cEPLUVfKai01KdjwVJep6Ad1Qn3g0eaw03TJ6r+/&#10;Wa/xcbY8dr9/3y9Dhyh+EHp8ANA1aNkp8kTWIz8eiH+x5kaViUufHOMx4fm62j5LwzsXnc22f3qc&#10;zVwZzJzcLZmeQB3wqeFfcmL55PlrlYI3/JN8uKEqbldHkwt5uWa+9g4lQg+nQ2iZKmJjXGPTP20O&#10;OIRfsvIPqn8Vl2kZ8t3BDL+3t5h9M3aw08+Tgzw+93GxOir0GAHg3tCROBRodh+7sCA5u6S/i2u+&#10;TuCobAP6/Ydb/v71PNeQj86FslPIhR4Oc/fIMjIzv+r91MfVx96cFTpZqIZ/kg83ZP74wcvX7Sra&#10;Zu9wXC70WDqK2mPT+ikFG204m6qt/pnNkVVX67L0NOsnVmxOm1RVaVQ3Och9/aQgt69QhAygWaLi&#10;sqfsOZo87/j5glHOzsq6XoqLJoNGXBV6WKJDszVUKBwwsW+H+9Z0FVop6TE8utfyb2oEa/inFeGG&#10;ClAPxnv870JC0Qzavib0eDqKDzRxUZnsRGS65E8Ybw9a8/Xsl0c3eXmZIYtLSX/5f6vPLbaW98iZ&#10;OsxrHepzAMSJZmgo0ByKz3rw7zO59zs6lNc4OmeZPfJYMRNDHzKxoRe3G1cdZJb2ply4EetMPi0Z&#10;8g3/0vKuDHh68pCl6vz+WhFuyJJp/k/Pei9/uI19kZu6zpDqKpTSafpxzYLdai8c0wT0SzVwUIZu&#10;/c2koEDmsedMFlef09vOJDl0kPum4IFOOzCjAyAcqqGJisuZ8vfZ9IePX7g8vI9LWYWtQ55s2vTL&#10;9EJFY1+AqsP+bQls9CPeXba9uzPxDf/Oni5bsOiTy0PU2fBPa8INVW6vWRgWunR93QG/wGiFphei&#10;0dlUr219sHGZSldfV/IHcHYETY/a2jbU51Dd1f6kVM+N+2zflPUwLHpgmNfHCDoA6kG7nGjr9p5j&#10;iQtyiyt6KRRFzK5ngfHshqMQZEKPT8zoBO8zBzO5bvZ00zT9ByabXMxSBjz9cUXMe/PCwtXxmKs1&#10;4YbQ/9APFkwIWfzfG0eCQo440DkZmoyfjsxOKmY/rY1hDy8J0Ig0LxQqKK+/GQz1TzIoLjYx2Z+U&#10;tZoPOmMGuW4dN9Rli8JOlij0OAGkgg6q/Csu8+EjZy9Opl1ODo5FBn0H5hmM0MDdq0Lgj06g3jW0&#10;sUSTUcO/HibRHgvXVaul4Z9WhRtCAeet2WH3v775+t6gkBg7KRxzT4Hmhb6W3DosnfZKszrQOlqa&#10;tLRMagw6cVkpL/+2ruez+t0Ny8f4uW4d6dvrV+y6Amif5OyrvhRoDsanTT+TUjLY0b663N4xWx44&#10;6irDLqe2o1BTW91weveAkYr6YKMQekidgh53+YZ/04YNfWN6iNeHXfW9tC7cENqa9sYT94e/tKF7&#10;5IhRx6w1fYmKUN3Noo/Dufep+V96QiEbEuoq8Kg0Q0PQKacaHZlSaSw7n5G09K/NTnNLywy6B3jZ&#10;Rw736f1rsK/TDqGbUgGIDXV/58LM2YyHTqcUDTM2qrlpY3/Z0EFRaPBEUAnVXMiFHqOmoV1QNBNP&#10;y0903iDdpIRv+Pfjnutv1dZeN+yqjsZaGW4IBZzPF08eunS9zgHvwccVml5krEpmZczOx2Szv7bF&#10;s7lvj25sBgh3R68ufQfWv8IcmC2vrNBj2dmW0747aB+64lvT7wa4yU+OHeS+KdDbIQJ1OqCNqCkq&#10;HXVwOD5r6snEvDGVNTUyWu617ZlrMnGKkmn6Ur/QkmNz2f4fErgXqlJ93KbH1ZPHvEvNDG3SR/u5&#10;buuq76O14YbwNTgvb9Dd69b/qIcmdjFuDtXi0PosFaFlJxdL9pekq9ED9T+nlcuGhzCWc9Hcf8+Z&#10;1P5f7rb6j5G+fimWr0DqqAg4If2yf1xabgiFGer27tTzWpWNwyWzwFElWGrqBHTIJTXioz5mVFIg&#10;5bKC+DMuVZmpvcueneq/qKu7ymt1uCEUcP67aGLAs5/oHLpWes7Fxe2iZPZVu/jYcG9p/fbjZ/ey&#10;ifMHSfoXp6s59rpKN+7nQ6k0NuGXr/IK9UyGeloe8vfsvZN6KqEoGTRVfH2QoWWm06k5oecyr/rp&#10;69cyG5uy7uZWhSYqYcZA6HFKxYnINLb7y1g2ONRV0i098nLN2LFon9LQwe6b3nlt4Ovq2A6u9eGG&#10;0P/oL5dMHLJqk+mPscdNg+l8DKHH1JloJufR5cPY9+8eZnaKdO59uDeqy1fXr3dn2dnmIfuTrAK/&#10;22+9qqZGjw10sz48sr/zz7QjAEtYIEa0xESzMrHJ+aNjU3PGJKSW+To51Cmt7ApMrByUuhN9S7HM&#10;1EWoLpJm1I1N9CXdq4xfgtK94ZD+2eLgGep84Ydw8w8qFn177ujJWyKtl//2u+lLI0aflEthJxWP&#10;mv7RLxFtKST0ln65xNrdUpNQo6p/joGof0WbZEC/0Ll58vG/HEsa8cl2M0ZLWIM97P8c6uG4N8DL&#10;IUJdTawAeFT4m5R9xZd2M51KzR53Mf9an/LKOlMH+8pKC+s8ucKzlAWM5s7ekws8VEmjmpqf1sQw&#10;98EOkm/doc4lqOYg3DRBlduevW1jVv+g/8OQYSdtpbamzB+sRkc4nIxMYw+/EIClqk5Gr3ZdXYvo&#10;ZkIf0xJWXq7ZE98dtJvy1ncyAwtTvWIfV5vofr1sj3i7WB1FzQ50JlpaohCTnn+l//msgoDEzHJv&#10;WY+bVVZWFddNzIvMbBWlzH1gJftnlyiWmNSEamuouzB/crdUFRTI2Ilon5JRA/tuVtcSVHMQbppB&#10;Swn/WTAxeOnn+vtcPC7Y93G/pCf0mDobHcRJWwxpyyEFHqlOi4oBBWQuJPfLkw1nXNhxKCyQTduf&#10;ZDbx58OWldm5uvK+vXskDuhjf2CAi+3f7k4WcajbgbuhYl86xoB2L6VcKhqSma/0zMytcqalJbmF&#10;Ut/EtMRY4VnOhgaX0eyiidDj1Ua0/ESPsRPm+3GBZuEHoUIPqcvQjPWZWK+Smmv2eR8sGDlDqNPA&#10;eQg3LaAnl62vPdD3jc1/bz16KHHUwKEJZlJapiIUavjeODRdGncwi02Y54djHLpYY9hh+fSqmXvl&#10;TGdgZReYepw9aPNocXEPdq1CV89TITszqI/TPh9nq6P0QIGDP6UjLi7Ot17c3e5Hh0rSTAwtK+UW&#10;lytoSam4pMqWQoy15Y3SHsZ1Nyxs8+Ryiwo2yKWSjW1oaSHv6vHD3dEOqIhNZ7jlJynP1JBzCb3q&#10;0pNcr8673+/VSUFuG4QeD0G4aQXV4bw1J+SBnUcc5333h+zNQQGnbKXUD0cVLU3RMQ5vPfore3TZ&#10;MEmvBYtRwxlY1IrgElfMXl2ty4oKTP1j82T+fyXYKguLjPQrq5i+h8IkwdXe4qyjlfkFWs6iEI7Q&#10;o3k2bdo0kwLOrFmzNtLHqrMwhcpS57S8K/3TL13rW1N7Q8/Rvqa8h0mlrkEPpQktKfXuUcuHGElt&#10;fJACmqmhJf/R//LhZsbpkGMp45eghnm7/fTWa34viameEOGmDSiJ9ne1PfTKV4Y7HZyTHN09siR5&#10;ai39QgZM7MvqahpmqOiXVGrdMTUFzRL+s/W8/qMsOV2jXVmFBaa+xUpj34tZxnV7TlqXF1810C8r&#10;v2ns3cc0TmZkcNVLYf83F3hkRvldfXYLtB3NvvCzMDV11w237zv8xPqvN5l+fbL7Z1U1OkaqszDG&#10;RjVM4VnBBg27xv6ZLZYLPHy4C2q3QYXC52KyuZkaIuWlfrEtQTUH4aaN6Alj48tT+r+77dC3f0Xa&#10;hgUMOy2X4jbJhiUpfe6X9VxMDtv+6XHJV/VrCtqV9c/hn/Rh/e9umpz/HJ14Xl2jy2LzTEIOJVmU&#10;VlUa3MjM1q9/ouxe6dKzR5KBnk4VLXHRff3cG0IPzfzgSIl7RzMuNPPChZeMy/50LeZC5mR6S9ur&#10;6S3VwdC/n7l1kUm37nW6BRcTWNW1Kmaj86XeuAVedBfMwmggapJK27lp56lXgKNWtNkQ4xJUcxBu&#10;2oGeCFY8ETwjJsE97J2tPTZ7+iTLpVhsTPjeOLRlnCr8EW7E7Z/Aw21JZyyr8YmyulrX6EpxD9/r&#10;dd0ZLXHRtT/i7BfT25w8fZO6Oqbb01o/19zMoJCf+aHPUZ0P/bw7WJlkamOfHn6ZiN7nZ1vofT60&#10;1NbeMEzKuuZB75uadKuwNK+u0dG9wcwsC+R0TeGp5L7OP9uriZx/h5YuKNiQiG9PsID7nSX9Kl+K&#10;KNRQ8z36t6TdT1RRI/VZ7pyL5uzkca/S4AF9fhTbElRzEG46gLrQbn3tAff3th355q/I9BCpzuIQ&#10;KjrmX43s3xrPkk/lNVb+g/jRsgYffBqWuEjDMhePdm9VVug58DM/dI3qfCgQlZbq614pYY07bWj5&#10;i3/fStYj162n9Qn+Y1MjfWXT6Wmha4JUQ0rjx6W3PqZdRpdLr3G9EAqKqxyLrtZa0fv8MhG9z8+2&#10;0Pt8aOmuc5ONCGs8rsX4n1ub0BMjj7YH80WnIH588z16GzDBXfKBhtQ/PrBTx72VckO7xM8WD5+t&#10;KTs5EW46iFIrFRvHJPSV/CwOj2py6Bd708ooLuBowy+2NmjYvdXwfsPMD7k9APFo+Yt/v6JS3zc2&#10;z3g8//H1WsPq/8WYV6ren68Javp1+OWyto4xwFPxW3PXVcMJyS6ocCkpu944c6UaUoipWam+nuG1&#10;xvHQLiNFzxrufR/Tar73C+myZSLVcEP+/uU8G/2IN86AEzH+mASawaYgqg2PfVRXEx/Xt+xyvl3Z&#10;yzOC5tCLeqHH1B4IN/dIm2ZxCP1S87/YVJez9d1DbNQMH8zkaAl+FqgFjVvb74ZfLmvr943NS2j2&#10;vqrhhPgGVDQ9MkB0tSw5TcINV4y6NkbSPVA0UWlxBbdcSLNrybF53L8P3wRVymjjwvkEBddd+IlQ&#10;3zcfetbjE6HH1BEIN51AG2dxCNXlDB7rys3k0C/93HdGCz0k0BCqy2Vt0Z77il3TmRtCOxPpOl4k&#10;CI/qDPdtimNJ9YHmhS8mcDNq2lAoTDIzLdnZk17KMYP7fCdkd+HOgHDTiVRncf74PTNkSOBZudSO&#10;b2iKpmnpxp9ZRc0ACY50ALgTzQJQvUZzaBb05W+nqHdA0IifqaGg6TbIgf1r+XCtOXuvuNiEnTrm&#10;rXSQO5zesHTYk1LYRIBw08n4WZzYpILgd7eabLLvnW7jMyDdUOhxdTV+utbI1IDr98DYKTZrxUjU&#10;EQCoyIgvaPFz6fGF6C2lZrQkSDVP+39IYGEzB3BN9+hoGm3B19WUFDtcXjZj2JNS6o2FcNNF6IeE&#10;jm/4bOfJ9yN22T0+cGiCvKEDrbTRtDqdPs7P4BAqxqMHbG15FQTQEn6Gk7j42LB+AbdaLFBdBxWt&#10;Itx0PX7XE3VlL84vb1x+0hZ31NUEa2ZdTWsQbroQ9Ql57sH7Fo0e6Lr1vW1m32abZzr5+Kb0kNoZ&#10;Vc1RXZaiAkqazaFXRrTjCkBbZSQUcr8bD7/QcN5QxMY4FjjRvbHPDT3pUgDShsJVIZyLzma7N8Ry&#10;7y9ZP5ELmHTTJmlp1uzMiX6lYf6umzS9rqY1CDdqQJ1gt7w6xfP7P84t3bLD9lXP/qk9PDxzJF9w&#10;zJv6zFA2bqYvN+VO6AG8orwGxZOgdZy9bW4L+BR2KMjwszXaNHugLvR4Q8vl1H2d+nQ9tCRQ6wIN&#10;ycs1oyMTlK52jtHfvxY4R+pn0iHcqNGjY70+mBTk9tVHvx79dPf2zAlDAuPNtGGpitADC71CJRRs&#10;aIeVnoEOV7SHkAPaounMJQUb1aUq6Dy0+4yOj6H/v7SN29jUknuhpW2oWPhMbD+lkY515qonAhfS&#10;i22hx6QOCDdqRlOA//f4iMeSs31839gs25ZskO8w+L4EmZR74zRFYea1rQ9yBZSVZdXcNarRoQd6&#10;tKEHbWLbW85STuXe/Y7QJjRLk55QyIaEunKPLdQcUVuPjikvM2Sxx7xLaiotriyZFvCUpjXhu1cI&#10;NwKhNvW0VBV5IvORT7bLP1b0yTLt551pSIfraQvVqWEq7Nvwyl+sr589N5vTcIAngLRRoD/0v/NC&#10;D0PjUaj5fvVhbpaGavuItraj4HdA5ebYVr80I2BesK/TDqHHJASEG4GFDlH8EODlEPH13tNv7Nme&#10;+rjXwAtyV9cioYeldjRdTzfaWUWoH8jJyFQ2OLQPgg5IFpalOo7+v1EdH23fppoabZ6lIdXVuvWh&#10;xu1adqZ99ZPjB6zU1M7CnQXhRgRoqYp2VU0P9l679me7/+4+eynI774EMyl1ZW0rmk4m1H8iP6uE&#10;rZj2ExsyzhUHC4IkUXDX1ddtbCAHbbNmwW7u/xkdXsm/+NHWYEPbuuPPuFRlpDhWPTa2/9sPzfP4&#10;lHbqCj0uoSHciAh1hfzPv0ffn5x91ffdbfJvLyQUKQb4nZdbWpYLPTS1o544FGioAJB/ZUuzOrSO&#10;TjtL8EQAUuHU15JblvUKxM90S6g+j5bvqC8QvQBCg9CGUJN4wbEuKcG5YvLwvp+/96jPaqlu6+4I&#10;hBsRonqcb1+aNDAmITds7S/yz3qYFVgPHHzeRJuKjnkUcvjdVFSPs+vLU9yNQg+/+wpAk1nam7Li&#10;vOaPZADG9m+NZyf/SGPDH+iHLfP/SE6yY4nx7soRA1x+fv0139elvq27IxBuRIyq23/2ftBld3T6&#10;rP/usFzj7Jpr4OmTqhVNAJtDszV0gB3dqCaHbFoVxU3rj3jQE1vKQSPZ9TbjlmChQfSuZC7MUD0S&#10;zd7y9XjQcLBlwmmPkgEuvf/YsHTwi1I4A6qrINxogAmBLhtDh/T+4bvI+GW/7LBb7OyWY+jplWmo&#10;rSGH8Ovs1JCLCo/p0EHqZUEBiG+tDqAJ6En83NGcNt+f6tGST+ZKqsaE78pMvWloa7y2Fwc3xYca&#10;Z1vbUx8sGLqEZveFHpPYIdxoCCoQm3O/78qHQ/p9tOXP+GU7dyQvQMhpCDm0W4JuhGZ0Pl8ayT0B&#10;jJ7h3XgdQKz4mpu2oCLaj5/dy4V3KTz50yzNvk1x3IuSRZ+Ec7OvM1cECz0s0UCo6TiEGw1DBWML&#10;J/kte2yMz2qEnDtR2KEGgfRKkD+8k97/+38X2OCxrlrZdh3EjZ7YqVCeAvndDpel4E6zG5qMtm9T&#10;iJFZGXNhjWZccZbW7aimJvm8K0LNPUC40VAIOa2jB0v+AZNe5VrambCf10ZzTyT0YEozPOifA2LB&#10;97u5W90Yv0tQE3vj0CGh+7clcC8wnJYEcEEubJav0MMSFQo18afdy4d6OkZ8sKD/2wg1HYdwo+Fa&#10;Cjl9PbIMtXF3VXPoQbRpUSK9eqQ6HZrap+Urbe1mCuLQ1nDD15JxfaA07PRw2umkegI6NKAt3Wmp&#10;No2hZuMyFAp3BoQbibgj5OxKnWfvmG/o3T/d2MRU6/s53YEeZKk54Lno7MZrP62NYbXV1+uDjj33&#10;QHy3JQKAzuJYH2pykosbm1i2hHZW8fhu3vTn5r4zWvQ/r5oUxNRBtU/NEM+ekQg1nQvhRmL4kDMn&#10;3Hflruj0WV//fvpNS+sr+v36p8i0sRlga+jJgO+bQWiHxrmYbHYmKpMZm+hzszrUY4NeLdPMDpax&#10;oKvQzxj93LWEdgBuXHWQq1Hh7f4ytvH9tsz6gDiohppRfs4/ok9N10C4kSjaXfXgSLcv6EaHc27Y&#10;Y/0O0yk19/a9INfGYx3agp5gVHdeETqzJmZ3MtdPZ8n6idwTCHVLtXIwwfQ6dBqa1djXSh0NFd/y&#10;BfKN1+p//qi/EzUBpBuIG539dOGcoirpQs/r44Y6b0Wo6VoIN1qADuekW2xSQfCnv1l+GHtM6ezZ&#10;P9lMGw/obC9avlLthEy1DtQGPiE6h5lZGnGBh2Z0aAcLXjlDR93tAE2aZaRCePpZ2/DKX9wMDgXs&#10;ifP97vq16WfzpzUxTM9Ahy36OLwTRw1tUV5myBLPO1/LzrStnTTMfT2OSVAPhBst4tfXNoqOdaCz&#10;qzbsOfX2ryfyR7h5XDTs65mjix1WbUNPMnwfDloqoCcb2nlFTx4Z8QXcUhZf/4DDEKGt6OeFZg5b&#10;KxLml1CpL8656Ap2Offuy8xUU/bVq/u5n1H8LKpXQYGMtnOXFhdZ1Dw6xuu9SbPcvkKoUR+EGy1E&#10;2wvpgM684muKnw+eX7zj19Q5To5Xu/Xrn2Iil1fc/QsAh9+5QgHnhfUTuFkdasbGB5vVs3/j+pdQ&#10;vQ4feDDDAy3hZ2/uVnjLdTSuDy30M9ZaSwO6D/XFocL5kuJK7mO0QOh6aWnWLOW8m9JYzyz/iVDf&#10;VTRrLvSYtBHCjRajyvxFDwx5/t8TBy2PPJH1yFd7rN/WMyw3dumbJseSVftReOGbBNKr5Hd2zuCe&#10;TOgJiz5HMz2bVkZxAYfqeuiMLApENOPj7GMr+t0u0LUoLNPPyN2o7piin62WGlPu/yGBCzY000g7&#10;ASnctHZ/6Diqp0lNcahLTFBU9Xe1+3vVEwPe9HGxOir0uLQZwg1wxcd0fhXdqC7nhwMJL2LJqnPQ&#10;q2T+yYSevKh7MuHrK+jJjE455wMOzQDRNdrmS3+OKxbFOVlagUJLdvKVu95PtXg4J/lyi2ElbOaA&#10;xv5N1MSSINx0LtV6mpBBip+XLev/DrZziwPCDdyG6nLohiWrrsUvPdBbCjRNVZbXcKGHikbplTft&#10;0KIzeKgfSl8/ezQdlCBHdytuZ97dUM0Nr7XTxFV/Rvift4IsZYfHB7egnkb8EG6gWc0tWdXcqDLp&#10;2y9N5uJaxDCb03VopmbqM0Nvu0ZPaAET3LklLSokdfdr6LJMNRX0xDU41JXbOUOzPukJhdxOLrqO&#10;IlLNcbcdUzz6N+UL2duyjEX4QKSJxzaICeppNAfCDbRKdckqM7/UY8sfZ5fv+DV7Ks3mOPfJNEHP&#10;HPXgGw6qNh2k99efnN9Y00Mqymu4ZnBUQErLDxSSqNYiYtMZ7glxwMiGFvj0xEhLGtTHBwXO4sAX&#10;+ral6JeWpirKitscVvhAhHDTfpUVeiwluWddSmIv1NNoEIQbaDOFnSzxtceHzXzpkesLaDbn18MJ&#10;i6P/LutDtTlu7pd0cZaVMFR311BQoZ1ZqtwHO3A9TuhJk0fBhpa9aDcXzRRRDxWq8/n71wvc5/lg&#10;RDNFNENEM0G0zIEW+l2Ln725W10M3Y/+bei+bTlNnFAgQrhpu5yL5iwjTVGalydnk4Jcv3l1Wb91&#10;qKfRHAg30G6qszl8bc7OHWlP2tqU3XR0zkJzQJGhJ76mNTr08Qvrb79GM0EUYkjT5SwqdC3OK+cC&#10;T/Suho7NhGaBqCZINRjREy/tBKOOuhSgaEnE0c2Suy8to0T/U1dCQYy+Z3PXtBXV3bRWJHzrfpaN&#10;Z0tRMXpbarBUAxFCavNUZ2mcHeQJj4/0WoelJ82EcAP3hK/NoVtUXPaUPUeT5/1wtCBYoShibh4X&#10;jXGeleZoLgRR2Gi6bNW0azNpLhjRE/XE+YO43j/NLbPwM0m0lNb0mraiHVOtFQnzVP9Ntn96nPUL&#10;cOLeH/mgZ4t1VnwgQri5E2ZppAfhBjpNsK/TDroVl1TaRcXlTPnhwNmXSq9VWTu75uu6uOUYYreV&#10;dDUXjCjQ0DXV67QE1vTIgOYClLai/z/Jp/Luej9aauSLimknHd0IBUzVs9Gafm3CFyFTyKE/r61b&#10;wzFLI20IN9Dp6DA4/tBOWrbaeyztsZ1/JS2k3VYufXKMXerDjolpldDDBBCdtu6Y4s+aot1y/GwX&#10;hR0qJG+Kgk9xXhk7H5PNfUzF5dTUj/dp9BytaiCJWRrtgHADXYoeNJ4c3/8tutFuq53RSQsi9mY8&#10;pqtXpefaN91MobjMUIgM0IDCDc2stKVImGbEPjwwq9X7UIjZvzW+8WOavaHCYjpNnG8XoA2USmOW&#10;nuJYlZFmV4dZGu2AcANqQ7ut+PocOrzzp6hzz+/akTPFXF55w1GRJXdyusowowOdhQJCzK6kFpdp&#10;xIqfvemMpbrBY12Zs7dN4243bULLTmmpNiw12blUv7th+aSgvp+veMh1C2ZptAPCDQiCDu+kbeWv&#10;Pc4YHfmw93jK7D/35o5n3av1HXvnGTv1KtK1tS0VepigwUovV3BLMNocbqieRptqauiMp6xMK5aT&#10;1Ut5+XKP7uOGOn+/ZLHnx/TCSuixgXoh3IDg+CMf6H1auoo6nT3lz1MpM/8oqHB2cVbW2vbMNXF0&#10;vIquyKAV2nqAJtySmWnJsjN6lebmmXUL9HLYt3ii29cB3g4RQo8LhINwA6JCr7BmhXutpltZRY38&#10;YFzOlINnMx765UhhiL1dRbWN3SW5wrkYy1cgWbRlm7pMq6KiYG2agWkLOt8pI9WxIjXVWmegm2X0&#10;4yP7fkm7NakPl9BjA+Eh3IBo0UF0fLNA+jgmITfs8LnsSX/uzXqIlq8cHIsMnHrlG+AICNBkTY9b&#10;cFIJN1Q3tPvLWG4mx8VndAtfQXtQYXBGum1derJTlbW8R87UYV7rQuf2/gGHVkJTCDegMWiamW4v&#10;Tr/vKVq+orATeSp55v4/yj179yqtduiVI3OwV2L3FWiUupo6tmZBJPMKcGycnaHdTLTT6cS+NFZa&#10;XMEeXhIg8CiFk5drxrIv2lVnZ9rWGunrl4bf5/bt6w+4fYXCYGgNwg1oJFq+otuMMR4f0fJVzLnc&#10;sD9i0x7fdaxomL5+LbOzv6JrbVdkjLADYkcdhX1H9r6t90xT/Kne2uD69e5cDU3BJYfy9Ay5nquj&#10;yYXQQe6bgh9x2oFAA22FcAMaj6akqWcF37eCZnVoB9bRCxcnIuyAJhgxrR+3s4tmaZpDR1lIGW3b&#10;zsy0YoW5PUvSs3r0GNbfNnLafc4/j1zguANLTtARCDcgOfysDnVIpo8RdkDsqGHfwy8EsK9e2X/H&#10;52j3VHNnc2k6qp+hbsGZaYqSikr9bsG+jjsmj+u9nYqChR4baD6EG5A8hB3QBENCXdm+jXHcyd2q&#10;pHLuFvWgycszY/mXbCvy8yzqqLFeUP9evz2zwP1L6nsl9PhAWhBuQOu0NeyYmV81trEtYzjZXDPQ&#10;jqKNqw42fkyFurTMs2bB7tvut+iTcNGepTRhvh93XpQq6jCsqagY+NIlq7rL+bblxVf1DXz7WBy9&#10;f4DLT34P20ahsR50JYQb0HothZ0LFwsCTkUXDM/MrXJWONUoza2LTMwtSnVtbcrQZ0eEuOZ3eWV3&#10;NMBLjs1tfJ+OIBBrsCG+wQrmFejEzkVnN17TpPOf+KWm4kL7kvQs4x4eCtOEkT6uP/qF2kb5uFgd&#10;FXp8oD0QbgCa4MMOYw1hh1DYiU+/7H8uK3/4n7HFQ8sr60wd7CsrzSwL5LbWpczatgwdlEWAlnYi&#10;Nsa18nkX9Q2mg6Y+M/S2cCPm5n1UCJydbckuF9iWX8yWd5cZ6SlpqemBcQ6RgV4OEWioB0JBuAFo&#10;g1tHRHitpo9p+3lCfdiJz7jsfyo1e9zBqNIBhvo3rtvYlt0wlV+W0blYaC6ofgNGKloNNzQzInZU&#10;Y0PjjIvK5AqJaau4WBQXm7DCAlN29bJNeWGh6Y2aGj0W4GUfOe0+pz0BT9pHWJoZ5Qs9RgCCcAPQ&#10;AbQ9lW8qyFj/lXQtr/iaIj69yD85+4pf7IWcMbt3lfna21wvsbAs1zHooTShYmW5vAIFy12IZjla&#10;OpuJlqTEFBRa8+jyYdzsjbOPrWBjoALgovogU1AkY1cK7JU5efomjjaG2QNcbQ+Nvs/hgLeL1VHU&#10;zYBYIdwAdBJqMEa3hn47g7hrydlXfemWW1yuiLmQOTm7oMKlpvaGga11daWZxVUjU1mpAQUezPJ0&#10;npaWpjRhSYpHIYx636izPqjprMy1Cl09T4XsjF8fp31+IxtqZrDMBJoC4QagC9EWV36b6/yJDTM8&#10;tKTFh560vMsD0y5c6U+zPBZmrNzcoqqO6ngo8Mjlldip1QEtLU1pwpKUqrCZA7gDM7sC7WKi4t+y&#10;Ull1yRXzSszKgNQg3ACoGS1p3arhuYWWtTLzSjyojiflUtGQU+eVnrRTy8mhTqmjX25qYVWiQ8XL&#10;egbXGdX0QPOaW5rSpCUpHncswz0GMgow5aUG3NJS+VXrkqtKw25Fxd1l3n1M41ztLc4O7Wt1msI3&#10;ZmVAahBuAESCX9ZqqOO5hXZpvfzJ/t+HXO5mnp5kycpv6LCd14yYqUEds5RVMFOLa0zPtIYh+NzS&#10;dGlKk5akOoLqY64U92DFl01YeZlZRVmJrCYzW1/e01o/187K+CItLbkPNY9T2JklYkYGtAHCDYDI&#10;0avqkqrrps/ZXmb63W42XJQzVnxdh2XW6bPMAn1WnGfATjUTfMxsypmOUS2jYmb9+uCjLctcTZem&#10;NG1Jqjm07ZpmYuhWUanPSoptldfrujMKMcZG3StdevZI6tfbNsbFxeIsBZimM4MA2gThBkDkiksq&#10;7Uz1utXUB5vbfl8tderDik4l8zOovP0PyG8Fn+QcA1Z205DFJFrXB5/6J8IKw8bgQ2HHxK6U6XS/&#10;0TjbQx2ZdXRuqOuv1mVUl6Y0aUmKgguFGJqBqa7V5XYp0SnZ2bm6cjNTnVInW+N0Wk7ytJdl+AQ2&#10;LCUhxADcCeEGQORyi68pHPRv1NS/2+Zn6KbBZz7/CfNbwaessjtLTjZlNawbiz3fsOU4osKI1d3o&#10;xuzNKpiBfl3jkpexUQ23jV2TZn/4pSkxLEnxy0akoEDGrtcHzdqqHtzyEV2j2Rd6S8tI5mYGhTQD&#10;Y2ZsVEi7lCjAoLsvQPsg3ACIXF5xucK+e233zvp6fPAhwYbXbv+kWcOb5FoDVkYzPf8seRWy7izt&#10;hn7j7A/hAxAx71nCuuk2zPjQEhjprnNT0PoffmmqK5akaLcRr7pGl9tGzVMNLcVXDfTLym8a88tG&#10;dM2vj+Of+nq61yxlRvl8/QtmXwA6F8INgMjlXr6mcLhZodZ1FXe9au7tHUtexLzhDR+ASHy6MTcD&#10;RGgJjNTe7MbV/xDd7jeZo+Wt3Ut8LZAqPhSpam//n/IyQ1ZWZsC9b2RpxnxHe7Nr1fbsWu7t9+Pr&#10;Vpq6eUO37mqR9R1TU7RVuq7u1uMl7Tbi35cZGVz1U9j/zX+sGlroLbr2Aqgfwg2AyOUXKD3dutWI&#10;7neVD0BENQTNV72TvOFNTX3Qia8xbLzM1wKp4kORqt3lzWc6ZWYsS/3jwzaNM25/Qquf19M3qHtn&#10;w+/rZOZW5fq6OlU+IXcuAWGrNIBmEd0DJgDcLrew1H2kjmYf2UC7vFQDUHMzQvPvuMIal8nu0LP+&#10;E0ErW/2ex4vLWcimTdevlRTicQ5Ay+CXHkDk8oqv9bLXx4njAABthXADIHK5pTU2DraaPXMDAKBO&#10;CDcAItZSjxsAAGgZHjABRKwjPW4AALQdwg2AiHV2jxsAAG2AcAMgYkL0uAEA0HQINwAiJtYeNwAA&#10;YoYHTQARk0KPGwAAdUO4ARAx9LgBAGg/hBsAEUOPGwCA9kO4ARAp9LghV9i6rz9mz2U7sY8WzWGL&#10;LVQ+lbqLddsSy5hTGEuZ48/6CDZGABAbLX7QBBA39Lipzy9Ht9cHm/p3nLzY/RZNPtlnIvvdL5aN&#10;j41gM4+6syP+Te8AANoK4QZApNDj5grbcy6bBYYtajG4hE9cyVKsv2Zu55JZqj9mbwCgAcINgEih&#10;x80Vdj6bMe+Rrc/I9LGyYSy7iKXQ++oZGACIHMINgEihx03bpF4urP+vjdDDAAARwQMngEihx00f&#10;NsWPsfFbdrEpKyey8ObucuUomxmRzZjfyOY/DwBaCeEGQKTQ44Zqah5j82O3sPErY1u5lx/7fSIW&#10;pADgFoQbAJFCjxvSh61fuYj147aDN/NpbAMHgGYg3ACIEHrcqLJgi+esZIuFHgYAaAw8cAKIEHrc&#10;AAB0HMINgAihxw0AQMch3ACIEHrcAAB0HMINgAihxw0AQMfhwRNAhNDjBgCg4xBuAEQIPW4AADoO&#10;4QZAhNDjBgCg4xBuAEQGPW4AAO4NHjwBRAY9bgAA7g3CDYDIoMcNAMC9QbgBEBn0uAEAuDcINwAi&#10;gx43AAD3Ru0PoFv/SFz+4c+x76j7+wJoFmu2Wmkt9CBEqyzvAkva/XZb7qrTrVu3m63dobuOHuv3&#10;wNvMUO7QOYPrQtdrKpiOPib1QJrsLUwKv389vK+psb7yXr+W2sNNSo5y0OIpAWz0QBd1f2sAkJS3&#10;7nqP55+fzT788Fs1jKXrVVdXsRUrnmerV30u9FAAusT8j34zLq+slWtkuAEAUIfY2KPsxx83suXL&#10;32U2NnZCD+eeRUdHcX+fV155l8lkcqGHAyBqCDcAIEn79v3GvY2I2MGeeOLfAo/m3u3c+SM3e7Nj&#10;xw+S+PsAdCWEGwCQpN9++4F7S6FA08MAH2qIFP4+AF0N4QYAJIeWpLKzM7n3aTmnsDBfo5emaPaJ&#10;Ag6hvw/93ZycFMIOCkDEEG4AQHL4JSmepi9N/fTTpts+plmpZ55ZJtBoAMQP4QYAJIdfkuJp8lIO&#10;zTrRbI0qCjsINwAtQ7gBAElRXZLiafLSlOqSFC81NZH7e/r5+Qs0KgBxQ7gBAElpuiTF09SlKZp1&#10;auk6wg1A8xBuAEBSmi5J8TRxaYpmoJouSfHo77lq1YfqHRCAhkC4AQDJaG5JiqeJS1MtBTVCf5cD&#10;ByJYSEiYGkcEoBkQbgBAMlpakuJp2tIUFQ6HhU1hkydPZ15evlwwS0iI42puvvtuPTcbhXADcCeE&#10;GwCQjNZmOogmLU3RzAwtO/HhhT6eMCGA/f33BRYYGMz9Peg4BgC4E8INAEgC39iOb25XU1PD4uNP&#10;3VF0SzuPDAwMBRhh+9AsjY3NrVkZGnfTXVPTp89S86gANAPCDQBIAoWaX3450PgxhZ1p00JuuwYA&#10;2gHhBgAAACQF4QYAAAAkBeEGAAAAJAXhBgAAACQF4QYAAAAkBeEGAAAAJAXhBgAAACQF4QYAAAAk&#10;BeEGACSJOvw+/vgCoYcBAAJAuAEASaIjFp55ZpnQwwAAASDcAABIzF8vdWOPbZnPtuSuZ6OEHgyA&#10;ABBuAAAkI5VtmOTGVpwUehwAwkK4AQAAAElBuAEAAABJQbgBAAAASUG4AQCQgIYiYtUrX7LHHL7k&#10;3hu8KoXtnNdHkHEBCAHhBgAAACRFd2W9gwcPjqQPFi9evG7KlCk7uvKanXe4vmv4NLZmzUoWE3OQ&#10;G8SkSdPZE0/8m23e/AXbufNHUVyLiNjBvvpqHXctIGAke+GFlaK41qePB1u9+nMWG3uUvfvuclFc&#10;y87OZM8/P5u7JpPJ2TffbBfFNepz8vnn27j3Fy6cwaqrqwS/RuN88smprLRUyX3+ww+/ZU5OClFc&#10;W778Xebn58+WLVvIUlMTBb02d+5iFhY25bbHCaGvtfWxAxge2/DY1qHHohPnU42mHVmz7fstm2co&#10;FIrMqVOnblcqlXK637fffju7Pdd0Z82atTE4ODiKLvr6+sbR2668tu9c3XP09uGHZ9X/gAc3/iAR&#10;egDh3xf6WmBgMPePReh/vFiuUddV4u3ty5YsWSGKazRO/pqZmVw01+iXjv//Rtf4X0Shr73wwgpW&#10;UqJsHK9YrtG/LaEn88LCfFFcU32cEPpaWx87hDLq/Zss933VreDC9bnBYxse2zryWPT613tqlszw&#10;W0fhhK6tWLFiFR9a2ntNl97hP+B15bWDGUef5v9C/F+KRz9Q/A+V0NfoH4t+8cR6jX6gxHKNiP0a&#10;zQyI5ZqXl6+or9GTdNMnaqGuNfc4IdS1tj52AB7b1HlNSo9tlr2yrgcGDT/KX+MnSFS19RpqbgAA&#10;AEBSEG4AALTNXwuYw2Nftvhp7K4CTYdwAwCgpZoLMRkbgljQCjfmkPI7y30/XKCRAdwbhBsAAGjk&#10;PO8I25JCPXPeYhsWhrN5zkKPCKD9EG4AAABAUhBuAABARSpL49oNeTNXzNqAhkK4AQCARhkbZnJ9&#10;cgavelGQHjkAnQHhBgBAMvowV2oVxDXxS2BpGYyNamX25SQVDq9oepWa/x1BsAGNhnADACBJ0WxF&#10;UDdG2aWlrd3NX9/LXnLoxh4TsMMxwL1CuAEAkJBRYfMZ23J7D5uTKSmMZnXaJpy9f+Qjlhj0HHvs&#10;pSnYDg4aCeEGAEBKRq1nR1YlsKAV0beuJSazjPrQ0ub6YOf72cTBz7GTW3awv+rDDWZvQNMg3AAA&#10;SAz1qsmdJ/QoAISDcAMAALfL2MN2UVHyY1MwawMaCeEGAABU7GUvBT3HTrJAtmoh6m1AMyHcAABo&#10;qea3gtcb/BE7snNx22t0AEQG4QYAQNuMWs9yc9cLPQqALoNwAwAAAJKCcAMAAACSgnADAAAAkoJw&#10;AwAAAJKCcAMAAACSgnADAAAAkoJwAwAgQqWlSu6tTCZv8T6pqYmsTx8P9QwIQIMg3AAAiJCBgSGb&#10;MCGAzZ27mIWHT2FOTgq2atWH3Oco1Hz33Xru7fff7xV4pADig3ADACBCFG4CA4PZ88/P5m5+fv7c&#10;tWXLFrLCwnzuPh9++K3AowQQJ4QbAACRmjRpOtuw4SPu/djYo7d9joIOzegAwJ0QbgAARIpma6im&#10;hpafmgoJCWu1HgdAmyHcAACI2OTJ09maNauavQ4AzUO4AQAQsYcfnnVHuKEZm7CwKcIMCEADINwA&#10;AIgY7ZKi5SnVmhuqtaGaGwBoniDh5lhiDissKRfiWwMAaBzFgDG3hRtLt+FsW9RZAUcE0PnKq2r0&#10;O+trqT3czJ/k8+Ku6LRz6v6+AACaatjYMMOdW/7zQm1Nta7M3Kp8wNDBa4QeE0Bnmz/RR2lv2SOz&#10;M76W2sMNDXz+xP4r1f19AQA02cEfw/vu2LFjylML5n6Kx1CA1qHmBgBAA0yfPv1HCjf0VuixAIgd&#10;wg0AgAaYMmXKDn9//6O+vr5xQo8FQOz+Hy5FPcGNTFB1AAAAAElFTkSuQmCCUEsBAi0AFAAGAAgA&#10;AAAhALGCZ7YKAQAAEwIAABMAAAAAAAAAAAAAAAAAAAAAAFtDb250ZW50X1R5cGVzXS54bWxQSwEC&#10;LQAUAAYACAAAACEAOP0h/9YAAACUAQAACwAAAAAAAAAAAAAAAAA7AQAAX3JlbHMvLnJlbHNQSwEC&#10;LQAUAAYACAAAACEA2ryefLYDAAC/CAAADgAAAAAAAAAAAAAAAAA6AgAAZHJzL2Uyb0RvYy54bWxQ&#10;SwECLQAUAAYACAAAACEAqiYOvrwAAAAhAQAAGQAAAAAAAAAAAAAAAAAcBgAAZHJzL19yZWxzL2Uy&#10;b0RvYy54bWwucmVsc1BLAQItABQABgAIAAAAIQCkyetU4QAAAAoBAAAPAAAAAAAAAAAAAAAAAA8H&#10;AABkcnMvZG93bnJldi54bWxQSwECLQAKAAAAAAAAACEAseo2nB9BAAAfQQAAFAAAAAAAAAAAAAAA&#10;AAAdCAAAZHJzL21lZGlhL2ltYWdlMS5wbmdQSwUGAAAAAAYABgB8AQAAbkkAAAAA&#10;">
                <v:shape id="Picture 25" o:spid="_x0000_s1074" type="#_x0000_t75" style="position:absolute;width:28359;height:11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s1/HDAAAA2wAAAA8AAABkcnMvZG93bnJldi54bWxEj81qwzAQhO+BvoPYQm+JHNP84FoOoSWk&#10;Pdpu6XWxtraptTKSkjhvXwUKOQ4z8w2T7yYziDM531tWsFwkIIgbq3tuFXzWh/kWhA/IGgfLpOBK&#10;HnbFwyzHTNsLl3SuQisihH2GCroQxkxK33Rk0C/sSBy9H+sMhihdK7XDS4SbQaZJspYGe44LHY70&#10;2lHzW52Mgo/l5vn7bVvLZN8c67J05gtlqtTT47R/ARFoCvfwf/tdK0hXcPsSf4As/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zX8cMAAADbAAAADwAAAAAAAAAAAAAAAACf&#10;AgAAZHJzL2Rvd25yZXYueG1sUEsFBgAAAAAEAAQA9wAAAI8DAAAAAA==&#10;">
                  <v:imagedata r:id="rId185" o:title=""/>
                  <v:path arrowok="t"/>
                </v:shape>
                <v:shape id="Text Box 1042" o:spid="_x0000_s1075" type="#_x0000_t202" style="position:absolute;top:12192;width:28359;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fJx8UA&#10;AADdAAAADwAAAGRycy9kb3ducmV2LnhtbERPTWsCMRC9C/0PYQq9SM1WFylbo4i0UHsRVy+9DZtx&#10;s+1msiRZ3f77RhC8zeN9zmI12FacyYfGsYKXSQaCuHK64VrB8fDx/AoiRGSNrWNS8EcBVsuH0QIL&#10;7S68p3MZa5FCOBSowMTYFVKGypDFMHEdceJOzluMCfpaao+XFG5bOc2yubTYcGow2NHGUPVb9lbB&#10;Lv/emXF/ev9a5zO/Pfab+U9dKvX0OKzfQEQa4l18c3/qND/Lp3D9Jp0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8nHxQAAAN0AAAAPAAAAAAAAAAAAAAAAAJgCAABkcnMv&#10;ZG93bnJldi54bWxQSwUGAAAAAAQABAD1AAAAigMAAAAA&#10;" stroked="f">
                  <v:textbox style="mso-fit-shape-to-text:t" inset="0,0,0,0">
                    <w:txbxContent>
                      <w:p w14:paraId="72B40F92" w14:textId="3F39B47D" w:rsidR="00176129" w:rsidRPr="000E4598" w:rsidRDefault="00176129" w:rsidP="00AA1695">
                        <w:pPr>
                          <w:pStyle w:val="Caption"/>
                          <w:rPr>
                            <w:noProof/>
                            <w:sz w:val="30"/>
                            <w:szCs w:val="26"/>
                          </w:rPr>
                        </w:pPr>
                        <w:bookmarkStart w:id="1803" w:name="_Toc3557147"/>
                        <w:bookmarkStart w:id="1804" w:name="_Toc26921240"/>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803"/>
                        <w:bookmarkEnd w:id="1804"/>
                      </w:p>
                    </w:txbxContent>
                  </v:textbox>
                </v:shape>
              </v:group>
            </w:pict>
          </mc:Fallback>
        </mc:AlternateContent>
      </w:r>
      <w:r w:rsidR="00504BAD" w:rsidRPr="00226A3F">
        <w:t>Flared Joint</w:t>
      </w:r>
      <w:bookmarkEnd w:id="1794"/>
      <w:bookmarkEnd w:id="1795"/>
      <w:bookmarkEnd w:id="1796"/>
    </w:p>
    <w:p w14:paraId="7889FE91" w14:textId="77777777" w:rsidR="00504BAD" w:rsidRDefault="00504BAD" w:rsidP="00DF723F">
      <w:pPr>
        <w:pStyle w:val="Heading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ListBullet"/>
        <w:rPr>
          <w:sz w:val="20"/>
        </w:rPr>
      </w:pPr>
      <w:r>
        <w:rPr>
          <w:sz w:val="24"/>
          <w:szCs w:val="28"/>
        </w:rPr>
        <w:t>c</w:t>
      </w:r>
      <w:r>
        <w:rPr>
          <w:sz w:val="20"/>
        </w:rPr>
        <w:tab/>
      </w:r>
      <w:r>
        <w:rPr>
          <w:sz w:val="20"/>
        </w:rPr>
        <w:tab/>
        <w:t>Gap between base and welded sheet</w:t>
      </w:r>
    </w:p>
    <w:p w14:paraId="2EB3C5A9" w14:textId="7C47FDD4" w:rsidR="00504BAD" w:rsidRDefault="00327322" w:rsidP="00443C08">
      <w:pPr>
        <w:pStyle w:val="Heading5"/>
        <w:keepNext/>
      </w:pPr>
      <w:r>
        <w:rPr>
          <w:noProof/>
          <w:lang w:val="en-US" w:eastAsia="en-US"/>
        </w:rPr>
        <w:lastRenderedPageBreak/>
        <mc:AlternateContent>
          <mc:Choice Requires="wpg">
            <w:drawing>
              <wp:anchor distT="0" distB="0" distL="114300" distR="114300" simplePos="0" relativeHeight="251721728" behindDoc="0" locked="0" layoutInCell="1" allowOverlap="1" wp14:anchorId="70E1AA19" wp14:editId="0BF934CE">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176129" w:rsidRPr="000C12FE" w:rsidRDefault="00176129" w:rsidP="00AA1695">
                              <w:pPr>
                                <w:pStyle w:val="Caption"/>
                                <w:rPr>
                                  <w:i/>
                                  <w:iCs/>
                                  <w:noProof/>
                                  <w:sz w:val="24"/>
                                  <w:szCs w:val="26"/>
                                  <w:lang w:val="x-none"/>
                                </w:rPr>
                              </w:pPr>
                              <w:bookmarkStart w:id="1805" w:name="_Toc3557148"/>
                              <w:bookmarkStart w:id="1806" w:name="_Toc26921241"/>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805"/>
                              <w:bookmarkEnd w:id="18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2" o:spid="_x0000_s1076" style="position:absolute;margin-left:247.1pt;margin-top:-4.7pt;width:204.4pt;height:111.95pt;z-index:251721728"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JCBktQMAAL8IAAAOAAAAZHJzL2Uyb0RvYy54bWycVktv2zgQvhfY/0Do&#10;7ugRJ3aEOIXrPFAgaI1NFj3TFGURlUiWpCylxf73nSEle2sH224OkYfDmeHMN69cv++bmuy4sULJ&#10;RZSeJRHhkqlCyO0i+uv5fjKPiHVUFrRWki+iF26j9zd/vLvudM4zVam64IaAEWnzTi+iyjmdx7Fl&#10;FW+oPVOaS7gslWmog6PZxoWhHVhv6jhLksu4U6bQRjFuLXBvw2V04+2XJWfuc1la7ki9iMA357/G&#10;fzf4jW+uab41VFeCDW7QN3jRUCHh0b2pW+ooaY04MdUIZpRVpTtjqolVWQrGfQwQTZocRfNgVKt9&#10;LNu82+o9TADtEU5vNss+7daGiAJyN80iImkDSXowrdaCGy4JcgGjTm9zEH0w+kmvzcDYhhOG3Zem&#10;wV8IiPQe3Zc9urx3hAEzu7i6mM8hCQzuwG46u7wI+LMKknSix6q7X2jG48Mx+rd3RwuWw98AF1An&#10;cP26rEDLtYZHg5Hmt2w01Hxt9QQyq6kTG1EL9+KrFHKITsndWrC1CYcD8tnlCDxc46sEOIAxqqBU&#10;0KEY06NiXy2RalVRueVLq6HAAUyUjn8W98efHtzUQt+LusY8IT2EBs1wVEyvoBMK9VaxtuHShc4z&#10;vIYolbSV0DYiJufNhkMhmY9F6nsBEv9oHT6HJeC74Uc2XybJVfZhsrpIVpNpMrubLK+ms8ksuZtN&#10;k+k8XaWrv1E7neat5RAvrW+1GHwF7om3r5b+MCRCU/nmJDvqRwAi5R0af72LwEJI0FfrDHesQrIE&#10;tP4EhIPO/sJDe0ATcbfQFajx//sgPc+yxPfBvpoh08a6B64aggQgCj54ROkOvA3ejCJD4oMD3jPw&#10;BxsW5qkdcwyn38MNp+lrk+ipopqDC2j2ULhpMj0fS/cZc/xB9cQzwcdBFOcFcT3cDHWK/P+EK02v&#10;kstsGA1o9WR4ZOdpOvWz+62YQZpVLYqxHRDMVW1CjXSVcNx31JFULTHFUqFWSELgcL9nhswcwkPK&#10;9ZveT9cQD7I2qngBSIyCxMIwtJrdC3j+kVq3pgaWDzBhobrP8Clr1S0iNVARqZT5/hof5SHBcBuR&#10;DpbZIrLfWorjq/4oIfW4+UbCjMRmJGTbrBQ0R+q98SQoGFePZGlU8wUqY4mvwBWVDN5aRG4kVy6s&#10;VNjTjC+XXihMwUf5pGF2hoGAMD/3X6jRQ2E7SO8nNRYXzY/qO8j6ptTL1gHwvvgPKELx4wEK3VN+&#10;S/q+HjY6ruF/n73U4f+Om3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PEdp0&#10;4QAAAAoBAAAPAAAAZHJzL2Rvd25yZXYueG1sTI9Ba4NAEIXvhf6HZQq9JavGlGpcQwhtT6GQpFBy&#10;m+hEJe6suBs1/77bU3sc5uO972XrSbdioN42hhWE8wAEcWHKhisFX8f32SsI65BLbA2TgjtZWOeP&#10;DxmmpRl5T8PBVcKHsE1RQe1cl0ppi5o02rnpiP3vYnqNzp99JcseRx+uWxkFwYvU2LBvqLGjbU3F&#10;9XDTCj5GHDeL8G3YXS/b++m4/PzehaTU89O0WYFwNLk/GH71vTrk3ulsblxa0SqIkzjyqIJZEoPw&#10;QBIs/LizgiiMlyDzTP6fkP8AAAD//wMAUEsDBAoAAAAAAAAAIQB+rDPYfSsAAH0rAAAUAAAAZHJz&#10;L21lZGlhL2ltYWdlMS5wbmeJUE5HDQoaCgAAAA1JSERSAAACCAAAAOMIBgAAAODg7AsAAAAJcEhZ&#10;cwAAEncAABJ4AfRHItoAACsvSURBVHic7d0JXNRl/gfwR85hGGYGBhhAkOEUBBQkEcFQDBU1j0rL&#10;VjPLrVZr12qtbLeDrk277Xa1stNM+4dXGrZKpYgHgoKIyCnncMhw3/DnO/grcjxAB35zfN6v129n&#10;GBSehJ35zPN8n+9j1t3dzaB/2to7BWu/PbTxnqnBLyucxFl8jwcAAGCwmPE9AH1RVt2o+OdHexOc&#10;FJmKJ9YXxaxeGLMwdKQ8ke9xAQAADAYEhH7ILqoJfuazvbtDwo+7yGQNzMOzXL7mu7Yf5k8Me/Gu&#10;6IC3+R4fAACAtiEgXMP+1IIFH+z47aOoKUdkVsJ29WOWlh1s6sxk6c9JTc/ll6sCV98duYznYQIA&#10;AGgVAsJVfJVw6um9qcdWxcw4bmdq2qXx+XERp6RnMurvfuitmsA3/jZtuo3QQjX0owQAANA+BITL&#10;oGLEVzf/9llp46mZUTGnxVf7s/6B+ValxQ3BD77ZfOKtFTOnOMusC4ZomAAAAIMGAeESFA4e/3Dv&#10;foH9yeDQsEKr/vwdF9dKC6EoyWP5uvajzy665U4ULwIAgL5DQOijvqlN+tBbO4/6BqW604v+QP6u&#10;VNrEbok95PDGD21b75oY/vy8iX4fDtY4AQAABhsCwkW0jfGRd3cdvCny6HDaqXA9qHgxasoR+52H&#10;W186mVd+89N333yfhblpi5aHCgAAMOgQEFjvNsYnN+xJ6HlxdxDZ3NjrORUzjp94wi47q3ru0rXV&#10;p95cHjsNdQkAAIaFlqOr61qcDPn53egDwqH083Pe2/Hr+ltiDzvQDIC2+PoVWskcqn2Wr2s9+o/b&#10;Ih6eEqLYqrUvDgAAvKE3lf/a+PP2ju52K0N+fjfqgBB/MGvF/x0+/Fxk9HG5NsMBh5YqqC7h04Tm&#10;j0/lBd786B3j/6H1bwIAAEOGtr//cPjkP8dHnZBZWbUxen7PLQkJfuDWsf/me2zaZrQBYcuB048l&#10;nDr4zIRJaZftcaAt6rqEmKN26SerHrjvNeXNbzw0dYZMYlU+aN8QAAC0jorYn1i/b0+3IHdUzIwz&#10;Yu51g57f01IaHl71cXXof5ZNmWdIdWdGGRDejz/yzsmi4/eOn3hKOlTfM2hMnqCstDr4r282pb64&#10;NOa2IE/75KH63gAAcP1Szionx31+4LuQcWkOriNqND4/JjRTkp93YcrStXUGVXdmdAHhhS8SN1e3&#10;p8aOi8iSDvX3dnapZdKpB52e/6J1z6xxY9YtmxUcN9RjAACA/qFCxA93HH/tUGbmPTEzUqRcu/3L&#10;8fAsNxdLGnxWftB26NnFU+8whDeBRhMQ6Af9wueJW1qtjkwNDOhfA6TBQL9gsbOTpCnHL6w69nbJ&#10;9Ffun3IblhwAAHRLel5V+AufH9ji7J7nOHVmnqA/f4fqziKjD7m89E37zjsiQ/+j74f5GUVA4Loj&#10;iuRpY3x9zvMWDvoKvinLuvi8Mnzp2tqMxxZELDfUKlgAAH3CzRr8mp51T3hUmpSa4A0EvQmMnnbY&#10;/ucj9Xp/mJ/BBwQqLHl6w74f7RWHQwfaHXGw0VqWg/yQjKpg95/wvPupuyPvx4FPAAD86DtrEDu7&#10;f7MGl0MFjNxhfve9Vj323Udio/Xxud2gAwKFg4ff3XnY0z/VU9fCAYfb5ZCTXXLr0rUVGXH33jLf&#10;ENauAAD0xY3OGlwJHeZXZncheOna5ow3l8+IUTiJs7TyhYeIwQYELhz4j03yu97WyUPJ27fE3Mm5&#10;evjzX7TsiQry+3LFnJueNKTtMgAAukhbswZXQsXpNtFJw59Y35G4fE7k3/VpOdkgAwKdq/D4hz/u&#10;Hz0+2UMfwgGH2jxTAWP6yfIHHnyrLDru3ikL9C1xAgDog8GaNbgcem6Pmpok/zShRa+aKhlcQKBw&#10;sGr9rgMhEcmKwfyBDybqmaBUVgWu/KDh0JzwwPewHRIAQHsOZ5TGvvjFb197+xUIB2PW4HK45WR9&#10;aqpkUAGB+mM/89ne3eFRyS43eugS3+TyOhY7+5BdSmrlqgOvFNz18rIpt2E2AQDg+lXXNju9+MWv&#10;3ygbikNiZ6deta/BYNGnpkoGExAoHDz3xe49kdHJTnz80AcDVcLSdkilstRvxbr6I9Nu8v0ctQkA&#10;AAP3ye60uPhDmY8EhWbIpiiqeR2LvjRVMoiAQCcyvvV/v3w6eWqybDAOXeIbzSbMm39QnH6y9IH5&#10;cQULnr775vsmBLrs5XtcAAC6jooQ124++JnYPt9t2q051rryGqEPTZX0PiDsTy1YsOnnA+/FzDgq&#10;G8xDl3QB1SZ4eJY6rdvZsHn3Ec8Dj80PX4EujAAAmmg54cMdx95Izc2fFRKWIaU3WrpG15sq6XVA&#10;oOOatx069FJk9PFBPZFRl1BtxZRpR6W9fRPKoh6YNe7pOZE+G/geFwCALqDdCZ/sSYvb/tvZ5aPG&#10;5FrFzi4253tMV6PLTZX0NiBs2HXileTcY3+Lijlhx/dY+EB9E9zclbL4o7Wvf5d4+nEUMQKAsUs4&#10;VrDw7a1HPvDwOS+cuyBPoE9vHHWxqZJeBgQ6rvlMRfLS8RMzJXyPhU+0lhZ+c5pEqcyTUBHj5DHe&#10;W5bPCX1SV9InAMBQoOOY12w++KlAVCmLnZ0h1tdCdV1rqqR3AeHfG/+3vX7YqagxoVlGHQ764ooY&#10;T2ecv+/OuIIFi6eOfmXR1IA3+B4XAMBgor43a745+GmpqjRkbESGVJ8a412JLjVV0puAwB3X3ClK&#10;jgn0OS/kezy6KCDwvJm3T6n0lzRl3NbEzMceXRD+8ORgt3i+xwUAoE0UDD7cfvz1o2eKY0PDT4um&#10;RvC7bVHbdKWpkl4EhL7HNXsiHFwV/WLdNP6MtUpVaL3hJ9WmzxPk+bQt0tfNNo3vsQEA3Ii+wSAo&#10;JFt0x0LD3sTFd1MlnQ8IdOjS39/78TeF33FfXT2RURdRm+lJMcclZaWS4FXrVYnjRip2rZgzbhW2&#10;RQKAvjG2YNAXn02VdDogcIcujQo96qGLe1j1ARW93HrbIUnWmcI7l64tjp0XOer9O6NHvYNCRgDQ&#10;dcYcDPriq6mSzgYE7lyFmyKPuujroUu6xM+/2LwnicpS0pWrtsWdWTlnou/6xTFBaxAUAEDXIBho&#10;4qOpkk4GBK51ctSUIzJ93a6ii6g+gc528A/KYemni1feGZf9EIICAOgKaou8cXfKf7LOV41DMNA0&#10;1E2VdC4gUHfELb8dfilmxlGj6Y441NRBYWyOwD+gQICgAAB8S0wrmvd5QurztU01Cr+gs9I7DGxX&#10;grYNVVMlnQoIb287/GFGyam7oqcZZ3fEoXZpUJj3zNlHpod5fLNsRvBzKGYEgMG2Kylv6cbdKa9Y&#10;i1XWvqPOSahmCvpnKJoq6URAoG2M//pkf3y7ZVrE+Ik5NnyPx9hwQSFoTB7LOpN/36KX8++aEuqx&#10;BUEBALSNdqbtOHTur5/tTX/W1fWCScSUcyLUmV2fvk2VSivHeS+eNvpVbX593gMCt43R2TN1pK9n&#10;uU4fqmHoaEmHmi35+ReLKSgseCF/UaivPHHJtDEv6ep55QCgH6i+4LvE0/9MyiiZ4eVdwWbPy7FG&#10;jdmN45oq/Xa0cXXax8pJ2myqxGtAoJ0KT29M2BU8/vhwbGPUHVxQoCs312Hm818URwjNJeULo0ev&#10;vTXCcxPf4wMA/UBvABOOFS78MiHtWRPzJqGnb550/sIKhvoy7QsNOy3Oz6tWN1V67+8zo7Qx+8tb&#10;QKCdCu/t+HV9ZPQxJ5omAd3k5VVJl1SpFEu3HSl9753v7dbdMcnnozsnjXoHyw8AcDl9ZwvcFZXD&#10;IqYUCLGMMPi4pkp/fbM99cWlMbfd6MwvLwFhy4HTj8UnH30mMvq4HU2PgO6jGR65/KSoucmcpWcV&#10;rdz+8tnl4/yHJ9wzdfQraOMMAJgt0A3UVGny1INOL33TtvMvk8OenzfR78Pr/VpDHhDoWM4tvxx/&#10;LnZ2snSovzfcOFozvFjQKMjNcZy/an3hVJlYmn/HxMB108a5f8vHgSIAwB/aorg7OfuBE9nKSZgt&#10;0A1cU6Wdh5tfyiqqDr3epkpDHhCo7sDOodpqqL8vaBe9K/AdWU6X+ryHbUeK33v9W+lHUcHDd80M&#10;8/lkQqDLXr7HCACDg5YQth/KWp6YVjxP7ljf7epRKJm/sBqzBTqEfhbjJ56wO5NRc91NlYY8INC7&#10;zA0/Or0SFn52qL81DBLaj+vsclI0PtKE0azCup05Mc9+Zm0yPczj6wWT/N8drCYeADB0qP0xbU/c&#10;fij7IYFVs5m7V7509rwqhp0Iuo1rqvTgm60nXn1g+syBPB8PeUCgwraxvg6/5ec5TfHAtkaD0mdW&#10;QUq1Crk52ctXrMteZGEiaLgrOuh1CocobATQH9W1zU40S/DDwdMrK1WNrp6+RYKYGWVmKCzXL/Qm&#10;zkqY5PHE+rYBNVXipUjx+SWTFi5deyHDwUE1HL9ohoneVQSOLqFLrFIJxf/LKlpDM0e+bpJTt473&#10;Xz8p2DUebZ0BdA/NFCSmFs1LOJF9b2F5g69CUclGhhQLo7AVXa9RXchAmyrxEhDohSHu3lvmv/RN&#10;604qpMC6lWGjX8yw8LOWtKxUfN42fNuRwsDXvpV+PMpDkjp1rO/nk3vCAmYWAPhDtWEJx/IX/ZyS&#10;+5fmtjaxm0JprvAvt5xwC1ofG5KBNlXirQ8C7c9cOXfysvd3dX4WPS0ZZy8YCdcRNXSJIqKYOizs&#10;Ppkz+oPtDm+6O4myaWYhItBlr7PMuoDvcQIYusMZpbH/S827m5YQhFZt3a6K85KIKdUMOxAMX3+b&#10;KvHaSTEyaMSOytoJz+482PYSVVvyORYYehfDgjA8kjHaCbH7ZP6b/91l/7rYWlB5+8SAdyeHuMUj&#10;LABoB9UTHD5dFvvLqfwFR89URDs7NbU6uxah0NBI9aepEu9nMVATh9b2TsuEg+wZhATj1bsTolZI&#10;96urRaL/nS1cs+kn+UsUFiaN9vh+2jiPr9GQCaD/6BC8pNOlscfOlk47dOr83LrmdukIN1WXfHip&#10;aP5dNTTdjO3mRu5aTZV4DwjkruiAt+l2d+KwZyfcnGqLmgTjRr+0Mpm6ZsGSwkLm+TOrEtaPeKCp&#10;2WLYhADnhFvGen4dEeCyF02ZAP6M+hMc7gkFv57Kuyu3pNHb072pUeZYJomYUoOlA7gsrqnSxu1d&#10;r7V3MNMFk/3e4z6nEwGBUEiQWAuqPt9v8VZE1DF7tGAG0hsWGlhwSJGEtk4WFcnmb/gpe+rT/xVa&#10;h/nb/xY12vM71C2AsaLiQupOm3ymcM7RM9U3Ozu2Nzi4lEhHhtSwqFj1rgMJ32ME3aZUilnq0UDV&#10;eD+P3bFhnl/2/ZzOBAQSG+b1pYNEVPT6NrPNE6KSnbAuBn3R7wPXvXFSz8cFBbLo3SezxnN1CzFj&#10;vb6JCHTdhaOpwRDRkgHNEKRkKyefyCmafvJc7U0Odh2Njs5VAkeXKssl42uoF4mU73GCfmhtNWMn&#10;U/zqW+rcSl5YMvE+naxBuFToSHnii0tmzXhqg9meseEpTjgGGq5Eoaim6/e6hbTCc0/9dML54bIK&#10;c9EYH8nxSUFeW+j3CbULoI+oHwHNDqTllkafzFXeXFzR4ubq3NZgJy+TyhV1bElkLQUCzBDAgOVk&#10;D28/k+5dt2Ta2Bf6LilcSucCAqEn9I3/nBvyz48F+5oaU0ei4yJcy8WlCDM2Nl/a2WnCykok4f87&#10;ezZkc6J9S229uUWYv+OBcP8ROykwoPUz6CIKAzRDkJpTPO10QU2oqUmnCRXv2tpXiMZG1LOpPb/j&#10;PaQ8DxP0WM8bKXYsabRqlNuIA5ueCl9xrf4zOhkQCA38v4/PHvevT6zjU6rOTKB9m3yPCfQDFble&#10;3EJpydhZS5pKKy62nbn7pMPkT/badbAuyzYKCuP93HbTLeoXYCjRscjq2oFs5eRzJZXjzhVdCC6p&#10;bHNRuLWpbB0qRfYuKrPZwXXYeghaQ8+B6Wk+jTUVbhUvLJn0l/4uw+psQCBUpf7G36bGfpUgf3p3&#10;gs2qiEnH7VC8CANFvzNeXpV0qZcjGuoFrLRUOn/bEXnsez9IWGeXaZe3q03mWG+3n0J9e5ck0AYa&#10;tIGWCQrKav3S86vCqW7gfHmjd0Nzh43cobWZlgqkdk0swqeR22Eg5Xm4YIC45YSF0WPWLFoR8MZA&#10;/q5OBwQO9Yz2cJaeXrPZ8tOwiaky1CXAjaDzPy4WO4roY9odUV0lCk8pE4fvS3Neqay0tLKzMa8O&#10;8nJMGjVCfiiwJ22j8BGuhpsVKCiv8yurrvdKySmOyStpHCmw6Oq0tWvpkMiU6roB35BmdvH8GUu+&#10;xwyGbaDLCZejFwGBUNfFTSNuC1z5vvCAUp7rOjokW8T3mMAw0FTuxSWJno8KpfSYSiV0qVCK5//v&#10;rGT21oOy5qJSM+lId+usMd7OB8Z4yn91lokKEBqMD4UA6khIMwJFlTUBxVW13lkFDYHmZqyTZgVs&#10;JHUWAmG9UOFfx8ZObGSY8YShRssJZ9K9GyvLRgxoOeFy9CYgEEpAX/17nv8H24+9se9Hu2UTJ6dI&#10;sU4Hg4GmfHunfcvpnZ763Z5SKfYrUtr4nfrFcVFjg1UXhQaFiyDfpScsBCicfw3ysE9WOEuyUNOg&#10;3ygA0EwAXdV1zU6HzxTMraltdaQ6AWfHzlqhdXs3zQjYiFqZwr+ZhU2up7oXei7FrADwKjfXgWWm&#10;jaqeFznq/WUPBcfd6NfTq4DAeXjuuFXhfiN2xX1u9V3IuDSH3nd+AIOLlrZ6l7dKfi+Yra4WedTX&#10;W3qklImi92fIVTUXBGYXapmIgoNMIlBSXQMFCAoNqG3QDeoX/p4QQPUBpdUNCm4mgAsBNqJhTTLb&#10;1jaaDTAXNAoV/irm3/NG5GKdALYVgs5RqYTq5QSFw4ikTU9FLNPW6bh6GRAIVZ9/88ztvk+st9lT&#10;XHjePyQsQ4LpPBhqXKdH6snALU8QCg7NjeYeVNeQlCNtaGyw6qDahuaWbktaqjA3N2kZ5S4/LBFa&#10;VaiDg5WFirZf4tjrG8PVAtB9uq1vbpOeLiiLqmtutS1SNnnW1neKHWRdddbCji5rUbOZpbVKxM0E&#10;9AkBwosXgE7jdidUlAyvfXZJ1CJ6XdTm19fbgEDo3djHj82asOPQuQc27JK8igJG0BUUGpiMcXUN&#10;f6qXoaWKrs5hrKhKFJxTa8Z+yXSobWsz666usbSob+gWmpkN6/BTiDLoz3o5251ylIrz6T7tsKBb&#10;2t1jTPUP3Dt+us+96NN92hXQ2t4paG/vEpwtbPSjx6wEw1qpFoDuS+xqrEzNWyxlLg3MzqKDBU9o&#10;4rYOYss06L3TGSM6sk97NiyeOvqVge5O6C+9DgicOZE+GyIDXXdSAWOZfb5bUEi2NQ58Al3FhVhq&#10;gtOr8E/T1p2dJmYVSptgul+tEgYXlVmoH6cdFhc/z6j+gfvz3IwE3e8bKIhMbFV+aWMovmYqqAkQ&#10;tQv+08cdf3zMveDTfW66n+5z7/jpPveiT/dpV4CpWRczMe3mzh0gv9eMABiiggIZS0kOaLgl1HPz&#10;y3GhTw7msqVBBATCFTB+sjstbsdOh7/fNOGkHWYTQB9RuOXCwx8hgvyxhNEXNyNB+gYK0p5v3VT/&#10;q7it75/nZiou97UcbM2r5DJB8Q39B1xE1f0dHd2/P8e4uXSo+gZ3ago0zKTj989zL/ikz3Q/wTt+&#10;MHq0bfHEkUCVi9QlddPqifcPRTG0wQQEzrJZwXE9yerbZz4R/YDZBDAGfYPwnwOF2oDW0xvqBfb1&#10;9Zb22hjXxer+vg9JtfF1AYwJ9WlJTxtZX1vtUrX67on3a7vO4GoMLiAQmkLlZhN++MFx5diwdCl2&#10;OgBcGzXxudjIBwB4REuJ6Sc9W/LPjWi6f+aYuKsdqjRYDDIgcGg2YWa4z6YXvpBuxk4HAADQB9TP&#10;4OSxUXVzbx750TtLg+OoMJmPcRh0QCC0TsPtdPgoXvpaUMg5a2/fEpwOCQAAOkWpFLPUo4EqLyfX&#10;pK+f0V4/g+tl8AGBQzsdokPct67dfOjT/Ql50WPDMqR9iqAAAAB4QQfIpRwJrB3W4VD2wpKJ9+nK&#10;NmajCQiEtoO8vCz69sMZI2Pf3Cpe7+hSLEMRIwAA8IE7N6H4vEv94wsilk8Odovne0x9GVVA4EwI&#10;dNn7zcjbR36ZkL5661b5Y2PGZYrpOGAAAIDBRgWIWWdcO/LOetTSuQnv3B+0hq86g6sxyoBA6IdB&#10;RYzzJo78eM1m+Sf7zp6PGDs+Q6rugAcAADAIss86sYzUkXVTQj22PPdU8HN81xlcjdEGBA79cF7/&#10;2y2zUs4qJ6/ZLP7U1rHIMSj4nDV2OwAAgLZQB8S04/51oT4jEr5+JuzvuhwMOEYfEDjUfGJr3B2e&#10;X+87veqrePm//UfnWPv5F2O3AwAAXLeyUom6ANFDLj/x4coJKy5tfa7LEBAusWhqwBtzIn02vvN9&#10;8vvx2wpnB990Rtx7Uh8AAED/cK2RRZaygjceuvk+OrWV7zENFALCZdBuh2fviVpMp8i9vdXxw32Z&#10;pSGjQzOlONsBAACuRqUSspPHR9W2NdtdGOrWyNqGgHAVNBW07u/Tp1B9wtvbbD/KMqt0Dh2fIUEr&#10;WgAA6IvOTEg9PqpBVeVQ9+iC8Id1bcvi9UBA6AdKgHS2Q2Ja0bzXNks2uLqXWgUE5VhfPFseAACM&#10;FAWD0+nejUUFzq0Pzxv3z1sjPDfxPSZtQUAYAEqEdFEh47d7nJ508yiy8Q8oEGDHAwCAcVE3OTqt&#10;aCnKd6tfGB302oIH/N7XxV4GNwIB4TpwhYxf/Zy+ekd89kMePsUCBAUAAMPHBYP8c64tcyb6rl+7&#10;KGgN1a3xPa7BgIBwnegXYvmc0NWLY4LWICgAABg2YwoGHASEG4SgAABguLgag9xcedf8Sb4fGkMw&#10;4CAgaAmCAgCA4ehbfLh4auCr7xtgjcG1ICBoGYICAID+oqOXT6WObCgutuu6LzboJUMsPuwvBIRB&#10;cmlQ2PZ99govL6WJ36h8a/RRAADQLVwwqCi3b1kx96Ynbn3McLYrXi8EhEHGBYVlM4LjtiZmPfL1&#10;ntNPOTpVCUYG5IpwciQAAL+oJXJGql9tzQVJuzoYGFAfgxuFgDBEaIqKtkfStSspb+nnCanPmVqq&#10;bP0Dz0qdXWr5Hh4AgFHhggG1RH54XtjjhtD5UNsQEHhACZWuwxmlsf/90eHVkyk1Cr+gs1IcCgUA&#10;MLjo2OVzmT4q1imuQTC4OgQEHk0IdNk7IXDO3vS8qvCNu53+831y1Ti/wAKBt0+pGQoaAQC0g3oY&#10;5OU6sMxTPg1+I+yPrb4z+EV9PkRpqCAg6IAgT/tkOhSqrLpR8eW+U/+K/75gobt7halfQIFQKm3i&#10;e3gAAHqJCg+zMj0aiwrk7ZFBbjs2rQ553llmXcD3uPQFAoIOoV/cJxdOePDRO8L+sTMpb+mXCWnP&#10;CkR1Qk/fXCw/AAD0k1IpZtmZXnXVlXZti2IC1s5Z6rPRWJobaRMCgg6igsY7Jvl8TBfVKXx7IP1J&#10;LD8AAFxdbq6Dur5AaC4pXzIt+IVp4xTf8j0mfYaAoON66xRc9mL5AQBAE9UX5Jxz6cjKULSM9nL6&#10;9YUlY16iZVu+x2UIEBD0xOWWH9q6WkQjR+WKPb0qGWYVAMCY9K0viB6r2Lp69ej/oL5AuxAQ9Ezf&#10;5YeC8jq/r/adejr++6Lb3Fxrho1QnBe5jqjhe4gAAIOGlhEKcz1UdSqbDtQXDC4EBD2mcBJnPXPP&#10;xHufXNj5UMKxwoW7jpx56EiSKtDH77zAx7fEzErYzvcQAQBuGM0WZGeNaMnOdu4K9ZUnrpzt/x4t&#10;vfI9LkOHgGAAaFaBa75EtQpbf8lcuSM+9365Y323q0ehxMurku8hAgAMWPF5W5afq1DvRpg/yW/d&#10;K3f7bJRJrMr5HpexQEAwMLQG94/bxz1GV2Ja0bzdydkPfJusnKxQVDJ3jxIh2joDgC6jY5bPZQ/v&#10;OJc1osXDRZpxz6SAddiNwA8EBANGLUTpqq5tdkpMK55HSxBJv9Z7uymU5r5+RZbYBQEAuoKbLSgr&#10;k7I5kV6f/nv1qHUoOuQXAoIRoCk5rrCRliASU4vmbdmf/gTtgnD3LBH6+JSZ4QhqABhqmC3QbQgI&#10;RoYS+d0xfu/QRbsgfjqat3j7nuyHzMxbzBVeBRIv7wqG4kYAGCydnSbqA5OK891rlRU2wzBboLsQ&#10;EIwY7YJ4aE7wM3RlF9UEb0/KfnBnfP4isU1rl6t7oZS2TGIZAgC0gUJB6XnXhvx8qVnYKPn+B6b7&#10;bsBJiroNAQHUfN1s0564a/wKuuh0yb3Hcpcc2n9+bnNbm5hqFlxcKizRYwEABoLORMjPcW0qKHBg&#10;QR6yI/PH+3wx7RH3b2nnFd9jg2tDQAAN1KaULgoLXM3CL+m5dyUeqA1xH1HXKncpE7srqtC9EQA0&#10;qFRClnfOtSU/16nDQWpdfNvEgHWT73WNx/ZE/YOAAFfVt2ahvqlNevh0aexv6YV3bNtSOktm29bq&#10;5FokVXhUYykCwIhRI6OCfBnLyfaoszARNMyJHPnR8wu8vkJdgX5DQIB+o3amVGHMVRnTUsQvaefv&#10;+Hl/7l9oKWK4W5WJq1uZEEsRAIaPQkFRkS0rLnBXNTZYd0SPdd/6+Er/d6m2ie+xgXYgIMB145Yi&#10;Hrl97BO0FJGUURq770T2vfv2qW7y9qxvspeXi6kxE2YXAAwDLR/QTEFxwYjajnZBe0Sgy4+L7/T5&#10;LHSkPJHvsYH2ISCAVtBUItdroa29U0BdHI9mFc9I2l8WU9fcLh3uUteBwACgf6jQsDDfuZVOTbSy&#10;sKiLCfX65tHpHl9TYTPfY4PBhYAAWkcVyn2XIqiTY0q2cjICA4B+oC2J5SVy9e4DF5nw/Kzxfusn&#10;L3SLR02BcUFAgEFH1csIDAC6q7XVjBUX21KfgrqcPBthmL/9b7PGeH6H3QfGDQEBhhwCAwD/aOmA&#10;QsEFpbOqokpgGebveOCeSV5fTl7pFo8+BUAQEIB3/QkMzvLGdpFtpcTFWcUc5fXM1LSL72ED6JXq&#10;ahErK5Gw6grn2rxCobXXcOucqNGeW0InyRNRZAiXg4AAOudygSE9vyqc2kEfPlMwd++ehkBbSWeT&#10;o2O9iVhaJXLoCQxyeR3fwwbQKbQNsbRUypSlznUlpWIzmdhSGebvuvf26S4JEQEuezFLANeCgAA6&#10;jwIDd3T1g7NHx9FjdNBURl5V+JmiyrCTqWXROwob/dxcOlR2DtVWUttaS8eewIClCTAmdDJiaZmU&#10;VZY7NJUU2XeZmpi30MzAPZPcvw/1lSeilgAGCgEB9BI1Y6HrVua5iXuMGjdRaMg8r4xM2l8Roaxp&#10;c3R1bmuwk5dJZbIGJnesw0mVYDCohqBSacNqqh3rKpQ2Jp1dpl0hPg4HZ40ZsTNikcte7DiAG4WA&#10;AAaDa9zEmN879DH1Y6DQQPUMpwvKonYm1YSamnSaiMVtHRQaaIZBJGrF8gToPJodUFaIWVWltKOm&#10;0qGhoMhCOtLdOmuMt/OBWwPlvwZ5OiQjEIC2ISCAwaI1Vppi7S3AGq1+jDo+llY1KCg0nCupHHf2&#10;XL0nLU84O3bWSqRNw4TiC2K5Qx2T2jYzkQ2WaIEfl5sdCFDYpkR4uyYERdsno6gQhgICAhgVepdF&#10;16VPsFQAWVBe60e1DSdyiqYfT270rqlvl9IShY2kzkJkUyuU2TdgBwVoFfUfuFBtrQ4ELU02TfW1&#10;4jbMDoCuQEAA6EFtY/9oHdtbCMktUVBoyCu/MDrzjHIC7aCwErA2C0GDUH3ktXkHo+BgY9OKGQe4&#10;KtpmqFJZqc8zoN4D1TWWFp2dw4Z5Drc+G+rt+rOzj00u1dVgdgB0BQICwBX8eYniD5kF1eMef+On&#10;X0KzW61q2TCW2eXMlO3mrLLVnDmImpm1VTuzHV7LzCw61PUNVBiJHRXGg4JAW6upekdBU51dXa1K&#10;2F1WYSpRuAjyFU7SM6HDHY5R7wEKA9hZALoMAQFggJpbO6wVVl2tD4ouWF36uYIOC1bdacrS84Ss&#10;gZmwlEw5q+kwZSUtlszOqo2JRS1M4tjATHtCBDV9srDsZLTDAvQLLQm094QAZWXPbYu1emmAZgTq&#10;G7qFFAREQvPaCf6K7YoQ2m0jycLBRqCPEBAABogKHV2GtV32/zsKs7aei7FQy2bNv9dpzko7zFh2&#10;sSWr7xaww1kOrKHLhBU0CXr/rkPvbgqafRhm1qUODpYWHVi+4AEtA9DOgdaeHzPNCLQ2ShsaG6w6&#10;lJWWVs0t3ZZUI9ATAlSh3m4/ycRW5dy2W8wIgCFBQAAYoNLqBoVTV6NooH/P2bRdfXHh4UHuE7a9&#10;NymtvRMSNPvQxoax090yVtZt8vvyhY1lB5OJm9SzDiKn3jBBsxDETtbILHs+D1fHFQUSmgXo7Alo&#10;3Is/PUYFgnQ73MGi1FZiWSG2sqwJVTj/6iITqYtbaSbARmih4u0/AGAIISAADFB5mSpgrKn2X4y5&#10;4HC52QdCSxe0hFHfbMKys23Uj9EsBNnfYsmaOkyZmUk3c5XVqx+zFrcyS9ve2gduNoIYQk1EZ6cJ&#10;q1Da/P5xU7OF+l0/p++LPuGm/4VWJs1UFEiPUWGghblZI/fir34MBYIAv0NAABig0so671mmQ9+R&#10;UWba2XP1hofJgkb17e+zEJLem7buYSy9rXfJouyCec9Ye19EudkIwtVEkL6BgtM3WHBsRK3Mxuby&#10;wWWgqqtErLVd86mns13QWnvB9rLfhJva5z42MxvW4acQZXAf24utS6n4j/u474s+wfQ/wMAhIAAM&#10;UNmFZlcXa92czrcY1t1nBuLaL+h9AwWnb7DgFDFbVtB1Y08XzT3fq9pE0DwtzGeTRGhVcennbaws&#10;VFcq5sPUPsDQQ0AAGKDS+jZ7Z7FhnOnw50DB0c5MwaWoxmKD9aizT9w1fsWgfAMA0CoEBIABUO9g&#10;sDKhfYkDLlIEANAnCAgAA0DnODhbdOrm+gIAgBYhIAAMwNV6IAAAGBI80QEMwPX2QAAA0DcICAAD&#10;MFg9EAAAdA0CAsAA8NUDAQBgqCEgAAyALvdAAADQJgQEgAEwpB4IAABXg4AA0E/ogQAAxgQBAaCf&#10;0AMBAIwJAgJAP6EHAgAYEzzZAfQTeiAAgDFBQADoJ/RAAABjgoAA0E/ogQAAxgQBAaCf0AMBAIwJ&#10;AgJAP6EHAgAYEwQEgH5ADwQAMDYICAD9gB4IAGBsEBAA+gE9EADA2OAJD6Af0AMBAIwNAgJAP6AH&#10;AgAYGwQEgH7QpR4Ie3bGsZkpbuydfyxjK+34Hg0AGCoEBIB+QA8EADA2CAgA/YAeCABgbBAQAK4B&#10;PRAAwBghIABcgy73QOitR/jj4wcXx7H13vyNBwAMBwICwDXoZg8ER5Z5KI5l+sex7tm9j6jDwldx&#10;jCEkAIAW6NiTHoDu0c0eCCksw+Ef7FCfIDBj9mL2YMpX7L+/JLMnvMMZMgIA3AgEBIBr0NUeCIH2&#10;l+5xtGOj3HpuiirZuZ4bBAQAuBEICADXoEs9EP7gxkZp9ECwY76OPTdFFSz7AmMz0CMBAG4AAgLA&#10;NaAHAgAYI7O/vPhj1rnimpF8DwRAl82pd+d7CL+rbaT/FbA3ld7sq+b+f04nVNUGj3vw626+hwEA&#10;12bW0NQu2/jYPOYoteZ7LADQD/ufXMwWZ51jk2YvYq9N6fuZHLZhDmPPs2j26tuL2JQrfQEAgH7A&#10;EgOAnsrKzWFsSt9SxHPs3PGem5tGMQ++BgUABgMBAUAvRTC204c96dX9+yzC/idnsq96bhc/uhIB&#10;AQBuGAICwGW0traoL7FYyvdQriCQPbrjEGNPDmMui/94dPFX3ZcsO+iWiopy5ujoxPcwAKAfEBAA&#10;LiM+/luWmnqErVnzEd9D0TDltW5W+trFD/re13FJSYnsgw/Wsq+/3sP3UACgHxAQAK6AZhBAu/Bv&#10;CqA/EBAAAABAAwICAAAAaEBAAAAAAA0ICABakJOTxbZv/7bn2qIubIyImMz3kAaVn58tmzFjHps+&#10;fS6LjZ3H93AAYBAgIABcp76hgO4bk7o6FduyZZP6oq2gCAsAhgcBAWAAjDkUXAnCAoBhQkAAuAaE&#10;gv5DWAAwHAgIAFdQVlbCoqL8BxwK5s+PHqQR6ZdLw0Js7FzW0YFjswH0BQICwBU4Ow9n7777Bdu7&#10;N57t2LFF3QmwP7ZtO2DwRYouLsP69efc3BTq2YM777yX1daq2FtvvTDIIwMAbUFAALgKOjdgyZK/&#10;qS86R2CgYcEY9Q0FAQHBvz+OfzMA/YKAANBPCAtXdqVQAAD6CwEB4DogLCAUABg6BASAG3RpWBAI&#10;BHwPadDt25eKUABg4BAQALSIwoIxQDgAMHwICAAAAKABAQEAAAA0ICAAAACABgQEgMugRkeBgcF8&#10;D8Og0L/n448/z/cwAKCfEBAALoO28IF2UbtlQ+8wCWBIEBAAAABAAwICAAAAaEBAAAAAAA0ICAAA&#10;AKABAQEAAAA0ICAAAACABgQEAAAA0ICAAAAAABoQEAAAAEADAgIAAABoQEAAAAAADQgIAAAAoAEB&#10;AQAAADQgIAAAAIAGBAQAAADQgIAAAAAAGhAQAAAAQAMCAgAAAGhAQAAAAAANCAgAAACgAQEBAAAA&#10;NCAgAAAAgAYEBAAAANCAgAAAAAAaEBAAAABAAwICAAAAaEBAAAAAAA0ICAAAAKABAQEAAAA0ICAA&#10;AACABgQEAAAA0ICAAAAAABoQEAAAAEADAgIAAABoQEAAAAAADQgIAAAAoAEBAQAAADQgIAAAAIAG&#10;BAQAAADQgIAAAAAAGv4f7X+xL9b/qhUAAAAASUVORK5CYIJQSwECLQAUAAYACAAAACEAsYJntgoB&#10;AAATAgAAEwAAAAAAAAAAAAAAAAAAAAAAW0NvbnRlbnRfVHlwZXNdLnhtbFBLAQItABQABgAIAAAA&#10;IQA4/SH/1gAAAJQBAAALAAAAAAAAAAAAAAAAADsBAABfcmVscy8ucmVsc1BLAQItABQABgAIAAAA&#10;IQC4JCBktQMAAL8IAAAOAAAAAAAAAAAAAAAAADoCAABkcnMvZTJvRG9jLnhtbFBLAQItABQABgAI&#10;AAAAIQCqJg6+vAAAACEBAAAZAAAAAAAAAAAAAAAAABsGAABkcnMvX3JlbHMvZTJvRG9jLnhtbC5y&#10;ZWxzUEsBAi0AFAAGAAgAAAAhAA8R2nThAAAACgEAAA8AAAAAAAAAAAAAAAAADgcAAGRycy9kb3du&#10;cmV2LnhtbFBLAQItAAoAAAAAAAAAIQB+rDPYfSsAAH0rAAAUAAAAAAAAAAAAAAAAABwIAABkcnMv&#10;bWVkaWEvaW1hZ2UxLnBuZ1BLBQYAAAAABgAGAHwBAADLMwAAAAA=&#10;">
                <v:shape id="Picture 26" o:spid="_x0000_s1077" type="#_x0000_t75" style="position:absolute;width:25958;height:11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X2mPCAAAA2wAAAA8AAABkcnMvZG93bnJldi54bWxEj82KwkAQhO8LvsPQgrd1Yg4q0VFEEfy5&#10;aNwHaDJtEs30xMxosvv0zsLCHouq+oqaLztTiRc1rrSsYDSMQBBnVpecK/i6bD+nIJxH1lhZJgXf&#10;5GC56H3MMdG25TO9Up+LAGGXoILC+zqR0mUFGXRDWxMH72obgz7IJpe6wTbATSXjKBpLgyWHhQJr&#10;WheU3dOnCRTzQH+p7fHndIs3bTo5tJs9KjXod6sZCE+d/w//tXdaQTyG3y/hB8jFG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V9pjwgAAANsAAAAPAAAAAAAAAAAAAAAAAJ8C&#10;AABkcnMvZG93bnJldi54bWxQSwUGAAAAAAQABAD3AAAAjgMAAAAA&#10;">
                  <v:imagedata r:id="rId187" o:title=""/>
                  <v:path arrowok="t"/>
                </v:shape>
                <v:shape id="Text Box 1043" o:spid="_x0000_s1078" type="#_x0000_t202" style="position:absolute;top:11906;width:2595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tsXMUA&#10;AADdAAAADwAAAGRycy9kb3ducmV2LnhtbERPTWsCMRC9C/0PYQq9SM1WFylbo4hUaL1It156Gzbj&#10;ZtvNZEmyuv33RhC8zeN9zmI12FacyIfGsYKXSQaCuHK64VrB4Xv7/AoiRGSNrWNS8E8BVsuH0QIL&#10;7c78Racy1iKFcChQgYmxK6QMlSGLYeI64sQdnbcYE/S11B7PKdy2cpplc2mx4dRgsKONoeqv7K2C&#10;ff6zN+P++L5b5zP/eeg389+6VOrpcVi/gYg0xLv45v7QaX6Wz+D6TT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y2xcxQAAAN0AAAAPAAAAAAAAAAAAAAAAAJgCAABkcnMv&#10;ZG93bnJldi54bWxQSwUGAAAAAAQABAD1AAAAigMAAAAA&#10;" stroked="f">
                  <v:textbox style="mso-fit-shape-to-text:t" inset="0,0,0,0">
                    <w:txbxContent>
                      <w:p w14:paraId="5327A571" w14:textId="23CDF5E1" w:rsidR="00176129" w:rsidRPr="000C12FE" w:rsidRDefault="00176129" w:rsidP="00AA1695">
                        <w:pPr>
                          <w:pStyle w:val="Caption"/>
                          <w:rPr>
                            <w:i/>
                            <w:iCs/>
                            <w:noProof/>
                            <w:sz w:val="24"/>
                            <w:szCs w:val="26"/>
                            <w:lang w:val="x-none"/>
                          </w:rPr>
                        </w:pPr>
                        <w:bookmarkStart w:id="1807" w:name="_Toc3557148"/>
                        <w:bookmarkStart w:id="1808" w:name="_Toc26921241"/>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807"/>
                        <w:bookmarkEnd w:id="1808"/>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04BAD">
            <w:pPr>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64A84F65" w:rsidR="00F3716C" w:rsidRDefault="00F3716C" w:rsidP="00F3716C">
      <w:pPr>
        <w:pStyle w:val="Caption"/>
        <w:spacing w:before="120"/>
      </w:pPr>
      <w:bookmarkStart w:id="1809" w:name="_Toc3566523"/>
      <w:bookmarkStart w:id="1810" w:name="_Toc26921367"/>
      <w:r>
        <w:t xml:space="preserve">Table </w:t>
      </w:r>
      <w:r>
        <w:fldChar w:fldCharType="begin"/>
      </w:r>
      <w:r>
        <w:instrText xml:space="preserve"> SEQ Table \* ARABIC </w:instrText>
      </w:r>
      <w:r>
        <w:fldChar w:fldCharType="separate"/>
      </w:r>
      <w:r w:rsidR="00020F25">
        <w:rPr>
          <w:noProof/>
        </w:rPr>
        <w:t>117</w:t>
      </w:r>
      <w:r>
        <w:fldChar w:fldCharType="end"/>
      </w:r>
      <w:r w:rsidR="00AA1695">
        <w:t>: Parameters of Flared joint</w:t>
      </w:r>
      <w:bookmarkEnd w:id="1809"/>
      <w:bookmarkEnd w:id="1810"/>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Heading4"/>
        <w:numPr>
          <w:ilvl w:val="3"/>
          <w:numId w:val="12"/>
        </w:numPr>
        <w:tabs>
          <w:tab w:val="clear" w:pos="864"/>
          <w:tab w:val="num" w:pos="993"/>
        </w:tabs>
      </w:pPr>
      <w:bookmarkStart w:id="1811" w:name="_Toc3557062"/>
      <w:bookmarkStart w:id="1812" w:name="_Toc26921152"/>
      <w:r>
        <w:t>Attributes</w:t>
      </w:r>
      <w:bookmarkEnd w:id="1811"/>
      <w:bookmarkEnd w:id="1812"/>
    </w:p>
    <w:p w14:paraId="7594883B" w14:textId="554FD4A8" w:rsidR="00504BAD" w:rsidRDefault="00504BAD" w:rsidP="00DF723F">
      <w:pPr>
        <w:pStyle w:val="Heading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Heading5"/>
        <w:keepNext/>
      </w:pPr>
      <w:r>
        <w:t xml:space="preserve">Attribute </w:t>
      </w:r>
      <w:r w:rsidR="00194316">
        <w:t>"</w:t>
      </w:r>
      <w:r>
        <w:t>technology</w:t>
      </w:r>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ListBullet"/>
        <w:rPr>
          <w:rStyle w:val="XMLElement"/>
        </w:rPr>
      </w:pPr>
      <w:r w:rsidRPr="00604BF1">
        <w:rPr>
          <w:rStyle w:val="XMLElement"/>
        </w:rPr>
        <w:t>arc</w:t>
      </w:r>
    </w:p>
    <w:p w14:paraId="23DBFFB7" w14:textId="77777777" w:rsidR="008A24F5" w:rsidRPr="00604BF1" w:rsidRDefault="008A24F5" w:rsidP="008A24F5">
      <w:pPr>
        <w:pStyle w:val="ListBullet"/>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ListBullet"/>
        <w:rPr>
          <w:rStyle w:val="XMLElement"/>
        </w:rPr>
      </w:pPr>
      <w:r w:rsidRPr="00604BF1">
        <w:rPr>
          <w:rStyle w:val="XMLElement"/>
        </w:rPr>
        <w:t>friction</w:t>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4DAA35F0" w:rsidR="00504BAD" w:rsidRDefault="00504BAD" w:rsidP="00F3716C">
      <w:pPr>
        <w:pStyle w:val="Heading4"/>
        <w:numPr>
          <w:ilvl w:val="3"/>
          <w:numId w:val="12"/>
        </w:numPr>
        <w:tabs>
          <w:tab w:val="clear" w:pos="864"/>
          <w:tab w:val="num" w:pos="993"/>
        </w:tabs>
      </w:pPr>
      <w:bookmarkStart w:id="1813" w:name="_Toc3557063"/>
      <w:bookmarkStart w:id="1814" w:name="_Toc26921153"/>
      <w:r>
        <w:t xml:space="preserve">Element </w:t>
      </w:r>
      <w:r w:rsidR="00194316">
        <w:t>"</w:t>
      </w:r>
      <w:r>
        <w:t>weld_position</w:t>
      </w:r>
      <w:bookmarkEnd w:id="1813"/>
      <w:r w:rsidR="00194316">
        <w:t>"</w:t>
      </w:r>
      <w:bookmarkEnd w:id="1814"/>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6B0CAE6C" w:rsidR="00504BAD" w:rsidRDefault="002A2A80"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023C6C8C" w:rsidR="00504BAD" w:rsidRDefault="002A2A80"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6570ECC5" w:rsidR="00504BAD" w:rsidRDefault="002A2A80"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5FC4854F" w:rsidR="00504BAD" w:rsidRDefault="002A2A80"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20AE11AF" w:rsidR="00504BAD" w:rsidRDefault="002A2A80" w:rsidP="00504BAD">
            <w:pPr>
              <w:rPr>
                <w:sz w:val="20"/>
                <w:szCs w:val="20"/>
              </w:rPr>
            </w:pPr>
            <w:r>
              <w:rPr>
                <w:sz w:val="20"/>
                <w:szCs w:val="20"/>
              </w:rPr>
              <w:t>R</w:t>
            </w:r>
            <w:r w:rsidR="00504BAD">
              <w:rPr>
                <w:sz w:val="20"/>
                <w:szCs w:val="20"/>
              </w:rPr>
              <w:t>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1DE904BC" w:rsidR="00504BAD" w:rsidRDefault="002A2A80" w:rsidP="00504BAD">
            <w:pPr>
              <w:rPr>
                <w:sz w:val="20"/>
                <w:szCs w:val="20"/>
              </w:rPr>
            </w:pPr>
            <w:r>
              <w:rPr>
                <w:sz w:val="20"/>
                <w:szCs w:val="20"/>
              </w:rPr>
              <w:t>W</w:t>
            </w:r>
            <w:r w:rsidR="00504BAD">
              <w:rPr>
                <w:sz w:val="20"/>
                <w:szCs w:val="20"/>
              </w:rPr>
              <w:t>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37A64406" w:rsidR="00060B33" w:rsidRDefault="00060B33" w:rsidP="00F3716C">
      <w:pPr>
        <w:pStyle w:val="Caption"/>
        <w:spacing w:before="120"/>
      </w:pPr>
      <w:bookmarkStart w:id="1815" w:name="_Toc3566524"/>
      <w:bookmarkStart w:id="1816" w:name="_Toc26921368"/>
      <w:r>
        <w:t xml:space="preserve">Table </w:t>
      </w:r>
      <w:r w:rsidR="00D43112">
        <w:fldChar w:fldCharType="begin"/>
      </w:r>
      <w:r w:rsidR="00D43112">
        <w:instrText xml:space="preserve"> SEQ Table \* ARABIC </w:instrText>
      </w:r>
      <w:r w:rsidR="00D43112">
        <w:fldChar w:fldCharType="separate"/>
      </w:r>
      <w:r w:rsidR="00020F25">
        <w:rPr>
          <w:noProof/>
        </w:rPr>
        <w:t>118</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1815"/>
      <w:bookmarkEnd w:id="1816"/>
      <w:r>
        <w:t xml:space="preserve"> </w:t>
      </w:r>
    </w:p>
    <w:p w14:paraId="2B80C129" w14:textId="690A6E6C" w:rsidR="00504BAD" w:rsidRDefault="00504BAD" w:rsidP="00DF723F">
      <w:pPr>
        <w:pStyle w:val="Heading5"/>
        <w:keepNext/>
      </w:pPr>
      <w:r>
        <w:t xml:space="preserve">Attributes </w:t>
      </w:r>
      <w:r w:rsidR="00194316">
        <w:t>"</w:t>
      </w:r>
      <w:r>
        <w:t>u, x, y, z, reference</w:t>
      </w:r>
      <w:r w:rsidR="00194316">
        <w:t>"</w:t>
      </w:r>
    </w:p>
    <w:p w14:paraId="057F0D0D" w14:textId="7D97D1DF"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Heading5"/>
        <w:keepNext/>
      </w:pPr>
      <w:r>
        <w:t xml:space="preserve">Attribute </w:t>
      </w:r>
      <w:r w:rsidR="00194316">
        <w:t>"</w:t>
      </w:r>
      <w:r>
        <w:t>width</w:t>
      </w:r>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lastRenderedPageBreak/>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gramStart"/>
      <w:r>
        <w:t>seamweld</w:t>
      </w:r>
      <w:proofErr w:type="gramEnd"/>
      <w:r>
        <w:t>&gt;</w:t>
      </w:r>
    </w:p>
    <w:p w14:paraId="6A21196C" w14:textId="1A3ABCD7" w:rsidR="00504BAD" w:rsidRDefault="00504BAD" w:rsidP="00DF723F">
      <w:pPr>
        <w:pStyle w:val="XMLCode"/>
        <w:keepNext/>
      </w:pPr>
      <w:r>
        <w:t xml:space="preserve">    &lt;flared_joint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t>
      </w:r>
      <w:proofErr w:type="gramStart"/>
      <w:r>
        <w:rPr>
          <w:b/>
          <w:color w:val="0070C0"/>
        </w:rPr>
        <w:t>width</w:t>
      </w:r>
      <w:proofErr w:type="gramEnd"/>
      <w:r>
        <w:rPr>
          <w:b/>
          <w:color w:val="0070C0"/>
        </w:rPr>
        <w:t>=</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3B02CF20" w:rsidR="00504BAD" w:rsidRDefault="00504BAD" w:rsidP="007D65FC">
      <w:pPr>
        <w:pStyle w:val="Heading4"/>
        <w:numPr>
          <w:ilvl w:val="3"/>
          <w:numId w:val="12"/>
        </w:numPr>
      </w:pPr>
      <w:bookmarkStart w:id="1817" w:name="_Toc3557064"/>
      <w:bookmarkStart w:id="1818" w:name="_Toc26921154"/>
      <w:r>
        <w:t xml:space="preserve">Element </w:t>
      </w:r>
      <w:r w:rsidR="00194316">
        <w:t>"</w:t>
      </w:r>
      <w:r>
        <w:t>sheet_parameter</w:t>
      </w:r>
      <w:bookmarkEnd w:id="1817"/>
      <w:r w:rsidR="00194316">
        <w:t>"</w:t>
      </w:r>
      <w:bookmarkEnd w:id="1818"/>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0E4433B8" w:rsidR="00504BAD" w:rsidRDefault="002A2A80" w:rsidP="00F62294">
            <w:pPr>
              <w:rPr>
                <w:rStyle w:val="CommentReference"/>
                <w:sz w:val="20"/>
                <w:szCs w:val="20"/>
                <w:lang w:eastAsia="x-none"/>
              </w:rPr>
            </w:pPr>
            <w:r>
              <w:rPr>
                <w:sz w:val="20"/>
                <w:szCs w:val="20"/>
              </w:rPr>
              <w:t>I</w:t>
            </w:r>
            <w:r w:rsidR="00504BAD">
              <w:rPr>
                <w:sz w:val="20"/>
                <w:szCs w:val="20"/>
              </w:rPr>
              <w:t>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F84FB1E" w:rsidR="00504BAD" w:rsidRDefault="002A2A80" w:rsidP="00F62294">
            <w:pPr>
              <w:rPr>
                <w:sz w:val="20"/>
                <w:szCs w:val="20"/>
              </w:rPr>
            </w:pPr>
            <w:r>
              <w:rPr>
                <w:sz w:val="20"/>
                <w:szCs w:val="20"/>
              </w:rPr>
              <w:t>G</w:t>
            </w:r>
            <w:r w:rsidR="00504BAD">
              <w:rPr>
                <w:sz w:val="20"/>
                <w:szCs w:val="20"/>
              </w:rPr>
              <w:t>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3DC0C0EA" w:rsidR="00F62294" w:rsidRDefault="00F62294" w:rsidP="00F3716C">
      <w:pPr>
        <w:pStyle w:val="Caption"/>
        <w:spacing w:before="120"/>
      </w:pPr>
      <w:bookmarkStart w:id="1819" w:name="_Toc3566525"/>
      <w:bookmarkStart w:id="1820" w:name="_Toc26921369"/>
      <w:r>
        <w:t xml:space="preserve">Table </w:t>
      </w:r>
      <w:r w:rsidR="00D43112">
        <w:fldChar w:fldCharType="begin"/>
      </w:r>
      <w:r w:rsidR="00D43112">
        <w:instrText xml:space="preserve"> SEQ Table \* ARABIC </w:instrText>
      </w:r>
      <w:r w:rsidR="00D43112">
        <w:fldChar w:fldCharType="separate"/>
      </w:r>
      <w:r w:rsidR="00020F25">
        <w:rPr>
          <w:noProof/>
        </w:rPr>
        <w:t>119</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1819"/>
      <w:bookmarkEnd w:id="1820"/>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gramStart"/>
      <w:r>
        <w:t>seamweld</w:t>
      </w:r>
      <w:proofErr w:type="gramEnd"/>
      <w:r>
        <w:t>&gt;</w:t>
      </w:r>
    </w:p>
    <w:p w14:paraId="3BF5670E" w14:textId="1C470B17" w:rsidR="00504BAD" w:rsidRDefault="00504BAD" w:rsidP="00504BAD">
      <w:pPr>
        <w:pStyle w:val="XMLCode"/>
      </w:pPr>
      <w:r>
        <w:t xml:space="preserve">    &lt;flared_joint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&lt;sheet_parameter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sheet_thickness=</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1821" w:name="_Ref414345739"/>
      <w:bookmarkStart w:id="1822" w:name="_Ref414345749"/>
      <w:bookmarkStart w:id="1823" w:name="_Ref414345786"/>
      <w:bookmarkStart w:id="1824" w:name="_Ref414345798"/>
      <w:bookmarkStart w:id="1825" w:name="_Toc3557065"/>
      <w:bookmarkStart w:id="1826" w:name="_Toc26921155"/>
      <w:r w:rsidRPr="00226A3F">
        <w:t>Adhesive Lines</w:t>
      </w:r>
      <w:bookmarkEnd w:id="1797"/>
      <w:bookmarkEnd w:id="1821"/>
      <w:bookmarkEnd w:id="1822"/>
      <w:bookmarkEnd w:id="1823"/>
      <w:bookmarkEnd w:id="1824"/>
      <w:bookmarkEnd w:id="1825"/>
      <w:bookmarkEnd w:id="1826"/>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605CF378"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020F25">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020F25" w:rsidRPr="00BD20ED">
              <w:rPr>
                <w:szCs w:val="34"/>
              </w:rPr>
              <w:t xml:space="preserve">Attribute </w:t>
            </w:r>
            <w:r w:rsidR="00020F25" w:rsidRPr="00020F25">
              <w:rPr>
                <w:rFonts w:ascii="Courier New" w:hAnsi="Courier New" w:cs="Courier New"/>
                <w:b/>
                <w:sz w:val="16"/>
                <w:szCs w:val="34"/>
                <w:highlight w:val="white"/>
              </w:rPr>
              <w:t>quality_control</w:t>
            </w:r>
            <w:r w:rsidR="00443C08">
              <w:rPr>
                <w:sz w:val="20"/>
                <w:szCs w:val="20"/>
              </w:rPr>
              <w:fldChar w:fldCharType="end"/>
            </w:r>
          </w:p>
        </w:tc>
      </w:tr>
    </w:tbl>
    <w:p w14:paraId="3BD44515" w14:textId="695156E9" w:rsidR="00C107D0" w:rsidRPr="00226A3F" w:rsidRDefault="00D05249" w:rsidP="00F3716C">
      <w:pPr>
        <w:pStyle w:val="Caption"/>
        <w:spacing w:before="120"/>
        <w:rPr>
          <w:rFonts w:cs="Calibri"/>
          <w:lang w:eastAsia="zh-CN"/>
        </w:rPr>
      </w:pPr>
      <w:bookmarkStart w:id="1827" w:name="_Toc3566526"/>
      <w:bookmarkStart w:id="1828" w:name="_Toc26921370"/>
      <w:r>
        <w:t xml:space="preserve">Table </w:t>
      </w:r>
      <w:r>
        <w:fldChar w:fldCharType="begin"/>
      </w:r>
      <w:r>
        <w:instrText xml:space="preserve"> SEQ Table \* ARABIC </w:instrText>
      </w:r>
      <w:r>
        <w:fldChar w:fldCharType="separate"/>
      </w:r>
      <w:r w:rsidR="00020F25">
        <w:rPr>
          <w:noProof/>
        </w:rPr>
        <w:t>120</w:t>
      </w:r>
      <w:r>
        <w:fldChar w:fldCharType="end"/>
      </w:r>
      <w:r w:rsidR="00AA1695">
        <w:t xml:space="preserve">: Attributes of </w:t>
      </w:r>
      <w:r w:rsidR="00AA1695" w:rsidRPr="00AA1695">
        <w:rPr>
          <w:rStyle w:val="elementdeftypeChar"/>
          <w:b/>
        </w:rPr>
        <w:t>&lt;connection_1d/&gt;</w:t>
      </w:r>
      <w:bookmarkEnd w:id="1827"/>
      <w:bookmarkEnd w:id="1828"/>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7BD4CABB"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20F25">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0E3E51E1"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46D327D8" w14:textId="27BA0902" w:rsidR="00D05249" w:rsidRDefault="00D05249" w:rsidP="00F3716C">
      <w:pPr>
        <w:pStyle w:val="Caption"/>
        <w:spacing w:before="120"/>
      </w:pPr>
      <w:bookmarkStart w:id="1829" w:name="_Toc3566527"/>
      <w:bookmarkStart w:id="1830" w:name="_Toc26921371"/>
      <w:r>
        <w:t xml:space="preserve">Table </w:t>
      </w:r>
      <w:r>
        <w:fldChar w:fldCharType="begin"/>
      </w:r>
      <w:r>
        <w:instrText xml:space="preserve"> SEQ Table \* ARABIC </w:instrText>
      </w:r>
      <w:r>
        <w:fldChar w:fldCharType="separate"/>
      </w:r>
      <w:r w:rsidR="00020F25">
        <w:rPr>
          <w:noProof/>
        </w:rPr>
        <w:t>121</w:t>
      </w:r>
      <w:r>
        <w:fldChar w:fldCharType="end"/>
      </w:r>
      <w:r w:rsidR="00AA1695">
        <w:t xml:space="preserve">: Nested elements of </w:t>
      </w:r>
      <w:r w:rsidR="00AA1695" w:rsidRPr="00AA1695">
        <w:rPr>
          <w:rStyle w:val="elementdeftypeChar"/>
          <w:b/>
        </w:rPr>
        <w:t>&lt;connection_1d/&gt;</w:t>
      </w:r>
      <w:bookmarkEnd w:id="1829"/>
      <w:bookmarkEnd w:id="1830"/>
    </w:p>
    <w:p w14:paraId="2DAC6050" w14:textId="2B7C0ADA" w:rsidR="00C107D0" w:rsidRPr="00226A3F" w:rsidRDefault="00C107D0" w:rsidP="00C107D0">
      <w:pPr>
        <w:pStyle w:val="Heading5"/>
        <w:keepNext/>
        <w:spacing w:before="120" w:after="120"/>
        <w:rPr>
          <w:rFonts w:cs="Calibri"/>
          <w:kern w:val="22"/>
          <w:lang w:eastAsia="zh-CN"/>
        </w:rPr>
      </w:pPr>
      <w:r w:rsidRPr="00226A3F">
        <w:rPr>
          <w:kern w:val="22"/>
        </w:rPr>
        <w:lastRenderedPageBreak/>
        <w:t xml:space="preserve">Element </w:t>
      </w:r>
      <w:r w:rsidR="00194316">
        <w:rPr>
          <w:kern w:val="22"/>
        </w:rPr>
        <w:t>"</w:t>
      </w:r>
      <w:r w:rsidRPr="00226A3F">
        <w:rPr>
          <w:kern w:val="22"/>
        </w:rPr>
        <w:t>adhesive_line</w:t>
      </w:r>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1739AD95" w:rsidR="00C107D0" w:rsidRDefault="00C107D0" w:rsidP="00D05249">
      <w:pPr>
        <w:pStyle w:val="Caption"/>
        <w:spacing w:before="120"/>
        <w:rPr>
          <w:rFonts w:ascii="Courier New" w:hAnsi="Courier New"/>
          <w:sz w:val="18"/>
          <w:szCs w:val="18"/>
        </w:rPr>
      </w:pPr>
      <w:bookmarkStart w:id="1831" w:name="_Toc3566528"/>
      <w:bookmarkStart w:id="1832" w:name="_Toc26921372"/>
      <w:r>
        <w:t xml:space="preserve">Table </w:t>
      </w:r>
      <w:r w:rsidR="00D43112">
        <w:fldChar w:fldCharType="begin"/>
      </w:r>
      <w:r w:rsidR="00D43112">
        <w:instrText xml:space="preserve"> SEQ Table \* ARABIC </w:instrText>
      </w:r>
      <w:r w:rsidR="00D43112">
        <w:fldChar w:fldCharType="separate"/>
      </w:r>
      <w:r w:rsidR="00020F25">
        <w:rPr>
          <w:noProof/>
        </w:rPr>
        <w:t>122</w:t>
      </w:r>
      <w:r w:rsidR="00D43112">
        <w:fldChar w:fldCharType="end"/>
      </w:r>
      <w:r>
        <w:t xml:space="preserve">: Attributes of element </w:t>
      </w:r>
      <w:r w:rsidRPr="00D66FF0">
        <w:rPr>
          <w:rFonts w:ascii="Courier New" w:hAnsi="Courier New" w:cs="Courier New"/>
          <w:bCs w:val="0"/>
          <w:i/>
          <w:sz w:val="18"/>
          <w:szCs w:val="18"/>
        </w:rPr>
        <w:t>&lt;adhesive_line/&gt;</w:t>
      </w:r>
      <w:bookmarkEnd w:id="1831"/>
      <w:bookmarkEnd w:id="1832"/>
    </w:p>
    <w:p w14:paraId="7122EDCA" w14:textId="77777777" w:rsidR="00C107D0" w:rsidRPr="006C220A" w:rsidRDefault="00C107D0" w:rsidP="00F72843">
      <w:pPr>
        <w:pStyle w:val="ListParagraph"/>
        <w:numPr>
          <w:ilvl w:val="0"/>
          <w:numId w:val="46"/>
        </w:numPr>
        <w:spacing w:before="120"/>
        <w:jc w:val="both"/>
        <w:rPr>
          <w:rFonts w:ascii="Courier New" w:hAnsi="Courier New" w:cs="Calibri"/>
          <w:sz w:val="18"/>
          <w:szCs w:val="18"/>
          <w:lang w:val="en-US" w:eastAsia="zh-CN"/>
        </w:rPr>
      </w:pPr>
      <w:proofErr w:type="gramStart"/>
      <w:r w:rsidRPr="00AA1695">
        <w:rPr>
          <w:rStyle w:val="elementdeftypeChar"/>
        </w:rPr>
        <w:t>base</w:t>
      </w:r>
      <w:proofErr w:type="gramEnd"/>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Paragraph"/>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Paragraph"/>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Paragraph"/>
        <w:numPr>
          <w:ilvl w:val="0"/>
          <w:numId w:val="46"/>
        </w:numPr>
        <w:spacing w:before="120"/>
        <w:jc w:val="both"/>
      </w:pPr>
      <w:proofErr w:type="gramStart"/>
      <w:r w:rsidRPr="00AA1695">
        <w:rPr>
          <w:rStyle w:val="elementdeftypeChar"/>
        </w:rPr>
        <w:t>material</w:t>
      </w:r>
      <w:proofErr w:type="gramEnd"/>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Heading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Heading5"/>
        <w:keepNext/>
        <w:rPr>
          <w:kern w:val="22"/>
        </w:rPr>
      </w:pPr>
      <w:r w:rsidRPr="00226A3F">
        <w:rPr>
          <w:kern w:val="22"/>
        </w:rPr>
        <w:t xml:space="preserve">Element </w:t>
      </w:r>
      <w:r w:rsidR="00194316">
        <w:rPr>
          <w:kern w:val="22"/>
        </w:rPr>
        <w:t>"</w:t>
      </w:r>
      <w:r w:rsidRPr="00226A3F">
        <w:rPr>
          <w:kern w:val="22"/>
        </w:rPr>
        <w:t>loc_list</w:t>
      </w:r>
      <w:r w:rsidR="00194316">
        <w:rPr>
          <w:kern w:val="22"/>
        </w:rPr>
        <w:t>"</w:t>
      </w:r>
    </w:p>
    <w:p w14:paraId="39D7AAEB" w14:textId="3BA37248"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020F25">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020F25" w:rsidRPr="007055D9">
        <w:t>L</w:t>
      </w:r>
      <w:r w:rsidR="00020F25">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2C2BCCDF"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020F25">
        <w:t>5.2.1</w:t>
      </w:r>
      <w:r w:rsidR="00D54746">
        <w:fldChar w:fldCharType="end"/>
      </w:r>
      <w:r w:rsidR="000A5516">
        <w:t xml:space="preserve">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020F25" w:rsidRPr="00020F25">
        <w:rPr>
          <w:rStyle w:val="Emphasis"/>
          <w:i w:val="0"/>
        </w:rPr>
        <w:t>User Specific Data &lt;appdata&gt;</w:t>
      </w:r>
      <w:r w:rsidR="00130C23" w:rsidRPr="00130C23">
        <w:rPr>
          <w:rStyle w:val="Emphasis"/>
          <w:i w:val="0"/>
        </w:rPr>
        <w:fldChar w:fldCharType="end"/>
      </w:r>
      <w:r w:rsidRPr="009C0E9B">
        <w:rPr>
          <w:szCs w:val="22"/>
        </w:rPr>
        <w:t>.</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7447F2DC" w14:textId="10EFFA8C"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w:t>
      </w:r>
      <w:proofErr w:type="gramStart"/>
      <w:r w:rsidRPr="000625C2">
        <w:rPr>
          <w:rFonts w:ascii="Courier New" w:hAnsi="Courier New" w:cs="Courier New"/>
          <w:color w:val="FF0000"/>
          <w:sz w:val="16"/>
        </w:rPr>
        <w: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2169.300  -</w:t>
      </w:r>
      <w:proofErr w:type="gramEnd"/>
      <w:r w:rsidRPr="00247FBF">
        <w:rPr>
          <w:rFonts w:ascii="Courier New" w:hAnsi="Courier New" w:cs="Courier New"/>
          <w:sz w:val="16"/>
        </w:rPr>
        <w:t>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2165.593  -</w:t>
      </w:r>
      <w:proofErr w:type="gramEnd"/>
      <w:r w:rsidRPr="00247FBF">
        <w:rPr>
          <w:rFonts w:ascii="Courier New" w:hAnsi="Courier New" w:cs="Courier New"/>
          <w:sz w:val="16"/>
        </w:rPr>
        <w:t>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2165.593   </w:t>
      </w:r>
      <w:proofErr w:type="gramStart"/>
      <w:r w:rsidRPr="00247FBF">
        <w:rPr>
          <w:rFonts w:ascii="Courier New" w:hAnsi="Courier New" w:cs="Courier New"/>
          <w:sz w:val="16"/>
        </w:rPr>
        <w:t>480.000  1790.221</w:t>
      </w:r>
      <w:proofErr w:type="gramEnd"/>
      <w:r w:rsidRPr="00247FBF">
        <w:rPr>
          <w:rFonts w:ascii="Courier New" w:hAnsi="Courier New" w:cs="Courier New"/>
          <w:sz w:val="16"/>
        </w:rPr>
        <w:t xml:space="preserve">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lastRenderedPageBreak/>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r w:rsidR="00647403">
        <w:rPr>
          <w:rFonts w:ascii="Courier New" w:hAnsi="Courier New" w:cs="Courier New"/>
          <w:color w:val="0070C0"/>
          <w:sz w:val="16"/>
        </w:rPr>
        <w:t>CAD_test_Mat</w:t>
      </w:r>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gramStart"/>
      <w:r w:rsidRPr="00F76AFE">
        <w:rPr>
          <w:rFonts w:ascii="Courier New" w:hAnsi="Courier New" w:cs="Courier New"/>
          <w:sz w:val="16"/>
        </w:rPr>
        <w:t>appdata</w:t>
      </w:r>
      <w:proofErr w:type="gramEnd"/>
      <w:r w:rsidRPr="00F76AFE">
        <w:rPr>
          <w:rFonts w:ascii="Courier New" w:hAnsi="Courier New" w:cs="Courier New"/>
          <w:sz w:val="16"/>
        </w:rPr>
        <w:t>&gt;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1833" w:name="_Toc428279602"/>
      <w:bookmarkStart w:id="1834" w:name="_Toc428456348"/>
      <w:bookmarkStart w:id="1835" w:name="_Toc428537316"/>
      <w:bookmarkStart w:id="1836" w:name="_Toc428969638"/>
      <w:bookmarkStart w:id="1837" w:name="_Toc429053029"/>
      <w:bookmarkStart w:id="1838" w:name="_Toc413861930"/>
      <w:bookmarkStart w:id="1839" w:name="_Toc3557066"/>
      <w:bookmarkStart w:id="1840" w:name="_Toc26921156"/>
      <w:bookmarkStart w:id="1841" w:name="_Toc413359617"/>
      <w:bookmarkEnd w:id="1833"/>
      <w:bookmarkEnd w:id="1834"/>
      <w:bookmarkEnd w:id="1835"/>
      <w:bookmarkEnd w:id="1836"/>
      <w:bookmarkEnd w:id="1837"/>
      <w:r w:rsidRPr="00226A3F">
        <w:t>Hemming Flanges</w:t>
      </w:r>
      <w:bookmarkEnd w:id="1838"/>
      <w:bookmarkEnd w:id="1839"/>
      <w:bookmarkEnd w:id="1840"/>
    </w:p>
    <w:p w14:paraId="66448657" w14:textId="77777777" w:rsidR="000E64EA" w:rsidRDefault="000E64EA" w:rsidP="00327322">
      <w:pPr>
        <w:pStyle w:val="Heading3"/>
      </w:pPr>
      <w:bookmarkStart w:id="1842" w:name="_Toc413861931"/>
      <w:bookmarkStart w:id="1843" w:name="_Toc3557067"/>
      <w:bookmarkStart w:id="1844" w:name="_Toc26921157"/>
      <w:r>
        <w:t>Introduction</w:t>
      </w:r>
      <w:bookmarkEnd w:id="1842"/>
      <w:bookmarkEnd w:id="1843"/>
      <w:bookmarkEnd w:id="1844"/>
    </w:p>
    <w:p w14:paraId="6DE2AC6B" w14:textId="77777777" w:rsidR="000E64EA" w:rsidRDefault="000E64EA" w:rsidP="00536A58">
      <w:pPr>
        <w:keepNext/>
        <w:jc w:val="both"/>
      </w:pPr>
      <w:r>
        <w:t xml:space="preserve">A hemming involves rolling over a metal sheet onto itself, to reinforce an edge and improve appearance. In automotive engineering, the hemming process also involves </w:t>
      </w:r>
      <w:proofErr w:type="gramStart"/>
      <w:r>
        <w:t>adhering</w:t>
      </w:r>
      <w:proofErr w:type="gramEnd"/>
      <w:r>
        <w:t xml:space="preserve">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3F22FA4F" w:rsidR="000E64EA" w:rsidRDefault="000E64EA" w:rsidP="00536A58">
      <w:pPr>
        <w:pStyle w:val="Caption"/>
        <w:keepNext/>
        <w:rPr>
          <w:b w:val="0"/>
          <w:u w:val="single"/>
        </w:rPr>
      </w:pPr>
      <w:bookmarkStart w:id="1845" w:name="_Ref413858805"/>
      <w:bookmarkStart w:id="1846" w:name="_Toc413861952"/>
      <w:bookmarkStart w:id="1847" w:name="_Toc3557149"/>
      <w:bookmarkStart w:id="1848" w:name="_Toc26921242"/>
      <w:r>
        <w:t xml:space="preserve">Figure </w:t>
      </w:r>
      <w:r w:rsidR="00406B64">
        <w:fldChar w:fldCharType="begin"/>
      </w:r>
      <w:r w:rsidR="00406B64">
        <w:instrText xml:space="preserve"> SEQ Figure \* ARABIC </w:instrText>
      </w:r>
      <w:r w:rsidR="00406B64">
        <w:fldChar w:fldCharType="separate"/>
      </w:r>
      <w:r w:rsidR="00020F25">
        <w:rPr>
          <w:noProof/>
        </w:rPr>
        <w:t>72</w:t>
      </w:r>
      <w:r w:rsidR="00406B64">
        <w:fldChar w:fldCharType="end"/>
      </w:r>
      <w:bookmarkEnd w:id="1845"/>
      <w:r>
        <w:t>: The Three Regions of a Hemming</w:t>
      </w:r>
      <w:bookmarkEnd w:id="1846"/>
      <w:bookmarkEnd w:id="1847"/>
      <w:bookmarkEnd w:id="1848"/>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4BF204DE" w:rsidR="000E64EA" w:rsidRPr="00EB3687" w:rsidRDefault="000E64EA" w:rsidP="000E64EA">
      <w:pPr>
        <w:pStyle w:val="Caption"/>
        <w:rPr>
          <w:noProof/>
          <w:lang w:eastAsia="en-GB"/>
        </w:rPr>
      </w:pPr>
      <w:bookmarkStart w:id="1849" w:name="_Ref413850590"/>
      <w:bookmarkStart w:id="1850" w:name="_Toc413861953"/>
      <w:bookmarkStart w:id="1851" w:name="_Toc3557150"/>
      <w:bookmarkStart w:id="1852" w:name="_Toc26921243"/>
      <w:r>
        <w:t xml:space="preserve">Figure </w:t>
      </w:r>
      <w:r w:rsidR="00406B64">
        <w:fldChar w:fldCharType="begin"/>
      </w:r>
      <w:r w:rsidR="00406B64">
        <w:instrText xml:space="preserve"> SEQ Figure \* ARABIC </w:instrText>
      </w:r>
      <w:r w:rsidR="00406B64">
        <w:fldChar w:fldCharType="separate"/>
      </w:r>
      <w:r w:rsidR="00020F25">
        <w:rPr>
          <w:noProof/>
        </w:rPr>
        <w:t>73</w:t>
      </w:r>
      <w:r w:rsidR="00406B64">
        <w:fldChar w:fldCharType="end"/>
      </w:r>
      <w:bookmarkEnd w:id="1849"/>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1850"/>
      <w:bookmarkEnd w:id="1851"/>
      <w:bookmarkEnd w:id="1852"/>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602C59F5" w:rsidR="000E64EA" w:rsidRPr="00803403" w:rsidRDefault="000E64EA" w:rsidP="000E64EA">
      <w:pPr>
        <w:pStyle w:val="Caption"/>
      </w:pPr>
      <w:bookmarkStart w:id="1853" w:name="_Toc413861954"/>
      <w:bookmarkStart w:id="1854" w:name="_Toc3557151"/>
      <w:bookmarkStart w:id="1855" w:name="_Toc26921244"/>
      <w:r w:rsidRPr="005231A8">
        <w:t xml:space="preserve">Figure </w:t>
      </w:r>
      <w:r w:rsidR="00406B64">
        <w:fldChar w:fldCharType="begin"/>
      </w:r>
      <w:r w:rsidR="00406B64">
        <w:instrText xml:space="preserve"> SEQ Figure \* ARABIC </w:instrText>
      </w:r>
      <w:r w:rsidR="00406B64">
        <w:fldChar w:fldCharType="separate"/>
      </w:r>
      <w:r w:rsidR="00020F25">
        <w:rPr>
          <w:noProof/>
        </w:rPr>
        <w:t>74</w:t>
      </w:r>
      <w:r w:rsidR="00406B64">
        <w:fldChar w:fldCharType="end"/>
      </w:r>
      <w:r w:rsidRPr="005231A8">
        <w:t>: Adhesive Path Differs from Root Path</w:t>
      </w:r>
      <w:bookmarkEnd w:id="1853"/>
      <w:bookmarkEnd w:id="1854"/>
      <w:bookmarkEnd w:id="1855"/>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225F80F8" w:rsidR="000E64EA" w:rsidRPr="00EB3687" w:rsidRDefault="000E64EA" w:rsidP="000E64EA">
      <w:pPr>
        <w:pStyle w:val="Caption"/>
        <w:rPr>
          <w:noProof/>
          <w:lang w:eastAsia="en-GB"/>
        </w:rPr>
      </w:pPr>
      <w:bookmarkStart w:id="1856" w:name="_Toc3557152"/>
      <w:bookmarkStart w:id="1857" w:name="_Toc26921245"/>
      <w:r>
        <w:t xml:space="preserve">Figure </w:t>
      </w:r>
      <w:r w:rsidR="00406B64">
        <w:fldChar w:fldCharType="begin"/>
      </w:r>
      <w:r w:rsidR="00406B64">
        <w:instrText xml:space="preserve"> SEQ Figure \* ARABIC </w:instrText>
      </w:r>
      <w:r w:rsidR="00406B64">
        <w:fldChar w:fldCharType="separate"/>
      </w:r>
      <w:r w:rsidR="00020F25">
        <w:rPr>
          <w:noProof/>
        </w:rPr>
        <w:t>75</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1856"/>
      <w:bookmarkEnd w:id="1857"/>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Heading3"/>
      </w:pPr>
      <w:bookmarkStart w:id="1858" w:name="_Toc413861932"/>
      <w:bookmarkStart w:id="1859" w:name="_Toc3557068"/>
      <w:bookmarkStart w:id="1860" w:name="_Toc26921158"/>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1858"/>
      <w:bookmarkEnd w:id="1859"/>
      <w:bookmarkEnd w:id="1860"/>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3A63F1F6"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020F25">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020F25" w:rsidRPr="00BD20ED">
              <w:rPr>
                <w:szCs w:val="34"/>
              </w:rPr>
              <w:t xml:space="preserve">Attribute </w:t>
            </w:r>
            <w:r w:rsidR="00020F25" w:rsidRPr="00020F25">
              <w:rPr>
                <w:rFonts w:ascii="Courier New" w:hAnsi="Courier New" w:cs="Courier New"/>
                <w:b/>
                <w:sz w:val="16"/>
                <w:szCs w:val="34"/>
                <w:highlight w:val="white"/>
              </w:rPr>
              <w:t>quality_control</w:t>
            </w:r>
            <w:r>
              <w:rPr>
                <w:sz w:val="20"/>
                <w:szCs w:val="20"/>
              </w:rPr>
              <w:fldChar w:fldCharType="end"/>
            </w:r>
          </w:p>
        </w:tc>
      </w:tr>
    </w:tbl>
    <w:p w14:paraId="5C964DFC" w14:textId="3ABDD0F3" w:rsidR="000E64EA" w:rsidRPr="00226A3F" w:rsidRDefault="0079141E" w:rsidP="0079141E">
      <w:pPr>
        <w:pStyle w:val="Caption"/>
        <w:spacing w:before="120"/>
        <w:rPr>
          <w:rFonts w:cs="Calibri"/>
          <w:lang w:eastAsia="zh-CN"/>
        </w:rPr>
      </w:pPr>
      <w:bookmarkStart w:id="1861" w:name="_Toc3566529"/>
      <w:bookmarkStart w:id="1862" w:name="_Toc26921373"/>
      <w:r>
        <w:t xml:space="preserve">Table </w:t>
      </w:r>
      <w:r>
        <w:fldChar w:fldCharType="begin"/>
      </w:r>
      <w:r>
        <w:instrText xml:space="preserve"> SEQ Table \* ARABIC </w:instrText>
      </w:r>
      <w:r>
        <w:fldChar w:fldCharType="separate"/>
      </w:r>
      <w:r w:rsidR="00020F25">
        <w:rPr>
          <w:noProof/>
        </w:rPr>
        <w:t>123</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1861"/>
      <w:bookmarkEnd w:id="1862"/>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3CE6BD3C"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20F25">
              <w:rPr>
                <w:sz w:val="20"/>
                <w:szCs w:val="20"/>
              </w:rPr>
              <w:t>8.1.2</w:t>
            </w:r>
            <w:r>
              <w:rPr>
                <w:sz w:val="20"/>
                <w:szCs w:val="20"/>
              </w:rPr>
              <w:fldChar w:fldCharType="end"/>
            </w:r>
            <w:r>
              <w:rPr>
                <w:sz w:val="20"/>
                <w:szCs w:val="20"/>
              </w:rPr>
              <w:t xml:space="preserve"> loc_list</w:t>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D11E438"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211B735E" w14:textId="6903E43E" w:rsidR="00F3716C" w:rsidRDefault="00F3716C" w:rsidP="0079141E">
      <w:pPr>
        <w:pStyle w:val="Caption"/>
        <w:spacing w:before="120"/>
      </w:pPr>
      <w:bookmarkStart w:id="1863" w:name="_Toc3566530"/>
      <w:bookmarkStart w:id="1864" w:name="_Toc26921374"/>
      <w:r>
        <w:t xml:space="preserve">Table </w:t>
      </w:r>
      <w:r>
        <w:fldChar w:fldCharType="begin"/>
      </w:r>
      <w:r>
        <w:instrText xml:space="preserve"> SEQ Table \* ARABIC </w:instrText>
      </w:r>
      <w:r>
        <w:fldChar w:fldCharType="separate"/>
      </w:r>
      <w:r w:rsidR="00020F25">
        <w:rPr>
          <w:noProof/>
        </w:rPr>
        <w:t>124</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1863"/>
      <w:bookmarkEnd w:id="1864"/>
    </w:p>
    <w:p w14:paraId="3525AC33" w14:textId="3B6D8779" w:rsidR="000E64EA" w:rsidRPr="00226A3F" w:rsidRDefault="000E64EA" w:rsidP="0079141E">
      <w:pPr>
        <w:pStyle w:val="Heading5"/>
        <w:keepNext/>
        <w:spacing w:before="120"/>
        <w:rPr>
          <w:kern w:val="22"/>
        </w:rPr>
      </w:pPr>
      <w:r w:rsidRPr="00226A3F">
        <w:rPr>
          <w:kern w:val="22"/>
        </w:rPr>
        <w:t xml:space="preserve">Element </w:t>
      </w:r>
      <w:r w:rsidR="00194316">
        <w:rPr>
          <w:kern w:val="22"/>
        </w:rPr>
        <w:t>"</w:t>
      </w:r>
      <w:r w:rsidRPr="00226A3F">
        <w:rPr>
          <w:kern w:val="22"/>
        </w:rPr>
        <w:t>loc_list</w:t>
      </w:r>
      <w:r w:rsidR="00194316">
        <w:rPr>
          <w:kern w:val="22"/>
        </w:rPr>
        <w:t>"</w:t>
      </w:r>
    </w:p>
    <w:p w14:paraId="014BEC36" w14:textId="5DEABD3A"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020F25">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020F25" w:rsidRPr="007055D9">
        <w:t>L</w:t>
      </w:r>
      <w:r w:rsidR="00020F25">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4962113D"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020F25">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020F25" w:rsidRPr="007055D9">
        <w:t xml:space="preserve">User Specific Data </w:t>
      </w:r>
      <w:r w:rsidR="00020F25" w:rsidRPr="00020F25">
        <w:rPr>
          <w:rStyle w:val="Emphasis"/>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4CDF0FBA" w14:textId="158C29D7"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Emphasis"/>
          </w:rPr>
          <w:t>&lt;femdata&gt;</w:t>
        </w:r>
      </w:hyperlink>
      <w:r>
        <w:t>.</w:t>
      </w:r>
    </w:p>
    <w:p w14:paraId="0C656495" w14:textId="018AA337" w:rsidR="000E64EA" w:rsidRPr="00226A3F" w:rsidRDefault="000E64EA" w:rsidP="000E64EA">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hemming</w:t>
      </w:r>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74E4A2EE" w:rsidR="000E64EA" w:rsidRDefault="000E64EA" w:rsidP="00F3716C">
      <w:pPr>
        <w:pStyle w:val="Caption"/>
        <w:spacing w:before="120"/>
      </w:pPr>
      <w:bookmarkStart w:id="1865" w:name="_Toc413861979"/>
      <w:bookmarkStart w:id="1866" w:name="_Toc3566531"/>
      <w:bookmarkStart w:id="1867" w:name="_Toc26921375"/>
      <w:r>
        <w:t xml:space="preserve">Table </w:t>
      </w:r>
      <w:r w:rsidR="00D43112">
        <w:fldChar w:fldCharType="begin"/>
      </w:r>
      <w:r w:rsidR="00D43112">
        <w:instrText xml:space="preserve"> SEQ Table \* ARABIC </w:instrText>
      </w:r>
      <w:r w:rsidR="00D43112">
        <w:fldChar w:fldCharType="separate"/>
      </w:r>
      <w:r w:rsidR="00020F25">
        <w:rPr>
          <w:noProof/>
        </w:rPr>
        <w:t>125</w:t>
      </w:r>
      <w:r w:rsidR="00D43112">
        <w:fldChar w:fldCharType="end"/>
      </w:r>
      <w:r>
        <w:t xml:space="preserve">: Attributes of element </w:t>
      </w:r>
      <w:r w:rsidRPr="00F51947">
        <w:rPr>
          <w:rStyle w:val="elementdeftypeChar"/>
          <w:b/>
        </w:rPr>
        <w:t>&lt;hemming/&gt;</w:t>
      </w:r>
      <w:bookmarkEnd w:id="1865"/>
      <w:bookmarkEnd w:id="1866"/>
      <w:bookmarkEnd w:id="1867"/>
    </w:p>
    <w:p w14:paraId="4B6CACA5" w14:textId="77777777" w:rsidR="0079141E" w:rsidRPr="0079141E" w:rsidRDefault="0079141E" w:rsidP="00F72843">
      <w:pPr>
        <w:pStyle w:val="ListParagraph"/>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06EC43C4" w:rsidR="00F51947" w:rsidRPr="0079141E" w:rsidRDefault="000E64EA" w:rsidP="00F72843">
      <w:pPr>
        <w:pStyle w:val="ListParagraph"/>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020F25">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020F25" w:rsidRPr="00020F25">
        <w:rPr>
          <w:lang w:val="en-US"/>
        </w:rPr>
        <w:t>Element</w:t>
      </w:r>
      <w:r w:rsidR="00020F25" w:rsidRPr="00020F25">
        <w:rPr>
          <w:rStyle w:val="Emphasis"/>
          <w:i w:val="0"/>
          <w:lang w:val="en-US"/>
        </w:rPr>
        <w:t xml:space="preserve"> &lt;part/&gt;</w:t>
      </w:r>
      <w:r w:rsidR="0079141E">
        <w:rPr>
          <w:lang w:val="en-US"/>
        </w:rPr>
        <w:fldChar w:fldCharType="end"/>
      </w:r>
      <w:r w:rsidR="0079141E">
        <w:rPr>
          <w:lang w:val="en-US"/>
        </w:rPr>
        <w:t>.</w:t>
      </w:r>
    </w:p>
    <w:p w14:paraId="528DA1DB" w14:textId="3CFD95F0"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020F25">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020F25"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79141E">
            <w:pPr>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79141E">
            <w:pPr>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15FA9D94" w:rsidR="000E64EA" w:rsidRDefault="000E64EA" w:rsidP="0079141E">
      <w:pPr>
        <w:pStyle w:val="Caption"/>
        <w:spacing w:before="120"/>
      </w:pPr>
      <w:bookmarkStart w:id="1868" w:name="_Toc413861980"/>
      <w:bookmarkStart w:id="1869" w:name="_Toc3566532"/>
      <w:bookmarkStart w:id="1870" w:name="_Toc26921376"/>
      <w:r>
        <w:lastRenderedPageBreak/>
        <w:t xml:space="preserve">Table </w:t>
      </w:r>
      <w:r w:rsidR="00D43112">
        <w:fldChar w:fldCharType="begin"/>
      </w:r>
      <w:r w:rsidR="00D43112">
        <w:instrText xml:space="preserve"> SEQ Table \* ARABIC </w:instrText>
      </w:r>
      <w:r w:rsidR="00D43112">
        <w:fldChar w:fldCharType="separate"/>
      </w:r>
      <w:r w:rsidR="00020F25">
        <w:rPr>
          <w:noProof/>
        </w:rPr>
        <w:t>126</w:t>
      </w:r>
      <w:r w:rsidR="00D43112">
        <w:fldChar w:fldCharType="end"/>
      </w:r>
      <w:r>
        <w:t>: Nested elements of</w:t>
      </w:r>
      <w:r w:rsidRPr="00687F3F">
        <w:t xml:space="preserve"> </w:t>
      </w:r>
      <w:r>
        <w:t xml:space="preserve">element </w:t>
      </w:r>
      <w:r w:rsidRPr="0079141E">
        <w:rPr>
          <w:rStyle w:val="elementdeftypeChar"/>
          <w:b/>
        </w:rPr>
        <w:t>&lt;hemming/&gt;</w:t>
      </w:r>
      <w:bookmarkEnd w:id="1868"/>
      <w:bookmarkEnd w:id="1869"/>
      <w:bookmarkEnd w:id="1870"/>
    </w:p>
    <w:p w14:paraId="74F3648E" w14:textId="792EF04F" w:rsidR="000E64EA" w:rsidRPr="00EB3687" w:rsidRDefault="000E64EA" w:rsidP="000E64EA">
      <w:pPr>
        <w:pStyle w:val="Heading5"/>
        <w:keepNext/>
        <w:spacing w:before="120" w:after="120"/>
        <w:rPr>
          <w:rFonts w:cs="Calibri"/>
          <w:kern w:val="22"/>
          <w:lang w:eastAsia="zh-CN"/>
        </w:rPr>
      </w:pPr>
      <w:r w:rsidRPr="00226A3F">
        <w:rPr>
          <w:kern w:val="22"/>
        </w:rPr>
        <w:t xml:space="preserve">Element </w:t>
      </w:r>
      <w:r w:rsidR="00194316">
        <w:rPr>
          <w:kern w:val="22"/>
        </w:rPr>
        <w:t>"</w:t>
      </w:r>
      <w:r w:rsidRPr="00EB3687">
        <w:rPr>
          <w:kern w:val="22"/>
        </w:rPr>
        <w:t>region</w:t>
      </w:r>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63466C28" w:rsidR="000E64EA" w:rsidRDefault="000E64EA" w:rsidP="00F3716C">
      <w:pPr>
        <w:pStyle w:val="Caption"/>
        <w:spacing w:before="120"/>
      </w:pPr>
      <w:bookmarkStart w:id="1871" w:name="_Toc413861981"/>
      <w:bookmarkStart w:id="1872" w:name="_Toc3566533"/>
      <w:bookmarkStart w:id="1873" w:name="_Toc26921377"/>
      <w:r>
        <w:t xml:space="preserve">Table </w:t>
      </w:r>
      <w:r w:rsidR="00D43112">
        <w:fldChar w:fldCharType="begin"/>
      </w:r>
      <w:r w:rsidR="00D43112">
        <w:instrText xml:space="preserve"> SEQ Table \* ARABIC </w:instrText>
      </w:r>
      <w:r w:rsidR="00D43112">
        <w:fldChar w:fldCharType="separate"/>
      </w:r>
      <w:r w:rsidR="00020F25">
        <w:rPr>
          <w:noProof/>
        </w:rPr>
        <w:t>127</w:t>
      </w:r>
      <w:r w:rsidR="00D43112">
        <w:fldChar w:fldCharType="end"/>
      </w:r>
      <w:r>
        <w:t>: Attributes of element</w:t>
      </w:r>
      <w:r w:rsidRPr="00226A3F">
        <w:t xml:space="preserve"> </w:t>
      </w:r>
      <w:r w:rsidRPr="0079141E">
        <w:rPr>
          <w:rStyle w:val="elementdeftypeChar"/>
          <w:b/>
        </w:rPr>
        <w:t>&lt;region/&gt;</w:t>
      </w:r>
      <w:bookmarkEnd w:id="1871"/>
      <w:bookmarkEnd w:id="1872"/>
      <w:bookmarkEnd w:id="1873"/>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49E10936" w:rsidR="000E64EA" w:rsidRDefault="000E64EA" w:rsidP="00B90690">
      <w:pPr>
        <w:numPr>
          <w:ilvl w:val="0"/>
          <w:numId w:val="28"/>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020F25">
        <w:t xml:space="preserve">Figure </w:t>
      </w:r>
      <w:r w:rsidR="00020F25">
        <w:rPr>
          <w:noProof/>
        </w:rPr>
        <w:t>72</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6A9E2F1F" w:rsidR="00C45A3A" w:rsidRPr="0033379A" w:rsidRDefault="005D57A7" w:rsidP="00C45A3A">
      <w:pPr>
        <w:pStyle w:val="ListParagraph"/>
        <w:numPr>
          <w:ilvl w:val="0"/>
          <w:numId w:val="28"/>
        </w:numPr>
        <w:rPr>
          <w:lang w:val="en-US"/>
        </w:rPr>
      </w:pPr>
      <w:r w:rsidRPr="00C45A3A">
        <w:rPr>
          <w:rStyle w:val="elementdeftypeChar"/>
          <w:rFonts w:eastAsia="Times New Roman"/>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020F25">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1BDDA215" w:rsidR="00C45A3A" w:rsidRPr="00C45A3A" w:rsidRDefault="00E03C1C" w:rsidP="00C45A3A">
      <w:pPr>
        <w:numPr>
          <w:ilvl w:val="0"/>
          <w:numId w:val="28"/>
        </w:numPr>
        <w:spacing w:before="120"/>
        <w:ind w:left="714" w:hanging="357"/>
        <w:jc w:val="both"/>
      </w:pPr>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020F25">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 select any of the hemming’s flange partners. The adhesive will guess which </w:t>
      </w:r>
      <w:proofErr w:type="gramStart"/>
      <w:r w:rsidRPr="00D24BDC">
        <w:t>are the relevant partners, using its position</w:t>
      </w:r>
      <w:proofErr w:type="gramEnd"/>
      <w:r w:rsidRPr="00D24BDC">
        <w:t xml:space="preserve">.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7E13089E" w:rsidR="009C0E9B" w:rsidRDefault="00763630" w:rsidP="00F3716C">
      <w:pPr>
        <w:pStyle w:val="Caption"/>
        <w:spacing w:before="120"/>
        <w:rPr>
          <w:rFonts w:cs="Courier New"/>
          <w:szCs w:val="22"/>
        </w:rPr>
      </w:pPr>
      <w:bookmarkStart w:id="1874" w:name="_Toc3566534"/>
      <w:bookmarkStart w:id="1875" w:name="_Toc26921378"/>
      <w:r>
        <w:t xml:space="preserve">Table </w:t>
      </w:r>
      <w:r w:rsidR="00D43112">
        <w:fldChar w:fldCharType="begin"/>
      </w:r>
      <w:r w:rsidR="00D43112">
        <w:instrText xml:space="preserve"> SEQ Table \* ARABIC </w:instrText>
      </w:r>
      <w:r w:rsidR="00D43112">
        <w:fldChar w:fldCharType="separate"/>
      </w:r>
      <w:r w:rsidR="00020F25">
        <w:rPr>
          <w:noProof/>
        </w:rPr>
        <w:t>128</w:t>
      </w:r>
      <w:r w:rsidR="00D43112">
        <w:fldChar w:fldCharType="end"/>
      </w:r>
      <w:r>
        <w:t>: Nested elements of element</w:t>
      </w:r>
      <w:r w:rsidRPr="00226A3F">
        <w:t xml:space="preserve"> </w:t>
      </w:r>
      <w:r w:rsidRPr="0079141E">
        <w:rPr>
          <w:rStyle w:val="elementdeftypeChar"/>
          <w:b/>
        </w:rPr>
        <w:t>&lt;region/&gt;</w:t>
      </w:r>
      <w:bookmarkEnd w:id="1874"/>
      <w:bookmarkEnd w:id="1875"/>
      <w:r w:rsidRPr="0079141E">
        <w:rPr>
          <w:rStyle w:val="elementdeftypeChar"/>
          <w:b/>
        </w:rPr>
        <w:t xml:space="preserve"> </w:t>
      </w:r>
    </w:p>
    <w:p w14:paraId="00161AAF" w14:textId="339487F4"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020F25">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020F25"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020F25">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020F25" w:rsidRPr="00226A3F">
        <w:t xml:space="preserve">Adhesive </w:t>
      </w:r>
      <w:r w:rsidR="00020F25">
        <w:t>F</w:t>
      </w:r>
      <w:r w:rsidR="00020F25"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&lt;/loc&gt;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folded_part=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100574 region A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w:t>
      </w:r>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top_index=</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bottom_index=</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w:t>
      </w:r>
      <w:proofErr w:type="gramStart"/>
      <w:r w:rsidRPr="007F03AE">
        <w:rPr>
          <w:rFonts w:ascii="Courier New" w:hAnsi="Courier New" w:cs="Courier New"/>
          <w:color w:val="FF0000"/>
          <w:sz w:val="16"/>
        </w:rPr>
        <w: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1876" w:name="_Toc428537321"/>
      <w:bookmarkStart w:id="1877" w:name="_Toc428969643"/>
      <w:bookmarkStart w:id="1878" w:name="_Toc429053034"/>
      <w:bookmarkStart w:id="1879" w:name="_Toc428537324"/>
      <w:bookmarkStart w:id="1880" w:name="_Toc428969646"/>
      <w:bookmarkStart w:id="1881" w:name="_Toc429053037"/>
      <w:bookmarkStart w:id="1882" w:name="_Toc428537325"/>
      <w:bookmarkStart w:id="1883" w:name="_Toc428969647"/>
      <w:bookmarkStart w:id="1884" w:name="_Toc429053038"/>
      <w:bookmarkStart w:id="1885" w:name="_Toc428537328"/>
      <w:bookmarkStart w:id="1886" w:name="_Toc428969650"/>
      <w:bookmarkStart w:id="1887" w:name="_Toc429053041"/>
      <w:bookmarkStart w:id="1888" w:name="_Toc428537330"/>
      <w:bookmarkStart w:id="1889" w:name="_Toc428969652"/>
      <w:bookmarkStart w:id="1890" w:name="_Toc429053043"/>
      <w:bookmarkStart w:id="1891" w:name="_Toc3557069"/>
      <w:bookmarkStart w:id="1892" w:name="_Toc26921159"/>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r w:rsidRPr="00226A3F">
        <w:t>Sequence Connections</w:t>
      </w:r>
      <w:bookmarkEnd w:id="1841"/>
      <w:bookmarkEnd w:id="1891"/>
      <w:bookmarkEnd w:id="1892"/>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30ABB5B7" w:rsidR="00C107D0" w:rsidRPr="00226A3F" w:rsidRDefault="00C107D0" w:rsidP="00B83A12">
      <w:pPr>
        <w:pStyle w:val="Caption"/>
      </w:pPr>
      <w:bookmarkStart w:id="1893" w:name="_Toc413359638"/>
      <w:bookmarkStart w:id="1894" w:name="_Toc3557153"/>
      <w:bookmarkStart w:id="1895" w:name="_Toc26921246"/>
      <w:r>
        <w:t xml:space="preserve">Figure </w:t>
      </w:r>
      <w:r w:rsidR="00406B64">
        <w:fldChar w:fldCharType="begin"/>
      </w:r>
      <w:r w:rsidR="00406B64">
        <w:instrText xml:space="preserve"> SEQ Figure \* ARABIC </w:instrText>
      </w:r>
      <w:r w:rsidR="00406B64">
        <w:fldChar w:fldCharType="separate"/>
      </w:r>
      <w:r w:rsidR="00020F25">
        <w:rPr>
          <w:noProof/>
        </w:rPr>
        <w:t>76</w:t>
      </w:r>
      <w:r w:rsidR="00406B64">
        <w:fldChar w:fldCharType="end"/>
      </w:r>
      <w:r>
        <w:t>: Sequence without margin</w:t>
      </w:r>
      <w:bookmarkEnd w:id="1893"/>
      <w:bookmarkEnd w:id="1894"/>
      <w:bookmarkEnd w:id="1895"/>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4D866CF5" w:rsidR="00C107D0" w:rsidRPr="000F7EEA" w:rsidRDefault="00C107D0" w:rsidP="00B83A12">
      <w:pPr>
        <w:pStyle w:val="Caption"/>
        <w:rPr>
          <w:noProof/>
          <w:lang w:eastAsia="en-GB"/>
        </w:rPr>
      </w:pPr>
      <w:bookmarkStart w:id="1896" w:name="_Toc413359639"/>
      <w:bookmarkStart w:id="1897" w:name="_Toc3557154"/>
      <w:bookmarkStart w:id="1898" w:name="_Toc26921247"/>
      <w:r>
        <w:t xml:space="preserve">Figure </w:t>
      </w:r>
      <w:r w:rsidR="00406B64">
        <w:fldChar w:fldCharType="begin"/>
      </w:r>
      <w:r w:rsidR="00406B64">
        <w:instrText xml:space="preserve"> SEQ Figure \* ARABIC </w:instrText>
      </w:r>
      <w:r w:rsidR="00406B64">
        <w:fldChar w:fldCharType="separate"/>
      </w:r>
      <w:r w:rsidR="00020F25">
        <w:rPr>
          <w:noProof/>
        </w:rPr>
        <w:t>77</w:t>
      </w:r>
      <w:r w:rsidR="00406B64">
        <w:fldChar w:fldCharType="end"/>
      </w:r>
      <w:r>
        <w:t>: Sequence with</w:t>
      </w:r>
      <w:r w:rsidRPr="003F0822">
        <w:t xml:space="preserve"> margin</w:t>
      </w:r>
      <w:bookmarkEnd w:id="1896"/>
      <w:r w:rsidR="00307532">
        <w:t xml:space="preserve"> and spacing</w:t>
      </w:r>
      <w:bookmarkEnd w:id="1897"/>
      <w:bookmarkEnd w:id="1898"/>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lastRenderedPageBreak/>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64F2AA07" w:rsidR="00C107D0" w:rsidRPr="000F7EEA" w:rsidRDefault="00753715" w:rsidP="00753715">
      <w:pPr>
        <w:pStyle w:val="Caption"/>
        <w:rPr>
          <w:noProof/>
          <w:lang w:eastAsia="en-GB"/>
        </w:rPr>
      </w:pPr>
      <w:bookmarkStart w:id="1899" w:name="_Toc3557155"/>
      <w:bookmarkStart w:id="1900" w:name="_Toc26921248"/>
      <w:r>
        <w:t xml:space="preserve">Figure </w:t>
      </w:r>
      <w:r>
        <w:fldChar w:fldCharType="begin"/>
      </w:r>
      <w:r>
        <w:instrText xml:space="preserve"> SEQ Figure \* ARABIC </w:instrText>
      </w:r>
      <w:r>
        <w:fldChar w:fldCharType="separate"/>
      </w:r>
      <w:r w:rsidR="00020F25">
        <w:rPr>
          <w:noProof/>
        </w:rPr>
        <w:t>78</w:t>
      </w:r>
      <w:r>
        <w:fldChar w:fldCharType="end"/>
      </w:r>
      <w:r w:rsidR="00307532">
        <w:t>: Margin relaxation</w:t>
      </w:r>
      <w:bookmarkEnd w:id="1899"/>
      <w:bookmarkEnd w:id="1900"/>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4D7D48AB" w:rsidR="00C107D0" w:rsidRPr="000F7EEA" w:rsidRDefault="00753715" w:rsidP="00753715">
      <w:pPr>
        <w:pStyle w:val="Caption"/>
        <w:rPr>
          <w:noProof/>
          <w:lang w:eastAsia="en-GB"/>
        </w:rPr>
      </w:pPr>
      <w:bookmarkStart w:id="1901" w:name="_Toc3557156"/>
      <w:bookmarkStart w:id="1902" w:name="_Toc26921249"/>
      <w:r>
        <w:t xml:space="preserve">Figure </w:t>
      </w:r>
      <w:r>
        <w:fldChar w:fldCharType="begin"/>
      </w:r>
      <w:r>
        <w:instrText xml:space="preserve"> SEQ Figure \* ARABIC </w:instrText>
      </w:r>
      <w:r>
        <w:fldChar w:fldCharType="separate"/>
      </w:r>
      <w:r w:rsidR="00020F25">
        <w:rPr>
          <w:noProof/>
        </w:rPr>
        <w:t>79</w:t>
      </w:r>
      <w:r>
        <w:fldChar w:fldCharType="end"/>
      </w:r>
      <w:r w:rsidR="00307532">
        <w:t>: Spacing relaxation</w:t>
      </w:r>
      <w:bookmarkEnd w:id="1901"/>
      <w:bookmarkEnd w:id="1902"/>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proofErr w:type="gramStart"/>
      <w:r w:rsidR="00C107D0" w:rsidRPr="009D085A">
        <w:rPr>
          <w:rStyle w:val="elementdeftypeChar"/>
        </w:rPr>
        <w:t>margin</w:t>
      </w:r>
      <w:proofErr w:type="gramEnd"/>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w:t>
      </w:r>
      <w:proofErr w:type="gramStart"/>
      <w:r w:rsidRPr="000F7EEA">
        <w:t>appdata</w:t>
      </w:r>
      <w:proofErr w:type="gramEnd"/>
      <w:r w:rsidRPr="000F7EEA">
        <w:t>&gt;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r w:rsidRPr="00C84C79">
        <w:rPr>
          <w:b/>
          <w:color w:val="0070C0"/>
        </w:rPr>
        <w:t>CAD_Material</w:t>
      </w:r>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w:t>
      </w:r>
      <w:proofErr w:type="gramStart"/>
      <w:r w:rsidRPr="000F7EEA">
        <w:t>appdata</w:t>
      </w:r>
      <w:proofErr w:type="gramEnd"/>
      <w:r w:rsidRPr="000F7EEA">
        <w:t>&gt;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lastRenderedPageBreak/>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w:t>
      </w:r>
      <w:proofErr w:type="gramStart"/>
      <w:r w:rsidRPr="000F7EEA">
        <w:t>appdata</w:t>
      </w:r>
      <w:proofErr w:type="gramEnd"/>
      <w:r w:rsidRPr="000F7EEA">
        <w:t>&gt;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3A317CDA"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20F25">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1D95FA7A"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24C6A8CB" w14:textId="123E6305" w:rsidR="00C107D0" w:rsidRPr="00226A3F" w:rsidRDefault="00683218" w:rsidP="00683218">
      <w:pPr>
        <w:pStyle w:val="Caption"/>
        <w:spacing w:before="120"/>
      </w:pPr>
      <w:bookmarkStart w:id="1903" w:name="_Toc3566535"/>
      <w:bookmarkStart w:id="1904" w:name="_Toc26921379"/>
      <w:r>
        <w:t xml:space="preserve">Table </w:t>
      </w:r>
      <w:r>
        <w:fldChar w:fldCharType="begin"/>
      </w:r>
      <w:r>
        <w:instrText xml:space="preserve"> SEQ Table \* ARABIC </w:instrText>
      </w:r>
      <w:r>
        <w:fldChar w:fldCharType="separate"/>
      </w:r>
      <w:r w:rsidR="00020F25">
        <w:rPr>
          <w:noProof/>
        </w:rPr>
        <w:t>129</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1903"/>
      <w:bookmarkEnd w:id="1904"/>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4A32DDF5" w:rsidR="000E64EA" w:rsidRDefault="00683218" w:rsidP="00683218">
      <w:pPr>
        <w:pStyle w:val="Caption"/>
        <w:spacing w:before="120"/>
      </w:pPr>
      <w:bookmarkStart w:id="1905" w:name="_Toc3566536"/>
      <w:bookmarkStart w:id="1906" w:name="_Toc26921380"/>
      <w:r>
        <w:t xml:space="preserve">Table </w:t>
      </w:r>
      <w:r>
        <w:fldChar w:fldCharType="begin"/>
      </w:r>
      <w:r>
        <w:instrText xml:space="preserve"> SEQ Table \* ARABIC </w:instrText>
      </w:r>
      <w:r>
        <w:fldChar w:fldCharType="separate"/>
      </w:r>
      <w:r w:rsidR="00020F25">
        <w:rPr>
          <w:noProof/>
        </w:rPr>
        <w:t>130</w:t>
      </w:r>
      <w:r>
        <w:fldChar w:fldCharType="end"/>
      </w:r>
      <w:r>
        <w:t xml:space="preserve">: Nested elements of </w:t>
      </w:r>
      <w:r w:rsidR="004937B3">
        <w:rPr>
          <w:rStyle w:val="elementdeftypeChar"/>
          <w:b/>
        </w:rPr>
        <w:t>&lt;sequence_connection_0d</w:t>
      </w:r>
      <w:r w:rsidRPr="00683218">
        <w:rPr>
          <w:rStyle w:val="elementdeftypeChar"/>
          <w:b/>
        </w:rPr>
        <w:t>/&gt;</w:t>
      </w:r>
      <w:bookmarkEnd w:id="1905"/>
      <w:bookmarkEnd w:id="1906"/>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gramStart"/>
      <w:r w:rsidRPr="00226A3F">
        <w:t>robscans</w:t>
      </w:r>
      <w:proofErr w:type="gram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3A574B75" w:rsidR="00C107D0" w:rsidRPr="00226A3F" w:rsidRDefault="00124F20" w:rsidP="00683218">
      <w:pPr>
        <w:pStyle w:val="Caption"/>
        <w:spacing w:before="120"/>
      </w:pPr>
      <w:bookmarkStart w:id="1907" w:name="_Toc3566537"/>
      <w:bookmarkStart w:id="1908" w:name="_Toc26921381"/>
      <w:r>
        <w:t xml:space="preserve">Table </w:t>
      </w:r>
      <w:r w:rsidR="00D43112">
        <w:fldChar w:fldCharType="begin"/>
      </w:r>
      <w:r w:rsidR="00D43112">
        <w:instrText xml:space="preserve"> SEQ Table \* ARABIC </w:instrText>
      </w:r>
      <w:r w:rsidR="00D43112">
        <w:fldChar w:fldCharType="separate"/>
      </w:r>
      <w:r w:rsidR="00020F25">
        <w:rPr>
          <w:noProof/>
        </w:rPr>
        <w:t>131</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1907"/>
      <w:bookmarkEnd w:id="1908"/>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1909" w:name="_Toc413359618"/>
      <w:bookmarkStart w:id="1910" w:name="_Toc3557070"/>
      <w:bookmarkStart w:id="1911" w:name="_Toc26921160"/>
      <w:bookmarkStart w:id="1912" w:name="_Toc338938922"/>
      <w:bookmarkStart w:id="1913" w:name="_Toc338939258"/>
      <w:bookmarkEnd w:id="1798"/>
      <w:bookmarkEnd w:id="1799"/>
      <w:bookmarkEnd w:id="1800"/>
      <w:r w:rsidRPr="00226A3F">
        <w:lastRenderedPageBreak/>
        <w:t>2D connections</w:t>
      </w:r>
      <w:bookmarkEnd w:id="1909"/>
      <w:bookmarkEnd w:id="1910"/>
      <w:bookmarkEnd w:id="1911"/>
    </w:p>
    <w:p w14:paraId="20394566" w14:textId="77777777" w:rsidR="00042E3F" w:rsidRPr="00226A3F" w:rsidRDefault="00042E3F" w:rsidP="00042E3F">
      <w:pPr>
        <w:pStyle w:val="Heading2"/>
      </w:pPr>
      <w:bookmarkStart w:id="1914" w:name="_Toc413359619"/>
      <w:bookmarkStart w:id="1915" w:name="_Toc3557071"/>
      <w:bookmarkStart w:id="1916" w:name="_Toc26921161"/>
      <w:r w:rsidRPr="00226A3F">
        <w:t>Generic Definitions</w:t>
      </w:r>
      <w:bookmarkEnd w:id="1914"/>
      <w:bookmarkEnd w:id="1915"/>
      <w:bookmarkEnd w:id="1916"/>
    </w:p>
    <w:p w14:paraId="50281300" w14:textId="77777777" w:rsidR="00042E3F" w:rsidRPr="00226A3F" w:rsidRDefault="00042E3F" w:rsidP="00327322">
      <w:pPr>
        <w:pStyle w:val="Heading3"/>
      </w:pPr>
      <w:bookmarkStart w:id="1917" w:name="_Toc413359620"/>
      <w:bookmarkStart w:id="1918" w:name="_Toc3557072"/>
      <w:bookmarkStart w:id="1919" w:name="_Toc26921162"/>
      <w:r w:rsidRPr="00226A3F">
        <w:t>Identification</w:t>
      </w:r>
      <w:bookmarkEnd w:id="1917"/>
      <w:bookmarkEnd w:id="1918"/>
      <w:bookmarkEnd w:id="1919"/>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0D842E4E"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020F25">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020F25" w:rsidRPr="00BD20ED">
              <w:rPr>
                <w:szCs w:val="34"/>
              </w:rPr>
              <w:t xml:space="preserve">Attribute </w:t>
            </w:r>
            <w:r w:rsidR="00020F25" w:rsidRPr="00020F25">
              <w:rPr>
                <w:rFonts w:ascii="Courier New" w:hAnsi="Courier New" w:cs="Courier New"/>
                <w:b/>
                <w:sz w:val="16"/>
                <w:szCs w:val="34"/>
                <w:highlight w:val="white"/>
              </w:rPr>
              <w:t>quality_control</w:t>
            </w:r>
            <w:r>
              <w:rPr>
                <w:sz w:val="20"/>
                <w:szCs w:val="20"/>
              </w:rPr>
              <w:fldChar w:fldCharType="end"/>
            </w:r>
          </w:p>
        </w:tc>
      </w:tr>
    </w:tbl>
    <w:p w14:paraId="108D5DC5" w14:textId="3539190D" w:rsidR="004D7FAE" w:rsidRDefault="004D7FAE" w:rsidP="00F94FF6">
      <w:pPr>
        <w:pStyle w:val="Caption"/>
        <w:spacing w:before="120"/>
      </w:pPr>
      <w:bookmarkStart w:id="1920" w:name="_Toc3566538"/>
      <w:bookmarkStart w:id="1921" w:name="_Toc26921382"/>
      <w:r>
        <w:t xml:space="preserve">Table </w:t>
      </w:r>
      <w:r>
        <w:fldChar w:fldCharType="begin"/>
      </w:r>
      <w:r>
        <w:instrText xml:space="preserve"> SEQ Table \* ARABIC </w:instrText>
      </w:r>
      <w:r>
        <w:fldChar w:fldCharType="separate"/>
      </w:r>
      <w:r w:rsidR="00020F25">
        <w:rPr>
          <w:noProof/>
        </w:rPr>
        <w:t>132</w:t>
      </w:r>
      <w:r>
        <w:fldChar w:fldCharType="end"/>
      </w:r>
      <w:r w:rsidR="00F94FF6">
        <w:t xml:space="preserve">: Attributes of </w:t>
      </w:r>
      <w:r w:rsidR="00F94FF6" w:rsidRPr="00F94FF6">
        <w:rPr>
          <w:rStyle w:val="elementdeftypeChar"/>
          <w:b/>
        </w:rPr>
        <w:t>&lt;connection_2d/&gt;</w:t>
      </w:r>
      <w:bookmarkEnd w:id="1920"/>
      <w:bookmarkEnd w:id="1921"/>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Heading3"/>
      </w:pPr>
      <w:bookmarkStart w:id="1922" w:name="_Toc413359621"/>
      <w:bookmarkStart w:id="1923" w:name="_Toc3557073"/>
      <w:bookmarkStart w:id="1924" w:name="_Toc26921163"/>
      <w:r w:rsidRPr="00226A3F">
        <w:t>Connection Face</w:t>
      </w:r>
      <w:bookmarkEnd w:id="1922"/>
      <w:bookmarkEnd w:id="1923"/>
      <w:bookmarkEnd w:id="1924"/>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loc_list</w:t>
      </w:r>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63410CB3" w:rsidR="004D270F" w:rsidRDefault="004D270F" w:rsidP="00F94FF6">
      <w:pPr>
        <w:pStyle w:val="Caption"/>
        <w:spacing w:before="120"/>
      </w:pPr>
      <w:bookmarkStart w:id="1925" w:name="_Toc3566539"/>
      <w:bookmarkStart w:id="1926" w:name="_Toc26921383"/>
      <w:r>
        <w:t xml:space="preserve">Table </w:t>
      </w:r>
      <w:r>
        <w:fldChar w:fldCharType="begin"/>
      </w:r>
      <w:r>
        <w:instrText xml:space="preserve"> SEQ Table \* ARABIC </w:instrText>
      </w:r>
      <w:r>
        <w:fldChar w:fldCharType="separate"/>
      </w:r>
      <w:r w:rsidR="00020F25">
        <w:rPr>
          <w:noProof/>
        </w:rPr>
        <w:t>133</w:t>
      </w:r>
      <w:r>
        <w:fldChar w:fldCharType="end"/>
      </w:r>
      <w:r>
        <w:t xml:space="preserve">: Nested elements of </w:t>
      </w:r>
      <w:r w:rsidRPr="004D270F">
        <w:rPr>
          <w:rStyle w:val="elementdeftypeChar"/>
          <w:b/>
        </w:rPr>
        <w:t>&lt;loc_list&gt;</w:t>
      </w:r>
      <w:bookmarkEnd w:id="1925"/>
      <w:bookmarkEnd w:id="1926"/>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7B6C76D4" w:rsidR="004D270F" w:rsidRDefault="004D270F" w:rsidP="004D270F">
      <w:pPr>
        <w:pStyle w:val="Caption"/>
        <w:spacing w:before="120"/>
      </w:pPr>
      <w:bookmarkStart w:id="1927" w:name="_Toc3566540"/>
      <w:bookmarkStart w:id="1928" w:name="_Toc26921384"/>
      <w:r>
        <w:t xml:space="preserve">Table </w:t>
      </w:r>
      <w:r>
        <w:fldChar w:fldCharType="begin"/>
      </w:r>
      <w:r>
        <w:instrText xml:space="preserve"> SEQ Table \* ARABIC </w:instrText>
      </w:r>
      <w:r>
        <w:fldChar w:fldCharType="separate"/>
      </w:r>
      <w:r w:rsidR="00020F25">
        <w:rPr>
          <w:noProof/>
        </w:rPr>
        <w:t>134</w:t>
      </w:r>
      <w:r>
        <w:fldChar w:fldCharType="end"/>
      </w:r>
      <w:r>
        <w:t xml:space="preserve">: Attributes of element </w:t>
      </w:r>
      <w:r w:rsidRPr="004D270F">
        <w:rPr>
          <w:rStyle w:val="elementdeftypeChar"/>
          <w:b/>
        </w:rPr>
        <w:t>&lt;loc/&gt;</w:t>
      </w:r>
      <w:bookmarkEnd w:id="1927"/>
      <w:bookmarkEnd w:id="1928"/>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face_list</w:t>
      </w:r>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46DCA6AF" w:rsidR="004444F9" w:rsidRDefault="004444F9" w:rsidP="00A913FE">
      <w:pPr>
        <w:pStyle w:val="Caption"/>
        <w:spacing w:before="120"/>
      </w:pPr>
      <w:bookmarkStart w:id="1929" w:name="_Toc3566541"/>
      <w:bookmarkStart w:id="1930" w:name="_Toc26921385"/>
      <w:r>
        <w:t xml:space="preserve">Table </w:t>
      </w:r>
      <w:r w:rsidR="00D43112">
        <w:fldChar w:fldCharType="begin"/>
      </w:r>
      <w:r w:rsidR="00D43112">
        <w:instrText xml:space="preserve"> SEQ Table \* ARABIC </w:instrText>
      </w:r>
      <w:r w:rsidR="00D43112">
        <w:fldChar w:fldCharType="separate"/>
      </w:r>
      <w:r w:rsidR="00020F25">
        <w:rPr>
          <w:noProof/>
        </w:rPr>
        <w:t>135</w:t>
      </w:r>
      <w:r w:rsidR="00D43112">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1929"/>
      <w:bookmarkEnd w:id="1930"/>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4D9AFF21" w:rsidR="00042E3F" w:rsidRPr="00226A3F" w:rsidRDefault="004444F9" w:rsidP="00A913FE">
      <w:pPr>
        <w:pStyle w:val="Caption"/>
        <w:spacing w:before="120"/>
      </w:pPr>
      <w:bookmarkStart w:id="1931" w:name="_Toc3566542"/>
      <w:bookmarkStart w:id="1932" w:name="_Toc26921386"/>
      <w:r>
        <w:t xml:space="preserve">Table </w:t>
      </w:r>
      <w:r w:rsidR="00D43112">
        <w:fldChar w:fldCharType="begin"/>
      </w:r>
      <w:r w:rsidR="00D43112">
        <w:instrText xml:space="preserve"> SEQ Table \* ARABIC </w:instrText>
      </w:r>
      <w:r w:rsidR="00D43112">
        <w:fldChar w:fldCharType="separate"/>
      </w:r>
      <w:r w:rsidR="00020F25">
        <w:rPr>
          <w:noProof/>
        </w:rPr>
        <w:t>136</w:t>
      </w:r>
      <w:r w:rsidR="00D43112">
        <w:fldChar w:fldCharType="end"/>
      </w:r>
      <w:r>
        <w:t>: Attributes of element</w:t>
      </w:r>
      <w:r w:rsidRPr="00226A3F">
        <w:t xml:space="preserve"> </w:t>
      </w:r>
      <w:r w:rsidRPr="00F94FF6">
        <w:rPr>
          <w:rStyle w:val="elementdeftypeChar"/>
          <w:b/>
        </w:rPr>
        <w:t>&lt;face/&gt;</w:t>
      </w:r>
      <w:bookmarkEnd w:id="1931"/>
      <w:bookmarkEnd w:id="1932"/>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 xml:space="preserve">&lt;loc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&lt;/loc&gt;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gramStart"/>
      <w:r w:rsidRPr="00247FBF">
        <w:rPr>
          <w:rFonts w:ascii="Courier New" w:hAnsi="Courier New"/>
          <w:sz w:val="16"/>
          <w:lang w:val="fr-FR"/>
        </w:rPr>
        <w:t>loc_list</w:t>
      </w:r>
      <w:proofErr w:type="gram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gramStart"/>
      <w:r w:rsidRPr="00247FBF">
        <w:rPr>
          <w:rFonts w:ascii="Courier New" w:hAnsi="Courier New"/>
          <w:sz w:val="16"/>
          <w:lang w:val="fr-FR"/>
        </w:rPr>
        <w:t>face_list</w:t>
      </w:r>
      <w:proofErr w:type="gram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&lt;!-- quadrangular facet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Heading3"/>
      </w:pPr>
      <w:bookmarkStart w:id="1933" w:name="_Toc413359622"/>
      <w:bookmarkStart w:id="1934" w:name="_Toc3557074"/>
      <w:bookmarkStart w:id="1935" w:name="_Toc26921164"/>
      <w:r w:rsidRPr="00226A3F">
        <w:t>Type Specification</w:t>
      </w:r>
      <w:bookmarkEnd w:id="1933"/>
      <w:bookmarkEnd w:id="1934"/>
      <w:bookmarkEnd w:id="1935"/>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351BF145"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020F25">
              <w:rPr>
                <w:sz w:val="20"/>
                <w:szCs w:val="20"/>
              </w:rPr>
              <w:t>5.3.1.3</w:t>
            </w:r>
            <w:r>
              <w:rPr>
                <w:sz w:val="20"/>
                <w:szCs w:val="20"/>
              </w:rPr>
              <w:fldChar w:fldCharType="end"/>
            </w:r>
          </w:p>
        </w:tc>
      </w:tr>
    </w:tbl>
    <w:p w14:paraId="3C445565" w14:textId="4F9FA76F" w:rsidR="00042E3F" w:rsidRDefault="004D7FAE" w:rsidP="00F94FF6">
      <w:pPr>
        <w:pStyle w:val="Caption"/>
        <w:spacing w:before="120"/>
      </w:pPr>
      <w:bookmarkStart w:id="1936" w:name="_Toc3566543"/>
      <w:bookmarkStart w:id="1937" w:name="_Toc26921387"/>
      <w:r>
        <w:t xml:space="preserve">Table </w:t>
      </w:r>
      <w:r>
        <w:fldChar w:fldCharType="begin"/>
      </w:r>
      <w:r>
        <w:instrText xml:space="preserve"> SEQ Table \* ARABIC </w:instrText>
      </w:r>
      <w:r>
        <w:fldChar w:fldCharType="separate"/>
      </w:r>
      <w:r w:rsidR="00020F25">
        <w:rPr>
          <w:noProof/>
        </w:rPr>
        <w:t>137</w:t>
      </w:r>
      <w:r>
        <w:fldChar w:fldCharType="end"/>
      </w:r>
      <w:r w:rsidR="00F94FF6">
        <w:t xml:space="preserve">: Nested elements of </w:t>
      </w:r>
      <w:r w:rsidR="00F94FF6" w:rsidRPr="00F94FF6">
        <w:rPr>
          <w:rStyle w:val="elementdeftypeChar"/>
          <w:b/>
        </w:rPr>
        <w:t>&lt;connection_2d/&gt;</w:t>
      </w:r>
      <w:bookmarkEnd w:id="1936"/>
      <w:bookmarkEnd w:id="1937"/>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1938" w:name="_Toc413359623"/>
      <w:bookmarkStart w:id="1939" w:name="_Ref414345836"/>
      <w:bookmarkStart w:id="1940" w:name="_Ref414345889"/>
      <w:bookmarkStart w:id="1941" w:name="_Ref414350043"/>
      <w:bookmarkStart w:id="1942" w:name="_Ref429051261"/>
      <w:bookmarkStart w:id="1943" w:name="_Toc3557075"/>
      <w:bookmarkStart w:id="1944" w:name="_Toc26921165"/>
      <w:r w:rsidRPr="00226A3F">
        <w:lastRenderedPageBreak/>
        <w:t xml:space="preserve">Adhesive </w:t>
      </w:r>
      <w:r>
        <w:t>F</w:t>
      </w:r>
      <w:r w:rsidRPr="00226A3F">
        <w:t>aces</w:t>
      </w:r>
      <w:bookmarkEnd w:id="1938"/>
      <w:bookmarkEnd w:id="1939"/>
      <w:bookmarkEnd w:id="1940"/>
      <w:bookmarkEnd w:id="1941"/>
      <w:bookmarkEnd w:id="1942"/>
      <w:bookmarkEnd w:id="1943"/>
      <w:bookmarkEnd w:id="1944"/>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5A95A6FA" w:rsidR="00042E3F" w:rsidRPr="00226A3F" w:rsidRDefault="00042E3F" w:rsidP="00042E3F">
      <w:pPr>
        <w:pStyle w:val="Caption"/>
      </w:pPr>
      <w:bookmarkStart w:id="1945" w:name="_Toc413359640"/>
      <w:bookmarkStart w:id="1946" w:name="_Toc3557157"/>
      <w:bookmarkStart w:id="1947" w:name="_Toc26921250"/>
      <w:r>
        <w:t xml:space="preserve">Figure </w:t>
      </w:r>
      <w:r w:rsidR="00406B64">
        <w:fldChar w:fldCharType="begin"/>
      </w:r>
      <w:r w:rsidR="00406B64">
        <w:instrText xml:space="preserve"> SEQ Figure \* ARABIC </w:instrText>
      </w:r>
      <w:r w:rsidR="00406B64">
        <w:fldChar w:fldCharType="separate"/>
      </w:r>
      <w:r w:rsidR="00020F25">
        <w:rPr>
          <w:noProof/>
        </w:rPr>
        <w:t>80</w:t>
      </w:r>
      <w:r w:rsidR="00406B64">
        <w:fldChar w:fldCharType="end"/>
      </w:r>
      <w:r>
        <w:t>: Picture of an adhesive face</w:t>
      </w:r>
      <w:bookmarkEnd w:id="1945"/>
      <w:bookmarkEnd w:id="1946"/>
      <w:bookmarkEnd w:id="1947"/>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6812A856"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020F25">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020F25" w:rsidRPr="00BD20ED">
              <w:rPr>
                <w:szCs w:val="34"/>
              </w:rPr>
              <w:t xml:space="preserve">Attribute </w:t>
            </w:r>
            <w:r w:rsidR="00020F25" w:rsidRPr="00020F25">
              <w:rPr>
                <w:rFonts w:ascii="Courier New" w:hAnsi="Courier New" w:cs="Courier New"/>
                <w:b/>
                <w:sz w:val="18"/>
                <w:szCs w:val="34"/>
                <w:highlight w:val="white"/>
              </w:rPr>
              <w:t>quality_control</w:t>
            </w:r>
            <w:r w:rsidR="009B79C9">
              <w:rPr>
                <w:sz w:val="20"/>
                <w:szCs w:val="20"/>
              </w:rPr>
              <w:fldChar w:fldCharType="end"/>
            </w:r>
          </w:p>
        </w:tc>
      </w:tr>
    </w:tbl>
    <w:p w14:paraId="5A8690AF" w14:textId="20D5624E" w:rsidR="00042E3F" w:rsidRPr="00226A3F" w:rsidRDefault="002E0AE1" w:rsidP="00A913FE">
      <w:pPr>
        <w:pStyle w:val="Caption"/>
        <w:spacing w:before="120"/>
        <w:rPr>
          <w:rFonts w:cs="Calibri"/>
          <w:lang w:eastAsia="zh-CN"/>
        </w:rPr>
      </w:pPr>
      <w:bookmarkStart w:id="1948" w:name="_Toc3566544"/>
      <w:bookmarkStart w:id="1949" w:name="_Toc26921388"/>
      <w:r>
        <w:t xml:space="preserve">Table </w:t>
      </w:r>
      <w:r w:rsidR="00D43112">
        <w:fldChar w:fldCharType="begin"/>
      </w:r>
      <w:r w:rsidR="00D43112">
        <w:instrText xml:space="preserve"> SEQ Table \* ARABIC </w:instrText>
      </w:r>
      <w:r w:rsidR="00D43112">
        <w:fldChar w:fldCharType="separate"/>
      </w:r>
      <w:r w:rsidR="00020F25">
        <w:rPr>
          <w:noProof/>
        </w:rPr>
        <w:t>138</w:t>
      </w:r>
      <w:r w:rsidR="00D43112">
        <w:fldChar w:fldCharType="end"/>
      </w:r>
      <w:r>
        <w:t>: Attributes of element</w:t>
      </w:r>
      <w:r w:rsidRPr="00226A3F">
        <w:t xml:space="preserve"> </w:t>
      </w:r>
      <w:r w:rsidRPr="00F94FF6">
        <w:rPr>
          <w:rStyle w:val="elementdeftypeChar"/>
          <w:b/>
        </w:rPr>
        <w:t>&lt;connection_2d/&gt;</w:t>
      </w:r>
      <w:bookmarkEnd w:id="1948"/>
      <w:bookmarkEnd w:id="1949"/>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2A9E71CE"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63C93BED" w14:textId="781CE04F" w:rsidR="00042E3F" w:rsidRPr="00226A3F" w:rsidRDefault="002E0AE1" w:rsidP="00A913FE">
      <w:pPr>
        <w:pStyle w:val="Caption"/>
        <w:spacing w:before="120"/>
      </w:pPr>
      <w:bookmarkStart w:id="1950" w:name="_Toc3566545"/>
      <w:bookmarkStart w:id="1951" w:name="_Toc26921389"/>
      <w:r>
        <w:t xml:space="preserve">Table </w:t>
      </w:r>
      <w:r w:rsidR="00D43112">
        <w:fldChar w:fldCharType="begin"/>
      </w:r>
      <w:r w:rsidR="00D43112">
        <w:instrText xml:space="preserve"> SEQ Table \* ARABIC </w:instrText>
      </w:r>
      <w:r w:rsidR="00D43112">
        <w:fldChar w:fldCharType="separate"/>
      </w:r>
      <w:r w:rsidR="00020F25">
        <w:rPr>
          <w:noProof/>
        </w:rPr>
        <w:t>139</w:t>
      </w:r>
      <w:r w:rsidR="00D43112">
        <w:fldChar w:fldCharType="end"/>
      </w:r>
      <w:r>
        <w:t>: Nested elements of element</w:t>
      </w:r>
      <w:r w:rsidRPr="00226A3F">
        <w:t xml:space="preserve"> </w:t>
      </w:r>
      <w:r w:rsidRPr="00F94FF6">
        <w:rPr>
          <w:rStyle w:val="elementdeftypeChar"/>
          <w:b/>
        </w:rPr>
        <w:t>&lt;connection_2d/&gt;</w:t>
      </w:r>
      <w:bookmarkEnd w:id="1950"/>
      <w:bookmarkEnd w:id="1951"/>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410D17A2" w:rsidR="00042E3F" w:rsidRPr="00226A3F" w:rsidRDefault="00042E3F" w:rsidP="00A913FE">
      <w:pPr>
        <w:pStyle w:val="Caption"/>
        <w:spacing w:before="120"/>
      </w:pPr>
      <w:bookmarkStart w:id="1952" w:name="_Toc413359658"/>
      <w:bookmarkStart w:id="1953" w:name="_Toc3566546"/>
      <w:bookmarkStart w:id="1954" w:name="_Toc26921390"/>
      <w:r>
        <w:t xml:space="preserve">Table </w:t>
      </w:r>
      <w:r w:rsidR="00D43112">
        <w:fldChar w:fldCharType="begin"/>
      </w:r>
      <w:r w:rsidR="00D43112">
        <w:instrText xml:space="preserve"> SEQ Table \* ARABIC </w:instrText>
      </w:r>
      <w:r w:rsidR="00D43112">
        <w:fldChar w:fldCharType="separate"/>
      </w:r>
      <w:r w:rsidR="00020F25">
        <w:rPr>
          <w:noProof/>
        </w:rPr>
        <w:t>140</w:t>
      </w:r>
      <w:r w:rsidR="00D43112">
        <w:fldChar w:fldCharType="end"/>
      </w:r>
      <w:r>
        <w:t xml:space="preserve">: Attributes of element </w:t>
      </w:r>
      <w:r w:rsidRPr="00F94FF6">
        <w:rPr>
          <w:rStyle w:val="elementdeftypeChar"/>
          <w:b/>
        </w:rPr>
        <w:t>&lt;adhesive_face/&gt;</w:t>
      </w:r>
      <w:bookmarkEnd w:id="1952"/>
      <w:bookmarkEnd w:id="1953"/>
      <w:bookmarkEnd w:id="1954"/>
    </w:p>
    <w:p w14:paraId="272B3FB9" w14:textId="77777777" w:rsidR="00042E3F" w:rsidRPr="00B14291" w:rsidRDefault="00042E3F" w:rsidP="00F72843">
      <w:pPr>
        <w:pStyle w:val="ListParagraph"/>
        <w:numPr>
          <w:ilvl w:val="0"/>
          <w:numId w:val="40"/>
        </w:numPr>
        <w:spacing w:before="120"/>
        <w:jc w:val="both"/>
        <w:rPr>
          <w:rFonts w:ascii="Courier New" w:hAnsi="Courier New" w:cs="Calibri"/>
          <w:sz w:val="18"/>
          <w:szCs w:val="18"/>
          <w:lang w:val="en-US" w:eastAsia="zh-CN"/>
        </w:rPr>
      </w:pPr>
      <w:proofErr w:type="gramStart"/>
      <w:r w:rsidRPr="00A913FE">
        <w:rPr>
          <w:rStyle w:val="elementdeftypeChar"/>
        </w:rPr>
        <w:t>base</w:t>
      </w:r>
      <w:proofErr w:type="gramEnd"/>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Paragraph"/>
        <w:numPr>
          <w:ilvl w:val="0"/>
          <w:numId w:val="40"/>
        </w:numPr>
        <w:jc w:val="both"/>
        <w:rPr>
          <w:lang w:val="en-US"/>
        </w:rPr>
      </w:pPr>
      <w:proofErr w:type="gramStart"/>
      <w:r w:rsidRPr="00A913FE">
        <w:rPr>
          <w:rStyle w:val="elementdeftypeChar"/>
        </w:rPr>
        <w:t>thickness</w:t>
      </w:r>
      <w:proofErr w:type="gramEnd"/>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proofErr w:type="gramStart"/>
      <w:r>
        <w:rPr>
          <w:rStyle w:val="elementdeftypeChar"/>
        </w:rPr>
        <w:t>m</w:t>
      </w:r>
      <w:r w:rsidR="00042E3F" w:rsidRPr="00A913FE">
        <w:rPr>
          <w:rStyle w:val="elementdeftypeChar"/>
        </w:rPr>
        <w:t>aterial</w:t>
      </w:r>
      <w:proofErr w:type="gramEnd"/>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 xml:space="preserve">&lt;loc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&lt;/loc&gt;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gramStart"/>
      <w:r w:rsidRPr="00247FBF">
        <w:rPr>
          <w:rFonts w:ascii="Courier New" w:hAnsi="Courier New" w:cs="Courier New"/>
          <w:sz w:val="16"/>
          <w:lang w:val="fr-FR"/>
        </w:rPr>
        <w:t>loc_list</w:t>
      </w:r>
      <w:proofErr w:type="gram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gramStart"/>
      <w:r w:rsidRPr="00247FBF">
        <w:rPr>
          <w:rFonts w:ascii="Courier New" w:hAnsi="Courier New" w:cs="Courier New"/>
          <w:sz w:val="16"/>
          <w:lang w:val="fr-FR"/>
        </w:rPr>
        <w:t>face_list</w:t>
      </w:r>
      <w:proofErr w:type="gram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&lt;!-- quadrangular facet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w:t>
      </w:r>
      <w:proofErr w:type="gramStart"/>
      <w:r w:rsidRPr="00A913FE">
        <w:rPr>
          <w:rFonts w:ascii="Courier New" w:hAnsi="Courier New" w:cs="Courier New"/>
          <w:color w:val="FF0000"/>
          <w:sz w:val="16"/>
        </w:rPr>
        <w: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gramStart"/>
      <w:r>
        <w:rPr>
          <w:rFonts w:ascii="Courier New" w:hAnsi="Courier New" w:cs="Courier New"/>
          <w:sz w:val="16"/>
        </w:rPr>
        <w:t>appdata</w:t>
      </w:r>
      <w:proofErr w:type="gramEnd"/>
      <w:r>
        <w:rPr>
          <w:rFonts w:ascii="Courier New" w:hAnsi="Courier New" w:cs="Courier New"/>
          <w:sz w:val="16"/>
        </w:rPr>
        <w:t>&gt;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Heading1"/>
        <w:tabs>
          <w:tab w:val="clear" w:pos="432"/>
          <w:tab w:val="num" w:pos="567"/>
        </w:tabs>
      </w:pPr>
      <w:bookmarkStart w:id="1955" w:name="_Toc3557076"/>
      <w:bookmarkStart w:id="1956" w:name="_Toc26921166"/>
      <w:r w:rsidRPr="007055D9">
        <w:lastRenderedPageBreak/>
        <w:t>Future extensions</w:t>
      </w:r>
      <w:bookmarkEnd w:id="1789"/>
      <w:bookmarkEnd w:id="1912"/>
      <w:bookmarkEnd w:id="1913"/>
      <w:bookmarkEnd w:id="1955"/>
      <w:bookmarkEnd w:id="1956"/>
    </w:p>
    <w:p w14:paraId="73353AE4" w14:textId="77777777" w:rsidR="00C107D0" w:rsidRPr="00226A3F" w:rsidRDefault="00C107D0" w:rsidP="00235336">
      <w:pPr>
        <w:jc w:val="both"/>
      </w:pPr>
      <w:bookmarkStart w:id="1957" w:name="_Toc338938925"/>
      <w:bookmarkStart w:id="1958"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1959" w:name="_Toc338938923"/>
      <w:bookmarkStart w:id="1960" w:name="_Toc338939259"/>
      <w:bookmarkStart w:id="1961" w:name="_Toc413359625"/>
      <w:bookmarkStart w:id="1962" w:name="_Toc3557077"/>
      <w:bookmarkStart w:id="1963" w:name="_Toc26921167"/>
      <w:r w:rsidRPr="00226A3F">
        <w:t>Additional parameters for spot and seam welds</w:t>
      </w:r>
      <w:bookmarkEnd w:id="1959"/>
      <w:bookmarkEnd w:id="1960"/>
      <w:bookmarkEnd w:id="1961"/>
      <w:bookmarkEnd w:id="1962"/>
      <w:bookmarkEnd w:id="1963"/>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1964" w:name="_Ref338846673"/>
      <w:bookmarkStart w:id="1965" w:name="_Toc338938924"/>
      <w:bookmarkStart w:id="1966" w:name="_Toc338939260"/>
      <w:bookmarkStart w:id="1967" w:name="_Toc413359626"/>
      <w:bookmarkStart w:id="1968" w:name="_Toc3557078"/>
      <w:bookmarkStart w:id="1969" w:name="_Toc26921168"/>
      <w:r w:rsidRPr="00226A3F">
        <w:t>Other relevant and new joint types</w:t>
      </w:r>
      <w:bookmarkEnd w:id="1964"/>
      <w:bookmarkEnd w:id="1965"/>
      <w:bookmarkEnd w:id="1966"/>
      <w:bookmarkEnd w:id="1967"/>
      <w:bookmarkEnd w:id="1968"/>
      <w:bookmarkEnd w:id="1969"/>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1970" w:name="_Toc3557079"/>
      <w:bookmarkStart w:id="1971" w:name="_Toc26921169"/>
      <w:r w:rsidRPr="009F23CF">
        <w:lastRenderedPageBreak/>
        <w:t>Disclaimer</w:t>
      </w:r>
      <w:bookmarkEnd w:id="1970"/>
      <w:bookmarkEnd w:id="1971"/>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1972" w:name="_Toc3557080"/>
      <w:bookmarkStart w:id="1973" w:name="_Toc26921170"/>
      <w:r w:rsidRPr="007055D9">
        <w:lastRenderedPageBreak/>
        <w:t>References</w:t>
      </w:r>
      <w:bookmarkEnd w:id="1790"/>
      <w:bookmarkEnd w:id="1791"/>
      <w:bookmarkEnd w:id="1957"/>
      <w:bookmarkEnd w:id="1958"/>
      <w:bookmarkEnd w:id="1972"/>
      <w:bookmarkEnd w:id="1973"/>
    </w:p>
    <w:p w14:paraId="70EC254B" w14:textId="77777777" w:rsidR="00C107D0" w:rsidRPr="00226A3F" w:rsidRDefault="00255787" w:rsidP="00C107D0">
      <w:pPr>
        <w:pStyle w:val="Bibliography"/>
        <w:rPr>
          <w:kern w:val="22"/>
        </w:rPr>
      </w:pPr>
      <w:bookmarkStart w:id="1974" w:name="ReferenceHuf2001"/>
      <w:r w:rsidRPr="007055D9">
        <w:t>[</w:t>
      </w:r>
      <w:r w:rsidR="007A7FDF" w:rsidRPr="007055D9">
        <w:t>1</w:t>
      </w:r>
      <w:r w:rsidRPr="007055D9">
        <w:t>]</w:t>
      </w:r>
      <w:bookmarkEnd w:id="1974"/>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1975" w:name="ReferenceZha2005"/>
      <w:r w:rsidRPr="00226A3F">
        <w:rPr>
          <w:kern w:val="22"/>
        </w:rPr>
        <w:t>[2]</w:t>
      </w:r>
      <w:bookmarkEnd w:id="1975"/>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1976" w:name="ReferenceGai2006"/>
      <w:r w:rsidRPr="00226A3F">
        <w:rPr>
          <w:kern w:val="22"/>
        </w:rPr>
        <w:t>[3]</w:t>
      </w:r>
      <w:bookmarkEnd w:id="1976"/>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1977" w:name="ReferenceBet2008"/>
      <w:r w:rsidRPr="00226A3F">
        <w:rPr>
          <w:kern w:val="22"/>
        </w:rPr>
        <w:t>[4]</w:t>
      </w:r>
      <w:bookmarkEnd w:id="1977"/>
      <w:r w:rsidRPr="00226A3F">
        <w:rPr>
          <w:kern w:val="22"/>
        </w:rPr>
        <w:tab/>
      </w:r>
      <w:proofErr w:type="gramStart"/>
      <w:r w:rsidRPr="00226A3F">
        <w:rPr>
          <w:i/>
          <w:kern w:val="22"/>
        </w:rPr>
        <w:t>χMCF</w:t>
      </w:r>
      <w:proofErr w:type="gramEnd"/>
      <w:r w:rsidRPr="00226A3F">
        <w:rPr>
          <w:i/>
          <w:kern w:val="22"/>
        </w:rPr>
        <w:t xml:space="preserve">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1978" w:name="ReferenceMik20061"/>
      <w:r w:rsidRPr="00226A3F">
        <w:rPr>
          <w:kern w:val="22"/>
        </w:rPr>
        <w:t>[5]</w:t>
      </w:r>
      <w:bookmarkEnd w:id="1978"/>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Bibliography"/>
        <w:rPr>
          <w:kern w:val="22"/>
          <w:lang w:val="de-DE"/>
        </w:rPr>
      </w:pPr>
      <w:bookmarkStart w:id="1979" w:name="CiteFATXML"/>
      <w:r w:rsidRPr="008A051D">
        <w:rPr>
          <w:lang w:val="de-DE"/>
        </w:rPr>
        <w:t>[</w:t>
      </w:r>
      <w:r w:rsidR="00AF1592">
        <w:rPr>
          <w:lang w:val="de-DE"/>
        </w:rPr>
        <w:t>7</w:t>
      </w:r>
      <w:r w:rsidRPr="008A051D">
        <w:rPr>
          <w:lang w:val="de-DE"/>
        </w:rPr>
        <w:t>]</w:t>
      </w:r>
      <w:bookmarkEnd w:id="1979"/>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Bibliography"/>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79AD469E" w:rsidR="003F6C95" w:rsidRPr="003F6C95" w:rsidRDefault="003F6C95" w:rsidP="00120600">
      <w:pPr>
        <w:pStyle w:val="Bibliography"/>
        <w:rPr>
          <w:kern w:val="22"/>
          <w:lang w:val="de-DE"/>
        </w:rPr>
      </w:pPr>
      <w:r w:rsidRPr="009F62A6">
        <w:rPr>
          <w:rFonts w:asciiTheme="minorHAnsi" w:hAnsiTheme="minorHAnsi"/>
          <w:b/>
          <w:kern w:val="22"/>
          <w:szCs w:val="22"/>
          <w:lang w:val="de-DE"/>
        </w:rPr>
        <w:tab/>
      </w:r>
      <w:hyperlink r:id="rId197"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198" w:history="1">
        <w:r w:rsidR="009F62A6" w:rsidRPr="001C50DB">
          <w:rPr>
            <w:rStyle w:val="Hyperlink"/>
            <w:kern w:val="22"/>
            <w:lang w:val="de-DE"/>
          </w:rPr>
          <w:t>https://www.vda.de/de/services/Publikationen/fatxml-format-version-v1.2.html</w:t>
        </w:r>
      </w:hyperlink>
      <w:r w:rsidR="009F62A6">
        <w:rPr>
          <w:kern w:val="22"/>
          <w:lang w:val="de-DE"/>
        </w:rPr>
        <w:t xml:space="preserve"> </w:t>
      </w:r>
    </w:p>
    <w:p w14:paraId="6C6B7FC7" w14:textId="077B1EC0" w:rsidR="001F4F5F" w:rsidRPr="00011C24"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199"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0"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01"/>
      <w:footerReference w:type="default" r:id="rId202"/>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36" w:author="nick" w:date="2019-10-29T19:20:00Z" w:initials="n">
    <w:p w14:paraId="4049B412" w14:textId="592385B4" w:rsidR="00176129" w:rsidRDefault="00176129">
      <w:pPr>
        <w:pStyle w:val="CommentText"/>
      </w:pPr>
      <w:r>
        <w:rPr>
          <w:rStyle w:val="CommentReference"/>
        </w:rPr>
        <w:annotationRef/>
      </w:r>
      <w:r>
        <w:t>Changed the XML specification of femdata, to match the proposed changes of FATXML.</w:t>
      </w:r>
    </w:p>
    <w:p w14:paraId="2B28D942" w14:textId="60429FDD" w:rsidR="00176129" w:rsidRDefault="00176129">
      <w:pPr>
        <w:pStyle w:val="CommentText"/>
      </w:pPr>
      <w:r>
        <w:t>In Darmstadt May 2019, the AK group was demonstrated with an example that does not include CAE_DATA, VERSION, REPRESENTATION, COMMENT, nor CAE_MEMBER.</w:t>
      </w:r>
    </w:p>
    <w:p w14:paraId="091E08C2" w14:textId="301CBB98" w:rsidR="00176129" w:rsidRDefault="00176129">
      <w:pPr>
        <w:pStyle w:val="CommentText"/>
      </w:pPr>
      <w:r>
        <w:t>Only &lt;entity&gt; was necessary to describe the FE entities of the connection’s representation.</w:t>
      </w:r>
    </w:p>
  </w:comment>
  <w:comment w:id="190" w:author="nick" w:date="2019-12-19T20:35:00Z" w:initials="n">
    <w:p w14:paraId="213FC451" w14:textId="2A9C5071" w:rsidR="00176129" w:rsidRDefault="00176129">
      <w:pPr>
        <w:pStyle w:val="CommentText"/>
      </w:pPr>
      <w:r>
        <w:rPr>
          <w:rStyle w:val="CommentReference"/>
        </w:rPr>
        <w:annotationRef/>
      </w:r>
      <w:r>
        <w:t>This implies that a contact may not be defined for a self-connecting joint. I think this constraint should be lifted.</w:t>
      </w:r>
    </w:p>
  </w:comment>
  <w:comment w:id="539" w:author="m.kalaitzaki" w:date="2019-10-29T19:20:00Z" w:initials="m">
    <w:p w14:paraId="4C00160C" w14:textId="7BC23355" w:rsidR="00176129" w:rsidRPr="00B14B2C" w:rsidRDefault="00176129">
      <w:pPr>
        <w:pStyle w:val="CommentText"/>
      </w:pPr>
      <w:r>
        <w:rPr>
          <w:rStyle w:val="CommentReference"/>
        </w:rPr>
        <w:annotationRef/>
      </w:r>
      <w:r>
        <w:t>Perhaps a check sh</w:t>
      </w:r>
      <w:r w:rsidRPr="0033379A">
        <w:t>ο</w:t>
      </w:r>
      <w:r>
        <w:t>uld be added to assert that max_grip &gt; min_grip</w:t>
      </w:r>
    </w:p>
  </w:comment>
  <w:comment w:id="538" w:author="Dr. Carsten Franke" w:date="2019-11-24T12:20:00Z" w:initials="CF">
    <w:p w14:paraId="12973899" w14:textId="1B336903" w:rsidR="00176129" w:rsidRDefault="00176129">
      <w:pPr>
        <w:pStyle w:val="CommentText"/>
      </w:pPr>
      <w:r>
        <w:rPr>
          <w:rStyle w:val="CommentReference"/>
        </w:rPr>
        <w:annotationRef/>
      </w:r>
      <w:r>
        <w:t xml:space="preserve">You mean </w:t>
      </w:r>
      <w:proofErr w:type="gramStart"/>
      <w:r>
        <w:t>≥ ?</w:t>
      </w:r>
      <w:proofErr w:type="gramEnd"/>
      <w:r>
        <w:t xml:space="preserve"> (</w:t>
      </w:r>
      <w:proofErr w:type="gramStart"/>
      <w:r>
        <w:t>greater</w:t>
      </w:r>
      <w:proofErr w:type="gramEnd"/>
      <w:r>
        <w:t xml:space="preserve"> </w:t>
      </w:r>
      <w:r w:rsidRPr="00F1371D">
        <w:rPr>
          <w:i/>
        </w:rPr>
        <w:t>or equal</w:t>
      </w:r>
      <w:r>
        <w:t xml:space="preserve">)  ;-) </w:t>
      </w:r>
    </w:p>
    <w:p w14:paraId="51AAA972" w14:textId="1A92E6CC" w:rsidR="00176129" w:rsidRDefault="00176129">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176129" w:rsidRDefault="00176129" w:rsidP="00E901B5">
      <w:pPr>
        <w:pStyle w:val="CommentText"/>
        <w:numPr>
          <w:ilvl w:val="0"/>
          <w:numId w:val="57"/>
        </w:numPr>
      </w:pPr>
      <w:r>
        <w:t xml:space="preserve">I suggest to have them "all or none" – and to discuss this with the AK, on next occasion! </w:t>
      </w:r>
    </w:p>
  </w:comment>
  <w:comment w:id="601" w:author="nick" w:date="2019-12-19T21:31:00Z" w:initials="n">
    <w:p w14:paraId="35C21E01" w14:textId="670CB057" w:rsidR="00176129" w:rsidRDefault="00176129" w:rsidP="0097759B">
      <w:pPr>
        <w:pStyle w:val="CommentText"/>
      </w:pPr>
      <w:r>
        <w:rPr>
          <w:rStyle w:val="CommentReference"/>
        </w:rPr>
        <w:annotationRef/>
      </w:r>
      <w:r>
        <w:rPr>
          <w:rStyle w:val="CommentReference"/>
        </w:rPr>
        <w:annotationRef/>
      </w:r>
      <w:proofErr w:type="gramStart"/>
      <w:r>
        <w:t>makes</w:t>
      </w:r>
      <w:proofErr w:type="gramEnd"/>
      <w:r>
        <w:t xml:space="preserve"> clear that these friction coefficients are not described here</w:t>
      </w:r>
    </w:p>
    <w:p w14:paraId="4C7990CA" w14:textId="6EB479C9" w:rsidR="00176129" w:rsidRDefault="00176129">
      <w:pPr>
        <w:pStyle w:val="CommentText"/>
      </w:pPr>
    </w:p>
  </w:comment>
  <w:comment w:id="698" w:author="nick" w:date="2019-12-19T21:35:00Z" w:initials="n">
    <w:p w14:paraId="7AD5A633" w14:textId="1EDDC12E" w:rsidR="00176129" w:rsidRDefault="00176129">
      <w:pPr>
        <w:pStyle w:val="CommentText"/>
      </w:pPr>
      <w:r>
        <w:rPr>
          <w:rStyle w:val="CommentReference"/>
        </w:rPr>
        <w:annotationRef/>
      </w:r>
      <w:proofErr w:type="gramStart"/>
      <w:r>
        <w:t>removed</w:t>
      </w:r>
      <w:proofErr w:type="gramEnd"/>
      <w:r>
        <w:t xml:space="preserve"> &lt;threaded_connection/contact_list&gt; altogether. </w:t>
      </w:r>
    </w:p>
    <w:p w14:paraId="09F3FE25" w14:textId="69DB450E" w:rsidR="00176129" w:rsidRDefault="00176129">
      <w:pPr>
        <w:pStyle w:val="CommentText"/>
      </w:pPr>
      <w:r>
        <w:t>Friction of thread is now defined as an attribute of &lt;threaded_connection&gt;</w:t>
      </w:r>
    </w:p>
  </w:comment>
  <w:comment w:id="710" w:author="nick" w:date="2019-10-29T19:20:00Z" w:initials="n">
    <w:p w14:paraId="4B1DBCDD" w14:textId="20BB62FC" w:rsidR="00176129" w:rsidRDefault="00176129">
      <w:pPr>
        <w:pStyle w:val="CommentText"/>
      </w:pPr>
      <w:r>
        <w:rPr>
          <w:rStyle w:val="CommentReference"/>
        </w:rPr>
        <w:annotationRef/>
      </w:r>
      <w:r>
        <w:t>Exhibits all possible usages of contacts</w:t>
      </w:r>
    </w:p>
  </w:comment>
  <w:comment w:id="1169" w:author="nick" w:date="2019-10-29T19:20:00Z" w:initials="n">
    <w:p w14:paraId="4FFDF2F5" w14:textId="77777777" w:rsidR="00176129" w:rsidRDefault="00176129" w:rsidP="007E22E1">
      <w:pPr>
        <w:pStyle w:val="CommentText"/>
      </w:pPr>
      <w:r>
        <w:rPr>
          <w:rStyle w:val="CommentReference"/>
        </w:rPr>
        <w:annotationRef/>
      </w:r>
      <w:r>
        <w:t>Example exhibits usage of 5.3.2 to define local contacts</w:t>
      </w:r>
    </w:p>
  </w:comment>
  <w:comment w:id="1411" w:author="m.kalaitzaki" w:date="2019-11-24T12:20:00Z" w:initials="m">
    <w:p w14:paraId="072C9FC4" w14:textId="5A0A8BB1" w:rsidR="00176129" w:rsidRDefault="00176129">
      <w:pPr>
        <w:pStyle w:val="CommentText"/>
      </w:pPr>
      <w:r>
        <w:rPr>
          <w:rStyle w:val="CommentReference"/>
        </w:rPr>
        <w:annotationRef/>
      </w:r>
    </w:p>
    <w:p w14:paraId="55F9E0D8" w14:textId="4DA5E44A" w:rsidR="00176129" w:rsidRDefault="00176129">
      <w:pPr>
        <w:pStyle w:val="CommentText"/>
      </w:pPr>
      <w:r>
        <w:t xml:space="preserve">"Laser" is not referred as a possible value for "section" attribute in </w:t>
      </w:r>
      <w:r w:rsidRPr="00A142EA">
        <w:rPr>
          <w:u w:val="single"/>
        </w:rPr>
        <w:t>any</w:t>
      </w:r>
      <w:r>
        <w:t xml:space="preserve"> of the seamweld subtypes.</w:t>
      </w:r>
    </w:p>
    <w:p w14:paraId="619DE342" w14:textId="77777777" w:rsidR="00176129" w:rsidRDefault="00176129">
      <w:pPr>
        <w:pStyle w:val="CommentText"/>
      </w:pPr>
    </w:p>
    <w:p w14:paraId="69831420" w14:textId="30398969" w:rsidR="00176129" w:rsidRPr="00A142EA" w:rsidRDefault="00176129" w:rsidP="00A142EA">
      <w:pPr>
        <w:pStyle w:val="CommentText"/>
        <w:ind w:left="709" w:firstLine="709"/>
        <w:rPr>
          <w:b/>
        </w:rPr>
      </w:pPr>
      <w:proofErr w:type="gramStart"/>
      <w:r>
        <w:t>e.g</w:t>
      </w:r>
      <w:proofErr w:type="gramEnd"/>
      <w:r>
        <w:t xml:space="preserve">. see </w:t>
      </w:r>
      <w:r>
        <w:rPr>
          <w:b/>
        </w:rPr>
        <w:t>attribute "section" of 8.2.7.4</w:t>
      </w:r>
    </w:p>
    <w:p w14:paraId="012452A4" w14:textId="77777777" w:rsidR="00176129" w:rsidRDefault="00176129">
      <w:pPr>
        <w:pStyle w:val="CommentText"/>
      </w:pPr>
    </w:p>
    <w:p w14:paraId="5A502DB2" w14:textId="0BADB034" w:rsidR="00176129" w:rsidRDefault="00176129" w:rsidP="00A142EA">
      <w:pPr>
        <w:pStyle w:val="CommentText"/>
      </w:pPr>
      <w:r>
        <w:t>Note that I-welds do not have "section" attribute, at all.</w:t>
      </w:r>
    </w:p>
    <w:p w14:paraId="6C7CC17E" w14:textId="77777777" w:rsidR="00176129" w:rsidRDefault="00176129" w:rsidP="00A142EA">
      <w:pPr>
        <w:pStyle w:val="CommentText"/>
      </w:pPr>
    </w:p>
    <w:p w14:paraId="73B846F3" w14:textId="7F86D8B3" w:rsidR="00176129" w:rsidRDefault="00176129" w:rsidP="00A142EA">
      <w:pPr>
        <w:pStyle w:val="CommentText"/>
      </w:pPr>
      <w:r>
        <w:t xml:space="preserve">Should we erase this </w:t>
      </w:r>
      <w:proofErr w:type="gramStart"/>
      <w:r>
        <w:t>altogether ?</w:t>
      </w:r>
      <w:proofErr w:type="gramEnd"/>
    </w:p>
  </w:comment>
  <w:comment w:id="1412" w:author="Dr. Carsten Franke" w:date="2019-10-29T19:20:00Z" w:initials="CF">
    <w:p w14:paraId="392216DA" w14:textId="54A4C36F" w:rsidR="00176129" w:rsidRDefault="00176129">
      <w:pPr>
        <w:pStyle w:val="CommentText"/>
      </w:pPr>
      <w:r>
        <w:rPr>
          <w:rStyle w:val="CommentReference"/>
        </w:rPr>
        <w:annotationRef/>
      </w:r>
      <w:r>
        <w:t xml:space="preserve">I suggest discussing this with the AK members.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91E08C2" w15:done="0"/>
  <w15:commentEx w15:paraId="4C00160C" w15:done="0"/>
  <w15:commentEx w15:paraId="5D156C19" w15:done="0"/>
  <w15:commentEx w15:paraId="31B29C41" w15:done="0"/>
  <w15:commentEx w15:paraId="46B54B1E" w15:done="0"/>
  <w15:commentEx w15:paraId="6AC8D420" w15:done="0"/>
  <w15:commentEx w15:paraId="6D459460" w15:done="0"/>
  <w15:commentEx w15:paraId="4B1DBCDD" w15:done="0"/>
  <w15:commentEx w15:paraId="4FFDF2F5" w15:done="0"/>
  <w15:commentEx w15:paraId="73B846F3" w15:done="0"/>
  <w15:commentEx w15:paraId="392216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1E08C2" w16cid:durableId="219A8414"/>
  <w16cid:commentId w16cid:paraId="4C00160C" w16cid:durableId="219A8415"/>
  <w16cid:commentId w16cid:paraId="5D156C19" w16cid:durableId="219A8416"/>
  <w16cid:commentId w16cid:paraId="31B29C41" w16cid:durableId="219A8417"/>
  <w16cid:commentId w16cid:paraId="46B54B1E" w16cid:durableId="219A8418"/>
  <w16cid:commentId w16cid:paraId="6AC8D420" w16cid:durableId="219A8419"/>
  <w16cid:commentId w16cid:paraId="6D459460" w16cid:durableId="219A841A"/>
  <w16cid:commentId w16cid:paraId="4B1DBCDD" w16cid:durableId="219A841B"/>
  <w16cid:commentId w16cid:paraId="4FFDF2F5" w16cid:durableId="219A841C"/>
  <w16cid:commentId w16cid:paraId="73B846F3" w16cid:durableId="219A841D"/>
  <w16cid:commentId w16cid:paraId="392216DA" w16cid:durableId="219A841E"/>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FB73DB8" w14:textId="77777777" w:rsidR="00D61523" w:rsidRDefault="00D61523">
      <w:r>
        <w:separator/>
      </w:r>
    </w:p>
  </w:endnote>
  <w:endnote w:type="continuationSeparator" w:id="0">
    <w:p w14:paraId="482E2A1F" w14:textId="77777777" w:rsidR="00D61523" w:rsidRDefault="00D61523">
      <w:r>
        <w:continuationSeparator/>
      </w:r>
    </w:p>
  </w:endnote>
  <w:endnote w:type="continuationNotice" w:id="1">
    <w:p w14:paraId="1F67610D" w14:textId="77777777" w:rsidR="00D61523" w:rsidRDefault="00D61523">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176129"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176129" w:rsidRPr="00A713A1" w:rsidRDefault="00176129" w:rsidP="00FC39A1">
          <w:pPr>
            <w:pStyle w:val="Footer"/>
            <w:rPr>
              <w:sz w:val="16"/>
              <w:szCs w:val="16"/>
            </w:rPr>
          </w:pPr>
        </w:p>
      </w:tc>
    </w:tr>
    <w:tr w:rsidR="00176129"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6B4E938F" w:rsidR="00176129" w:rsidRPr="00823E25" w:rsidRDefault="00176129"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1980" w:author="nick" w:date="2019-12-19T18:55:00Z">
            <w:r>
              <w:rPr>
                <w:noProof/>
                <w:sz w:val="16"/>
                <w:szCs w:val="16"/>
              </w:rPr>
              <w:t>December 19, 2019</w:t>
            </w:r>
          </w:ins>
          <w:del w:id="1981" w:author="nick" w:date="2019-12-19T18:55:00Z">
            <w:r w:rsidDel="00796847">
              <w:rPr>
                <w:noProof/>
                <w:sz w:val="16"/>
                <w:szCs w:val="16"/>
              </w:rPr>
              <w:delText>December 11, 2019</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176129" w:rsidRPr="00A713A1" w:rsidRDefault="00176129"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D15DA6">
            <w:rPr>
              <w:rStyle w:val="PageNumber"/>
              <w:noProof/>
              <w:sz w:val="16"/>
              <w:szCs w:val="16"/>
              <w:lang w:val="de-DE"/>
            </w:rPr>
            <w:t>74</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38E5430A" w:rsidR="00176129" w:rsidRPr="00A713A1" w:rsidRDefault="00176129"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176129" w:rsidRPr="00263F8C" w:rsidRDefault="00176129"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3512FB2" w14:textId="77777777" w:rsidR="00D61523" w:rsidRDefault="00D61523">
      <w:r>
        <w:separator/>
      </w:r>
    </w:p>
  </w:footnote>
  <w:footnote w:type="continuationSeparator" w:id="0">
    <w:p w14:paraId="7F5E17BA" w14:textId="77777777" w:rsidR="00D61523" w:rsidRDefault="00D61523">
      <w:r>
        <w:continuationSeparator/>
      </w:r>
    </w:p>
  </w:footnote>
  <w:footnote w:type="continuationNotice" w:id="1">
    <w:p w14:paraId="278EB6FE" w14:textId="77777777" w:rsidR="00D61523" w:rsidRDefault="00D61523">
      <w:pPr>
        <w:spacing w:after="0"/>
      </w:pPr>
    </w:p>
  </w:footnote>
  <w:footnote w:id="2">
    <w:p w14:paraId="6F81E59D" w14:textId="7B35D24D" w:rsidR="00176129" w:rsidRPr="00DB42BD" w:rsidRDefault="00176129" w:rsidP="00B04A42">
      <w:pPr>
        <w:pStyle w:val="FootnoteText"/>
      </w:pPr>
      <w:r>
        <w:rPr>
          <w:rStyle w:val="FootnoteReference"/>
        </w:rPr>
        <w:footnoteRef/>
      </w:r>
      <w:r>
        <w:t xml:space="preserve"> </w:t>
      </w:r>
      <w:proofErr w:type="gramStart"/>
      <w:r>
        <w:t>Working group 25 for joining technologies of the German Research Association of Automotive Technologies.</w:t>
      </w:r>
      <w:proofErr w:type="gramEnd"/>
    </w:p>
  </w:footnote>
  <w:footnote w:id="3">
    <w:p w14:paraId="6552B8FC" w14:textId="77777777" w:rsidR="00176129" w:rsidRPr="001C48A8" w:rsidRDefault="00176129">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176129" w:rsidRPr="00E211E6" w:rsidRDefault="00176129"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176129" w:rsidRPr="00860E71" w:rsidRDefault="00176129"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176129" w:rsidRPr="005779C6" w:rsidRDefault="00176129">
      <w:pPr>
        <w:pStyle w:val="FootnoteText"/>
      </w:pPr>
      <w:r>
        <w:rPr>
          <w:rStyle w:val="FootnoteReference"/>
        </w:rPr>
        <w:footnoteRef/>
      </w:r>
      <w:r>
        <w:t xml:space="preserve"> MEDINA support for v3.0 is unforeseen.</w:t>
      </w:r>
    </w:p>
  </w:footnote>
  <w:footnote w:id="7">
    <w:p w14:paraId="44B1FD77" w14:textId="77777777" w:rsidR="00176129" w:rsidRPr="00E11D02" w:rsidRDefault="00176129">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746C45CF" w:rsidR="00176129" w:rsidRPr="006E4DF4" w:rsidRDefault="00176129">
      <w:pPr>
        <w:pStyle w:val="FootnoteText"/>
      </w:pPr>
      <w:r>
        <w:rPr>
          <w:rStyle w:val="FootnoteReference"/>
        </w:rPr>
        <w:footnoteRef/>
      </w:r>
      <w:r>
        <w:t xml:space="preserve"> </w:t>
      </w:r>
      <w:r w:rsidRPr="006E4DF4">
        <w:t xml:space="preserve">Cite from FATXML V1.2 R2 file „02_FATXML_General_Introduction_Data_Format_V1.2_R2_170515.pdf“,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176129" w:rsidRPr="00A81382" w:rsidRDefault="00176129">
      <w:pPr>
        <w:pStyle w:val="FootnoteText"/>
      </w:pPr>
      <w:r>
        <w:rPr>
          <w:rStyle w:val="FootnoteReference"/>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10">
    <w:p w14:paraId="1FC5C48C" w14:textId="77777777" w:rsidR="00176129" w:rsidRPr="00B17E85" w:rsidRDefault="00176129"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1">
    <w:p w14:paraId="0111EF14" w14:textId="77777777" w:rsidR="00176129" w:rsidRPr="00F70171" w:rsidRDefault="00176129"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2">
    <w:p w14:paraId="1FECC6D7" w14:textId="590D721E" w:rsidR="00176129" w:rsidRDefault="00176129">
      <w:pPr>
        <w:pStyle w:val="FootnoteText"/>
      </w:pPr>
      <w:r>
        <w:rPr>
          <w:rStyle w:val="FootnoteReference"/>
        </w:rPr>
        <w:footnoteRef/>
      </w:r>
      <w:r>
        <w:t xml:space="preserve"> Bolts vs Screws: </w:t>
      </w:r>
      <w:hyperlink r:id="rId5" w:history="1">
        <w:r>
          <w:rPr>
            <w:rStyle w:val="Hyperlink"/>
          </w:rPr>
          <w:t>https://en.wikipedia.org/wiki/Bolt_(fastener)</w:t>
        </w:r>
      </w:hyperlink>
    </w:p>
  </w:footnote>
  <w:footnote w:id="13">
    <w:p w14:paraId="280D78EE" w14:textId="77777777" w:rsidR="00176129" w:rsidRPr="003974C3" w:rsidRDefault="00176129" w:rsidP="002E60CB">
      <w:pPr>
        <w:pStyle w:val="FootnoteText"/>
      </w:pPr>
      <w:r>
        <w:rPr>
          <w:rStyle w:val="FootnoteReference"/>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4">
    <w:p w14:paraId="27E511D0" w14:textId="77777777" w:rsidR="00176129" w:rsidRPr="00D74FE5" w:rsidRDefault="00176129">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5">
    <w:p w14:paraId="19E92541" w14:textId="473A3C6B" w:rsidR="00176129" w:rsidRPr="00E41964" w:rsidRDefault="00176129">
      <w:pPr>
        <w:pStyle w:val="FootnoteText"/>
        <w:rPr>
          <w:lang w:val="de-DE"/>
        </w:rPr>
      </w:pPr>
      <w:r>
        <w:rPr>
          <w:rStyle w:val="FootnoteReference"/>
        </w:rPr>
        <w:footnoteRef/>
      </w:r>
      <w:r w:rsidRPr="00E41964">
        <w:rPr>
          <w:lang w:val="de-DE"/>
        </w:rPr>
        <w:t xml:space="preserve"> </w:t>
      </w:r>
      <w:r w:rsidRPr="00E41964">
        <w:rPr>
          <w:lang w:val="de-DE"/>
        </w:rPr>
        <w:t xml:space="preserve">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6">
    <w:p w14:paraId="2046F1CA" w14:textId="77777777" w:rsidR="00176129" w:rsidRPr="00C01C5C" w:rsidRDefault="00176129">
      <w:pPr>
        <w:pStyle w:val="FootnoteText"/>
        <w:rPr>
          <w:lang w:val="de-DE"/>
        </w:rPr>
      </w:pPr>
      <w:r>
        <w:rPr>
          <w:rStyle w:val="FootnoteReference"/>
        </w:rPr>
        <w:footnoteRef/>
      </w:r>
      <w:r w:rsidRPr="00C01C5C">
        <w:rPr>
          <w:lang w:val="de-DE"/>
        </w:rPr>
        <w:t xml:space="preserve"> </w:t>
      </w:r>
      <w:r w:rsidRPr="00C01C5C">
        <w:rPr>
          <w:lang w:val="de-DE"/>
        </w:rPr>
        <w:t>http://www.btm-europe.de/en/tooling-system/lance-n-loc.html#how-it-works</w:t>
      </w:r>
    </w:p>
  </w:footnote>
  <w:footnote w:id="17">
    <w:p w14:paraId="5CB692EF" w14:textId="77777777" w:rsidR="00176129" w:rsidRPr="006C3E10" w:rsidRDefault="00176129">
      <w:pPr>
        <w:pStyle w:val="FootnoteText"/>
        <w:rPr>
          <w:lang w:val="de-DE"/>
        </w:rPr>
      </w:pPr>
      <w:r>
        <w:rPr>
          <w:rStyle w:val="FootnoteReference"/>
        </w:rPr>
        <w:footnoteRef/>
      </w:r>
      <w:r w:rsidRPr="006C3E10">
        <w:rPr>
          <w:lang w:val="de-DE"/>
        </w:rPr>
        <w:t xml:space="preserve"> </w:t>
      </w:r>
      <w:hyperlink r:id="rId7" w:history="1">
        <w:r w:rsidRPr="006C3E10">
          <w:rPr>
            <w:rStyle w:val="Hyperlink"/>
            <w:lang w:val="de-DE"/>
          </w:rPr>
          <w:t>http://www.google.com/patents/EP1926918B1?cl=en</w:t>
        </w:r>
      </w:hyperlink>
    </w:p>
  </w:footnote>
  <w:footnote w:id="18">
    <w:p w14:paraId="56AF8D09" w14:textId="762BC998" w:rsidR="00176129" w:rsidRDefault="00176129">
      <w:pPr>
        <w:pStyle w:val="FootnoteText"/>
      </w:pPr>
      <w:r>
        <w:rPr>
          <w:rStyle w:val="FootnoteReference"/>
        </w:rPr>
        <w:footnoteRef/>
      </w:r>
      <w:r>
        <w:t xml:space="preserve"> </w:t>
      </w:r>
      <w:proofErr w:type="gramStart"/>
      <w:r>
        <w:t>curves</w:t>
      </w:r>
      <w:proofErr w:type="gramEnd"/>
      <w:r>
        <w:t xml:space="preserve">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19">
    <w:p w14:paraId="65624952" w14:textId="22F38ABB" w:rsidR="00176129" w:rsidRDefault="00176129">
      <w:pPr>
        <w:pStyle w:val="FootnoteText"/>
      </w:pPr>
      <w:r>
        <w:rPr>
          <w:rStyle w:val="FootnoteReference"/>
        </w:rPr>
        <w:footnoteRef/>
      </w:r>
      <w:r>
        <w:t xml:space="preserve"> </w:t>
      </w:r>
      <w:proofErr w:type="gramStart"/>
      <w:r>
        <w:t>four-sheet</w:t>
      </w:r>
      <w:proofErr w:type="gramEnd"/>
      <w:r>
        <w:t xml:space="preserve"> overlap welds have been encountered, even though they are not explicitly depicted in this document.</w:t>
      </w:r>
    </w:p>
  </w:footnote>
  <w:footnote w:id="20">
    <w:p w14:paraId="72C54970" w14:textId="68E6B344" w:rsidR="00176129" w:rsidRDefault="00176129">
      <w:pPr>
        <w:pStyle w:val="FootnoteText"/>
      </w:pPr>
      <w:r>
        <w:rPr>
          <w:rStyle w:val="FootnoteReference"/>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1">
    <w:p w14:paraId="4D521C3E" w14:textId="4C8FEFBC" w:rsidR="00176129" w:rsidRDefault="00176129">
      <w:pPr>
        <w:pStyle w:val="FootnoteText"/>
      </w:pPr>
      <w:r>
        <w:rPr>
          <w:rStyle w:val="FootnoteReference"/>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2">
    <w:p w14:paraId="632FB406" w14:textId="77777777" w:rsidR="00176129" w:rsidRPr="00FA0EDB" w:rsidRDefault="00176129">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176129" w14:paraId="4D6F4B17" w14:textId="77777777" w:rsidTr="00A713A1">
      <w:trPr>
        <w:trHeight w:val="355"/>
      </w:trPr>
      <w:tc>
        <w:tcPr>
          <w:tcW w:w="2500" w:type="pct"/>
          <w:shd w:val="clear" w:color="auto" w:fill="auto"/>
          <w:vAlign w:val="bottom"/>
        </w:tcPr>
        <w:p w14:paraId="62C79BAD" w14:textId="77777777" w:rsidR="00176129" w:rsidRPr="000C0927" w:rsidRDefault="00176129"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02E16E57" w:rsidR="00176129" w:rsidRPr="000C0927" w:rsidRDefault="00176129" w:rsidP="00B04A42">
          <w:pPr>
            <w:pStyle w:val="Header"/>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176129" w:rsidRPr="00263F8C" w:rsidRDefault="00176129"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1">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5">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8">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2">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39"/>
  </w:num>
  <w:num w:numId="6">
    <w:abstractNumId w:val="30"/>
  </w:num>
  <w:num w:numId="7">
    <w:abstractNumId w:val="17"/>
  </w:num>
  <w:num w:numId="8">
    <w:abstractNumId w:val="12"/>
  </w:num>
  <w:num w:numId="9">
    <w:abstractNumId w:val="20"/>
  </w:num>
  <w:num w:numId="10">
    <w:abstractNumId w:val="47"/>
  </w:num>
  <w:num w:numId="11">
    <w:abstractNumId w:val="35"/>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2"/>
  </w:num>
  <w:num w:numId="18">
    <w:abstractNumId w:val="7"/>
  </w:num>
  <w:num w:numId="19">
    <w:abstractNumId w:val="18"/>
  </w:num>
  <w:num w:numId="20">
    <w:abstractNumId w:val="40"/>
  </w:num>
  <w:num w:numId="21">
    <w:abstractNumId w:val="50"/>
  </w:num>
  <w:num w:numId="22">
    <w:abstractNumId w:val="4"/>
  </w:num>
  <w:num w:numId="23">
    <w:abstractNumId w:val="43"/>
  </w:num>
  <w:num w:numId="24">
    <w:abstractNumId w:val="44"/>
  </w:num>
  <w:num w:numId="25">
    <w:abstractNumId w:val="48"/>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49"/>
  </w:num>
  <w:num w:numId="30">
    <w:abstractNumId w:val="22"/>
  </w:num>
  <w:num w:numId="31">
    <w:abstractNumId w:val="29"/>
  </w:num>
  <w:num w:numId="32">
    <w:abstractNumId w:val="24"/>
  </w:num>
  <w:num w:numId="33">
    <w:abstractNumId w:val="27"/>
  </w:num>
  <w:num w:numId="34">
    <w:abstractNumId w:val="26"/>
  </w:num>
  <w:num w:numId="35">
    <w:abstractNumId w:val="25"/>
  </w:num>
  <w:num w:numId="36">
    <w:abstractNumId w:val="6"/>
  </w:num>
  <w:num w:numId="37">
    <w:abstractNumId w:val="11"/>
  </w:num>
  <w:num w:numId="38">
    <w:abstractNumId w:val="51"/>
  </w:num>
  <w:num w:numId="39">
    <w:abstractNumId w:val="34"/>
  </w:num>
  <w:num w:numId="40">
    <w:abstractNumId w:val="46"/>
  </w:num>
  <w:num w:numId="41">
    <w:abstractNumId w:val="21"/>
  </w:num>
  <w:num w:numId="42">
    <w:abstractNumId w:val="32"/>
  </w:num>
  <w:num w:numId="43">
    <w:abstractNumId w:val="45"/>
  </w:num>
  <w:num w:numId="44">
    <w:abstractNumId w:val="33"/>
  </w:num>
  <w:num w:numId="45">
    <w:abstractNumId w:val="23"/>
  </w:num>
  <w:num w:numId="46">
    <w:abstractNumId w:val="36"/>
  </w:num>
  <w:num w:numId="47">
    <w:abstractNumId w:val="31"/>
  </w:num>
  <w:num w:numId="48">
    <w:abstractNumId w:val="16"/>
  </w:num>
  <w:num w:numId="49">
    <w:abstractNumId w:val="2"/>
  </w:num>
  <w:num w:numId="50">
    <w:abstractNumId w:val="5"/>
  </w:num>
  <w:num w:numId="51">
    <w:abstractNumId w:val="19"/>
  </w:num>
  <w:num w:numId="52">
    <w:abstractNumId w:val="42"/>
  </w:num>
  <w:num w:numId="53">
    <w:abstractNumId w:val="37"/>
  </w:num>
  <w:num w:numId="54">
    <w:abstractNumId w:val="9"/>
  </w:num>
  <w:num w:numId="55">
    <w:abstractNumId w:val="28"/>
  </w:num>
  <w:num w:numId="56">
    <w:abstractNumId w:val="41"/>
  </w:num>
  <w:num w:numId="57">
    <w:abstractNumId w:val="53"/>
  </w:num>
  <w:num w:numId="58">
    <w:abstractNumId w:val="8"/>
  </w:num>
  <w:num w:numId="59">
    <w:abstractNumId w:val="10"/>
  </w:num>
  <w:num w:numId="60">
    <w:abstractNumId w:val="14"/>
  </w:num>
  <w:num w:numId="61">
    <w:abstractNumId w:val="38"/>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activeWritingStyle w:appName="MSWord" w:lang="en-US" w:vendorID="64" w:dllVersion="131078" w:nlCheck="1" w:checkStyle="1"/>
  <w:activeWritingStyle w:appName="MSWord" w:lang="fr-FR" w:vendorID="64" w:dllVersion="131078" w:nlCheck="1" w:checkStyle="1"/>
  <w:activeWritingStyle w:appName="MSWord" w:lang="es-ES" w:vendorID="64" w:dllVersion="131078" w:nlCheck="1" w:checkStyle="1"/>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7376"/>
    <w:rsid w:val="00177593"/>
    <w:rsid w:val="001802AE"/>
    <w:rsid w:val="00180688"/>
    <w:rsid w:val="0018090F"/>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F86"/>
    <w:rsid w:val="002A4641"/>
    <w:rsid w:val="002A49E1"/>
    <w:rsid w:val="002A4E25"/>
    <w:rsid w:val="002A57D9"/>
    <w:rsid w:val="002A57F0"/>
    <w:rsid w:val="002A5BDB"/>
    <w:rsid w:val="002A5F22"/>
    <w:rsid w:val="002A603A"/>
    <w:rsid w:val="002A71CD"/>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1BD"/>
    <w:rsid w:val="002D2282"/>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76D"/>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38C"/>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D1D"/>
    <w:rsid w:val="00354D9D"/>
    <w:rsid w:val="0035512A"/>
    <w:rsid w:val="003555FF"/>
    <w:rsid w:val="00356589"/>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2D5"/>
    <w:rsid w:val="004969A3"/>
    <w:rsid w:val="0049761C"/>
    <w:rsid w:val="00497FD8"/>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14D1"/>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1733"/>
    <w:rsid w:val="008918B7"/>
    <w:rsid w:val="00891EFB"/>
    <w:rsid w:val="0089271F"/>
    <w:rsid w:val="00892E73"/>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0E8"/>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68E"/>
    <w:rsid w:val="009753CB"/>
    <w:rsid w:val="00975974"/>
    <w:rsid w:val="00975F9D"/>
    <w:rsid w:val="00976427"/>
    <w:rsid w:val="00977053"/>
    <w:rsid w:val="0097759B"/>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FD"/>
    <w:rsid w:val="009B471E"/>
    <w:rsid w:val="009B5483"/>
    <w:rsid w:val="009B557C"/>
    <w:rsid w:val="009B594F"/>
    <w:rsid w:val="009B5969"/>
    <w:rsid w:val="009B5F5A"/>
    <w:rsid w:val="009B63DE"/>
    <w:rsid w:val="009B6717"/>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5306"/>
    <w:rsid w:val="009C56B9"/>
    <w:rsid w:val="009C6225"/>
    <w:rsid w:val="009C65B0"/>
    <w:rsid w:val="009C79EF"/>
    <w:rsid w:val="009C7A67"/>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444C"/>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2C"/>
    <w:rsid w:val="00C349F8"/>
    <w:rsid w:val="00C351D7"/>
    <w:rsid w:val="00C35ACA"/>
    <w:rsid w:val="00C36217"/>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6B0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323"/>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523"/>
    <w:rsid w:val="00D61887"/>
    <w:rsid w:val="00D61C38"/>
    <w:rsid w:val="00D62162"/>
    <w:rsid w:val="00D62388"/>
    <w:rsid w:val="00D62B21"/>
    <w:rsid w:val="00D63ABB"/>
    <w:rsid w:val="00D63E42"/>
    <w:rsid w:val="00D63EBB"/>
    <w:rsid w:val="00D643B5"/>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6A0"/>
    <w:rsid w:val="00DE58D0"/>
    <w:rsid w:val="00DE645F"/>
    <w:rsid w:val="00DE68A7"/>
    <w:rsid w:val="00DF19CA"/>
    <w:rsid w:val="00DF1CE9"/>
    <w:rsid w:val="00DF2559"/>
    <w:rsid w:val="00DF257E"/>
    <w:rsid w:val="00DF2BE4"/>
    <w:rsid w:val="00DF32E5"/>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UnresolvedMention">
    <w:name w:val="Unresolved Mention"/>
    <w:basedOn w:val="DefaultParagraphFont"/>
    <w:uiPriority w:val="99"/>
    <w:semiHidden/>
    <w:unhideWhenUsed/>
    <w:rsid w:val="00795D4D"/>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UnresolvedMention">
    <w:name w:val="Unresolved Mention"/>
    <w:basedOn w:val="DefaultParagraphFont"/>
    <w:uiPriority w:val="99"/>
    <w:semiHidden/>
    <w:unhideWhenUsed/>
    <w:rsid w:val="00795D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hyperlink" Target="file:///C:\Users\franke\Documents\PROSTEP\Kunden\VDA-AK_25\xMCF_at_GitHub\createXSDforxMCF\V3.0r1\Documentation_xMCF_File_v3.0r1.docx" TargetMode="External"/><Relationship Id="rId42" Type="http://schemas.openxmlformats.org/officeDocument/2006/relationships/image" Target="media/image7.png"/><Relationship Id="rId63" Type="http://schemas.openxmlformats.org/officeDocument/2006/relationships/image" Target="media/image23.png"/><Relationship Id="rId84" Type="http://schemas.openxmlformats.org/officeDocument/2006/relationships/hyperlink" Target="http://creativecommons.org/licenses/by-sa/3.0/deed.en" TargetMode="External"/><Relationship Id="rId138" Type="http://schemas.openxmlformats.org/officeDocument/2006/relationships/image" Target="media/image77.png"/><Relationship Id="rId159" Type="http://schemas.openxmlformats.org/officeDocument/2006/relationships/image" Target="media/image96.png"/><Relationship Id="rId170" Type="http://schemas.openxmlformats.org/officeDocument/2006/relationships/image" Target="media/image105.png"/><Relationship Id="rId191" Type="http://schemas.openxmlformats.org/officeDocument/2006/relationships/image" Target="media/image122.png"/><Relationship Id="rId205" Type="http://schemas.microsoft.com/office/2011/relationships/commentsExtended" Target="commentsExtended.xml"/><Relationship Id="rId107" Type="http://schemas.openxmlformats.org/officeDocument/2006/relationships/hyperlink" Target="http://www.bartec-dt.com/images/heat2.png" TargetMode="External"/><Relationship Id="rId11" Type="http://schemas.openxmlformats.org/officeDocument/2006/relationships/hyperlink" Target="file:///C:\Users\franke\Documents\PROSTEP\Kunden\VDA-AK_25\xMCF_at_GitHub\createXSDforxMCF\V3.0r1\Documentation_xMCF_File_v3.0r1.docx" TargetMode="External"/><Relationship Id="rId32" Type="http://schemas.openxmlformats.org/officeDocument/2006/relationships/hyperlink" Target="file:///C:\Users\franke\Documents\PROSTEP\Kunden\VDA-AK_25\xMCF_at_GitHub\createXSDforxMCF\V3.0r1\Documentation_xMCF_File_v3.0r1.docx" TargetMode="External"/><Relationship Id="rId53" Type="http://schemas.openxmlformats.org/officeDocument/2006/relationships/hyperlink" Target="http://www.stanleyengineeredfastening.com/brands/pop/rivets/selection-factors" TargetMode="External"/><Relationship Id="rId74" Type="http://schemas.openxmlformats.org/officeDocument/2006/relationships/image" Target="media/image33.png"/><Relationship Id="rId128" Type="http://schemas.openxmlformats.org/officeDocument/2006/relationships/image" Target="media/image67.jpeg"/><Relationship Id="rId149" Type="http://schemas.openxmlformats.org/officeDocument/2006/relationships/image" Target="media/image88.wmf"/><Relationship Id="rId5" Type="http://schemas.openxmlformats.org/officeDocument/2006/relationships/settings" Target="settings.xml"/><Relationship Id="rId95" Type="http://schemas.openxmlformats.org/officeDocument/2006/relationships/hyperlink" Target="http://www.unique-design.co.uk/flow-drilling/" TargetMode="External"/><Relationship Id="rId160" Type="http://schemas.openxmlformats.org/officeDocument/2006/relationships/image" Target="media/image97.png"/><Relationship Id="rId181" Type="http://schemas.openxmlformats.org/officeDocument/2006/relationships/image" Target="media/image113.png"/><Relationship Id="rId22" Type="http://schemas.openxmlformats.org/officeDocument/2006/relationships/hyperlink" Target="file:///C:\Users\franke\Documents\PROSTEP\Kunden\VDA-AK_25\xMCF_at_GitHub\createXSDforxMCF\V3.0r1\Documentation_xMCF_File_v3.0r1.docx" TargetMode="External"/><Relationship Id="rId43" Type="http://schemas.openxmlformats.org/officeDocument/2006/relationships/hyperlink" Target="http://en.wikipedia.org/wiki/ISO_8601" TargetMode="External"/><Relationship Id="rId64" Type="http://schemas.openxmlformats.org/officeDocument/2006/relationships/image" Target="media/image24.png"/><Relationship Id="rId118" Type="http://schemas.openxmlformats.org/officeDocument/2006/relationships/image" Target="media/image60.png"/><Relationship Id="rId139" Type="http://schemas.openxmlformats.org/officeDocument/2006/relationships/image" Target="media/image78.png"/><Relationship Id="rId85" Type="http://schemas.openxmlformats.org/officeDocument/2006/relationships/image" Target="media/image39.png"/><Relationship Id="rId150" Type="http://schemas.openxmlformats.org/officeDocument/2006/relationships/oleObject" Target="embeddings/oleObject3.bin"/><Relationship Id="rId171" Type="http://schemas.openxmlformats.org/officeDocument/2006/relationships/image" Target="media/image106.png"/><Relationship Id="rId192" Type="http://schemas.openxmlformats.org/officeDocument/2006/relationships/image" Target="media/image123.png"/><Relationship Id="rId206" Type="http://schemas.microsoft.com/office/2016/09/relationships/commentsIds" Target="commentsIds.xml"/><Relationship Id="rId12" Type="http://schemas.openxmlformats.org/officeDocument/2006/relationships/hyperlink" Target="file:///C:\Users\franke\Documents\PROSTEP\Kunden\VDA-AK_25\xMCF_at_GitHub\createXSDforxMCF\V3.0r1\Documentation_xMCF_File_v3.0r1.docx" TargetMode="External"/><Relationship Id="rId33" Type="http://schemas.openxmlformats.org/officeDocument/2006/relationships/hyperlink" Target="file:///C:\Users\franke\Documents\PROSTEP\Kunden\VDA-AK_25\xMCF_at_GitHub\createXSDforxMCF\V3.0r1\Documentation_xMCF_File_v3.0r1.docx" TargetMode="External"/><Relationship Id="rId108" Type="http://schemas.openxmlformats.org/officeDocument/2006/relationships/image" Target="media/image54.png"/><Relationship Id="rId129" Type="http://schemas.openxmlformats.org/officeDocument/2006/relationships/image" Target="media/image68.jpeg"/><Relationship Id="rId54" Type="http://schemas.openxmlformats.org/officeDocument/2006/relationships/image" Target="media/image15.png"/><Relationship Id="rId75" Type="http://schemas.openxmlformats.org/officeDocument/2006/relationships/image" Target="media/image34.png"/><Relationship Id="rId96" Type="http://schemas.openxmlformats.org/officeDocument/2006/relationships/image" Target="media/image46.jpeg"/><Relationship Id="rId140" Type="http://schemas.openxmlformats.org/officeDocument/2006/relationships/image" Target="media/image79.png"/><Relationship Id="rId161" Type="http://schemas.openxmlformats.org/officeDocument/2006/relationships/image" Target="media/image98.png"/><Relationship Id="rId182" Type="http://schemas.openxmlformats.org/officeDocument/2006/relationships/image" Target="media/image114.png"/><Relationship Id="rId6" Type="http://schemas.openxmlformats.org/officeDocument/2006/relationships/webSettings" Target="webSettings.xml"/><Relationship Id="rId23" Type="http://schemas.openxmlformats.org/officeDocument/2006/relationships/hyperlink" Target="file:///C:\Users\franke\Documents\PROSTEP\Kunden\VDA-AK_25\xMCF_at_GitHub\createXSDforxMCF\V3.0r1\Documentation_xMCF_File_v3.0r1.docx" TargetMode="External"/><Relationship Id="rId119" Type="http://schemas.openxmlformats.org/officeDocument/2006/relationships/image" Target="media/image61.jpeg"/><Relationship Id="rId44" Type="http://schemas.openxmlformats.org/officeDocument/2006/relationships/comments" Target="comments.xml"/><Relationship Id="rId65" Type="http://schemas.openxmlformats.org/officeDocument/2006/relationships/image" Target="media/image25.png"/><Relationship Id="rId86" Type="http://schemas.openxmlformats.org/officeDocument/2006/relationships/image" Target="media/image40.png"/><Relationship Id="rId130" Type="http://schemas.openxmlformats.org/officeDocument/2006/relationships/image" Target="media/image69.jpeg"/><Relationship Id="rId151" Type="http://schemas.openxmlformats.org/officeDocument/2006/relationships/image" Target="media/image89.png"/><Relationship Id="rId172" Type="http://schemas.openxmlformats.org/officeDocument/2006/relationships/oleObject" Target="embeddings/oleObject7.bin"/><Relationship Id="rId193" Type="http://schemas.openxmlformats.org/officeDocument/2006/relationships/image" Target="media/image124.png"/><Relationship Id="rId207" Type="http://schemas.microsoft.com/office/2011/relationships/people" Target="people.xml"/><Relationship Id="rId13" Type="http://schemas.openxmlformats.org/officeDocument/2006/relationships/hyperlink" Target="file:///C:\Users\franke\Documents\PROSTEP\Kunden\VDA-AK_25\xMCF_at_GitHub\createXSDforxMCF\V3.0r1\Documentation_xMCF_File_v3.0r1.docx" TargetMode="External"/><Relationship Id="rId109" Type="http://schemas.openxmlformats.org/officeDocument/2006/relationships/hyperlink" Target="http://www.emersonindustrial.com/en-US/documentcenter/BransonUltrasonics/Plastic%20Joining/Non-Ultrasonics/Thermal%20Staking%20Design%20Guide%20pgs.pdf" TargetMode="External"/><Relationship Id="rId34" Type="http://schemas.openxmlformats.org/officeDocument/2006/relationships/hyperlink" Target="file:///C:\Users\franke\Documents\PROSTEP\Kunden\VDA-AK_25\xMCF_at_GitHub\createXSDforxMCF\V3.0r1\Documentation_xMCF_File_v3.0r1.docx" TargetMode="External"/><Relationship Id="rId55" Type="http://schemas.openxmlformats.org/officeDocument/2006/relationships/image" Target="media/image16.png"/><Relationship Id="rId76" Type="http://schemas.openxmlformats.org/officeDocument/2006/relationships/image" Target="media/image35.png"/><Relationship Id="rId97" Type="http://schemas.openxmlformats.org/officeDocument/2006/relationships/image" Target="media/image47.png"/><Relationship Id="rId120" Type="http://schemas.openxmlformats.org/officeDocument/2006/relationships/hyperlink" Target="http://www.boellhoff.de/files/jpg2/RIVTAC-Alu-Hybrid-low.jpg" TargetMode="External"/><Relationship Id="rId141" Type="http://schemas.openxmlformats.org/officeDocument/2006/relationships/image" Target="media/image80.png"/><Relationship Id="rId7" Type="http://schemas.openxmlformats.org/officeDocument/2006/relationships/footnotes" Target="footnotes.xml"/><Relationship Id="rId162" Type="http://schemas.openxmlformats.org/officeDocument/2006/relationships/image" Target="media/image99.png"/><Relationship Id="rId183" Type="http://schemas.openxmlformats.org/officeDocument/2006/relationships/oleObject" Target="embeddings/oleObject10.bin"/><Relationship Id="rId24" Type="http://schemas.openxmlformats.org/officeDocument/2006/relationships/hyperlink" Target="file:///C:\Users\franke\Documents\PROSTEP\Kunden\VDA-AK_25\xMCF_at_GitHub\createXSDforxMCF\V3.0r1\Documentation_xMCF_File_v3.0r1.docx" TargetMode="External"/><Relationship Id="rId40" Type="http://schemas.openxmlformats.org/officeDocument/2006/relationships/image" Target="media/image5.png"/><Relationship Id="rId45" Type="http://schemas.openxmlformats.org/officeDocument/2006/relationships/image" Target="media/image8.png"/><Relationship Id="rId66" Type="http://schemas.openxmlformats.org/officeDocument/2006/relationships/image" Target="media/image26.png"/><Relationship Id="rId87" Type="http://schemas.openxmlformats.org/officeDocument/2006/relationships/hyperlink" Target="http://upload.wikimedia.org/wikipedia/commons/0/00/Lead_and_pitch.png" TargetMode="External"/><Relationship Id="rId110" Type="http://schemas.openxmlformats.org/officeDocument/2006/relationships/hyperlink" Target="https://upload.wikimedia.org/wikipedia/commons/0/03/Hairpin_clip.png" TargetMode="External"/><Relationship Id="rId115" Type="http://schemas.openxmlformats.org/officeDocument/2006/relationships/image" Target="media/image57.png"/><Relationship Id="rId131" Type="http://schemas.openxmlformats.org/officeDocument/2006/relationships/image" Target="media/image70.jpeg"/><Relationship Id="rId136" Type="http://schemas.openxmlformats.org/officeDocument/2006/relationships/image" Target="media/image75.png"/><Relationship Id="rId157" Type="http://schemas.openxmlformats.org/officeDocument/2006/relationships/image" Target="media/image94.png"/><Relationship Id="rId178" Type="http://schemas.openxmlformats.org/officeDocument/2006/relationships/image" Target="media/image111.png"/><Relationship Id="rId61" Type="http://schemas.openxmlformats.org/officeDocument/2006/relationships/image" Target="media/image21.png"/><Relationship Id="rId82" Type="http://schemas.openxmlformats.org/officeDocument/2006/relationships/hyperlink" Target="http://commons.wikimedia.org/wiki/File:Screw_head_types.svg" TargetMode="External"/><Relationship Id="rId152" Type="http://schemas.openxmlformats.org/officeDocument/2006/relationships/image" Target="media/image90.png"/><Relationship Id="rId173" Type="http://schemas.openxmlformats.org/officeDocument/2006/relationships/image" Target="media/image107.png"/><Relationship Id="rId194" Type="http://schemas.openxmlformats.org/officeDocument/2006/relationships/image" Target="media/image125.png"/><Relationship Id="rId199" Type="http://schemas.openxmlformats.org/officeDocument/2006/relationships/hyperlink" Target="http://www.vda.de/de/publikationen/publikationen_downloads/index.html" TargetMode="External"/><Relationship Id="rId203" Type="http://schemas.openxmlformats.org/officeDocument/2006/relationships/fontTable" Target="fontTable.xml"/><Relationship Id="rId19" Type="http://schemas.openxmlformats.org/officeDocument/2006/relationships/hyperlink" Target="file:///C:\Users\franke\Documents\PROSTEP\Kunden\VDA-AK_25\xMCF_at_GitHub\createXSDforxMCF\V3.0r1\Documentation_xMCF_File_v3.0r1.docx" TargetMode="External"/><Relationship Id="rId14" Type="http://schemas.openxmlformats.org/officeDocument/2006/relationships/hyperlink" Target="file:///C:\Users\franke\Documents\PROSTEP\Kunden\VDA-AK_25\xMCF_at_GitHub\createXSDforxMCF\V3.0r1\Documentation_xMCF_File_v3.0r1.docx" TargetMode="External"/><Relationship Id="rId30" Type="http://schemas.openxmlformats.org/officeDocument/2006/relationships/hyperlink" Target="file:///C:\Users\franke\Documents\PROSTEP\Kunden\VDA-AK_25\xMCF_at_GitHub\createXSDforxMCF\V3.0r1\Documentation_xMCF_File_v3.0r1.docx" TargetMode="External"/><Relationship Id="rId35" Type="http://schemas.openxmlformats.org/officeDocument/2006/relationships/hyperlink" Target="file:///C:\Users\franke\Documents\PROSTEP\Kunden\VDA-AK_25\xMCF_at_GitHub\createXSDforxMCF\V3.0r1\Documentation_xMCF_File_v3.0r1.docx" TargetMode="External"/><Relationship Id="rId56" Type="http://schemas.openxmlformats.org/officeDocument/2006/relationships/image" Target="media/image17.png"/><Relationship Id="rId77" Type="http://schemas.openxmlformats.org/officeDocument/2006/relationships/hyperlink" Target="https://www.google.com.ar/patents/EP0967044A2?cl=en&amp;hl=de" TargetMode="External"/><Relationship Id="rId100" Type="http://schemas.openxmlformats.org/officeDocument/2006/relationships/image" Target="media/image48.png"/><Relationship Id="rId105" Type="http://schemas.openxmlformats.org/officeDocument/2006/relationships/hyperlink" Target="http://www.tox-uk.com/uk/products/joining-systems/tox-clinch-procedure.html" TargetMode="External"/><Relationship Id="rId126" Type="http://schemas.openxmlformats.org/officeDocument/2006/relationships/image" Target="media/image65.jpeg"/><Relationship Id="rId147" Type="http://schemas.openxmlformats.org/officeDocument/2006/relationships/image" Target="media/image86.png"/><Relationship Id="rId168" Type="http://schemas.openxmlformats.org/officeDocument/2006/relationships/oleObject" Target="embeddings/oleObject6.bin"/><Relationship Id="rId8" Type="http://schemas.openxmlformats.org/officeDocument/2006/relationships/endnotes" Target="endnotes.xml"/><Relationship Id="rId51" Type="http://schemas.openxmlformats.org/officeDocument/2006/relationships/image" Target="media/image13.gif"/><Relationship Id="rId72" Type="http://schemas.openxmlformats.org/officeDocument/2006/relationships/hyperlink" Target="http://www.rivet.com/Catalog_CompleteVersion/ImpactOnly-2-03-12.pdf" TargetMode="External"/><Relationship Id="rId93" Type="http://schemas.openxmlformats.org/officeDocument/2006/relationships/image" Target="media/image45.png"/><Relationship Id="rId98" Type="http://schemas.openxmlformats.org/officeDocument/2006/relationships/hyperlink" Target="http://www.ejot-avdel.se/sites/default/files/product/files/Brochure_EJOT_FDS_en.pdf" TargetMode="External"/><Relationship Id="rId121" Type="http://schemas.openxmlformats.org/officeDocument/2006/relationships/image" Target="media/image62.png"/><Relationship Id="rId142" Type="http://schemas.openxmlformats.org/officeDocument/2006/relationships/image" Target="media/image81.png"/><Relationship Id="rId163" Type="http://schemas.openxmlformats.org/officeDocument/2006/relationships/image" Target="media/image100.png"/><Relationship Id="rId184" Type="http://schemas.openxmlformats.org/officeDocument/2006/relationships/image" Target="media/image115.png"/><Relationship Id="rId189"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hyperlink" Target="file:///C:\Users\franke\Documents\PROSTEP\Kunden\VDA-AK_25\xMCF_at_GitHub\createXSDforxMCF\V3.0r1\Documentation_xMCF_File_v3.0r1.docx" TargetMode="External"/><Relationship Id="rId46" Type="http://schemas.openxmlformats.org/officeDocument/2006/relationships/image" Target="media/image9.png"/><Relationship Id="rId67" Type="http://schemas.openxmlformats.org/officeDocument/2006/relationships/image" Target="media/image27.png"/><Relationship Id="rId116" Type="http://schemas.openxmlformats.org/officeDocument/2006/relationships/image" Target="media/image58.png"/><Relationship Id="rId137" Type="http://schemas.openxmlformats.org/officeDocument/2006/relationships/image" Target="media/image76.png"/><Relationship Id="rId158" Type="http://schemas.openxmlformats.org/officeDocument/2006/relationships/image" Target="media/image95.png"/><Relationship Id="rId20" Type="http://schemas.openxmlformats.org/officeDocument/2006/relationships/hyperlink" Target="file:///C:\Users\franke\Documents\PROSTEP\Kunden\VDA-AK_25\xMCF_at_GitHub\createXSDforxMCF\V3.0r1\Documentation_xMCF_File_v3.0r1.docx" TargetMode="External"/><Relationship Id="rId41" Type="http://schemas.openxmlformats.org/officeDocument/2006/relationships/image" Target="media/image6.png"/><Relationship Id="rId62" Type="http://schemas.openxmlformats.org/officeDocument/2006/relationships/image" Target="media/image22.png"/><Relationship Id="rId83" Type="http://schemas.openxmlformats.org/officeDocument/2006/relationships/hyperlink" Target="http://en.wikipedia.org/wiki/en:Creative_Commons" TargetMode="External"/><Relationship Id="rId88" Type="http://schemas.openxmlformats.org/officeDocument/2006/relationships/hyperlink" Target="https://en.wikipedia.org/wiki/Parameter" TargetMode="External"/><Relationship Id="rId111" Type="http://schemas.openxmlformats.org/officeDocument/2006/relationships/image" Target="media/image55.png"/><Relationship Id="rId132" Type="http://schemas.openxmlformats.org/officeDocument/2006/relationships/image" Target="media/image71.JPG"/><Relationship Id="rId153" Type="http://schemas.openxmlformats.org/officeDocument/2006/relationships/image" Target="media/image91.png"/><Relationship Id="rId174" Type="http://schemas.openxmlformats.org/officeDocument/2006/relationships/image" Target="media/image108.png"/><Relationship Id="rId179" Type="http://schemas.openxmlformats.org/officeDocument/2006/relationships/image" Target="media/image112.png"/><Relationship Id="rId195" Type="http://schemas.openxmlformats.org/officeDocument/2006/relationships/image" Target="media/image126.png"/><Relationship Id="rId190" Type="http://schemas.openxmlformats.org/officeDocument/2006/relationships/image" Target="media/image121.png"/><Relationship Id="rId204" Type="http://schemas.openxmlformats.org/officeDocument/2006/relationships/theme" Target="theme/theme1.xml"/><Relationship Id="rId15" Type="http://schemas.openxmlformats.org/officeDocument/2006/relationships/hyperlink" Target="file:///C:\Users\franke\Documents\PROSTEP\Kunden\VDA-AK_25\xMCF_at_GitHub\createXSDforxMCF\V3.0r1\Documentation_xMCF_File_v3.0r1.docx" TargetMode="External"/><Relationship Id="rId36" Type="http://schemas.openxmlformats.org/officeDocument/2006/relationships/image" Target="media/image2.png"/><Relationship Id="rId57" Type="http://schemas.openxmlformats.org/officeDocument/2006/relationships/image" Target="media/image18.png"/><Relationship Id="rId106" Type="http://schemas.openxmlformats.org/officeDocument/2006/relationships/image" Target="media/image53.png"/><Relationship Id="rId127" Type="http://schemas.openxmlformats.org/officeDocument/2006/relationships/image" Target="media/image66.jpeg"/><Relationship Id="rId10" Type="http://schemas.openxmlformats.org/officeDocument/2006/relationships/oleObject" Target="embeddings/oleObject1.bin"/><Relationship Id="rId31" Type="http://schemas.openxmlformats.org/officeDocument/2006/relationships/hyperlink" Target="file:///C:\Users\franke\Documents\PROSTEP\Kunden\VDA-AK_25\xMCF_at_GitHub\createXSDforxMCF\V3.0r1\Documentation_xMCF_File_v3.0r1.docx" TargetMode="External"/><Relationship Id="rId52" Type="http://schemas.openxmlformats.org/officeDocument/2006/relationships/image" Target="media/image14.jpeg"/><Relationship Id="rId73" Type="http://schemas.openxmlformats.org/officeDocument/2006/relationships/image" Target="media/image32.png"/><Relationship Id="rId78" Type="http://schemas.openxmlformats.org/officeDocument/2006/relationships/image" Target="media/image36.png"/><Relationship Id="rId94" Type="http://schemas.openxmlformats.org/officeDocument/2006/relationships/hyperlink" Target="http://en.wikipedia.org/wiki/Friction_drilling" TargetMode="External"/><Relationship Id="rId99" Type="http://schemas.openxmlformats.org/officeDocument/2006/relationships/hyperlink" Target="https://www.youtube.com/watch?v=bnPBpN2y2FA" TargetMode="External"/><Relationship Id="rId101" Type="http://schemas.openxmlformats.org/officeDocument/2006/relationships/image" Target="media/image49.png"/><Relationship Id="rId122" Type="http://schemas.microsoft.com/office/2007/relationships/hdphoto" Target="media/hdphoto1.wdp"/><Relationship Id="rId143" Type="http://schemas.openxmlformats.org/officeDocument/2006/relationships/image" Target="media/image82.png"/><Relationship Id="rId148" Type="http://schemas.openxmlformats.org/officeDocument/2006/relationships/image" Target="media/image87.png"/><Relationship Id="rId164" Type="http://schemas.openxmlformats.org/officeDocument/2006/relationships/image" Target="media/image101.wmf"/><Relationship Id="rId169" Type="http://schemas.openxmlformats.org/officeDocument/2006/relationships/image" Target="media/image104.png"/><Relationship Id="rId185" Type="http://schemas.openxmlformats.org/officeDocument/2006/relationships/image" Target="media/image116.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oleObject" Target="embeddings/oleObject9.bin"/><Relationship Id="rId26" Type="http://schemas.openxmlformats.org/officeDocument/2006/relationships/hyperlink" Target="file:///C:\Users\franke\Documents\PROSTEP\Kunden\VDA-AK_25\xMCF_at_GitHub\createXSDforxMCF\V3.0r1\Documentation_xMCF_File_v3.0r1.docx" TargetMode="External"/><Relationship Id="rId47" Type="http://schemas.openxmlformats.org/officeDocument/2006/relationships/image" Target="media/image10.png"/><Relationship Id="rId68" Type="http://schemas.openxmlformats.org/officeDocument/2006/relationships/image" Target="media/image28.png"/><Relationship Id="rId89" Type="http://schemas.openxmlformats.org/officeDocument/2006/relationships/image" Target="media/image41.png"/><Relationship Id="rId112" Type="http://schemas.openxmlformats.org/officeDocument/2006/relationships/hyperlink" Target="http://en.wikipedia.org/wiki/File:Hairpin_clip.png" TargetMode="External"/><Relationship Id="rId133" Type="http://schemas.openxmlformats.org/officeDocument/2006/relationships/image" Target="media/image72.png"/><Relationship Id="rId154" Type="http://schemas.openxmlformats.org/officeDocument/2006/relationships/image" Target="media/image92.png"/><Relationship Id="rId175" Type="http://schemas.openxmlformats.org/officeDocument/2006/relationships/image" Target="media/image109.png"/><Relationship Id="rId196" Type="http://schemas.openxmlformats.org/officeDocument/2006/relationships/image" Target="media/image127.png"/><Relationship Id="rId200" Type="http://schemas.openxmlformats.org/officeDocument/2006/relationships/hyperlink" Target="https://www.vda.de/de/services/Publikationen/fat-schriftenreihe-286.html" TargetMode="External"/><Relationship Id="rId16" Type="http://schemas.openxmlformats.org/officeDocument/2006/relationships/hyperlink" Target="file:///C:\Users\franke\Documents\PROSTEP\Kunden\VDA-AK_25\xMCF_at_GitHub\createXSDforxMCF\V3.0r1\Documentation_xMCF_File_v3.0r1.docx" TargetMode="External"/><Relationship Id="rId37" Type="http://schemas.openxmlformats.org/officeDocument/2006/relationships/image" Target="media/image3.png"/><Relationship Id="rId58" Type="http://schemas.openxmlformats.org/officeDocument/2006/relationships/image" Target="media/image19.png"/><Relationship Id="rId79" Type="http://schemas.openxmlformats.org/officeDocument/2006/relationships/image" Target="media/image37.png"/><Relationship Id="rId102" Type="http://schemas.openxmlformats.org/officeDocument/2006/relationships/image" Target="media/image50.gif"/><Relationship Id="rId123" Type="http://schemas.openxmlformats.org/officeDocument/2006/relationships/hyperlink" Target="http://www.boellhoff.de" TargetMode="External"/><Relationship Id="rId144" Type="http://schemas.openxmlformats.org/officeDocument/2006/relationships/image" Target="media/image83.png"/><Relationship Id="rId90" Type="http://schemas.openxmlformats.org/officeDocument/2006/relationships/image" Target="media/image42.png"/><Relationship Id="rId165" Type="http://schemas.openxmlformats.org/officeDocument/2006/relationships/oleObject" Target="embeddings/oleObject5.bin"/><Relationship Id="rId186" Type="http://schemas.openxmlformats.org/officeDocument/2006/relationships/image" Target="media/image117.png"/><Relationship Id="rId27" Type="http://schemas.openxmlformats.org/officeDocument/2006/relationships/hyperlink" Target="file:///C:\Users\franke\Documents\PROSTEP\Kunden\VDA-AK_25\xMCF_at_GitHub\createXSDforxMCF\V3.0r1\Documentation_xMCF_File_v3.0r1.docx" TargetMode="External"/><Relationship Id="rId48" Type="http://schemas.openxmlformats.org/officeDocument/2006/relationships/image" Target="media/image11.png"/><Relationship Id="rId69" Type="http://schemas.openxmlformats.org/officeDocument/2006/relationships/image" Target="media/image29.png"/><Relationship Id="rId113" Type="http://schemas.openxmlformats.org/officeDocument/2006/relationships/image" Target="media/image56.png"/><Relationship Id="rId134" Type="http://schemas.openxmlformats.org/officeDocument/2006/relationships/image" Target="media/image73.png"/><Relationship Id="rId80" Type="http://schemas.openxmlformats.org/officeDocument/2006/relationships/image" Target="media/image38.png"/><Relationship Id="rId155" Type="http://schemas.openxmlformats.org/officeDocument/2006/relationships/oleObject" Target="embeddings/oleObject4.bin"/><Relationship Id="rId176" Type="http://schemas.openxmlformats.org/officeDocument/2006/relationships/image" Target="media/image110.png"/><Relationship Id="rId197" Type="http://schemas.openxmlformats.org/officeDocument/2006/relationships/hyperlink" Target="http://www.vda.de/de/publikationen/publikationen_downloads/index.html" TargetMode="External"/><Relationship Id="rId201" Type="http://schemas.openxmlformats.org/officeDocument/2006/relationships/header" Target="header1.xml"/><Relationship Id="rId17" Type="http://schemas.openxmlformats.org/officeDocument/2006/relationships/hyperlink" Target="file:///C:\Users\franke\Documents\PROSTEP\Kunden\VDA-AK_25\xMCF_at_GitHub\createXSDforxMCF\V3.0r1\Documentation_xMCF_File_v3.0r1.docx" TargetMode="External"/><Relationship Id="rId38" Type="http://schemas.openxmlformats.org/officeDocument/2006/relationships/image" Target="media/image4.emf"/><Relationship Id="rId59" Type="http://schemas.openxmlformats.org/officeDocument/2006/relationships/hyperlink" Target="http://www.google.com/patents/US7810231" TargetMode="External"/><Relationship Id="rId103" Type="http://schemas.openxmlformats.org/officeDocument/2006/relationships/image" Target="media/image51.png"/><Relationship Id="rId124" Type="http://schemas.openxmlformats.org/officeDocument/2006/relationships/image" Target="media/image63.jpeg"/><Relationship Id="rId70" Type="http://schemas.openxmlformats.org/officeDocument/2006/relationships/image" Target="media/image30.png"/><Relationship Id="rId91" Type="http://schemas.openxmlformats.org/officeDocument/2006/relationships/image" Target="media/image43.png"/><Relationship Id="rId145" Type="http://schemas.openxmlformats.org/officeDocument/2006/relationships/image" Target="media/image84.png"/><Relationship Id="rId166" Type="http://schemas.openxmlformats.org/officeDocument/2006/relationships/image" Target="media/image102.png"/><Relationship Id="rId187" Type="http://schemas.openxmlformats.org/officeDocument/2006/relationships/image" Target="media/image118.png"/><Relationship Id="rId1" Type="http://schemas.openxmlformats.org/officeDocument/2006/relationships/customXml" Target="../customXml/item1.xml"/><Relationship Id="rId28" Type="http://schemas.openxmlformats.org/officeDocument/2006/relationships/hyperlink" Target="file:///C:\Users\franke\Documents\PROSTEP\Kunden\VDA-AK_25\xMCF_at_GitHub\createXSDforxMCF\V3.0r1\Documentation_xMCF_File_v3.0r1.docx" TargetMode="External"/><Relationship Id="rId49" Type="http://schemas.openxmlformats.org/officeDocument/2006/relationships/image" Target="media/image12.png"/><Relationship Id="rId114" Type="http://schemas.openxmlformats.org/officeDocument/2006/relationships/hyperlink" Target="http://commons.wikimedia.org/wiki/File:Circlips_interieur.png" TargetMode="External"/><Relationship Id="rId60" Type="http://schemas.openxmlformats.org/officeDocument/2006/relationships/image" Target="media/image20.png"/><Relationship Id="rId81" Type="http://schemas.openxmlformats.org/officeDocument/2006/relationships/image" Target="http://upload.wikimedia.org/wikipedia/commons/thumb/6/61/Screw_head_types.svg/400px-Screw_head_types.svg.png" TargetMode="External"/><Relationship Id="rId135" Type="http://schemas.openxmlformats.org/officeDocument/2006/relationships/image" Target="media/image74.emf"/><Relationship Id="rId156" Type="http://schemas.openxmlformats.org/officeDocument/2006/relationships/image" Target="media/image93.png"/><Relationship Id="rId177" Type="http://schemas.openxmlformats.org/officeDocument/2006/relationships/oleObject" Target="embeddings/oleObject8.bin"/><Relationship Id="rId198" Type="http://schemas.openxmlformats.org/officeDocument/2006/relationships/hyperlink" Target="https://www.vda.de/de/services/Publikationen/fatxml-format-version-v1.2.html" TargetMode="External"/><Relationship Id="rId202" Type="http://schemas.openxmlformats.org/officeDocument/2006/relationships/footer" Target="footer1.xml"/><Relationship Id="rId18" Type="http://schemas.openxmlformats.org/officeDocument/2006/relationships/hyperlink" Target="file:///C:\Users\franke\Documents\PROSTEP\Kunden\VDA-AK_25\xMCF_at_GitHub\createXSDforxMCF\V3.0r1\Documentation_xMCF_File_v3.0r1.docx" TargetMode="External"/><Relationship Id="rId39" Type="http://schemas.openxmlformats.org/officeDocument/2006/relationships/oleObject" Target="embeddings/oleObject2.bin"/><Relationship Id="rId50" Type="http://schemas.openxmlformats.org/officeDocument/2006/relationships/hyperlink" Target="http://sfsintecusa.com/files/2011/09/Rivet-Brochure-Feb-2011.pdf" TargetMode="External"/><Relationship Id="rId104" Type="http://schemas.openxmlformats.org/officeDocument/2006/relationships/image" Target="media/image52.png"/><Relationship Id="rId125" Type="http://schemas.openxmlformats.org/officeDocument/2006/relationships/image" Target="media/image64.jpeg"/><Relationship Id="rId146" Type="http://schemas.openxmlformats.org/officeDocument/2006/relationships/image" Target="media/image85.png"/><Relationship Id="rId167" Type="http://schemas.openxmlformats.org/officeDocument/2006/relationships/image" Target="media/image103.png"/><Relationship Id="rId188" Type="http://schemas.openxmlformats.org/officeDocument/2006/relationships/image" Target="media/image119.png"/><Relationship Id="rId71" Type="http://schemas.openxmlformats.org/officeDocument/2006/relationships/image" Target="media/image31.png"/><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0r1\Documentation_xMCF_File_v3.0r1.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49800C-74C9-4271-914C-C0DB5B96F0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177</TotalTime>
  <Pages>157</Pages>
  <Words>44446</Words>
  <Characters>253344</Characters>
  <Application>Microsoft Office Word</Application>
  <DocSecurity>0</DocSecurity>
  <Lines>2111</Lines>
  <Paragraphs>594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297196</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108</cp:revision>
  <cp:lastPrinted>2015-03-23T01:59:00Z</cp:lastPrinted>
  <dcterms:created xsi:type="dcterms:W3CDTF">2019-05-16T08:07:00Z</dcterms:created>
  <dcterms:modified xsi:type="dcterms:W3CDTF">2019-12-19T20:06:00Z</dcterms:modified>
</cp:coreProperties>
</file>