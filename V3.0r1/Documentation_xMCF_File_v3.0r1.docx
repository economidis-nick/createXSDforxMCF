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0B382F"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45293408"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5E2D472"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0-03-09T20:54:00Z">
        <w:r w:rsidR="000B382F">
          <w:rPr>
            <w:noProof/>
          </w:rPr>
          <w:t>March 9, 2020</w:t>
        </w:r>
      </w:ins>
      <w:del w:id="2" w:author="nick" w:date="2019-12-19T18:55:00Z">
        <w:r w:rsidR="00020F25" w:rsidDel="00796847">
          <w:rPr>
            <w:noProof/>
          </w:rPr>
          <w:delText>December 11,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5BDE137" w14:textId="13022D78" w:rsidR="00020F25"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21010" w:history="1">
        <w:r w:rsidR="00020F25" w:rsidRPr="00EC5668">
          <w:rPr>
            <w:rStyle w:val="Hyperlink"/>
            <w:noProof/>
            <w14:scene3d>
              <w14:camera w14:prst="orthographicFront"/>
              <w14:lightRig w14:rig="threePt" w14:dir="t">
                <w14:rot w14:lat="0" w14:lon="0" w14:rev="0"/>
              </w14:lightRig>
            </w14:scene3d>
          </w:rPr>
          <w:t>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_Toc26921010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075C9BB" w14:textId="0045186B"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1" w:history="1">
        <w:r w:rsidR="00020F25" w:rsidRPr="00EC5668">
          <w:rPr>
            <w:rStyle w:val="Hyperlink"/>
            <w:noProof/>
          </w:rPr>
          <w:t>1.1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Motivation</w:t>
        </w:r>
        <w:r w:rsidR="00020F25">
          <w:rPr>
            <w:noProof/>
            <w:webHidden/>
          </w:rPr>
          <w:tab/>
        </w:r>
        <w:r w:rsidR="00020F25">
          <w:rPr>
            <w:noProof/>
            <w:webHidden/>
          </w:rPr>
          <w:fldChar w:fldCharType="begin"/>
        </w:r>
        <w:r w:rsidR="00020F25">
          <w:rPr>
            <w:noProof/>
            <w:webHidden/>
          </w:rPr>
          <w:instrText xml:space="preserve"> PAGEREF _Toc26921011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1C8E11A" w14:textId="0B0B2F61"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2" w:history="1">
        <w:r w:rsidR="00020F25" w:rsidRPr="00EC5668">
          <w:rPr>
            <w:rStyle w:val="Hyperlink"/>
            <w:noProof/>
          </w:rPr>
          <w:t>1.2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MCF at Ford</w:t>
        </w:r>
        <w:r w:rsidR="00020F25">
          <w:rPr>
            <w:noProof/>
            <w:webHidden/>
          </w:rPr>
          <w:tab/>
        </w:r>
        <w:r w:rsidR="00020F25">
          <w:rPr>
            <w:noProof/>
            <w:webHidden/>
          </w:rPr>
          <w:fldChar w:fldCharType="begin"/>
        </w:r>
        <w:r w:rsidR="00020F25">
          <w:rPr>
            <w:noProof/>
            <w:webHidden/>
          </w:rPr>
          <w:instrText xml:space="preserve"> PAGEREF _Toc26921012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027077F1" w14:textId="5C307D80"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3" w:history="1">
        <w:r w:rsidR="00020F25" w:rsidRPr="00EC5668">
          <w:rPr>
            <w:rStyle w:val="Hyperlink"/>
            <w:noProof/>
          </w:rPr>
          <w:t>1.3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From MCF to χMCF - The Scope of the Document</w:t>
        </w:r>
        <w:r w:rsidR="00020F25">
          <w:rPr>
            <w:noProof/>
            <w:webHidden/>
          </w:rPr>
          <w:tab/>
        </w:r>
        <w:r w:rsidR="00020F25">
          <w:rPr>
            <w:noProof/>
            <w:webHidden/>
          </w:rPr>
          <w:fldChar w:fldCharType="begin"/>
        </w:r>
        <w:r w:rsidR="00020F25">
          <w:rPr>
            <w:noProof/>
            <w:webHidden/>
          </w:rPr>
          <w:instrText xml:space="preserve"> PAGEREF _Toc26921013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2FB615B2" w14:textId="03478E72" w:rsidR="00020F25" w:rsidRDefault="000B382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14" w:history="1">
        <w:r w:rsidR="00020F25" w:rsidRPr="00EC5668">
          <w:rPr>
            <w:rStyle w:val="Hyperlink"/>
            <w:noProof/>
            <w14:scene3d>
              <w14:camera w14:prst="orthographicFront"/>
              <w14:lightRig w14:rig="threePt" w14:dir="t">
                <w14:rot w14:lat="0" w14:lon="0" w14:rev="0"/>
              </w14:lightRig>
            </w14:scene3d>
          </w:rPr>
          <w:t>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Design Principles and Basic Features of χMCF</w:t>
        </w:r>
        <w:r w:rsidR="00020F25">
          <w:rPr>
            <w:noProof/>
            <w:webHidden/>
          </w:rPr>
          <w:tab/>
        </w:r>
        <w:r w:rsidR="00020F25">
          <w:rPr>
            <w:noProof/>
            <w:webHidden/>
          </w:rPr>
          <w:fldChar w:fldCharType="begin"/>
        </w:r>
        <w:r w:rsidR="00020F25">
          <w:rPr>
            <w:noProof/>
            <w:webHidden/>
          </w:rPr>
          <w:instrText xml:space="preserve"> PAGEREF _Toc26921014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776B0988" w14:textId="2FC58F7A"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5" w:history="1">
        <w:r w:rsidR="00020F25" w:rsidRPr="00EC5668">
          <w:rPr>
            <w:rStyle w:val="Hyperlink"/>
            <w:noProof/>
          </w:rPr>
          <w:t>2.1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Design Principles</w:t>
        </w:r>
        <w:r w:rsidR="00020F25">
          <w:rPr>
            <w:noProof/>
            <w:webHidden/>
          </w:rPr>
          <w:tab/>
        </w:r>
        <w:r w:rsidR="00020F25">
          <w:rPr>
            <w:noProof/>
            <w:webHidden/>
          </w:rPr>
          <w:fldChar w:fldCharType="begin"/>
        </w:r>
        <w:r w:rsidR="00020F25">
          <w:rPr>
            <w:noProof/>
            <w:webHidden/>
          </w:rPr>
          <w:instrText xml:space="preserve"> PAGEREF _Toc26921015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60599C44" w14:textId="7823DEBB"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6" w:history="1">
        <w:r w:rsidR="00020F25" w:rsidRPr="00EC5668">
          <w:rPr>
            <w:rStyle w:val="Hyperlink"/>
            <w:noProof/>
          </w:rPr>
          <w:t>2.2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Idealization of Joints</w:t>
        </w:r>
        <w:r w:rsidR="00020F25">
          <w:rPr>
            <w:noProof/>
            <w:webHidden/>
          </w:rPr>
          <w:tab/>
        </w:r>
        <w:r w:rsidR="00020F25">
          <w:rPr>
            <w:noProof/>
            <w:webHidden/>
          </w:rPr>
          <w:fldChar w:fldCharType="begin"/>
        </w:r>
        <w:r w:rsidR="00020F25">
          <w:rPr>
            <w:noProof/>
            <w:webHidden/>
          </w:rPr>
          <w:instrText xml:space="preserve"> PAGEREF _Toc26921016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68CCD243" w14:textId="11B64AB1"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7" w:history="1">
        <w:r w:rsidR="00020F25" w:rsidRPr="00EC5668">
          <w:rPr>
            <w:rStyle w:val="Hyperlink"/>
            <w:noProof/>
          </w:rPr>
          <w:t>2.3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Reconstruction of Joints from χMCF</w:t>
        </w:r>
        <w:r w:rsidR="00020F25">
          <w:rPr>
            <w:noProof/>
            <w:webHidden/>
          </w:rPr>
          <w:tab/>
        </w:r>
        <w:r w:rsidR="00020F25">
          <w:rPr>
            <w:noProof/>
            <w:webHidden/>
          </w:rPr>
          <w:fldChar w:fldCharType="begin"/>
        </w:r>
        <w:r w:rsidR="00020F25">
          <w:rPr>
            <w:noProof/>
            <w:webHidden/>
          </w:rPr>
          <w:instrText xml:space="preserve"> PAGEREF _Toc26921017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14AB5452" w14:textId="08C7769C"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8" w:history="1">
        <w:r w:rsidR="00020F25" w:rsidRPr="00EC5668">
          <w:rPr>
            <w:rStyle w:val="Hyperlink"/>
            <w:noProof/>
          </w:rPr>
          <w:t>2.4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Description of Topology</w:t>
        </w:r>
        <w:r w:rsidR="00020F25">
          <w:rPr>
            <w:noProof/>
            <w:webHidden/>
          </w:rPr>
          <w:tab/>
        </w:r>
        <w:r w:rsidR="00020F25">
          <w:rPr>
            <w:noProof/>
            <w:webHidden/>
          </w:rPr>
          <w:fldChar w:fldCharType="begin"/>
        </w:r>
        <w:r w:rsidR="00020F25">
          <w:rPr>
            <w:noProof/>
            <w:webHidden/>
          </w:rPr>
          <w:instrText xml:space="preserve"> PAGEREF _Toc26921018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0BCE8A8F" w14:textId="29E1B7A6"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9" w:history="1">
        <w:r w:rsidR="00020F25" w:rsidRPr="00EC5668">
          <w:rPr>
            <w:rStyle w:val="Hyperlink"/>
            <w:noProof/>
          </w:rPr>
          <w:t>2.5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χMCF in the Development Processes</w:t>
        </w:r>
        <w:r w:rsidR="00020F25">
          <w:rPr>
            <w:noProof/>
            <w:webHidden/>
          </w:rPr>
          <w:tab/>
        </w:r>
        <w:r w:rsidR="00020F25">
          <w:rPr>
            <w:noProof/>
            <w:webHidden/>
          </w:rPr>
          <w:fldChar w:fldCharType="begin"/>
        </w:r>
        <w:r w:rsidR="00020F25">
          <w:rPr>
            <w:noProof/>
            <w:webHidden/>
          </w:rPr>
          <w:instrText xml:space="preserve"> PAGEREF _Toc26921019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0DA64F58" w14:textId="5A0342E7" w:rsidR="00020F25" w:rsidRDefault="000B382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0" w:history="1">
        <w:r w:rsidR="00020F25" w:rsidRPr="00EC5668">
          <w:rPr>
            <w:rStyle w:val="Hyperlink"/>
            <w:noProof/>
            <w14:scene3d>
              <w14:camera w14:prst="orthographicFront"/>
              <w14:lightRig w14:rig="threePt" w14:dir="t">
                <w14:rot w14:lat="0" w14:lon="0" w14:rev="0"/>
              </w14:lightRig>
            </w14:scene3d>
          </w:rPr>
          <w:t>3</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Keywords of XML specification</w:t>
        </w:r>
        <w:r w:rsidR="00020F25">
          <w:rPr>
            <w:noProof/>
            <w:webHidden/>
          </w:rPr>
          <w:tab/>
        </w:r>
        <w:r w:rsidR="00020F25">
          <w:rPr>
            <w:noProof/>
            <w:webHidden/>
          </w:rPr>
          <w:fldChar w:fldCharType="begin"/>
        </w:r>
        <w:r w:rsidR="00020F25">
          <w:rPr>
            <w:noProof/>
            <w:webHidden/>
          </w:rPr>
          <w:instrText xml:space="preserve"> PAGEREF _Toc26921020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403E89B5" w14:textId="1321E2D8"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1" w:history="1">
        <w:r w:rsidR="00020F25" w:rsidRPr="00EC5668">
          <w:rPr>
            <w:rStyle w:val="Hyperlink"/>
            <w:noProof/>
          </w:rPr>
          <w:t>3.1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Keywords</w:t>
        </w:r>
        <w:r w:rsidR="00020F25">
          <w:rPr>
            <w:noProof/>
            <w:webHidden/>
          </w:rPr>
          <w:tab/>
        </w:r>
        <w:r w:rsidR="00020F25">
          <w:rPr>
            <w:noProof/>
            <w:webHidden/>
          </w:rPr>
          <w:fldChar w:fldCharType="begin"/>
        </w:r>
        <w:r w:rsidR="00020F25">
          <w:rPr>
            <w:noProof/>
            <w:webHidden/>
          </w:rPr>
          <w:instrText xml:space="preserve"> PAGEREF _Toc26921021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3A35BB12" w14:textId="1991036C" w:rsidR="00020F25" w:rsidRDefault="000B382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2" w:history="1">
        <w:r w:rsidR="00020F25" w:rsidRPr="00EC5668">
          <w:rPr>
            <w:rStyle w:val="Hyperlink"/>
            <w:noProof/>
            <w14:scene3d>
              <w14:camera w14:prst="orthographicFront"/>
              <w14:lightRig w14:rig="threePt" w14:dir="t">
                <w14:rot w14:lat="0" w14:lon="0" w14:rev="0"/>
              </w14:lightRig>
            </w14:scene3d>
          </w:rPr>
          <w:t>4</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Parts, Properties and Assemblies</w:t>
        </w:r>
        <w:r w:rsidR="00020F25">
          <w:rPr>
            <w:noProof/>
            <w:webHidden/>
          </w:rPr>
          <w:tab/>
        </w:r>
        <w:r w:rsidR="00020F25">
          <w:rPr>
            <w:noProof/>
            <w:webHidden/>
          </w:rPr>
          <w:fldChar w:fldCharType="begin"/>
        </w:r>
        <w:r w:rsidR="00020F25">
          <w:rPr>
            <w:noProof/>
            <w:webHidden/>
          </w:rPr>
          <w:instrText xml:space="preserve"> PAGEREF _Toc26921022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3A5684F8" w14:textId="15ED9366"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3" w:history="1">
        <w:r w:rsidR="00020F25" w:rsidRPr="00EC5668">
          <w:rPr>
            <w:rStyle w:val="Hyperlink"/>
            <w:noProof/>
          </w:rPr>
          <w:t>4.1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Parts</w:t>
        </w:r>
        <w:r w:rsidR="00020F25">
          <w:rPr>
            <w:noProof/>
            <w:webHidden/>
          </w:rPr>
          <w:tab/>
        </w:r>
        <w:r w:rsidR="00020F25">
          <w:rPr>
            <w:noProof/>
            <w:webHidden/>
          </w:rPr>
          <w:fldChar w:fldCharType="begin"/>
        </w:r>
        <w:r w:rsidR="00020F25">
          <w:rPr>
            <w:noProof/>
            <w:webHidden/>
          </w:rPr>
          <w:instrText xml:space="preserve"> PAGEREF _Toc26921023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2437F95C" w14:textId="217CFCF0" w:rsidR="00020F25" w:rsidRDefault="000B382F">
      <w:pPr>
        <w:pStyle w:val="TOC3"/>
        <w:rPr>
          <w:rFonts w:asciiTheme="minorHAnsi" w:eastAsiaTheme="minorEastAsia" w:hAnsiTheme="minorHAnsi" w:cstheme="minorBidi"/>
          <w:noProof/>
          <w:sz w:val="22"/>
          <w:szCs w:val="22"/>
          <w:lang w:val="de-DE"/>
        </w:rPr>
      </w:pPr>
      <w:hyperlink w:anchor="_Toc26921024" w:history="1">
        <w:r w:rsidR="00020F25" w:rsidRPr="00EC5668">
          <w:rPr>
            <w:rStyle w:val="Hyperlink"/>
            <w:noProof/>
          </w:rPr>
          <w:t>4.1.1</w:t>
        </w:r>
        <w:r w:rsidR="00020F25">
          <w:rPr>
            <w:rFonts w:asciiTheme="minorHAnsi" w:eastAsiaTheme="minorEastAsia" w:hAnsiTheme="minorHAnsi" w:cstheme="minorBidi"/>
            <w:noProof/>
            <w:sz w:val="22"/>
            <w:szCs w:val="22"/>
            <w:lang w:val="de-DE"/>
          </w:rPr>
          <w:tab/>
        </w:r>
        <w:r w:rsidR="00020F25" w:rsidRPr="00EC5668">
          <w:rPr>
            <w:rStyle w:val="Hyperlink"/>
            <w:noProof/>
          </w:rPr>
          <w:t>Part Labels</w:t>
        </w:r>
        <w:r w:rsidR="00020F25">
          <w:rPr>
            <w:noProof/>
            <w:webHidden/>
          </w:rPr>
          <w:tab/>
        </w:r>
        <w:r w:rsidR="00020F25">
          <w:rPr>
            <w:noProof/>
            <w:webHidden/>
          </w:rPr>
          <w:fldChar w:fldCharType="begin"/>
        </w:r>
        <w:r w:rsidR="00020F25">
          <w:rPr>
            <w:noProof/>
            <w:webHidden/>
          </w:rPr>
          <w:instrText xml:space="preserve"> PAGEREF _Toc26921024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1265FB0B" w14:textId="6A7F05B4"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5" w:history="1">
        <w:r w:rsidR="00020F25" w:rsidRPr="00EC5668">
          <w:rPr>
            <w:rStyle w:val="Hyperlink"/>
            <w:noProof/>
          </w:rPr>
          <w:t>4.2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Properties</w:t>
        </w:r>
        <w:r w:rsidR="00020F25">
          <w:rPr>
            <w:noProof/>
            <w:webHidden/>
          </w:rPr>
          <w:tab/>
        </w:r>
        <w:r w:rsidR="00020F25">
          <w:rPr>
            <w:noProof/>
            <w:webHidden/>
          </w:rPr>
          <w:fldChar w:fldCharType="begin"/>
        </w:r>
        <w:r w:rsidR="00020F25">
          <w:rPr>
            <w:noProof/>
            <w:webHidden/>
          </w:rPr>
          <w:instrText xml:space="preserve"> PAGEREF _Toc26921025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6D5C8672" w14:textId="42BF7A57"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6" w:history="1">
        <w:r w:rsidR="00020F25" w:rsidRPr="00EC5668">
          <w:rPr>
            <w:rStyle w:val="Hyperlink"/>
            <w:noProof/>
          </w:rPr>
          <w:t>4.3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Assemblies</w:t>
        </w:r>
        <w:r w:rsidR="00020F25">
          <w:rPr>
            <w:noProof/>
            <w:webHidden/>
          </w:rPr>
          <w:tab/>
        </w:r>
        <w:r w:rsidR="00020F25">
          <w:rPr>
            <w:noProof/>
            <w:webHidden/>
          </w:rPr>
          <w:fldChar w:fldCharType="begin"/>
        </w:r>
        <w:r w:rsidR="00020F25">
          <w:rPr>
            <w:noProof/>
            <w:webHidden/>
          </w:rPr>
          <w:instrText xml:space="preserve"> PAGEREF _Toc26921026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19EBF20" w14:textId="75B9345F" w:rsidR="00020F25" w:rsidRDefault="000B382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7" w:history="1">
        <w:r w:rsidR="00020F25" w:rsidRPr="00EC5668">
          <w:rPr>
            <w:rStyle w:val="Hyperlink"/>
            <w:noProof/>
            <w14:scene3d>
              <w14:camera w14:prst="orthographicFront"/>
              <w14:lightRig w14:rig="threePt" w14:dir="t">
                <w14:rot w14:lat="0" w14:lon="0" w14:rev="0"/>
              </w14:lightRig>
            </w14:scene3d>
          </w:rPr>
          <w:t>5</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File Structure of χMCF</w:t>
        </w:r>
        <w:r w:rsidR="00020F25">
          <w:rPr>
            <w:noProof/>
            <w:webHidden/>
          </w:rPr>
          <w:tab/>
        </w:r>
        <w:r w:rsidR="00020F25">
          <w:rPr>
            <w:noProof/>
            <w:webHidden/>
          </w:rPr>
          <w:fldChar w:fldCharType="begin"/>
        </w:r>
        <w:r w:rsidR="00020F25">
          <w:rPr>
            <w:noProof/>
            <w:webHidden/>
          </w:rPr>
          <w:instrText xml:space="preserve"> PAGEREF _Toc26921027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16DDE8" w14:textId="6BC4DB22"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8" w:history="1">
        <w:r w:rsidR="00020F25" w:rsidRPr="00EC5668">
          <w:rPr>
            <w:rStyle w:val="Hyperlink"/>
            <w:noProof/>
          </w:rPr>
          <w:t>5.1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Elements containing general information</w:t>
        </w:r>
        <w:r w:rsidR="00020F25">
          <w:rPr>
            <w:noProof/>
            <w:webHidden/>
          </w:rPr>
          <w:tab/>
        </w:r>
        <w:r w:rsidR="00020F25">
          <w:rPr>
            <w:noProof/>
            <w:webHidden/>
          </w:rPr>
          <w:fldChar w:fldCharType="begin"/>
        </w:r>
        <w:r w:rsidR="00020F25">
          <w:rPr>
            <w:noProof/>
            <w:webHidden/>
          </w:rPr>
          <w:instrText xml:space="preserve"> PAGEREF _Toc26921028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4BD85D" w14:textId="39AFBCAC" w:rsidR="00020F25" w:rsidRDefault="000B382F">
      <w:pPr>
        <w:pStyle w:val="TOC3"/>
        <w:rPr>
          <w:rFonts w:asciiTheme="minorHAnsi" w:eastAsiaTheme="minorEastAsia" w:hAnsiTheme="minorHAnsi" w:cstheme="minorBidi"/>
          <w:noProof/>
          <w:sz w:val="22"/>
          <w:szCs w:val="22"/>
          <w:lang w:val="de-DE"/>
        </w:rPr>
      </w:pPr>
      <w:hyperlink w:anchor="_Toc26921029" w:history="1">
        <w:r w:rsidR="00020F25" w:rsidRPr="00EC5668">
          <w:rPr>
            <w:rStyle w:val="Hyperlink"/>
            <w:noProof/>
          </w:rPr>
          <w:t>5.1.1</w:t>
        </w:r>
        <w:r w:rsidR="00020F25">
          <w:rPr>
            <w:rFonts w:asciiTheme="minorHAnsi" w:eastAsiaTheme="minorEastAsia" w:hAnsiTheme="minorHAnsi" w:cstheme="minorBidi"/>
            <w:noProof/>
            <w:sz w:val="22"/>
            <w:szCs w:val="22"/>
            <w:lang w:val="de-DE"/>
          </w:rPr>
          <w:tab/>
        </w:r>
        <w:r w:rsidR="00020F25" w:rsidRPr="00EC5668">
          <w:rPr>
            <w:rStyle w:val="Hyperlink"/>
            <w:noProof/>
          </w:rPr>
          <w:t>Date</w:t>
        </w:r>
        <w:r w:rsidR="00020F25">
          <w:rPr>
            <w:noProof/>
            <w:webHidden/>
          </w:rPr>
          <w:tab/>
        </w:r>
        <w:r w:rsidR="00020F25">
          <w:rPr>
            <w:noProof/>
            <w:webHidden/>
          </w:rPr>
          <w:fldChar w:fldCharType="begin"/>
        </w:r>
        <w:r w:rsidR="00020F25">
          <w:rPr>
            <w:noProof/>
            <w:webHidden/>
          </w:rPr>
          <w:instrText xml:space="preserve"> PAGEREF _Toc26921029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02B81B6A" w14:textId="55682383" w:rsidR="00020F25" w:rsidRDefault="000B382F">
      <w:pPr>
        <w:pStyle w:val="TOC3"/>
        <w:rPr>
          <w:rFonts w:asciiTheme="minorHAnsi" w:eastAsiaTheme="minorEastAsia" w:hAnsiTheme="minorHAnsi" w:cstheme="minorBidi"/>
          <w:noProof/>
          <w:sz w:val="22"/>
          <w:szCs w:val="22"/>
          <w:lang w:val="de-DE"/>
        </w:rPr>
      </w:pPr>
      <w:hyperlink w:anchor="_Toc26921030" w:history="1">
        <w:r w:rsidR="00020F25" w:rsidRPr="00EC5668">
          <w:rPr>
            <w:rStyle w:val="Hyperlink"/>
            <w:noProof/>
          </w:rPr>
          <w:t>5.1.2</w:t>
        </w:r>
        <w:r w:rsidR="00020F25">
          <w:rPr>
            <w:rFonts w:asciiTheme="minorHAnsi" w:eastAsiaTheme="minorEastAsia" w:hAnsiTheme="minorHAnsi" w:cstheme="minorBidi"/>
            <w:noProof/>
            <w:sz w:val="22"/>
            <w:szCs w:val="22"/>
            <w:lang w:val="de-DE"/>
          </w:rPr>
          <w:tab/>
        </w:r>
        <w:r w:rsidR="00020F25" w:rsidRPr="00EC5668">
          <w:rPr>
            <w:rStyle w:val="Hyperlink"/>
            <w:noProof/>
          </w:rPr>
          <w:t>Version</w:t>
        </w:r>
        <w:r w:rsidR="00020F25">
          <w:rPr>
            <w:noProof/>
            <w:webHidden/>
          </w:rPr>
          <w:tab/>
        </w:r>
        <w:r w:rsidR="00020F25">
          <w:rPr>
            <w:noProof/>
            <w:webHidden/>
          </w:rPr>
          <w:fldChar w:fldCharType="begin"/>
        </w:r>
        <w:r w:rsidR="00020F25">
          <w:rPr>
            <w:noProof/>
            <w:webHidden/>
          </w:rPr>
          <w:instrText xml:space="preserve"> PAGEREF _Toc26921030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C006AC0" w14:textId="752CD1ED" w:rsidR="00020F25" w:rsidRDefault="000B382F">
      <w:pPr>
        <w:pStyle w:val="TOC3"/>
        <w:rPr>
          <w:rFonts w:asciiTheme="minorHAnsi" w:eastAsiaTheme="minorEastAsia" w:hAnsiTheme="minorHAnsi" w:cstheme="minorBidi"/>
          <w:noProof/>
          <w:sz w:val="22"/>
          <w:szCs w:val="22"/>
          <w:lang w:val="de-DE"/>
        </w:rPr>
      </w:pPr>
      <w:hyperlink w:anchor="_Toc26921031" w:history="1">
        <w:r w:rsidR="00020F25" w:rsidRPr="00EC5668">
          <w:rPr>
            <w:rStyle w:val="Hyperlink"/>
            <w:noProof/>
          </w:rPr>
          <w:t>5.1.3</w:t>
        </w:r>
        <w:r w:rsidR="00020F25">
          <w:rPr>
            <w:rFonts w:asciiTheme="minorHAnsi" w:eastAsiaTheme="minorEastAsia" w:hAnsiTheme="minorHAnsi" w:cstheme="minorBidi"/>
            <w:noProof/>
            <w:sz w:val="22"/>
            <w:szCs w:val="22"/>
            <w:lang w:val="de-DE"/>
          </w:rPr>
          <w:tab/>
        </w:r>
        <w:r w:rsidR="00020F25" w:rsidRPr="00EC5668">
          <w:rPr>
            <w:rStyle w:val="Hyperlink"/>
            <w:noProof/>
          </w:rPr>
          <w:t>Unit System</w:t>
        </w:r>
        <w:r w:rsidR="00020F25">
          <w:rPr>
            <w:noProof/>
            <w:webHidden/>
          </w:rPr>
          <w:tab/>
        </w:r>
        <w:r w:rsidR="00020F25">
          <w:rPr>
            <w:noProof/>
            <w:webHidden/>
          </w:rPr>
          <w:fldChar w:fldCharType="begin"/>
        </w:r>
        <w:r w:rsidR="00020F25">
          <w:rPr>
            <w:noProof/>
            <w:webHidden/>
          </w:rPr>
          <w:instrText xml:space="preserve"> PAGEREF _Toc26921031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70C3F43" w14:textId="64B49F21"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2" w:history="1">
        <w:r w:rsidR="00020F25" w:rsidRPr="00EC5668">
          <w:rPr>
            <w:rStyle w:val="Hyperlink"/>
            <w:noProof/>
          </w:rPr>
          <w:t>5.2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Application, User and Process Specific Data</w:t>
        </w:r>
        <w:r w:rsidR="00020F25">
          <w:rPr>
            <w:noProof/>
            <w:webHidden/>
          </w:rPr>
          <w:tab/>
        </w:r>
        <w:r w:rsidR="00020F25">
          <w:rPr>
            <w:noProof/>
            <w:webHidden/>
          </w:rPr>
          <w:fldChar w:fldCharType="begin"/>
        </w:r>
        <w:r w:rsidR="00020F25">
          <w:rPr>
            <w:noProof/>
            <w:webHidden/>
          </w:rPr>
          <w:instrText xml:space="preserve"> PAGEREF _Toc26921032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5BE3D351" w14:textId="10029BD1" w:rsidR="00020F25" w:rsidRDefault="000B382F">
      <w:pPr>
        <w:pStyle w:val="TOC3"/>
        <w:rPr>
          <w:rFonts w:asciiTheme="minorHAnsi" w:eastAsiaTheme="minorEastAsia" w:hAnsiTheme="minorHAnsi" w:cstheme="minorBidi"/>
          <w:noProof/>
          <w:sz w:val="22"/>
          <w:szCs w:val="22"/>
          <w:lang w:val="de-DE"/>
        </w:rPr>
      </w:pPr>
      <w:hyperlink w:anchor="_Toc26921033" w:history="1">
        <w:r w:rsidR="00020F25" w:rsidRPr="00EC5668">
          <w:rPr>
            <w:rStyle w:val="Hyperlink"/>
            <w:noProof/>
          </w:rPr>
          <w:t>5.2.1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User Specific Data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_Toc26921033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4E2EAC6E" w14:textId="029D9C91"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4" w:history="1">
        <w:r w:rsidR="00020F25" w:rsidRPr="00EC5668">
          <w:rPr>
            <w:rStyle w:val="Hyperlink"/>
            <w:noProof/>
          </w:rPr>
          <w:t>5.2.1.1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Finite Element Specific Data </w:t>
        </w:r>
        <w:r w:rsidR="00020F25" w:rsidRPr="00EC5668">
          <w:rPr>
            <w:rStyle w:val="Hyperlink"/>
            <w:rFonts w:ascii="Courier New" w:hAnsi="Courier New" w:cs="Courier New"/>
            <w:noProof/>
          </w:rPr>
          <w:t>&lt;femdata/&gt;</w:t>
        </w:r>
        <w:r w:rsidR="00020F25">
          <w:rPr>
            <w:noProof/>
            <w:webHidden/>
          </w:rPr>
          <w:tab/>
        </w:r>
        <w:r w:rsidR="00020F25">
          <w:rPr>
            <w:noProof/>
            <w:webHidden/>
          </w:rPr>
          <w:fldChar w:fldCharType="begin"/>
        </w:r>
        <w:r w:rsidR="00020F25">
          <w:rPr>
            <w:noProof/>
            <w:webHidden/>
          </w:rPr>
          <w:instrText xml:space="preserve"> PAGEREF _Toc26921034 \h </w:instrText>
        </w:r>
        <w:r w:rsidR="00020F25">
          <w:rPr>
            <w:noProof/>
            <w:webHidden/>
          </w:rPr>
        </w:r>
        <w:r w:rsidR="00020F25">
          <w:rPr>
            <w:noProof/>
            <w:webHidden/>
          </w:rPr>
          <w:fldChar w:fldCharType="separate"/>
        </w:r>
        <w:r w:rsidR="00020F25">
          <w:rPr>
            <w:noProof/>
            <w:webHidden/>
          </w:rPr>
          <w:t>32</w:t>
        </w:r>
        <w:r w:rsidR="00020F25">
          <w:rPr>
            <w:noProof/>
            <w:webHidden/>
          </w:rPr>
          <w:fldChar w:fldCharType="end"/>
        </w:r>
      </w:hyperlink>
    </w:p>
    <w:p w14:paraId="6F99E847" w14:textId="13592C5B"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5" w:history="1">
        <w:r w:rsidR="00020F25" w:rsidRPr="00EC5668">
          <w:rPr>
            <w:rStyle w:val="Hyperlink"/>
            <w:noProof/>
          </w:rPr>
          <w:t>5.3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Connection Data </w:t>
        </w:r>
        <w:r w:rsidR="00020F25" w:rsidRPr="00EC5668">
          <w:rPr>
            <w:rStyle w:val="Hyperlink"/>
            <w:rFonts w:ascii="Courier New" w:hAnsi="Courier New" w:cs="Courier New"/>
            <w:noProof/>
          </w:rPr>
          <w:t>&lt;connection_group/&gt;</w:t>
        </w:r>
        <w:r w:rsidR="00020F25">
          <w:rPr>
            <w:noProof/>
            <w:webHidden/>
          </w:rPr>
          <w:tab/>
        </w:r>
        <w:r w:rsidR="00020F25">
          <w:rPr>
            <w:noProof/>
            <w:webHidden/>
          </w:rPr>
          <w:fldChar w:fldCharType="begin"/>
        </w:r>
        <w:r w:rsidR="00020F25">
          <w:rPr>
            <w:noProof/>
            <w:webHidden/>
          </w:rPr>
          <w:instrText xml:space="preserve"> PAGEREF _Toc26921035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7E70D058" w14:textId="104625C9" w:rsidR="00020F25" w:rsidRDefault="000B382F">
      <w:pPr>
        <w:pStyle w:val="TOC3"/>
        <w:rPr>
          <w:rFonts w:asciiTheme="minorHAnsi" w:eastAsiaTheme="minorEastAsia" w:hAnsiTheme="minorHAnsi" w:cstheme="minorBidi"/>
          <w:noProof/>
          <w:sz w:val="22"/>
          <w:szCs w:val="22"/>
          <w:lang w:val="de-DE"/>
        </w:rPr>
      </w:pPr>
      <w:hyperlink w:anchor="_Toc26921036" w:history="1">
        <w:r w:rsidR="00020F25" w:rsidRPr="00EC5668">
          <w:rPr>
            <w:rStyle w:val="Hyperlink"/>
            <w:noProof/>
          </w:rPr>
          <w:t>5.3.1</w:t>
        </w:r>
        <w:r w:rsidR="00020F25">
          <w:rPr>
            <w:rFonts w:asciiTheme="minorHAnsi" w:eastAsiaTheme="minorEastAsia" w:hAnsiTheme="minorHAnsi" w:cstheme="minorBidi"/>
            <w:noProof/>
            <w:sz w:val="22"/>
            <w:szCs w:val="22"/>
            <w:lang w:val="de-DE"/>
          </w:rPr>
          <w:tab/>
        </w:r>
        <w:r w:rsidR="00020F25" w:rsidRPr="00EC5668">
          <w:rPr>
            <w:rStyle w:val="Hyperlink"/>
            <w:noProof/>
          </w:rPr>
          <w:t>Connected Objects</w:t>
        </w:r>
        <w:r w:rsidR="00020F25">
          <w:rPr>
            <w:noProof/>
            <w:webHidden/>
          </w:rPr>
          <w:tab/>
        </w:r>
        <w:r w:rsidR="00020F25">
          <w:rPr>
            <w:noProof/>
            <w:webHidden/>
          </w:rPr>
          <w:fldChar w:fldCharType="begin"/>
        </w:r>
        <w:r w:rsidR="00020F25">
          <w:rPr>
            <w:noProof/>
            <w:webHidden/>
          </w:rPr>
          <w:instrText xml:space="preserve"> PAGEREF _Toc26921036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48F5B72E" w14:textId="3CAB7B64"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7" w:history="1">
        <w:r w:rsidR="00020F25" w:rsidRPr="00EC5668">
          <w:rPr>
            <w:rStyle w:val="Hyperlink"/>
            <w:noProof/>
          </w:rPr>
          <w:t>5.3.1.1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&lt;part/&gt;</w:t>
        </w:r>
        <w:r w:rsidR="00020F25">
          <w:rPr>
            <w:noProof/>
            <w:webHidden/>
          </w:rPr>
          <w:tab/>
        </w:r>
        <w:r w:rsidR="00020F25">
          <w:rPr>
            <w:noProof/>
            <w:webHidden/>
          </w:rPr>
          <w:fldChar w:fldCharType="begin"/>
        </w:r>
        <w:r w:rsidR="00020F25">
          <w:rPr>
            <w:noProof/>
            <w:webHidden/>
          </w:rPr>
          <w:instrText xml:space="preserve"> PAGEREF _Toc26921037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5813941" w14:textId="6999538E"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8" w:history="1">
        <w:r w:rsidR="00020F25" w:rsidRPr="00EC5668">
          <w:rPr>
            <w:rStyle w:val="Hyperlink"/>
            <w:noProof/>
          </w:rPr>
          <w:t>5.3.1.2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&lt;assy/&gt;</w:t>
        </w:r>
        <w:r w:rsidR="00020F25">
          <w:rPr>
            <w:noProof/>
            <w:webHidden/>
          </w:rPr>
          <w:tab/>
        </w:r>
        <w:r w:rsidR="00020F25">
          <w:rPr>
            <w:noProof/>
            <w:webHidden/>
          </w:rPr>
          <w:fldChar w:fldCharType="begin"/>
        </w:r>
        <w:r w:rsidR="00020F25">
          <w:rPr>
            <w:noProof/>
            <w:webHidden/>
          </w:rPr>
          <w:instrText xml:space="preserve"> PAGEREF _Toc26921038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197E286A" w14:textId="35F790B9"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9" w:history="1">
        <w:r w:rsidR="00020F25" w:rsidRPr="00EC5668">
          <w:rPr>
            <w:rStyle w:val="Hyperlink"/>
            <w:noProof/>
          </w:rPr>
          <w:t>5.3.1.3</w:t>
        </w:r>
        <w:r w:rsidR="00020F25">
          <w:rPr>
            <w:rFonts w:asciiTheme="minorHAnsi" w:eastAsiaTheme="minorEastAsia" w:hAnsiTheme="minorHAnsi" w:cstheme="minorBidi"/>
            <w:noProof/>
            <w:sz w:val="22"/>
            <w:szCs w:val="22"/>
            <w:lang w:val="de-DE"/>
          </w:rPr>
          <w:tab/>
        </w:r>
        <w:r w:rsidR="00020F25" w:rsidRPr="00EC5668">
          <w:rPr>
            <w:rStyle w:val="Hyperlink"/>
            <w:noProof/>
          </w:rPr>
          <w:t>Special Topological situations</w:t>
        </w:r>
        <w:r w:rsidR="00020F25">
          <w:rPr>
            <w:noProof/>
            <w:webHidden/>
          </w:rPr>
          <w:tab/>
        </w:r>
        <w:r w:rsidR="00020F25">
          <w:rPr>
            <w:noProof/>
            <w:webHidden/>
          </w:rPr>
          <w:fldChar w:fldCharType="begin"/>
        </w:r>
        <w:r w:rsidR="00020F25">
          <w:rPr>
            <w:noProof/>
            <w:webHidden/>
          </w:rPr>
          <w:instrText xml:space="preserve"> PAGEREF _Toc26921039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17E12E05" w14:textId="3581B7CA" w:rsidR="00020F25" w:rsidRDefault="000B382F">
      <w:pPr>
        <w:pStyle w:val="TOC3"/>
        <w:rPr>
          <w:rFonts w:asciiTheme="minorHAnsi" w:eastAsiaTheme="minorEastAsia" w:hAnsiTheme="minorHAnsi" w:cstheme="minorBidi"/>
          <w:noProof/>
          <w:sz w:val="22"/>
          <w:szCs w:val="22"/>
          <w:lang w:val="de-DE"/>
        </w:rPr>
      </w:pPr>
      <w:hyperlink w:anchor="_Toc26921040" w:history="1">
        <w:r w:rsidR="00020F25" w:rsidRPr="00EC5668">
          <w:rPr>
            <w:rStyle w:val="Hyperlink"/>
            <w:noProof/>
          </w:rPr>
          <w:t>5.3.2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_Toc26921040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34AF428B" w14:textId="6429DD32"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1" w:history="1">
        <w:r w:rsidR="00020F25" w:rsidRPr="00EC5668">
          <w:rPr>
            <w:rStyle w:val="Hyperlink"/>
            <w:noProof/>
          </w:rPr>
          <w:t>5.3.2.1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_Toc26921041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4298A856" w14:textId="03010B59"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2" w:history="1">
        <w:r w:rsidR="00020F25" w:rsidRPr="00EC5668">
          <w:rPr>
            <w:rStyle w:val="Hyperlink"/>
            <w:noProof/>
          </w:rPr>
          <w:t>5.3.2.2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_Toc26921042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757EBCE9" w14:textId="1A37473F"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3" w:history="1">
        <w:r w:rsidR="00020F25" w:rsidRPr="00EC5668">
          <w:rPr>
            <w:rStyle w:val="Hyperlink"/>
            <w:i/>
            <w:noProof/>
          </w:rPr>
          <w:t>5.3.2.3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_Toc26921043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A223666" w14:textId="175B7B9B"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4" w:history="1">
        <w:r w:rsidR="00020F25" w:rsidRPr="00EC5668">
          <w:rPr>
            <w:rStyle w:val="Hyperlink"/>
            <w:i/>
            <w:noProof/>
          </w:rPr>
          <w:t>5.3.2.4</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_Toc26921044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2D8DB55B" w14:textId="54949BFF"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5" w:history="1">
        <w:r w:rsidR="00020F25" w:rsidRPr="00EC5668">
          <w:rPr>
            <w:rStyle w:val="Hyperlink"/>
            <w:noProof/>
          </w:rPr>
          <w:t>5.3.2.5</w:t>
        </w:r>
        <w:r w:rsidR="00020F25">
          <w:rPr>
            <w:rFonts w:asciiTheme="minorHAnsi" w:eastAsiaTheme="minorEastAsia" w:hAnsiTheme="minorHAnsi" w:cstheme="minorBidi"/>
            <w:noProof/>
            <w:sz w:val="22"/>
            <w:szCs w:val="22"/>
            <w:lang w:val="de-DE"/>
          </w:rPr>
          <w:tab/>
        </w:r>
        <w:r w:rsidR="00020F25" w:rsidRPr="00EC5668">
          <w:rPr>
            <w:rStyle w:val="Hyperlink"/>
            <w:noProof/>
          </w:rPr>
          <w:t>Local Contact Properties</w:t>
        </w:r>
        <w:r w:rsidR="00020F25">
          <w:rPr>
            <w:noProof/>
            <w:webHidden/>
          </w:rPr>
          <w:tab/>
        </w:r>
        <w:r w:rsidR="00020F25">
          <w:rPr>
            <w:noProof/>
            <w:webHidden/>
          </w:rPr>
          <w:fldChar w:fldCharType="begin"/>
        </w:r>
        <w:r w:rsidR="00020F25">
          <w:rPr>
            <w:noProof/>
            <w:webHidden/>
          </w:rPr>
          <w:instrText xml:space="preserve"> PAGEREF _Toc26921045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307336C8" w14:textId="6CA15849" w:rsidR="00020F25" w:rsidRDefault="000B382F">
      <w:pPr>
        <w:pStyle w:val="TOC3"/>
        <w:rPr>
          <w:rFonts w:asciiTheme="minorHAnsi" w:eastAsiaTheme="minorEastAsia" w:hAnsiTheme="minorHAnsi" w:cstheme="minorBidi"/>
          <w:noProof/>
          <w:sz w:val="22"/>
          <w:szCs w:val="22"/>
          <w:lang w:val="de-DE"/>
        </w:rPr>
      </w:pPr>
      <w:hyperlink w:anchor="_Toc26921046" w:history="1">
        <w:r w:rsidR="00020F25" w:rsidRPr="00EC5668">
          <w:rPr>
            <w:rStyle w:val="Hyperlink"/>
            <w:noProof/>
          </w:rPr>
          <w:t>5.3.3</w:t>
        </w:r>
        <w:r w:rsidR="00020F25">
          <w:rPr>
            <w:rFonts w:asciiTheme="minorHAnsi" w:eastAsiaTheme="minorEastAsia" w:hAnsiTheme="minorHAnsi" w:cstheme="minorBidi"/>
            <w:noProof/>
            <w:sz w:val="22"/>
            <w:szCs w:val="22"/>
            <w:lang w:val="de-DE"/>
          </w:rPr>
          <w:tab/>
        </w:r>
        <w:r w:rsidR="00020F25" w:rsidRPr="00EC5668">
          <w:rPr>
            <w:rStyle w:val="Hyperlink"/>
            <w:noProof/>
          </w:rPr>
          <w:t>Joints</w:t>
        </w:r>
        <w:r w:rsidR="00020F25">
          <w:rPr>
            <w:noProof/>
            <w:webHidden/>
          </w:rPr>
          <w:tab/>
        </w:r>
        <w:r w:rsidR="00020F25">
          <w:rPr>
            <w:noProof/>
            <w:webHidden/>
          </w:rPr>
          <w:fldChar w:fldCharType="begin"/>
        </w:r>
        <w:r w:rsidR="00020F25">
          <w:rPr>
            <w:noProof/>
            <w:webHidden/>
          </w:rPr>
          <w:instrText xml:space="preserve"> PAGEREF _Toc26921046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F095E83" w14:textId="1D9E4B88"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7" w:history="1">
        <w:r w:rsidR="00020F25" w:rsidRPr="00EC5668">
          <w:rPr>
            <w:rStyle w:val="Hyperlink"/>
            <w:noProof/>
          </w:rPr>
          <w:t>5.4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 Minimalistic Example of a χMCF file</w:t>
        </w:r>
        <w:r w:rsidR="00020F25">
          <w:rPr>
            <w:noProof/>
            <w:webHidden/>
          </w:rPr>
          <w:tab/>
        </w:r>
        <w:r w:rsidR="00020F25">
          <w:rPr>
            <w:noProof/>
            <w:webHidden/>
          </w:rPr>
          <w:fldChar w:fldCharType="begin"/>
        </w:r>
        <w:r w:rsidR="00020F25">
          <w:rPr>
            <w:noProof/>
            <w:webHidden/>
          </w:rPr>
          <w:instrText xml:space="preserve"> PAGEREF _Toc26921047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357BA8D9" w14:textId="00E813CE"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8" w:history="1">
        <w:r w:rsidR="00020F25" w:rsidRPr="00EC5668">
          <w:rPr>
            <w:rStyle w:val="Hyperlink"/>
            <w:noProof/>
          </w:rPr>
          <w:t>5.5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XML Schema Definition</w:t>
        </w:r>
        <w:r w:rsidR="00020F25">
          <w:rPr>
            <w:noProof/>
            <w:webHidden/>
          </w:rPr>
          <w:tab/>
        </w:r>
        <w:r w:rsidR="00020F25">
          <w:rPr>
            <w:noProof/>
            <w:webHidden/>
          </w:rPr>
          <w:fldChar w:fldCharType="begin"/>
        </w:r>
        <w:r w:rsidR="00020F25">
          <w:rPr>
            <w:noProof/>
            <w:webHidden/>
          </w:rPr>
          <w:instrText xml:space="preserve"> PAGEREF _Toc26921048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64095DD4" w14:textId="6B4A486E" w:rsidR="00020F25" w:rsidRDefault="000B382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49" w:history="1">
        <w:r w:rsidR="00020F25" w:rsidRPr="00EC5668">
          <w:rPr>
            <w:rStyle w:val="Hyperlink"/>
            <w:noProof/>
            <w14:scene3d>
              <w14:camera w14:prst="orthographicFront"/>
              <w14:lightRig w14:rig="threePt" w14:dir="t">
                <w14:rot w14:lat="0" w14:lon="0" w14:rev="0"/>
              </w14:lightRig>
            </w14:scene3d>
          </w:rPr>
          <w:t>6</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Data Common to any Connection</w:t>
        </w:r>
        <w:r w:rsidR="00020F25">
          <w:rPr>
            <w:noProof/>
            <w:webHidden/>
          </w:rPr>
          <w:tab/>
        </w:r>
        <w:r w:rsidR="00020F25">
          <w:rPr>
            <w:noProof/>
            <w:webHidden/>
          </w:rPr>
          <w:fldChar w:fldCharType="begin"/>
        </w:r>
        <w:r w:rsidR="00020F25">
          <w:rPr>
            <w:noProof/>
            <w:webHidden/>
          </w:rPr>
          <w:instrText xml:space="preserve"> PAGEREF _Toc26921049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661756A" w14:textId="0BB823F1"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0" w:history="1">
        <w:r w:rsidR="00020F25" w:rsidRPr="00EC5668">
          <w:rPr>
            <w:rStyle w:val="Hyperlink"/>
            <w:noProof/>
          </w:rPr>
          <w:t>6.1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Indices and their properties</w:t>
        </w:r>
        <w:r w:rsidR="00020F25">
          <w:rPr>
            <w:noProof/>
            <w:webHidden/>
          </w:rPr>
          <w:tab/>
        </w:r>
        <w:r w:rsidR="00020F25">
          <w:rPr>
            <w:noProof/>
            <w:webHidden/>
          </w:rPr>
          <w:fldChar w:fldCharType="begin"/>
        </w:r>
        <w:r w:rsidR="00020F25">
          <w:rPr>
            <w:noProof/>
            <w:webHidden/>
          </w:rPr>
          <w:instrText xml:space="preserve"> PAGEREF _Toc26921050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3E256D2" w14:textId="42B9E3EA"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1" w:history="1">
        <w:r w:rsidR="00020F25" w:rsidRPr="00EC5668">
          <w:rPr>
            <w:rStyle w:val="Hyperlink"/>
            <w:noProof/>
          </w:rPr>
          <w:t>6.2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label</w:t>
        </w:r>
        <w:r w:rsidR="00020F25">
          <w:rPr>
            <w:noProof/>
            <w:webHidden/>
          </w:rPr>
          <w:tab/>
        </w:r>
        <w:r w:rsidR="00020F25">
          <w:rPr>
            <w:noProof/>
            <w:webHidden/>
          </w:rPr>
          <w:fldChar w:fldCharType="begin"/>
        </w:r>
        <w:r w:rsidR="00020F25">
          <w:rPr>
            <w:noProof/>
            <w:webHidden/>
          </w:rPr>
          <w:instrText xml:space="preserve"> PAGEREF _Toc26921051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4D29A508" w14:textId="229452A8"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2" w:history="1">
        <w:r w:rsidR="00020F25" w:rsidRPr="00EC5668">
          <w:rPr>
            <w:rStyle w:val="Hyperlink"/>
            <w:noProof/>
          </w:rPr>
          <w:t>6.3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Dimensions and Coordinates</w:t>
        </w:r>
        <w:r w:rsidR="00020F25">
          <w:rPr>
            <w:noProof/>
            <w:webHidden/>
          </w:rPr>
          <w:tab/>
        </w:r>
        <w:r w:rsidR="00020F25">
          <w:rPr>
            <w:noProof/>
            <w:webHidden/>
          </w:rPr>
          <w:fldChar w:fldCharType="begin"/>
        </w:r>
        <w:r w:rsidR="00020F25">
          <w:rPr>
            <w:noProof/>
            <w:webHidden/>
          </w:rPr>
          <w:instrText xml:space="preserve"> PAGEREF _Toc26921052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1AD0FBA" w14:textId="5C24BCEA"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3" w:history="1">
        <w:r w:rsidR="00020F25" w:rsidRPr="00EC5668">
          <w:rPr>
            <w:rStyle w:val="Hyperlink"/>
            <w:noProof/>
          </w:rPr>
          <w:t>6.4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quality_control</w:t>
        </w:r>
        <w:r w:rsidR="00020F25">
          <w:rPr>
            <w:noProof/>
            <w:webHidden/>
          </w:rPr>
          <w:tab/>
        </w:r>
        <w:r w:rsidR="00020F25">
          <w:rPr>
            <w:noProof/>
            <w:webHidden/>
          </w:rPr>
          <w:fldChar w:fldCharType="begin"/>
        </w:r>
        <w:r w:rsidR="00020F25">
          <w:rPr>
            <w:noProof/>
            <w:webHidden/>
          </w:rPr>
          <w:instrText xml:space="preserve"> PAGEREF _Toc26921053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7413B04" w14:textId="60E75128"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4" w:history="1">
        <w:r w:rsidR="00020F25" w:rsidRPr="00EC5668">
          <w:rPr>
            <w:rStyle w:val="Hyperlink"/>
            <w:noProof/>
          </w:rPr>
          <w:t>6.5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Custom Attributes list</w:t>
        </w:r>
        <w:r w:rsidR="00020F25">
          <w:rPr>
            <w:noProof/>
            <w:webHidden/>
          </w:rPr>
          <w:tab/>
        </w:r>
        <w:r w:rsidR="00020F25">
          <w:rPr>
            <w:noProof/>
            <w:webHidden/>
          </w:rPr>
          <w:fldChar w:fldCharType="begin"/>
        </w:r>
        <w:r w:rsidR="00020F25">
          <w:rPr>
            <w:noProof/>
            <w:webHidden/>
          </w:rPr>
          <w:instrText xml:space="preserve"> PAGEREF _Toc26921054 \h </w:instrText>
        </w:r>
        <w:r w:rsidR="00020F25">
          <w:rPr>
            <w:noProof/>
            <w:webHidden/>
          </w:rPr>
        </w:r>
        <w:r w:rsidR="00020F25">
          <w:rPr>
            <w:noProof/>
            <w:webHidden/>
          </w:rPr>
          <w:fldChar w:fldCharType="separate"/>
        </w:r>
        <w:r w:rsidR="00020F25">
          <w:rPr>
            <w:noProof/>
            <w:webHidden/>
          </w:rPr>
          <w:t>44</w:t>
        </w:r>
        <w:r w:rsidR="00020F25">
          <w:rPr>
            <w:noProof/>
            <w:webHidden/>
          </w:rPr>
          <w:fldChar w:fldCharType="end"/>
        </w:r>
      </w:hyperlink>
    </w:p>
    <w:p w14:paraId="1C82109A" w14:textId="5E3527BF"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5" w:history="1">
        <w:r w:rsidR="00020F25" w:rsidRPr="00EC5668">
          <w:rPr>
            <w:rStyle w:val="Hyperlink"/>
            <w:noProof/>
          </w:rPr>
          <w:t>6.6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Distinction between </w:t>
        </w:r>
        <w:r w:rsidR="00020F25" w:rsidRPr="00EC5668">
          <w:rPr>
            <w:rStyle w:val="Hyperlink"/>
            <w:rFonts w:ascii="Courier New" w:hAnsi="Courier New" w:cs="Courier New"/>
            <w:noProof/>
          </w:rPr>
          <w:t>&lt;custom_attributes/&gt;</w:t>
        </w:r>
        <w:r w:rsidR="00020F25" w:rsidRPr="00EC5668">
          <w:rPr>
            <w:rStyle w:val="Hyperlink"/>
            <w:noProof/>
          </w:rPr>
          <w:t xml:space="preserve"> and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_Toc26921055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4C39912" w14:textId="55C194BF" w:rsidR="00020F25" w:rsidRDefault="000B382F">
      <w:pPr>
        <w:pStyle w:val="TOC3"/>
        <w:rPr>
          <w:rFonts w:asciiTheme="minorHAnsi" w:eastAsiaTheme="minorEastAsia" w:hAnsiTheme="minorHAnsi" w:cstheme="minorBidi"/>
          <w:noProof/>
          <w:sz w:val="22"/>
          <w:szCs w:val="22"/>
          <w:lang w:val="de-DE"/>
        </w:rPr>
      </w:pPr>
      <w:hyperlink w:anchor="_Toc26921056" w:history="1">
        <w:r w:rsidR="00020F25" w:rsidRPr="00EC5668">
          <w:rPr>
            <w:rStyle w:val="Hyperlink"/>
            <w:noProof/>
          </w:rPr>
          <w:t>6.6.1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process roles,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_Toc26921056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1ED41910" w14:textId="308084FC" w:rsidR="00020F25" w:rsidRDefault="000B382F">
      <w:pPr>
        <w:pStyle w:val="TOC3"/>
        <w:rPr>
          <w:rFonts w:asciiTheme="minorHAnsi" w:eastAsiaTheme="minorEastAsia" w:hAnsiTheme="minorHAnsi" w:cstheme="minorBidi"/>
          <w:noProof/>
          <w:sz w:val="22"/>
          <w:szCs w:val="22"/>
          <w:lang w:val="de-DE"/>
        </w:rPr>
      </w:pPr>
      <w:hyperlink w:anchor="_Toc26921057" w:history="1">
        <w:r w:rsidR="00020F25" w:rsidRPr="00EC5668">
          <w:rPr>
            <w:rStyle w:val="Hyperlink"/>
            <w:noProof/>
          </w:rPr>
          <w:t>6.6.2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applications,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_Toc26921057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9D24644" w14:textId="58817761" w:rsidR="00020F25" w:rsidRDefault="000B382F">
      <w:pPr>
        <w:pStyle w:val="TOC3"/>
        <w:rPr>
          <w:rFonts w:asciiTheme="minorHAnsi" w:eastAsiaTheme="minorEastAsia" w:hAnsiTheme="minorHAnsi" w:cstheme="minorBidi"/>
          <w:noProof/>
          <w:sz w:val="22"/>
          <w:szCs w:val="22"/>
          <w:lang w:val="de-DE"/>
        </w:rPr>
      </w:pPr>
      <w:hyperlink w:anchor="_Toc26921058" w:history="1">
        <w:r w:rsidR="00020F25" w:rsidRPr="00EC5668">
          <w:rPr>
            <w:rStyle w:val="Hyperlink"/>
            <w:noProof/>
          </w:rPr>
          <w:t>6.6.3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Different levels of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sidRPr="00EC5668">
          <w:rPr>
            <w:rStyle w:val="Hyperlink"/>
            <w:noProof/>
          </w:rPr>
          <w:t xml:space="preserve"> within χMCF data model</w:t>
        </w:r>
        <w:r w:rsidR="00020F25">
          <w:rPr>
            <w:noProof/>
            <w:webHidden/>
          </w:rPr>
          <w:tab/>
        </w:r>
        <w:r w:rsidR="00020F25">
          <w:rPr>
            <w:noProof/>
            <w:webHidden/>
          </w:rPr>
          <w:fldChar w:fldCharType="begin"/>
        </w:r>
        <w:r w:rsidR="00020F25">
          <w:rPr>
            <w:noProof/>
            <w:webHidden/>
          </w:rPr>
          <w:instrText xml:space="preserve"> PAGEREF _Toc26921058 \h </w:instrText>
        </w:r>
        <w:r w:rsidR="00020F25">
          <w:rPr>
            <w:noProof/>
            <w:webHidden/>
          </w:rPr>
        </w:r>
        <w:r w:rsidR="00020F25">
          <w:rPr>
            <w:noProof/>
            <w:webHidden/>
          </w:rPr>
          <w:fldChar w:fldCharType="separate"/>
        </w:r>
        <w:r w:rsidR="00020F25">
          <w:rPr>
            <w:noProof/>
            <w:webHidden/>
          </w:rPr>
          <w:t>50</w:t>
        </w:r>
        <w:r w:rsidR="00020F25">
          <w:rPr>
            <w:noProof/>
            <w:webHidden/>
          </w:rPr>
          <w:fldChar w:fldCharType="end"/>
        </w:r>
      </w:hyperlink>
    </w:p>
    <w:p w14:paraId="22DE752C" w14:textId="4BC29F0F" w:rsidR="00020F25" w:rsidRDefault="000B382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59" w:history="1">
        <w:r w:rsidR="00020F25" w:rsidRPr="00EC5668">
          <w:rPr>
            <w:rStyle w:val="Hyperlink"/>
            <w:noProof/>
            <w14:scene3d>
              <w14:camera w14:prst="orthographicFront"/>
              <w14:lightRig w14:rig="threePt" w14:dir="t">
                <w14:rot w14:lat="0" w14:lon="0" w14:rev="0"/>
              </w14:lightRig>
            </w14:scene3d>
          </w:rPr>
          <w:t>7</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0D connections</w:t>
        </w:r>
        <w:r w:rsidR="00020F25">
          <w:rPr>
            <w:noProof/>
            <w:webHidden/>
          </w:rPr>
          <w:tab/>
        </w:r>
        <w:r w:rsidR="00020F25">
          <w:rPr>
            <w:noProof/>
            <w:webHidden/>
          </w:rPr>
          <w:fldChar w:fldCharType="begin"/>
        </w:r>
        <w:r w:rsidR="00020F25">
          <w:rPr>
            <w:noProof/>
            <w:webHidden/>
          </w:rPr>
          <w:instrText xml:space="preserve"> PAGEREF _Toc26921059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B41E3FD" w14:textId="6581F21E"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0" w:history="1">
        <w:r w:rsidR="00020F25" w:rsidRPr="00EC5668">
          <w:rPr>
            <w:rStyle w:val="Hyperlink"/>
            <w:noProof/>
          </w:rPr>
          <w:t>7.1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_Toc26921060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39D433EE" w14:textId="41A7996C" w:rsidR="00020F25" w:rsidRDefault="000B382F">
      <w:pPr>
        <w:pStyle w:val="TOC3"/>
        <w:rPr>
          <w:rFonts w:asciiTheme="minorHAnsi" w:eastAsiaTheme="minorEastAsia" w:hAnsiTheme="minorHAnsi" w:cstheme="minorBidi"/>
          <w:noProof/>
          <w:sz w:val="22"/>
          <w:szCs w:val="22"/>
          <w:lang w:val="de-DE"/>
        </w:rPr>
      </w:pPr>
      <w:hyperlink w:anchor="_Toc26921061" w:history="1">
        <w:r w:rsidR="00020F25" w:rsidRPr="00EC5668">
          <w:rPr>
            <w:rStyle w:val="Hyperlink"/>
            <w:noProof/>
          </w:rPr>
          <w:t>7.1.1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_Toc26921061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1CD91531" w14:textId="4294D09A" w:rsidR="00020F25" w:rsidRDefault="000B382F">
      <w:pPr>
        <w:pStyle w:val="TOC3"/>
        <w:rPr>
          <w:rFonts w:asciiTheme="minorHAnsi" w:eastAsiaTheme="minorEastAsia" w:hAnsiTheme="minorHAnsi" w:cstheme="minorBidi"/>
          <w:noProof/>
          <w:sz w:val="22"/>
          <w:szCs w:val="22"/>
          <w:lang w:val="de-DE"/>
        </w:rPr>
      </w:pPr>
      <w:hyperlink w:anchor="_Toc26921062" w:history="1">
        <w:r w:rsidR="00020F25" w:rsidRPr="00EC5668">
          <w:rPr>
            <w:rStyle w:val="Hyperlink"/>
            <w:noProof/>
          </w:rPr>
          <w:t>7.1.2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_Toc26921062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F0EC993" w14:textId="6834F2A4" w:rsidR="00020F25" w:rsidRDefault="000B382F">
      <w:pPr>
        <w:pStyle w:val="TOC3"/>
        <w:rPr>
          <w:rFonts w:asciiTheme="minorHAnsi" w:eastAsiaTheme="minorEastAsia" w:hAnsiTheme="minorHAnsi" w:cstheme="minorBidi"/>
          <w:noProof/>
          <w:sz w:val="22"/>
          <w:szCs w:val="22"/>
          <w:lang w:val="de-DE"/>
        </w:rPr>
      </w:pPr>
      <w:hyperlink w:anchor="_Toc26921063" w:history="1">
        <w:r w:rsidR="00020F25" w:rsidRPr="00EC5668">
          <w:rPr>
            <w:rStyle w:val="Hyperlink"/>
            <w:noProof/>
          </w:rPr>
          <w:t>7.1.3</w:t>
        </w:r>
        <w:r w:rsidR="00020F25">
          <w:rPr>
            <w:rFonts w:asciiTheme="minorHAnsi" w:eastAsiaTheme="minorEastAsia" w:hAnsiTheme="minorHAnsi" w:cstheme="minorBidi"/>
            <w:noProof/>
            <w:sz w:val="22"/>
            <w:szCs w:val="22"/>
            <w:lang w:val="de-DE"/>
          </w:rPr>
          <w:tab/>
        </w:r>
        <w:r w:rsidR="00020F25" w:rsidRPr="00EC5668">
          <w:rPr>
            <w:rStyle w:val="Hyperlink"/>
            <w:noProof/>
          </w:rPr>
          <w:t>Direction</w:t>
        </w:r>
        <w:r w:rsidR="00020F25">
          <w:rPr>
            <w:noProof/>
            <w:webHidden/>
          </w:rPr>
          <w:tab/>
        </w:r>
        <w:r w:rsidR="00020F25">
          <w:rPr>
            <w:noProof/>
            <w:webHidden/>
          </w:rPr>
          <w:fldChar w:fldCharType="begin"/>
        </w:r>
        <w:r w:rsidR="00020F25">
          <w:rPr>
            <w:noProof/>
            <w:webHidden/>
          </w:rPr>
          <w:instrText xml:space="preserve"> PAGEREF _Toc26921063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557DEE7" w14:textId="12D97606" w:rsidR="00020F25" w:rsidRDefault="000B382F">
      <w:pPr>
        <w:pStyle w:val="TOC3"/>
        <w:rPr>
          <w:rFonts w:asciiTheme="minorHAnsi" w:eastAsiaTheme="minorEastAsia" w:hAnsiTheme="minorHAnsi" w:cstheme="minorBidi"/>
          <w:noProof/>
          <w:sz w:val="22"/>
          <w:szCs w:val="22"/>
          <w:lang w:val="de-DE"/>
        </w:rPr>
      </w:pPr>
      <w:hyperlink w:anchor="_Toc26921064" w:history="1">
        <w:r w:rsidR="00020F25" w:rsidRPr="00EC5668">
          <w:rPr>
            <w:rStyle w:val="Hyperlink"/>
            <w:noProof/>
          </w:rPr>
          <w:t>7.1.4</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_Toc26921064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70EF6DF" w14:textId="2E2B4BCC"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5" w:history="1">
        <w:r w:rsidR="00020F25" w:rsidRPr="00EC5668">
          <w:rPr>
            <w:rStyle w:val="Hyperlink"/>
            <w:noProof/>
          </w:rPr>
          <w:t>7.2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Spot Welds</w:t>
        </w:r>
        <w:r w:rsidR="00020F25">
          <w:rPr>
            <w:noProof/>
            <w:webHidden/>
          </w:rPr>
          <w:tab/>
        </w:r>
        <w:r w:rsidR="00020F25">
          <w:rPr>
            <w:noProof/>
            <w:webHidden/>
          </w:rPr>
          <w:fldChar w:fldCharType="begin"/>
        </w:r>
        <w:r w:rsidR="00020F25">
          <w:rPr>
            <w:noProof/>
            <w:webHidden/>
          </w:rPr>
          <w:instrText xml:space="preserve"> PAGEREF _Toc26921065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34219045" w14:textId="670A6B40"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6" w:history="1">
        <w:r w:rsidR="00020F25" w:rsidRPr="00EC5668">
          <w:rPr>
            <w:rStyle w:val="Hyperlink"/>
            <w:noProof/>
          </w:rPr>
          <w:t>7.3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Robscans</w:t>
        </w:r>
        <w:r w:rsidR="00020F25">
          <w:rPr>
            <w:noProof/>
            <w:webHidden/>
          </w:rPr>
          <w:tab/>
        </w:r>
        <w:r w:rsidR="00020F25">
          <w:rPr>
            <w:noProof/>
            <w:webHidden/>
          </w:rPr>
          <w:fldChar w:fldCharType="begin"/>
        </w:r>
        <w:r w:rsidR="00020F25">
          <w:rPr>
            <w:noProof/>
            <w:webHidden/>
          </w:rPr>
          <w:instrText xml:space="preserve"> PAGEREF _Toc26921066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06A876F2" w14:textId="751343FB"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7" w:history="1">
        <w:r w:rsidR="00020F25" w:rsidRPr="00EC5668">
          <w:rPr>
            <w:rStyle w:val="Hyperlink"/>
            <w:noProof/>
          </w:rPr>
          <w:t>7.4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Rivets</w:t>
        </w:r>
        <w:r w:rsidR="00020F25">
          <w:rPr>
            <w:noProof/>
            <w:webHidden/>
          </w:rPr>
          <w:tab/>
        </w:r>
        <w:r w:rsidR="00020F25">
          <w:rPr>
            <w:noProof/>
            <w:webHidden/>
          </w:rPr>
          <w:fldChar w:fldCharType="begin"/>
        </w:r>
        <w:r w:rsidR="00020F25">
          <w:rPr>
            <w:noProof/>
            <w:webHidden/>
          </w:rPr>
          <w:instrText xml:space="preserve"> PAGEREF _Toc26921067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07E7C728" w14:textId="333F8B00" w:rsidR="00020F25" w:rsidRDefault="000B382F">
      <w:pPr>
        <w:pStyle w:val="TOC3"/>
        <w:rPr>
          <w:rFonts w:asciiTheme="minorHAnsi" w:eastAsiaTheme="minorEastAsia" w:hAnsiTheme="minorHAnsi" w:cstheme="minorBidi"/>
          <w:noProof/>
          <w:sz w:val="22"/>
          <w:szCs w:val="22"/>
          <w:lang w:val="de-DE"/>
        </w:rPr>
      </w:pPr>
      <w:hyperlink w:anchor="_Toc26921068" w:history="1">
        <w:r w:rsidR="00020F25" w:rsidRPr="00EC5668">
          <w:rPr>
            <w:rStyle w:val="Hyperlink"/>
            <w:noProof/>
          </w:rPr>
          <w:t>7.4.1</w:t>
        </w:r>
        <w:r w:rsidR="00020F25">
          <w:rPr>
            <w:rFonts w:asciiTheme="minorHAnsi" w:eastAsiaTheme="minorEastAsia" w:hAnsiTheme="minorHAnsi" w:cstheme="minorBidi"/>
            <w:noProof/>
            <w:sz w:val="22"/>
            <w:szCs w:val="22"/>
            <w:lang w:val="de-DE"/>
          </w:rPr>
          <w:tab/>
        </w:r>
        <w:r w:rsidR="00020F25" w:rsidRPr="00EC5668">
          <w:rPr>
            <w:rStyle w:val="Hyperlink"/>
            <w:noProof/>
          </w:rPr>
          <w:t>Blind Rivets</w:t>
        </w:r>
        <w:r w:rsidR="00020F25">
          <w:rPr>
            <w:noProof/>
            <w:webHidden/>
          </w:rPr>
          <w:tab/>
        </w:r>
        <w:r w:rsidR="00020F25">
          <w:rPr>
            <w:noProof/>
            <w:webHidden/>
          </w:rPr>
          <w:fldChar w:fldCharType="begin"/>
        </w:r>
        <w:r w:rsidR="00020F25">
          <w:rPr>
            <w:noProof/>
            <w:webHidden/>
          </w:rPr>
          <w:instrText xml:space="preserve"> PAGEREF _Toc26921068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61D00792" w14:textId="5DC1E562" w:rsidR="00020F25" w:rsidRDefault="000B382F">
      <w:pPr>
        <w:pStyle w:val="TOC3"/>
        <w:rPr>
          <w:rFonts w:asciiTheme="minorHAnsi" w:eastAsiaTheme="minorEastAsia" w:hAnsiTheme="minorHAnsi" w:cstheme="minorBidi"/>
          <w:noProof/>
          <w:sz w:val="22"/>
          <w:szCs w:val="22"/>
          <w:lang w:val="de-DE"/>
        </w:rPr>
      </w:pPr>
      <w:hyperlink w:anchor="_Toc26921069" w:history="1">
        <w:r w:rsidR="00020F25" w:rsidRPr="00EC5668">
          <w:rPr>
            <w:rStyle w:val="Hyperlink"/>
            <w:noProof/>
          </w:rPr>
          <w:t>7.4.2</w:t>
        </w:r>
        <w:r w:rsidR="00020F25">
          <w:rPr>
            <w:rFonts w:asciiTheme="minorHAnsi" w:eastAsiaTheme="minorEastAsia" w:hAnsiTheme="minorHAnsi" w:cstheme="minorBidi"/>
            <w:noProof/>
            <w:sz w:val="22"/>
            <w:szCs w:val="22"/>
            <w:lang w:val="de-DE"/>
          </w:rPr>
          <w:tab/>
        </w:r>
        <w:r w:rsidR="00020F25" w:rsidRPr="00EC5668">
          <w:rPr>
            <w:rStyle w:val="Hyperlink"/>
            <w:noProof/>
          </w:rPr>
          <w:t>Self-Piercing Rivets</w:t>
        </w:r>
        <w:r w:rsidR="00020F25">
          <w:rPr>
            <w:noProof/>
            <w:webHidden/>
          </w:rPr>
          <w:tab/>
        </w:r>
        <w:r w:rsidR="00020F25">
          <w:rPr>
            <w:noProof/>
            <w:webHidden/>
          </w:rPr>
          <w:fldChar w:fldCharType="begin"/>
        </w:r>
        <w:r w:rsidR="00020F25">
          <w:rPr>
            <w:noProof/>
            <w:webHidden/>
          </w:rPr>
          <w:instrText xml:space="preserve"> PAGEREF _Toc26921069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04BF552B" w14:textId="4EDA15D0" w:rsidR="00020F25" w:rsidRDefault="000B382F">
      <w:pPr>
        <w:pStyle w:val="TOC3"/>
        <w:rPr>
          <w:rFonts w:asciiTheme="minorHAnsi" w:eastAsiaTheme="minorEastAsia" w:hAnsiTheme="minorHAnsi" w:cstheme="minorBidi"/>
          <w:noProof/>
          <w:sz w:val="22"/>
          <w:szCs w:val="22"/>
          <w:lang w:val="de-DE"/>
        </w:rPr>
      </w:pPr>
      <w:hyperlink w:anchor="_Toc26921070" w:history="1">
        <w:r w:rsidR="00020F25" w:rsidRPr="00EC5668">
          <w:rPr>
            <w:rStyle w:val="Hyperlink"/>
            <w:noProof/>
          </w:rPr>
          <w:t>7.4.3</w:t>
        </w:r>
        <w:r w:rsidR="00020F25">
          <w:rPr>
            <w:rFonts w:asciiTheme="minorHAnsi" w:eastAsiaTheme="minorEastAsia" w:hAnsiTheme="minorHAnsi" w:cstheme="minorBidi"/>
            <w:noProof/>
            <w:sz w:val="22"/>
            <w:szCs w:val="22"/>
            <w:lang w:val="de-DE"/>
          </w:rPr>
          <w:tab/>
        </w:r>
        <w:r w:rsidR="00020F25" w:rsidRPr="00EC5668">
          <w:rPr>
            <w:rStyle w:val="Hyperlink"/>
            <w:noProof/>
          </w:rPr>
          <w:t>Solid Rivets</w:t>
        </w:r>
        <w:r w:rsidR="00020F25">
          <w:rPr>
            <w:noProof/>
            <w:webHidden/>
          </w:rPr>
          <w:tab/>
        </w:r>
        <w:r w:rsidR="00020F25">
          <w:rPr>
            <w:noProof/>
            <w:webHidden/>
          </w:rPr>
          <w:fldChar w:fldCharType="begin"/>
        </w:r>
        <w:r w:rsidR="00020F25">
          <w:rPr>
            <w:noProof/>
            <w:webHidden/>
          </w:rPr>
          <w:instrText xml:space="preserve"> PAGEREF _Toc26921070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3B330007" w14:textId="14E8557C" w:rsidR="00020F25" w:rsidRDefault="000B382F">
      <w:pPr>
        <w:pStyle w:val="TOC3"/>
        <w:rPr>
          <w:rFonts w:asciiTheme="minorHAnsi" w:eastAsiaTheme="minorEastAsia" w:hAnsiTheme="minorHAnsi" w:cstheme="minorBidi"/>
          <w:noProof/>
          <w:sz w:val="22"/>
          <w:szCs w:val="22"/>
          <w:lang w:val="de-DE"/>
        </w:rPr>
      </w:pPr>
      <w:hyperlink w:anchor="_Toc26921071" w:history="1">
        <w:r w:rsidR="00020F25" w:rsidRPr="00EC5668">
          <w:rPr>
            <w:rStyle w:val="Hyperlink"/>
            <w:noProof/>
          </w:rPr>
          <w:t>7.4.4</w:t>
        </w:r>
        <w:r w:rsidR="00020F25">
          <w:rPr>
            <w:rFonts w:asciiTheme="minorHAnsi" w:eastAsiaTheme="minorEastAsia" w:hAnsiTheme="minorHAnsi" w:cstheme="minorBidi"/>
            <w:noProof/>
            <w:sz w:val="22"/>
            <w:szCs w:val="22"/>
            <w:lang w:val="de-DE"/>
          </w:rPr>
          <w:tab/>
        </w:r>
        <w:r w:rsidR="00020F25" w:rsidRPr="00EC5668">
          <w:rPr>
            <w:rStyle w:val="Hyperlink"/>
            <w:noProof/>
          </w:rPr>
          <w:t>Swop Rivets</w:t>
        </w:r>
        <w:r w:rsidR="00020F25">
          <w:rPr>
            <w:noProof/>
            <w:webHidden/>
          </w:rPr>
          <w:tab/>
        </w:r>
        <w:r w:rsidR="00020F25">
          <w:rPr>
            <w:noProof/>
            <w:webHidden/>
          </w:rPr>
          <w:fldChar w:fldCharType="begin"/>
        </w:r>
        <w:r w:rsidR="00020F25">
          <w:rPr>
            <w:noProof/>
            <w:webHidden/>
          </w:rPr>
          <w:instrText xml:space="preserve"> PAGEREF _Toc26921071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2E94E93B" w14:textId="3707F67F"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72" w:history="1">
        <w:r w:rsidR="00020F25" w:rsidRPr="00EC5668">
          <w:rPr>
            <w:rStyle w:val="Hyperlink"/>
            <w:noProof/>
          </w:rPr>
          <w:t>7.5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Threade</w:t>
        </w:r>
        <w:r w:rsidR="00020F25" w:rsidRPr="00EC5668">
          <w:rPr>
            <w:rStyle w:val="Hyperlink"/>
            <w:noProof/>
          </w:rPr>
          <w:t>d</w:t>
        </w:r>
        <w:r w:rsidR="00020F25" w:rsidRPr="00EC5668">
          <w:rPr>
            <w:rStyle w:val="Hyperlink"/>
            <w:noProof/>
          </w:rPr>
          <w:t xml:space="preserve"> Connections: Bolts and Screws</w:t>
        </w:r>
        <w:r w:rsidR="00020F25">
          <w:rPr>
            <w:noProof/>
            <w:webHidden/>
          </w:rPr>
          <w:tab/>
        </w:r>
        <w:r w:rsidR="00020F25">
          <w:rPr>
            <w:noProof/>
            <w:webHidden/>
          </w:rPr>
          <w:fldChar w:fldCharType="begin"/>
        </w:r>
        <w:r w:rsidR="00020F25">
          <w:rPr>
            <w:noProof/>
            <w:webHidden/>
          </w:rPr>
          <w:instrText xml:space="preserve"> PAGEREF _Toc26921072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21C44A5C" w14:textId="1336A16D" w:rsidR="00020F25" w:rsidRDefault="000B382F">
      <w:pPr>
        <w:pStyle w:val="TOC3"/>
        <w:rPr>
          <w:rFonts w:asciiTheme="minorHAnsi" w:eastAsiaTheme="minorEastAsia" w:hAnsiTheme="minorHAnsi" w:cstheme="minorBidi"/>
          <w:noProof/>
          <w:sz w:val="22"/>
          <w:szCs w:val="22"/>
          <w:lang w:val="de-DE"/>
        </w:rPr>
      </w:pPr>
      <w:hyperlink w:anchor="_Toc26921073" w:history="1">
        <w:r w:rsidR="00020F25" w:rsidRPr="00EC5668">
          <w:rPr>
            <w:rStyle w:val="Hyperlink"/>
            <w:noProof/>
          </w:rPr>
          <w:t>7.5.1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_Toc26921073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026581AB" w14:textId="5594F04D" w:rsidR="00020F25" w:rsidRDefault="000B382F">
      <w:pPr>
        <w:pStyle w:val="TOC3"/>
        <w:rPr>
          <w:rFonts w:asciiTheme="minorHAnsi" w:eastAsiaTheme="minorEastAsia" w:hAnsiTheme="minorHAnsi" w:cstheme="minorBidi"/>
          <w:noProof/>
          <w:sz w:val="22"/>
          <w:szCs w:val="22"/>
          <w:lang w:val="de-DE"/>
        </w:rPr>
      </w:pPr>
      <w:hyperlink w:anchor="_Toc26921074" w:history="1">
        <w:r w:rsidR="00020F25" w:rsidRPr="00EC5668">
          <w:rPr>
            <w:rStyle w:val="Hyperlink"/>
            <w:noProof/>
          </w:rPr>
          <w:t>7.5.2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_Toc26921074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0B2C3339" w14:textId="2F2D6FEC" w:rsidR="00020F25" w:rsidRDefault="000B382F">
      <w:pPr>
        <w:pStyle w:val="TOC3"/>
        <w:rPr>
          <w:rFonts w:asciiTheme="minorHAnsi" w:eastAsiaTheme="minorEastAsia" w:hAnsiTheme="minorHAnsi" w:cstheme="minorBidi"/>
          <w:noProof/>
          <w:sz w:val="22"/>
          <w:szCs w:val="22"/>
          <w:lang w:val="de-DE"/>
        </w:rPr>
      </w:pPr>
      <w:hyperlink w:anchor="_Toc26921075" w:history="1">
        <w:r w:rsidR="00020F25" w:rsidRPr="00EC5668">
          <w:rPr>
            <w:rStyle w:val="Hyperlink"/>
            <w:noProof/>
          </w:rPr>
          <w:t>7.5.3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_Toc26921075 \h </w:instrText>
        </w:r>
        <w:r w:rsidR="00020F25">
          <w:rPr>
            <w:noProof/>
            <w:webHidden/>
          </w:rPr>
        </w:r>
        <w:r w:rsidR="00020F25">
          <w:rPr>
            <w:noProof/>
            <w:webHidden/>
          </w:rPr>
          <w:fldChar w:fldCharType="separate"/>
        </w:r>
        <w:r w:rsidR="00020F25">
          <w:rPr>
            <w:noProof/>
            <w:webHidden/>
          </w:rPr>
          <w:t>72</w:t>
        </w:r>
        <w:r w:rsidR="00020F25">
          <w:rPr>
            <w:noProof/>
            <w:webHidden/>
          </w:rPr>
          <w:fldChar w:fldCharType="end"/>
        </w:r>
      </w:hyperlink>
    </w:p>
    <w:p w14:paraId="39B5CABB" w14:textId="01316093" w:rsidR="00020F25" w:rsidRDefault="000B382F">
      <w:pPr>
        <w:pStyle w:val="TOC3"/>
        <w:rPr>
          <w:rFonts w:asciiTheme="minorHAnsi" w:eastAsiaTheme="minorEastAsia" w:hAnsiTheme="minorHAnsi" w:cstheme="minorBidi"/>
          <w:noProof/>
          <w:sz w:val="22"/>
          <w:szCs w:val="22"/>
          <w:lang w:val="de-DE"/>
        </w:rPr>
      </w:pPr>
      <w:hyperlink w:anchor="_Toc26921076" w:history="1">
        <w:r w:rsidR="00020F25" w:rsidRPr="00EC5668">
          <w:rPr>
            <w:rStyle w:val="Hyperlink"/>
            <w:noProof/>
          </w:rPr>
          <w:t>7.5.4</w:t>
        </w:r>
        <w:r w:rsidR="00020F25">
          <w:rPr>
            <w:rFonts w:asciiTheme="minorHAnsi" w:eastAsiaTheme="minorEastAsia" w:hAnsiTheme="minorHAnsi" w:cstheme="minorBidi"/>
            <w:noProof/>
            <w:sz w:val="22"/>
            <w:szCs w:val="22"/>
            <w:lang w:val="de-DE"/>
          </w:rPr>
          <w:tab/>
        </w:r>
        <w:r w:rsidR="00020F25" w:rsidRPr="00EC5668">
          <w:rPr>
            <w:rStyle w:val="Hyperlink"/>
            <w:noProof/>
          </w:rPr>
          <w:t>Washer</w:t>
        </w:r>
        <w:r w:rsidR="00020F25">
          <w:rPr>
            <w:noProof/>
            <w:webHidden/>
          </w:rPr>
          <w:tab/>
        </w:r>
        <w:r w:rsidR="00020F25">
          <w:rPr>
            <w:noProof/>
            <w:webHidden/>
          </w:rPr>
          <w:fldChar w:fldCharType="begin"/>
        </w:r>
        <w:r w:rsidR="00020F25">
          <w:rPr>
            <w:noProof/>
            <w:webHidden/>
          </w:rPr>
          <w:instrText xml:space="preserve"> PAGEREF _Toc26921076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0E2F3B2C" w14:textId="374E9D9E" w:rsidR="00020F25" w:rsidRDefault="000B382F">
      <w:pPr>
        <w:pStyle w:val="TOC3"/>
        <w:rPr>
          <w:rFonts w:asciiTheme="minorHAnsi" w:eastAsiaTheme="minorEastAsia" w:hAnsiTheme="minorHAnsi" w:cstheme="minorBidi"/>
          <w:noProof/>
          <w:sz w:val="22"/>
          <w:szCs w:val="22"/>
          <w:lang w:val="de-DE"/>
        </w:rPr>
      </w:pPr>
      <w:hyperlink w:anchor="_Toc26921077" w:history="1">
        <w:r w:rsidR="00020F25" w:rsidRPr="00EC5668">
          <w:rPr>
            <w:rStyle w:val="Hyperlink"/>
            <w:noProof/>
          </w:rPr>
          <w:t>7.5.5</w:t>
        </w:r>
        <w:r w:rsidR="00020F25">
          <w:rPr>
            <w:rFonts w:asciiTheme="minorHAnsi" w:eastAsiaTheme="minorEastAsia" w:hAnsiTheme="minorHAnsi" w:cstheme="minorBidi"/>
            <w:noProof/>
            <w:sz w:val="22"/>
            <w:szCs w:val="22"/>
            <w:lang w:val="de-DE"/>
          </w:rPr>
          <w:tab/>
        </w:r>
        <w:r w:rsidR="00020F25" w:rsidRPr="00EC5668">
          <w:rPr>
            <w:rStyle w:val="Hyperlink"/>
            <w:noProof/>
          </w:rPr>
          <w:t>Nut</w:t>
        </w:r>
        <w:r w:rsidR="00020F25">
          <w:rPr>
            <w:noProof/>
            <w:webHidden/>
          </w:rPr>
          <w:tab/>
        </w:r>
        <w:r w:rsidR="00020F25">
          <w:rPr>
            <w:noProof/>
            <w:webHidden/>
          </w:rPr>
          <w:fldChar w:fldCharType="begin"/>
        </w:r>
        <w:r w:rsidR="00020F25">
          <w:rPr>
            <w:noProof/>
            <w:webHidden/>
          </w:rPr>
          <w:instrText xml:space="preserve"> PAGEREF _Toc26921077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44FDC9F8" w14:textId="65435DCB" w:rsidR="00020F25" w:rsidRDefault="000B382F">
      <w:pPr>
        <w:pStyle w:val="TOC3"/>
        <w:rPr>
          <w:rFonts w:asciiTheme="minorHAnsi" w:eastAsiaTheme="minorEastAsia" w:hAnsiTheme="minorHAnsi" w:cstheme="minorBidi"/>
          <w:noProof/>
          <w:sz w:val="22"/>
          <w:szCs w:val="22"/>
          <w:lang w:val="de-DE"/>
        </w:rPr>
      </w:pPr>
      <w:hyperlink w:anchor="_Toc26921078" w:history="1">
        <w:r w:rsidR="00020F25" w:rsidRPr="00EC5668">
          <w:rPr>
            <w:rStyle w:val="Hyperlink"/>
            <w:noProof/>
          </w:rPr>
          <w:t>7.5.6</w:t>
        </w:r>
        <w:r w:rsidR="00020F25">
          <w:rPr>
            <w:rFonts w:asciiTheme="minorHAnsi" w:eastAsiaTheme="minorEastAsia" w:hAnsiTheme="minorHAnsi" w:cstheme="minorBidi"/>
            <w:noProof/>
            <w:sz w:val="22"/>
            <w:szCs w:val="22"/>
            <w:lang w:val="de-DE"/>
          </w:rPr>
          <w:tab/>
        </w:r>
        <w:r w:rsidR="00020F25" w:rsidRPr="00EC5668">
          <w:rPr>
            <w:rStyle w:val="Hyperlink"/>
            <w:noProof/>
          </w:rPr>
          <w:t>Bolt</w:t>
        </w:r>
        <w:r w:rsidR="00020F25">
          <w:rPr>
            <w:noProof/>
            <w:webHidden/>
          </w:rPr>
          <w:tab/>
        </w:r>
        <w:r w:rsidR="00020F25">
          <w:rPr>
            <w:noProof/>
            <w:webHidden/>
          </w:rPr>
          <w:fldChar w:fldCharType="begin"/>
        </w:r>
        <w:r w:rsidR="00020F25">
          <w:rPr>
            <w:noProof/>
            <w:webHidden/>
          </w:rPr>
          <w:instrText xml:space="preserve"> PAGEREF _Toc26921078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73A17C4" w14:textId="16EDFB19"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79" w:history="1">
        <w:r w:rsidR="00020F25" w:rsidRPr="00EC5668">
          <w:rPr>
            <w:rStyle w:val="Hyperlink"/>
            <w:noProof/>
          </w:rPr>
          <w:t>7.5.6.1</w:t>
        </w:r>
        <w:r w:rsidR="00020F25">
          <w:rPr>
            <w:rFonts w:asciiTheme="minorHAnsi" w:eastAsiaTheme="minorEastAsia" w:hAnsiTheme="minorHAnsi" w:cstheme="minorBidi"/>
            <w:noProof/>
            <w:sz w:val="22"/>
            <w:szCs w:val="22"/>
            <w:lang w:val="de-DE"/>
          </w:rPr>
          <w:tab/>
        </w:r>
        <w:r w:rsidR="00020F25" w:rsidRPr="00EC5668">
          <w:rPr>
            <w:rStyle w:val="Hyperlink"/>
            <w:noProof/>
          </w:rPr>
          <w:t>Possible Bolt and Screw Assemblies</w:t>
        </w:r>
        <w:r w:rsidR="00020F25">
          <w:rPr>
            <w:noProof/>
            <w:webHidden/>
          </w:rPr>
          <w:tab/>
        </w:r>
        <w:r w:rsidR="00020F25">
          <w:rPr>
            <w:noProof/>
            <w:webHidden/>
          </w:rPr>
          <w:fldChar w:fldCharType="begin"/>
        </w:r>
        <w:r w:rsidR="00020F25">
          <w:rPr>
            <w:noProof/>
            <w:webHidden/>
          </w:rPr>
          <w:instrText xml:space="preserve"> PAGEREF _Toc26921079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6AAEB0E3" w14:textId="2317D2A1" w:rsidR="00020F25" w:rsidRDefault="000B382F">
      <w:pPr>
        <w:pStyle w:val="TOC3"/>
        <w:rPr>
          <w:rFonts w:asciiTheme="minorHAnsi" w:eastAsiaTheme="minorEastAsia" w:hAnsiTheme="minorHAnsi" w:cstheme="minorBidi"/>
          <w:noProof/>
          <w:sz w:val="22"/>
          <w:szCs w:val="22"/>
          <w:lang w:val="de-DE"/>
        </w:rPr>
      </w:pPr>
      <w:hyperlink w:anchor="_Toc26921080" w:history="1">
        <w:r w:rsidR="00020F25" w:rsidRPr="00EC5668">
          <w:rPr>
            <w:rStyle w:val="Hyperlink"/>
            <w:noProof/>
          </w:rPr>
          <w:t>7.5.7</w:t>
        </w:r>
        <w:r w:rsidR="00020F25">
          <w:rPr>
            <w:rFonts w:asciiTheme="minorHAnsi" w:eastAsiaTheme="minorEastAsia" w:hAnsiTheme="minorHAnsi" w:cstheme="minorBidi"/>
            <w:noProof/>
            <w:sz w:val="22"/>
            <w:szCs w:val="22"/>
            <w:lang w:val="de-DE"/>
          </w:rPr>
          <w:tab/>
        </w:r>
        <w:r w:rsidR="00020F25" w:rsidRPr="00EC5668">
          <w:rPr>
            <w:rStyle w:val="Hyperlink"/>
            <w:noProof/>
          </w:rPr>
          <w:t>Screw</w:t>
        </w:r>
        <w:r w:rsidR="00020F25">
          <w:rPr>
            <w:noProof/>
            <w:webHidden/>
          </w:rPr>
          <w:tab/>
        </w:r>
        <w:r w:rsidR="00020F25">
          <w:rPr>
            <w:noProof/>
            <w:webHidden/>
          </w:rPr>
          <w:fldChar w:fldCharType="begin"/>
        </w:r>
        <w:r w:rsidR="00020F25">
          <w:rPr>
            <w:noProof/>
            <w:webHidden/>
          </w:rPr>
          <w:instrText xml:space="preserve"> PAGEREF _Toc26921080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4AC4E9E1" w14:textId="16EBC26D" w:rsidR="00020F25" w:rsidRDefault="000B382F">
      <w:pPr>
        <w:pStyle w:val="TOC4"/>
        <w:tabs>
          <w:tab w:val="right" w:leader="dot" w:pos="9060"/>
        </w:tabs>
        <w:rPr>
          <w:rFonts w:asciiTheme="minorHAnsi" w:eastAsiaTheme="minorEastAsia" w:hAnsiTheme="minorHAnsi" w:cstheme="minorBidi"/>
          <w:noProof/>
          <w:sz w:val="22"/>
          <w:szCs w:val="22"/>
          <w:lang w:val="de-DE"/>
        </w:rPr>
      </w:pPr>
      <w:hyperlink w:anchor="_Toc26921081" w:history="1">
        <w:r w:rsidR="00020F25" w:rsidRPr="00EC5668">
          <w:rPr>
            <w:rStyle w:val="Hyperlink"/>
            <w:noProof/>
          </w:rPr>
          <w:t>7.5.7.1 Flow Drilled Screws (FDS)</w:t>
        </w:r>
        <w:r w:rsidR="00020F25">
          <w:rPr>
            <w:noProof/>
            <w:webHidden/>
          </w:rPr>
          <w:tab/>
        </w:r>
        <w:r w:rsidR="00020F25">
          <w:rPr>
            <w:noProof/>
            <w:webHidden/>
          </w:rPr>
          <w:fldChar w:fldCharType="begin"/>
        </w:r>
        <w:r w:rsidR="00020F25">
          <w:rPr>
            <w:noProof/>
            <w:webHidden/>
          </w:rPr>
          <w:instrText xml:space="preserve"> PAGEREF _Toc26921081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7F4D286A" w14:textId="29394A10"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2" w:history="1">
        <w:r w:rsidR="00020F25" w:rsidRPr="00EC5668">
          <w:rPr>
            <w:rStyle w:val="Hyperlink"/>
            <w:noProof/>
          </w:rPr>
          <w:t>7.6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Gum Drops</w:t>
        </w:r>
        <w:r w:rsidR="00020F25">
          <w:rPr>
            <w:noProof/>
            <w:webHidden/>
          </w:rPr>
          <w:tab/>
        </w:r>
        <w:r w:rsidR="00020F25">
          <w:rPr>
            <w:noProof/>
            <w:webHidden/>
          </w:rPr>
          <w:fldChar w:fldCharType="begin"/>
        </w:r>
        <w:r w:rsidR="00020F25">
          <w:rPr>
            <w:noProof/>
            <w:webHidden/>
          </w:rPr>
          <w:instrText xml:space="preserve"> PAGEREF _Toc26921082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4E1455E1" w14:textId="71A46978"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3" w:history="1">
        <w:r w:rsidR="00020F25" w:rsidRPr="00EC5668">
          <w:rPr>
            <w:rStyle w:val="Hyperlink"/>
            <w:noProof/>
          </w:rPr>
          <w:t>7.7</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Clinches</w:t>
        </w:r>
        <w:r w:rsidR="00020F25">
          <w:rPr>
            <w:noProof/>
            <w:webHidden/>
          </w:rPr>
          <w:tab/>
        </w:r>
        <w:r w:rsidR="00020F25">
          <w:rPr>
            <w:noProof/>
            <w:webHidden/>
          </w:rPr>
          <w:fldChar w:fldCharType="begin"/>
        </w:r>
        <w:r w:rsidR="00020F25">
          <w:rPr>
            <w:noProof/>
            <w:webHidden/>
          </w:rPr>
          <w:instrText xml:space="preserve"> PAGEREF _Toc26921083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7D2F7DD0" w14:textId="4C534FD2"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4" w:history="1">
        <w:r w:rsidR="00020F25" w:rsidRPr="00EC5668">
          <w:rPr>
            <w:rStyle w:val="Hyperlink"/>
            <w:noProof/>
          </w:rPr>
          <w:t>7.8</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Heat Stakes / Thermal Stakes</w:t>
        </w:r>
        <w:r w:rsidR="00020F25">
          <w:rPr>
            <w:noProof/>
            <w:webHidden/>
          </w:rPr>
          <w:tab/>
        </w:r>
        <w:r w:rsidR="00020F25">
          <w:rPr>
            <w:noProof/>
            <w:webHidden/>
          </w:rPr>
          <w:fldChar w:fldCharType="begin"/>
        </w:r>
        <w:r w:rsidR="00020F25">
          <w:rPr>
            <w:noProof/>
            <w:webHidden/>
          </w:rPr>
          <w:instrText xml:space="preserve"> PAGEREF _Toc26921084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21FA960A" w14:textId="43BCCA2F"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5" w:history="1">
        <w:r w:rsidR="00020F25" w:rsidRPr="00EC5668">
          <w:rPr>
            <w:rStyle w:val="Hyperlink"/>
            <w:noProof/>
          </w:rPr>
          <w:t>7.9</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Clips/Snap Joints</w:t>
        </w:r>
        <w:r w:rsidR="00020F25">
          <w:rPr>
            <w:noProof/>
            <w:webHidden/>
          </w:rPr>
          <w:tab/>
        </w:r>
        <w:r w:rsidR="00020F25">
          <w:rPr>
            <w:noProof/>
            <w:webHidden/>
          </w:rPr>
          <w:fldChar w:fldCharType="begin"/>
        </w:r>
        <w:r w:rsidR="00020F25">
          <w:rPr>
            <w:noProof/>
            <w:webHidden/>
          </w:rPr>
          <w:instrText xml:space="preserve"> PAGEREF _Toc26921085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255AD2AE" w14:textId="0B0D3859"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6" w:history="1">
        <w:r w:rsidR="00020F25" w:rsidRPr="00EC5668">
          <w:rPr>
            <w:rStyle w:val="Hyperlink"/>
            <w:noProof/>
          </w:rPr>
          <w:t>7.10</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Nail</w:t>
        </w:r>
        <w:r w:rsidR="00020F25" w:rsidRPr="00EC5668">
          <w:rPr>
            <w:rStyle w:val="Hyperlink"/>
            <w:noProof/>
          </w:rPr>
          <w:t>s</w:t>
        </w:r>
        <w:r w:rsidR="00020F25">
          <w:rPr>
            <w:noProof/>
            <w:webHidden/>
          </w:rPr>
          <w:tab/>
        </w:r>
        <w:r w:rsidR="00020F25">
          <w:rPr>
            <w:noProof/>
            <w:webHidden/>
          </w:rPr>
          <w:fldChar w:fldCharType="begin"/>
        </w:r>
        <w:r w:rsidR="00020F25">
          <w:rPr>
            <w:noProof/>
            <w:webHidden/>
          </w:rPr>
          <w:instrText xml:space="preserve"> PAGEREF _Toc26921086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285116E8" w14:textId="1A706192" w:rsidR="00020F25" w:rsidRDefault="000B382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87" w:history="1">
        <w:r w:rsidR="00020F25" w:rsidRPr="00EC5668">
          <w:rPr>
            <w:rStyle w:val="Hyperlink"/>
            <w:noProof/>
            <w14:scene3d>
              <w14:camera w14:prst="orthographicFront"/>
              <w14:lightRig w14:rig="threePt" w14:dir="t">
                <w14:rot w14:lat="0" w14:lon="0" w14:rev="0"/>
              </w14:lightRig>
            </w14:scene3d>
          </w:rPr>
          <w:t>8</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1D connections</w:t>
        </w:r>
        <w:r w:rsidR="00020F25">
          <w:rPr>
            <w:noProof/>
            <w:webHidden/>
          </w:rPr>
          <w:tab/>
        </w:r>
        <w:r w:rsidR="00020F25">
          <w:rPr>
            <w:noProof/>
            <w:webHidden/>
          </w:rPr>
          <w:fldChar w:fldCharType="begin"/>
        </w:r>
        <w:r w:rsidR="00020F25">
          <w:rPr>
            <w:noProof/>
            <w:webHidden/>
          </w:rPr>
          <w:instrText xml:space="preserve"> PAGEREF _Toc26921087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49E896E0" w14:textId="1E55EFE9"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8" w:history="1">
        <w:r w:rsidR="00020F25" w:rsidRPr="00EC5668">
          <w:rPr>
            <w:rStyle w:val="Hyperlink"/>
            <w:noProof/>
          </w:rPr>
          <w:t>8.1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_Toc26921088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7AF0EBFC" w14:textId="1BFE571A" w:rsidR="00020F25" w:rsidRDefault="000B382F">
      <w:pPr>
        <w:pStyle w:val="TOC3"/>
        <w:rPr>
          <w:rFonts w:asciiTheme="minorHAnsi" w:eastAsiaTheme="minorEastAsia" w:hAnsiTheme="minorHAnsi" w:cstheme="minorBidi"/>
          <w:noProof/>
          <w:sz w:val="22"/>
          <w:szCs w:val="22"/>
          <w:lang w:val="de-DE"/>
        </w:rPr>
      </w:pPr>
      <w:hyperlink w:anchor="_Toc26921089" w:history="1">
        <w:r w:rsidR="00020F25" w:rsidRPr="00EC5668">
          <w:rPr>
            <w:rStyle w:val="Hyperlink"/>
            <w:noProof/>
          </w:rPr>
          <w:t>8.1.1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_Toc26921089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79A0FDF" w14:textId="7BF52082" w:rsidR="00020F25" w:rsidRDefault="000B382F">
      <w:pPr>
        <w:pStyle w:val="TOC3"/>
        <w:rPr>
          <w:rFonts w:asciiTheme="minorHAnsi" w:eastAsiaTheme="minorEastAsia" w:hAnsiTheme="minorHAnsi" w:cstheme="minorBidi"/>
          <w:noProof/>
          <w:sz w:val="22"/>
          <w:szCs w:val="22"/>
          <w:lang w:val="de-DE"/>
        </w:rPr>
      </w:pPr>
      <w:hyperlink w:anchor="_Toc26921090" w:history="1">
        <w:r w:rsidR="00020F25" w:rsidRPr="00EC5668">
          <w:rPr>
            <w:rStyle w:val="Hyperlink"/>
            <w:noProof/>
          </w:rPr>
          <w:t>8.1.2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_Toc26921090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3C5F9216" w14:textId="0D321BA9" w:rsidR="00020F25" w:rsidRDefault="000B382F">
      <w:pPr>
        <w:pStyle w:val="TOC3"/>
        <w:rPr>
          <w:rFonts w:asciiTheme="minorHAnsi" w:eastAsiaTheme="minorEastAsia" w:hAnsiTheme="minorHAnsi" w:cstheme="minorBidi"/>
          <w:noProof/>
          <w:sz w:val="22"/>
          <w:szCs w:val="22"/>
          <w:lang w:val="de-DE"/>
        </w:rPr>
      </w:pPr>
      <w:hyperlink w:anchor="_Toc26921091" w:history="1">
        <w:r w:rsidR="00020F25" w:rsidRPr="00EC5668">
          <w:rPr>
            <w:rStyle w:val="Hyperlink"/>
            <w:noProof/>
          </w:rPr>
          <w:t>8.1.3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_Toc26921091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3974390C" w14:textId="65E30477"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92" w:history="1">
        <w:r w:rsidR="00020F25" w:rsidRPr="00EC5668">
          <w:rPr>
            <w:rStyle w:val="Hyperlink"/>
            <w:noProof/>
          </w:rPr>
          <w:t>8.2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Seam Welds</w:t>
        </w:r>
        <w:r w:rsidR="00020F25">
          <w:rPr>
            <w:noProof/>
            <w:webHidden/>
          </w:rPr>
          <w:tab/>
        </w:r>
        <w:r w:rsidR="00020F25">
          <w:rPr>
            <w:noProof/>
            <w:webHidden/>
          </w:rPr>
          <w:fldChar w:fldCharType="begin"/>
        </w:r>
        <w:r w:rsidR="00020F25">
          <w:rPr>
            <w:noProof/>
            <w:webHidden/>
          </w:rPr>
          <w:instrText xml:space="preserve"> PAGEREF _Toc26921092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3ABD6025" w14:textId="57FD8175" w:rsidR="00020F25" w:rsidRDefault="000B382F">
      <w:pPr>
        <w:pStyle w:val="TOC3"/>
        <w:rPr>
          <w:rFonts w:asciiTheme="minorHAnsi" w:eastAsiaTheme="minorEastAsia" w:hAnsiTheme="minorHAnsi" w:cstheme="minorBidi"/>
          <w:noProof/>
          <w:sz w:val="22"/>
          <w:szCs w:val="22"/>
          <w:lang w:val="de-DE"/>
        </w:rPr>
      </w:pPr>
      <w:hyperlink w:anchor="_Toc26921093" w:history="1">
        <w:r w:rsidR="00020F25" w:rsidRPr="00EC5668">
          <w:rPr>
            <w:rStyle w:val="Hyperlink"/>
            <w:noProof/>
          </w:rPr>
          <w:t>8.2.1</w:t>
        </w:r>
        <w:r w:rsidR="00020F25">
          <w:rPr>
            <w:rFonts w:asciiTheme="minorHAnsi" w:eastAsiaTheme="minorEastAsia" w:hAnsiTheme="minorHAnsi" w:cstheme="minorBidi"/>
            <w:noProof/>
            <w:sz w:val="22"/>
            <w:szCs w:val="22"/>
            <w:lang w:val="de-DE"/>
          </w:rPr>
          <w:tab/>
        </w:r>
        <w:r w:rsidR="00020F25" w:rsidRPr="00EC5668">
          <w:rPr>
            <w:rStyle w:val="Hyperlink"/>
            <w:noProof/>
          </w:rPr>
          <w:t>Description and Modeling Parameters</w:t>
        </w:r>
        <w:r w:rsidR="00020F25">
          <w:rPr>
            <w:noProof/>
            <w:webHidden/>
          </w:rPr>
          <w:tab/>
        </w:r>
        <w:r w:rsidR="00020F25">
          <w:rPr>
            <w:noProof/>
            <w:webHidden/>
          </w:rPr>
          <w:fldChar w:fldCharType="begin"/>
        </w:r>
        <w:r w:rsidR="00020F25">
          <w:rPr>
            <w:noProof/>
            <w:webHidden/>
          </w:rPr>
          <w:instrText xml:space="preserve"> PAGEREF _Toc26921093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0E1E3CAB" w14:textId="668D0C13" w:rsidR="00020F25" w:rsidRDefault="000B382F">
      <w:pPr>
        <w:pStyle w:val="TOC3"/>
        <w:rPr>
          <w:rFonts w:asciiTheme="minorHAnsi" w:eastAsiaTheme="minorEastAsia" w:hAnsiTheme="minorHAnsi" w:cstheme="minorBidi"/>
          <w:noProof/>
          <w:sz w:val="22"/>
          <w:szCs w:val="22"/>
          <w:lang w:val="de-DE"/>
        </w:rPr>
      </w:pPr>
      <w:hyperlink w:anchor="_Toc26921094" w:history="1">
        <w:r w:rsidR="00020F25" w:rsidRPr="00EC5668">
          <w:rPr>
            <w:rStyle w:val="Hyperlink"/>
            <w:noProof/>
          </w:rPr>
          <w:t>8.2.2</w:t>
        </w:r>
        <w:r w:rsidR="00020F25">
          <w:rPr>
            <w:rFonts w:asciiTheme="minorHAnsi" w:eastAsiaTheme="minorEastAsia" w:hAnsiTheme="minorHAnsi" w:cstheme="minorBidi"/>
            <w:noProof/>
            <w:sz w:val="22"/>
            <w:szCs w:val="22"/>
            <w:lang w:val="de-DE"/>
          </w:rPr>
          <w:tab/>
        </w:r>
        <w:r w:rsidR="00020F25" w:rsidRPr="00EC5668">
          <w:rPr>
            <w:rStyle w:val="Hyperlink"/>
            <w:noProof/>
          </w:rPr>
          <w:t>Seam Weld Definition Overview</w:t>
        </w:r>
        <w:r w:rsidR="00020F25">
          <w:rPr>
            <w:noProof/>
            <w:webHidden/>
          </w:rPr>
          <w:tab/>
        </w:r>
        <w:r w:rsidR="00020F25">
          <w:rPr>
            <w:noProof/>
            <w:webHidden/>
          </w:rPr>
          <w:fldChar w:fldCharType="begin"/>
        </w:r>
        <w:r w:rsidR="00020F25">
          <w:rPr>
            <w:noProof/>
            <w:webHidden/>
          </w:rPr>
          <w:instrText xml:space="preserve"> PAGEREF _Toc26921094 \h </w:instrText>
        </w:r>
        <w:r w:rsidR="00020F25">
          <w:rPr>
            <w:noProof/>
            <w:webHidden/>
          </w:rPr>
        </w:r>
        <w:r w:rsidR="00020F25">
          <w:rPr>
            <w:noProof/>
            <w:webHidden/>
          </w:rPr>
          <w:fldChar w:fldCharType="separate"/>
        </w:r>
        <w:r w:rsidR="00020F25">
          <w:rPr>
            <w:noProof/>
            <w:webHidden/>
          </w:rPr>
          <w:t>100</w:t>
        </w:r>
        <w:r w:rsidR="00020F25">
          <w:rPr>
            <w:noProof/>
            <w:webHidden/>
          </w:rPr>
          <w:fldChar w:fldCharType="end"/>
        </w:r>
      </w:hyperlink>
    </w:p>
    <w:p w14:paraId="390A1BB4" w14:textId="01B02C85" w:rsidR="00020F25" w:rsidRDefault="000B382F">
      <w:pPr>
        <w:pStyle w:val="TOC3"/>
        <w:rPr>
          <w:rFonts w:asciiTheme="minorHAnsi" w:eastAsiaTheme="minorEastAsia" w:hAnsiTheme="minorHAnsi" w:cstheme="minorBidi"/>
          <w:noProof/>
          <w:sz w:val="22"/>
          <w:szCs w:val="22"/>
          <w:lang w:val="de-DE"/>
        </w:rPr>
      </w:pPr>
      <w:hyperlink w:anchor="_Toc26921095" w:history="1">
        <w:r w:rsidR="00020F25" w:rsidRPr="00EC5668">
          <w:rPr>
            <w:rStyle w:val="Hyperlink"/>
            <w:noProof/>
          </w:rPr>
          <w:t>8.2.3</w:t>
        </w:r>
        <w:r w:rsidR="00020F25">
          <w:rPr>
            <w:rFonts w:asciiTheme="minorHAnsi" w:eastAsiaTheme="minorEastAsia" w:hAnsiTheme="minorHAnsi" w:cstheme="minorBidi"/>
            <w:noProof/>
            <w:sz w:val="22"/>
            <w:szCs w:val="22"/>
            <w:lang w:val="de-DE"/>
          </w:rPr>
          <w:tab/>
        </w:r>
        <w:r w:rsidR="00020F25" w:rsidRPr="00EC5668">
          <w:rPr>
            <w:rStyle w:val="Hyperlink"/>
            <w:noProof/>
          </w:rPr>
          <w:t>Specific XML Realization</w:t>
        </w:r>
        <w:r w:rsidR="00020F25">
          <w:rPr>
            <w:noProof/>
            <w:webHidden/>
          </w:rPr>
          <w:tab/>
        </w:r>
        <w:r w:rsidR="00020F25">
          <w:rPr>
            <w:noProof/>
            <w:webHidden/>
          </w:rPr>
          <w:fldChar w:fldCharType="begin"/>
        </w:r>
        <w:r w:rsidR="00020F25">
          <w:rPr>
            <w:noProof/>
            <w:webHidden/>
          </w:rPr>
          <w:instrText xml:space="preserve"> PAGEREF _Toc26921095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53D588FA" w14:textId="17D60983" w:rsidR="00020F25" w:rsidRDefault="000B382F">
      <w:pPr>
        <w:pStyle w:val="TOC3"/>
        <w:rPr>
          <w:rFonts w:asciiTheme="minorHAnsi" w:eastAsiaTheme="minorEastAsia" w:hAnsiTheme="minorHAnsi" w:cstheme="minorBidi"/>
          <w:noProof/>
          <w:sz w:val="22"/>
          <w:szCs w:val="22"/>
          <w:lang w:val="de-DE"/>
        </w:rPr>
      </w:pPr>
      <w:hyperlink w:anchor="_Toc26921096" w:history="1">
        <w:r w:rsidR="00020F25" w:rsidRPr="00EC5668">
          <w:rPr>
            <w:rStyle w:val="Hyperlink"/>
            <w:noProof/>
          </w:rPr>
          <w:t>8.2.4</w:t>
        </w:r>
        <w:r w:rsidR="00020F25">
          <w:rPr>
            <w:rFonts w:asciiTheme="minorHAnsi" w:eastAsiaTheme="minorEastAsia" w:hAnsiTheme="minorHAnsi" w:cstheme="minorBidi"/>
            <w:noProof/>
            <w:sz w:val="22"/>
            <w:szCs w:val="22"/>
            <w:lang w:val="de-DE"/>
          </w:rPr>
          <w:tab/>
        </w:r>
        <w:r w:rsidR="00020F25" w:rsidRPr="00EC5668">
          <w:rPr>
            <w:rStyle w:val="Hyperlink"/>
            <w:noProof/>
          </w:rPr>
          <w:t>Generic Seam Weld Definition</w:t>
        </w:r>
        <w:r w:rsidR="00020F25">
          <w:rPr>
            <w:noProof/>
            <w:webHidden/>
          </w:rPr>
          <w:tab/>
        </w:r>
        <w:r w:rsidR="00020F25">
          <w:rPr>
            <w:noProof/>
            <w:webHidden/>
          </w:rPr>
          <w:fldChar w:fldCharType="begin"/>
        </w:r>
        <w:r w:rsidR="00020F25">
          <w:rPr>
            <w:noProof/>
            <w:webHidden/>
          </w:rPr>
          <w:instrText xml:space="preserve"> PAGEREF _Toc26921096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1F4CEB0" w14:textId="3D527030"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7" w:history="1">
        <w:r w:rsidR="00020F25" w:rsidRPr="00EC5668">
          <w:rPr>
            <w:rStyle w:val="Hyperlink"/>
            <w:noProof/>
          </w:rPr>
          <w:t>8.2.4.1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_Toc26921097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67AA170B" w14:textId="614BDD56"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8" w:history="1">
        <w:r w:rsidR="00020F25" w:rsidRPr="00EC5668">
          <w:rPr>
            <w:rStyle w:val="Hyperlink"/>
            <w:noProof/>
          </w:rPr>
          <w:t>8.2.4.2</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_Toc26921098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0342EA6D" w14:textId="766BD5FF"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9" w:history="1">
        <w:r w:rsidR="00020F25" w:rsidRPr="00EC5668">
          <w:rPr>
            <w:rStyle w:val="Hyperlink"/>
            <w:noProof/>
          </w:rPr>
          <w:t>8.2.4.3</w:t>
        </w:r>
        <w:r w:rsidR="00020F25">
          <w:rPr>
            <w:rFonts w:asciiTheme="minorHAnsi" w:eastAsiaTheme="minorEastAsia" w:hAnsiTheme="minorHAnsi" w:cstheme="minorBidi"/>
            <w:noProof/>
            <w:sz w:val="22"/>
            <w:szCs w:val="22"/>
            <w:lang w:val="de-DE"/>
          </w:rPr>
          <w:tab/>
        </w:r>
        <w:r w:rsidR="00020F25" w:rsidRPr="00EC5668">
          <w:rPr>
            <w:rStyle w:val="Hyperlink"/>
            <w:noProof/>
          </w:rPr>
          <w:t>Weld Position and Sheet Metal Parameters</w:t>
        </w:r>
        <w:r w:rsidR="00020F25">
          <w:rPr>
            <w:noProof/>
            <w:webHidden/>
          </w:rPr>
          <w:tab/>
        </w:r>
        <w:r w:rsidR="00020F25">
          <w:rPr>
            <w:noProof/>
            <w:webHidden/>
          </w:rPr>
          <w:fldChar w:fldCharType="begin"/>
        </w:r>
        <w:r w:rsidR="00020F25">
          <w:rPr>
            <w:noProof/>
            <w:webHidden/>
          </w:rPr>
          <w:instrText xml:space="preserve"> PAGEREF _Toc26921099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927FA84" w14:textId="6FC32374" w:rsidR="00020F25" w:rsidRDefault="000B382F">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0" w:history="1">
        <w:r w:rsidR="00020F25" w:rsidRPr="00EC5668">
          <w:rPr>
            <w:rStyle w:val="Hyperlink"/>
            <w:noProof/>
          </w:rPr>
          <w:t>8.2.4.3.1</w:t>
        </w:r>
        <w:r w:rsidR="00020F25">
          <w:rPr>
            <w:rFonts w:asciiTheme="minorHAnsi" w:eastAsiaTheme="minorEastAsia" w:hAnsiTheme="minorHAnsi" w:cstheme="minorBidi"/>
            <w:noProof/>
            <w:sz w:val="22"/>
            <w:szCs w:val="22"/>
            <w:lang w:val="de-DE"/>
          </w:rPr>
          <w:tab/>
        </w:r>
        <w:r w:rsidR="00020F25" w:rsidRPr="00EC5668">
          <w:rPr>
            <w:rStyle w:val="Hyperlink"/>
            <w:noProof/>
          </w:rPr>
          <w:t>Parameters Assigned to a Specific Sheet of the Flange</w:t>
        </w:r>
        <w:r w:rsidR="00020F25">
          <w:rPr>
            <w:noProof/>
            <w:webHidden/>
          </w:rPr>
          <w:tab/>
        </w:r>
        <w:r w:rsidR="00020F25">
          <w:rPr>
            <w:noProof/>
            <w:webHidden/>
          </w:rPr>
          <w:fldChar w:fldCharType="begin"/>
        </w:r>
        <w:r w:rsidR="00020F25">
          <w:rPr>
            <w:noProof/>
            <w:webHidden/>
          </w:rPr>
          <w:instrText xml:space="preserve"> PAGEREF _Toc26921100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4DC26628" w14:textId="5F3A50E2" w:rsidR="00020F25" w:rsidRDefault="000B382F">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1" w:history="1">
        <w:r w:rsidR="00020F25" w:rsidRPr="00EC5668">
          <w:rPr>
            <w:rStyle w:val="Hyperlink"/>
            <w:noProof/>
          </w:rPr>
          <w:t>8.2.4.3.2</w:t>
        </w:r>
        <w:r w:rsidR="00020F25">
          <w:rPr>
            <w:rFonts w:asciiTheme="minorHAnsi" w:eastAsiaTheme="minorEastAsia" w:hAnsiTheme="minorHAnsi" w:cstheme="minorBidi"/>
            <w:noProof/>
            <w:sz w:val="22"/>
            <w:szCs w:val="22"/>
            <w:lang w:val="de-DE"/>
          </w:rPr>
          <w:tab/>
        </w:r>
        <w:r w:rsidR="00020F25" w:rsidRPr="00EC5668">
          <w:rPr>
            <w:rStyle w:val="Hyperlink"/>
            <w:noProof/>
          </w:rPr>
          <w:t>Welding Position</w:t>
        </w:r>
        <w:r w:rsidR="00020F25">
          <w:rPr>
            <w:noProof/>
            <w:webHidden/>
          </w:rPr>
          <w:tab/>
        </w:r>
        <w:r w:rsidR="00020F25">
          <w:rPr>
            <w:noProof/>
            <w:webHidden/>
          </w:rPr>
          <w:fldChar w:fldCharType="begin"/>
        </w:r>
        <w:r w:rsidR="00020F25">
          <w:rPr>
            <w:noProof/>
            <w:webHidden/>
          </w:rPr>
          <w:instrText xml:space="preserve"> PAGEREF _Toc26921101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35D5F2F6" w14:textId="14D119A0" w:rsidR="00020F25" w:rsidRDefault="000B382F">
      <w:pPr>
        <w:pStyle w:val="TOC3"/>
        <w:rPr>
          <w:rFonts w:asciiTheme="minorHAnsi" w:eastAsiaTheme="minorEastAsia" w:hAnsiTheme="minorHAnsi" w:cstheme="minorBidi"/>
          <w:noProof/>
          <w:sz w:val="22"/>
          <w:szCs w:val="22"/>
          <w:lang w:val="de-DE"/>
        </w:rPr>
      </w:pPr>
      <w:hyperlink w:anchor="_Toc26921102" w:history="1">
        <w:r w:rsidR="00020F25" w:rsidRPr="00EC5668">
          <w:rPr>
            <w:rStyle w:val="Hyperlink"/>
            <w:noProof/>
          </w:rPr>
          <w:t>8.2.5</w:t>
        </w:r>
        <w:r w:rsidR="00020F25">
          <w:rPr>
            <w:rFonts w:asciiTheme="minorHAnsi" w:eastAsiaTheme="minorEastAsia" w:hAnsiTheme="minorHAnsi" w:cstheme="minorBidi"/>
            <w:noProof/>
            <w:sz w:val="22"/>
            <w:szCs w:val="22"/>
            <w:lang w:val="de-DE"/>
          </w:rPr>
          <w:tab/>
        </w:r>
        <w:r w:rsidR="00020F25" w:rsidRPr="00EC5668">
          <w:rPr>
            <w:rStyle w:val="Hyperlink"/>
            <w:noProof/>
          </w:rPr>
          <w:t>Butt Joint</w:t>
        </w:r>
        <w:r w:rsidR="00020F25">
          <w:rPr>
            <w:noProof/>
            <w:webHidden/>
          </w:rPr>
          <w:tab/>
        </w:r>
        <w:r w:rsidR="00020F25">
          <w:rPr>
            <w:noProof/>
            <w:webHidden/>
          </w:rPr>
          <w:fldChar w:fldCharType="begin"/>
        </w:r>
        <w:r w:rsidR="00020F25">
          <w:rPr>
            <w:noProof/>
            <w:webHidden/>
          </w:rPr>
          <w:instrText xml:space="preserve"> PAGEREF _Toc26921102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BD68674" w14:textId="4DE3E4D8"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3" w:history="1">
        <w:r w:rsidR="00020F25" w:rsidRPr="00EC5668">
          <w:rPr>
            <w:rStyle w:val="Hyperlink"/>
            <w:noProof/>
          </w:rPr>
          <w:t>8.2.5.1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_Toc26921103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FF10E19" w14:textId="6DD0EC58"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4" w:history="1">
        <w:r w:rsidR="00020F25" w:rsidRPr="00EC5668">
          <w:rPr>
            <w:rStyle w:val="Hyperlink"/>
            <w:noProof/>
          </w:rPr>
          <w:t>8.2.5.2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_Toc26921104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7DB69598" w14:textId="74002E01"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5" w:history="1">
        <w:r w:rsidR="00020F25" w:rsidRPr="00EC5668">
          <w:rPr>
            <w:rStyle w:val="Hyperlink"/>
            <w:noProof/>
          </w:rPr>
          <w:t>8.2.5.3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_Toc26921105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095D11E" w14:textId="6569C969"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6" w:history="1">
        <w:r w:rsidR="00020F25" w:rsidRPr="00EC5668">
          <w:rPr>
            <w:rStyle w:val="Hyperlink"/>
            <w:noProof/>
          </w:rPr>
          <w:t>8.2.5.4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_Toc26921106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E845120" w14:textId="6B9197E8"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7" w:history="1">
        <w:r w:rsidR="00020F25" w:rsidRPr="00EC5668">
          <w:rPr>
            <w:rStyle w:val="Hyperlink"/>
            <w:noProof/>
          </w:rPr>
          <w:t>8.2.5.5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_Toc26921107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652921AC" w14:textId="5F2B7407" w:rsidR="00020F25" w:rsidRDefault="000B382F">
      <w:pPr>
        <w:pStyle w:val="TOC3"/>
        <w:rPr>
          <w:rFonts w:asciiTheme="minorHAnsi" w:eastAsiaTheme="minorEastAsia" w:hAnsiTheme="minorHAnsi" w:cstheme="minorBidi"/>
          <w:noProof/>
          <w:sz w:val="22"/>
          <w:szCs w:val="22"/>
          <w:lang w:val="de-DE"/>
        </w:rPr>
      </w:pPr>
      <w:hyperlink w:anchor="_Toc26921108" w:history="1">
        <w:r w:rsidR="00020F25" w:rsidRPr="00EC5668">
          <w:rPr>
            <w:rStyle w:val="Hyperlink"/>
            <w:noProof/>
          </w:rPr>
          <w:t>8.2.6</w:t>
        </w:r>
        <w:r w:rsidR="00020F25">
          <w:rPr>
            <w:rFonts w:asciiTheme="minorHAnsi" w:eastAsiaTheme="minorEastAsia" w:hAnsiTheme="minorHAnsi" w:cstheme="minorBidi"/>
            <w:noProof/>
            <w:sz w:val="22"/>
            <w:szCs w:val="22"/>
            <w:lang w:val="de-DE"/>
          </w:rPr>
          <w:tab/>
        </w:r>
        <w:r w:rsidR="00020F25" w:rsidRPr="00EC5668">
          <w:rPr>
            <w:rStyle w:val="Hyperlink"/>
            <w:noProof/>
          </w:rPr>
          <w:t>Corner Weld</w:t>
        </w:r>
        <w:r w:rsidR="00020F25">
          <w:rPr>
            <w:noProof/>
            <w:webHidden/>
          </w:rPr>
          <w:tab/>
        </w:r>
        <w:r w:rsidR="00020F25">
          <w:rPr>
            <w:noProof/>
            <w:webHidden/>
          </w:rPr>
          <w:fldChar w:fldCharType="begin"/>
        </w:r>
        <w:r w:rsidR="00020F25">
          <w:rPr>
            <w:noProof/>
            <w:webHidden/>
          </w:rPr>
          <w:instrText xml:space="preserve"> PAGEREF _Toc26921108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75FDB6CC" w14:textId="561D27BC"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9" w:history="1">
        <w:r w:rsidR="00020F25" w:rsidRPr="00EC5668">
          <w:rPr>
            <w:rStyle w:val="Hyperlink"/>
            <w:noProof/>
          </w:rPr>
          <w:t>8.2.6.1</w:t>
        </w:r>
        <w:r w:rsidR="00020F25">
          <w:rPr>
            <w:rFonts w:asciiTheme="minorHAnsi" w:eastAsiaTheme="minorEastAsia" w:hAnsiTheme="minorHAnsi" w:cstheme="minorBidi"/>
            <w:noProof/>
            <w:sz w:val="22"/>
            <w:szCs w:val="22"/>
            <w:lang w:val="de-DE"/>
          </w:rPr>
          <w:tab/>
        </w:r>
        <w:r w:rsidR="00020F25" w:rsidRPr="00EC5668">
          <w:rPr>
            <w:rStyle w:val="Hyperlink"/>
            <w:noProof/>
          </w:rPr>
          <w:t>Simple Corner Weld</w:t>
        </w:r>
        <w:r w:rsidR="00020F25">
          <w:rPr>
            <w:noProof/>
            <w:webHidden/>
          </w:rPr>
          <w:tab/>
        </w:r>
        <w:r w:rsidR="00020F25">
          <w:rPr>
            <w:noProof/>
            <w:webHidden/>
          </w:rPr>
          <w:fldChar w:fldCharType="begin"/>
        </w:r>
        <w:r w:rsidR="00020F25">
          <w:rPr>
            <w:noProof/>
            <w:webHidden/>
          </w:rPr>
          <w:instrText xml:space="preserve"> PAGEREF _Toc26921109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215A9EDB" w14:textId="3FF49276"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0" w:history="1">
        <w:r w:rsidR="00020F25" w:rsidRPr="00EC5668">
          <w:rPr>
            <w:rStyle w:val="Hyperlink"/>
            <w:noProof/>
          </w:rPr>
          <w:t>8.2.6.2</w:t>
        </w:r>
        <w:r w:rsidR="00020F25">
          <w:rPr>
            <w:rFonts w:asciiTheme="minorHAnsi" w:eastAsiaTheme="minorEastAsia" w:hAnsiTheme="minorHAnsi" w:cstheme="minorBidi"/>
            <w:noProof/>
            <w:sz w:val="22"/>
            <w:szCs w:val="22"/>
            <w:lang w:val="de-DE"/>
          </w:rPr>
          <w:tab/>
        </w:r>
        <w:r w:rsidR="00020F25" w:rsidRPr="00EC5668">
          <w:rPr>
            <w:rStyle w:val="Hyperlink"/>
            <w:noProof/>
          </w:rPr>
          <w:t>Double Corner Weld</w:t>
        </w:r>
        <w:r w:rsidR="00020F25">
          <w:rPr>
            <w:noProof/>
            <w:webHidden/>
          </w:rPr>
          <w:tab/>
        </w:r>
        <w:r w:rsidR="00020F25">
          <w:rPr>
            <w:noProof/>
            <w:webHidden/>
          </w:rPr>
          <w:fldChar w:fldCharType="begin"/>
        </w:r>
        <w:r w:rsidR="00020F25">
          <w:rPr>
            <w:noProof/>
            <w:webHidden/>
          </w:rPr>
          <w:instrText xml:space="preserve"> PAGEREF _Toc26921110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2C8CFD05" w14:textId="15BA0064"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1" w:history="1">
        <w:r w:rsidR="00020F25" w:rsidRPr="00EC5668">
          <w:rPr>
            <w:rStyle w:val="Hyperlink"/>
            <w:noProof/>
          </w:rPr>
          <w:t>8.2.6.3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_Toc26921111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37D36AE7" w14:textId="28216868"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2" w:history="1">
        <w:r w:rsidR="00020F25" w:rsidRPr="00EC5668">
          <w:rPr>
            <w:rStyle w:val="Hyperlink"/>
            <w:noProof/>
          </w:rPr>
          <w:t>8.2.6.4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_Toc26921112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44B901B3" w14:textId="2D5C866D"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3" w:history="1">
        <w:r w:rsidR="00020F25" w:rsidRPr="00EC5668">
          <w:rPr>
            <w:rStyle w:val="Hyperlink"/>
            <w:noProof/>
          </w:rPr>
          <w:t>8.2.6.5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8830B72" w14:textId="57C26FED" w:rsidR="00020F25" w:rsidRDefault="000B382F">
      <w:pPr>
        <w:pStyle w:val="TOC3"/>
        <w:rPr>
          <w:rFonts w:asciiTheme="minorHAnsi" w:eastAsiaTheme="minorEastAsia" w:hAnsiTheme="minorHAnsi" w:cstheme="minorBidi"/>
          <w:noProof/>
          <w:sz w:val="22"/>
          <w:szCs w:val="22"/>
          <w:lang w:val="de-DE"/>
        </w:rPr>
      </w:pPr>
      <w:hyperlink w:anchor="_Toc26921114" w:history="1">
        <w:r w:rsidR="00020F25" w:rsidRPr="00EC5668">
          <w:rPr>
            <w:rStyle w:val="Hyperlink"/>
            <w:noProof/>
          </w:rPr>
          <w:t>8.2.7</w:t>
        </w:r>
        <w:r w:rsidR="00020F25">
          <w:rPr>
            <w:rFonts w:asciiTheme="minorHAnsi" w:eastAsiaTheme="minorEastAsia" w:hAnsiTheme="minorHAnsi" w:cstheme="minorBidi"/>
            <w:noProof/>
            <w:sz w:val="22"/>
            <w:szCs w:val="22"/>
            <w:lang w:val="de-DE"/>
          </w:rPr>
          <w:tab/>
        </w:r>
        <w:r w:rsidR="00020F25" w:rsidRPr="00EC5668">
          <w:rPr>
            <w:rStyle w:val="Hyperlink"/>
            <w:noProof/>
          </w:rPr>
          <w:t>Edge Weld</w:t>
        </w:r>
        <w:r w:rsidR="00020F25">
          <w:rPr>
            <w:noProof/>
            <w:webHidden/>
          </w:rPr>
          <w:tab/>
        </w:r>
        <w:r w:rsidR="00020F25">
          <w:rPr>
            <w:noProof/>
            <w:webHidden/>
          </w:rPr>
          <w:fldChar w:fldCharType="begin"/>
        </w:r>
        <w:r w:rsidR="00020F25">
          <w:rPr>
            <w:noProof/>
            <w:webHidden/>
          </w:rPr>
          <w:instrText xml:space="preserve"> PAGEREF _Toc26921114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65AB89B" w14:textId="303DD152"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5" w:history="1">
        <w:r w:rsidR="00020F25" w:rsidRPr="00EC5668">
          <w:rPr>
            <w:rStyle w:val="Hyperlink"/>
            <w:noProof/>
          </w:rPr>
          <w:t>8.2.7.1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_Toc26921115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168E1E3" w14:textId="08E89FAF"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6" w:history="1">
        <w:r w:rsidR="00020F25" w:rsidRPr="00EC5668">
          <w:rPr>
            <w:rStyle w:val="Hyperlink"/>
            <w:noProof/>
          </w:rPr>
          <w:t>8.2.7.2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_Toc26921116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FAE7132" w14:textId="65AA5104"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7" w:history="1">
        <w:r w:rsidR="00020F25" w:rsidRPr="00EC5668">
          <w:rPr>
            <w:rStyle w:val="Hyperlink"/>
            <w:noProof/>
          </w:rPr>
          <w:t>8.2.7.3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_Toc26921117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523959B0" w14:textId="46DA71C7"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8" w:history="1">
        <w:r w:rsidR="00020F25" w:rsidRPr="00EC5668">
          <w:rPr>
            <w:rStyle w:val="Hyperlink"/>
            <w:noProof/>
          </w:rPr>
          <w:t>8.2.7.4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_Toc26921118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7D32A810" w14:textId="1904C838"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9" w:history="1">
        <w:r w:rsidR="00020F25" w:rsidRPr="00EC5668">
          <w:rPr>
            <w:rStyle w:val="Hyperlink"/>
            <w:noProof/>
          </w:rPr>
          <w:t>8.2.7.5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_Toc26921119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B665E5B" w14:textId="7451DD4A" w:rsidR="00020F25" w:rsidRDefault="000B382F">
      <w:pPr>
        <w:pStyle w:val="TOC3"/>
        <w:rPr>
          <w:rFonts w:asciiTheme="minorHAnsi" w:eastAsiaTheme="minorEastAsia" w:hAnsiTheme="minorHAnsi" w:cstheme="minorBidi"/>
          <w:noProof/>
          <w:sz w:val="22"/>
          <w:szCs w:val="22"/>
          <w:lang w:val="de-DE"/>
        </w:rPr>
      </w:pPr>
      <w:hyperlink w:anchor="_Toc26921120" w:history="1">
        <w:r w:rsidR="00020F25" w:rsidRPr="00EC5668">
          <w:rPr>
            <w:rStyle w:val="Hyperlink"/>
            <w:noProof/>
          </w:rPr>
          <w:t>8.2.8</w:t>
        </w:r>
        <w:r w:rsidR="00020F25">
          <w:rPr>
            <w:rFonts w:asciiTheme="minorHAnsi" w:eastAsiaTheme="minorEastAsia" w:hAnsiTheme="minorHAnsi" w:cstheme="minorBidi"/>
            <w:noProof/>
            <w:sz w:val="22"/>
            <w:szCs w:val="22"/>
            <w:lang w:val="de-DE"/>
          </w:rPr>
          <w:tab/>
        </w:r>
        <w:r w:rsidR="00020F25" w:rsidRPr="00EC5668">
          <w:rPr>
            <w:rStyle w:val="Hyperlink"/>
            <w:noProof/>
          </w:rPr>
          <w:t>I-Weld</w:t>
        </w:r>
        <w:r w:rsidR="00020F25">
          <w:rPr>
            <w:noProof/>
            <w:webHidden/>
          </w:rPr>
          <w:tab/>
        </w:r>
        <w:r w:rsidR="00020F25">
          <w:rPr>
            <w:noProof/>
            <w:webHidden/>
          </w:rPr>
          <w:fldChar w:fldCharType="begin"/>
        </w:r>
        <w:r w:rsidR="00020F25">
          <w:rPr>
            <w:noProof/>
            <w:webHidden/>
          </w:rPr>
          <w:instrText xml:space="preserve"> PAGEREF _Toc26921120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413E9C4E" w14:textId="340417FA"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1" w:history="1">
        <w:r w:rsidR="00020F25" w:rsidRPr="00EC5668">
          <w:rPr>
            <w:rStyle w:val="Hyperlink"/>
            <w:noProof/>
          </w:rPr>
          <w:t>8.2.8.1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_Toc26921121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9FF2E9C" w14:textId="7EC5BF7A"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2" w:history="1">
        <w:r w:rsidR="00020F25" w:rsidRPr="00EC5668">
          <w:rPr>
            <w:rStyle w:val="Hyperlink"/>
            <w:noProof/>
          </w:rPr>
          <w:t>8.2.8.2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_Toc26921122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6DABDB14" w14:textId="11ECE0B9"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3" w:history="1">
        <w:r w:rsidR="00020F25" w:rsidRPr="00EC5668">
          <w:rPr>
            <w:rStyle w:val="Hyperlink"/>
            <w:noProof/>
          </w:rPr>
          <w:t>8.2.8.3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_Toc26921123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7500883F" w14:textId="7CC34C36"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4" w:history="1">
        <w:r w:rsidR="00020F25" w:rsidRPr="00EC5668">
          <w:rPr>
            <w:rStyle w:val="Hyperlink"/>
            <w:noProof/>
          </w:rPr>
          <w:t>8.2.8.4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_Toc26921124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077CE00" w14:textId="798EC082"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5" w:history="1">
        <w:r w:rsidR="00020F25" w:rsidRPr="00EC5668">
          <w:rPr>
            <w:rStyle w:val="Hyperlink"/>
            <w:noProof/>
          </w:rPr>
          <w:t>8.2.8.5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_Toc26921125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7F26AC3D" w14:textId="45ADEAC8" w:rsidR="00020F25" w:rsidRDefault="000B382F">
      <w:pPr>
        <w:pStyle w:val="TOC3"/>
        <w:rPr>
          <w:rFonts w:asciiTheme="minorHAnsi" w:eastAsiaTheme="minorEastAsia" w:hAnsiTheme="minorHAnsi" w:cstheme="minorBidi"/>
          <w:noProof/>
          <w:sz w:val="22"/>
          <w:szCs w:val="22"/>
          <w:lang w:val="de-DE"/>
        </w:rPr>
      </w:pPr>
      <w:hyperlink w:anchor="_Toc26921126" w:history="1">
        <w:r w:rsidR="00020F25" w:rsidRPr="00EC5668">
          <w:rPr>
            <w:rStyle w:val="Hyperlink"/>
            <w:noProof/>
          </w:rPr>
          <w:t>8.2.9</w:t>
        </w:r>
        <w:r w:rsidR="00020F25">
          <w:rPr>
            <w:rFonts w:asciiTheme="minorHAnsi" w:eastAsiaTheme="minorEastAsia" w:hAnsiTheme="minorHAnsi" w:cstheme="minorBidi"/>
            <w:noProof/>
            <w:sz w:val="22"/>
            <w:szCs w:val="22"/>
            <w:lang w:val="de-DE"/>
          </w:rPr>
          <w:tab/>
        </w:r>
        <w:r w:rsidR="00020F25" w:rsidRPr="00EC5668">
          <w:rPr>
            <w:rStyle w:val="Hyperlink"/>
            <w:noProof/>
          </w:rPr>
          <w:t>Overlap Weld</w:t>
        </w:r>
        <w:r w:rsidR="00020F25">
          <w:rPr>
            <w:noProof/>
            <w:webHidden/>
          </w:rPr>
          <w:tab/>
        </w:r>
        <w:r w:rsidR="00020F25">
          <w:rPr>
            <w:noProof/>
            <w:webHidden/>
          </w:rPr>
          <w:fldChar w:fldCharType="begin"/>
        </w:r>
        <w:r w:rsidR="00020F25">
          <w:rPr>
            <w:noProof/>
            <w:webHidden/>
          </w:rPr>
          <w:instrText xml:space="preserve"> PAGEREF _Toc26921126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9AAA2FD" w14:textId="39402207"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7" w:history="1">
        <w:r w:rsidR="00020F25" w:rsidRPr="00EC5668">
          <w:rPr>
            <w:rStyle w:val="Hyperlink"/>
            <w:noProof/>
          </w:rPr>
          <w:t>8.2.9.1</w:t>
        </w:r>
        <w:r w:rsidR="00020F25">
          <w:rPr>
            <w:rFonts w:asciiTheme="minorHAnsi" w:eastAsiaTheme="minorEastAsia" w:hAnsiTheme="minorHAnsi" w:cstheme="minorBidi"/>
            <w:noProof/>
            <w:sz w:val="22"/>
            <w:szCs w:val="22"/>
            <w:lang w:val="de-DE"/>
          </w:rPr>
          <w:tab/>
        </w:r>
        <w:r w:rsidR="00020F25" w:rsidRPr="00EC5668">
          <w:rPr>
            <w:rStyle w:val="Hyperlink"/>
            <w:noProof/>
          </w:rPr>
          <w:t>Simple Overlap Weld</w:t>
        </w:r>
        <w:r w:rsidR="00020F25">
          <w:rPr>
            <w:noProof/>
            <w:webHidden/>
          </w:rPr>
          <w:tab/>
        </w:r>
        <w:r w:rsidR="00020F25">
          <w:rPr>
            <w:noProof/>
            <w:webHidden/>
          </w:rPr>
          <w:fldChar w:fldCharType="begin"/>
        </w:r>
        <w:r w:rsidR="00020F25">
          <w:rPr>
            <w:noProof/>
            <w:webHidden/>
          </w:rPr>
          <w:instrText xml:space="preserve"> PAGEREF _Toc26921127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723B7D14" w14:textId="7ADA1093"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8" w:history="1">
        <w:r w:rsidR="00020F25" w:rsidRPr="00EC5668">
          <w:rPr>
            <w:rStyle w:val="Hyperlink"/>
            <w:noProof/>
          </w:rPr>
          <w:t>8.2.9.2</w:t>
        </w:r>
        <w:r w:rsidR="00020F25">
          <w:rPr>
            <w:rFonts w:asciiTheme="minorHAnsi" w:eastAsiaTheme="minorEastAsia" w:hAnsiTheme="minorHAnsi" w:cstheme="minorBidi"/>
            <w:noProof/>
            <w:sz w:val="22"/>
            <w:szCs w:val="22"/>
            <w:lang w:val="de-DE"/>
          </w:rPr>
          <w:tab/>
        </w:r>
        <w:r w:rsidR="00020F25" w:rsidRPr="00EC5668">
          <w:rPr>
            <w:rStyle w:val="Hyperlink"/>
            <w:noProof/>
          </w:rPr>
          <w:t>Single Sided Double Overlap Weld</w:t>
        </w:r>
        <w:r w:rsidR="00020F25">
          <w:rPr>
            <w:noProof/>
            <w:webHidden/>
          </w:rPr>
          <w:tab/>
        </w:r>
        <w:r w:rsidR="00020F25">
          <w:rPr>
            <w:noProof/>
            <w:webHidden/>
          </w:rPr>
          <w:fldChar w:fldCharType="begin"/>
        </w:r>
        <w:r w:rsidR="00020F25">
          <w:rPr>
            <w:noProof/>
            <w:webHidden/>
          </w:rPr>
          <w:instrText xml:space="preserve"> PAGEREF _Toc26921128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F3A58CE" w14:textId="5BF9A449"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9" w:history="1">
        <w:r w:rsidR="00020F25" w:rsidRPr="00EC5668">
          <w:rPr>
            <w:rStyle w:val="Hyperlink"/>
            <w:noProof/>
          </w:rPr>
          <w:t>8.2.9.3</w:t>
        </w:r>
        <w:r w:rsidR="00020F25">
          <w:rPr>
            <w:rFonts w:asciiTheme="minorHAnsi" w:eastAsiaTheme="minorEastAsia" w:hAnsiTheme="minorHAnsi" w:cstheme="minorBidi"/>
            <w:noProof/>
            <w:sz w:val="22"/>
            <w:szCs w:val="22"/>
            <w:lang w:val="de-DE"/>
          </w:rPr>
          <w:tab/>
        </w:r>
        <w:r w:rsidR="00020F25" w:rsidRPr="00EC5668">
          <w:rPr>
            <w:rStyle w:val="Hyperlink"/>
            <w:noProof/>
          </w:rPr>
          <w:t>Double Sided Double Overlap Weld</w:t>
        </w:r>
        <w:r w:rsidR="00020F25">
          <w:rPr>
            <w:noProof/>
            <w:webHidden/>
          </w:rPr>
          <w:tab/>
        </w:r>
        <w:r w:rsidR="00020F25">
          <w:rPr>
            <w:noProof/>
            <w:webHidden/>
          </w:rPr>
          <w:fldChar w:fldCharType="begin"/>
        </w:r>
        <w:r w:rsidR="00020F25">
          <w:rPr>
            <w:noProof/>
            <w:webHidden/>
          </w:rPr>
          <w:instrText xml:space="preserve"> PAGEREF _Toc26921129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2C6DD072" w14:textId="55D9E2A7"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0" w:history="1">
        <w:r w:rsidR="00020F25" w:rsidRPr="00EC5668">
          <w:rPr>
            <w:rStyle w:val="Hyperlink"/>
            <w:noProof/>
          </w:rPr>
          <w:t>8.2.9.4</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_Toc26921130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BE277C4" w14:textId="70C062E0"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1" w:history="1">
        <w:r w:rsidR="00020F25" w:rsidRPr="00EC5668">
          <w:rPr>
            <w:rStyle w:val="Hyperlink"/>
            <w:noProof/>
          </w:rPr>
          <w:t>8.2.9.5</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_Toc26921131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A193F39" w14:textId="0540E621"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2" w:history="1">
        <w:r w:rsidR="00020F25" w:rsidRPr="00EC5668">
          <w:rPr>
            <w:rStyle w:val="Hyperlink"/>
            <w:noProof/>
          </w:rPr>
          <w:t>8.2.9.6</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_Toc26921132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059B16D9" w14:textId="5FA1FB82" w:rsidR="00020F25" w:rsidRDefault="000B382F">
      <w:pPr>
        <w:pStyle w:val="TOC3"/>
        <w:rPr>
          <w:rFonts w:asciiTheme="minorHAnsi" w:eastAsiaTheme="minorEastAsia" w:hAnsiTheme="minorHAnsi" w:cstheme="minorBidi"/>
          <w:noProof/>
          <w:sz w:val="22"/>
          <w:szCs w:val="22"/>
          <w:lang w:val="de-DE"/>
        </w:rPr>
      </w:pPr>
      <w:hyperlink w:anchor="_Toc26921133" w:history="1">
        <w:r w:rsidR="00020F25" w:rsidRPr="00EC5668">
          <w:rPr>
            <w:rStyle w:val="Hyperlink"/>
            <w:noProof/>
          </w:rPr>
          <w:t>8.2.10</w:t>
        </w:r>
        <w:r w:rsidR="00020F25">
          <w:rPr>
            <w:rFonts w:asciiTheme="minorHAnsi" w:eastAsiaTheme="minorEastAsia" w:hAnsiTheme="minorHAnsi" w:cstheme="minorBidi"/>
            <w:noProof/>
            <w:sz w:val="22"/>
            <w:szCs w:val="22"/>
            <w:lang w:val="de-DE"/>
          </w:rPr>
          <w:tab/>
        </w:r>
        <w:r w:rsidR="00020F25" w:rsidRPr="00EC5668">
          <w:rPr>
            <w:rStyle w:val="Hyperlink"/>
            <w:noProof/>
          </w:rPr>
          <w:t>Y-Joint</w:t>
        </w:r>
        <w:r w:rsidR="00020F25">
          <w:rPr>
            <w:noProof/>
            <w:webHidden/>
          </w:rPr>
          <w:tab/>
        </w:r>
        <w:r w:rsidR="00020F25">
          <w:rPr>
            <w:noProof/>
            <w:webHidden/>
          </w:rPr>
          <w:fldChar w:fldCharType="begin"/>
        </w:r>
        <w:r w:rsidR="00020F25">
          <w:rPr>
            <w:noProof/>
            <w:webHidden/>
          </w:rPr>
          <w:instrText xml:space="preserve"> PAGEREF _Toc26921133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29C82B98" w14:textId="027BF058"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4" w:history="1">
        <w:r w:rsidR="00020F25" w:rsidRPr="00EC5668">
          <w:rPr>
            <w:rStyle w:val="Hyperlink"/>
            <w:noProof/>
          </w:rPr>
          <w:t>8.2.10.1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7F3D38DC" w14:textId="69ED3567"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5" w:history="1">
        <w:r w:rsidR="00020F25" w:rsidRPr="00EC5668">
          <w:rPr>
            <w:rStyle w:val="Hyperlink"/>
            <w:noProof/>
          </w:rPr>
          <w:t>8.2.10.2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ABB5D89" w14:textId="0F553F79"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6" w:history="1">
        <w:r w:rsidR="00020F25" w:rsidRPr="00EC5668">
          <w:rPr>
            <w:rStyle w:val="Hyperlink"/>
            <w:noProof/>
          </w:rPr>
          <w:t>8.2.10.3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_Toc26921136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100364C" w14:textId="25313935"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7" w:history="1">
        <w:r w:rsidR="00020F25" w:rsidRPr="00EC5668">
          <w:rPr>
            <w:rStyle w:val="Hyperlink"/>
            <w:noProof/>
          </w:rPr>
          <w:t>8.2.10.4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_Toc26921137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02FE02B" w14:textId="1479D388"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8" w:history="1">
        <w:r w:rsidR="00020F25" w:rsidRPr="00EC5668">
          <w:rPr>
            <w:rStyle w:val="Hyperlink"/>
            <w:noProof/>
          </w:rPr>
          <w:t>8.2.10.5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_Toc26921138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77B7B44C" w14:textId="191B1719" w:rsidR="00020F25" w:rsidRDefault="000B382F">
      <w:pPr>
        <w:pStyle w:val="TOC3"/>
        <w:rPr>
          <w:rFonts w:asciiTheme="minorHAnsi" w:eastAsiaTheme="minorEastAsia" w:hAnsiTheme="minorHAnsi" w:cstheme="minorBidi"/>
          <w:noProof/>
          <w:sz w:val="22"/>
          <w:szCs w:val="22"/>
          <w:lang w:val="de-DE"/>
        </w:rPr>
      </w:pPr>
      <w:hyperlink w:anchor="_Toc26921139" w:history="1">
        <w:r w:rsidR="00020F25" w:rsidRPr="00EC5668">
          <w:rPr>
            <w:rStyle w:val="Hyperlink"/>
            <w:noProof/>
          </w:rPr>
          <w:t>8.2.11</w:t>
        </w:r>
        <w:r w:rsidR="00020F25">
          <w:rPr>
            <w:rFonts w:asciiTheme="minorHAnsi" w:eastAsiaTheme="minorEastAsia" w:hAnsiTheme="minorHAnsi" w:cstheme="minorBidi"/>
            <w:noProof/>
            <w:sz w:val="22"/>
            <w:szCs w:val="22"/>
            <w:lang w:val="de-DE"/>
          </w:rPr>
          <w:tab/>
        </w:r>
        <w:r w:rsidR="00020F25" w:rsidRPr="00EC5668">
          <w:rPr>
            <w:rStyle w:val="Hyperlink"/>
            <w:noProof/>
          </w:rPr>
          <w:t>K-Joint</w:t>
        </w:r>
        <w:r w:rsidR="00020F25">
          <w:rPr>
            <w:noProof/>
            <w:webHidden/>
          </w:rPr>
          <w:tab/>
        </w:r>
        <w:r w:rsidR="00020F25">
          <w:rPr>
            <w:noProof/>
            <w:webHidden/>
          </w:rPr>
          <w:fldChar w:fldCharType="begin"/>
        </w:r>
        <w:r w:rsidR="00020F25">
          <w:rPr>
            <w:noProof/>
            <w:webHidden/>
          </w:rPr>
          <w:instrText xml:space="preserve"> PAGEREF _Toc26921139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D8CD05A" w14:textId="4E3C5170"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0" w:history="1">
        <w:r w:rsidR="00020F25" w:rsidRPr="00EC5668">
          <w:rPr>
            <w:rStyle w:val="Hyperlink"/>
            <w:noProof/>
          </w:rPr>
          <w:t>8.2.11.1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_Toc26921140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E21F990" w14:textId="3C4E2845"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1" w:history="1">
        <w:r w:rsidR="00020F25" w:rsidRPr="00EC5668">
          <w:rPr>
            <w:rStyle w:val="Hyperlink"/>
            <w:noProof/>
          </w:rPr>
          <w:t>8.2.11.2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_Toc26921141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8700697" w14:textId="5E4FB109"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2" w:history="1">
        <w:r w:rsidR="00020F25" w:rsidRPr="00EC5668">
          <w:rPr>
            <w:rStyle w:val="Hyperlink"/>
            <w:noProof/>
          </w:rPr>
          <w:t>8.2.11.3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_Toc26921142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CB9C3AA" w14:textId="4748A478"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3" w:history="1">
        <w:r w:rsidR="00020F25" w:rsidRPr="00EC5668">
          <w:rPr>
            <w:rStyle w:val="Hyperlink"/>
            <w:noProof/>
          </w:rPr>
          <w:t>8.2.11.4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_Toc26921143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D9457DA" w14:textId="65C3EE70"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4" w:history="1">
        <w:r w:rsidR="00020F25" w:rsidRPr="00EC5668">
          <w:rPr>
            <w:rStyle w:val="Hyperlink"/>
            <w:noProof/>
          </w:rPr>
          <w:t>8.2.11.5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_Toc26921144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3EFB3337" w14:textId="19E43504" w:rsidR="00020F25" w:rsidRDefault="000B382F">
      <w:pPr>
        <w:pStyle w:val="TOC3"/>
        <w:rPr>
          <w:rFonts w:asciiTheme="minorHAnsi" w:eastAsiaTheme="minorEastAsia" w:hAnsiTheme="minorHAnsi" w:cstheme="minorBidi"/>
          <w:noProof/>
          <w:sz w:val="22"/>
          <w:szCs w:val="22"/>
          <w:lang w:val="de-DE"/>
        </w:rPr>
      </w:pPr>
      <w:hyperlink w:anchor="_Toc26921145" w:history="1">
        <w:r w:rsidR="00020F25" w:rsidRPr="00EC5668">
          <w:rPr>
            <w:rStyle w:val="Hyperlink"/>
            <w:noProof/>
          </w:rPr>
          <w:t>8.2.12</w:t>
        </w:r>
        <w:r w:rsidR="00020F25">
          <w:rPr>
            <w:rFonts w:asciiTheme="minorHAnsi" w:eastAsiaTheme="minorEastAsia" w:hAnsiTheme="minorHAnsi" w:cstheme="minorBidi"/>
            <w:noProof/>
            <w:sz w:val="22"/>
            <w:szCs w:val="22"/>
            <w:lang w:val="de-DE"/>
          </w:rPr>
          <w:tab/>
        </w:r>
        <w:r w:rsidR="00020F25" w:rsidRPr="00EC5668">
          <w:rPr>
            <w:rStyle w:val="Hyperlink"/>
            <w:noProof/>
          </w:rPr>
          <w:t>Cruciform Joint</w:t>
        </w:r>
        <w:r w:rsidR="00020F25">
          <w:rPr>
            <w:noProof/>
            <w:webHidden/>
          </w:rPr>
          <w:tab/>
        </w:r>
        <w:r w:rsidR="00020F25">
          <w:rPr>
            <w:noProof/>
            <w:webHidden/>
          </w:rPr>
          <w:fldChar w:fldCharType="begin"/>
        </w:r>
        <w:r w:rsidR="00020F25">
          <w:rPr>
            <w:noProof/>
            <w:webHidden/>
          </w:rPr>
          <w:instrText xml:space="preserve"> PAGEREF _Toc26921145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45E8A9E9" w14:textId="65657399"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6" w:history="1">
        <w:r w:rsidR="00020F25" w:rsidRPr="00EC5668">
          <w:rPr>
            <w:rStyle w:val="Hyperlink"/>
            <w:noProof/>
          </w:rPr>
          <w:t>8.2.12.1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_Toc26921146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09CB1CD3" w14:textId="06679884"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7" w:history="1">
        <w:r w:rsidR="00020F25" w:rsidRPr="00EC5668">
          <w:rPr>
            <w:rStyle w:val="Hyperlink"/>
            <w:noProof/>
          </w:rPr>
          <w:t>8.2.12.2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_Toc26921147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501D8193" w14:textId="099AB104"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8" w:history="1">
        <w:r w:rsidR="00020F25" w:rsidRPr="00EC5668">
          <w:rPr>
            <w:rStyle w:val="Hyperlink"/>
            <w:noProof/>
          </w:rPr>
          <w:t>8.2.12.3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1700C3B7" w14:textId="0731575E"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9" w:history="1">
        <w:r w:rsidR="00020F25" w:rsidRPr="00EC5668">
          <w:rPr>
            <w:rStyle w:val="Hyperlink"/>
            <w:noProof/>
          </w:rPr>
          <w:t>8.2.12.4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_Toc26921149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1360F8C2" w14:textId="2B572ED0"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0" w:history="1">
        <w:r w:rsidR="00020F25" w:rsidRPr="00EC5668">
          <w:rPr>
            <w:rStyle w:val="Hyperlink"/>
            <w:noProof/>
          </w:rPr>
          <w:t>8.2.12.5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A33E393" w14:textId="7D5AD5E2" w:rsidR="00020F25" w:rsidRDefault="000B382F">
      <w:pPr>
        <w:pStyle w:val="TOC3"/>
        <w:rPr>
          <w:rFonts w:asciiTheme="minorHAnsi" w:eastAsiaTheme="minorEastAsia" w:hAnsiTheme="minorHAnsi" w:cstheme="minorBidi"/>
          <w:noProof/>
          <w:sz w:val="22"/>
          <w:szCs w:val="22"/>
          <w:lang w:val="de-DE"/>
        </w:rPr>
      </w:pPr>
      <w:hyperlink w:anchor="_Toc26921151" w:history="1">
        <w:r w:rsidR="00020F25" w:rsidRPr="00EC5668">
          <w:rPr>
            <w:rStyle w:val="Hyperlink"/>
            <w:noProof/>
          </w:rPr>
          <w:t>8.2.13</w:t>
        </w:r>
        <w:r w:rsidR="00020F25">
          <w:rPr>
            <w:rFonts w:asciiTheme="minorHAnsi" w:eastAsiaTheme="minorEastAsia" w:hAnsiTheme="minorHAnsi" w:cstheme="minorBidi"/>
            <w:noProof/>
            <w:sz w:val="22"/>
            <w:szCs w:val="22"/>
            <w:lang w:val="de-DE"/>
          </w:rPr>
          <w:tab/>
        </w:r>
        <w:r w:rsidR="00020F25" w:rsidRPr="00EC5668">
          <w:rPr>
            <w:rStyle w:val="Hyperlink"/>
            <w:noProof/>
          </w:rPr>
          <w:t>Flared Joint</w:t>
        </w:r>
        <w:r w:rsidR="00020F25">
          <w:rPr>
            <w:noProof/>
            <w:webHidden/>
          </w:rPr>
          <w:tab/>
        </w:r>
        <w:r w:rsidR="00020F25">
          <w:rPr>
            <w:noProof/>
            <w:webHidden/>
          </w:rPr>
          <w:fldChar w:fldCharType="begin"/>
        </w:r>
        <w:r w:rsidR="00020F25">
          <w:rPr>
            <w:noProof/>
            <w:webHidden/>
          </w:rPr>
          <w:instrText xml:space="preserve"> PAGEREF _Toc26921151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3AE419E" w14:textId="7811CE2F"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2" w:history="1">
        <w:r w:rsidR="00020F25" w:rsidRPr="00EC5668">
          <w:rPr>
            <w:rStyle w:val="Hyperlink"/>
            <w:noProof/>
          </w:rPr>
          <w:t>8.2.13.1</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_Toc26921152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4F17FB40" w14:textId="666E884C"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3" w:history="1">
        <w:r w:rsidR="00020F25" w:rsidRPr="00EC5668">
          <w:rPr>
            <w:rStyle w:val="Hyperlink"/>
            <w:noProof/>
          </w:rPr>
          <w:t>8.2.13.2</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_Toc26921153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0EB092" w14:textId="0649DFEA" w:rsidR="00020F25" w:rsidRDefault="000B382F">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4" w:history="1">
        <w:r w:rsidR="00020F25" w:rsidRPr="00EC5668">
          <w:rPr>
            <w:rStyle w:val="Hyperlink"/>
            <w:noProof/>
          </w:rPr>
          <w:t>8.2.13.3</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_Toc26921154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5C98C793" w14:textId="0138DB27"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5" w:history="1">
        <w:r w:rsidR="00020F25" w:rsidRPr="00EC5668">
          <w:rPr>
            <w:rStyle w:val="Hyperlink"/>
            <w:noProof/>
          </w:rPr>
          <w:t>8.3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Lines</w:t>
        </w:r>
        <w:r w:rsidR="00020F25">
          <w:rPr>
            <w:noProof/>
            <w:webHidden/>
          </w:rPr>
          <w:tab/>
        </w:r>
        <w:r w:rsidR="00020F25">
          <w:rPr>
            <w:noProof/>
            <w:webHidden/>
          </w:rPr>
          <w:fldChar w:fldCharType="begin"/>
        </w:r>
        <w:r w:rsidR="00020F25">
          <w:rPr>
            <w:noProof/>
            <w:webHidden/>
          </w:rPr>
          <w:instrText xml:space="preserve"> PAGEREF _Toc26921155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C2D39E0" w14:textId="7C83059B"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6" w:history="1">
        <w:r w:rsidR="00020F25" w:rsidRPr="00EC5668">
          <w:rPr>
            <w:rStyle w:val="Hyperlink"/>
            <w:noProof/>
          </w:rPr>
          <w:t>8.4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Hemming Flanges</w:t>
        </w:r>
        <w:r w:rsidR="00020F25">
          <w:rPr>
            <w:noProof/>
            <w:webHidden/>
          </w:rPr>
          <w:tab/>
        </w:r>
        <w:r w:rsidR="00020F25">
          <w:rPr>
            <w:noProof/>
            <w:webHidden/>
          </w:rPr>
          <w:fldChar w:fldCharType="begin"/>
        </w:r>
        <w:r w:rsidR="00020F25">
          <w:rPr>
            <w:noProof/>
            <w:webHidden/>
          </w:rPr>
          <w:instrText xml:space="preserve"> PAGEREF _Toc26921156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E1240A9" w14:textId="6F5F4373" w:rsidR="00020F25" w:rsidRDefault="000B382F">
      <w:pPr>
        <w:pStyle w:val="TOC3"/>
        <w:rPr>
          <w:rFonts w:asciiTheme="minorHAnsi" w:eastAsiaTheme="minorEastAsia" w:hAnsiTheme="minorHAnsi" w:cstheme="minorBidi"/>
          <w:noProof/>
          <w:sz w:val="22"/>
          <w:szCs w:val="22"/>
          <w:lang w:val="de-DE"/>
        </w:rPr>
      </w:pPr>
      <w:hyperlink w:anchor="_Toc26921157" w:history="1">
        <w:r w:rsidR="00020F25" w:rsidRPr="00EC5668">
          <w:rPr>
            <w:rStyle w:val="Hyperlink"/>
            <w:noProof/>
          </w:rPr>
          <w:t>8.4.1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_Toc26921157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3D4757A8" w14:textId="21A78636" w:rsidR="00020F25" w:rsidRDefault="000B382F">
      <w:pPr>
        <w:pStyle w:val="TOC3"/>
        <w:rPr>
          <w:rFonts w:asciiTheme="minorHAnsi" w:eastAsiaTheme="minorEastAsia" w:hAnsiTheme="minorHAnsi" w:cstheme="minorBidi"/>
          <w:noProof/>
          <w:sz w:val="22"/>
          <w:szCs w:val="22"/>
          <w:lang w:val="de-DE"/>
        </w:rPr>
      </w:pPr>
      <w:hyperlink w:anchor="_Toc26921158" w:history="1">
        <w:r w:rsidR="00020F25" w:rsidRPr="00EC5668">
          <w:rPr>
            <w:rStyle w:val="Hyperlink"/>
            <w:noProof/>
          </w:rPr>
          <w:t>8.4.2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noProof/>
          </w:rPr>
          <w:t>&lt;hemming/&gt;</w:t>
        </w:r>
        <w:r w:rsidR="00020F25">
          <w:rPr>
            <w:noProof/>
            <w:webHidden/>
          </w:rPr>
          <w:tab/>
        </w:r>
        <w:r w:rsidR="00020F25">
          <w:rPr>
            <w:noProof/>
            <w:webHidden/>
          </w:rPr>
          <w:fldChar w:fldCharType="begin"/>
        </w:r>
        <w:r w:rsidR="00020F25">
          <w:rPr>
            <w:noProof/>
            <w:webHidden/>
          </w:rPr>
          <w:instrText xml:space="preserve"> PAGEREF _Toc26921158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74FA8DB6" w14:textId="6B41353F"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9" w:history="1">
        <w:r w:rsidR="00020F25" w:rsidRPr="00EC5668">
          <w:rPr>
            <w:rStyle w:val="Hyperlink"/>
            <w:noProof/>
          </w:rPr>
          <w:t>8.5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Sequence Connections</w:t>
        </w:r>
        <w:r w:rsidR="00020F25">
          <w:rPr>
            <w:noProof/>
            <w:webHidden/>
          </w:rPr>
          <w:tab/>
        </w:r>
        <w:r w:rsidR="00020F25">
          <w:rPr>
            <w:noProof/>
            <w:webHidden/>
          </w:rPr>
          <w:fldChar w:fldCharType="begin"/>
        </w:r>
        <w:r w:rsidR="00020F25">
          <w:rPr>
            <w:noProof/>
            <w:webHidden/>
          </w:rPr>
          <w:instrText xml:space="preserve"> PAGEREF _Toc26921159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4B1B7C79" w14:textId="1565AE5F" w:rsidR="00020F25" w:rsidRDefault="000B382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160" w:history="1">
        <w:r w:rsidR="00020F25" w:rsidRPr="00EC5668">
          <w:rPr>
            <w:rStyle w:val="Hyperlink"/>
            <w:noProof/>
            <w14:scene3d>
              <w14:camera w14:prst="orthographicFront"/>
              <w14:lightRig w14:rig="threePt" w14:dir="t">
                <w14:rot w14:lat="0" w14:lon="0" w14:rev="0"/>
              </w14:lightRig>
            </w14:scene3d>
          </w:rPr>
          <w:t>9</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2D connections</w:t>
        </w:r>
        <w:r w:rsidR="00020F25">
          <w:rPr>
            <w:noProof/>
            <w:webHidden/>
          </w:rPr>
          <w:tab/>
        </w:r>
        <w:r w:rsidR="00020F25">
          <w:rPr>
            <w:noProof/>
            <w:webHidden/>
          </w:rPr>
          <w:fldChar w:fldCharType="begin"/>
        </w:r>
        <w:r w:rsidR="00020F25">
          <w:rPr>
            <w:noProof/>
            <w:webHidden/>
          </w:rPr>
          <w:instrText xml:space="preserve"> PAGEREF _Toc26921160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78830372" w14:textId="6176D475"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1" w:history="1">
        <w:r w:rsidR="00020F25" w:rsidRPr="00EC5668">
          <w:rPr>
            <w:rStyle w:val="Hyperlink"/>
            <w:noProof/>
          </w:rPr>
          <w:t>9.1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_Toc26921161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55283648" w14:textId="4186FC00" w:rsidR="00020F25" w:rsidRDefault="000B382F">
      <w:pPr>
        <w:pStyle w:val="TOC3"/>
        <w:rPr>
          <w:rFonts w:asciiTheme="minorHAnsi" w:eastAsiaTheme="minorEastAsia" w:hAnsiTheme="minorHAnsi" w:cstheme="minorBidi"/>
          <w:noProof/>
          <w:sz w:val="22"/>
          <w:szCs w:val="22"/>
          <w:lang w:val="de-DE"/>
        </w:rPr>
      </w:pPr>
      <w:hyperlink w:anchor="_Toc26921162" w:history="1">
        <w:r w:rsidR="00020F25" w:rsidRPr="00EC5668">
          <w:rPr>
            <w:rStyle w:val="Hyperlink"/>
            <w:noProof/>
          </w:rPr>
          <w:t>9.1.1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_Toc26921162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02B74A64" w14:textId="7A067608" w:rsidR="00020F25" w:rsidRDefault="000B382F">
      <w:pPr>
        <w:pStyle w:val="TOC3"/>
        <w:rPr>
          <w:rFonts w:asciiTheme="minorHAnsi" w:eastAsiaTheme="minorEastAsia" w:hAnsiTheme="minorHAnsi" w:cstheme="minorBidi"/>
          <w:noProof/>
          <w:sz w:val="22"/>
          <w:szCs w:val="22"/>
          <w:lang w:val="de-DE"/>
        </w:rPr>
      </w:pPr>
      <w:hyperlink w:anchor="_Toc26921163" w:history="1">
        <w:r w:rsidR="00020F25" w:rsidRPr="00EC5668">
          <w:rPr>
            <w:rStyle w:val="Hyperlink"/>
            <w:noProof/>
          </w:rPr>
          <w:t>9.1.2</w:t>
        </w:r>
        <w:r w:rsidR="00020F25">
          <w:rPr>
            <w:rFonts w:asciiTheme="minorHAnsi" w:eastAsiaTheme="minorEastAsia" w:hAnsiTheme="minorHAnsi" w:cstheme="minorBidi"/>
            <w:noProof/>
            <w:sz w:val="22"/>
            <w:szCs w:val="22"/>
            <w:lang w:val="de-DE"/>
          </w:rPr>
          <w:tab/>
        </w:r>
        <w:r w:rsidR="00020F25" w:rsidRPr="00EC5668">
          <w:rPr>
            <w:rStyle w:val="Hyperlink"/>
            <w:noProof/>
          </w:rPr>
          <w:t>Connection Face</w:t>
        </w:r>
        <w:r w:rsidR="00020F25">
          <w:rPr>
            <w:noProof/>
            <w:webHidden/>
          </w:rPr>
          <w:tab/>
        </w:r>
        <w:r w:rsidR="00020F25">
          <w:rPr>
            <w:noProof/>
            <w:webHidden/>
          </w:rPr>
          <w:fldChar w:fldCharType="begin"/>
        </w:r>
        <w:r w:rsidR="00020F25">
          <w:rPr>
            <w:noProof/>
            <w:webHidden/>
          </w:rPr>
          <w:instrText xml:space="preserve"> PAGEREF _Toc26921163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4CAD96D3" w14:textId="2E52ADA6" w:rsidR="00020F25" w:rsidRDefault="000B382F">
      <w:pPr>
        <w:pStyle w:val="TOC3"/>
        <w:rPr>
          <w:rFonts w:asciiTheme="minorHAnsi" w:eastAsiaTheme="minorEastAsia" w:hAnsiTheme="minorHAnsi" w:cstheme="minorBidi"/>
          <w:noProof/>
          <w:sz w:val="22"/>
          <w:szCs w:val="22"/>
          <w:lang w:val="de-DE"/>
        </w:rPr>
      </w:pPr>
      <w:hyperlink w:anchor="_Toc26921164" w:history="1">
        <w:r w:rsidR="00020F25" w:rsidRPr="00EC5668">
          <w:rPr>
            <w:rStyle w:val="Hyperlink"/>
            <w:noProof/>
          </w:rPr>
          <w:t>9.1.3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_Toc26921164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3A7FF4D9" w14:textId="20DE397E"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5" w:history="1">
        <w:r w:rsidR="00020F25" w:rsidRPr="00EC5668">
          <w:rPr>
            <w:rStyle w:val="Hyperlink"/>
            <w:noProof/>
          </w:rPr>
          <w:t>9.2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Faces</w:t>
        </w:r>
        <w:r w:rsidR="00020F25">
          <w:rPr>
            <w:noProof/>
            <w:webHidden/>
          </w:rPr>
          <w:tab/>
        </w:r>
        <w:r w:rsidR="00020F25">
          <w:rPr>
            <w:noProof/>
            <w:webHidden/>
          </w:rPr>
          <w:fldChar w:fldCharType="begin"/>
        </w:r>
        <w:r w:rsidR="00020F25">
          <w:rPr>
            <w:noProof/>
            <w:webHidden/>
          </w:rPr>
          <w:instrText xml:space="preserve"> PAGEREF _Toc26921165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9E0EB4B" w14:textId="65DC483B" w:rsidR="00020F25" w:rsidRDefault="000B382F">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6" w:history="1">
        <w:r w:rsidR="00020F25" w:rsidRPr="00EC5668">
          <w:rPr>
            <w:rStyle w:val="Hyperlink"/>
            <w:noProof/>
            <w14:scene3d>
              <w14:camera w14:prst="orthographicFront"/>
              <w14:lightRig w14:rig="threePt" w14:dir="t">
                <w14:rot w14:lat="0" w14:lon="0" w14:rev="0"/>
              </w14:lightRig>
            </w14:scene3d>
          </w:rPr>
          <w:t>10</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Future extensions</w:t>
        </w:r>
        <w:r w:rsidR="00020F25">
          <w:rPr>
            <w:noProof/>
            <w:webHidden/>
          </w:rPr>
          <w:tab/>
        </w:r>
        <w:r w:rsidR="00020F25">
          <w:rPr>
            <w:noProof/>
            <w:webHidden/>
          </w:rPr>
          <w:fldChar w:fldCharType="begin"/>
        </w:r>
        <w:r w:rsidR="00020F25">
          <w:rPr>
            <w:noProof/>
            <w:webHidden/>
          </w:rPr>
          <w:instrText xml:space="preserve"> PAGEREF _Toc26921166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4AF7A82" w14:textId="469FCAF2"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7" w:history="1">
        <w:r w:rsidR="00020F25" w:rsidRPr="00EC5668">
          <w:rPr>
            <w:rStyle w:val="Hyperlink"/>
            <w:noProof/>
          </w:rPr>
          <w:t>10.1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Additional parameters for spot and seam welds</w:t>
        </w:r>
        <w:r w:rsidR="00020F25">
          <w:rPr>
            <w:noProof/>
            <w:webHidden/>
          </w:rPr>
          <w:tab/>
        </w:r>
        <w:r w:rsidR="00020F25">
          <w:rPr>
            <w:noProof/>
            <w:webHidden/>
          </w:rPr>
          <w:fldChar w:fldCharType="begin"/>
        </w:r>
        <w:r w:rsidR="00020F25">
          <w:rPr>
            <w:noProof/>
            <w:webHidden/>
          </w:rPr>
          <w:instrText xml:space="preserve"> PAGEREF _Toc26921167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7AFB9408" w14:textId="29D9160C" w:rsidR="00020F25" w:rsidRDefault="000B38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8" w:history="1">
        <w:r w:rsidR="00020F25" w:rsidRPr="00EC5668">
          <w:rPr>
            <w:rStyle w:val="Hyperlink"/>
            <w:noProof/>
          </w:rPr>
          <w:t>10.2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Other relevant and new joint types</w:t>
        </w:r>
        <w:r w:rsidR="00020F25">
          <w:rPr>
            <w:noProof/>
            <w:webHidden/>
          </w:rPr>
          <w:tab/>
        </w:r>
        <w:r w:rsidR="00020F25">
          <w:rPr>
            <w:noProof/>
            <w:webHidden/>
          </w:rPr>
          <w:fldChar w:fldCharType="begin"/>
        </w:r>
        <w:r w:rsidR="00020F25">
          <w:rPr>
            <w:noProof/>
            <w:webHidden/>
          </w:rPr>
          <w:instrText xml:space="preserve"> PAGEREF _Toc26921168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06AE9B3" w14:textId="4EBAD602" w:rsidR="00020F25" w:rsidRDefault="000B382F">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9" w:history="1">
        <w:r w:rsidR="00020F25" w:rsidRPr="00EC5668">
          <w:rPr>
            <w:rStyle w:val="Hyperlink"/>
            <w:noProof/>
            <w14:scene3d>
              <w14:camera w14:prst="orthographicFront"/>
              <w14:lightRig w14:rig="threePt" w14:dir="t">
                <w14:rot w14:lat="0" w14:lon="0" w14:rev="0"/>
              </w14:lightRig>
            </w14:scene3d>
          </w:rPr>
          <w:t>11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Disclaimer</w:t>
        </w:r>
        <w:r w:rsidR="00020F25">
          <w:rPr>
            <w:noProof/>
            <w:webHidden/>
          </w:rPr>
          <w:tab/>
        </w:r>
        <w:r w:rsidR="00020F25">
          <w:rPr>
            <w:noProof/>
            <w:webHidden/>
          </w:rPr>
          <w:fldChar w:fldCharType="begin"/>
        </w:r>
        <w:r w:rsidR="00020F25">
          <w:rPr>
            <w:noProof/>
            <w:webHidden/>
          </w:rPr>
          <w:instrText xml:space="preserve"> PAGEREF _Toc26921169 \h </w:instrText>
        </w:r>
        <w:r w:rsidR="00020F25">
          <w:rPr>
            <w:noProof/>
            <w:webHidden/>
          </w:rPr>
        </w:r>
        <w:r w:rsidR="00020F25">
          <w:rPr>
            <w:noProof/>
            <w:webHidden/>
          </w:rPr>
          <w:fldChar w:fldCharType="separate"/>
        </w:r>
        <w:r w:rsidR="00020F25">
          <w:rPr>
            <w:noProof/>
            <w:webHidden/>
          </w:rPr>
          <w:t>155</w:t>
        </w:r>
        <w:r w:rsidR="00020F25">
          <w:rPr>
            <w:noProof/>
            <w:webHidden/>
          </w:rPr>
          <w:fldChar w:fldCharType="end"/>
        </w:r>
      </w:hyperlink>
    </w:p>
    <w:p w14:paraId="409435FE" w14:textId="1DA54178" w:rsidR="00020F25" w:rsidRDefault="000B382F">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70" w:history="1">
        <w:r w:rsidR="00020F25" w:rsidRPr="00EC5668">
          <w:rPr>
            <w:rStyle w:val="Hyperlink"/>
            <w:noProof/>
            <w14:scene3d>
              <w14:camera w14:prst="orthographicFront"/>
              <w14:lightRig w14:rig="threePt" w14:dir="t">
                <w14:rot w14:lat="0" w14:lon="0" w14:rev="0"/>
              </w14:lightRig>
            </w14:scene3d>
          </w:rPr>
          <w:t>12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References</w:t>
        </w:r>
        <w:r w:rsidR="00020F25">
          <w:rPr>
            <w:noProof/>
            <w:webHidden/>
          </w:rPr>
          <w:tab/>
        </w:r>
        <w:r w:rsidR="00020F25">
          <w:rPr>
            <w:noProof/>
            <w:webHidden/>
          </w:rPr>
          <w:fldChar w:fldCharType="begin"/>
        </w:r>
        <w:r w:rsidR="00020F25">
          <w:rPr>
            <w:noProof/>
            <w:webHidden/>
          </w:rPr>
          <w:instrText xml:space="preserve"> PAGEREF _Toc26921170 \h </w:instrText>
        </w:r>
        <w:r w:rsidR="00020F25">
          <w:rPr>
            <w:noProof/>
            <w:webHidden/>
          </w:rPr>
        </w:r>
        <w:r w:rsidR="00020F25">
          <w:rPr>
            <w:noProof/>
            <w:webHidden/>
          </w:rPr>
          <w:fldChar w:fldCharType="separate"/>
        </w:r>
        <w:r w:rsidR="00020F25">
          <w:rPr>
            <w:noProof/>
            <w:webHidden/>
          </w:rPr>
          <w:t>156</w:t>
        </w:r>
        <w:r w:rsidR="00020F25">
          <w:rPr>
            <w:noProof/>
            <w:webHidden/>
          </w:rPr>
          <w:fldChar w:fldCharType="end"/>
        </w:r>
      </w:hyperlink>
    </w:p>
    <w:p w14:paraId="1B3DA069" w14:textId="10E8336F"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3FC9AA89" w14:textId="4968EA06" w:rsidR="00020F25"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21171" w:history="1">
        <w:r w:rsidR="00020F25" w:rsidRPr="007C1DE7">
          <w:rPr>
            <w:rStyle w:val="Hyperlink"/>
            <w:noProof/>
          </w:rPr>
          <w:t>Figure 1: Seam weld as 1</w:t>
        </w:r>
        <w:r w:rsidR="00020F25" w:rsidRPr="007C1DE7">
          <w:rPr>
            <w:rStyle w:val="Hyperlink"/>
            <w:noProof/>
          </w:rPr>
          <w:noBreakHyphen/>
          <w:t>dimensional joint</w:t>
        </w:r>
        <w:r w:rsidR="00020F25">
          <w:rPr>
            <w:noProof/>
            <w:webHidden/>
          </w:rPr>
          <w:tab/>
        </w:r>
        <w:r w:rsidR="00020F25">
          <w:rPr>
            <w:noProof/>
            <w:webHidden/>
          </w:rPr>
          <w:fldChar w:fldCharType="begin"/>
        </w:r>
        <w:r w:rsidR="00020F25">
          <w:rPr>
            <w:noProof/>
            <w:webHidden/>
          </w:rPr>
          <w:instrText xml:space="preserve"> PAGEREF _Toc26921171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36A015E6" w14:textId="6E7F56CE"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72" w:history="1">
        <w:r w:rsidR="00020F25" w:rsidRPr="007C1DE7">
          <w:rPr>
            <w:rStyle w:val="Hyperlink"/>
            <w:noProof/>
          </w:rPr>
          <w:t>Figure 2: Topological Relations between Parts and Assemblies</w:t>
        </w:r>
        <w:r w:rsidR="00020F25">
          <w:rPr>
            <w:noProof/>
            <w:webHidden/>
          </w:rPr>
          <w:tab/>
        </w:r>
        <w:r w:rsidR="00020F25">
          <w:rPr>
            <w:noProof/>
            <w:webHidden/>
          </w:rPr>
          <w:fldChar w:fldCharType="begin"/>
        </w:r>
        <w:r w:rsidR="00020F25">
          <w:rPr>
            <w:noProof/>
            <w:webHidden/>
          </w:rPr>
          <w:instrText xml:space="preserve"> PAGEREF _Toc26921172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674E103" w14:textId="5456B818"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73" w:history="1">
        <w:r w:rsidR="00020F25" w:rsidRPr="007C1DE7">
          <w:rPr>
            <w:rStyle w:val="Hyperlink"/>
            <w:noProof/>
          </w:rPr>
          <w:t>Figure 3: Product Structures Fitting to Previous Figure.</w:t>
        </w:r>
        <w:r w:rsidR="00020F25">
          <w:rPr>
            <w:noProof/>
            <w:webHidden/>
          </w:rPr>
          <w:tab/>
        </w:r>
        <w:r w:rsidR="00020F25">
          <w:rPr>
            <w:noProof/>
            <w:webHidden/>
          </w:rPr>
          <w:fldChar w:fldCharType="begin"/>
        </w:r>
        <w:r w:rsidR="00020F25">
          <w:rPr>
            <w:noProof/>
            <w:webHidden/>
          </w:rPr>
          <w:instrText xml:space="preserve"> PAGEREF _Toc26921173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CE8FC5E" w14:textId="25987F5E"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74" w:history="1">
        <w:r w:rsidR="00020F25" w:rsidRPr="007C1DE7">
          <w:rPr>
            <w:rStyle w:val="Hyperlink"/>
            <w:noProof/>
          </w:rPr>
          <w:t>Figure 4: The Development Process</w:t>
        </w:r>
        <w:r w:rsidR="00020F25">
          <w:rPr>
            <w:noProof/>
            <w:webHidden/>
          </w:rPr>
          <w:tab/>
        </w:r>
        <w:r w:rsidR="00020F25">
          <w:rPr>
            <w:noProof/>
            <w:webHidden/>
          </w:rPr>
          <w:fldChar w:fldCharType="begin"/>
        </w:r>
        <w:r w:rsidR="00020F25">
          <w:rPr>
            <w:noProof/>
            <w:webHidden/>
          </w:rPr>
          <w:instrText xml:space="preserve"> PAGEREF _Toc26921174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5126788A" w14:textId="3F1CBAA8"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75" w:history="1">
        <w:r w:rsidR="00020F25" w:rsidRPr="007C1DE7">
          <w:rPr>
            <w:rStyle w:val="Hyperlink"/>
            <w:noProof/>
          </w:rPr>
          <w:t>Figure 5: χMCF as a Platform for Connection Information in the Complete Development Process</w:t>
        </w:r>
        <w:r w:rsidR="00020F25">
          <w:rPr>
            <w:noProof/>
            <w:webHidden/>
          </w:rPr>
          <w:tab/>
        </w:r>
        <w:r w:rsidR="00020F25">
          <w:rPr>
            <w:noProof/>
            <w:webHidden/>
          </w:rPr>
          <w:fldChar w:fldCharType="begin"/>
        </w:r>
        <w:r w:rsidR="00020F25">
          <w:rPr>
            <w:noProof/>
            <w:webHidden/>
          </w:rPr>
          <w:instrText xml:space="preserve"> PAGEREF _Toc26921175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4BEB3088" w14:textId="7B290DD9"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76" w:history="1">
        <w:r w:rsidR="00020F25" w:rsidRPr="007C1DE7">
          <w:rPr>
            <w:rStyle w:val="Hyperlink"/>
            <w:noProof/>
          </w:rPr>
          <w:t>Figure 6: Weld line crossing tailored blank vs. weld line crossing physical gap</w:t>
        </w:r>
        <w:r w:rsidR="00020F25">
          <w:rPr>
            <w:noProof/>
            <w:webHidden/>
          </w:rPr>
          <w:tab/>
        </w:r>
        <w:r w:rsidR="00020F25">
          <w:rPr>
            <w:noProof/>
            <w:webHidden/>
          </w:rPr>
          <w:fldChar w:fldCharType="begin"/>
        </w:r>
        <w:r w:rsidR="00020F25">
          <w:rPr>
            <w:noProof/>
            <w:webHidden/>
          </w:rPr>
          <w:instrText xml:space="preserve"> PAGEREF _Toc26921176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8B1A88D" w14:textId="3739D705"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11" w:anchor="_Toc26921177" w:history="1">
        <w:r w:rsidR="00020F25" w:rsidRPr="007C1DE7">
          <w:rPr>
            <w:rStyle w:val="Hyperlink"/>
            <w:noProof/>
          </w:rPr>
          <w:t>Figure 7: special topologies</w:t>
        </w:r>
        <w:r w:rsidR="00020F25">
          <w:rPr>
            <w:noProof/>
            <w:webHidden/>
          </w:rPr>
          <w:tab/>
        </w:r>
        <w:r w:rsidR="00020F25">
          <w:rPr>
            <w:noProof/>
            <w:webHidden/>
          </w:rPr>
          <w:fldChar w:fldCharType="begin"/>
        </w:r>
        <w:r w:rsidR="00020F25">
          <w:rPr>
            <w:noProof/>
            <w:webHidden/>
          </w:rPr>
          <w:instrText xml:space="preserve"> PAGEREF _Toc26921177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729BE636" w14:textId="102DA8B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78" w:history="1">
        <w:r w:rsidR="00020F25" w:rsidRPr="007C1DE7">
          <w:rPr>
            <w:rStyle w:val="Hyperlink"/>
            <w:noProof/>
          </w:rPr>
          <w:t>Figure 8: Robscans with Different Rotation Angles; Two of them Mirrored</w:t>
        </w:r>
        <w:r w:rsidR="00020F25">
          <w:rPr>
            <w:noProof/>
            <w:webHidden/>
          </w:rPr>
          <w:tab/>
        </w:r>
        <w:r w:rsidR="00020F25">
          <w:rPr>
            <w:noProof/>
            <w:webHidden/>
          </w:rPr>
          <w:fldChar w:fldCharType="begin"/>
        </w:r>
        <w:r w:rsidR="00020F25">
          <w:rPr>
            <w:noProof/>
            <w:webHidden/>
          </w:rPr>
          <w:instrText xml:space="preserve"> PAGEREF _Toc26921178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61DBA046" w14:textId="7EB93ECB"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79" w:history="1">
        <w:r w:rsidR="00020F25" w:rsidRPr="007C1DE7">
          <w:rPr>
            <w:rStyle w:val="Hyperlink"/>
            <w:noProof/>
          </w:rPr>
          <w:t>Figure 9: Rivet head types</w:t>
        </w:r>
        <w:r w:rsidR="00020F25">
          <w:rPr>
            <w:noProof/>
            <w:webHidden/>
          </w:rPr>
          <w:tab/>
        </w:r>
        <w:r w:rsidR="00020F25">
          <w:rPr>
            <w:noProof/>
            <w:webHidden/>
          </w:rPr>
          <w:fldChar w:fldCharType="begin"/>
        </w:r>
        <w:r w:rsidR="00020F25">
          <w:rPr>
            <w:noProof/>
            <w:webHidden/>
          </w:rPr>
          <w:instrText xml:space="preserve"> PAGEREF _Toc26921179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41A0849B" w14:textId="00A7B9AF"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80" w:history="1">
        <w:r w:rsidR="00020F25" w:rsidRPr="007C1DE7">
          <w:rPr>
            <w:rStyle w:val="Hyperlink"/>
            <w:noProof/>
          </w:rPr>
          <w:t>Figure 10: Cross Section of a blind rivet</w:t>
        </w:r>
        <w:r w:rsidR="00020F25">
          <w:rPr>
            <w:noProof/>
            <w:webHidden/>
          </w:rPr>
          <w:tab/>
        </w:r>
        <w:r w:rsidR="00020F25">
          <w:rPr>
            <w:noProof/>
            <w:webHidden/>
          </w:rPr>
          <w:fldChar w:fldCharType="begin"/>
        </w:r>
        <w:r w:rsidR="00020F25">
          <w:rPr>
            <w:noProof/>
            <w:webHidden/>
          </w:rPr>
          <w:instrText xml:space="preserve"> PAGEREF _Toc26921180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460C0CB8" w14:textId="7A89971C"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81" w:history="1">
        <w:r w:rsidR="00020F25" w:rsidRPr="007C1DE7">
          <w:rPr>
            <w:rStyle w:val="Hyperlink"/>
            <w:noProof/>
          </w:rPr>
          <w:t>Figure 11: Thick and Thin Assembling</w:t>
        </w:r>
        <w:r w:rsidR="00020F25">
          <w:rPr>
            <w:noProof/>
            <w:webHidden/>
          </w:rPr>
          <w:tab/>
        </w:r>
        <w:r w:rsidR="00020F25">
          <w:rPr>
            <w:noProof/>
            <w:webHidden/>
          </w:rPr>
          <w:fldChar w:fldCharType="begin"/>
        </w:r>
        <w:r w:rsidR="00020F25">
          <w:rPr>
            <w:noProof/>
            <w:webHidden/>
          </w:rPr>
          <w:instrText xml:space="preserve"> PAGEREF _Toc26921181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5750C396" w14:textId="48B6CC5E"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82" w:history="1">
        <w:r w:rsidR="00020F25" w:rsidRPr="007C1DE7">
          <w:rPr>
            <w:rStyle w:val="Hyperlink"/>
            <w:noProof/>
          </w:rPr>
          <w:t>Figure 12: Fastening Soft and Hard</w:t>
        </w:r>
        <w:r w:rsidR="00020F25">
          <w:rPr>
            <w:noProof/>
            <w:webHidden/>
          </w:rPr>
          <w:tab/>
        </w:r>
        <w:r w:rsidR="00020F25">
          <w:rPr>
            <w:noProof/>
            <w:webHidden/>
          </w:rPr>
          <w:fldChar w:fldCharType="begin"/>
        </w:r>
        <w:r w:rsidR="00020F25">
          <w:rPr>
            <w:noProof/>
            <w:webHidden/>
          </w:rPr>
          <w:instrText xml:space="preserve"> PAGEREF _Toc26921182 \h </w:instrText>
        </w:r>
        <w:r w:rsidR="00020F25">
          <w:rPr>
            <w:noProof/>
            <w:webHidden/>
          </w:rPr>
        </w:r>
        <w:r w:rsidR="00020F25">
          <w:rPr>
            <w:noProof/>
            <w:webHidden/>
          </w:rPr>
          <w:fldChar w:fldCharType="separate"/>
        </w:r>
        <w:r w:rsidR="00020F25">
          <w:rPr>
            <w:noProof/>
            <w:webHidden/>
          </w:rPr>
          <w:t>61</w:t>
        </w:r>
        <w:r w:rsidR="00020F25">
          <w:rPr>
            <w:noProof/>
            <w:webHidden/>
          </w:rPr>
          <w:fldChar w:fldCharType="end"/>
        </w:r>
      </w:hyperlink>
    </w:p>
    <w:p w14:paraId="506C3C0A" w14:textId="5C65403B"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83" w:history="1">
        <w:r w:rsidR="00020F25" w:rsidRPr="007C1DE7">
          <w:rPr>
            <w:rStyle w:val="Hyperlink"/>
            <w:noProof/>
          </w:rPr>
          <w:t>Figure 13: Cross Section of a Self-Piercing Rivet</w:t>
        </w:r>
        <w:r w:rsidR="00020F25">
          <w:rPr>
            <w:noProof/>
            <w:webHidden/>
          </w:rPr>
          <w:tab/>
        </w:r>
        <w:r w:rsidR="00020F25">
          <w:rPr>
            <w:noProof/>
            <w:webHidden/>
          </w:rPr>
          <w:fldChar w:fldCharType="begin"/>
        </w:r>
        <w:r w:rsidR="00020F25">
          <w:rPr>
            <w:noProof/>
            <w:webHidden/>
          </w:rPr>
          <w:instrText xml:space="preserve"> PAGEREF _Toc26921183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4830B6" w14:textId="6B40F535"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84" w:history="1">
        <w:r w:rsidR="00020F25" w:rsidRPr="007C1DE7">
          <w:rPr>
            <w:rStyle w:val="Hyperlink"/>
            <w:noProof/>
          </w:rPr>
          <w:t>Figure 14: S</w:t>
        </w:r>
        <w:r w:rsidR="00020F25" w:rsidRPr="007C1DE7">
          <w:rPr>
            <w:rStyle w:val="Hyperlink"/>
            <w:rFonts w:ascii="Arial" w:hAnsi="Arial" w:cs="Arial"/>
            <w:noProof/>
            <w:shd w:val="clear" w:color="auto" w:fill="FFFFFF"/>
          </w:rPr>
          <w:t>elf-piercing rivet setting apparatus</w:t>
        </w:r>
        <w:r w:rsidR="00020F25">
          <w:rPr>
            <w:noProof/>
            <w:webHidden/>
          </w:rPr>
          <w:tab/>
        </w:r>
        <w:r w:rsidR="00020F25">
          <w:rPr>
            <w:noProof/>
            <w:webHidden/>
          </w:rPr>
          <w:fldChar w:fldCharType="begin"/>
        </w:r>
        <w:r w:rsidR="00020F25">
          <w:rPr>
            <w:noProof/>
            <w:webHidden/>
          </w:rPr>
          <w:instrText xml:space="preserve"> PAGEREF _Toc26921184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81913A" w14:textId="5E07FF78"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85" w:history="1">
        <w:r w:rsidR="00020F25" w:rsidRPr="007C1DE7">
          <w:rPr>
            <w:rStyle w:val="Hyperlink"/>
            <w:noProof/>
          </w:rPr>
          <w:t>Figure 15: Dimensions of Solid Rivets</w:t>
        </w:r>
        <w:r w:rsidR="00020F25">
          <w:rPr>
            <w:noProof/>
            <w:webHidden/>
          </w:rPr>
          <w:tab/>
        </w:r>
        <w:r w:rsidR="00020F25">
          <w:rPr>
            <w:noProof/>
            <w:webHidden/>
          </w:rPr>
          <w:fldChar w:fldCharType="begin"/>
        </w:r>
        <w:r w:rsidR="00020F25">
          <w:rPr>
            <w:noProof/>
            <w:webHidden/>
          </w:rPr>
          <w:instrText xml:space="preserve"> PAGEREF _Toc26921185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7CAD5979" w14:textId="341757F8"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86" w:history="1">
        <w:r w:rsidR="00020F25" w:rsidRPr="007C1DE7">
          <w:rPr>
            <w:rStyle w:val="Hyperlink"/>
            <w:noProof/>
          </w:rPr>
          <w:t>Figure 16: Clinch allowance of solid rivet</w:t>
        </w:r>
        <w:r w:rsidR="00020F25">
          <w:rPr>
            <w:noProof/>
            <w:webHidden/>
          </w:rPr>
          <w:tab/>
        </w:r>
        <w:r w:rsidR="00020F25">
          <w:rPr>
            <w:noProof/>
            <w:webHidden/>
          </w:rPr>
          <w:fldChar w:fldCharType="begin"/>
        </w:r>
        <w:r w:rsidR="00020F25">
          <w:rPr>
            <w:noProof/>
            <w:webHidden/>
          </w:rPr>
          <w:instrText xml:space="preserve"> PAGEREF _Toc26921186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214E7D61" w14:textId="7F85AAAB"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87" w:history="1">
        <w:r w:rsidR="00020F25" w:rsidRPr="007C1DE7">
          <w:rPr>
            <w:rStyle w:val="Hyperlink"/>
            <w:noProof/>
          </w:rPr>
          <w:t>Figure 17: Cross section of a SWOP Rivet</w:t>
        </w:r>
        <w:r w:rsidR="00020F25">
          <w:rPr>
            <w:noProof/>
            <w:webHidden/>
          </w:rPr>
          <w:tab/>
        </w:r>
        <w:r w:rsidR="00020F25">
          <w:rPr>
            <w:noProof/>
            <w:webHidden/>
          </w:rPr>
          <w:fldChar w:fldCharType="begin"/>
        </w:r>
        <w:r w:rsidR="00020F25">
          <w:rPr>
            <w:noProof/>
            <w:webHidden/>
          </w:rPr>
          <w:instrText xml:space="preserve"> PAGEREF _Toc26921187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5B2CC6FB" w14:textId="3B55827F"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88" w:history="1">
        <w:r w:rsidR="00020F25" w:rsidRPr="007C1DE7">
          <w:rPr>
            <w:rStyle w:val="Hyperlink"/>
            <w:noProof/>
          </w:rPr>
          <w:t>Figure 18: Bolts and Screws</w:t>
        </w:r>
        <w:r w:rsidR="00020F25">
          <w:rPr>
            <w:noProof/>
            <w:webHidden/>
          </w:rPr>
          <w:tab/>
        </w:r>
        <w:r w:rsidR="00020F25">
          <w:rPr>
            <w:noProof/>
            <w:webHidden/>
          </w:rPr>
          <w:fldChar w:fldCharType="begin"/>
        </w:r>
        <w:r w:rsidR="00020F25">
          <w:rPr>
            <w:noProof/>
            <w:webHidden/>
          </w:rPr>
          <w:instrText xml:space="preserve"> PAGEREF _Toc26921188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5FDA75BB" w14:textId="49C70515"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89" w:history="1">
        <w:r w:rsidR="00020F25" w:rsidRPr="007C1DE7">
          <w:rPr>
            <w:rStyle w:val="Hyperlink"/>
            <w:noProof/>
          </w:rPr>
          <w:t>Figure 19: Different Screw Forms</w:t>
        </w:r>
        <w:r w:rsidR="00020F25">
          <w:rPr>
            <w:noProof/>
            <w:webHidden/>
          </w:rPr>
          <w:tab/>
        </w:r>
        <w:r w:rsidR="00020F25">
          <w:rPr>
            <w:noProof/>
            <w:webHidden/>
          </w:rPr>
          <w:fldChar w:fldCharType="begin"/>
        </w:r>
        <w:r w:rsidR="00020F25">
          <w:rPr>
            <w:noProof/>
            <w:webHidden/>
          </w:rPr>
          <w:instrText xml:space="preserve"> PAGEREF _Toc26921189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5AE36C03" w14:textId="5FC198C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90" w:history="1">
        <w:r w:rsidR="00020F25" w:rsidRPr="007C1DE7">
          <w:rPr>
            <w:rStyle w:val="Hyperlink"/>
            <w:noProof/>
          </w:rPr>
          <w:t>Figure 20: Definition of Length and Head Sizes</w:t>
        </w:r>
        <w:r w:rsidR="00020F25">
          <w:rPr>
            <w:noProof/>
            <w:webHidden/>
          </w:rPr>
          <w:tab/>
        </w:r>
        <w:r w:rsidR="00020F25">
          <w:rPr>
            <w:noProof/>
            <w:webHidden/>
          </w:rPr>
          <w:fldChar w:fldCharType="begin"/>
        </w:r>
        <w:r w:rsidR="00020F25">
          <w:rPr>
            <w:noProof/>
            <w:webHidden/>
          </w:rPr>
          <w:instrText xml:space="preserve"> PAGEREF _Toc26921190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61B38A33" w14:textId="5CEAB14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91" w:history="1">
        <w:r w:rsidR="00020F25" w:rsidRPr="007C1DE7">
          <w:rPr>
            <w:rStyle w:val="Hyperlink"/>
            <w:noProof/>
          </w:rPr>
          <w:t>Figure 21: Definition of lead, pitch and starts of a thread.</w:t>
        </w:r>
        <w:r w:rsidR="00020F25">
          <w:rPr>
            <w:noProof/>
            <w:webHidden/>
          </w:rPr>
          <w:tab/>
        </w:r>
        <w:r w:rsidR="00020F25">
          <w:rPr>
            <w:noProof/>
            <w:webHidden/>
          </w:rPr>
          <w:fldChar w:fldCharType="begin"/>
        </w:r>
        <w:r w:rsidR="00020F25">
          <w:rPr>
            <w:noProof/>
            <w:webHidden/>
          </w:rPr>
          <w:instrText xml:space="preserve"> PAGEREF _Toc26921191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3FC9C1EF" w14:textId="30C63264"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92" w:history="1">
        <w:r w:rsidR="00020F25" w:rsidRPr="007C1DE7">
          <w:rPr>
            <w:rStyle w:val="Hyperlink"/>
            <w:noProof/>
          </w:rPr>
          <w:t>Figure 22: Bolt with welded nut</w:t>
        </w:r>
        <w:r w:rsidR="00020F25">
          <w:rPr>
            <w:noProof/>
            <w:webHidden/>
          </w:rPr>
          <w:tab/>
        </w:r>
        <w:r w:rsidR="00020F25">
          <w:rPr>
            <w:noProof/>
            <w:webHidden/>
          </w:rPr>
          <w:fldChar w:fldCharType="begin"/>
        </w:r>
        <w:r w:rsidR="00020F25">
          <w:rPr>
            <w:noProof/>
            <w:webHidden/>
          </w:rPr>
          <w:instrText xml:space="preserve"> PAGEREF _Toc26921192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A21CDE2" w14:textId="68C8CE15"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93" w:history="1">
        <w:r w:rsidR="00020F25" w:rsidRPr="007C1DE7">
          <w:rPr>
            <w:rStyle w:val="Hyperlink"/>
            <w:noProof/>
          </w:rPr>
          <w:t>Figure 23: Bolt with free nut</w:t>
        </w:r>
        <w:r w:rsidR="00020F25">
          <w:rPr>
            <w:noProof/>
            <w:webHidden/>
          </w:rPr>
          <w:tab/>
        </w:r>
        <w:r w:rsidR="00020F25">
          <w:rPr>
            <w:noProof/>
            <w:webHidden/>
          </w:rPr>
          <w:fldChar w:fldCharType="begin"/>
        </w:r>
        <w:r w:rsidR="00020F25">
          <w:rPr>
            <w:noProof/>
            <w:webHidden/>
          </w:rPr>
          <w:instrText xml:space="preserve"> PAGEREF _Toc26921193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DE42BB2" w14:textId="2B1C1C2C"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94" w:history="1">
        <w:r w:rsidR="00020F25" w:rsidRPr="007C1DE7">
          <w:rPr>
            <w:rStyle w:val="Hyperlink"/>
            <w:noProof/>
          </w:rPr>
          <w:t>Figure 24: Screw</w:t>
        </w:r>
        <w:r w:rsidR="00020F25">
          <w:rPr>
            <w:noProof/>
            <w:webHidden/>
          </w:rPr>
          <w:tab/>
        </w:r>
        <w:r w:rsidR="00020F25">
          <w:rPr>
            <w:noProof/>
            <w:webHidden/>
          </w:rPr>
          <w:fldChar w:fldCharType="begin"/>
        </w:r>
        <w:r w:rsidR="00020F25">
          <w:rPr>
            <w:noProof/>
            <w:webHidden/>
          </w:rPr>
          <w:instrText xml:space="preserve"> PAGEREF _Toc26921194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756D2846" w14:textId="3189BB9B"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95" w:history="1">
        <w:r w:rsidR="00020F25" w:rsidRPr="007C1DE7">
          <w:rPr>
            <w:rStyle w:val="Hyperlink"/>
            <w:noProof/>
          </w:rPr>
          <w:t>Figure 25: Welded stud with free nut</w:t>
        </w:r>
        <w:r w:rsidR="00020F25">
          <w:rPr>
            <w:noProof/>
            <w:webHidden/>
          </w:rPr>
          <w:tab/>
        </w:r>
        <w:r w:rsidR="00020F25">
          <w:rPr>
            <w:noProof/>
            <w:webHidden/>
          </w:rPr>
          <w:fldChar w:fldCharType="begin"/>
        </w:r>
        <w:r w:rsidR="00020F25">
          <w:rPr>
            <w:noProof/>
            <w:webHidden/>
          </w:rPr>
          <w:instrText xml:space="preserve"> PAGEREF _Toc26921195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77AEF2BF" w14:textId="1720C1D6"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96" w:history="1">
        <w:r w:rsidR="00020F25" w:rsidRPr="007C1DE7">
          <w:rPr>
            <w:rStyle w:val="Hyperlink"/>
            <w:noProof/>
          </w:rPr>
          <w:t>Figure 26: Plain stud</w:t>
        </w:r>
        <w:r w:rsidR="00020F25">
          <w:rPr>
            <w:noProof/>
            <w:webHidden/>
          </w:rPr>
          <w:tab/>
        </w:r>
        <w:r w:rsidR="00020F25">
          <w:rPr>
            <w:noProof/>
            <w:webHidden/>
          </w:rPr>
          <w:fldChar w:fldCharType="begin"/>
        </w:r>
        <w:r w:rsidR="00020F25">
          <w:rPr>
            <w:noProof/>
            <w:webHidden/>
          </w:rPr>
          <w:instrText xml:space="preserve"> PAGEREF _Toc26921196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0DA38A31" w14:textId="7ADB9AE2"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97" w:history="1">
        <w:r w:rsidR="00020F25" w:rsidRPr="007C1DE7">
          <w:rPr>
            <w:rStyle w:val="Hyperlink"/>
            <w:noProof/>
          </w:rPr>
          <w:t>Figure 27: Process of Flow Drill Screwing</w:t>
        </w:r>
        <w:r w:rsidR="00020F25">
          <w:rPr>
            <w:noProof/>
            <w:webHidden/>
          </w:rPr>
          <w:tab/>
        </w:r>
        <w:r w:rsidR="00020F25">
          <w:rPr>
            <w:noProof/>
            <w:webHidden/>
          </w:rPr>
          <w:fldChar w:fldCharType="begin"/>
        </w:r>
        <w:r w:rsidR="00020F25">
          <w:rPr>
            <w:noProof/>
            <w:webHidden/>
          </w:rPr>
          <w:instrText xml:space="preserve"> PAGEREF _Toc26921197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5F93691" w14:textId="7AFA3547"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98" w:history="1">
        <w:r w:rsidR="00020F25" w:rsidRPr="007C1DE7">
          <w:rPr>
            <w:rStyle w:val="Hyperlink"/>
            <w:noProof/>
          </w:rPr>
          <w:t>Figure 28: Measures of applied FDS</w:t>
        </w:r>
        <w:r w:rsidR="00020F25">
          <w:rPr>
            <w:noProof/>
            <w:webHidden/>
          </w:rPr>
          <w:tab/>
        </w:r>
        <w:r w:rsidR="00020F25">
          <w:rPr>
            <w:noProof/>
            <w:webHidden/>
          </w:rPr>
          <w:fldChar w:fldCharType="begin"/>
        </w:r>
        <w:r w:rsidR="00020F25">
          <w:rPr>
            <w:noProof/>
            <w:webHidden/>
          </w:rPr>
          <w:instrText xml:space="preserve"> PAGEREF _Toc26921198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4AF3E6D" w14:textId="4BD2AEE5"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199" w:history="1">
        <w:r w:rsidR="00020F25" w:rsidRPr="007C1DE7">
          <w:rPr>
            <w:rStyle w:val="Hyperlink"/>
            <w:noProof/>
          </w:rPr>
          <w:t>Figure 29: Pre-machined or clearance hole in FDS connection</w:t>
        </w:r>
        <w:r w:rsidR="00020F25">
          <w:rPr>
            <w:noProof/>
            <w:webHidden/>
          </w:rPr>
          <w:tab/>
        </w:r>
        <w:r w:rsidR="00020F25">
          <w:rPr>
            <w:noProof/>
            <w:webHidden/>
          </w:rPr>
          <w:fldChar w:fldCharType="begin"/>
        </w:r>
        <w:r w:rsidR="00020F25">
          <w:rPr>
            <w:noProof/>
            <w:webHidden/>
          </w:rPr>
          <w:instrText xml:space="preserve"> PAGEREF _Toc26921199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1FACF0F" w14:textId="535BC368"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00" w:history="1">
        <w:r w:rsidR="00020F25" w:rsidRPr="007C1DE7">
          <w:rPr>
            <w:rStyle w:val="Hyperlink"/>
            <w:noProof/>
          </w:rPr>
          <w:t>Figure 30: Pilot hole on sheet metal</w:t>
        </w:r>
        <w:r w:rsidR="00020F25">
          <w:rPr>
            <w:noProof/>
            <w:webHidden/>
          </w:rPr>
          <w:tab/>
        </w:r>
        <w:r w:rsidR="00020F25">
          <w:rPr>
            <w:noProof/>
            <w:webHidden/>
          </w:rPr>
          <w:fldChar w:fldCharType="begin"/>
        </w:r>
        <w:r w:rsidR="00020F25">
          <w:rPr>
            <w:noProof/>
            <w:webHidden/>
          </w:rPr>
          <w:instrText xml:space="preserve"> PAGEREF _Toc26921200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DE66F21" w14:textId="4C97B8D1"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01" w:history="1">
        <w:r w:rsidR="00020F25" w:rsidRPr="007C1DE7">
          <w:rPr>
            <w:rStyle w:val="Hyperlink"/>
            <w:noProof/>
          </w:rPr>
          <w:t>Figure 31: Schematic representation of the clinching operation</w:t>
        </w:r>
        <w:r w:rsidR="00020F25">
          <w:rPr>
            <w:noProof/>
            <w:webHidden/>
          </w:rPr>
          <w:tab/>
        </w:r>
        <w:r w:rsidR="00020F25">
          <w:rPr>
            <w:noProof/>
            <w:webHidden/>
          </w:rPr>
          <w:fldChar w:fldCharType="begin"/>
        </w:r>
        <w:r w:rsidR="00020F25">
          <w:rPr>
            <w:noProof/>
            <w:webHidden/>
          </w:rPr>
          <w:instrText xml:space="preserve"> PAGEREF _Toc26921201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3C42286B" w14:textId="37750697"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02" w:history="1">
        <w:r w:rsidR="00020F25" w:rsidRPr="007C1DE7">
          <w:rPr>
            <w:rStyle w:val="Hyperlink"/>
            <w:noProof/>
          </w:rPr>
          <w:t>Figure 32: Clinch Joint Dimensions</w:t>
        </w:r>
        <w:r w:rsidR="00020F25">
          <w:rPr>
            <w:noProof/>
            <w:webHidden/>
          </w:rPr>
          <w:tab/>
        </w:r>
        <w:r w:rsidR="00020F25">
          <w:rPr>
            <w:noProof/>
            <w:webHidden/>
          </w:rPr>
          <w:fldChar w:fldCharType="begin"/>
        </w:r>
        <w:r w:rsidR="00020F25">
          <w:rPr>
            <w:noProof/>
            <w:webHidden/>
          </w:rPr>
          <w:instrText xml:space="preserve"> PAGEREF _Toc26921202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51156C35" w14:textId="10F1AE7E"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03" w:history="1">
        <w:r w:rsidR="00020F25" w:rsidRPr="007C1DE7">
          <w:rPr>
            <w:rStyle w:val="Hyperlink"/>
            <w:noProof/>
          </w:rPr>
          <w:t>Figure 33: TOX (left) and BTM’s Tog-L-Loc system</w:t>
        </w:r>
        <w:r w:rsidR="00020F25">
          <w:rPr>
            <w:noProof/>
            <w:webHidden/>
          </w:rPr>
          <w:tab/>
        </w:r>
        <w:r w:rsidR="00020F25">
          <w:rPr>
            <w:noProof/>
            <w:webHidden/>
          </w:rPr>
          <w:fldChar w:fldCharType="begin"/>
        </w:r>
        <w:r w:rsidR="00020F25">
          <w:rPr>
            <w:noProof/>
            <w:webHidden/>
          </w:rPr>
          <w:instrText xml:space="preserve"> PAGEREF _Toc26921203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DE51734" w14:textId="23B0AD6E"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04" w:history="1">
        <w:r w:rsidR="00020F25" w:rsidRPr="007C1DE7">
          <w:rPr>
            <w:rStyle w:val="Hyperlink"/>
            <w:noProof/>
          </w:rPr>
          <w:t>Figure 34: Cross Section of a Heat Stake</w:t>
        </w:r>
        <w:r w:rsidR="00020F25">
          <w:rPr>
            <w:noProof/>
            <w:webHidden/>
          </w:rPr>
          <w:tab/>
        </w:r>
        <w:r w:rsidR="00020F25">
          <w:rPr>
            <w:noProof/>
            <w:webHidden/>
          </w:rPr>
          <w:fldChar w:fldCharType="begin"/>
        </w:r>
        <w:r w:rsidR="00020F25">
          <w:rPr>
            <w:noProof/>
            <w:webHidden/>
          </w:rPr>
          <w:instrText xml:space="preserve"> PAGEREF _Toc26921204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18B7F997" w14:textId="333021BB"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05" w:history="1">
        <w:r w:rsidR="00020F25" w:rsidRPr="007C1DE7">
          <w:rPr>
            <w:rStyle w:val="Hyperlink"/>
            <w:noProof/>
          </w:rPr>
          <w:t>Figure 35: A "Hairpin Clip"</w:t>
        </w:r>
        <w:r w:rsidR="00020F25">
          <w:rPr>
            <w:noProof/>
            <w:webHidden/>
          </w:rPr>
          <w:tab/>
        </w:r>
        <w:r w:rsidR="00020F25">
          <w:rPr>
            <w:noProof/>
            <w:webHidden/>
          </w:rPr>
          <w:fldChar w:fldCharType="begin"/>
        </w:r>
        <w:r w:rsidR="00020F25">
          <w:rPr>
            <w:noProof/>
            <w:webHidden/>
          </w:rPr>
          <w:instrText xml:space="preserve"> PAGEREF _Toc26921205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64EEC535" w14:textId="0159B7BA"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06" w:history="1">
        <w:r w:rsidR="00020F25" w:rsidRPr="007C1DE7">
          <w:rPr>
            <w:rStyle w:val="Hyperlink"/>
            <w:noProof/>
          </w:rPr>
          <w:t>Figure 36: Internal and External Circlips</w:t>
        </w:r>
        <w:r w:rsidR="00020F25">
          <w:rPr>
            <w:noProof/>
            <w:webHidden/>
          </w:rPr>
          <w:tab/>
        </w:r>
        <w:r w:rsidR="00020F25">
          <w:rPr>
            <w:noProof/>
            <w:webHidden/>
          </w:rPr>
          <w:fldChar w:fldCharType="begin"/>
        </w:r>
        <w:r w:rsidR="00020F25">
          <w:rPr>
            <w:noProof/>
            <w:webHidden/>
          </w:rPr>
          <w:instrText xml:space="preserve"> PAGEREF _Toc26921206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37107AAA" w14:textId="07B6973D"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07" w:history="1">
        <w:r w:rsidR="00020F25" w:rsidRPr="007C1DE7">
          <w:rPr>
            <w:rStyle w:val="Hyperlink"/>
            <w:noProof/>
          </w:rPr>
          <w:t>Figure 37: Clips Pushed into a Hole</w:t>
        </w:r>
        <w:r w:rsidR="00020F25">
          <w:rPr>
            <w:noProof/>
            <w:webHidden/>
          </w:rPr>
          <w:tab/>
        </w:r>
        <w:r w:rsidR="00020F25">
          <w:rPr>
            <w:noProof/>
            <w:webHidden/>
          </w:rPr>
          <w:fldChar w:fldCharType="begin"/>
        </w:r>
        <w:r w:rsidR="00020F25">
          <w:rPr>
            <w:noProof/>
            <w:webHidden/>
          </w:rPr>
          <w:instrText xml:space="preserve"> PAGEREF _Toc26921207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0E3EA1A1" w14:textId="24C083D7"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08" w:history="1">
        <w:r w:rsidR="00020F25" w:rsidRPr="007C1DE7">
          <w:rPr>
            <w:rStyle w:val="Hyperlink"/>
            <w:noProof/>
          </w:rPr>
          <w:t>Figure 38: Clips Sliding onto a Flat Surface</w:t>
        </w:r>
        <w:r w:rsidR="00020F25">
          <w:rPr>
            <w:noProof/>
            <w:webHidden/>
          </w:rPr>
          <w:tab/>
        </w:r>
        <w:r w:rsidR="00020F25">
          <w:rPr>
            <w:noProof/>
            <w:webHidden/>
          </w:rPr>
          <w:fldChar w:fldCharType="begin"/>
        </w:r>
        <w:r w:rsidR="00020F25">
          <w:rPr>
            <w:noProof/>
            <w:webHidden/>
          </w:rPr>
          <w:instrText xml:space="preserve"> PAGEREF _Toc26921208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3CB571C" w14:textId="784788D4"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09" w:history="1">
        <w:r w:rsidR="00020F25" w:rsidRPr="007C1DE7">
          <w:rPr>
            <w:rStyle w:val="Hyperlink"/>
            <w:noProof/>
          </w:rPr>
          <w:t>Figure 39: RIVTAC</w:t>
        </w:r>
        <w:r w:rsidR="00020F25" w:rsidRPr="007C1DE7">
          <w:rPr>
            <w:rStyle w:val="Hyperlink"/>
            <w:rFonts w:cs="Calibri"/>
            <w:noProof/>
          </w:rPr>
          <w:t>®</w:t>
        </w:r>
        <w:r w:rsidR="00020F25" w:rsidRPr="007C1DE7">
          <w:rPr>
            <w:rStyle w:val="Hyperlink"/>
            <w:noProof/>
          </w:rPr>
          <w:t xml:space="preserve"> Nail</w:t>
        </w:r>
        <w:r w:rsidR="00020F25">
          <w:rPr>
            <w:noProof/>
            <w:webHidden/>
          </w:rPr>
          <w:tab/>
        </w:r>
        <w:r w:rsidR="00020F25">
          <w:rPr>
            <w:noProof/>
            <w:webHidden/>
          </w:rPr>
          <w:fldChar w:fldCharType="begin"/>
        </w:r>
        <w:r w:rsidR="00020F25">
          <w:rPr>
            <w:noProof/>
            <w:webHidden/>
          </w:rPr>
          <w:instrText xml:space="preserve"> PAGEREF _Toc26921209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7AD99ACB" w14:textId="0AF7B529"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10" w:history="1">
        <w:r w:rsidR="00020F25" w:rsidRPr="007C1DE7">
          <w:rPr>
            <w:rStyle w:val="Hyperlink"/>
            <w:noProof/>
          </w:rPr>
          <w:t>Figure 40: Cross Section of a Nail, Connecting Two Sheets</w:t>
        </w:r>
        <w:r w:rsidR="00020F25">
          <w:rPr>
            <w:noProof/>
            <w:webHidden/>
          </w:rPr>
          <w:tab/>
        </w:r>
        <w:r w:rsidR="00020F25">
          <w:rPr>
            <w:noProof/>
            <w:webHidden/>
          </w:rPr>
          <w:fldChar w:fldCharType="begin"/>
        </w:r>
        <w:r w:rsidR="00020F25">
          <w:rPr>
            <w:noProof/>
            <w:webHidden/>
          </w:rPr>
          <w:instrText xml:space="preserve"> PAGEREF _Toc26921210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091464D8" w14:textId="1FC713C2"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11" w:history="1">
        <w:r w:rsidR="00020F25" w:rsidRPr="007C1DE7">
          <w:rPr>
            <w:rStyle w:val="Hyperlink"/>
            <w:noProof/>
          </w:rPr>
          <w:t>Figure 41: Weld Line Changing from Y-Joint to Overlap-Joint</w:t>
        </w:r>
        <w:r w:rsidR="00020F25">
          <w:rPr>
            <w:noProof/>
            <w:webHidden/>
          </w:rPr>
          <w:tab/>
        </w:r>
        <w:r w:rsidR="00020F25">
          <w:rPr>
            <w:noProof/>
            <w:webHidden/>
          </w:rPr>
          <w:fldChar w:fldCharType="begin"/>
        </w:r>
        <w:r w:rsidR="00020F25">
          <w:rPr>
            <w:noProof/>
            <w:webHidden/>
          </w:rPr>
          <w:instrText xml:space="preserve"> PAGEREF _Toc26921211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6E6D7920" w14:textId="4B972C1B"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12" w:history="1">
        <w:r w:rsidR="00020F25" w:rsidRPr="007C1DE7">
          <w:rPr>
            <w:rStyle w:val="Hyperlink"/>
            <w:noProof/>
          </w:rPr>
          <w:t>Figure 42: Longitudinal stiffener, top view</w:t>
        </w:r>
        <w:r w:rsidR="00020F25">
          <w:rPr>
            <w:noProof/>
            <w:webHidden/>
          </w:rPr>
          <w:tab/>
        </w:r>
        <w:r w:rsidR="00020F25">
          <w:rPr>
            <w:noProof/>
            <w:webHidden/>
          </w:rPr>
          <w:fldChar w:fldCharType="begin"/>
        </w:r>
        <w:r w:rsidR="00020F25">
          <w:rPr>
            <w:noProof/>
            <w:webHidden/>
          </w:rPr>
          <w:instrText xml:space="preserve"> PAGEREF _Toc26921212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78CCA57A" w14:textId="5B8A766D"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13" w:history="1">
        <w:r w:rsidR="00020F25" w:rsidRPr="007C1DE7">
          <w:rPr>
            <w:rStyle w:val="Hyperlink"/>
            <w:noProof/>
          </w:rPr>
          <w:t>Figure 43: Seam weld types and attributes</w:t>
        </w:r>
        <w:r w:rsidR="00020F25">
          <w:rPr>
            <w:noProof/>
            <w:webHidden/>
          </w:rPr>
          <w:tab/>
        </w:r>
        <w:r w:rsidR="00020F25">
          <w:rPr>
            <w:noProof/>
            <w:webHidden/>
          </w:rPr>
          <w:fldChar w:fldCharType="begin"/>
        </w:r>
        <w:r w:rsidR="00020F25">
          <w:rPr>
            <w:noProof/>
            <w:webHidden/>
          </w:rPr>
          <w:instrText xml:space="preserve"> PAGEREF _Toc26921213 \h </w:instrText>
        </w:r>
        <w:r w:rsidR="00020F25">
          <w:rPr>
            <w:noProof/>
            <w:webHidden/>
          </w:rPr>
        </w:r>
        <w:r w:rsidR="00020F25">
          <w:rPr>
            <w:noProof/>
            <w:webHidden/>
          </w:rPr>
          <w:fldChar w:fldCharType="separate"/>
        </w:r>
        <w:r w:rsidR="00020F25">
          <w:rPr>
            <w:noProof/>
            <w:webHidden/>
          </w:rPr>
          <w:t>101</w:t>
        </w:r>
        <w:r w:rsidR="00020F25">
          <w:rPr>
            <w:noProof/>
            <w:webHidden/>
          </w:rPr>
          <w:fldChar w:fldCharType="end"/>
        </w:r>
      </w:hyperlink>
    </w:p>
    <w:p w14:paraId="5DF5260A" w14:textId="401D6523"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14" w:history="1">
        <w:r w:rsidR="00020F25" w:rsidRPr="007C1DE7">
          <w:rPr>
            <w:rStyle w:val="Hyperlink"/>
            <w:noProof/>
          </w:rPr>
          <w:t>Figure 44: χMCF Structure of a Seam Weld (</w:t>
        </w:r>
        <w:r w:rsidR="00020F25" w:rsidRPr="007C1DE7">
          <w:rPr>
            <w:rStyle w:val="Hyperlink"/>
            <w:i/>
            <w:noProof/>
          </w:rPr>
          <w:t>connection_1d</w:t>
        </w:r>
        <w:r w:rsidR="00020F25" w:rsidRPr="007C1DE7">
          <w:rPr>
            <w:rStyle w:val="Hyperlink"/>
            <w:noProof/>
          </w:rPr>
          <w:t>)</w:t>
        </w:r>
        <w:r w:rsidR="00020F25">
          <w:rPr>
            <w:noProof/>
            <w:webHidden/>
          </w:rPr>
          <w:tab/>
        </w:r>
        <w:r w:rsidR="00020F25">
          <w:rPr>
            <w:noProof/>
            <w:webHidden/>
          </w:rPr>
          <w:fldChar w:fldCharType="begin"/>
        </w:r>
        <w:r w:rsidR="00020F25">
          <w:rPr>
            <w:noProof/>
            <w:webHidden/>
          </w:rPr>
          <w:instrText xml:space="preserve"> PAGEREF _Toc26921214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20C13D0E" w14:textId="7B44C08E"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15" w:history="1">
        <w:r w:rsidR="00020F25" w:rsidRPr="007C1DE7">
          <w:rPr>
            <w:rStyle w:val="Hyperlink"/>
            <w:noProof/>
          </w:rPr>
          <w:t>Figure 45: Sheet Parameters vs.  Weld Position Parameters</w:t>
        </w:r>
        <w:r w:rsidR="00020F25">
          <w:rPr>
            <w:noProof/>
            <w:webHidden/>
          </w:rPr>
          <w:tab/>
        </w:r>
        <w:r w:rsidR="00020F25">
          <w:rPr>
            <w:noProof/>
            <w:webHidden/>
          </w:rPr>
          <w:fldChar w:fldCharType="begin"/>
        </w:r>
        <w:r w:rsidR="00020F25">
          <w:rPr>
            <w:noProof/>
            <w:webHidden/>
          </w:rPr>
          <w:instrText xml:space="preserve"> PAGEREF _Toc26921215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04FF962" w14:textId="324E18C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16" w:history="1">
        <w:r w:rsidR="00020F25" w:rsidRPr="007C1DE7">
          <w:rPr>
            <w:rStyle w:val="Hyperlink"/>
            <w:noProof/>
          </w:rPr>
          <w:t>Figure 46: Welding Position of a Y-Joint</w:t>
        </w:r>
        <w:r w:rsidR="00020F25">
          <w:rPr>
            <w:noProof/>
            <w:webHidden/>
          </w:rPr>
          <w:tab/>
        </w:r>
        <w:r w:rsidR="00020F25">
          <w:rPr>
            <w:noProof/>
            <w:webHidden/>
          </w:rPr>
          <w:fldChar w:fldCharType="begin"/>
        </w:r>
        <w:r w:rsidR="00020F25">
          <w:rPr>
            <w:noProof/>
            <w:webHidden/>
          </w:rPr>
          <w:instrText xml:space="preserve"> PAGEREF _Toc26921216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071F0064" w14:textId="139E75DE"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17" w:history="1">
        <w:r w:rsidR="00020F25" w:rsidRPr="007C1DE7">
          <w:rPr>
            <w:rStyle w:val="Hyperlink"/>
            <w:noProof/>
          </w:rPr>
          <w:t>Figure 47: Welding Position vector direction and length</w:t>
        </w:r>
        <w:r w:rsidR="00020F25">
          <w:rPr>
            <w:noProof/>
            <w:webHidden/>
          </w:rPr>
          <w:tab/>
        </w:r>
        <w:r w:rsidR="00020F25">
          <w:rPr>
            <w:noProof/>
            <w:webHidden/>
          </w:rPr>
          <w:fldChar w:fldCharType="begin"/>
        </w:r>
        <w:r w:rsidR="00020F25">
          <w:rPr>
            <w:noProof/>
            <w:webHidden/>
          </w:rPr>
          <w:instrText xml:space="preserve"> PAGEREF _Toc26921217 \h </w:instrText>
        </w:r>
        <w:r w:rsidR="00020F25">
          <w:rPr>
            <w:noProof/>
            <w:webHidden/>
          </w:rPr>
        </w:r>
        <w:r w:rsidR="00020F25">
          <w:rPr>
            <w:noProof/>
            <w:webHidden/>
          </w:rPr>
          <w:fldChar w:fldCharType="separate"/>
        </w:r>
        <w:r w:rsidR="00020F25">
          <w:rPr>
            <w:noProof/>
            <w:webHidden/>
          </w:rPr>
          <w:t>108</w:t>
        </w:r>
        <w:r w:rsidR="00020F25">
          <w:rPr>
            <w:noProof/>
            <w:webHidden/>
          </w:rPr>
          <w:fldChar w:fldCharType="end"/>
        </w:r>
      </w:hyperlink>
    </w:p>
    <w:p w14:paraId="4B5EC35C" w14:textId="4CF1FB0E"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12" w:anchor="_Toc26921218" w:history="1">
        <w:r w:rsidR="00020F25" w:rsidRPr="007C1DE7">
          <w:rPr>
            <w:rStyle w:val="Hyperlink"/>
            <w:noProof/>
          </w:rPr>
          <w:t>Figure 48: Butt Joint Sheet Layout</w:t>
        </w:r>
        <w:r w:rsidR="00020F25">
          <w:rPr>
            <w:noProof/>
            <w:webHidden/>
          </w:rPr>
          <w:tab/>
        </w:r>
        <w:r w:rsidR="00020F25">
          <w:rPr>
            <w:noProof/>
            <w:webHidden/>
          </w:rPr>
          <w:fldChar w:fldCharType="begin"/>
        </w:r>
        <w:r w:rsidR="00020F25">
          <w:rPr>
            <w:noProof/>
            <w:webHidden/>
          </w:rPr>
          <w:instrText xml:space="preserve"> PAGEREF _Toc26921218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D7981C2" w14:textId="6743FAC0"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13" w:anchor="_Toc26921219" w:history="1">
        <w:r w:rsidR="00020F25" w:rsidRPr="007C1DE7">
          <w:rPr>
            <w:rStyle w:val="Hyperlink"/>
            <w:noProof/>
          </w:rPr>
          <w:t>Figure 49: Butt Joint Weld parameters</w:t>
        </w:r>
        <w:r w:rsidR="00020F25">
          <w:rPr>
            <w:noProof/>
            <w:webHidden/>
          </w:rPr>
          <w:tab/>
        </w:r>
        <w:r w:rsidR="00020F25">
          <w:rPr>
            <w:noProof/>
            <w:webHidden/>
          </w:rPr>
          <w:fldChar w:fldCharType="begin"/>
        </w:r>
        <w:r w:rsidR="00020F25">
          <w:rPr>
            <w:noProof/>
            <w:webHidden/>
          </w:rPr>
          <w:instrText xml:space="preserve"> PAGEREF _Toc26921219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973A115" w14:textId="1EE7D0FC"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14" w:anchor="_Toc26921220" w:history="1">
        <w:r w:rsidR="00020F25" w:rsidRPr="007C1DE7">
          <w:rPr>
            <w:rStyle w:val="Hyperlink"/>
            <w:noProof/>
          </w:rPr>
          <w:t>Figure 50: Corner Weld Sheet Layout</w:t>
        </w:r>
        <w:r w:rsidR="00020F25">
          <w:rPr>
            <w:noProof/>
            <w:webHidden/>
          </w:rPr>
          <w:tab/>
        </w:r>
        <w:r w:rsidR="00020F25">
          <w:rPr>
            <w:noProof/>
            <w:webHidden/>
          </w:rPr>
          <w:fldChar w:fldCharType="begin"/>
        </w:r>
        <w:r w:rsidR="00020F25">
          <w:rPr>
            <w:noProof/>
            <w:webHidden/>
          </w:rPr>
          <w:instrText xml:space="preserve"> PAGEREF _Toc26921220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3F75F8C" w14:textId="4BD73805"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15" w:anchor="_Toc26921221" w:history="1">
        <w:r w:rsidR="00020F25" w:rsidRPr="007C1DE7">
          <w:rPr>
            <w:rStyle w:val="Hyperlink"/>
            <w:noProof/>
          </w:rPr>
          <w:t>Figure 51: Corner Weld Parameters</w:t>
        </w:r>
        <w:r w:rsidR="00020F25">
          <w:rPr>
            <w:noProof/>
            <w:webHidden/>
          </w:rPr>
          <w:tab/>
        </w:r>
        <w:r w:rsidR="00020F25">
          <w:rPr>
            <w:noProof/>
            <w:webHidden/>
          </w:rPr>
          <w:fldChar w:fldCharType="begin"/>
        </w:r>
        <w:r w:rsidR="00020F25">
          <w:rPr>
            <w:noProof/>
            <w:webHidden/>
          </w:rPr>
          <w:instrText xml:space="preserve"> PAGEREF _Toc26921221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4194B30" w14:textId="4E21003F"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16" w:anchor="_Toc26921222" w:history="1">
        <w:r w:rsidR="00020F25" w:rsidRPr="007C1DE7">
          <w:rPr>
            <w:rStyle w:val="Hyperlink"/>
            <w:noProof/>
          </w:rPr>
          <w:t>Figure 52: Corner Weld Sheet Layout</w:t>
        </w:r>
        <w:r w:rsidR="00020F25">
          <w:rPr>
            <w:noProof/>
            <w:webHidden/>
          </w:rPr>
          <w:tab/>
        </w:r>
        <w:r w:rsidR="00020F25">
          <w:rPr>
            <w:noProof/>
            <w:webHidden/>
          </w:rPr>
          <w:fldChar w:fldCharType="begin"/>
        </w:r>
        <w:r w:rsidR="00020F25">
          <w:rPr>
            <w:noProof/>
            <w:webHidden/>
          </w:rPr>
          <w:instrText xml:space="preserve"> PAGEREF _Toc26921222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4966354C" w14:textId="53231A1E"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17" w:anchor="_Toc26921223" w:history="1">
        <w:r w:rsidR="00020F25" w:rsidRPr="007C1DE7">
          <w:rPr>
            <w:rStyle w:val="Hyperlink"/>
            <w:noProof/>
          </w:rPr>
          <w:t>Figure 53: Double Corner Weld Parameters</w:t>
        </w:r>
        <w:r w:rsidR="00020F25">
          <w:rPr>
            <w:noProof/>
            <w:webHidden/>
          </w:rPr>
          <w:tab/>
        </w:r>
        <w:r w:rsidR="00020F25">
          <w:rPr>
            <w:noProof/>
            <w:webHidden/>
          </w:rPr>
          <w:fldChar w:fldCharType="begin"/>
        </w:r>
        <w:r w:rsidR="00020F25">
          <w:rPr>
            <w:noProof/>
            <w:webHidden/>
          </w:rPr>
          <w:instrText xml:space="preserve"> PAGEREF _Toc26921223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71177BAC" w14:textId="07D2CE8A"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18" w:anchor="_Toc26921224" w:history="1">
        <w:r w:rsidR="00020F25" w:rsidRPr="007C1DE7">
          <w:rPr>
            <w:rStyle w:val="Hyperlink"/>
            <w:noProof/>
          </w:rPr>
          <w:t>Figure 54: Edge Weld Sheet Layout</w:t>
        </w:r>
        <w:r w:rsidR="00020F25">
          <w:rPr>
            <w:noProof/>
            <w:webHidden/>
          </w:rPr>
          <w:tab/>
        </w:r>
        <w:r w:rsidR="00020F25">
          <w:rPr>
            <w:noProof/>
            <w:webHidden/>
          </w:rPr>
          <w:fldChar w:fldCharType="begin"/>
        </w:r>
        <w:r w:rsidR="00020F25">
          <w:rPr>
            <w:noProof/>
            <w:webHidden/>
          </w:rPr>
          <w:instrText xml:space="preserve"> PAGEREF _Toc26921224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CF0783C" w14:textId="4BA8E2FE"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19" w:anchor="_Toc26921225" w:history="1">
        <w:r w:rsidR="00020F25" w:rsidRPr="007C1DE7">
          <w:rPr>
            <w:rStyle w:val="Hyperlink"/>
            <w:noProof/>
          </w:rPr>
          <w:t>Figure 55: Edge Weld parameters</w:t>
        </w:r>
        <w:r w:rsidR="00020F25">
          <w:rPr>
            <w:noProof/>
            <w:webHidden/>
          </w:rPr>
          <w:tab/>
        </w:r>
        <w:r w:rsidR="00020F25">
          <w:rPr>
            <w:noProof/>
            <w:webHidden/>
          </w:rPr>
          <w:fldChar w:fldCharType="begin"/>
        </w:r>
        <w:r w:rsidR="00020F25">
          <w:rPr>
            <w:noProof/>
            <w:webHidden/>
          </w:rPr>
          <w:instrText xml:space="preserve"> PAGEREF _Toc26921225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0416E4A" w14:textId="3AC16A8E"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20" w:anchor="_Toc26921226" w:history="1">
        <w:r w:rsidR="00020F25" w:rsidRPr="007C1DE7">
          <w:rPr>
            <w:rStyle w:val="Hyperlink"/>
            <w:noProof/>
          </w:rPr>
          <w:t>Figure 56: I-Weld Sheet Layout</w:t>
        </w:r>
        <w:r w:rsidR="00020F25">
          <w:rPr>
            <w:noProof/>
            <w:webHidden/>
          </w:rPr>
          <w:tab/>
        </w:r>
        <w:r w:rsidR="00020F25">
          <w:rPr>
            <w:noProof/>
            <w:webHidden/>
          </w:rPr>
          <w:fldChar w:fldCharType="begin"/>
        </w:r>
        <w:r w:rsidR="00020F25">
          <w:rPr>
            <w:noProof/>
            <w:webHidden/>
          </w:rPr>
          <w:instrText xml:space="preserve"> PAGEREF _Toc26921226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0930D438" w14:textId="22A9476E"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21" w:anchor="_Toc26921227" w:history="1">
        <w:r w:rsidR="00020F25" w:rsidRPr="007C1DE7">
          <w:rPr>
            <w:rStyle w:val="Hyperlink"/>
            <w:noProof/>
          </w:rPr>
          <w:t>Figure 57: I-Weld Parameters</w:t>
        </w:r>
        <w:r w:rsidR="00020F25">
          <w:rPr>
            <w:noProof/>
            <w:webHidden/>
          </w:rPr>
          <w:tab/>
        </w:r>
        <w:r w:rsidR="00020F25">
          <w:rPr>
            <w:noProof/>
            <w:webHidden/>
          </w:rPr>
          <w:fldChar w:fldCharType="begin"/>
        </w:r>
        <w:r w:rsidR="00020F25">
          <w:rPr>
            <w:noProof/>
            <w:webHidden/>
          </w:rPr>
          <w:instrText xml:space="preserve"> PAGEREF _Toc26921227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14A18D3" w14:textId="6B0FDCE2"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22" w:anchor="_Toc26921228" w:history="1">
        <w:r w:rsidR="00020F25" w:rsidRPr="007C1DE7">
          <w:rPr>
            <w:rStyle w:val="Hyperlink"/>
            <w:noProof/>
          </w:rPr>
          <w:t>Figure 58: Overlap Weld Sheet Layout</w:t>
        </w:r>
        <w:r w:rsidR="00020F25">
          <w:rPr>
            <w:noProof/>
            <w:webHidden/>
          </w:rPr>
          <w:tab/>
        </w:r>
        <w:r w:rsidR="00020F25">
          <w:rPr>
            <w:noProof/>
            <w:webHidden/>
          </w:rPr>
          <w:fldChar w:fldCharType="begin"/>
        </w:r>
        <w:r w:rsidR="00020F25">
          <w:rPr>
            <w:noProof/>
            <w:webHidden/>
          </w:rPr>
          <w:instrText xml:space="preserve"> PAGEREF _Toc26921228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2A71E23" w14:textId="08C8B333"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23" w:anchor="_Toc26921229" w:history="1">
        <w:r w:rsidR="00020F25" w:rsidRPr="007C1DE7">
          <w:rPr>
            <w:rStyle w:val="Hyperlink"/>
            <w:noProof/>
          </w:rPr>
          <w:t>Figure 59: Overlap Weld Parameters</w:t>
        </w:r>
        <w:r w:rsidR="00020F25">
          <w:rPr>
            <w:noProof/>
            <w:webHidden/>
          </w:rPr>
          <w:tab/>
        </w:r>
        <w:r w:rsidR="00020F25">
          <w:rPr>
            <w:noProof/>
            <w:webHidden/>
          </w:rPr>
          <w:fldChar w:fldCharType="begin"/>
        </w:r>
        <w:r w:rsidR="00020F25">
          <w:rPr>
            <w:noProof/>
            <w:webHidden/>
          </w:rPr>
          <w:instrText xml:space="preserve"> PAGEREF _Toc26921229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03BE321" w14:textId="1F2610AC"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24" w:anchor="_Toc26921230" w:history="1">
        <w:r w:rsidR="00020F25" w:rsidRPr="007C1DE7">
          <w:rPr>
            <w:rStyle w:val="Hyperlink"/>
            <w:noProof/>
          </w:rPr>
          <w:t>Figure 60: Single Sided Double Overlap Weld</w:t>
        </w:r>
        <w:r w:rsidR="00020F25">
          <w:rPr>
            <w:noProof/>
            <w:webHidden/>
          </w:rPr>
          <w:tab/>
        </w:r>
        <w:r w:rsidR="00020F25">
          <w:rPr>
            <w:noProof/>
            <w:webHidden/>
          </w:rPr>
          <w:fldChar w:fldCharType="begin"/>
        </w:r>
        <w:r w:rsidR="00020F25">
          <w:rPr>
            <w:noProof/>
            <w:webHidden/>
          </w:rPr>
          <w:instrText xml:space="preserve"> PAGEREF _Toc26921230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74854E97" w14:textId="56B4CC6B"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25" w:anchor="_Toc26921231" w:history="1">
        <w:r w:rsidR="00020F25" w:rsidRPr="007C1DE7">
          <w:rPr>
            <w:rStyle w:val="Hyperlink"/>
            <w:noProof/>
          </w:rPr>
          <w:t>Figure 61: Overlap Weld Parameters</w:t>
        </w:r>
        <w:r w:rsidR="00020F25">
          <w:rPr>
            <w:noProof/>
            <w:webHidden/>
          </w:rPr>
          <w:tab/>
        </w:r>
        <w:r w:rsidR="00020F25">
          <w:rPr>
            <w:noProof/>
            <w:webHidden/>
          </w:rPr>
          <w:fldChar w:fldCharType="begin"/>
        </w:r>
        <w:r w:rsidR="00020F25">
          <w:rPr>
            <w:noProof/>
            <w:webHidden/>
          </w:rPr>
          <w:instrText xml:space="preserve"> PAGEREF _Toc26921231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3924F363" w14:textId="68B01307"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26" w:anchor="_Toc26921232" w:history="1">
        <w:r w:rsidR="00020F25" w:rsidRPr="007C1DE7">
          <w:rPr>
            <w:rStyle w:val="Hyperlink"/>
            <w:noProof/>
          </w:rPr>
          <w:t>Figure 62: Double Sided Double Overlap Weld</w:t>
        </w:r>
        <w:r w:rsidR="00020F25">
          <w:rPr>
            <w:noProof/>
            <w:webHidden/>
          </w:rPr>
          <w:tab/>
        </w:r>
        <w:r w:rsidR="00020F25">
          <w:rPr>
            <w:noProof/>
            <w:webHidden/>
          </w:rPr>
          <w:fldChar w:fldCharType="begin"/>
        </w:r>
        <w:r w:rsidR="00020F25">
          <w:rPr>
            <w:noProof/>
            <w:webHidden/>
          </w:rPr>
          <w:instrText xml:space="preserve"> PAGEREF _Toc26921232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5999F29B" w14:textId="494B10B6"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27" w:anchor="_Toc26921233" w:history="1">
        <w:r w:rsidR="00020F25" w:rsidRPr="007C1DE7">
          <w:rPr>
            <w:rStyle w:val="Hyperlink"/>
            <w:noProof/>
          </w:rPr>
          <w:t>Figure 63: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_Toc26921233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1FD15C1" w14:textId="6E1812A4"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28" w:anchor="_Toc26921234" w:history="1">
        <w:r w:rsidR="00020F25" w:rsidRPr="007C1DE7">
          <w:rPr>
            <w:rStyle w:val="Hyperlink"/>
            <w:noProof/>
          </w:rPr>
          <w:t>Figure 64: Y-Joint Sheet Layout</w:t>
        </w:r>
        <w:r w:rsidR="00020F25">
          <w:rPr>
            <w:noProof/>
            <w:webHidden/>
          </w:rPr>
          <w:tab/>
        </w:r>
        <w:r w:rsidR="00020F25">
          <w:rPr>
            <w:noProof/>
            <w:webHidden/>
          </w:rPr>
          <w:fldChar w:fldCharType="begin"/>
        </w:r>
        <w:r w:rsidR="00020F25">
          <w:rPr>
            <w:noProof/>
            <w:webHidden/>
          </w:rPr>
          <w:instrText xml:space="preserve"> PAGEREF _Toc26921234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53840BD" w14:textId="406C828A"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29" w:anchor="_Toc26921235" w:history="1">
        <w:r w:rsidR="00020F25" w:rsidRPr="007C1DE7">
          <w:rPr>
            <w:rStyle w:val="Hyperlink"/>
            <w:noProof/>
          </w:rPr>
          <w:t>Figure 65: Parameters of Y-Joint Weld</w:t>
        </w:r>
        <w:r w:rsidR="00020F25">
          <w:rPr>
            <w:noProof/>
            <w:webHidden/>
          </w:rPr>
          <w:tab/>
        </w:r>
        <w:r w:rsidR="00020F25">
          <w:rPr>
            <w:noProof/>
            <w:webHidden/>
          </w:rPr>
          <w:fldChar w:fldCharType="begin"/>
        </w:r>
        <w:r w:rsidR="00020F25">
          <w:rPr>
            <w:noProof/>
            <w:webHidden/>
          </w:rPr>
          <w:instrText xml:space="preserve"> PAGEREF _Toc26921235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A187246" w14:textId="25326C8D"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30" w:anchor="_Toc26921236" w:history="1">
        <w:r w:rsidR="00020F25" w:rsidRPr="007C1DE7">
          <w:rPr>
            <w:rStyle w:val="Hyperlink"/>
            <w:noProof/>
          </w:rPr>
          <w:t>Figure 66: K-Joint Sheet Layout</w:t>
        </w:r>
        <w:r w:rsidR="00020F25">
          <w:rPr>
            <w:noProof/>
            <w:webHidden/>
          </w:rPr>
          <w:tab/>
        </w:r>
        <w:r w:rsidR="00020F25">
          <w:rPr>
            <w:noProof/>
            <w:webHidden/>
          </w:rPr>
          <w:fldChar w:fldCharType="begin"/>
        </w:r>
        <w:r w:rsidR="00020F25">
          <w:rPr>
            <w:noProof/>
            <w:webHidden/>
          </w:rPr>
          <w:instrText xml:space="preserve"> PAGEREF _Toc26921236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6E4A937" w14:textId="4B65657D"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31" w:anchor="_Toc26921237" w:history="1">
        <w:r w:rsidR="00020F25" w:rsidRPr="007C1DE7">
          <w:rPr>
            <w:rStyle w:val="Hyperlink"/>
            <w:noProof/>
          </w:rPr>
          <w:t>Figure 67: Parameters of K-Joint Weld</w:t>
        </w:r>
        <w:r w:rsidR="00020F25">
          <w:rPr>
            <w:noProof/>
            <w:webHidden/>
          </w:rPr>
          <w:tab/>
        </w:r>
        <w:r w:rsidR="00020F25">
          <w:rPr>
            <w:noProof/>
            <w:webHidden/>
          </w:rPr>
          <w:fldChar w:fldCharType="begin"/>
        </w:r>
        <w:r w:rsidR="00020F25">
          <w:rPr>
            <w:noProof/>
            <w:webHidden/>
          </w:rPr>
          <w:instrText xml:space="preserve"> PAGEREF _Toc26921237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D3C8F41" w14:textId="1D112369"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32" w:anchor="_Toc26921238" w:history="1">
        <w:r w:rsidR="00020F25" w:rsidRPr="007C1DE7">
          <w:rPr>
            <w:rStyle w:val="Hyperlink"/>
            <w:noProof/>
          </w:rPr>
          <w:t>Figure 68: Cruciform Joint Sheet Layout</w:t>
        </w:r>
        <w:r w:rsidR="00020F25">
          <w:rPr>
            <w:noProof/>
            <w:webHidden/>
          </w:rPr>
          <w:tab/>
        </w:r>
        <w:r w:rsidR="00020F25">
          <w:rPr>
            <w:noProof/>
            <w:webHidden/>
          </w:rPr>
          <w:fldChar w:fldCharType="begin"/>
        </w:r>
        <w:r w:rsidR="00020F25">
          <w:rPr>
            <w:noProof/>
            <w:webHidden/>
          </w:rPr>
          <w:instrText xml:space="preserve"> PAGEREF _Toc26921238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7507626" w14:textId="57919013"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33" w:anchor="_Toc26921239" w:history="1">
        <w:r w:rsidR="00020F25" w:rsidRPr="007C1DE7">
          <w:rPr>
            <w:rStyle w:val="Hyperlink"/>
            <w:noProof/>
          </w:rPr>
          <w:t>Figure 69: Parameters of Cruciform Joint</w:t>
        </w:r>
        <w:r w:rsidR="00020F25">
          <w:rPr>
            <w:noProof/>
            <w:webHidden/>
          </w:rPr>
          <w:tab/>
        </w:r>
        <w:r w:rsidR="00020F25">
          <w:rPr>
            <w:noProof/>
            <w:webHidden/>
          </w:rPr>
          <w:fldChar w:fldCharType="begin"/>
        </w:r>
        <w:r w:rsidR="00020F25">
          <w:rPr>
            <w:noProof/>
            <w:webHidden/>
          </w:rPr>
          <w:instrText xml:space="preserve"> PAGEREF _Toc26921239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24D158DD" w14:textId="29BE5C87"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34" w:anchor="_Toc26921240" w:history="1">
        <w:r w:rsidR="00020F25" w:rsidRPr="007C1DE7">
          <w:rPr>
            <w:rStyle w:val="Hyperlink"/>
            <w:noProof/>
          </w:rPr>
          <w:t>Figure 70: Flared Joint Sheet Layout</w:t>
        </w:r>
        <w:r w:rsidR="00020F25">
          <w:rPr>
            <w:noProof/>
            <w:webHidden/>
          </w:rPr>
          <w:tab/>
        </w:r>
        <w:r w:rsidR="00020F25">
          <w:rPr>
            <w:noProof/>
            <w:webHidden/>
          </w:rPr>
          <w:fldChar w:fldCharType="begin"/>
        </w:r>
        <w:r w:rsidR="00020F25">
          <w:rPr>
            <w:noProof/>
            <w:webHidden/>
          </w:rPr>
          <w:instrText xml:space="preserve"> PAGEREF _Toc26921240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E4ACD96" w14:textId="06DB471C" w:rsidR="00020F25" w:rsidRDefault="000B382F">
      <w:pPr>
        <w:pStyle w:val="TableofFigures"/>
        <w:tabs>
          <w:tab w:val="right" w:leader="dot" w:pos="9060"/>
        </w:tabs>
        <w:rPr>
          <w:rFonts w:asciiTheme="minorHAnsi" w:eastAsiaTheme="minorEastAsia" w:hAnsiTheme="minorHAnsi" w:cstheme="minorBidi"/>
          <w:noProof/>
          <w:szCs w:val="22"/>
          <w:lang w:val="de-DE"/>
        </w:rPr>
      </w:pPr>
      <w:hyperlink r:id="rId35" w:anchor="_Toc26921241" w:history="1">
        <w:r w:rsidR="00020F25" w:rsidRPr="007C1DE7">
          <w:rPr>
            <w:rStyle w:val="Hyperlink"/>
            <w:noProof/>
          </w:rPr>
          <w:t>Figure 71: Parameters of Flared Joint Weld</w:t>
        </w:r>
        <w:r w:rsidR="00020F25">
          <w:rPr>
            <w:noProof/>
            <w:webHidden/>
          </w:rPr>
          <w:tab/>
        </w:r>
        <w:r w:rsidR="00020F25">
          <w:rPr>
            <w:noProof/>
            <w:webHidden/>
          </w:rPr>
          <w:fldChar w:fldCharType="begin"/>
        </w:r>
        <w:r w:rsidR="00020F25">
          <w:rPr>
            <w:noProof/>
            <w:webHidden/>
          </w:rPr>
          <w:instrText xml:space="preserve"> PAGEREF _Toc26921241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BDA8EA" w14:textId="3DE980D5"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42" w:history="1">
        <w:r w:rsidR="00020F25" w:rsidRPr="007C1DE7">
          <w:rPr>
            <w:rStyle w:val="Hyperlink"/>
            <w:noProof/>
          </w:rPr>
          <w:t>Figure 72: The Three Regions of a Hemming</w:t>
        </w:r>
        <w:r w:rsidR="00020F25">
          <w:rPr>
            <w:noProof/>
            <w:webHidden/>
          </w:rPr>
          <w:tab/>
        </w:r>
        <w:r w:rsidR="00020F25">
          <w:rPr>
            <w:noProof/>
            <w:webHidden/>
          </w:rPr>
          <w:fldChar w:fldCharType="begin"/>
        </w:r>
        <w:r w:rsidR="00020F25">
          <w:rPr>
            <w:noProof/>
            <w:webHidden/>
          </w:rPr>
          <w:instrText xml:space="preserve"> PAGEREF _Toc26921242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5060668" w14:textId="2433FF31"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43" w:history="1">
        <w:r w:rsidR="00020F25" w:rsidRPr="007C1DE7">
          <w:rPr>
            <w:rStyle w:val="Hyperlink"/>
            <w:noProof/>
          </w:rPr>
          <w:t>Figure 73: Path Changes and Width Changes in Hemming Flanges</w:t>
        </w:r>
        <w:r w:rsidR="00020F25">
          <w:rPr>
            <w:noProof/>
            <w:webHidden/>
          </w:rPr>
          <w:tab/>
        </w:r>
        <w:r w:rsidR="00020F25">
          <w:rPr>
            <w:noProof/>
            <w:webHidden/>
          </w:rPr>
          <w:fldChar w:fldCharType="begin"/>
        </w:r>
        <w:r w:rsidR="00020F25">
          <w:rPr>
            <w:noProof/>
            <w:webHidden/>
          </w:rPr>
          <w:instrText xml:space="preserve"> PAGEREF _Toc26921243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23307EC0" w14:textId="290555FF"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44" w:history="1">
        <w:r w:rsidR="00020F25" w:rsidRPr="007C1DE7">
          <w:rPr>
            <w:rStyle w:val="Hyperlink"/>
            <w:noProof/>
          </w:rPr>
          <w:t>Figure 74: Adhesive Path Differs from Root Path</w:t>
        </w:r>
        <w:r w:rsidR="00020F25">
          <w:rPr>
            <w:noProof/>
            <w:webHidden/>
          </w:rPr>
          <w:tab/>
        </w:r>
        <w:r w:rsidR="00020F25">
          <w:rPr>
            <w:noProof/>
            <w:webHidden/>
          </w:rPr>
          <w:fldChar w:fldCharType="begin"/>
        </w:r>
        <w:r w:rsidR="00020F25">
          <w:rPr>
            <w:noProof/>
            <w:webHidden/>
          </w:rPr>
          <w:instrText xml:space="preserve"> PAGEREF _Toc26921244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7B63B8" w14:textId="37CBE18E"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45" w:history="1">
        <w:r w:rsidR="00020F25" w:rsidRPr="007C1DE7">
          <w:rPr>
            <w:rStyle w:val="Hyperlink"/>
            <w:noProof/>
          </w:rPr>
          <w:t>Figure 75: Reinforcements need to be considered as Part of the Inner Panel</w:t>
        </w:r>
        <w:r w:rsidR="00020F25">
          <w:rPr>
            <w:noProof/>
            <w:webHidden/>
          </w:rPr>
          <w:tab/>
        </w:r>
        <w:r w:rsidR="00020F25">
          <w:rPr>
            <w:noProof/>
            <w:webHidden/>
          </w:rPr>
          <w:fldChar w:fldCharType="begin"/>
        </w:r>
        <w:r w:rsidR="00020F25">
          <w:rPr>
            <w:noProof/>
            <w:webHidden/>
          </w:rPr>
          <w:instrText xml:space="preserve"> PAGEREF _Toc26921245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AD46C3" w14:textId="76BD726C"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46" w:history="1">
        <w:r w:rsidR="00020F25" w:rsidRPr="007C1DE7">
          <w:rPr>
            <w:rStyle w:val="Hyperlink"/>
            <w:noProof/>
          </w:rPr>
          <w:t>Figure 76: Sequence without margin</w:t>
        </w:r>
        <w:r w:rsidR="00020F25">
          <w:rPr>
            <w:noProof/>
            <w:webHidden/>
          </w:rPr>
          <w:tab/>
        </w:r>
        <w:r w:rsidR="00020F25">
          <w:rPr>
            <w:noProof/>
            <w:webHidden/>
          </w:rPr>
          <w:fldChar w:fldCharType="begin"/>
        </w:r>
        <w:r w:rsidR="00020F25">
          <w:rPr>
            <w:noProof/>
            <w:webHidden/>
          </w:rPr>
          <w:instrText xml:space="preserve"> PAGEREF _Toc26921246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1080742B" w14:textId="5BE08AB2"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47" w:history="1">
        <w:r w:rsidR="00020F25" w:rsidRPr="007C1DE7">
          <w:rPr>
            <w:rStyle w:val="Hyperlink"/>
            <w:noProof/>
          </w:rPr>
          <w:t>Figure 77: Sequence with margin and spacing</w:t>
        </w:r>
        <w:r w:rsidR="00020F25">
          <w:rPr>
            <w:noProof/>
            <w:webHidden/>
          </w:rPr>
          <w:tab/>
        </w:r>
        <w:r w:rsidR="00020F25">
          <w:rPr>
            <w:noProof/>
            <w:webHidden/>
          </w:rPr>
          <w:fldChar w:fldCharType="begin"/>
        </w:r>
        <w:r w:rsidR="00020F25">
          <w:rPr>
            <w:noProof/>
            <w:webHidden/>
          </w:rPr>
          <w:instrText xml:space="preserve"> PAGEREF _Toc26921247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2AF55A7B" w14:textId="09BC44E6"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48" w:history="1">
        <w:r w:rsidR="00020F25" w:rsidRPr="007C1DE7">
          <w:rPr>
            <w:rStyle w:val="Hyperlink"/>
            <w:noProof/>
          </w:rPr>
          <w:t>Figure 78: Margin relaxation</w:t>
        </w:r>
        <w:r w:rsidR="00020F25">
          <w:rPr>
            <w:noProof/>
            <w:webHidden/>
          </w:rPr>
          <w:tab/>
        </w:r>
        <w:r w:rsidR="00020F25">
          <w:rPr>
            <w:noProof/>
            <w:webHidden/>
          </w:rPr>
          <w:fldChar w:fldCharType="begin"/>
        </w:r>
        <w:r w:rsidR="00020F25">
          <w:rPr>
            <w:noProof/>
            <w:webHidden/>
          </w:rPr>
          <w:instrText xml:space="preserve"> PAGEREF _Toc26921248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219CF7C1" w14:textId="7D667892"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49" w:history="1">
        <w:r w:rsidR="00020F25" w:rsidRPr="007C1DE7">
          <w:rPr>
            <w:rStyle w:val="Hyperlink"/>
            <w:noProof/>
          </w:rPr>
          <w:t>Figure 79: Spacing relaxation</w:t>
        </w:r>
        <w:r w:rsidR="00020F25">
          <w:rPr>
            <w:noProof/>
            <w:webHidden/>
          </w:rPr>
          <w:tab/>
        </w:r>
        <w:r w:rsidR="00020F25">
          <w:rPr>
            <w:noProof/>
            <w:webHidden/>
          </w:rPr>
          <w:fldChar w:fldCharType="begin"/>
        </w:r>
        <w:r w:rsidR="00020F25">
          <w:rPr>
            <w:noProof/>
            <w:webHidden/>
          </w:rPr>
          <w:instrText xml:space="preserve"> PAGEREF _Toc26921249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1DD95D24" w14:textId="36B7E2D4"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50" w:history="1">
        <w:r w:rsidR="00020F25" w:rsidRPr="007C1DE7">
          <w:rPr>
            <w:rStyle w:val="Hyperlink"/>
            <w:noProof/>
          </w:rPr>
          <w:t>Figure 80: Picture of an adhesive face</w:t>
        </w:r>
        <w:r w:rsidR="00020F25">
          <w:rPr>
            <w:noProof/>
            <w:webHidden/>
          </w:rPr>
          <w:tab/>
        </w:r>
        <w:r w:rsidR="00020F25">
          <w:rPr>
            <w:noProof/>
            <w:webHidden/>
          </w:rPr>
          <w:fldChar w:fldCharType="begin"/>
        </w:r>
        <w:r w:rsidR="00020F25">
          <w:rPr>
            <w:noProof/>
            <w:webHidden/>
          </w:rPr>
          <w:instrText xml:space="preserve"> PAGEREF _Toc26921250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65DF9CB6" w14:textId="36D6E0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58CEC80" w14:textId="26613FB6" w:rsidR="00020F25"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21251" w:history="1">
        <w:r w:rsidR="00020F25" w:rsidRPr="00974784">
          <w:rPr>
            <w:rStyle w:val="Hyperlink"/>
            <w:noProof/>
          </w:rPr>
          <w:t xml:space="preserve">Table 1: Nested elements of element </w:t>
        </w:r>
        <w:r w:rsidR="00020F25" w:rsidRPr="00974784">
          <w:rPr>
            <w:rStyle w:val="Hyperlink"/>
            <w:rFonts w:ascii="Courier New" w:hAnsi="Courier New" w:cs="Courier New"/>
            <w:i/>
            <w:noProof/>
          </w:rPr>
          <w:t>&lt;xmcf/&gt;</w:t>
        </w:r>
        <w:r w:rsidR="00020F25">
          <w:rPr>
            <w:noProof/>
            <w:webHidden/>
          </w:rPr>
          <w:tab/>
        </w:r>
        <w:r w:rsidR="00020F25">
          <w:rPr>
            <w:noProof/>
            <w:webHidden/>
          </w:rPr>
          <w:fldChar w:fldCharType="begin"/>
        </w:r>
        <w:r w:rsidR="00020F25">
          <w:rPr>
            <w:noProof/>
            <w:webHidden/>
          </w:rPr>
          <w:instrText xml:space="preserve"> PAGEREF _Toc26921251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6A59D6EB" w14:textId="1C75A98C"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52" w:history="1">
        <w:r w:rsidR="00020F25" w:rsidRPr="00974784">
          <w:rPr>
            <w:rStyle w:val="Hyperlink"/>
            <w:noProof/>
          </w:rPr>
          <w:t>Table 2: XML-specification of</w:t>
        </w:r>
        <w:r w:rsidR="00020F25" w:rsidRPr="00974784">
          <w:rPr>
            <w:rStyle w:val="Hyperlink"/>
            <w:i/>
            <w:noProof/>
          </w:rPr>
          <w:t xml:space="preserve"> </w:t>
        </w:r>
        <w:r w:rsidR="00020F25" w:rsidRPr="00974784">
          <w:rPr>
            <w:rStyle w:val="Hyperlink"/>
            <w:rFonts w:ascii="Courier New" w:hAnsi="Courier New" w:cs="Courier New"/>
            <w:i/>
            <w:noProof/>
          </w:rPr>
          <w:t>&lt;units/&gt;</w:t>
        </w:r>
        <w:r w:rsidR="00020F25">
          <w:rPr>
            <w:noProof/>
            <w:webHidden/>
          </w:rPr>
          <w:tab/>
        </w:r>
        <w:r w:rsidR="00020F25">
          <w:rPr>
            <w:noProof/>
            <w:webHidden/>
          </w:rPr>
          <w:fldChar w:fldCharType="begin"/>
        </w:r>
        <w:r w:rsidR="00020F25">
          <w:rPr>
            <w:noProof/>
            <w:webHidden/>
          </w:rPr>
          <w:instrText xml:space="preserve"> PAGEREF _Toc26921252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1396EF35" w14:textId="2937997C"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53" w:history="1">
        <w:r w:rsidR="00020F25" w:rsidRPr="00974784">
          <w:rPr>
            <w:rStyle w:val="Hyperlink"/>
            <w:noProof/>
          </w:rPr>
          <w:t xml:space="preserve">Table 3: XML-specification of </w:t>
        </w:r>
        <w:r w:rsidR="00020F25" w:rsidRPr="00974784">
          <w:rPr>
            <w:rStyle w:val="Hyperlink"/>
            <w:rFonts w:ascii="Courier New" w:hAnsi="Courier New" w:cs="Courier New"/>
            <w:i/>
            <w:noProof/>
          </w:rPr>
          <w:t>&lt;appdata&gt;</w:t>
        </w:r>
        <w:r w:rsidR="00020F25">
          <w:rPr>
            <w:noProof/>
            <w:webHidden/>
          </w:rPr>
          <w:tab/>
        </w:r>
        <w:r w:rsidR="00020F25">
          <w:rPr>
            <w:noProof/>
            <w:webHidden/>
          </w:rPr>
          <w:fldChar w:fldCharType="begin"/>
        </w:r>
        <w:r w:rsidR="00020F25">
          <w:rPr>
            <w:noProof/>
            <w:webHidden/>
          </w:rPr>
          <w:instrText xml:space="preserve"> PAGEREF _Toc26921253 \h </w:instrText>
        </w:r>
        <w:r w:rsidR="00020F25">
          <w:rPr>
            <w:noProof/>
            <w:webHidden/>
          </w:rPr>
        </w:r>
        <w:r w:rsidR="00020F25">
          <w:rPr>
            <w:noProof/>
            <w:webHidden/>
          </w:rPr>
          <w:fldChar w:fldCharType="separate"/>
        </w:r>
        <w:r w:rsidR="00020F25">
          <w:rPr>
            <w:noProof/>
            <w:webHidden/>
          </w:rPr>
          <w:t>31</w:t>
        </w:r>
        <w:r w:rsidR="00020F25">
          <w:rPr>
            <w:noProof/>
            <w:webHidden/>
          </w:rPr>
          <w:fldChar w:fldCharType="end"/>
        </w:r>
      </w:hyperlink>
    </w:p>
    <w:p w14:paraId="20638512" w14:textId="5D461755"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54" w:history="1">
        <w:r w:rsidR="00020F25" w:rsidRPr="00974784">
          <w:rPr>
            <w:rStyle w:val="Hyperlink"/>
            <w:noProof/>
          </w:rPr>
          <w:t xml:space="preserve">Table 4: XML-specification of element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_Toc26921254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24F4BB96" w14:textId="07863407"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55" w:history="1">
        <w:r w:rsidR="00020F25" w:rsidRPr="00974784">
          <w:rPr>
            <w:rStyle w:val="Hyperlink"/>
            <w:noProof/>
          </w:rPr>
          <w:t xml:space="preserve">Table 5: Nested elements of the child element of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_Toc26921255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5BCD3E3C" w14:textId="016BAFB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56" w:history="1">
        <w:r w:rsidR="00020F25" w:rsidRPr="00974784">
          <w:rPr>
            <w:rStyle w:val="Hyperlink"/>
            <w:noProof/>
          </w:rPr>
          <w:t xml:space="preserve">Table 6: Attributes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6BD96E58" w14:textId="2BD0D01E"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57" w:history="1">
        <w:r w:rsidR="00020F25" w:rsidRPr="00974784">
          <w:rPr>
            <w:rStyle w:val="Hyperlink"/>
            <w:noProof/>
          </w:rPr>
          <w:t xml:space="preserve">Table 7: Nested elements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0F6B0B0D" w14:textId="2E3001C6"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58" w:history="1">
        <w:r w:rsidR="00020F25" w:rsidRPr="00974784">
          <w:rPr>
            <w:rStyle w:val="Hyperlink"/>
            <w:noProof/>
          </w:rPr>
          <w:t xml:space="preserve">Table 8: Nested elements of </w:t>
        </w:r>
        <w:r w:rsidR="00020F25" w:rsidRPr="00974784">
          <w:rPr>
            <w:rStyle w:val="Hyperlink"/>
            <w:rFonts w:ascii="Courier New" w:hAnsi="Courier New" w:cs="Courier New"/>
            <w:i/>
            <w:noProof/>
          </w:rPr>
          <w:t>&lt;connected_to&gt;</w:t>
        </w:r>
        <w:r w:rsidR="00020F25">
          <w:rPr>
            <w:noProof/>
            <w:webHidden/>
          </w:rPr>
          <w:tab/>
        </w:r>
        <w:r w:rsidR="00020F25">
          <w:rPr>
            <w:noProof/>
            <w:webHidden/>
          </w:rPr>
          <w:fldChar w:fldCharType="begin"/>
        </w:r>
        <w:r w:rsidR="00020F25">
          <w:rPr>
            <w:noProof/>
            <w:webHidden/>
          </w:rPr>
          <w:instrText xml:space="preserve"> PAGEREF _Toc26921258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893A68D" w14:textId="2B492BD7"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59" w:history="1">
        <w:r w:rsidR="00020F25" w:rsidRPr="00974784">
          <w:rPr>
            <w:rStyle w:val="Hyperlink"/>
            <w:noProof/>
          </w:rPr>
          <w:t xml:space="preserve">Table 9: Attributes of element </w:t>
        </w:r>
        <w:r w:rsidR="00020F25" w:rsidRPr="00974784">
          <w:rPr>
            <w:rStyle w:val="Hyperlink"/>
            <w:rFonts w:ascii="Courier New" w:hAnsi="Courier New" w:cs="Courier New"/>
            <w:i/>
            <w:noProof/>
          </w:rPr>
          <w:t>&lt;part/&gt;</w:t>
        </w:r>
        <w:r w:rsidR="00020F25">
          <w:rPr>
            <w:noProof/>
            <w:webHidden/>
          </w:rPr>
          <w:tab/>
        </w:r>
        <w:r w:rsidR="00020F25">
          <w:rPr>
            <w:noProof/>
            <w:webHidden/>
          </w:rPr>
          <w:fldChar w:fldCharType="begin"/>
        </w:r>
        <w:r w:rsidR="00020F25">
          <w:rPr>
            <w:noProof/>
            <w:webHidden/>
          </w:rPr>
          <w:instrText xml:space="preserve"> PAGEREF _Toc26921259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736924DE" w14:textId="16EFDD39"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60" w:history="1">
        <w:r w:rsidR="00020F25" w:rsidRPr="00974784">
          <w:rPr>
            <w:rStyle w:val="Hyperlink"/>
            <w:noProof/>
          </w:rPr>
          <w:t xml:space="preserve">Table 10: Attributes of element </w:t>
        </w:r>
        <w:r w:rsidR="00020F25" w:rsidRPr="00974784">
          <w:rPr>
            <w:rStyle w:val="Hyperlink"/>
            <w:rFonts w:ascii="Courier New" w:hAnsi="Courier New" w:cs="Courier New"/>
            <w:i/>
            <w:noProof/>
          </w:rPr>
          <w:t>&lt;assy/&gt;</w:t>
        </w:r>
        <w:r w:rsidR="00020F25">
          <w:rPr>
            <w:noProof/>
            <w:webHidden/>
          </w:rPr>
          <w:tab/>
        </w:r>
        <w:r w:rsidR="00020F25">
          <w:rPr>
            <w:noProof/>
            <w:webHidden/>
          </w:rPr>
          <w:fldChar w:fldCharType="begin"/>
        </w:r>
        <w:r w:rsidR="00020F25">
          <w:rPr>
            <w:noProof/>
            <w:webHidden/>
          </w:rPr>
          <w:instrText xml:space="preserve"> PAGEREF _Toc26921260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23B85AF3" w14:textId="3500A603"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61" w:history="1">
        <w:r w:rsidR="00020F25" w:rsidRPr="00974784">
          <w:rPr>
            <w:rStyle w:val="Hyperlink"/>
            <w:noProof/>
          </w:rPr>
          <w:t xml:space="preserve">Table 11: Nested elements of </w:t>
        </w:r>
        <w:r w:rsidR="00020F25" w:rsidRPr="00974784">
          <w:rPr>
            <w:rStyle w:val="Hyperlink"/>
            <w:rFonts w:ascii="Courier New" w:hAnsi="Courier New" w:cs="Courier New"/>
            <w:i/>
            <w:noProof/>
          </w:rPr>
          <w:t>&lt;stacking&gt;</w:t>
        </w:r>
        <w:r w:rsidR="00020F25">
          <w:rPr>
            <w:noProof/>
            <w:webHidden/>
          </w:rPr>
          <w:tab/>
        </w:r>
        <w:r w:rsidR="00020F25">
          <w:rPr>
            <w:noProof/>
            <w:webHidden/>
          </w:rPr>
          <w:fldChar w:fldCharType="begin"/>
        </w:r>
        <w:r w:rsidR="00020F25">
          <w:rPr>
            <w:noProof/>
            <w:webHidden/>
          </w:rPr>
          <w:instrText xml:space="preserve"> PAGEREF _Toc26921261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7285F151" w14:textId="2F3A3C3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62" w:history="1">
        <w:r w:rsidR="00020F25" w:rsidRPr="00974784">
          <w:rPr>
            <w:rStyle w:val="Hyperlink"/>
            <w:noProof/>
          </w:rPr>
          <w:t>Table 12: Attributes of &lt;stacking&gt;</w:t>
        </w:r>
        <w:r w:rsidR="00020F25">
          <w:rPr>
            <w:noProof/>
            <w:webHidden/>
          </w:rPr>
          <w:tab/>
        </w:r>
        <w:r w:rsidR="00020F25">
          <w:rPr>
            <w:noProof/>
            <w:webHidden/>
          </w:rPr>
          <w:fldChar w:fldCharType="begin"/>
        </w:r>
        <w:r w:rsidR="00020F25">
          <w:rPr>
            <w:noProof/>
            <w:webHidden/>
          </w:rPr>
          <w:instrText xml:space="preserve"> PAGEREF _Toc26921262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1787B6DA" w14:textId="3222E5F5"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63" w:history="1">
        <w:r w:rsidR="00020F25" w:rsidRPr="00974784">
          <w:rPr>
            <w:rStyle w:val="Hyperlink"/>
            <w:noProof/>
          </w:rPr>
          <w:t>Table 13: Attributes of &lt;level&gt;</w:t>
        </w:r>
        <w:r w:rsidR="00020F25">
          <w:rPr>
            <w:noProof/>
            <w:webHidden/>
          </w:rPr>
          <w:tab/>
        </w:r>
        <w:r w:rsidR="00020F25">
          <w:rPr>
            <w:noProof/>
            <w:webHidden/>
          </w:rPr>
          <w:fldChar w:fldCharType="begin"/>
        </w:r>
        <w:r w:rsidR="00020F25">
          <w:rPr>
            <w:noProof/>
            <w:webHidden/>
          </w:rPr>
          <w:instrText xml:space="preserve"> PAGEREF _Toc26921263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4C7E7793" w14:textId="07F6887F"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64" w:history="1">
        <w:r w:rsidR="00020F25" w:rsidRPr="00974784">
          <w:rPr>
            <w:rStyle w:val="Hyperlink"/>
            <w:noProof/>
          </w:rPr>
          <w:t xml:space="preserve">Table 14: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_Toc26921264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2ABE2CF4" w14:textId="7F372AE9"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65" w:history="1">
        <w:r w:rsidR="00020F25" w:rsidRPr="00974784">
          <w:rPr>
            <w:rStyle w:val="Hyperlink"/>
            <w:noProof/>
          </w:rPr>
          <w:t xml:space="preserve">Table 15: Nested elements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_Toc26921265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5CCF4B5B" w14:textId="0027B418"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66" w:history="1">
        <w:r w:rsidR="00020F25" w:rsidRPr="00974784">
          <w:rPr>
            <w:rStyle w:val="Hyperlink"/>
            <w:noProof/>
          </w:rPr>
          <w:t xml:space="preserve">Table 16: Attributes of element </w:t>
        </w:r>
        <w:r w:rsidR="00020F25" w:rsidRPr="00974784">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_Toc26921266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78ABD2D" w14:textId="1353433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67" w:history="1">
        <w:r w:rsidR="00020F25" w:rsidRPr="00974784">
          <w:rPr>
            <w:rStyle w:val="Hyperlink"/>
            <w:noProof/>
          </w:rPr>
          <w:t xml:space="preserve">Table 17: Attributes of element </w:t>
        </w:r>
        <w:r w:rsidR="00020F25" w:rsidRPr="00974784">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_Toc26921267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0881607" w14:textId="327C781B"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68" w:history="1">
        <w:r w:rsidR="00020F25" w:rsidRPr="00974784">
          <w:rPr>
            <w:rStyle w:val="Hyperlink"/>
            <w:noProof/>
          </w:rPr>
          <w:t xml:space="preserve">Table 18: Nested elements of element </w:t>
        </w:r>
        <w:r w:rsidR="00020F25" w:rsidRPr="00974784">
          <w:rPr>
            <w:rStyle w:val="Hyperlink"/>
            <w:rFonts w:ascii="Courier New" w:hAnsi="Courier New" w:cs="Courier New"/>
            <w:i/>
            <w:noProof/>
          </w:rPr>
          <w:t>&lt;connection_list&gt;</w:t>
        </w:r>
        <w:r w:rsidR="00020F25">
          <w:rPr>
            <w:noProof/>
            <w:webHidden/>
          </w:rPr>
          <w:tab/>
        </w:r>
        <w:r w:rsidR="00020F25">
          <w:rPr>
            <w:noProof/>
            <w:webHidden/>
          </w:rPr>
          <w:fldChar w:fldCharType="begin"/>
        </w:r>
        <w:r w:rsidR="00020F25">
          <w:rPr>
            <w:noProof/>
            <w:webHidden/>
          </w:rPr>
          <w:instrText xml:space="preserve"> PAGEREF _Toc26921268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3FC1EA9A" w14:textId="0E61428F"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69" w:history="1">
        <w:r w:rsidR="00020F25" w:rsidRPr="00974784">
          <w:rPr>
            <w:rStyle w:val="Hyperlink"/>
            <w:noProof/>
          </w:rPr>
          <w:t xml:space="preserve">Table 19: Nested elements of element </w:t>
        </w:r>
        <w:r w:rsidR="00020F25" w:rsidRPr="00974784">
          <w:rPr>
            <w:rStyle w:val="Hyperlink"/>
            <w:rFonts w:ascii="Courier New" w:hAnsi="Courier New" w:cs="Courier New"/>
            <w:i/>
            <w:noProof/>
          </w:rPr>
          <w:t>&lt;custom_attributes_list/&gt;</w:t>
        </w:r>
        <w:r w:rsidR="00020F25">
          <w:rPr>
            <w:noProof/>
            <w:webHidden/>
          </w:rPr>
          <w:tab/>
        </w:r>
        <w:r w:rsidR="00020F25">
          <w:rPr>
            <w:noProof/>
            <w:webHidden/>
          </w:rPr>
          <w:fldChar w:fldCharType="begin"/>
        </w:r>
        <w:r w:rsidR="00020F25">
          <w:rPr>
            <w:noProof/>
            <w:webHidden/>
          </w:rPr>
          <w:instrText xml:space="preserve"> PAGEREF _Toc26921269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0D51EA8B" w14:textId="0E9FEAAC"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70" w:history="1">
        <w:r w:rsidR="00020F25" w:rsidRPr="00974784">
          <w:rPr>
            <w:rStyle w:val="Hyperlink"/>
            <w:noProof/>
          </w:rPr>
          <w:t xml:space="preserve">Table 20: Attributes of </w:t>
        </w:r>
        <w:r w:rsidR="00020F25" w:rsidRPr="00974784">
          <w:rPr>
            <w:rStyle w:val="Hyperlink"/>
            <w:rFonts w:ascii="Courier New" w:hAnsi="Courier New" w:cs="Courier New"/>
            <w:i/>
            <w:noProof/>
          </w:rPr>
          <w:t>&lt;custom_attributes/&gt;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_Toc26921270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1A9F8CBF" w14:textId="48DAFEE6"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71" w:history="1">
        <w:r w:rsidR="00020F25" w:rsidRPr="00974784">
          <w:rPr>
            <w:rStyle w:val="Hyperlink"/>
            <w:noProof/>
          </w:rPr>
          <w:t xml:space="preserve">Table 21: Nested elements of element </w:t>
        </w:r>
        <w:r w:rsidR="00020F25" w:rsidRPr="00974784">
          <w:rPr>
            <w:rStyle w:val="Hyperlink"/>
            <w:rFonts w:ascii="Courier New" w:hAnsi="Courier New" w:cs="Courier New"/>
            <w:i/>
            <w:noProof/>
          </w:rPr>
          <w:t>&lt;custom_attributes/&gt;</w:t>
        </w:r>
        <w:r w:rsidR="00020F25">
          <w:rPr>
            <w:noProof/>
            <w:webHidden/>
          </w:rPr>
          <w:tab/>
        </w:r>
        <w:r w:rsidR="00020F25">
          <w:rPr>
            <w:noProof/>
            <w:webHidden/>
          </w:rPr>
          <w:fldChar w:fldCharType="begin"/>
        </w:r>
        <w:r w:rsidR="00020F25">
          <w:rPr>
            <w:noProof/>
            <w:webHidden/>
          </w:rPr>
          <w:instrText xml:space="preserve"> PAGEREF _Toc26921271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5E74257" w14:textId="6713D033"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72" w:history="1">
        <w:r w:rsidR="00020F25" w:rsidRPr="00974784">
          <w:rPr>
            <w:rStyle w:val="Hyperlink"/>
            <w:noProof/>
          </w:rPr>
          <w:t xml:space="preserve">Table 22: Attributes of </w:t>
        </w:r>
        <w:r w:rsidR="00020F25" w:rsidRPr="00974784">
          <w:rPr>
            <w:rStyle w:val="Hyperlink"/>
            <w:rFonts w:ascii="Courier New" w:hAnsi="Courier New" w:cs="Courier New"/>
            <w:i/>
            <w:noProof/>
          </w:rPr>
          <w:t>&lt;string/&gt;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_Toc26921272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43E90455" w14:textId="74F83F14"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73" w:history="1">
        <w:r w:rsidR="00020F25" w:rsidRPr="00974784">
          <w:rPr>
            <w:rStyle w:val="Hyperlink"/>
            <w:noProof/>
          </w:rPr>
          <w:t xml:space="preserve">Table 23: Attributes of </w:t>
        </w:r>
        <w:r w:rsidR="00020F25" w:rsidRPr="00974784">
          <w:rPr>
            <w:rStyle w:val="Hyperlink"/>
            <w:rFonts w:ascii="Courier New" w:hAnsi="Courier New" w:cs="Courier New"/>
            <w:i/>
            <w:noProof/>
          </w:rPr>
          <w:t>&lt;real/&gt;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_Toc26921273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5D580D1D" w14:textId="22747784"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74" w:history="1">
        <w:r w:rsidR="00020F25" w:rsidRPr="00974784">
          <w:rPr>
            <w:rStyle w:val="Hyperlink"/>
            <w:noProof/>
          </w:rPr>
          <w:t xml:space="preserve">Table 24: Attributes of </w:t>
        </w:r>
        <w:r w:rsidR="00020F25" w:rsidRPr="00974784">
          <w:rPr>
            <w:rStyle w:val="Hyperlink"/>
            <w:rFonts w:ascii="Courier New" w:hAnsi="Courier New" w:cs="Courier New"/>
            <w:i/>
            <w:noProof/>
          </w:rPr>
          <w:t>&lt;integer/&gt;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_Toc26921274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15FC0261" w14:textId="3B923D2F"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75" w:history="1">
        <w:r w:rsidR="00020F25" w:rsidRPr="00974784">
          <w:rPr>
            <w:rStyle w:val="Hyperlink"/>
            <w:noProof/>
          </w:rPr>
          <w:t xml:space="preserve">Table 25: Attributes of </w:t>
        </w:r>
        <w:r w:rsidR="00020F25" w:rsidRPr="00974784">
          <w:rPr>
            <w:rStyle w:val="Hyperlink"/>
            <w:rFonts w:ascii="Courier New" w:hAnsi="Courier New" w:cs="Courier New"/>
            <w:i/>
            <w:noProof/>
          </w:rPr>
          <w:t>&lt;string_list/&gt;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_Toc26921275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FF40BD7" w14:textId="30E20A05"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76" w:history="1">
        <w:r w:rsidR="00020F25" w:rsidRPr="00974784">
          <w:rPr>
            <w:rStyle w:val="Hyperlink"/>
            <w:noProof/>
          </w:rPr>
          <w:t xml:space="preserve">Table 26: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string_list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_Toc26921276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507737AF" w14:textId="0EBBE37A"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77" w:history="1">
        <w:r w:rsidR="00020F25" w:rsidRPr="00974784">
          <w:rPr>
            <w:rStyle w:val="Hyperlink"/>
            <w:noProof/>
          </w:rPr>
          <w:t xml:space="preserve">Table 27: Attributes of </w:t>
        </w:r>
        <w:r w:rsidR="00020F25" w:rsidRPr="00974784">
          <w:rPr>
            <w:rStyle w:val="Hyperlink"/>
            <w:rFonts w:ascii="Courier New" w:hAnsi="Courier New" w:cs="Courier New"/>
            <w:i/>
            <w:noProof/>
          </w:rPr>
          <w:t>&lt;real_list/&gt;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_Toc26921277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08A002BA" w14:textId="1D7343E1"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78" w:history="1">
        <w:r w:rsidR="00020F25" w:rsidRPr="00974784">
          <w:rPr>
            <w:rStyle w:val="Hyperlink"/>
            <w:noProof/>
          </w:rPr>
          <w:t xml:space="preserve">Table 28: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_Toc26921278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7D955E5A" w14:textId="7031B5CF"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79" w:history="1">
        <w:r w:rsidR="00020F25" w:rsidRPr="00974784">
          <w:rPr>
            <w:rStyle w:val="Hyperlink"/>
            <w:noProof/>
          </w:rPr>
          <w:t xml:space="preserve">Table 29: Attributes of </w:t>
        </w:r>
        <w:r w:rsidR="00020F25" w:rsidRPr="00974784">
          <w:rPr>
            <w:rStyle w:val="Hyperlink"/>
            <w:rFonts w:ascii="Courier New" w:hAnsi="Courier New" w:cs="Courier New"/>
            <w:i/>
            <w:noProof/>
          </w:rPr>
          <w:t>&lt;int_list/&gt;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_Toc26921279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6519928" w14:textId="2733B452"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80" w:history="1">
        <w:r w:rsidR="00020F25" w:rsidRPr="00974784">
          <w:rPr>
            <w:rStyle w:val="Hyperlink"/>
            <w:noProof/>
          </w:rPr>
          <w:t xml:space="preserve">Table 30: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_Toc26921280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36D741D" w14:textId="2F787E2B"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81" w:history="1">
        <w:r w:rsidR="00020F25" w:rsidRPr="00974784">
          <w:rPr>
            <w:rStyle w:val="Hyperlink"/>
            <w:noProof/>
          </w:rPr>
          <w:t xml:space="preserve">Table 31: Attributes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790C5B8B" w14:textId="4A64733B"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82" w:history="1">
        <w:r w:rsidR="00020F25" w:rsidRPr="00974784">
          <w:rPr>
            <w:rStyle w:val="Hyperlink"/>
            <w:noProof/>
          </w:rPr>
          <w:t xml:space="preserve">Table 32: Text values of element </w:t>
        </w:r>
        <w:r w:rsidR="00020F25" w:rsidRPr="00974784">
          <w:rPr>
            <w:rStyle w:val="Hyperlink"/>
            <w:rFonts w:ascii="Courier New" w:hAnsi="Courier New" w:cs="Courier New"/>
            <w:noProof/>
          </w:rPr>
          <w:t>&lt;loc&gt;</w:t>
        </w:r>
        <w:r w:rsidR="00020F25">
          <w:rPr>
            <w:noProof/>
            <w:webHidden/>
          </w:rPr>
          <w:tab/>
        </w:r>
        <w:r w:rsidR="00020F25">
          <w:rPr>
            <w:noProof/>
            <w:webHidden/>
          </w:rPr>
          <w:fldChar w:fldCharType="begin"/>
        </w:r>
        <w:r w:rsidR="00020F25">
          <w:rPr>
            <w:noProof/>
            <w:webHidden/>
          </w:rPr>
          <w:instrText xml:space="preserve"> PAGEREF _Toc26921282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6A20C99F" w14:textId="60574438"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83" w:history="1">
        <w:r w:rsidR="00020F25" w:rsidRPr="00974784">
          <w:rPr>
            <w:rStyle w:val="Hyperlink"/>
            <w:noProof/>
          </w:rPr>
          <w:t xml:space="preserve">Table 33: Attributes of elements </w:t>
        </w:r>
        <w:r w:rsidR="00020F25" w:rsidRPr="00974784">
          <w:rPr>
            <w:rStyle w:val="Hyperlink"/>
            <w:rFonts w:ascii="Courier New" w:hAnsi="Courier New" w:cs="Courier New"/>
            <w:i/>
            <w:noProof/>
            <w:highlight w:val="white"/>
          </w:rPr>
          <w:t>&lt;normal_direction</w:t>
        </w:r>
        <w:r w:rsidR="00020F25" w:rsidRPr="00974784">
          <w:rPr>
            <w:rStyle w:val="Hyperlink"/>
            <w:rFonts w:ascii="Courier New" w:hAnsi="Courier New" w:cs="Courier New"/>
            <w:i/>
            <w:noProof/>
          </w:rPr>
          <w:t>/&gt;</w:t>
        </w:r>
        <w:r w:rsidR="00020F25" w:rsidRPr="00974784">
          <w:rPr>
            <w:rStyle w:val="Hyperlink"/>
            <w:noProof/>
          </w:rPr>
          <w:t xml:space="preserve"> &amp; </w:t>
        </w:r>
        <w:r w:rsidR="00020F25" w:rsidRPr="00974784">
          <w:rPr>
            <w:rStyle w:val="Hyperlink"/>
            <w:rFonts w:ascii="Courier New" w:hAnsi="Courier New" w:cs="Courier New"/>
            <w:i/>
            <w:noProof/>
            <w:highlight w:val="white"/>
          </w:rPr>
          <w:t>&lt;tangential_direction</w:t>
        </w:r>
        <w:r w:rsidR="00020F25" w:rsidRPr="00974784">
          <w:rPr>
            <w:rStyle w:val="Hyperlink"/>
            <w:rFonts w:ascii="Courier New" w:hAnsi="Courier New" w:cs="Courier New"/>
            <w:i/>
            <w:noProof/>
          </w:rPr>
          <w:t>/&gt;</w:t>
        </w:r>
        <w:r w:rsidR="00020F25">
          <w:rPr>
            <w:noProof/>
            <w:webHidden/>
          </w:rPr>
          <w:tab/>
        </w:r>
        <w:r w:rsidR="00020F25">
          <w:rPr>
            <w:noProof/>
            <w:webHidden/>
          </w:rPr>
          <w:fldChar w:fldCharType="begin"/>
        </w:r>
        <w:r w:rsidR="00020F25">
          <w:rPr>
            <w:noProof/>
            <w:webHidden/>
          </w:rPr>
          <w:instrText xml:space="preserve"> PAGEREF _Toc26921283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6E3C8C9" w14:textId="4E55B7F9"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84" w:history="1">
        <w:r w:rsidR="00020F25" w:rsidRPr="00974784">
          <w:rPr>
            <w:rStyle w:val="Hyperlink"/>
            <w:noProof/>
          </w:rPr>
          <w:t xml:space="preserve">Table 34: Nested elements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6B9A6956" w14:textId="7350A221"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85" w:history="1">
        <w:r w:rsidR="00020F25" w:rsidRPr="00974784">
          <w:rPr>
            <w:rStyle w:val="Hyperlink"/>
            <w:noProof/>
          </w:rPr>
          <w:t>Table 35: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DC7E96D" w14:textId="354B3034"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86" w:history="1">
        <w:r w:rsidR="00020F25" w:rsidRPr="00974784">
          <w:rPr>
            <w:rStyle w:val="Hyperlink"/>
            <w:noProof/>
          </w:rPr>
          <w:t>Table 36: Attributes of element</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1952C4B4" w14:textId="0F7C7038"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87" w:history="1">
        <w:r w:rsidR="00020F25" w:rsidRPr="00974784">
          <w:rPr>
            <w:rStyle w:val="Hyperlink"/>
            <w:noProof/>
          </w:rPr>
          <w:t>Table 37: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_Toc26921287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1750F985" w14:textId="75419E5F"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88" w:history="1">
        <w:r w:rsidR="00020F25" w:rsidRPr="00974784">
          <w:rPr>
            <w:rStyle w:val="Hyperlink"/>
            <w:noProof/>
          </w:rPr>
          <w:t xml:space="preserve">Table 38: Attributes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_Toc26921288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18812BC6" w14:textId="6E34DD5C"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89" w:history="1">
        <w:r w:rsidR="00020F25" w:rsidRPr="00974784">
          <w:rPr>
            <w:rStyle w:val="Hyperlink"/>
            <w:noProof/>
          </w:rPr>
          <w:t xml:space="preserve">Table 39: Nested elements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_Toc26921289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2E791735" w14:textId="1997CB58"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90" w:history="1">
        <w:r w:rsidR="00020F25" w:rsidRPr="00974784">
          <w:rPr>
            <w:rStyle w:val="Hyperlink"/>
            <w:noProof/>
          </w:rPr>
          <w:t xml:space="preserve">Table 40: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_Toc26921290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767C22A5" w14:textId="64CC22FA"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91" w:history="1">
        <w:r w:rsidR="00020F25" w:rsidRPr="00974784">
          <w:rPr>
            <w:rStyle w:val="Hyperlink"/>
            <w:noProof/>
          </w:rPr>
          <w:t xml:space="preserve">Table 41: Attributes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_Toc26921291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349FE58" w14:textId="5FE72806"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92" w:history="1">
        <w:r w:rsidR="00020F25" w:rsidRPr="00974784">
          <w:rPr>
            <w:rStyle w:val="Hyperlink"/>
            <w:noProof/>
          </w:rPr>
          <w:t xml:space="preserve">Table 42: Nested elements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_Toc26921292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8AF26C0" w14:textId="7741B892"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93" w:history="1">
        <w:r w:rsidR="00020F25" w:rsidRPr="00974784">
          <w:rPr>
            <w:rStyle w:val="Hyperlink"/>
            <w:noProof/>
          </w:rPr>
          <w:t xml:space="preserve">Table 43: Attributes of element </w:t>
        </w:r>
        <w:r w:rsidR="00020F25" w:rsidRPr="00974784">
          <w:rPr>
            <w:rStyle w:val="Hyperlink"/>
            <w:rFonts w:ascii="Courier New" w:hAnsi="Courier New" w:cs="Courier New"/>
            <w:i/>
            <w:noProof/>
          </w:rPr>
          <w:t>&lt;blind/&gt;</w:t>
        </w:r>
        <w:r w:rsidR="00020F25">
          <w:rPr>
            <w:noProof/>
            <w:webHidden/>
          </w:rPr>
          <w:tab/>
        </w:r>
        <w:r w:rsidR="00020F25">
          <w:rPr>
            <w:noProof/>
            <w:webHidden/>
          </w:rPr>
          <w:fldChar w:fldCharType="begin"/>
        </w:r>
        <w:r w:rsidR="00020F25">
          <w:rPr>
            <w:noProof/>
            <w:webHidden/>
          </w:rPr>
          <w:instrText xml:space="preserve"> PAGEREF _Toc26921293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126E50BF" w14:textId="092B417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94" w:history="1">
        <w:r w:rsidR="00020F25" w:rsidRPr="00974784">
          <w:rPr>
            <w:rStyle w:val="Hyperlink"/>
            <w:noProof/>
          </w:rPr>
          <w:t xml:space="preserve">Table 44: Attributes of element </w:t>
        </w:r>
        <w:r w:rsidR="00020F25" w:rsidRPr="00974784">
          <w:rPr>
            <w:rStyle w:val="Hyperlink"/>
            <w:rFonts w:ascii="Courier New" w:hAnsi="Courier New" w:cs="Courier New"/>
            <w:i/>
            <w:noProof/>
          </w:rPr>
          <w:t>&lt;self_piercing/&gt;</w:t>
        </w:r>
        <w:r w:rsidR="00020F25">
          <w:rPr>
            <w:noProof/>
            <w:webHidden/>
          </w:rPr>
          <w:tab/>
        </w:r>
        <w:r w:rsidR="00020F25">
          <w:rPr>
            <w:noProof/>
            <w:webHidden/>
          </w:rPr>
          <w:fldChar w:fldCharType="begin"/>
        </w:r>
        <w:r w:rsidR="00020F25">
          <w:rPr>
            <w:noProof/>
            <w:webHidden/>
          </w:rPr>
          <w:instrText xml:space="preserve"> PAGEREF _Toc26921294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2D1C5D52" w14:textId="2368DD6C"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95" w:history="1">
        <w:r w:rsidR="00020F25" w:rsidRPr="00974784">
          <w:rPr>
            <w:rStyle w:val="Hyperlink"/>
            <w:noProof/>
          </w:rPr>
          <w:t>Table 45: Pictures of all Solid Rivets</w:t>
        </w:r>
        <w:r w:rsidR="00020F25">
          <w:rPr>
            <w:noProof/>
            <w:webHidden/>
          </w:rPr>
          <w:tab/>
        </w:r>
        <w:r w:rsidR="00020F25">
          <w:rPr>
            <w:noProof/>
            <w:webHidden/>
          </w:rPr>
          <w:fldChar w:fldCharType="begin"/>
        </w:r>
        <w:r w:rsidR="00020F25">
          <w:rPr>
            <w:noProof/>
            <w:webHidden/>
          </w:rPr>
          <w:instrText xml:space="preserve"> PAGEREF _Toc26921295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3434D387" w14:textId="7B00E88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96" w:history="1">
        <w:r w:rsidR="00020F25" w:rsidRPr="00974784">
          <w:rPr>
            <w:rStyle w:val="Hyperlink"/>
            <w:noProof/>
          </w:rPr>
          <w:t xml:space="preserve">Table 46: Attributes of element </w:t>
        </w:r>
        <w:r w:rsidR="00020F25" w:rsidRPr="00974784">
          <w:rPr>
            <w:rStyle w:val="Hyperlink"/>
            <w:rFonts w:ascii="Courier New" w:hAnsi="Courier New" w:cs="Courier New"/>
            <w:i/>
            <w:noProof/>
          </w:rPr>
          <w:t>&lt;solid/&gt;</w:t>
        </w:r>
        <w:r w:rsidR="00020F25">
          <w:rPr>
            <w:noProof/>
            <w:webHidden/>
          </w:rPr>
          <w:tab/>
        </w:r>
        <w:r w:rsidR="00020F25">
          <w:rPr>
            <w:noProof/>
            <w:webHidden/>
          </w:rPr>
          <w:fldChar w:fldCharType="begin"/>
        </w:r>
        <w:r w:rsidR="00020F25">
          <w:rPr>
            <w:noProof/>
            <w:webHidden/>
          </w:rPr>
          <w:instrText xml:space="preserve"> PAGEREF _Toc26921296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69A3B97B" w14:textId="5867D2CF"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97" w:history="1">
        <w:r w:rsidR="00020F25" w:rsidRPr="00974784">
          <w:rPr>
            <w:rStyle w:val="Hyperlink"/>
            <w:noProof/>
          </w:rPr>
          <w:t xml:space="preserve">Table 47: Attributes of element </w:t>
        </w:r>
        <w:r w:rsidR="00020F25" w:rsidRPr="00974784">
          <w:rPr>
            <w:rStyle w:val="Hyperlink"/>
            <w:rFonts w:ascii="Courier New" w:hAnsi="Courier New" w:cs="Courier New"/>
            <w:i/>
            <w:noProof/>
          </w:rPr>
          <w:t>&lt;swop/&gt;</w:t>
        </w:r>
        <w:r w:rsidR="00020F25">
          <w:rPr>
            <w:noProof/>
            <w:webHidden/>
          </w:rPr>
          <w:tab/>
        </w:r>
        <w:r w:rsidR="00020F25">
          <w:rPr>
            <w:noProof/>
            <w:webHidden/>
          </w:rPr>
          <w:fldChar w:fldCharType="begin"/>
        </w:r>
        <w:r w:rsidR="00020F25">
          <w:rPr>
            <w:noProof/>
            <w:webHidden/>
          </w:rPr>
          <w:instrText xml:space="preserve"> PAGEREF _Toc26921297 \h </w:instrText>
        </w:r>
        <w:r w:rsidR="00020F25">
          <w:rPr>
            <w:noProof/>
            <w:webHidden/>
          </w:rPr>
        </w:r>
        <w:r w:rsidR="00020F25">
          <w:rPr>
            <w:noProof/>
            <w:webHidden/>
          </w:rPr>
          <w:fldChar w:fldCharType="separate"/>
        </w:r>
        <w:r w:rsidR="00020F25">
          <w:rPr>
            <w:noProof/>
            <w:webHidden/>
          </w:rPr>
          <w:t>67</w:t>
        </w:r>
        <w:r w:rsidR="00020F25">
          <w:rPr>
            <w:noProof/>
            <w:webHidden/>
          </w:rPr>
          <w:fldChar w:fldCharType="end"/>
        </w:r>
      </w:hyperlink>
    </w:p>
    <w:p w14:paraId="490FA2E9" w14:textId="1A7BC2E8"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98" w:history="1">
        <w:r w:rsidR="00020F25" w:rsidRPr="00974784">
          <w:rPr>
            <w:rStyle w:val="Hyperlink"/>
            <w:noProof/>
          </w:rPr>
          <w:t xml:space="preserve">Table 48: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_Toc26921298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77E9AED1" w14:textId="2FC25766"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299" w:history="1">
        <w:r w:rsidR="00020F25" w:rsidRPr="00974784">
          <w:rPr>
            <w:rStyle w:val="Hyperlink"/>
            <w:noProof/>
          </w:rPr>
          <w:t xml:space="preserve">Table 49: Attributes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_Toc26921299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5AE47086" w14:textId="12476F42"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00" w:history="1">
        <w:r w:rsidR="00020F25" w:rsidRPr="00974784">
          <w:rPr>
            <w:rStyle w:val="Hyperlink"/>
            <w:noProof/>
          </w:rPr>
          <w:t xml:space="preserve">Table 50: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_Toc26921300 \h </w:instrText>
        </w:r>
        <w:r w:rsidR="00020F25">
          <w:rPr>
            <w:noProof/>
            <w:webHidden/>
          </w:rPr>
        </w:r>
        <w:r w:rsidR="00020F25">
          <w:rPr>
            <w:noProof/>
            <w:webHidden/>
          </w:rPr>
          <w:fldChar w:fldCharType="separate"/>
        </w:r>
        <w:r w:rsidR="00020F25">
          <w:rPr>
            <w:noProof/>
            <w:webHidden/>
          </w:rPr>
          <w:t>73</w:t>
        </w:r>
        <w:r w:rsidR="00020F25">
          <w:rPr>
            <w:noProof/>
            <w:webHidden/>
          </w:rPr>
          <w:fldChar w:fldCharType="end"/>
        </w:r>
      </w:hyperlink>
    </w:p>
    <w:p w14:paraId="08BDB467" w14:textId="6BC553F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01" w:history="1">
        <w:r w:rsidR="00020F25" w:rsidRPr="00974784">
          <w:rPr>
            <w:rStyle w:val="Hyperlink"/>
            <w:noProof/>
          </w:rPr>
          <w:t xml:space="preserve">Table 51: Attributes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_Toc26921301 \h </w:instrText>
        </w:r>
        <w:r w:rsidR="00020F25">
          <w:rPr>
            <w:noProof/>
            <w:webHidden/>
          </w:rPr>
        </w:r>
        <w:r w:rsidR="00020F25">
          <w:rPr>
            <w:noProof/>
            <w:webHidden/>
          </w:rPr>
          <w:fldChar w:fldCharType="separate"/>
        </w:r>
        <w:r w:rsidR="00020F25">
          <w:rPr>
            <w:noProof/>
            <w:webHidden/>
          </w:rPr>
          <w:t>74</w:t>
        </w:r>
        <w:r w:rsidR="00020F25">
          <w:rPr>
            <w:noProof/>
            <w:webHidden/>
          </w:rPr>
          <w:fldChar w:fldCharType="end"/>
        </w:r>
      </w:hyperlink>
    </w:p>
    <w:p w14:paraId="70BE8039" w14:textId="4A152EEC"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02" w:history="1">
        <w:r w:rsidR="00020F25" w:rsidRPr="00974784">
          <w:rPr>
            <w:rStyle w:val="Hyperlink"/>
            <w:noProof/>
          </w:rPr>
          <w:t xml:space="preserve">Table 52: Nested elements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_Toc26921302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5749FC5F" w14:textId="003B9914"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03" w:history="1">
        <w:r w:rsidR="00020F25" w:rsidRPr="00974784">
          <w:rPr>
            <w:rStyle w:val="Hyperlink"/>
            <w:noProof/>
          </w:rPr>
          <w:t xml:space="preserve">Table 53: Attributes of element </w:t>
        </w:r>
        <w:r w:rsidR="00020F25" w:rsidRPr="00974784">
          <w:rPr>
            <w:rStyle w:val="Hyperlink"/>
            <w:rFonts w:ascii="Courier New" w:hAnsi="Courier New" w:cs="Courier New"/>
            <w:i/>
            <w:noProof/>
          </w:rPr>
          <w:t>&lt;washer/&gt;</w:t>
        </w:r>
        <w:r w:rsidR="00020F25">
          <w:rPr>
            <w:noProof/>
            <w:webHidden/>
          </w:rPr>
          <w:tab/>
        </w:r>
        <w:r w:rsidR="00020F25">
          <w:rPr>
            <w:noProof/>
            <w:webHidden/>
          </w:rPr>
          <w:fldChar w:fldCharType="begin"/>
        </w:r>
        <w:r w:rsidR="00020F25">
          <w:rPr>
            <w:noProof/>
            <w:webHidden/>
          </w:rPr>
          <w:instrText xml:space="preserve"> PAGEREF _Toc26921303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4C63B77B" w14:textId="0D071EAF"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04" w:history="1">
        <w:r w:rsidR="00020F25" w:rsidRPr="00974784">
          <w:rPr>
            <w:rStyle w:val="Hyperlink"/>
            <w:noProof/>
          </w:rPr>
          <w:t xml:space="preserve">Table 54: Attributes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_Toc26921304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2882C3E6" w14:textId="6F86BE63"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05" w:history="1">
        <w:r w:rsidR="00020F25" w:rsidRPr="00974784">
          <w:rPr>
            <w:rStyle w:val="Hyperlink"/>
            <w:noProof/>
          </w:rPr>
          <w:t xml:space="preserve">Table 55: Nested elements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_Toc26921305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3BA21CB5" w14:textId="0017E06C"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06" w:history="1">
        <w:r w:rsidR="00020F25" w:rsidRPr="00974784">
          <w:rPr>
            <w:rStyle w:val="Hyperlink"/>
            <w:noProof/>
          </w:rPr>
          <w:t xml:space="preserve">Table 56: Attributes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_Toc26921306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534108A" w14:textId="790A6772"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07" w:history="1">
        <w:r w:rsidR="00020F25" w:rsidRPr="00974784">
          <w:rPr>
            <w:rStyle w:val="Hyperlink"/>
            <w:noProof/>
          </w:rPr>
          <w:t xml:space="preserve">Table 57: Nested elements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_Toc26921307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496B4E3B" w14:textId="3BA0653F"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08" w:history="1">
        <w:r w:rsidR="00020F25" w:rsidRPr="00974784">
          <w:rPr>
            <w:rStyle w:val="Hyperlink"/>
            <w:noProof/>
          </w:rPr>
          <w:t xml:space="preserve">Table 58: Attributes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_Toc26921308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4A50DF1" w14:textId="06E7A423"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09" w:history="1">
        <w:r w:rsidR="00020F25" w:rsidRPr="00974784">
          <w:rPr>
            <w:rStyle w:val="Hyperlink"/>
            <w:noProof/>
          </w:rPr>
          <w:t xml:space="preserve">Table 59: Nested elements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_Toc26921309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B14AE98" w14:textId="3599B41C"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10" w:history="1">
        <w:r w:rsidR="00020F25" w:rsidRPr="00974784">
          <w:rPr>
            <w:rStyle w:val="Hyperlink"/>
            <w:noProof/>
          </w:rPr>
          <w:t xml:space="preserve">Table 60: Attributes of element </w:t>
        </w:r>
        <w:r w:rsidR="00020F25" w:rsidRPr="00974784">
          <w:rPr>
            <w:rStyle w:val="Hyperlink"/>
            <w:rFonts w:ascii="Courier New" w:hAnsi="Courier New" w:cs="Courier New"/>
            <w:i/>
            <w:noProof/>
          </w:rPr>
          <w:t>&lt;flow_drilled/&gt;</w:t>
        </w:r>
        <w:r w:rsidR="00020F25">
          <w:rPr>
            <w:noProof/>
            <w:webHidden/>
          </w:rPr>
          <w:tab/>
        </w:r>
        <w:r w:rsidR="00020F25">
          <w:rPr>
            <w:noProof/>
            <w:webHidden/>
          </w:rPr>
          <w:fldChar w:fldCharType="begin"/>
        </w:r>
        <w:r w:rsidR="00020F25">
          <w:rPr>
            <w:noProof/>
            <w:webHidden/>
          </w:rPr>
          <w:instrText xml:space="preserve"> PAGEREF _Toc26921310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237AC11B" w14:textId="74E52E3D"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11" w:history="1">
        <w:r w:rsidR="00020F25" w:rsidRPr="00974784">
          <w:rPr>
            <w:rStyle w:val="Hyperlink"/>
            <w:noProof/>
          </w:rPr>
          <w:t xml:space="preserve">Table 61: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_Toc26921311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374EF204" w14:textId="0BDBF9D7"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12" w:history="1">
        <w:r w:rsidR="00020F25" w:rsidRPr="00974784">
          <w:rPr>
            <w:rStyle w:val="Hyperlink"/>
            <w:noProof/>
          </w:rPr>
          <w:t xml:space="preserve">Table 62: Attributes of element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6AA748AF" w14:textId="750CE203"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13" w:history="1">
        <w:r w:rsidR="00020F25" w:rsidRPr="00974784">
          <w:rPr>
            <w:rStyle w:val="Hyperlink"/>
            <w:noProof/>
          </w:rPr>
          <w:t xml:space="preserve">Table 63: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2E9C5B7C" w14:textId="7772677E"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14" w:history="1">
        <w:r w:rsidR="00020F25" w:rsidRPr="00974784">
          <w:rPr>
            <w:rStyle w:val="Hyperlink"/>
            <w:noProof/>
          </w:rPr>
          <w:t xml:space="preserve">Table 64: Attributes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_Toc26921314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F6E6BD4" w14:textId="337AEE1C"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15" w:history="1">
        <w:r w:rsidR="00020F25" w:rsidRPr="00974784">
          <w:rPr>
            <w:rStyle w:val="Hyperlink"/>
            <w:noProof/>
          </w:rPr>
          <w:t xml:space="preserve">Table 65: Nested elements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_Toc26921315 \h </w:instrText>
        </w:r>
        <w:r w:rsidR="00020F25">
          <w:rPr>
            <w:noProof/>
            <w:webHidden/>
          </w:rPr>
        </w:r>
        <w:r w:rsidR="00020F25">
          <w:rPr>
            <w:noProof/>
            <w:webHidden/>
          </w:rPr>
          <w:fldChar w:fldCharType="separate"/>
        </w:r>
        <w:r w:rsidR="00020F25">
          <w:rPr>
            <w:noProof/>
            <w:webHidden/>
          </w:rPr>
          <w:t>88</w:t>
        </w:r>
        <w:r w:rsidR="00020F25">
          <w:rPr>
            <w:noProof/>
            <w:webHidden/>
          </w:rPr>
          <w:fldChar w:fldCharType="end"/>
        </w:r>
      </w:hyperlink>
    </w:p>
    <w:p w14:paraId="0A2B7E4F" w14:textId="74341926"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16" w:history="1">
        <w:r w:rsidR="00020F25" w:rsidRPr="00974784">
          <w:rPr>
            <w:rStyle w:val="Hyperlink"/>
            <w:noProof/>
          </w:rPr>
          <w:t xml:space="preserve">Table 66: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_Toc26921316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41994B74" w14:textId="3CF8284A"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17" w:history="1">
        <w:r w:rsidR="00020F25" w:rsidRPr="00974784">
          <w:rPr>
            <w:rStyle w:val="Hyperlink"/>
            <w:noProof/>
          </w:rPr>
          <w:t xml:space="preserve">Table 67: Attributes of element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_Toc26921317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30F0882B" w14:textId="48C0F783"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18" w:history="1">
        <w:r w:rsidR="00020F25" w:rsidRPr="00974784">
          <w:rPr>
            <w:rStyle w:val="Hyperlink"/>
            <w:noProof/>
          </w:rPr>
          <w:t xml:space="preserve">Table 68: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6A4AA19" w14:textId="77E28ED5"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19" w:history="1">
        <w:r w:rsidR="00020F25" w:rsidRPr="00974784">
          <w:rPr>
            <w:rStyle w:val="Hyperlink"/>
            <w:noProof/>
          </w:rPr>
          <w:t xml:space="preserve">Table 69: Attributes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_Toc26921319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461E37B4" w14:textId="30C0F5D9"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20" w:history="1">
        <w:r w:rsidR="00020F25" w:rsidRPr="00974784">
          <w:rPr>
            <w:rStyle w:val="Hyperlink"/>
            <w:noProof/>
          </w:rPr>
          <w:t xml:space="preserve">Table 70: Nested elements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_Toc26921320 \h </w:instrText>
        </w:r>
        <w:r w:rsidR="00020F25">
          <w:rPr>
            <w:noProof/>
            <w:webHidden/>
          </w:rPr>
        </w:r>
        <w:r w:rsidR="00020F25">
          <w:rPr>
            <w:noProof/>
            <w:webHidden/>
          </w:rPr>
          <w:fldChar w:fldCharType="separate"/>
        </w:r>
        <w:r w:rsidR="00020F25">
          <w:rPr>
            <w:noProof/>
            <w:webHidden/>
          </w:rPr>
          <w:t>93</w:t>
        </w:r>
        <w:r w:rsidR="00020F25">
          <w:rPr>
            <w:noProof/>
            <w:webHidden/>
          </w:rPr>
          <w:fldChar w:fldCharType="end"/>
        </w:r>
      </w:hyperlink>
    </w:p>
    <w:p w14:paraId="104BDE31" w14:textId="13ABA107"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21" w:history="1">
        <w:r w:rsidR="00020F25" w:rsidRPr="00974784">
          <w:rPr>
            <w:rStyle w:val="Hyperlink"/>
            <w:noProof/>
          </w:rPr>
          <w:t xml:space="preserve">Table 71: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_Toc26921321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4997C38F" w14:textId="299AEAB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22" w:history="1">
        <w:r w:rsidR="00020F25" w:rsidRPr="00974784">
          <w:rPr>
            <w:rStyle w:val="Hyperlink"/>
            <w:noProof/>
          </w:rPr>
          <w:t xml:space="preserve">Table 72: Attributes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_Toc26921322 \h </w:instrText>
        </w:r>
        <w:r w:rsidR="00020F25">
          <w:rPr>
            <w:noProof/>
            <w:webHidden/>
          </w:rPr>
        </w:r>
        <w:r w:rsidR="00020F25">
          <w:rPr>
            <w:noProof/>
            <w:webHidden/>
          </w:rPr>
          <w:fldChar w:fldCharType="separate"/>
        </w:r>
        <w:r w:rsidR="00020F25">
          <w:rPr>
            <w:noProof/>
            <w:webHidden/>
          </w:rPr>
          <w:t>95</w:t>
        </w:r>
        <w:r w:rsidR="00020F25">
          <w:rPr>
            <w:noProof/>
            <w:webHidden/>
          </w:rPr>
          <w:fldChar w:fldCharType="end"/>
        </w:r>
      </w:hyperlink>
    </w:p>
    <w:p w14:paraId="5E3622E8" w14:textId="7E93EB5C"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23" w:history="1">
        <w:r w:rsidR="00020F25" w:rsidRPr="00974784">
          <w:rPr>
            <w:rStyle w:val="Hyperlink"/>
            <w:noProof/>
          </w:rPr>
          <w:t xml:space="preserve">Table 73: Nested elements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_Toc26921323 \h </w:instrText>
        </w:r>
        <w:r w:rsidR="00020F25">
          <w:rPr>
            <w:noProof/>
            <w:webHidden/>
          </w:rPr>
        </w:r>
        <w:r w:rsidR="00020F25">
          <w:rPr>
            <w:noProof/>
            <w:webHidden/>
          </w:rPr>
          <w:fldChar w:fldCharType="separate"/>
        </w:r>
        <w:r w:rsidR="00020F25">
          <w:rPr>
            <w:noProof/>
            <w:webHidden/>
          </w:rPr>
          <w:t>96</w:t>
        </w:r>
        <w:r w:rsidR="00020F25">
          <w:rPr>
            <w:noProof/>
            <w:webHidden/>
          </w:rPr>
          <w:fldChar w:fldCharType="end"/>
        </w:r>
      </w:hyperlink>
    </w:p>
    <w:p w14:paraId="5DE615F1" w14:textId="6D3E1568"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24" w:history="1">
        <w:r w:rsidR="00020F25" w:rsidRPr="00974784">
          <w:rPr>
            <w:rStyle w:val="Hyperlink"/>
            <w:noProof/>
          </w:rPr>
          <w:t xml:space="preserve">Table 74: Attributes of element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_Toc26921324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5EE49B76" w14:textId="0E383AE4"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25" w:history="1">
        <w:r w:rsidR="00020F25" w:rsidRPr="00974784">
          <w:rPr>
            <w:rStyle w:val="Hyperlink"/>
            <w:noProof/>
          </w:rPr>
          <w:t xml:space="preserve">Table 75: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_Toc26921325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32CE0B4" w14:textId="4D8D4993"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26" w:history="1">
        <w:r w:rsidR="00020F25" w:rsidRPr="00974784">
          <w:rPr>
            <w:rStyle w:val="Hyperlink"/>
            <w:noProof/>
          </w:rPr>
          <w:t xml:space="preserve">Table 76: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_Toc26921326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6BB4FCE8" w14:textId="525E539D"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27" w:history="1">
        <w:r w:rsidR="00020F25" w:rsidRPr="00974784">
          <w:rPr>
            <w:rStyle w:val="Hyperlink"/>
            <w:noProof/>
          </w:rPr>
          <w:t xml:space="preserve">Table 77: Nested elements of element </w:t>
        </w:r>
        <w:r w:rsidR="00020F25" w:rsidRPr="00974784">
          <w:rPr>
            <w:rStyle w:val="Hyperlink"/>
            <w:rFonts w:ascii="Courier New" w:hAnsi="Courier New" w:cs="Courier New"/>
            <w:i/>
            <w:noProof/>
            <w:kern w:val="22"/>
          </w:rPr>
          <w:t>&lt;connection_1d/&gt;</w:t>
        </w:r>
        <w:r w:rsidR="00020F25">
          <w:rPr>
            <w:noProof/>
            <w:webHidden/>
          </w:rPr>
          <w:tab/>
        </w:r>
        <w:r w:rsidR="00020F25">
          <w:rPr>
            <w:noProof/>
            <w:webHidden/>
          </w:rPr>
          <w:fldChar w:fldCharType="begin"/>
        </w:r>
        <w:r w:rsidR="00020F25">
          <w:rPr>
            <w:noProof/>
            <w:webHidden/>
          </w:rPr>
          <w:instrText xml:space="preserve"> PAGEREF _Toc26921327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19572DDF" w14:textId="4164E72A"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28" w:history="1">
        <w:r w:rsidR="00020F25" w:rsidRPr="00974784">
          <w:rPr>
            <w:rStyle w:val="Hyperlink"/>
            <w:noProof/>
          </w:rPr>
          <w:t xml:space="preserve">Table 78: Attributes of element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_Toc26921328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0878978" w14:textId="3BF74916"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29" w:history="1">
        <w:r w:rsidR="00020F25" w:rsidRPr="00974784">
          <w:rPr>
            <w:rStyle w:val="Hyperlink"/>
            <w:noProof/>
          </w:rPr>
          <w:t xml:space="preserve">Table 79: Nested elements of element </w:t>
        </w:r>
        <w:r w:rsidR="00020F25" w:rsidRPr="00974784">
          <w:rPr>
            <w:rStyle w:val="Hyperlink"/>
            <w:rFonts w:ascii="Courier New" w:hAnsi="Courier New" w:cs="Courier New"/>
            <w:i/>
            <w:noProof/>
            <w:kern w:val="22"/>
          </w:rPr>
          <w:t>&lt;seamweld/&gt;</w:t>
        </w:r>
        <w:r w:rsidR="00020F25">
          <w:rPr>
            <w:noProof/>
            <w:webHidden/>
          </w:rPr>
          <w:tab/>
        </w:r>
        <w:r w:rsidR="00020F25">
          <w:rPr>
            <w:noProof/>
            <w:webHidden/>
          </w:rPr>
          <w:fldChar w:fldCharType="begin"/>
        </w:r>
        <w:r w:rsidR="00020F25">
          <w:rPr>
            <w:noProof/>
            <w:webHidden/>
          </w:rPr>
          <w:instrText xml:space="preserve"> PAGEREF _Toc26921329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2AB1A90C" w14:textId="20C62744"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30" w:history="1">
        <w:r w:rsidR="00020F25" w:rsidRPr="00974784">
          <w:rPr>
            <w:rStyle w:val="Hyperlink"/>
            <w:noProof/>
          </w:rPr>
          <w:t xml:space="preserve">Table 80: Attributes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_Toc26921330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7CAEECC6" w14:textId="2F7E576B"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31" w:history="1">
        <w:r w:rsidR="00020F25" w:rsidRPr="00974784">
          <w:rPr>
            <w:rStyle w:val="Hyperlink"/>
            <w:noProof/>
          </w:rPr>
          <w:t xml:space="preserve">Table 81: Nested elements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_Toc26921331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5DBE69B4" w14:textId="03873147"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32" w:history="1">
        <w:r w:rsidR="00020F25" w:rsidRPr="00974784">
          <w:rPr>
            <w:rStyle w:val="Hyperlink"/>
            <w:noProof/>
          </w:rPr>
          <w:t xml:space="preserve">Table 82: Attributes of element </w:t>
        </w:r>
        <w:r w:rsidR="00020F25" w:rsidRPr="00974784">
          <w:rPr>
            <w:rStyle w:val="Hyperlink"/>
            <w:rFonts w:ascii="Courier New" w:hAnsi="Courier New" w:cs="Courier New"/>
            <w:i/>
            <w:noProof/>
            <w:kern w:val="22"/>
          </w:rPr>
          <w:t>&lt;sheet_parameter/&gt;</w:t>
        </w:r>
        <w:r w:rsidR="00020F25">
          <w:rPr>
            <w:noProof/>
            <w:webHidden/>
          </w:rPr>
          <w:tab/>
        </w:r>
        <w:r w:rsidR="00020F25">
          <w:rPr>
            <w:noProof/>
            <w:webHidden/>
          </w:rPr>
          <w:fldChar w:fldCharType="begin"/>
        </w:r>
        <w:r w:rsidR="00020F25">
          <w:rPr>
            <w:noProof/>
            <w:webHidden/>
          </w:rPr>
          <w:instrText xml:space="preserve"> PAGEREF _Toc26921332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6CEA0F4E" w14:textId="3CD68E91"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33" w:history="1">
        <w:r w:rsidR="00020F25" w:rsidRPr="00974784">
          <w:rPr>
            <w:rStyle w:val="Hyperlink"/>
            <w:noProof/>
          </w:rPr>
          <w:t xml:space="preserve">Table 83: Attributes of element </w:t>
        </w:r>
        <w:r w:rsidR="00020F25" w:rsidRPr="00974784">
          <w:rPr>
            <w:rStyle w:val="Hyperlink"/>
            <w:rFonts w:ascii="Courier New" w:hAnsi="Courier New" w:cs="Courier New"/>
            <w:i/>
            <w:noProof/>
            <w:kern w:val="22"/>
          </w:rPr>
          <w:t>&lt;weld_position/&gt;</w:t>
        </w:r>
        <w:r w:rsidR="00020F25">
          <w:rPr>
            <w:noProof/>
            <w:webHidden/>
          </w:rPr>
          <w:tab/>
        </w:r>
        <w:r w:rsidR="00020F25">
          <w:rPr>
            <w:noProof/>
            <w:webHidden/>
          </w:rPr>
          <w:fldChar w:fldCharType="begin"/>
        </w:r>
        <w:r w:rsidR="00020F25">
          <w:rPr>
            <w:noProof/>
            <w:webHidden/>
          </w:rPr>
          <w:instrText xml:space="preserve"> PAGEREF _Toc26921333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6A5A1945" w14:textId="35146CC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34" w:history="1">
        <w:r w:rsidR="00020F25" w:rsidRPr="00974784">
          <w:rPr>
            <w:rStyle w:val="Hyperlink"/>
            <w:noProof/>
          </w:rPr>
          <w:t>Table 84: Default values of attribute "filler", dependent from attribute "technology"</w:t>
        </w:r>
        <w:r w:rsidR="00020F25">
          <w:rPr>
            <w:noProof/>
            <w:webHidden/>
          </w:rPr>
          <w:tab/>
        </w:r>
        <w:r w:rsidR="00020F25">
          <w:rPr>
            <w:noProof/>
            <w:webHidden/>
          </w:rPr>
          <w:fldChar w:fldCharType="begin"/>
        </w:r>
        <w:r w:rsidR="00020F25">
          <w:rPr>
            <w:noProof/>
            <w:webHidden/>
          </w:rPr>
          <w:instrText xml:space="preserve"> PAGEREF _Toc26921334 \h </w:instrText>
        </w:r>
        <w:r w:rsidR="00020F25">
          <w:rPr>
            <w:noProof/>
            <w:webHidden/>
          </w:rPr>
        </w:r>
        <w:r w:rsidR="00020F25">
          <w:rPr>
            <w:noProof/>
            <w:webHidden/>
          </w:rPr>
          <w:fldChar w:fldCharType="separate"/>
        </w:r>
        <w:r w:rsidR="00020F25">
          <w:rPr>
            <w:noProof/>
            <w:webHidden/>
          </w:rPr>
          <w:t>110</w:t>
        </w:r>
        <w:r w:rsidR="00020F25">
          <w:rPr>
            <w:noProof/>
            <w:webHidden/>
          </w:rPr>
          <w:fldChar w:fldCharType="end"/>
        </w:r>
      </w:hyperlink>
    </w:p>
    <w:p w14:paraId="1D8868AD" w14:textId="7D70770E"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35" w:history="1">
        <w:r w:rsidR="00020F25" w:rsidRPr="00974784">
          <w:rPr>
            <w:rStyle w:val="Hyperlink"/>
            <w:noProof/>
          </w:rPr>
          <w:t>Table 85: Parameters of Butt Joint Weld</w:t>
        </w:r>
        <w:r w:rsidR="00020F25">
          <w:rPr>
            <w:noProof/>
            <w:webHidden/>
          </w:rPr>
          <w:tab/>
        </w:r>
        <w:r w:rsidR="00020F25">
          <w:rPr>
            <w:noProof/>
            <w:webHidden/>
          </w:rPr>
          <w:fldChar w:fldCharType="begin"/>
        </w:r>
        <w:r w:rsidR="00020F25">
          <w:rPr>
            <w:noProof/>
            <w:webHidden/>
          </w:rPr>
          <w:instrText xml:space="preserve"> PAGEREF _Toc26921335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5246AF3" w14:textId="1A831D62"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36" w:history="1">
        <w:r w:rsidR="00020F25" w:rsidRPr="00974784">
          <w:rPr>
            <w:rStyle w:val="Hyperlink"/>
            <w:noProof/>
          </w:rPr>
          <w:t xml:space="preserve">Table 86: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_Toc26921336 \h </w:instrText>
        </w:r>
        <w:r w:rsidR="00020F25">
          <w:rPr>
            <w:noProof/>
            <w:webHidden/>
          </w:rPr>
        </w:r>
        <w:r w:rsidR="00020F25">
          <w:rPr>
            <w:noProof/>
            <w:webHidden/>
          </w:rPr>
          <w:fldChar w:fldCharType="separate"/>
        </w:r>
        <w:r w:rsidR="00020F25">
          <w:rPr>
            <w:noProof/>
            <w:webHidden/>
          </w:rPr>
          <w:t>112</w:t>
        </w:r>
        <w:r w:rsidR="00020F25">
          <w:rPr>
            <w:noProof/>
            <w:webHidden/>
          </w:rPr>
          <w:fldChar w:fldCharType="end"/>
        </w:r>
      </w:hyperlink>
    </w:p>
    <w:p w14:paraId="3127A54D" w14:textId="4F8360CD"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37" w:history="1">
        <w:r w:rsidR="00020F25" w:rsidRPr="00974784">
          <w:rPr>
            <w:rStyle w:val="Hyperlink"/>
            <w:noProof/>
          </w:rPr>
          <w:t xml:space="preserve">Table 87: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58FD3737" w14:textId="7633C253"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38" w:history="1">
        <w:r w:rsidR="00020F25" w:rsidRPr="00974784">
          <w:rPr>
            <w:rStyle w:val="Hyperlink"/>
            <w:noProof/>
          </w:rPr>
          <w:t>Table 88: Parameters of Simple Corner Weld</w:t>
        </w:r>
        <w:r w:rsidR="00020F25">
          <w:rPr>
            <w:noProof/>
            <w:webHidden/>
          </w:rPr>
          <w:tab/>
        </w:r>
        <w:r w:rsidR="00020F25">
          <w:rPr>
            <w:noProof/>
            <w:webHidden/>
          </w:rPr>
          <w:fldChar w:fldCharType="begin"/>
        </w:r>
        <w:r w:rsidR="00020F25">
          <w:rPr>
            <w:noProof/>
            <w:webHidden/>
          </w:rPr>
          <w:instrText xml:space="preserve"> PAGEREF _Toc26921338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053C1452" w14:textId="3D251D1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39" w:history="1">
        <w:r w:rsidR="00020F25" w:rsidRPr="00974784">
          <w:rPr>
            <w:rStyle w:val="Hyperlink"/>
            <w:noProof/>
          </w:rPr>
          <w:t>Table 89: Parameters of Double Corner Weld</w:t>
        </w:r>
        <w:r w:rsidR="00020F25">
          <w:rPr>
            <w:noProof/>
            <w:webHidden/>
          </w:rPr>
          <w:tab/>
        </w:r>
        <w:r w:rsidR="00020F25">
          <w:rPr>
            <w:noProof/>
            <w:webHidden/>
          </w:rPr>
          <w:fldChar w:fldCharType="begin"/>
        </w:r>
        <w:r w:rsidR="00020F25">
          <w:rPr>
            <w:noProof/>
            <w:webHidden/>
          </w:rPr>
          <w:instrText xml:space="preserve"> PAGEREF _Toc26921339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6CE4515F" w14:textId="14CEE55D"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40" w:history="1">
        <w:r w:rsidR="00020F25" w:rsidRPr="00974784">
          <w:rPr>
            <w:rStyle w:val="Hyperlink"/>
            <w:noProof/>
          </w:rPr>
          <w:t xml:space="preserve">Table 90: Attributes of element </w:t>
        </w:r>
        <w:r w:rsidR="00020F25" w:rsidRPr="00974784">
          <w:rPr>
            <w:rStyle w:val="Hyperlink"/>
            <w:rFonts w:ascii="Courier New" w:hAnsi="Courier New" w:cs="Courier New"/>
            <w:i/>
            <w:noProof/>
          </w:rPr>
          <w:t>&lt;weld_position/&gt;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_Toc26921340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0E12A393" w14:textId="6E9531A9"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41" w:history="1">
        <w:r w:rsidR="00020F25" w:rsidRPr="00974784">
          <w:rPr>
            <w:rStyle w:val="Hyperlink"/>
            <w:noProof/>
          </w:rPr>
          <w:t xml:space="preserve">Table 91: Values of Attribute </w:t>
        </w:r>
        <w:r w:rsidR="00020F25" w:rsidRPr="00974784">
          <w:rPr>
            <w:rStyle w:val="Hyperlink"/>
            <w:rFonts w:ascii="Courier New" w:hAnsi="Courier New" w:cs="Courier New"/>
            <w:i/>
            <w:noProof/>
          </w:rPr>
          <w:t>section</w:t>
        </w:r>
        <w:r w:rsidR="00020F25">
          <w:rPr>
            <w:noProof/>
            <w:webHidden/>
          </w:rPr>
          <w:tab/>
        </w:r>
        <w:r w:rsidR="00020F25">
          <w:rPr>
            <w:noProof/>
            <w:webHidden/>
          </w:rPr>
          <w:fldChar w:fldCharType="begin"/>
        </w:r>
        <w:r w:rsidR="00020F25">
          <w:rPr>
            <w:noProof/>
            <w:webHidden/>
          </w:rPr>
          <w:instrText xml:space="preserve"> PAGEREF _Toc26921341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7C19EDD4" w14:textId="5BD53F6F"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42" w:history="1">
        <w:r w:rsidR="00020F25" w:rsidRPr="00974784">
          <w:rPr>
            <w:rStyle w:val="Hyperlink"/>
            <w:noProof/>
          </w:rPr>
          <w:t xml:space="preserve">Table 92: Values of Attribute </w:t>
        </w:r>
        <w:r w:rsidR="00020F25" w:rsidRPr="00974784">
          <w:rPr>
            <w:rStyle w:val="Hyperlink"/>
            <w:rFonts w:ascii="Courier New" w:hAnsi="Courier New" w:cs="Courier New"/>
            <w:i/>
            <w:noProof/>
          </w:rPr>
          <w:t>angle</w:t>
        </w:r>
        <w:r w:rsidR="00020F25">
          <w:rPr>
            <w:noProof/>
            <w:webHidden/>
          </w:rPr>
          <w:tab/>
        </w:r>
        <w:r w:rsidR="00020F25">
          <w:rPr>
            <w:noProof/>
            <w:webHidden/>
          </w:rPr>
          <w:fldChar w:fldCharType="begin"/>
        </w:r>
        <w:r w:rsidR="00020F25">
          <w:rPr>
            <w:noProof/>
            <w:webHidden/>
          </w:rPr>
          <w:instrText xml:space="preserve"> PAGEREF _Toc26921342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09C5DD66" w14:textId="6C27609E"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43" w:history="1">
        <w:r w:rsidR="00020F25" w:rsidRPr="00974784">
          <w:rPr>
            <w:rStyle w:val="Hyperlink"/>
            <w:noProof/>
          </w:rPr>
          <w:t xml:space="preserve">Table 93: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6CB3D71" w14:textId="47814C9C"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44" w:history="1">
        <w:r w:rsidR="00020F25" w:rsidRPr="00974784">
          <w:rPr>
            <w:rStyle w:val="Hyperlink"/>
            <w:noProof/>
          </w:rPr>
          <w:t>Table 94: Parameters of Edge Weld</w:t>
        </w:r>
        <w:r w:rsidR="00020F25">
          <w:rPr>
            <w:noProof/>
            <w:webHidden/>
          </w:rPr>
          <w:tab/>
        </w:r>
        <w:r w:rsidR="00020F25">
          <w:rPr>
            <w:noProof/>
            <w:webHidden/>
          </w:rPr>
          <w:fldChar w:fldCharType="begin"/>
        </w:r>
        <w:r w:rsidR="00020F25">
          <w:rPr>
            <w:noProof/>
            <w:webHidden/>
          </w:rPr>
          <w:instrText xml:space="preserve"> PAGEREF _Toc26921344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3E00D20C" w14:textId="7C9614B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45" w:history="1">
        <w:r w:rsidR="00020F25" w:rsidRPr="00974784">
          <w:rPr>
            <w:rStyle w:val="Hyperlink"/>
            <w:noProof/>
          </w:rPr>
          <w:t xml:space="preserve">Table 95: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Edge Weld</w:t>
        </w:r>
        <w:r w:rsidR="00020F25">
          <w:rPr>
            <w:noProof/>
            <w:webHidden/>
          </w:rPr>
          <w:tab/>
        </w:r>
        <w:r w:rsidR="00020F25">
          <w:rPr>
            <w:noProof/>
            <w:webHidden/>
          </w:rPr>
          <w:fldChar w:fldCharType="begin"/>
        </w:r>
        <w:r w:rsidR="00020F25">
          <w:rPr>
            <w:noProof/>
            <w:webHidden/>
          </w:rPr>
          <w:instrText xml:space="preserve"> PAGEREF _Toc26921345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4086E077" w14:textId="5D732F2D"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46" w:history="1">
        <w:r w:rsidR="00020F25" w:rsidRPr="00974784">
          <w:rPr>
            <w:rStyle w:val="Hyperlink"/>
            <w:noProof/>
          </w:rPr>
          <w:t xml:space="preserve">Table 96: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_Toc26921346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15E015C" w14:textId="2A645DA3"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47" w:history="1">
        <w:r w:rsidR="00020F25" w:rsidRPr="00974784">
          <w:rPr>
            <w:rStyle w:val="Hyperlink"/>
            <w:noProof/>
          </w:rPr>
          <w:t>Table 97: Parameters of I-Weld</w:t>
        </w:r>
        <w:r w:rsidR="00020F25">
          <w:rPr>
            <w:noProof/>
            <w:webHidden/>
          </w:rPr>
          <w:tab/>
        </w:r>
        <w:r w:rsidR="00020F25">
          <w:rPr>
            <w:noProof/>
            <w:webHidden/>
          </w:rPr>
          <w:fldChar w:fldCharType="begin"/>
        </w:r>
        <w:r w:rsidR="00020F25">
          <w:rPr>
            <w:noProof/>
            <w:webHidden/>
          </w:rPr>
          <w:instrText xml:space="preserve"> PAGEREF _Toc26921347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5E66EEE0" w14:textId="1B8D8E0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48" w:history="1">
        <w:r w:rsidR="00020F25" w:rsidRPr="00974784">
          <w:rPr>
            <w:rStyle w:val="Hyperlink"/>
            <w:noProof/>
          </w:rPr>
          <w:t xml:space="preserve">Table 98: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_Toc26921348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2DE6FA04" w14:textId="28DC9BE5"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49" w:history="1">
        <w:r w:rsidR="00020F25" w:rsidRPr="00974784">
          <w:rPr>
            <w:rStyle w:val="Hyperlink"/>
            <w:noProof/>
          </w:rPr>
          <w:t>Table 99: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_Toc26921349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111241D9" w14:textId="3483ECEA"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50" w:history="1">
        <w:r w:rsidR="00020F25" w:rsidRPr="00974784">
          <w:rPr>
            <w:rStyle w:val="Hyperlink"/>
            <w:noProof/>
          </w:rPr>
          <w:t>Table 100: Parameters of Overlap Weld</w:t>
        </w:r>
        <w:r w:rsidR="00020F25">
          <w:rPr>
            <w:noProof/>
            <w:webHidden/>
          </w:rPr>
          <w:tab/>
        </w:r>
        <w:r w:rsidR="00020F25">
          <w:rPr>
            <w:noProof/>
            <w:webHidden/>
          </w:rPr>
          <w:fldChar w:fldCharType="begin"/>
        </w:r>
        <w:r w:rsidR="00020F25">
          <w:rPr>
            <w:noProof/>
            <w:webHidden/>
          </w:rPr>
          <w:instrText xml:space="preserve"> PAGEREF _Toc26921350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474E5DF" w14:textId="1220ED9C"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51" w:history="1">
        <w:r w:rsidR="00020F25" w:rsidRPr="00974784">
          <w:rPr>
            <w:rStyle w:val="Hyperlink"/>
            <w:noProof/>
          </w:rPr>
          <w:t>Table 101: Parameters of Single Sided Double Overlap Weld</w:t>
        </w:r>
        <w:r w:rsidR="00020F25">
          <w:rPr>
            <w:noProof/>
            <w:webHidden/>
          </w:rPr>
          <w:tab/>
        </w:r>
        <w:r w:rsidR="00020F25">
          <w:rPr>
            <w:noProof/>
            <w:webHidden/>
          </w:rPr>
          <w:fldChar w:fldCharType="begin"/>
        </w:r>
        <w:r w:rsidR="00020F25">
          <w:rPr>
            <w:noProof/>
            <w:webHidden/>
          </w:rPr>
          <w:instrText xml:space="preserve"> PAGEREF _Toc26921351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13A34CCB" w14:textId="2693A691"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52" w:history="1">
        <w:r w:rsidR="00020F25" w:rsidRPr="00974784">
          <w:rPr>
            <w:rStyle w:val="Hyperlink"/>
            <w:noProof/>
          </w:rPr>
          <w:t>Table 102: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_Toc26921352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7AC5C4BC" w14:textId="5C456371"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53" w:history="1">
        <w:r w:rsidR="00020F25" w:rsidRPr="00974784">
          <w:rPr>
            <w:rStyle w:val="Hyperlink"/>
            <w:noProof/>
          </w:rPr>
          <w:t>Table 103: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_Toc26921353 \h </w:instrText>
        </w:r>
        <w:r w:rsidR="00020F25">
          <w:rPr>
            <w:noProof/>
            <w:webHidden/>
          </w:rPr>
        </w:r>
        <w:r w:rsidR="00020F25">
          <w:rPr>
            <w:noProof/>
            <w:webHidden/>
          </w:rPr>
          <w:fldChar w:fldCharType="separate"/>
        </w:r>
        <w:r w:rsidR="00020F25">
          <w:rPr>
            <w:noProof/>
            <w:webHidden/>
          </w:rPr>
          <w:t>126</w:t>
        </w:r>
        <w:r w:rsidR="00020F25">
          <w:rPr>
            <w:noProof/>
            <w:webHidden/>
          </w:rPr>
          <w:fldChar w:fldCharType="end"/>
        </w:r>
      </w:hyperlink>
    </w:p>
    <w:p w14:paraId="10195AF5" w14:textId="5FB16019"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54" w:history="1">
        <w:r w:rsidR="00020F25" w:rsidRPr="00974784">
          <w:rPr>
            <w:rStyle w:val="Hyperlink"/>
            <w:noProof/>
          </w:rPr>
          <w:t>Table 104: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_Toc26921354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37C329D1" w14:textId="1069C28A"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55" w:history="1">
        <w:r w:rsidR="00020F25" w:rsidRPr="00974784">
          <w:rPr>
            <w:rStyle w:val="Hyperlink"/>
            <w:noProof/>
          </w:rPr>
          <w:t>Table 105: Parameters of Y-Joint</w:t>
        </w:r>
        <w:r w:rsidR="00020F25">
          <w:rPr>
            <w:noProof/>
            <w:webHidden/>
          </w:rPr>
          <w:tab/>
        </w:r>
        <w:r w:rsidR="00020F25">
          <w:rPr>
            <w:noProof/>
            <w:webHidden/>
          </w:rPr>
          <w:fldChar w:fldCharType="begin"/>
        </w:r>
        <w:r w:rsidR="00020F25">
          <w:rPr>
            <w:noProof/>
            <w:webHidden/>
          </w:rPr>
          <w:instrText xml:space="preserve"> PAGEREF _Toc26921355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55281556" w14:textId="230EAE91"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56" w:history="1">
        <w:r w:rsidR="00020F25" w:rsidRPr="00974784">
          <w:rPr>
            <w:rStyle w:val="Hyperlink"/>
            <w:noProof/>
          </w:rPr>
          <w:t>Table 106: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Y Joint</w:t>
        </w:r>
        <w:r w:rsidR="00020F25">
          <w:rPr>
            <w:noProof/>
            <w:webHidden/>
          </w:rPr>
          <w:tab/>
        </w:r>
        <w:r w:rsidR="00020F25">
          <w:rPr>
            <w:noProof/>
            <w:webHidden/>
          </w:rPr>
          <w:fldChar w:fldCharType="begin"/>
        </w:r>
        <w:r w:rsidR="00020F25">
          <w:rPr>
            <w:noProof/>
            <w:webHidden/>
          </w:rPr>
          <w:instrText xml:space="preserve"> PAGEREF _Toc26921356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DC758FC" w14:textId="3BF9E8D9"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57" w:history="1">
        <w:r w:rsidR="00020F25" w:rsidRPr="00974784">
          <w:rPr>
            <w:rStyle w:val="Hyperlink"/>
            <w:noProof/>
          </w:rPr>
          <w:t xml:space="preserve">Table 107: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_Toc26921357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63ADA618" w14:textId="2B4523DB"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58" w:history="1">
        <w:r w:rsidR="00020F25" w:rsidRPr="00974784">
          <w:rPr>
            <w:rStyle w:val="Hyperlink"/>
            <w:noProof/>
          </w:rPr>
          <w:t xml:space="preserve">Table 108: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Y-Joint</w:t>
        </w:r>
        <w:r w:rsidR="00020F25">
          <w:rPr>
            <w:noProof/>
            <w:webHidden/>
          </w:rPr>
          <w:tab/>
        </w:r>
        <w:r w:rsidR="00020F25">
          <w:rPr>
            <w:noProof/>
            <w:webHidden/>
          </w:rPr>
          <w:fldChar w:fldCharType="begin"/>
        </w:r>
        <w:r w:rsidR="00020F25">
          <w:rPr>
            <w:noProof/>
            <w:webHidden/>
          </w:rPr>
          <w:instrText xml:space="preserve"> PAGEREF _Toc26921358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7C9CBF3" w14:textId="0795945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59" w:history="1">
        <w:r w:rsidR="00020F25" w:rsidRPr="00974784">
          <w:rPr>
            <w:rStyle w:val="Hyperlink"/>
            <w:noProof/>
          </w:rPr>
          <w:t>Table 109: Parameters of K-Joint</w:t>
        </w:r>
        <w:r w:rsidR="00020F25">
          <w:rPr>
            <w:noProof/>
            <w:webHidden/>
          </w:rPr>
          <w:tab/>
        </w:r>
        <w:r w:rsidR="00020F25">
          <w:rPr>
            <w:noProof/>
            <w:webHidden/>
          </w:rPr>
          <w:fldChar w:fldCharType="begin"/>
        </w:r>
        <w:r w:rsidR="00020F25">
          <w:rPr>
            <w:noProof/>
            <w:webHidden/>
          </w:rPr>
          <w:instrText xml:space="preserve"> PAGEREF _Toc26921359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33A1EBF7" w14:textId="0AE6A0E5"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60" w:history="1">
        <w:r w:rsidR="00020F25" w:rsidRPr="00974784">
          <w:rPr>
            <w:rStyle w:val="Hyperlink"/>
            <w:noProof/>
          </w:rPr>
          <w:t xml:space="preserve">Table 110: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_Toc26921360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65E62F88" w14:textId="588ABEC5"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61" w:history="1">
        <w:r w:rsidR="00020F25" w:rsidRPr="00974784">
          <w:rPr>
            <w:rStyle w:val="Hyperlink"/>
            <w:noProof/>
          </w:rPr>
          <w:t xml:space="preserve">Table 111: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_Toc26921361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4ABA5537" w14:textId="1F9725F2"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62" w:history="1">
        <w:r w:rsidR="00020F25" w:rsidRPr="00974784">
          <w:rPr>
            <w:rStyle w:val="Hyperlink"/>
            <w:noProof/>
          </w:rPr>
          <w:t>Table 112: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_Toc26921362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6963EC87" w14:textId="16A83ABD"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63" w:history="1">
        <w:r w:rsidR="00020F25" w:rsidRPr="00974784">
          <w:rPr>
            <w:rStyle w:val="Hyperlink"/>
            <w:noProof/>
          </w:rPr>
          <w:t>Table 113: Parameters of Cruciform Joint</w:t>
        </w:r>
        <w:r w:rsidR="00020F25">
          <w:rPr>
            <w:noProof/>
            <w:webHidden/>
          </w:rPr>
          <w:tab/>
        </w:r>
        <w:r w:rsidR="00020F25">
          <w:rPr>
            <w:noProof/>
            <w:webHidden/>
          </w:rPr>
          <w:fldChar w:fldCharType="begin"/>
        </w:r>
        <w:r w:rsidR="00020F25">
          <w:rPr>
            <w:noProof/>
            <w:webHidden/>
          </w:rPr>
          <w:instrText xml:space="preserve"> PAGEREF _Toc26921363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975F72C" w14:textId="413F1903"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64" w:history="1">
        <w:r w:rsidR="00020F25" w:rsidRPr="00974784">
          <w:rPr>
            <w:rStyle w:val="Hyperlink"/>
            <w:noProof/>
          </w:rPr>
          <w:t xml:space="preserve">Table 114: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_Toc26921364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7D981DAF" w14:textId="58DFDB9E"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65" w:history="1">
        <w:r w:rsidR="00020F25" w:rsidRPr="00974784">
          <w:rPr>
            <w:rStyle w:val="Hyperlink"/>
            <w:noProof/>
          </w:rPr>
          <w:t xml:space="preserve">Table 115: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_Toc26921365 \h </w:instrText>
        </w:r>
        <w:r w:rsidR="00020F25">
          <w:rPr>
            <w:noProof/>
            <w:webHidden/>
          </w:rPr>
        </w:r>
        <w:r w:rsidR="00020F25">
          <w:rPr>
            <w:noProof/>
            <w:webHidden/>
          </w:rPr>
          <w:fldChar w:fldCharType="separate"/>
        </w:r>
        <w:r w:rsidR="00020F25">
          <w:rPr>
            <w:noProof/>
            <w:webHidden/>
          </w:rPr>
          <w:t>137</w:t>
        </w:r>
        <w:r w:rsidR="00020F25">
          <w:rPr>
            <w:noProof/>
            <w:webHidden/>
          </w:rPr>
          <w:fldChar w:fldCharType="end"/>
        </w:r>
      </w:hyperlink>
    </w:p>
    <w:p w14:paraId="4FB7C673" w14:textId="45346BAF"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66" w:history="1">
        <w:r w:rsidR="00020F25" w:rsidRPr="00974784">
          <w:rPr>
            <w:rStyle w:val="Hyperlink"/>
            <w:noProof/>
          </w:rPr>
          <w:t xml:space="preserve">Table 116: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_Toc26921366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5844F7A0" w14:textId="7DB6E07B"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67" w:history="1">
        <w:r w:rsidR="00020F25" w:rsidRPr="00974784">
          <w:rPr>
            <w:rStyle w:val="Hyperlink"/>
            <w:noProof/>
          </w:rPr>
          <w:t>Table 117: Parameters of Flared joint</w:t>
        </w:r>
        <w:r w:rsidR="00020F25">
          <w:rPr>
            <w:noProof/>
            <w:webHidden/>
          </w:rPr>
          <w:tab/>
        </w:r>
        <w:r w:rsidR="00020F25">
          <w:rPr>
            <w:noProof/>
            <w:webHidden/>
          </w:rPr>
          <w:fldChar w:fldCharType="begin"/>
        </w:r>
        <w:r w:rsidR="00020F25">
          <w:rPr>
            <w:noProof/>
            <w:webHidden/>
          </w:rPr>
          <w:instrText xml:space="preserve"> PAGEREF _Toc26921367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8DCAAC3" w14:textId="212469B8"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68" w:history="1">
        <w:r w:rsidR="00020F25" w:rsidRPr="00974784">
          <w:rPr>
            <w:rStyle w:val="Hyperlink"/>
            <w:noProof/>
          </w:rPr>
          <w:t xml:space="preserve">Table 118: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_Toc26921368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748FDB6B" w14:textId="4EEE8530"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69" w:history="1">
        <w:r w:rsidR="00020F25" w:rsidRPr="00974784">
          <w:rPr>
            <w:rStyle w:val="Hyperlink"/>
            <w:noProof/>
          </w:rPr>
          <w:t xml:space="preserve">Table 119: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_Toc26921369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4DE19D3E" w14:textId="225A93E2"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70" w:history="1">
        <w:r w:rsidR="00020F25" w:rsidRPr="00974784">
          <w:rPr>
            <w:rStyle w:val="Hyperlink"/>
            <w:noProof/>
          </w:rPr>
          <w:t xml:space="preserve">Table 120: Attributes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_Toc26921370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35A39A6" w14:textId="56AFB319"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71" w:history="1">
        <w:r w:rsidR="00020F25" w:rsidRPr="00974784">
          <w:rPr>
            <w:rStyle w:val="Hyperlink"/>
            <w:noProof/>
          </w:rPr>
          <w:t xml:space="preserve">Table 121: Nested elements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_Toc26921371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17628540" w14:textId="2908FF3D"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72" w:history="1">
        <w:r w:rsidR="00020F25" w:rsidRPr="00974784">
          <w:rPr>
            <w:rStyle w:val="Hyperlink"/>
            <w:noProof/>
          </w:rPr>
          <w:t xml:space="preserve">Table 122: Attributes of element </w:t>
        </w:r>
        <w:r w:rsidR="00020F25" w:rsidRPr="00974784">
          <w:rPr>
            <w:rStyle w:val="Hyperlink"/>
            <w:rFonts w:ascii="Courier New" w:hAnsi="Courier New" w:cs="Courier New"/>
            <w:i/>
            <w:noProof/>
          </w:rPr>
          <w:t>&lt;adhesive_line/&gt;</w:t>
        </w:r>
        <w:r w:rsidR="00020F25">
          <w:rPr>
            <w:noProof/>
            <w:webHidden/>
          </w:rPr>
          <w:tab/>
        </w:r>
        <w:r w:rsidR="00020F25">
          <w:rPr>
            <w:noProof/>
            <w:webHidden/>
          </w:rPr>
          <w:fldChar w:fldCharType="begin"/>
        </w:r>
        <w:r w:rsidR="00020F25">
          <w:rPr>
            <w:noProof/>
            <w:webHidden/>
          </w:rPr>
          <w:instrText xml:space="preserve"> PAGEREF _Toc26921372 \h </w:instrText>
        </w:r>
        <w:r w:rsidR="00020F25">
          <w:rPr>
            <w:noProof/>
            <w:webHidden/>
          </w:rPr>
        </w:r>
        <w:r w:rsidR="00020F25">
          <w:rPr>
            <w:noProof/>
            <w:webHidden/>
          </w:rPr>
          <w:fldChar w:fldCharType="separate"/>
        </w:r>
        <w:r w:rsidR="00020F25">
          <w:rPr>
            <w:noProof/>
            <w:webHidden/>
          </w:rPr>
          <w:t>141</w:t>
        </w:r>
        <w:r w:rsidR="00020F25">
          <w:rPr>
            <w:noProof/>
            <w:webHidden/>
          </w:rPr>
          <w:fldChar w:fldCharType="end"/>
        </w:r>
      </w:hyperlink>
    </w:p>
    <w:p w14:paraId="399EA9F6" w14:textId="320DE35B"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73" w:history="1">
        <w:r w:rsidR="00020F25" w:rsidRPr="00974784">
          <w:rPr>
            <w:rStyle w:val="Hyperlink"/>
            <w:noProof/>
          </w:rPr>
          <w:t xml:space="preserve">Table 123: Attributes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_Toc26921373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16EB27AC" w14:textId="60800A6E"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74" w:history="1">
        <w:r w:rsidR="00020F25" w:rsidRPr="00974784">
          <w:rPr>
            <w:rStyle w:val="Hyperlink"/>
            <w:noProof/>
          </w:rPr>
          <w:t xml:space="preserve">Table 124: Nested elements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_Toc26921374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565DBB23" w14:textId="47D4D303"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75" w:history="1">
        <w:r w:rsidR="00020F25" w:rsidRPr="00974784">
          <w:rPr>
            <w:rStyle w:val="Hyperlink"/>
            <w:noProof/>
          </w:rPr>
          <w:t xml:space="preserve">Table 125: Attributes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_Toc26921375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64E11CC2" w14:textId="31D26F94"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76" w:history="1">
        <w:r w:rsidR="00020F25" w:rsidRPr="00974784">
          <w:rPr>
            <w:rStyle w:val="Hyperlink"/>
            <w:noProof/>
          </w:rPr>
          <w:t xml:space="preserve">Table 126: Nested elements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_Toc26921376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B191FA9" w14:textId="0DDB66F5"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77" w:history="1">
        <w:r w:rsidR="00020F25" w:rsidRPr="00974784">
          <w:rPr>
            <w:rStyle w:val="Hyperlink"/>
            <w:noProof/>
          </w:rPr>
          <w:t xml:space="preserve">Table 127: Attributes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_Toc26921377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7DE0606C" w14:textId="5923FBFD"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78" w:history="1">
        <w:r w:rsidR="00020F25" w:rsidRPr="00974784">
          <w:rPr>
            <w:rStyle w:val="Hyperlink"/>
            <w:noProof/>
          </w:rPr>
          <w:t xml:space="preserve">Table 128: Nested elements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_Toc26921378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3DFFAC2" w14:textId="132ACE26"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79" w:history="1">
        <w:r w:rsidR="00020F25" w:rsidRPr="00974784">
          <w:rPr>
            <w:rStyle w:val="Hyperlink"/>
            <w:noProof/>
          </w:rPr>
          <w:t xml:space="preserve">Table 129: Nested elements of </w:t>
        </w:r>
        <w:r w:rsidR="00020F25" w:rsidRPr="00974784">
          <w:rPr>
            <w:rStyle w:val="Hyperlink"/>
            <w:rFonts w:ascii="Courier New" w:hAnsi="Courier New" w:cs="Courier New"/>
            <w:i/>
            <w:noProof/>
          </w:rPr>
          <w:t>&lt;connection_1d/&gt;</w:t>
        </w:r>
        <w:r w:rsidR="00020F25" w:rsidRPr="00974784">
          <w:rPr>
            <w:rStyle w:val="Hyperlink"/>
            <w:noProof/>
          </w:rPr>
          <w:t xml:space="preserve"> for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_Toc26921379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2A3B120" w14:textId="02F6F1EF"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80" w:history="1">
        <w:r w:rsidR="00020F25" w:rsidRPr="00974784">
          <w:rPr>
            <w:rStyle w:val="Hyperlink"/>
            <w:noProof/>
          </w:rPr>
          <w:t xml:space="preserve">Table 130: Nested elements of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_Toc26921380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3CCF11DC" w14:textId="60F2FFCC"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81" w:history="1">
        <w:r w:rsidR="00020F25" w:rsidRPr="00974784">
          <w:rPr>
            <w:rStyle w:val="Hyperlink"/>
            <w:noProof/>
          </w:rPr>
          <w:t xml:space="preserve">Table 131: Attributes of element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_Toc26921381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EECFAB6" w14:textId="552F110D"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82" w:history="1">
        <w:r w:rsidR="00020F25" w:rsidRPr="00974784">
          <w:rPr>
            <w:rStyle w:val="Hyperlink"/>
            <w:noProof/>
          </w:rPr>
          <w:t xml:space="preserve">Table 132: Attributes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145B1780" w14:textId="46E1989F"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83" w:history="1">
        <w:r w:rsidR="00020F25" w:rsidRPr="00974784">
          <w:rPr>
            <w:rStyle w:val="Hyperlink"/>
            <w:noProof/>
          </w:rPr>
          <w:t xml:space="preserve">Table 133: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_Toc26921383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05A134E3" w14:textId="2E4C10EA"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84" w:history="1">
        <w:r w:rsidR="00020F25" w:rsidRPr="00974784">
          <w:rPr>
            <w:rStyle w:val="Hyperlink"/>
            <w:noProof/>
          </w:rPr>
          <w:t xml:space="preserve">Table 134: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_Toc26921384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1476A276" w14:textId="57C73FCE"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85" w:history="1">
        <w:r w:rsidR="00020F25" w:rsidRPr="00974784">
          <w:rPr>
            <w:rStyle w:val="Hyperlink"/>
            <w:noProof/>
          </w:rPr>
          <w:t xml:space="preserve">Table 135: Nested elements of element </w:t>
        </w:r>
        <w:r w:rsidR="00020F25" w:rsidRPr="00974784">
          <w:rPr>
            <w:rStyle w:val="Hyperlink"/>
            <w:rFonts w:ascii="Courier New" w:hAnsi="Courier New" w:cs="Courier New"/>
            <w:i/>
            <w:noProof/>
          </w:rPr>
          <w:t>&lt;face_list&gt;</w:t>
        </w:r>
        <w:r w:rsidR="00020F25">
          <w:rPr>
            <w:noProof/>
            <w:webHidden/>
          </w:rPr>
          <w:tab/>
        </w:r>
        <w:r w:rsidR="00020F25">
          <w:rPr>
            <w:noProof/>
            <w:webHidden/>
          </w:rPr>
          <w:fldChar w:fldCharType="begin"/>
        </w:r>
        <w:r w:rsidR="00020F25">
          <w:rPr>
            <w:noProof/>
            <w:webHidden/>
          </w:rPr>
          <w:instrText xml:space="preserve"> PAGEREF _Toc26921385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264352F9" w14:textId="5F31D25F"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86" w:history="1">
        <w:r w:rsidR="00020F25" w:rsidRPr="00974784">
          <w:rPr>
            <w:rStyle w:val="Hyperlink"/>
            <w:noProof/>
          </w:rPr>
          <w:t xml:space="preserve">Table 136: Attributes of element </w:t>
        </w:r>
        <w:r w:rsidR="00020F25" w:rsidRPr="00974784">
          <w:rPr>
            <w:rStyle w:val="Hyperlink"/>
            <w:rFonts w:ascii="Courier New" w:hAnsi="Courier New" w:cs="Courier New"/>
            <w:i/>
            <w:noProof/>
          </w:rPr>
          <w:t>&lt;face/&gt;</w:t>
        </w:r>
        <w:r w:rsidR="00020F25">
          <w:rPr>
            <w:noProof/>
            <w:webHidden/>
          </w:rPr>
          <w:tab/>
        </w:r>
        <w:r w:rsidR="00020F25">
          <w:rPr>
            <w:noProof/>
            <w:webHidden/>
          </w:rPr>
          <w:fldChar w:fldCharType="begin"/>
        </w:r>
        <w:r w:rsidR="00020F25">
          <w:rPr>
            <w:noProof/>
            <w:webHidden/>
          </w:rPr>
          <w:instrText xml:space="preserve"> PAGEREF _Toc26921386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7FD2E695" w14:textId="2A9DC134"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87" w:history="1">
        <w:r w:rsidR="00020F25" w:rsidRPr="00974784">
          <w:rPr>
            <w:rStyle w:val="Hyperlink"/>
            <w:noProof/>
          </w:rPr>
          <w:t xml:space="preserve">Table 137: Nested elements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_Toc26921387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58E4D0F2" w14:textId="3D206D73"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88" w:history="1">
        <w:r w:rsidR="00020F25" w:rsidRPr="00974784">
          <w:rPr>
            <w:rStyle w:val="Hyperlink"/>
            <w:noProof/>
          </w:rPr>
          <w:t xml:space="preserve">Table 138: Attributes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_Toc26921388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D30C6A1" w14:textId="4F67AF84"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89" w:history="1">
        <w:r w:rsidR="00020F25" w:rsidRPr="00974784">
          <w:rPr>
            <w:rStyle w:val="Hyperlink"/>
            <w:noProof/>
          </w:rPr>
          <w:t xml:space="preserve">Table 139: Nested elements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_Toc26921389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3340EBDA" w14:textId="17AF974D" w:rsidR="00020F25" w:rsidRDefault="000B382F">
      <w:pPr>
        <w:pStyle w:val="TableofFigures"/>
        <w:tabs>
          <w:tab w:val="right" w:leader="dot" w:pos="9060"/>
        </w:tabs>
        <w:rPr>
          <w:rFonts w:asciiTheme="minorHAnsi" w:eastAsiaTheme="minorEastAsia" w:hAnsiTheme="minorHAnsi" w:cstheme="minorBidi"/>
          <w:noProof/>
          <w:szCs w:val="22"/>
          <w:lang w:val="de-DE"/>
        </w:rPr>
      </w:pPr>
      <w:hyperlink w:anchor="_Toc26921390" w:history="1">
        <w:r w:rsidR="00020F25" w:rsidRPr="00974784">
          <w:rPr>
            <w:rStyle w:val="Hyperlink"/>
            <w:noProof/>
          </w:rPr>
          <w:t xml:space="preserve">Table 140: Attributes of element </w:t>
        </w:r>
        <w:r w:rsidR="00020F25" w:rsidRPr="00974784">
          <w:rPr>
            <w:rStyle w:val="Hyperlink"/>
            <w:rFonts w:ascii="Courier New" w:hAnsi="Courier New" w:cs="Courier New"/>
            <w:i/>
            <w:noProof/>
          </w:rPr>
          <w:t>&lt;adhesive_face/&gt;</w:t>
        </w:r>
        <w:r w:rsidR="00020F25">
          <w:rPr>
            <w:noProof/>
            <w:webHidden/>
          </w:rPr>
          <w:tab/>
        </w:r>
        <w:r w:rsidR="00020F25">
          <w:rPr>
            <w:noProof/>
            <w:webHidden/>
          </w:rPr>
          <w:fldChar w:fldCharType="begin"/>
        </w:r>
        <w:r w:rsidR="00020F25">
          <w:rPr>
            <w:noProof/>
            <w:webHidden/>
          </w:rPr>
          <w:instrText xml:space="preserve"> PAGEREF _Toc26921390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1CDD9CF8" w14:textId="5CA4CA1C"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 w:name="_Toc3556920"/>
      <w:bookmarkStart w:id="8" w:name="_Toc26921010"/>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Heading2"/>
      </w:pPr>
      <w:bookmarkStart w:id="9" w:name="_Toc338938867"/>
      <w:bookmarkStart w:id="10" w:name="_Toc338939047"/>
      <w:bookmarkStart w:id="11" w:name="_Toc3556921"/>
      <w:bookmarkStart w:id="12" w:name="_Toc26921011"/>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26921012"/>
      <w:r w:rsidRPr="007055D9">
        <w:t>MCF</w:t>
      </w:r>
      <w:bookmarkEnd w:id="13"/>
      <w:bookmarkEnd w:id="14"/>
      <w:r w:rsidR="001A37D6">
        <w:t xml:space="preserve"> at Ford</w:t>
      </w:r>
      <w:bookmarkEnd w:id="15"/>
      <w:bookmarkEnd w:id="16"/>
    </w:p>
    <w:p w14:paraId="589C18B5" w14:textId="4B657536"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20F25" w:rsidRPr="007055D9">
        <w:t>[1]</w:t>
      </w:r>
      <w:r w:rsidR="008D51C0" w:rsidRPr="007055D9">
        <w:fldChar w:fldCharType="end"/>
      </w:r>
      <w:r w:rsidRPr="007055D9">
        <w:t>).</w:t>
      </w:r>
    </w:p>
    <w:p w14:paraId="776CB603" w14:textId="77777777" w:rsidR="00B04A42" w:rsidRPr="007055D9" w:rsidRDefault="00B04A42" w:rsidP="00B04A42">
      <w:pPr>
        <w:pStyle w:val="Heading2"/>
      </w:pPr>
      <w:bookmarkStart w:id="17" w:name="_Toc338938869"/>
      <w:bookmarkStart w:id="18" w:name="_Toc338939049"/>
      <w:bookmarkStart w:id="19" w:name="_Toc3556923"/>
      <w:bookmarkStart w:id="20" w:name="_Toc26921013"/>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6" w:name="_Toc3556924"/>
      <w:bookmarkStart w:id="27" w:name="_Toc269210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8" w:name="_Toc338938872"/>
      <w:bookmarkStart w:id="29" w:name="_Toc338939052"/>
      <w:bookmarkStart w:id="30" w:name="_Toc3556925"/>
      <w:bookmarkStart w:id="31" w:name="_Toc26921015"/>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5" w:name="_Ref338930849"/>
      <w:bookmarkStart w:id="36" w:name="_Toc338938873"/>
      <w:bookmarkStart w:id="37" w:name="_Toc338939053"/>
      <w:bookmarkStart w:id="38" w:name="_Toc3556926"/>
      <w:bookmarkStart w:id="39" w:name="_Toc26921016"/>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398FDFF6" w:rsidR="00F243C1" w:rsidRPr="007055D9" w:rsidRDefault="00406B64" w:rsidP="00406B64">
      <w:pPr>
        <w:pStyle w:val="Caption"/>
      </w:pPr>
      <w:bookmarkStart w:id="40" w:name="_Ref428531162"/>
      <w:bookmarkStart w:id="41" w:name="_Toc3557081"/>
      <w:bookmarkStart w:id="42" w:name="_Toc26921171"/>
      <w:r>
        <w:t xml:space="preserve">Figure </w:t>
      </w:r>
      <w:r>
        <w:fldChar w:fldCharType="begin"/>
      </w:r>
      <w:r>
        <w:instrText xml:space="preserve"> SEQ Figure \* ARABIC </w:instrText>
      </w:r>
      <w:r>
        <w:fldChar w:fldCharType="separate"/>
      </w:r>
      <w:r w:rsidR="00020F25">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3" w:name="_Toc338938874"/>
      <w:bookmarkStart w:id="44" w:name="_Toc338939054"/>
      <w:bookmarkStart w:id="45" w:name="_Toc3556927"/>
      <w:bookmarkStart w:id="46" w:name="_Toc26921017"/>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7" w:name="_Toc338938875"/>
      <w:bookmarkStart w:id="48" w:name="_Toc338939055"/>
      <w:bookmarkStart w:id="49" w:name="_Ref371678646"/>
      <w:bookmarkStart w:id="50" w:name="_Toc3556928"/>
      <w:bookmarkStart w:id="51" w:name="_Toc26921018"/>
      <w:r w:rsidRPr="007055D9">
        <w:t xml:space="preserve">Description of </w:t>
      </w:r>
      <w:bookmarkEnd w:id="47"/>
      <w:bookmarkEnd w:id="48"/>
      <w:bookmarkEnd w:id="49"/>
      <w:r w:rsidR="000C6241" w:rsidRPr="007055D9">
        <w:t>Topology</w:t>
      </w:r>
      <w:bookmarkEnd w:id="50"/>
      <w:bookmarkEnd w:id="51"/>
    </w:p>
    <w:p w14:paraId="53C451BC" w14:textId="61039EC7" w:rsidR="005C4BA5" w:rsidRDefault="00486C72" w:rsidP="005C4BA5">
      <w:pPr>
        <w:jc w:val="both"/>
        <w:rPr>
          <w:ins w:id="52"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3" w:author="nick" w:date="2019-12-20T13:12:00Z">
        <w:r w:rsidR="005C4BA5">
          <w:t>T</w:t>
        </w:r>
      </w:ins>
      <w:ins w:id="54" w:author="nick" w:date="2019-12-20T13:11:00Z">
        <w:r w:rsidR="005C4BA5">
          <w:t>here are many ways to describe the topological relations</w:t>
        </w:r>
      </w:ins>
      <w:ins w:id="55" w:author="nick" w:date="2019-12-20T13:12:00Z">
        <w:r w:rsidR="005C4BA5">
          <w:t>. The following exam</w:t>
        </w:r>
      </w:ins>
      <w:ins w:id="56" w:author="nick" w:date="2019-12-20T13:13:00Z">
        <w:r w:rsidR="005C4BA5">
          <w:t xml:space="preserve">ple </w:t>
        </w:r>
      </w:ins>
      <w:ins w:id="57" w:author="nick" w:date="2019-12-20T13:12:00Z">
        <w:r w:rsidR="005C4BA5">
          <w:t>demonstrate</w:t>
        </w:r>
      </w:ins>
      <w:ins w:id="58" w:author="nick" w:date="2019-12-20T13:13:00Z">
        <w:r w:rsidR="005C4BA5">
          <w:t>s</w:t>
        </w:r>
      </w:ins>
      <w:ins w:id="59" w:author="nick" w:date="2019-12-20T13:12:00Z">
        <w:r w:rsidR="005C4BA5">
          <w:t xml:space="preserve"> the way </w:t>
        </w:r>
      </w:ins>
      <w:ins w:id="60" w:author="nick" w:date="2019-12-20T14:51:00Z">
        <w:r w:rsidR="006D5F67">
          <w:t xml:space="preserve">that </w:t>
        </w:r>
      </w:ins>
      <w:ins w:id="61" w:author="nick" w:date="2019-12-20T13:11:00Z">
        <w:r w:rsidR="005C4BA5" w:rsidRPr="006D5F67">
          <w:t>χMCF</w:t>
        </w:r>
        <w:r w:rsidR="005C4BA5">
          <w:t xml:space="preserve"> </w:t>
        </w:r>
      </w:ins>
      <w:ins w:id="62" w:author="nick" w:date="2019-12-20T13:12:00Z">
        <w:r w:rsidR="005C4BA5">
          <w:t xml:space="preserve">adopted </w:t>
        </w:r>
      </w:ins>
      <w:ins w:id="63" w:author="nick" w:date="2019-12-20T13:13:00Z">
        <w:r w:rsidR="005C4BA5">
          <w:t>to describe the topology</w:t>
        </w:r>
      </w:ins>
      <w:ins w:id="64" w:author="nick" w:date="2019-12-20T13:15:00Z">
        <w:r w:rsidR="005C4BA5">
          <w:t>:</w:t>
        </w:r>
      </w:ins>
      <w:ins w:id="65" w:author="nick" w:date="2019-12-20T13:13:00Z">
        <w:r w:rsidR="005C4BA5">
          <w:t xml:space="preserve"> </w:t>
        </w:r>
      </w:ins>
    </w:p>
    <w:p w14:paraId="60DF4C41" w14:textId="2D808EB6" w:rsidR="0021111F" w:rsidRPr="007055D9" w:rsidDel="005C4BA5" w:rsidRDefault="00486C72" w:rsidP="00F270BE">
      <w:pPr>
        <w:jc w:val="both"/>
        <w:rPr>
          <w:del w:id="66" w:author="nick" w:date="2019-12-20T13:14:00Z"/>
        </w:rPr>
      </w:pPr>
      <w:del w:id="67"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Paragraph"/>
        <w:numPr>
          <w:ilvl w:val="0"/>
          <w:numId w:val="62"/>
        </w:numPr>
        <w:rPr>
          <w:ins w:id="68" w:author="nick" w:date="2019-12-20T13:18:00Z"/>
        </w:rPr>
      </w:pPr>
      <w:bookmarkStart w:id="69" w:name="_Ref334011805"/>
      <w:r w:rsidRPr="007055D9">
        <w:lastRenderedPageBreak/>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ins w:id="70" w:author="nick" w:date="2019-12-20T14:47:00Z">
        <w:r w:rsidR="006D5F67">
          <w:t>s</w:t>
        </w:r>
      </w:ins>
      <w:r w:rsidR="0013211F" w:rsidRPr="007055D9">
        <w:t xml:space="preserve"> </w:t>
      </w:r>
      <w:del w:id="71" w:author="nick" w:date="2019-12-20T14:47:00Z">
        <w:r w:rsidR="0013211F" w:rsidRPr="007055D9" w:rsidDel="006D5F67">
          <w:delText xml:space="preserve">1 </w:delText>
        </w:r>
      </w:del>
      <w:r w:rsidR="0013211F" w:rsidRPr="007055D9">
        <w:t xml:space="preserve">at </w:t>
      </w:r>
      <w:del w:id="72" w:author="nick" w:date="2019-12-20T14:47:00Z">
        <w:r w:rsidR="0013211F" w:rsidRPr="007055D9" w:rsidDel="006D5F67">
          <w:delText xml:space="preserve">the </w:delText>
        </w:r>
      </w:del>
      <w:r w:rsidR="0013211F" w:rsidRPr="007055D9">
        <w:t>position</w:t>
      </w:r>
      <w:ins w:id="73" w:author="nick" w:date="2019-12-20T14:47:00Z">
        <w:r w:rsidR="006D5F67">
          <w:t>s</w:t>
        </w:r>
      </w:ins>
      <w:r w:rsidR="0013211F" w:rsidRPr="007055D9">
        <w:t xml:space="preserve"> x</w:t>
      </w:r>
      <w:ins w:id="74" w:author="nick" w:date="2019-12-20T14:47:00Z">
        <w:r w:rsidR="006D5F67">
          <w:rPr>
            <w:vertAlign w:val="subscript"/>
          </w:rPr>
          <w:t>i</w:t>
        </w:r>
      </w:ins>
      <w:del w:id="75" w:author="nick" w:date="2019-12-20T14:47:00Z">
        <w:r w:rsidR="0013211F" w:rsidRPr="005C4BA5" w:rsidDel="006D5F67">
          <w:rPr>
            <w:vertAlign w:val="subscript"/>
          </w:rPr>
          <w:delText>1</w:delText>
        </w:r>
      </w:del>
      <w:ins w:id="76" w:author="nick" w:date="2019-12-20T13:18:00Z">
        <w:r w:rsidR="005C4BA5">
          <w:t xml:space="preserve">, </w:t>
        </w:r>
      </w:ins>
      <w:del w:id="77"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8" w:author="nick" w:date="2019-12-20T13:18:00Z">
        <w:r w:rsidR="00D135CC" w:rsidRPr="007055D9" w:rsidDel="005C4BA5">
          <w:br/>
        </w:r>
      </w:del>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9"/>
    </w:p>
    <w:p w14:paraId="6DF49ABD" w14:textId="35EFC732" w:rsidR="0013211F" w:rsidRPr="007055D9" w:rsidDel="005C4BA5" w:rsidRDefault="0013211F" w:rsidP="005D241A">
      <w:pPr>
        <w:numPr>
          <w:ilvl w:val="0"/>
          <w:numId w:val="6"/>
        </w:numPr>
        <w:rPr>
          <w:del w:id="79" w:author="nick" w:date="2019-12-20T13:19:00Z"/>
        </w:rPr>
      </w:pPr>
      <w:del w:id="80"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1" w:author="nick" w:date="2019-12-20T13:19:00Z"/>
        </w:rPr>
      </w:pPr>
    </w:p>
    <w:p w14:paraId="68614EF7" w14:textId="77777777"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39D28360" w:rsidR="00486C72" w:rsidRPr="007055D9" w:rsidRDefault="00406B64" w:rsidP="00406B64">
      <w:pPr>
        <w:pStyle w:val="Caption"/>
      </w:pPr>
      <w:bookmarkStart w:id="82" w:name="_Ref334010986"/>
      <w:bookmarkStart w:id="83" w:name="_Toc3557082"/>
      <w:bookmarkStart w:id="84" w:name="_Toc26921172"/>
      <w:r>
        <w:t xml:space="preserve">Figure </w:t>
      </w:r>
      <w:r>
        <w:fldChar w:fldCharType="begin"/>
      </w:r>
      <w:r>
        <w:instrText xml:space="preserve"> SEQ Figure \* ARABIC </w:instrText>
      </w:r>
      <w:r>
        <w:fldChar w:fldCharType="separate"/>
      </w:r>
      <w:r w:rsidR="00020F25">
        <w:rPr>
          <w:noProof/>
        </w:rPr>
        <w:t>2</w:t>
      </w:r>
      <w:r>
        <w:fldChar w:fldCharType="end"/>
      </w:r>
      <w:r>
        <w:t>:</w:t>
      </w:r>
      <w:bookmarkEnd w:id="8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3"/>
      <w:bookmarkEnd w:id="84"/>
    </w:p>
    <w:p w14:paraId="64D5A27D" w14:textId="77777777" w:rsidR="0017309C" w:rsidRPr="007055D9" w:rsidRDefault="0017309C" w:rsidP="0021111F"/>
    <w:p w14:paraId="72C773E4" w14:textId="00321FF0" w:rsidR="000277BB" w:rsidRPr="007055D9" w:rsidRDefault="00070206" w:rsidP="00F270BE">
      <w:pPr>
        <w:jc w:val="both"/>
      </w:pPr>
      <w:del w:id="85"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6F13FBAB"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20F25">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20F25">
        <w:t xml:space="preserve">Figure </w:t>
      </w:r>
      <w:r w:rsidR="00020F25">
        <w:rPr>
          <w:noProof/>
        </w:rPr>
        <w:t>2</w:t>
      </w:r>
      <w:r w:rsidR="00020F25">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8" o:title="" cropbottom="43024f" cropright="10402f"/>
          </v:shape>
          <o:OLEObject Type="Embed" ProgID="PowerPoint.Slide.8" ShapeID="_x0000_i1025" DrawAspect="Content" ObjectID="_1645293399" r:id="rId39"/>
        </w:object>
      </w:r>
    </w:p>
    <w:p w14:paraId="35DD0AD4" w14:textId="0CEC5CD1" w:rsidR="00066BB2" w:rsidRPr="007055D9" w:rsidRDefault="007250B7" w:rsidP="0050415A">
      <w:pPr>
        <w:pStyle w:val="Caption"/>
      </w:pPr>
      <w:bookmarkStart w:id="86" w:name="_Toc3557083"/>
      <w:bookmarkStart w:id="87" w:name="_Toc26921173"/>
      <w:r w:rsidRPr="007055D9">
        <w:t xml:space="preserve">Figure </w:t>
      </w:r>
      <w:r w:rsidR="00406B64">
        <w:fldChar w:fldCharType="begin"/>
      </w:r>
      <w:r w:rsidR="00406B64">
        <w:instrText xml:space="preserve"> SEQ Figure \* ARABIC </w:instrText>
      </w:r>
      <w:r w:rsidR="00406B64">
        <w:fldChar w:fldCharType="separate"/>
      </w:r>
      <w:r w:rsidR="00020F25">
        <w:rPr>
          <w:noProof/>
        </w:rPr>
        <w:t>3</w:t>
      </w:r>
      <w:r w:rsidR="00406B64">
        <w:fldChar w:fldCharType="end"/>
      </w:r>
      <w:r w:rsidRPr="007055D9">
        <w:t>: Product Structures Fitting to Previous Figure.</w:t>
      </w:r>
      <w:bookmarkEnd w:id="86"/>
      <w:bookmarkEnd w:id="8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88" w:name="_Toc338938876"/>
      <w:bookmarkStart w:id="89" w:name="_Toc338939056"/>
      <w:bookmarkStart w:id="90" w:name="_Toc3556929"/>
      <w:bookmarkStart w:id="91" w:name="_Toc26921019"/>
      <w:bookmarkStart w:id="92" w:name="_Toc288196436"/>
      <w:bookmarkStart w:id="93" w:name="_Toc288200734"/>
      <w:bookmarkEnd w:id="33"/>
      <w:bookmarkEnd w:id="34"/>
      <w:r w:rsidRPr="007055D9">
        <w:lastRenderedPageBreak/>
        <w:t>χMCF in</w:t>
      </w:r>
      <w:r w:rsidR="0070733C" w:rsidRPr="007055D9">
        <w:t xml:space="preserve"> the</w:t>
      </w:r>
      <w:r w:rsidRPr="007055D9">
        <w:t xml:space="preserve"> </w:t>
      </w:r>
      <w:r w:rsidR="004E47A8" w:rsidRPr="007055D9">
        <w:t xml:space="preserve">Development </w:t>
      </w:r>
      <w:bookmarkEnd w:id="88"/>
      <w:bookmarkEnd w:id="89"/>
      <w:r w:rsidR="004E47A8" w:rsidRPr="007055D9">
        <w:t>Processes</w:t>
      </w:r>
      <w:bookmarkEnd w:id="90"/>
      <w:bookmarkEnd w:id="91"/>
    </w:p>
    <w:p w14:paraId="5D6CEEF6" w14:textId="59E2CDF4"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20F25" w:rsidRPr="007055D9">
        <w:t xml:space="preserve">Figure </w:t>
      </w:r>
      <w:r w:rsidR="00020F25">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201958D8" w:rsidR="004F2A71" w:rsidRPr="007055D9" w:rsidRDefault="000347C0" w:rsidP="00FF0AC5">
      <w:pPr>
        <w:pStyle w:val="Caption"/>
      </w:pPr>
      <w:bookmarkStart w:id="94" w:name="_Ref333842518"/>
      <w:bookmarkStart w:id="95" w:name="_Ref333842510"/>
      <w:bookmarkStart w:id="96" w:name="_Toc3557084"/>
      <w:bookmarkStart w:id="97" w:name="_Toc26921174"/>
      <w:r w:rsidRPr="007055D9">
        <w:t xml:space="preserve">Figure </w:t>
      </w:r>
      <w:r w:rsidR="00406B64">
        <w:fldChar w:fldCharType="begin"/>
      </w:r>
      <w:r w:rsidR="00406B64">
        <w:instrText xml:space="preserve"> SEQ Figure \* ARABIC </w:instrText>
      </w:r>
      <w:r w:rsidR="00406B64">
        <w:fldChar w:fldCharType="separate"/>
      </w:r>
      <w:r w:rsidR="00020F25">
        <w:rPr>
          <w:noProof/>
        </w:rPr>
        <w:t>4</w:t>
      </w:r>
      <w:r w:rsidR="00406B64">
        <w:fldChar w:fldCharType="end"/>
      </w:r>
      <w:bookmarkEnd w:id="94"/>
      <w:r w:rsidRPr="007055D9">
        <w:t>: The</w:t>
      </w:r>
      <w:r w:rsidR="000033ED" w:rsidRPr="007055D9">
        <w:t xml:space="preserve"> </w:t>
      </w:r>
      <w:r w:rsidR="008C1F93" w:rsidRPr="007055D9">
        <w:t xml:space="preserve">Development </w:t>
      </w:r>
      <w:bookmarkEnd w:id="95"/>
      <w:r w:rsidR="008C1F93" w:rsidRPr="007055D9">
        <w:t>Process</w:t>
      </w:r>
      <w:bookmarkEnd w:id="96"/>
      <w:bookmarkEnd w:id="9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98"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8B26B10" w:rsidR="000033ED" w:rsidRPr="007055D9" w:rsidRDefault="000033ED" w:rsidP="005D241A">
      <w:pPr>
        <w:pStyle w:val="Caption"/>
        <w:spacing w:before="120"/>
      </w:pPr>
      <w:bookmarkStart w:id="99" w:name="_Ref334482085"/>
      <w:bookmarkStart w:id="100" w:name="_Ref334482078"/>
      <w:bookmarkStart w:id="101" w:name="_Toc3557085"/>
      <w:bookmarkStart w:id="102" w:name="_Toc26921175"/>
      <w:r w:rsidRPr="007055D9">
        <w:t xml:space="preserve">Figure </w:t>
      </w:r>
      <w:r w:rsidR="00406B64">
        <w:fldChar w:fldCharType="begin"/>
      </w:r>
      <w:r w:rsidR="00406B64">
        <w:instrText xml:space="preserve"> SEQ Figure \* ARABIC </w:instrText>
      </w:r>
      <w:r w:rsidR="00406B64">
        <w:fldChar w:fldCharType="separate"/>
      </w:r>
      <w:r w:rsidR="00020F25">
        <w:rPr>
          <w:noProof/>
        </w:rPr>
        <w:t>5</w:t>
      </w:r>
      <w:r w:rsidR="00406B64">
        <w:fldChar w:fldCharType="end"/>
      </w:r>
      <w:bookmarkEnd w:id="98"/>
      <w:bookmarkEnd w:id="9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0"/>
      <w:r w:rsidR="005E0B44" w:rsidRPr="007055D9">
        <w:t>Process</w:t>
      </w:r>
      <w:bookmarkEnd w:id="101"/>
      <w:bookmarkEnd w:id="102"/>
    </w:p>
    <w:p w14:paraId="4E6A21ED" w14:textId="145E7FEA"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32E8A406"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A79352D"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020F25" w:rsidRPr="007055D9">
        <w:t xml:space="preserve">Figure </w:t>
      </w:r>
      <w:r w:rsidR="00020F25">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03" w:name="_Toc3556930"/>
      <w:bookmarkStart w:id="104" w:name="_Toc26921020"/>
      <w:r w:rsidRPr="007055D9">
        <w:lastRenderedPageBreak/>
        <w:t>Keywords</w:t>
      </w:r>
      <w:r w:rsidR="00B61149" w:rsidRPr="007055D9">
        <w:t xml:space="preserve"> </w:t>
      </w:r>
      <w:r w:rsidR="004F2D36" w:rsidRPr="007055D9">
        <w:t>of XML specification</w:t>
      </w:r>
      <w:bookmarkEnd w:id="103"/>
      <w:bookmarkEnd w:id="104"/>
    </w:p>
    <w:p w14:paraId="433568B7" w14:textId="5A6121CA" w:rsidR="003B4F3B" w:rsidRPr="007055D9" w:rsidRDefault="00FF55A5" w:rsidP="00860E71">
      <w:pPr>
        <w:pStyle w:val="Heading2"/>
      </w:pPr>
      <w:bookmarkStart w:id="105" w:name="_Toc26921021"/>
      <w:r w:rsidRPr="007055D9">
        <w:t>Keywords</w:t>
      </w:r>
      <w:bookmarkEnd w:id="10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6" w:name="_Ref371679978"/>
      <w:bookmarkStart w:id="107" w:name="_Ref371939247"/>
      <w:bookmarkStart w:id="108" w:name="_Toc3556933"/>
      <w:bookmarkStart w:id="109" w:name="_Toc26921022"/>
      <w:bookmarkStart w:id="110" w:name="_Toc288196441"/>
      <w:bookmarkStart w:id="111" w:name="_Toc288200739"/>
      <w:bookmarkEnd w:id="92"/>
      <w:bookmarkEnd w:id="93"/>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09"/>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2" w:name="_Toc3556934"/>
      <w:bookmarkStart w:id="113" w:name="_Toc26921023"/>
      <w:r w:rsidRPr="007055D9">
        <w:t>Parts</w:t>
      </w:r>
      <w:bookmarkEnd w:id="112"/>
      <w:bookmarkEnd w:id="11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14" w:name="_Toc3556935"/>
      <w:bookmarkStart w:id="115" w:name="_Toc26921024"/>
      <w:r w:rsidRPr="007055D9">
        <w:t>Part Labels</w:t>
      </w:r>
      <w:bookmarkEnd w:id="114"/>
      <w:bookmarkEnd w:id="11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16" w:name="_Toc3556936"/>
      <w:bookmarkStart w:id="117" w:name="_Toc26921025"/>
      <w:r w:rsidRPr="007055D9">
        <w:t>Properties</w:t>
      </w:r>
      <w:bookmarkEnd w:id="116"/>
      <w:bookmarkEnd w:id="11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8" w:name="_Toc428456056"/>
      <w:bookmarkStart w:id="119" w:name="_Toc428537020"/>
      <w:bookmarkStart w:id="120" w:name="_Toc428969339"/>
      <w:bookmarkStart w:id="121" w:name="_Toc429052730"/>
      <w:bookmarkStart w:id="122" w:name="_Toc3556937"/>
      <w:bookmarkStart w:id="123" w:name="_Toc26921026"/>
      <w:bookmarkEnd w:id="118"/>
      <w:bookmarkEnd w:id="119"/>
      <w:bookmarkEnd w:id="120"/>
      <w:bookmarkEnd w:id="121"/>
      <w:r w:rsidRPr="007055D9">
        <w:t>Assemblies</w:t>
      </w:r>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CCE6885" w:rsidR="00B4381D" w:rsidRPr="007055D9" w:rsidRDefault="009D1B7A" w:rsidP="00860E71">
      <w:pPr>
        <w:pStyle w:val="Caption"/>
      </w:pPr>
      <w:bookmarkStart w:id="124" w:name="_Toc3557086"/>
      <w:bookmarkStart w:id="125" w:name="_Toc26921176"/>
      <w:r w:rsidRPr="007055D9">
        <w:t xml:space="preserve">Figure </w:t>
      </w:r>
      <w:r w:rsidR="00406B64">
        <w:fldChar w:fldCharType="begin"/>
      </w:r>
      <w:r w:rsidR="00406B64">
        <w:instrText xml:space="preserve"> SEQ Figure \* ARABIC </w:instrText>
      </w:r>
      <w:r w:rsidR="00406B64">
        <w:fldChar w:fldCharType="separate"/>
      </w:r>
      <w:r w:rsidR="00020F25">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6" w:name="_Toc3556938"/>
      <w:bookmarkStart w:id="127" w:name="_Toc26921027"/>
      <w:r w:rsidRPr="007055D9">
        <w:lastRenderedPageBreak/>
        <w:t>File Structure of χMCF</w:t>
      </w:r>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26921028"/>
      <w:bookmarkEnd w:id="128"/>
      <w:bookmarkEnd w:id="129"/>
      <w:bookmarkEnd w:id="130"/>
      <w:bookmarkEnd w:id="131"/>
      <w:bookmarkEnd w:id="132"/>
      <w:r w:rsidRPr="007055D9">
        <w:t>Elements containing g</w:t>
      </w:r>
      <w:r w:rsidR="00A341E9" w:rsidRPr="007055D9">
        <w:t>eneral information</w:t>
      </w:r>
      <w:bookmarkEnd w:id="133"/>
      <w:bookmarkEnd w:id="134"/>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42C9F80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20F25">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3B34182"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20F25">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218917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20F25">
              <w:rPr>
                <w:sz w:val="20"/>
                <w:szCs w:val="20"/>
              </w:rPr>
              <w:t>5.3</w:t>
            </w:r>
            <w:r w:rsidR="00B950DE">
              <w:rPr>
                <w:sz w:val="20"/>
                <w:szCs w:val="20"/>
                <w:lang w:val="de-DE"/>
              </w:rPr>
              <w:fldChar w:fldCharType="end"/>
            </w:r>
          </w:p>
        </w:tc>
      </w:tr>
    </w:tbl>
    <w:p w14:paraId="23D25687" w14:textId="4EBDC18E" w:rsidR="00516EE3" w:rsidRDefault="00516EE3" w:rsidP="00C04963">
      <w:pPr>
        <w:pStyle w:val="Caption"/>
        <w:spacing w:before="120"/>
      </w:pPr>
      <w:bookmarkStart w:id="135" w:name="_Toc3566409"/>
      <w:bookmarkStart w:id="136" w:name="_Toc26921251"/>
      <w:r>
        <w:t xml:space="preserve">Table </w:t>
      </w:r>
      <w:r w:rsidR="00D43112">
        <w:fldChar w:fldCharType="begin"/>
      </w:r>
      <w:r w:rsidR="00D43112">
        <w:instrText xml:space="preserve"> SEQ Table \* ARABIC </w:instrText>
      </w:r>
      <w:r w:rsidR="00D43112">
        <w:fldChar w:fldCharType="separate"/>
      </w:r>
      <w:r w:rsidR="00020F25">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35"/>
      <w:bookmarkEnd w:id="136"/>
    </w:p>
    <w:p w14:paraId="574E4A30" w14:textId="77777777" w:rsidR="00CC728F" w:rsidRPr="007055D9" w:rsidRDefault="00CF4308" w:rsidP="00327322">
      <w:pPr>
        <w:pStyle w:val="Heading3"/>
        <w:tabs>
          <w:tab w:val="clear" w:pos="720"/>
          <w:tab w:val="num" w:pos="1701"/>
        </w:tabs>
      </w:pPr>
      <w:bookmarkStart w:id="137" w:name="_Toc3556940"/>
      <w:bookmarkStart w:id="138" w:name="_Toc26921029"/>
      <w:r w:rsidRPr="007055D9">
        <w:t>Date</w:t>
      </w:r>
      <w:bookmarkEnd w:id="137"/>
      <w:bookmarkEnd w:id="138"/>
    </w:p>
    <w:p w14:paraId="718108C6" w14:textId="037E8FE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39" w:name="_Toc3556941"/>
      <w:bookmarkStart w:id="140" w:name="_Toc26921030"/>
      <w:r w:rsidRPr="007055D9">
        <w:t>Version</w:t>
      </w:r>
      <w:bookmarkEnd w:id="139"/>
      <w:bookmarkEnd w:id="14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41" w:name="_Toc3556942"/>
      <w:bookmarkStart w:id="142" w:name="_Toc26921031"/>
      <w:r w:rsidRPr="007055D9">
        <w:t>Unit System</w:t>
      </w:r>
      <w:bookmarkEnd w:id="141"/>
      <w:bookmarkEnd w:id="14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1BA6CD3A" w:rsidR="006F1928" w:rsidRDefault="006F1928" w:rsidP="00C04963">
      <w:pPr>
        <w:pStyle w:val="Caption"/>
        <w:spacing w:before="120"/>
      </w:pPr>
      <w:bookmarkStart w:id="143" w:name="_Toc3566410"/>
      <w:bookmarkStart w:id="144" w:name="_Toc26921252"/>
      <w:r>
        <w:t xml:space="preserve">Table </w:t>
      </w:r>
      <w:r w:rsidR="00D43112">
        <w:fldChar w:fldCharType="begin"/>
      </w:r>
      <w:r w:rsidR="00D43112">
        <w:instrText xml:space="preserve"> SEQ Table \* ARABIC </w:instrText>
      </w:r>
      <w:r w:rsidR="00D43112">
        <w:fldChar w:fldCharType="separate"/>
      </w:r>
      <w:r w:rsidR="00020F25">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45" w:name="_Toc339013871"/>
      <w:bookmarkStart w:id="146" w:name="_Toc3556943"/>
      <w:bookmarkStart w:id="147" w:name="_Toc26921032"/>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307AE44B"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48" w:name="_Toc413359565"/>
      <w:bookmarkStart w:id="149" w:name="_Ref414560122"/>
      <w:bookmarkStart w:id="150" w:name="_Ref414563183"/>
      <w:bookmarkStart w:id="151" w:name="_Ref414571476"/>
      <w:bookmarkStart w:id="152" w:name="_Ref428530906"/>
      <w:bookmarkStart w:id="153" w:name="_Ref429050591"/>
      <w:bookmarkStart w:id="154" w:name="_Ref429053268"/>
      <w:bookmarkStart w:id="155" w:name="_Toc3556944"/>
      <w:bookmarkStart w:id="156" w:name="_Toc26921033"/>
      <w:r w:rsidRPr="007055D9">
        <w:t xml:space="preserve">User Specific Data </w:t>
      </w:r>
      <w:r w:rsidRPr="00E70284">
        <w:rPr>
          <w:rFonts w:ascii="Courier New" w:hAnsi="Courier New" w:cs="Courier New"/>
          <w:b w:val="0"/>
          <w:sz w:val="26"/>
          <w:szCs w:val="28"/>
          <w:lang w:eastAsia="de-DE"/>
        </w:rPr>
        <w:t>&lt;appdata&gt;</w:t>
      </w:r>
      <w:bookmarkEnd w:id="148"/>
      <w:bookmarkEnd w:id="149"/>
      <w:bookmarkEnd w:id="150"/>
      <w:bookmarkEnd w:id="151"/>
      <w:bookmarkEnd w:id="152"/>
      <w:bookmarkEnd w:id="153"/>
      <w:bookmarkEnd w:id="154"/>
      <w:bookmarkEnd w:id="155"/>
      <w:bookmarkEnd w:id="156"/>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35831D83" w:rsidR="00787E83" w:rsidRPr="007055D9" w:rsidRDefault="008B4D9E" w:rsidP="00EB4BFC">
      <w:pPr>
        <w:pStyle w:val="Caption"/>
        <w:spacing w:before="120"/>
      </w:pPr>
      <w:bookmarkStart w:id="157" w:name="_Toc3566411"/>
      <w:bookmarkStart w:id="158" w:name="_Toc26921253"/>
      <w:r>
        <w:t xml:space="preserve">Table </w:t>
      </w:r>
      <w:r w:rsidR="00D43112">
        <w:fldChar w:fldCharType="begin"/>
      </w:r>
      <w:r w:rsidR="00D43112">
        <w:instrText xml:space="preserve"> SEQ Table \* ARABIC </w:instrText>
      </w:r>
      <w:r w:rsidR="00D43112">
        <w:fldChar w:fldCharType="separate"/>
      </w:r>
      <w:r w:rsidR="00020F25">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7"/>
      <w:bookmarkEnd w:id="15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59" w:name="_Finite_Element_Specific"/>
      <w:bookmarkStart w:id="160" w:name="_Ref414560131"/>
      <w:bookmarkStart w:id="161" w:name="_Toc3556945"/>
      <w:bookmarkStart w:id="162" w:name="_Toc26921034"/>
      <w:bookmarkEnd w:id="159"/>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60"/>
      <w:bookmarkEnd w:id="161"/>
      <w:bookmarkEnd w:id="16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3" w:author="nick" w:date="2019-12-19T18:57:00Z">
        <w:r w:rsidDel="00796847">
          <w:delText>s</w:delText>
        </w:r>
      </w:del>
      <w:r>
        <w:t>:</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210A9096" w:rsidR="00FE07F4" w:rsidRDefault="00EB1021" w:rsidP="005D241A">
      <w:pPr>
        <w:pStyle w:val="Caption"/>
        <w:spacing w:before="120"/>
        <w:rPr>
          <w:lang w:val="en-GB"/>
        </w:rPr>
      </w:pPr>
      <w:bookmarkStart w:id="164" w:name="_Toc3566412"/>
      <w:bookmarkStart w:id="165" w:name="_Toc26921254"/>
      <w:r>
        <w:t xml:space="preserve">Table </w:t>
      </w:r>
      <w:r w:rsidR="00D43112">
        <w:fldChar w:fldCharType="begin"/>
      </w:r>
      <w:r w:rsidR="00D43112">
        <w:instrText xml:space="preserve"> SEQ Table \* ARABIC </w:instrText>
      </w:r>
      <w:r w:rsidR="00D43112">
        <w:fldChar w:fldCharType="separate"/>
      </w:r>
      <w:r w:rsidR="00020F25">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4"/>
      <w:bookmarkEnd w:id="165"/>
    </w:p>
    <w:p w14:paraId="7CFA5C39" w14:textId="372D66F0" w:rsidR="00525E47" w:rsidRPr="00FE07F4" w:rsidRDefault="00525E47" w:rsidP="00525E47">
      <w:pPr>
        <w:jc w:val="both"/>
        <w:rPr>
          <w:lang w:val="en-GB"/>
        </w:rPr>
      </w:pPr>
      <w:commentRangeStart w:id="166"/>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6"/>
      <w:r w:rsidR="0035369C">
        <w:rPr>
          <w:rStyle w:val="CommentReference"/>
          <w:lang w:eastAsia="x-none"/>
        </w:rPr>
        <w:commentReference w:id="166"/>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520A4A3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068AA704" w:rsidR="005C59E0" w:rsidRDefault="009D4711" w:rsidP="005D241A">
      <w:pPr>
        <w:pStyle w:val="Caption"/>
        <w:spacing w:before="120"/>
      </w:pPr>
      <w:bookmarkStart w:id="167" w:name="_Toc3566413"/>
      <w:bookmarkStart w:id="168" w:name="_Toc26921255"/>
      <w:r>
        <w:t xml:space="preserve">Table </w:t>
      </w:r>
      <w:r w:rsidR="00D43112">
        <w:fldChar w:fldCharType="begin"/>
      </w:r>
      <w:r w:rsidR="00D43112">
        <w:instrText xml:space="preserve"> SEQ Table \* ARABIC </w:instrText>
      </w:r>
      <w:r w:rsidR="00D43112">
        <w:fldChar w:fldCharType="separate"/>
      </w:r>
      <w:r w:rsidR="00020F25">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p>
    <w:p w14:paraId="2C1D4033" w14:textId="2F3BC651"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69" w:name="_Toc373504790"/>
      <w:bookmarkStart w:id="170" w:name="_Toc373505008"/>
      <w:bookmarkStart w:id="171" w:name="_Toc339013872"/>
      <w:bookmarkStart w:id="172" w:name="_Ref414560151"/>
      <w:bookmarkStart w:id="173" w:name="_Toc3556946"/>
      <w:bookmarkStart w:id="174" w:name="_Toc26921035"/>
      <w:bookmarkEnd w:id="169"/>
      <w:bookmarkEnd w:id="170"/>
      <w:r w:rsidRPr="007055D9">
        <w:lastRenderedPageBreak/>
        <w:t>Connection Data</w:t>
      </w:r>
      <w:bookmarkEnd w:id="17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2"/>
      <w:bookmarkEnd w:id="173"/>
      <w:bookmarkEnd w:id="174"/>
    </w:p>
    <w:p w14:paraId="44532124" w14:textId="1FFE184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20F25">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20F25">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4EF39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20F25">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374F61A" w:rsidR="00680DB0" w:rsidRPr="007055D9" w:rsidRDefault="00206E87" w:rsidP="00206E87">
      <w:pPr>
        <w:pStyle w:val="Caption"/>
        <w:spacing w:before="120"/>
      </w:pPr>
      <w:bookmarkStart w:id="175" w:name="_Toc3566416"/>
      <w:bookmarkStart w:id="176" w:name="_Toc26921256"/>
      <w:r>
        <w:t xml:space="preserve">Table </w:t>
      </w:r>
      <w:r>
        <w:fldChar w:fldCharType="begin"/>
      </w:r>
      <w:r>
        <w:instrText xml:space="preserve"> SEQ Table \* ARABIC </w:instrText>
      </w:r>
      <w:r>
        <w:fldChar w:fldCharType="separate"/>
      </w:r>
      <w:r w:rsidR="00020F25">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5"/>
      <w:bookmarkEnd w:id="17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DCE8F71" w:rsidR="006F1928" w:rsidRDefault="00206E87" w:rsidP="00206E87">
      <w:pPr>
        <w:pStyle w:val="Caption"/>
        <w:spacing w:before="120"/>
        <w:rPr>
          <w:b w:val="0"/>
          <w:lang w:eastAsia="x-none"/>
        </w:rPr>
      </w:pPr>
      <w:bookmarkStart w:id="177" w:name="_Toc3566417"/>
      <w:bookmarkStart w:id="178" w:name="_Toc26921257"/>
      <w:r>
        <w:t xml:space="preserve">Table </w:t>
      </w:r>
      <w:r>
        <w:fldChar w:fldCharType="begin"/>
      </w:r>
      <w:r>
        <w:instrText xml:space="preserve"> SEQ Table \* ARABIC </w:instrText>
      </w:r>
      <w:r>
        <w:fldChar w:fldCharType="separate"/>
      </w:r>
      <w:r w:rsidR="00020F25">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7"/>
      <w:bookmarkEnd w:id="178"/>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2BCC8698" w:rsidR="006F1928" w:rsidRPr="00504BAD" w:rsidDel="00992773" w:rsidRDefault="006F1928" w:rsidP="00FD64A6">
      <w:pPr>
        <w:numPr>
          <w:ilvl w:val="0"/>
          <w:numId w:val="17"/>
        </w:numPr>
        <w:ind w:left="709" w:hanging="349"/>
        <w:jc w:val="both"/>
        <w:rPr>
          <w:del w:id="179" w:author="nick" w:date="2019-12-19T22:12:00Z"/>
          <w:szCs w:val="22"/>
          <w:lang w:eastAsia="x-none"/>
        </w:rPr>
      </w:pPr>
      <w:commentRangeStart w:id="180"/>
      <w:del w:id="181"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180"/>
      <w:r w:rsidR="00992773">
        <w:rPr>
          <w:rStyle w:val="CommentReference"/>
          <w:lang w:eastAsia="x-none"/>
        </w:rPr>
        <w:commentReference w:id="180"/>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182" w:name="_Ref432343981"/>
      <w:bookmarkStart w:id="183" w:name="_Toc3556947"/>
      <w:bookmarkStart w:id="184" w:name="_Toc26921036"/>
      <w:r w:rsidRPr="007055D9">
        <w:t xml:space="preserve">Connected </w:t>
      </w:r>
      <w:r w:rsidR="00A101BB" w:rsidRPr="007055D9">
        <w:t>Objects</w:t>
      </w:r>
      <w:bookmarkEnd w:id="182"/>
      <w:bookmarkEnd w:id="183"/>
      <w:bookmarkEnd w:id="184"/>
      <w:r w:rsidR="00A101BB" w:rsidRPr="007055D9">
        <w:t xml:space="preserve"> </w:t>
      </w:r>
    </w:p>
    <w:p w14:paraId="5B753AFE" w14:textId="7395437F"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20F25">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9D32C98" w:rsidR="004C7100" w:rsidRDefault="004C7100" w:rsidP="004C7100">
      <w:pPr>
        <w:pStyle w:val="Caption"/>
        <w:spacing w:before="120"/>
      </w:pPr>
      <w:bookmarkStart w:id="185" w:name="_Toc3566418"/>
      <w:bookmarkStart w:id="186" w:name="_Toc26921258"/>
      <w:bookmarkStart w:id="187" w:name="_Ref371942385"/>
      <w:r>
        <w:t xml:space="preserve">Table </w:t>
      </w:r>
      <w:r>
        <w:fldChar w:fldCharType="begin"/>
      </w:r>
      <w:r>
        <w:instrText xml:space="preserve"> SEQ Table \* ARABIC </w:instrText>
      </w:r>
      <w:r>
        <w:fldChar w:fldCharType="separate"/>
      </w:r>
      <w:r w:rsidR="00020F25">
        <w:rPr>
          <w:noProof/>
        </w:rPr>
        <w:t>8</w:t>
      </w:r>
      <w:r>
        <w:fldChar w:fldCharType="end"/>
      </w:r>
      <w:r>
        <w:t xml:space="preserve">: </w:t>
      </w:r>
      <w:r w:rsidR="00F92FB3">
        <w:t xml:space="preserve">Nested elements of </w:t>
      </w:r>
      <w:r w:rsidR="00F92FB3" w:rsidRPr="00F92FB3">
        <w:rPr>
          <w:rStyle w:val="elementdeftypeChar"/>
          <w:b/>
        </w:rPr>
        <w:t>&lt;connected_to&gt;</w:t>
      </w:r>
      <w:bookmarkEnd w:id="185"/>
      <w:bookmarkEnd w:id="186"/>
    </w:p>
    <w:p w14:paraId="6E0C7858" w14:textId="77777777" w:rsidR="00A33BC7" w:rsidRPr="007055D9" w:rsidRDefault="00543B6B" w:rsidP="00860E71">
      <w:pPr>
        <w:pStyle w:val="Heading4"/>
      </w:pPr>
      <w:bookmarkStart w:id="188" w:name="_Ref428791371"/>
      <w:bookmarkStart w:id="189" w:name="_Ref428891357"/>
      <w:bookmarkStart w:id="190" w:name="_Ref428892751"/>
      <w:bookmarkStart w:id="191" w:name="_Toc3556948"/>
      <w:bookmarkStart w:id="192" w:name="_Toc269210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87"/>
      <w:bookmarkEnd w:id="188"/>
      <w:bookmarkEnd w:id="189"/>
      <w:bookmarkEnd w:id="190"/>
      <w:bookmarkEnd w:id="191"/>
      <w:bookmarkEnd w:id="192"/>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r w:rsidRPr="007055D9">
        <w:t>pid</w:t>
      </w:r>
      <w:r w:rsidR="00194316">
        <w:t>"</w:t>
      </w:r>
      <w:r w:rsidRPr="007055D9">
        <w:t xml:space="preserve"> are present, the label governs.</w:t>
      </w:r>
    </w:p>
    <w:p w14:paraId="78BA8CF1" w14:textId="4DC21985" w:rsidR="00A33BC7" w:rsidRPr="007055D9" w:rsidRDefault="00FA12FD" w:rsidP="003103A4">
      <w:pPr>
        <w:jc w:val="both"/>
      </w:pPr>
      <w:r w:rsidRPr="007055D9">
        <w:lastRenderedPageBreak/>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ins w:id="193" w:author="nick" w:date="2020-02-08T20:36:00Z">
        <w:r w:rsidR="00CE0DC6">
          <w:t xml:space="preserve"> or </w:t>
        </w:r>
        <w:r w:rsidR="00CE0DC6" w:rsidRPr="009C4BF2">
          <w:rPr>
            <w:rFonts w:ascii="Courier New" w:hAnsi="Courier New" w:cs="Courier New"/>
            <w:i/>
            <w:sz w:val="18"/>
            <w:szCs w:val="18"/>
          </w:rPr>
          <w:t>pname</w:t>
        </w:r>
        <w:r w:rsidR="00CE0DC6">
          <w:t xml:space="preserve"> (property name)</w:t>
        </w:r>
      </w:ins>
      <w:ins w:id="194" w:author="nick" w:date="2020-02-08T20:50:00Z">
        <w:r w:rsidR="00936489">
          <w:rPr>
            <w:rStyle w:val="FootnoteReference"/>
          </w:rPr>
          <w:footnoteReference w:id="10"/>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07" w:author="nick" w:date="2020-02-08T21:05:00Z"/>
                <w:sz w:val="20"/>
                <w:szCs w:val="20"/>
              </w:rPr>
            </w:pPr>
            <w:del w:id="208"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09" w:author="nick" w:date="2020-02-08T21:05:00Z"/>
                <w:sz w:val="20"/>
                <w:szCs w:val="20"/>
              </w:rPr>
            </w:pPr>
            <w:del w:id="210"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7777777" w:rsidR="0015641A" w:rsidRDefault="0015641A" w:rsidP="004C7100">
            <w:pPr>
              <w:keepNext/>
              <w:rPr>
                <w:ins w:id="211" w:author="nick" w:date="2020-02-08T21:05:00Z"/>
                <w:sz w:val="20"/>
                <w:szCs w:val="20"/>
              </w:rPr>
            </w:pPr>
            <w:ins w:id="212"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ins>
          </w:p>
          <w:p w14:paraId="3BFF55E1" w14:textId="1CEC15A7" w:rsidR="0015641A" w:rsidRPr="003103A4" w:rsidRDefault="0068716D" w:rsidP="004C7100">
            <w:pPr>
              <w:keepNext/>
              <w:rPr>
                <w:sz w:val="20"/>
                <w:szCs w:val="20"/>
              </w:rPr>
            </w:pPr>
            <w:commentRangeStart w:id="213"/>
            <w:ins w:id="214" w:author="nick" w:date="2020-02-08T21:06:00Z">
              <w:r w:rsidRPr="001B0087">
                <w:rPr>
                  <w:rFonts w:ascii="Courier New" w:hAnsi="Courier New" w:cs="Courier New"/>
                  <w:i/>
                  <w:sz w:val="18"/>
                  <w:szCs w:val="18"/>
                </w:rPr>
                <w:t>pid</w:t>
              </w:r>
              <w:r>
                <w:rPr>
                  <w:sz w:val="20"/>
                  <w:szCs w:val="20"/>
                </w:rPr>
                <w:t xml:space="preserve"> and </w:t>
              </w:r>
              <w:r w:rsidRPr="001B0087">
                <w:rPr>
                  <w:rFonts w:ascii="Courier New" w:hAnsi="Courier New" w:cs="Courier New"/>
                  <w:i/>
                  <w:sz w:val="18"/>
                  <w:szCs w:val="18"/>
                </w:rPr>
                <w:t>pname</w:t>
              </w:r>
              <w:r>
                <w:rPr>
                  <w:sz w:val="20"/>
                  <w:szCs w:val="20"/>
                </w:rPr>
                <w:t xml:space="preserve"> may not exist at the same time.</w:t>
              </w:r>
            </w:ins>
            <w:commentRangeEnd w:id="213"/>
            <w:ins w:id="215" w:author="nick" w:date="2020-02-08T21:07:00Z">
              <w:r>
                <w:rPr>
                  <w:rStyle w:val="CommentReference"/>
                  <w:lang w:eastAsia="x-none"/>
                </w:rPr>
                <w:commentReference w:id="213"/>
              </w:r>
            </w:ins>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16" w:author="nick" w:date="2020-02-08T20:34:00Z"/>
        </w:trPr>
        <w:tc>
          <w:tcPr>
            <w:tcW w:w="1258" w:type="dxa"/>
            <w:shd w:val="clear" w:color="auto" w:fill="auto"/>
          </w:tcPr>
          <w:p w14:paraId="53B6A319" w14:textId="69BDF323" w:rsidR="0015641A" w:rsidRPr="003103A4" w:rsidRDefault="0015641A" w:rsidP="00C77DBD">
            <w:pPr>
              <w:keepNext/>
              <w:rPr>
                <w:ins w:id="217" w:author="nick" w:date="2020-02-08T20:34:00Z"/>
                <w:sz w:val="20"/>
                <w:szCs w:val="20"/>
              </w:rPr>
            </w:pPr>
            <w:ins w:id="218" w:author="nick" w:date="2020-02-08T20:34:00Z">
              <w:r>
                <w:rPr>
                  <w:sz w:val="20"/>
                  <w:szCs w:val="20"/>
                </w:rPr>
                <w:t>pname</w:t>
              </w:r>
            </w:ins>
          </w:p>
        </w:tc>
        <w:tc>
          <w:tcPr>
            <w:tcW w:w="1855" w:type="dxa"/>
          </w:tcPr>
          <w:p w14:paraId="209BE6A0" w14:textId="356FBB77" w:rsidR="0015641A" w:rsidRPr="00391A72" w:rsidRDefault="0015641A" w:rsidP="00C77DBD">
            <w:pPr>
              <w:keepNext/>
              <w:rPr>
                <w:ins w:id="219" w:author="nick" w:date="2020-02-08T20:34:00Z"/>
              </w:rPr>
            </w:pPr>
            <w:ins w:id="220" w:author="nick" w:date="2020-02-08T20:34:00Z">
              <w:r>
                <w:rPr>
                  <w:sz w:val="20"/>
                  <w:szCs w:val="20"/>
                </w:rPr>
                <w:t>Alpha</w:t>
              </w:r>
            </w:ins>
            <w:ins w:id="221" w:author="nick" w:date="2020-02-08T20:35:00Z">
              <w:r>
                <w:t>numeric</w:t>
              </w:r>
            </w:ins>
          </w:p>
        </w:tc>
        <w:tc>
          <w:tcPr>
            <w:tcW w:w="1560" w:type="dxa"/>
            <w:shd w:val="clear" w:color="auto" w:fill="auto"/>
          </w:tcPr>
          <w:p w14:paraId="17EB5B39" w14:textId="1A77A497" w:rsidR="0015641A" w:rsidRPr="003103A4" w:rsidRDefault="0015641A" w:rsidP="00C77DBD">
            <w:pPr>
              <w:keepNext/>
              <w:rPr>
                <w:ins w:id="222" w:author="nick" w:date="2020-02-08T20:34:00Z"/>
                <w:sz w:val="20"/>
                <w:szCs w:val="20"/>
              </w:rPr>
            </w:pPr>
            <w:ins w:id="223"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24" w:author="nick" w:date="2020-02-08T20:34:00Z"/>
                <w:sz w:val="20"/>
                <w:szCs w:val="20"/>
              </w:rPr>
            </w:pPr>
            <w:ins w:id="225"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26" w:author="nick" w:date="2020-02-08T20:34:00Z"/>
                <w:sz w:val="20"/>
                <w:szCs w:val="20"/>
              </w:rPr>
            </w:pPr>
          </w:p>
        </w:tc>
      </w:tr>
    </w:tbl>
    <w:p w14:paraId="44FFD962" w14:textId="3BB9E95B" w:rsidR="004C7100" w:rsidRDefault="004C7100" w:rsidP="004C7100">
      <w:pPr>
        <w:pStyle w:val="Caption"/>
        <w:spacing w:before="120"/>
      </w:pPr>
      <w:bookmarkStart w:id="227" w:name="_Toc3566419"/>
      <w:bookmarkStart w:id="228" w:name="_Toc26921259"/>
      <w:r>
        <w:t xml:space="preserve">Table </w:t>
      </w:r>
      <w:r>
        <w:fldChar w:fldCharType="begin"/>
      </w:r>
      <w:r>
        <w:instrText xml:space="preserve"> SEQ Table \* ARABIC </w:instrText>
      </w:r>
      <w:r>
        <w:fldChar w:fldCharType="separate"/>
      </w:r>
      <w:r w:rsidR="00020F25">
        <w:rPr>
          <w:noProof/>
        </w:rPr>
        <w:t>9</w:t>
      </w:r>
      <w:r>
        <w:fldChar w:fldCharType="end"/>
      </w:r>
      <w:r>
        <w:t xml:space="preserve">: </w:t>
      </w:r>
      <w:r w:rsidR="002A02AE">
        <w:t xml:space="preserve">Attributes of element </w:t>
      </w:r>
      <w:r w:rsidR="002A02AE" w:rsidRPr="002A02AE">
        <w:rPr>
          <w:rStyle w:val="elementdeftypeChar"/>
          <w:b/>
        </w:rPr>
        <w:t>&lt;part/&gt;</w:t>
      </w:r>
      <w:bookmarkEnd w:id="227"/>
      <w:bookmarkEnd w:id="22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rPr>
          <w:ins w:id="229"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30" w:author="nick" w:date="2020-02-08T20:59:00Z"/>
          <w:b/>
          <w:sz w:val="24"/>
        </w:rPr>
      </w:pPr>
      <w:ins w:id="231" w:author="nick" w:date="2020-02-08T20:59:00Z">
        <w:r w:rsidRPr="007055D9">
          <w:rPr>
            <w:b/>
            <w:sz w:val="24"/>
          </w:rPr>
          <w:t>Example</w:t>
        </w:r>
        <w:r>
          <w:rPr>
            <w:b/>
            <w:sz w:val="24"/>
          </w:rPr>
          <w:t xml:space="preserve"> C </w:t>
        </w:r>
        <w:r w:rsidRPr="00497FD8">
          <w:rPr>
            <w:b/>
          </w:rPr>
          <w:t>(</w:t>
        </w:r>
      </w:ins>
      <w:ins w:id="232" w:author="nick" w:date="2020-02-08T21:01:00Z">
        <w:r w:rsidR="008163BD">
          <w:t xml:space="preserve">using </w:t>
        </w:r>
        <w:r w:rsidR="008163BD" w:rsidRPr="00EC5791">
          <w:rPr>
            <w:rFonts w:ascii="Courier New" w:hAnsi="Courier New"/>
            <w:sz w:val="16"/>
          </w:rPr>
          <w:t>pname</w:t>
        </w:r>
        <w:r w:rsidR="008163BD">
          <w:t xml:space="preserve"> to </w:t>
        </w:r>
      </w:ins>
      <w:ins w:id="233" w:author="nick" w:date="2020-02-08T21:02:00Z">
        <w:r w:rsidR="008163BD">
          <w:t>identify a property</w:t>
        </w:r>
      </w:ins>
      <w:ins w:id="234" w:author="nick" w:date="2020-02-08T20:59:00Z">
        <w:r w:rsidRPr="00497FD8">
          <w:rPr>
            <w:b/>
          </w:rPr>
          <w:t>)</w:t>
        </w:r>
        <w:r w:rsidRPr="007055D9">
          <w:rPr>
            <w:b/>
            <w:sz w:val="24"/>
          </w:rPr>
          <w:t>:</w:t>
        </w:r>
      </w:ins>
    </w:p>
    <w:p w14:paraId="55C4A684" w14:textId="77777777" w:rsidR="009B7019" w:rsidRDefault="009B7019" w:rsidP="009B7019">
      <w:pPr>
        <w:pStyle w:val="XMLCode"/>
        <w:keepNext/>
        <w:rPr>
          <w:ins w:id="235" w:author="nick" w:date="2020-02-08T20:59:00Z"/>
        </w:rPr>
      </w:pPr>
    </w:p>
    <w:p w14:paraId="743509DD" w14:textId="77777777" w:rsidR="009B7019" w:rsidRDefault="009B7019" w:rsidP="009B7019">
      <w:pPr>
        <w:pStyle w:val="XMLCode"/>
        <w:keepNext/>
        <w:rPr>
          <w:ins w:id="236" w:author="nick" w:date="2020-02-08T20:59:00Z"/>
        </w:rPr>
      </w:pPr>
      <w:ins w:id="237" w:author="nick" w:date="2020-02-08T20:59:00Z">
        <w:r>
          <w:t>&lt;connected_to&gt;</w:t>
        </w:r>
      </w:ins>
    </w:p>
    <w:p w14:paraId="31C8636A" w14:textId="157DEC6D" w:rsidR="009B7019" w:rsidRPr="006B3C5E" w:rsidRDefault="009B7019" w:rsidP="009B7019">
      <w:pPr>
        <w:pStyle w:val="XMLCode"/>
        <w:keepNext/>
        <w:rPr>
          <w:ins w:id="238" w:author="nick" w:date="2020-02-08T20:59:00Z"/>
          <w:b/>
          <w:color w:val="0070C0"/>
        </w:rPr>
      </w:pPr>
      <w:ins w:id="239"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w:t>
        </w:r>
      </w:ins>
      <w:ins w:id="240" w:author="nick" w:date="2020-02-08T21:01:00Z">
        <w:r>
          <w:rPr>
            <w:b/>
            <w:color w:val="0070C0"/>
          </w:rPr>
          <w:t xml:space="preserve">P400 Thin </w:t>
        </w:r>
      </w:ins>
      <w:ins w:id="241" w:author="nick" w:date="2020-02-08T21:00:00Z">
        <w:r>
          <w:rPr>
            <w:b/>
            <w:color w:val="0070C0"/>
          </w:rPr>
          <w:t>Shell Property</w:t>
        </w:r>
      </w:ins>
      <w:ins w:id="242" w:author="nick" w:date="2020-02-08T20:59:00Z">
        <w:r>
          <w:rPr>
            <w:b/>
            <w:color w:val="0070C0"/>
          </w:rPr>
          <w:t>"</w:t>
        </w:r>
        <w:r w:rsidRPr="006B3C5E">
          <w:rPr>
            <w:b/>
            <w:color w:val="0070C0"/>
          </w:rPr>
          <w:t>/&gt;</w:t>
        </w:r>
      </w:ins>
    </w:p>
    <w:p w14:paraId="2FA6014F" w14:textId="728DBCC7" w:rsidR="003453B9" w:rsidRDefault="009B7019" w:rsidP="00706C71">
      <w:pPr>
        <w:pStyle w:val="XMLCode"/>
        <w:rPr>
          <w:ins w:id="243" w:author="nick" w:date="2020-02-08T21:09:00Z"/>
        </w:rPr>
      </w:pPr>
      <w:ins w:id="244"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245" w:name="_Toc3556949"/>
      <w:bookmarkStart w:id="246" w:name="_Toc2692103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45"/>
      <w:bookmarkEnd w:id="24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lastRenderedPageBreak/>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B578CF1" w:rsidR="002C7187" w:rsidRDefault="002C7187" w:rsidP="005D241A">
      <w:pPr>
        <w:pStyle w:val="Caption"/>
        <w:spacing w:before="120"/>
      </w:pPr>
      <w:bookmarkStart w:id="247" w:name="_Toc3566420"/>
      <w:bookmarkStart w:id="248" w:name="_Toc26921260"/>
      <w:r>
        <w:t xml:space="preserve">Table </w:t>
      </w:r>
      <w:r w:rsidR="00D43112">
        <w:fldChar w:fldCharType="begin"/>
      </w:r>
      <w:r w:rsidR="00D43112">
        <w:instrText xml:space="preserve"> SEQ Table \* ARABIC </w:instrText>
      </w:r>
      <w:r w:rsidR="00D43112">
        <w:fldChar w:fldCharType="separate"/>
      </w:r>
      <w:r w:rsidR="00020F25">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47"/>
      <w:bookmarkEnd w:id="24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rPr>
          <w:ins w:id="249"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rPr>
          <w:ins w:id="250"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251" w:name="_Toc21650806"/>
      <w:bookmarkStart w:id="252" w:name="_Ref21651717"/>
      <w:bookmarkStart w:id="253" w:name="_Toc26921039"/>
      <w:r>
        <w:t>Special Topological situations</w:t>
      </w:r>
      <w:bookmarkEnd w:id="251"/>
      <w:bookmarkEnd w:id="252"/>
      <w:bookmarkEnd w:id="253"/>
      <w:r w:rsidR="00E45ACF">
        <w:t xml:space="preserve"> </w:t>
      </w:r>
    </w:p>
    <w:p w14:paraId="7ADB0469" w14:textId="09A976E2" w:rsidR="00C5158C" w:rsidRDefault="00C5158C" w:rsidP="00C5158C">
      <w:r>
        <w:rPr>
          <w:noProof/>
          <w:lang w:eastAsia="en-US"/>
        </w:rPr>
        <w:lastRenderedPageBreak/>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0B382F" w:rsidRPr="003A0545" w:rsidRDefault="000B382F" w:rsidP="00C5158C">
                            <w:pPr>
                              <w:pStyle w:val="Caption"/>
                              <w:rPr>
                                <w:noProof/>
                                <w:szCs w:val="24"/>
                              </w:rPr>
                            </w:pPr>
                            <w:bookmarkStart w:id="254" w:name="_Ref21650472"/>
                            <w:bookmarkStart w:id="255" w:name="_Toc21650945"/>
                            <w:bookmarkStart w:id="256" w:name="_Toc26921177"/>
                            <w:r>
                              <w:t xml:space="preserve">Figure </w:t>
                            </w:r>
                            <w:r>
                              <w:fldChar w:fldCharType="begin"/>
                            </w:r>
                            <w:r>
                              <w:instrText xml:space="preserve"> SEQ Figure \* ARABIC </w:instrText>
                            </w:r>
                            <w:r>
                              <w:fldChar w:fldCharType="separate"/>
                            </w:r>
                            <w:r>
                              <w:rPr>
                                <w:noProof/>
                              </w:rPr>
                              <w:t>7</w:t>
                            </w:r>
                            <w:r>
                              <w:fldChar w:fldCharType="end"/>
                            </w:r>
                            <w:bookmarkEnd w:id="254"/>
                            <w:r>
                              <w:t>: special topologies</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0B382F" w:rsidRPr="003A0545" w:rsidRDefault="000B382F" w:rsidP="00C5158C">
                      <w:pPr>
                        <w:pStyle w:val="Caption"/>
                        <w:rPr>
                          <w:noProof/>
                          <w:szCs w:val="24"/>
                        </w:rPr>
                      </w:pPr>
                      <w:bookmarkStart w:id="257" w:name="_Ref21650472"/>
                      <w:bookmarkStart w:id="258" w:name="_Toc21650945"/>
                      <w:bookmarkStart w:id="259" w:name="_Toc26921177"/>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A96B7F7" w:rsidR="00C5158C" w:rsidRDefault="00C5158C" w:rsidP="00C5158C">
      <w:r>
        <w:t xml:space="preserve">In </w:t>
      </w: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4A6C0130" w:rsidR="00C5158C" w:rsidRDefault="00C5158C" w:rsidP="00C5158C">
      <w:pPr>
        <w:pStyle w:val="Caption"/>
        <w:spacing w:before="120"/>
        <w:rPr>
          <w:rStyle w:val="elementdeftypeChar"/>
          <w:b/>
        </w:rPr>
      </w:pPr>
      <w:bookmarkStart w:id="260" w:name="_Toc21651031"/>
      <w:bookmarkStart w:id="261" w:name="_Toc26921261"/>
      <w:r>
        <w:t xml:space="preserve">Table </w:t>
      </w:r>
      <w:r>
        <w:fldChar w:fldCharType="begin"/>
      </w:r>
      <w:r>
        <w:instrText xml:space="preserve"> SEQ Table \* ARABIC </w:instrText>
      </w:r>
      <w:r>
        <w:fldChar w:fldCharType="separate"/>
      </w:r>
      <w:r w:rsidR="00020F25">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60"/>
      <w:bookmarkEnd w:id="261"/>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22445EE" w:rsidR="00C5158C" w:rsidRDefault="00C5158C" w:rsidP="00C5158C">
      <w:pPr>
        <w:pStyle w:val="Caption"/>
      </w:pPr>
      <w:bookmarkStart w:id="262" w:name="_Toc21651032"/>
      <w:bookmarkStart w:id="263" w:name="_Toc26921262"/>
      <w:r>
        <w:t xml:space="preserve">Table </w:t>
      </w:r>
      <w:r>
        <w:fldChar w:fldCharType="begin"/>
      </w:r>
      <w:r>
        <w:instrText xml:space="preserve"> SEQ Table \* ARABIC </w:instrText>
      </w:r>
      <w:r>
        <w:fldChar w:fldCharType="separate"/>
      </w:r>
      <w:r w:rsidR="00020F25">
        <w:rPr>
          <w:noProof/>
        </w:rPr>
        <w:t>12</w:t>
      </w:r>
      <w:r>
        <w:fldChar w:fldCharType="end"/>
      </w:r>
      <w:r>
        <w:t>: Attributes of &lt;stacking&gt;</w:t>
      </w:r>
      <w:bookmarkEnd w:id="262"/>
      <w:bookmarkEnd w:id="263"/>
    </w:p>
    <w:p w14:paraId="6362C457" w14:textId="77777777" w:rsidR="00C5158C" w:rsidRDefault="00C5158C" w:rsidP="00C5158C">
      <w:pPr>
        <w:numPr>
          <w:ilvl w:val="0"/>
          <w:numId w:val="22"/>
        </w:numPr>
        <w:spacing w:before="120"/>
        <w:jc w:val="both"/>
      </w:pPr>
      <w:r>
        <w:rPr>
          <w:rFonts w:ascii="Courier New" w:hAnsi="Courier New" w:cs="Courier New"/>
          <w:b/>
          <w:i/>
          <w:sz w:val="18"/>
        </w:rPr>
        <w:lastRenderedPageBreak/>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CDCB9C6" w:rsidR="00C5158C" w:rsidRDefault="00C5158C" w:rsidP="00C5158C">
      <w:pPr>
        <w:pStyle w:val="Caption"/>
      </w:pPr>
      <w:bookmarkStart w:id="264" w:name="_Toc21651033"/>
      <w:bookmarkStart w:id="265" w:name="_Toc26921263"/>
      <w:r>
        <w:t xml:space="preserve">Table </w:t>
      </w:r>
      <w:r>
        <w:fldChar w:fldCharType="begin"/>
      </w:r>
      <w:r>
        <w:instrText xml:space="preserve"> SEQ Table \* ARABIC </w:instrText>
      </w:r>
      <w:r>
        <w:fldChar w:fldCharType="separate"/>
      </w:r>
      <w:r w:rsidR="00020F25">
        <w:rPr>
          <w:noProof/>
        </w:rPr>
        <w:t>13</w:t>
      </w:r>
      <w:r>
        <w:fldChar w:fldCharType="end"/>
      </w:r>
      <w:r>
        <w:t>: Attributes of &lt;level&gt;</w:t>
      </w:r>
      <w:bookmarkEnd w:id="264"/>
      <w:bookmarkEnd w:id="265"/>
    </w:p>
    <w:p w14:paraId="55108C25" w14:textId="6BC1A5D1"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020F25">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266" w:author="nick" w:date="2019-12-19T19:41:00Z">
        <w:r w:rsidDel="002A3F86">
          <w:rPr>
            <w:szCs w:val="22"/>
          </w:rPr>
          <w:delText>does not contain self-connection</w:delText>
        </w:r>
      </w:del>
      <w:ins w:id="267" w:author="nick" w:date="2019-12-19T19:41:00Z">
        <w:r w:rsidR="002A3F86">
          <w:rPr>
            <w:szCs w:val="22"/>
          </w:rPr>
          <w:t>is</w:t>
        </w:r>
      </w:ins>
      <w:ins w:id="268"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5A1F92F8"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20F25">
        <w:t xml:space="preserve">Figure </w:t>
      </w:r>
      <w:r w:rsidR="00020F25">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518FA6" w:rsidR="00C5158C" w:rsidRPr="0003690A" w:rsidRDefault="00C5158C" w:rsidP="00C5158C">
      <w:pPr>
        <w:keepNext/>
        <w:keepLines/>
        <w:spacing w:before="120"/>
      </w:pP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269" w:name="_Ref414608310"/>
      <w:bookmarkStart w:id="270" w:name="_Toc3556950"/>
      <w:bookmarkStart w:id="271" w:name="_Toc26921040"/>
      <w:r>
        <w:lastRenderedPageBreak/>
        <w:t xml:space="preserve">Contacts and </w:t>
      </w:r>
      <w:r w:rsidR="004B7C8B">
        <w:t>F</w:t>
      </w:r>
      <w:r w:rsidR="004B7C8B" w:rsidRPr="004B7C8B">
        <w:t>riction</w:t>
      </w:r>
      <w:bookmarkEnd w:id="269"/>
      <w:bookmarkEnd w:id="270"/>
      <w:bookmarkEnd w:id="27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72" w:name="_Ref414841585"/>
      <w:bookmarkStart w:id="273" w:name="_Toc3556951"/>
      <w:bookmarkStart w:id="274" w:name="_Toc26921041"/>
      <w:r w:rsidRPr="00880D5C">
        <w:rPr>
          <w:szCs w:val="26"/>
        </w:rPr>
        <w:t xml:space="preserve">Element </w:t>
      </w:r>
      <w:r w:rsidRPr="00880D5C">
        <w:rPr>
          <w:rFonts w:ascii="Courier New" w:hAnsi="Courier New" w:cs="Courier New"/>
          <w:b w:val="0"/>
          <w:i/>
          <w:szCs w:val="26"/>
        </w:rPr>
        <w:t>&lt;contact_list/&gt;</w:t>
      </w:r>
      <w:bookmarkEnd w:id="272"/>
      <w:bookmarkEnd w:id="273"/>
      <w:bookmarkEnd w:id="27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275"/>
            <w:del w:id="276"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275"/>
              <w:r w:rsidR="00A66FA9" w:rsidDel="00A66FA9">
                <w:rPr>
                  <w:rStyle w:val="CommentReference"/>
                  <w:lang w:eastAsia="x-none"/>
                </w:rPr>
                <w:commentReference w:id="275"/>
              </w:r>
            </w:del>
          </w:p>
        </w:tc>
      </w:tr>
    </w:tbl>
    <w:p w14:paraId="2E829EE4" w14:textId="3E1F58CF" w:rsidR="001C74F6" w:rsidRDefault="001C74F6" w:rsidP="00543B6B">
      <w:pPr>
        <w:pStyle w:val="Caption"/>
        <w:spacing w:before="120"/>
      </w:pPr>
      <w:bookmarkStart w:id="277" w:name="_Toc414573794"/>
      <w:bookmarkStart w:id="278" w:name="_Toc3566421"/>
      <w:bookmarkStart w:id="279" w:name="_Toc26921264"/>
      <w:r>
        <w:t xml:space="preserve">Table </w:t>
      </w:r>
      <w:r w:rsidR="00D43112">
        <w:fldChar w:fldCharType="begin"/>
      </w:r>
      <w:r w:rsidR="00D43112">
        <w:instrText xml:space="preserve"> SEQ Table \* ARABIC </w:instrText>
      </w:r>
      <w:r w:rsidR="00D43112">
        <w:fldChar w:fldCharType="separate"/>
      </w:r>
      <w:r w:rsidR="00020F25">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77"/>
      <w:bookmarkEnd w:id="278"/>
      <w:bookmarkEnd w:id="27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280" w:name="_Toc3556952"/>
      <w:bookmarkStart w:id="281" w:name="_Toc269210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80"/>
      <w:bookmarkEnd w:id="28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6CA401FB" w:rsidR="00D05444" w:rsidRDefault="00D05444" w:rsidP="00543B6B">
      <w:pPr>
        <w:pStyle w:val="Caption"/>
        <w:spacing w:before="120"/>
      </w:pPr>
      <w:bookmarkStart w:id="282" w:name="_Toc3566422"/>
      <w:bookmarkStart w:id="283" w:name="_Toc26921265"/>
      <w:r>
        <w:t xml:space="preserve">Table </w:t>
      </w:r>
      <w:r w:rsidR="00D43112">
        <w:fldChar w:fldCharType="begin"/>
      </w:r>
      <w:r w:rsidR="00D43112">
        <w:instrText xml:space="preserve"> SEQ Table \* ARABIC </w:instrText>
      </w:r>
      <w:r w:rsidR="00D43112">
        <w:fldChar w:fldCharType="separate"/>
      </w:r>
      <w:r w:rsidR="00020F25">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82"/>
      <w:bookmarkEnd w:id="283"/>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284" w:name="_Toc3556953"/>
      <w:bookmarkStart w:id="285" w:name="_Toc269210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84"/>
      <w:bookmarkEnd w:id="285"/>
    </w:p>
    <w:p w14:paraId="207FF28F" w14:textId="5A43DB8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86"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87" w:author="nick" w:date="2019-12-19T20:17:00Z">
        <w:r w:rsidR="00BE444C">
          <w:rPr>
            <w:rFonts w:cs="Courier New"/>
            <w:szCs w:val="22"/>
          </w:rPr>
          <w:t xml:space="preserve">e first level parts </w:t>
        </w:r>
      </w:ins>
      <w:del w:id="288"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289" w:author="nick" w:date="2019-12-19T20:17:00Z">
        <w:r w:rsidR="00BE444C">
          <w:rPr>
            <w:rFonts w:ascii="Courier New" w:hAnsi="Courier New" w:cs="Courier New"/>
            <w:b/>
            <w:i/>
            <w:sz w:val="18"/>
            <w:szCs w:val="18"/>
          </w:rPr>
          <w:t xml:space="preserve"> </w:t>
        </w:r>
        <w:r w:rsidR="00BE444C" w:rsidRPr="00BE444C">
          <w:t>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290"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291" w:author="nick" w:date="2019-12-19T20:15:00Z"/>
                <w:rFonts w:cs="Calibri"/>
                <w:sz w:val="20"/>
                <w:szCs w:val="20"/>
                <w:lang w:eastAsia="zh-CN"/>
              </w:rPr>
            </w:pPr>
            <w:del w:id="292"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293" w:author="nick" w:date="2019-12-19T20:15:00Z"/>
                <w:sz w:val="20"/>
                <w:szCs w:val="20"/>
              </w:rPr>
            </w:pPr>
            <w:del w:id="294"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295" w:author="nick" w:date="2019-12-19T20:15:00Z"/>
                <w:sz w:val="20"/>
                <w:szCs w:val="20"/>
              </w:rPr>
            </w:pPr>
            <w:del w:id="296"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297" w:author="nick" w:date="2019-12-19T20:15:00Z"/>
                <w:sz w:val="20"/>
                <w:szCs w:val="20"/>
              </w:rPr>
            </w:pPr>
            <w:del w:id="298"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299" w:author="nick" w:date="2019-12-19T20:15:00Z"/>
                <w:sz w:val="20"/>
                <w:szCs w:val="20"/>
              </w:rPr>
            </w:pPr>
            <w:del w:id="300"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01"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02" w:author="nick" w:date="2019-12-19T20:15:00Z"/>
                <w:rFonts w:cs="Calibri"/>
                <w:sz w:val="20"/>
                <w:szCs w:val="20"/>
                <w:lang w:eastAsia="zh-CN"/>
              </w:rPr>
            </w:pPr>
            <w:del w:id="303"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04" w:author="nick" w:date="2019-12-19T20:15:00Z"/>
                <w:sz w:val="20"/>
                <w:szCs w:val="20"/>
              </w:rPr>
            </w:pPr>
            <w:del w:id="305"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06" w:author="nick" w:date="2019-12-19T20:15:00Z"/>
                <w:sz w:val="20"/>
                <w:szCs w:val="20"/>
              </w:rPr>
            </w:pPr>
            <w:del w:id="307"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08" w:author="nick" w:date="2019-12-19T20:15:00Z"/>
                <w:sz w:val="20"/>
                <w:szCs w:val="20"/>
              </w:rPr>
            </w:pPr>
            <w:del w:id="309"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10" w:author="nick" w:date="2019-12-19T20:15:00Z"/>
                <w:sz w:val="20"/>
                <w:szCs w:val="20"/>
              </w:rPr>
            </w:pPr>
            <w:del w:id="311" w:author="nick" w:date="2019-12-19T20:15:00Z">
              <w:r w:rsidRPr="003103A4" w:rsidDel="00BE444C">
                <w:rPr>
                  <w:sz w:val="20"/>
                  <w:szCs w:val="20"/>
                </w:rPr>
                <w:delText>Optional, if label is present.</w:delText>
              </w:r>
            </w:del>
          </w:p>
        </w:tc>
      </w:tr>
      <w:tr w:rsidR="00BE444C" w:rsidRPr="00397AE8" w14:paraId="07F51568" w14:textId="77777777" w:rsidTr="0011065E">
        <w:trPr>
          <w:ins w:id="312"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13" w:author="nick" w:date="2019-12-19T20:13:00Z"/>
                <w:sz w:val="20"/>
                <w:szCs w:val="20"/>
              </w:rPr>
            </w:pPr>
            <w:ins w:id="314" w:author="nick" w:date="2019-12-19T20:13:00Z">
              <w:r>
                <w:rPr>
                  <w:sz w:val="20"/>
                  <w:szCs w:val="20"/>
                </w:rPr>
                <w:t>part_index</w:t>
              </w:r>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15" w:author="nick" w:date="2019-12-19T20:13:00Z"/>
                <w:sz w:val="20"/>
                <w:szCs w:val="20"/>
              </w:rPr>
            </w:pPr>
            <w:ins w:id="316"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17"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18" w:author="nick" w:date="2019-12-19T20:13:00Z"/>
                <w:sz w:val="20"/>
                <w:szCs w:val="20"/>
              </w:rPr>
            </w:pPr>
            <w:ins w:id="319"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20" w:author="nick" w:date="2019-12-19T20:13:00Z"/>
                <w:sz w:val="20"/>
                <w:szCs w:val="20"/>
              </w:rPr>
            </w:pPr>
          </w:p>
        </w:tc>
      </w:tr>
    </w:tbl>
    <w:p w14:paraId="13344E44" w14:textId="695B52DF" w:rsidR="006A6AD6" w:rsidRDefault="006A6AD6" w:rsidP="00543B6B">
      <w:pPr>
        <w:pStyle w:val="Caption"/>
        <w:spacing w:before="120"/>
      </w:pPr>
      <w:bookmarkStart w:id="321" w:name="_Toc414573795"/>
      <w:bookmarkStart w:id="322" w:name="_Toc3566423"/>
      <w:bookmarkStart w:id="323" w:name="_Toc26921266"/>
      <w:r>
        <w:t xml:space="preserve">Table </w:t>
      </w:r>
      <w:r w:rsidR="00D43112">
        <w:fldChar w:fldCharType="begin"/>
      </w:r>
      <w:r w:rsidR="00D43112">
        <w:instrText xml:space="preserve"> SEQ Table \* ARABIC </w:instrText>
      </w:r>
      <w:r w:rsidR="00D43112">
        <w:fldChar w:fldCharType="separate"/>
      </w:r>
      <w:r w:rsidR="00020F25">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21"/>
      <w:bookmarkEnd w:id="322"/>
      <w:bookmarkEnd w:id="323"/>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324" w:author="nick" w:date="2019-12-19T20:14:00Z"/>
        </w:rPr>
      </w:pPr>
      <w:del w:id="325"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1D92274B" w:rsidR="00BE444C" w:rsidRDefault="006D7D25" w:rsidP="00911F2B">
      <w:pPr>
        <w:numPr>
          <w:ilvl w:val="0"/>
          <w:numId w:val="22"/>
        </w:numPr>
        <w:spacing w:before="120"/>
        <w:jc w:val="both"/>
        <w:rPr>
          <w:ins w:id="326" w:author="nick" w:date="2019-12-19T20:14:00Z"/>
        </w:rPr>
      </w:pPr>
      <w:del w:id="327"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ins w:id="328" w:author="nick" w:date="2019-12-19T20:12:00Z">
        <w:r w:rsidR="00BE444C">
          <w:rPr>
            <w:rFonts w:ascii="Courier New" w:hAnsi="Courier New"/>
            <w:sz w:val="18"/>
            <w:szCs w:val="18"/>
          </w:rPr>
          <w:t>part_index</w:t>
        </w:r>
        <w:r w:rsidR="00BE444C" w:rsidRPr="000B11EA">
          <w:t xml:space="preserve">: </w:t>
        </w:r>
      </w:ins>
      <w:ins w:id="329" w:author="nick" w:date="2019-12-19T20:14:00Z">
        <w:r w:rsidR="00BE444C">
          <w:t xml:space="preserve">The flange partner with this index (see section </w:t>
        </w:r>
        <w:r w:rsidR="00BE444C">
          <w:fldChar w:fldCharType="begin"/>
        </w:r>
        <w:r w:rsidR="00BE444C">
          <w:instrText xml:space="preserve"> REF _Ref428791371 \r \h </w:instrText>
        </w:r>
      </w:ins>
      <w:ins w:id="330" w:author="nick" w:date="2019-12-19T20:14:00Z">
        <w:r w:rsidR="00BE444C">
          <w:fldChar w:fldCharType="separate"/>
        </w:r>
        <w:r w:rsidR="00BE444C">
          <w:t>5.3.1.1</w:t>
        </w:r>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&lt;assy&gt;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p>
    <w:p w14:paraId="503C976C" w14:textId="167BEBF9" w:rsidR="006D7D25" w:rsidDel="00BE444C" w:rsidRDefault="006D7D25" w:rsidP="00BE444C">
      <w:pPr>
        <w:spacing w:before="120"/>
        <w:jc w:val="both"/>
        <w:rPr>
          <w:del w:id="331" w:author="nick" w:date="2019-12-19T20:14:00Z"/>
        </w:rPr>
      </w:pPr>
      <w:del w:id="332"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33" w:name="_Toc3556954"/>
      <w:bookmarkStart w:id="334" w:name="_Toc269210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33"/>
      <w:bookmarkEnd w:id="334"/>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335" w:author="nick" w:date="2019-12-19T20:20:00Z"/>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ins w:id="336" w:author="nick" w:date="2019-12-19T20:20:00Z"/>
          <w:rFonts w:cs="Courier New"/>
          <w:b/>
          <w:szCs w:val="16"/>
        </w:rPr>
      </w:pPr>
      <w:ins w:id="337"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338" w:author="nick" w:date="2019-12-19T20:20:00Z"/>
          <w:b/>
          <w:color w:val="0070C0"/>
        </w:rPr>
      </w:pPr>
      <w:ins w:id="339" w:author="nick" w:date="2019-12-19T20:20:00Z">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340" w:author="nick" w:date="2020-02-10T23:17:00Z"/>
          <w:b/>
          <w:color w:val="0070C0"/>
        </w:rPr>
      </w:pPr>
      <w:ins w:id="341" w:author="nick" w:date="2019-12-19T20:20:00Z">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342" w:author="nick" w:date="2019-12-19T20:20:00Z"/>
          <w:b/>
          <w:color w:val="0070C0"/>
        </w:rPr>
      </w:pPr>
      <w:ins w:id="343" w:author="nick" w:date="2020-02-10T23:17:00Z">
        <w:r>
          <w:rPr>
            <w:b/>
            <w:color w:val="0070C0"/>
          </w:rPr>
          <w:t xml:space="preserve">   &lt;coefficients static_f</w:t>
        </w:r>
      </w:ins>
      <w:ins w:id="344" w:author="nick" w:date="2020-02-10T23:18:00Z">
        <w:r>
          <w:rPr>
            <w:b/>
            <w:color w:val="0070C0"/>
          </w:rPr>
          <w:t>riction="0.3" kinetic_friction=".25"/&gt;</w:t>
        </w:r>
      </w:ins>
    </w:p>
    <w:p w14:paraId="11455920" w14:textId="65E2FBB7" w:rsidR="00BE444C" w:rsidRPr="00313BC1" w:rsidRDefault="00BE444C" w:rsidP="00BE444C">
      <w:pPr>
        <w:pStyle w:val="XMLCode"/>
        <w:ind w:firstLine="539"/>
        <w:rPr>
          <w:rFonts w:cs="Courier New"/>
          <w:b/>
          <w:szCs w:val="16"/>
        </w:rPr>
      </w:pPr>
      <w:ins w:id="345"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346" w:author="nick" w:date="2019-12-19T20:20:00Z"/>
          <w:rFonts w:cs="Courier New"/>
          <w:b/>
          <w:szCs w:val="16"/>
        </w:rPr>
      </w:pPr>
      <w:del w:id="347"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348" w:author="nick" w:date="2019-12-19T20:20:00Z"/>
          <w:b/>
          <w:color w:val="0070C0"/>
        </w:rPr>
      </w:pPr>
      <w:del w:id="349"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350" w:author="nick" w:date="2019-12-19T20:20:00Z"/>
          <w:b/>
          <w:color w:val="0070C0"/>
        </w:rPr>
      </w:pPr>
      <w:del w:id="351"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352" w:author="nick" w:date="2019-12-19T20:20:00Z"/>
          <w:rFonts w:cs="Courier New"/>
          <w:b/>
          <w:color w:val="0070C0"/>
          <w:szCs w:val="16"/>
        </w:rPr>
      </w:pPr>
      <w:del w:id="353"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354" w:author="nick" w:date="2019-12-19T20:20:00Z"/>
          <w:rFonts w:cs="Courier New"/>
          <w:b/>
          <w:szCs w:val="16"/>
        </w:rPr>
      </w:pPr>
      <w:del w:id="355"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356" w:author="nick" w:date="2019-12-19T20:20:00Z"/>
          <w:rFonts w:cs="Courier New"/>
          <w:b/>
          <w:szCs w:val="16"/>
        </w:rPr>
      </w:pPr>
      <w:del w:id="357"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358" w:author="nick" w:date="2019-12-19T20:20:00Z"/>
          <w:b/>
          <w:color w:val="0070C0"/>
        </w:rPr>
      </w:pPr>
      <w:del w:id="359"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360" w:author="nick" w:date="2019-12-19T20:20:00Z"/>
          <w:b/>
          <w:color w:val="0070C0"/>
        </w:rPr>
      </w:pPr>
      <w:del w:id="361"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362" w:author="nick" w:date="2019-12-19T20:20:00Z"/>
          <w:rFonts w:cs="Courier New"/>
          <w:b/>
          <w:color w:val="0070C0"/>
          <w:szCs w:val="16"/>
        </w:rPr>
      </w:pPr>
      <w:del w:id="363"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364" w:author="nick" w:date="2019-12-19T20:20:00Z"/>
          <w:rFonts w:cs="Courier New"/>
          <w:b/>
          <w:szCs w:val="16"/>
        </w:rPr>
      </w:pPr>
      <w:del w:id="365"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66" w:name="_Ref414837767"/>
      <w:bookmarkStart w:id="367" w:name="_Toc3556955"/>
      <w:bookmarkStart w:id="368" w:name="_Toc26921045"/>
      <w:r>
        <w:t xml:space="preserve">Local </w:t>
      </w:r>
      <w:r w:rsidR="008706FB">
        <w:t>Contact</w:t>
      </w:r>
      <w:r w:rsidRPr="0030552A">
        <w:t xml:space="preserve"> </w:t>
      </w:r>
      <w:r w:rsidR="008706FB">
        <w:t>P</w:t>
      </w:r>
      <w:r>
        <w:t>ropert</w:t>
      </w:r>
      <w:r w:rsidR="008706FB">
        <w:t>ies</w:t>
      </w:r>
      <w:bookmarkEnd w:id="366"/>
      <w:bookmarkEnd w:id="367"/>
      <w:bookmarkEnd w:id="368"/>
      <w:r w:rsidRPr="00F54FFD">
        <w:t xml:space="preserve"> </w:t>
      </w:r>
    </w:p>
    <w:p w14:paraId="48CD41ED" w14:textId="43C699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20F25">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20F25"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036942A2" w:rsidR="00B8299F" w:rsidRDefault="00B8299F" w:rsidP="00B8299F">
      <w:pPr>
        <w:pStyle w:val="Caption"/>
        <w:spacing w:before="120"/>
      </w:pPr>
      <w:bookmarkStart w:id="369" w:name="_Toc3566424"/>
      <w:bookmarkStart w:id="370" w:name="_Toc26921267"/>
      <w:r>
        <w:t xml:space="preserve">Table </w:t>
      </w:r>
      <w:r>
        <w:fldChar w:fldCharType="begin"/>
      </w:r>
      <w:r>
        <w:instrText xml:space="preserve"> SEQ Table \* ARABIC </w:instrText>
      </w:r>
      <w:r>
        <w:fldChar w:fldCharType="separate"/>
      </w:r>
      <w:r w:rsidR="00020F25">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9"/>
      <w:bookmarkEnd w:id="370"/>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371" w:name="_Ref414836574"/>
      <w:bookmarkStart w:id="372" w:name="_Toc3556956"/>
      <w:bookmarkStart w:id="373" w:name="_Toc26921046"/>
      <w:r w:rsidRPr="007055D9">
        <w:t>Joints</w:t>
      </w:r>
      <w:bookmarkEnd w:id="371"/>
      <w:bookmarkEnd w:id="372"/>
      <w:bookmarkEnd w:id="37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872D020"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20F25">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2667DDAC" w:rsidR="00F63C73" w:rsidRDefault="00F63C73" w:rsidP="00F63C73">
      <w:pPr>
        <w:pStyle w:val="Caption"/>
        <w:spacing w:before="120"/>
      </w:pPr>
      <w:bookmarkStart w:id="374" w:name="_Toc3566425"/>
      <w:bookmarkStart w:id="375" w:name="_Toc26921268"/>
      <w:r>
        <w:t xml:space="preserve">Table </w:t>
      </w:r>
      <w:r>
        <w:fldChar w:fldCharType="begin"/>
      </w:r>
      <w:r>
        <w:instrText xml:space="preserve"> SEQ Table \* ARABIC </w:instrText>
      </w:r>
      <w:r>
        <w:fldChar w:fldCharType="separate"/>
      </w:r>
      <w:r w:rsidR="00020F25">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74"/>
      <w:bookmarkEnd w:id="375"/>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76" w:name="_Toc428456083"/>
      <w:bookmarkStart w:id="377" w:name="_Toc428537047"/>
      <w:bookmarkStart w:id="378" w:name="_Toc428969366"/>
      <w:bookmarkStart w:id="379" w:name="_Toc429052757"/>
      <w:bookmarkStart w:id="380" w:name="_Toc3556957"/>
      <w:bookmarkStart w:id="381" w:name="_Toc26921047"/>
      <w:bookmarkEnd w:id="376"/>
      <w:bookmarkEnd w:id="377"/>
      <w:bookmarkEnd w:id="378"/>
      <w:bookmarkEnd w:id="37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0"/>
      <w:bookmarkEnd w:id="38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82" w:name="_Toc428279348"/>
      <w:bookmarkStart w:id="383" w:name="_Toc428456085"/>
      <w:bookmarkStart w:id="384" w:name="_Toc428537049"/>
      <w:bookmarkStart w:id="385" w:name="_Toc428969368"/>
      <w:bookmarkStart w:id="386" w:name="_Toc429052759"/>
      <w:bookmarkStart w:id="387" w:name="_Toc3556958"/>
      <w:bookmarkStart w:id="388" w:name="_Toc26921048"/>
      <w:bookmarkEnd w:id="382"/>
      <w:bookmarkEnd w:id="383"/>
      <w:bookmarkEnd w:id="384"/>
      <w:bookmarkEnd w:id="385"/>
      <w:bookmarkEnd w:id="386"/>
      <w:r w:rsidRPr="007055D9">
        <w:t>XML Schema Definition</w:t>
      </w:r>
      <w:bookmarkEnd w:id="387"/>
      <w:bookmarkEnd w:id="388"/>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89" w:name="_Toc334484488"/>
      <w:bookmarkStart w:id="390" w:name="_Toc334486133"/>
      <w:bookmarkStart w:id="391" w:name="XMLStructureConnectionGroups"/>
      <w:bookmarkStart w:id="392" w:name="SeamweldConnectionGroupPart"/>
      <w:bookmarkStart w:id="393" w:name="XMLStructurePartsPIDs"/>
      <w:bookmarkStart w:id="394" w:name="XMLStructureConnections"/>
      <w:bookmarkStart w:id="395" w:name="XMLStructurePointConnections"/>
      <w:bookmarkStart w:id="396" w:name="XMLStructureLineConnections"/>
      <w:bookmarkStart w:id="397" w:name="XMLStructurePlaneConnections"/>
      <w:bookmarkStart w:id="398" w:name="_Toc338938892"/>
      <w:bookmarkStart w:id="399" w:name="_Toc338939088"/>
      <w:bookmarkStart w:id="400" w:name="_Toc3556959"/>
      <w:bookmarkStart w:id="401" w:name="_Toc26921049"/>
      <w:bookmarkEnd w:id="110"/>
      <w:bookmarkEnd w:id="111"/>
      <w:bookmarkEnd w:id="389"/>
      <w:bookmarkEnd w:id="390"/>
      <w:bookmarkEnd w:id="391"/>
      <w:bookmarkEnd w:id="392"/>
      <w:bookmarkEnd w:id="393"/>
      <w:bookmarkEnd w:id="394"/>
      <w:bookmarkEnd w:id="395"/>
      <w:bookmarkEnd w:id="396"/>
      <w:bookmarkEnd w:id="397"/>
      <w:r w:rsidRPr="007055D9">
        <w:lastRenderedPageBreak/>
        <w:t>Data Common to any Connection</w:t>
      </w:r>
      <w:bookmarkEnd w:id="398"/>
      <w:bookmarkEnd w:id="399"/>
      <w:bookmarkEnd w:id="400"/>
      <w:bookmarkEnd w:id="401"/>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02" w:name="_Toc288200760"/>
      <w:bookmarkStart w:id="403" w:name="_Ref448911656"/>
      <w:bookmarkStart w:id="404" w:name="_Toc3556960"/>
      <w:bookmarkStart w:id="405" w:name="_Toc26921050"/>
      <w:bookmarkStart w:id="406" w:name="_Toc413359574"/>
      <w:bookmarkStart w:id="407" w:name="_Toc338938893"/>
      <w:bookmarkStart w:id="408" w:name="_Toc338939089"/>
      <w:bookmarkStart w:id="409" w:name="_Toc288196462"/>
      <w:r>
        <w:t>Indices and their properties</w:t>
      </w:r>
      <w:bookmarkEnd w:id="403"/>
      <w:bookmarkEnd w:id="404"/>
      <w:bookmarkEnd w:id="40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10" w:name="_Toc3556961"/>
      <w:bookmarkStart w:id="411" w:name="_Toc26921051"/>
      <w:r w:rsidRPr="00BD20ED">
        <w:rPr>
          <w:szCs w:val="34"/>
        </w:rPr>
        <w:t xml:space="preserve">Attribute </w:t>
      </w:r>
      <w:r w:rsidRPr="00BD20ED">
        <w:rPr>
          <w:rFonts w:ascii="Courier New" w:hAnsi="Courier New" w:cs="Courier New"/>
          <w:b w:val="0"/>
          <w:szCs w:val="34"/>
          <w:highlight w:val="white"/>
        </w:rPr>
        <w:t>label</w:t>
      </w:r>
      <w:bookmarkEnd w:id="406"/>
      <w:bookmarkEnd w:id="410"/>
      <w:bookmarkEnd w:id="411"/>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412" w:name="_Ref413329202"/>
      <w:bookmarkStart w:id="413" w:name="_Toc413359575"/>
      <w:bookmarkStart w:id="414" w:name="_Toc3556962"/>
      <w:bookmarkStart w:id="415" w:name="_Toc26921052"/>
      <w:r>
        <w:rPr>
          <w:szCs w:val="34"/>
        </w:rPr>
        <w:t>Dimensions and Coordinates</w:t>
      </w:r>
      <w:bookmarkEnd w:id="412"/>
      <w:bookmarkEnd w:id="413"/>
      <w:bookmarkEnd w:id="414"/>
      <w:bookmarkEnd w:id="41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416" w:name="_Toc413359576"/>
      <w:bookmarkStart w:id="417" w:name="_Ref440360308"/>
      <w:bookmarkStart w:id="418" w:name="_Ref440360312"/>
      <w:bookmarkStart w:id="419" w:name="_Ref440360851"/>
      <w:bookmarkStart w:id="420" w:name="_Ref440360857"/>
      <w:bookmarkStart w:id="421" w:name="_Ref440453613"/>
      <w:bookmarkStart w:id="422" w:name="_Ref440453616"/>
      <w:bookmarkStart w:id="423" w:name="_Ref440454500"/>
      <w:bookmarkStart w:id="424" w:name="_Ref440454502"/>
      <w:bookmarkStart w:id="425" w:name="_Toc3556963"/>
      <w:bookmarkStart w:id="426" w:name="_Toc26921053"/>
      <w:r w:rsidRPr="00BD20ED">
        <w:rPr>
          <w:szCs w:val="34"/>
        </w:rPr>
        <w:t xml:space="preserve">Attribute </w:t>
      </w:r>
      <w:r>
        <w:rPr>
          <w:rFonts w:ascii="Courier New" w:hAnsi="Courier New" w:cs="Courier New"/>
          <w:b w:val="0"/>
          <w:szCs w:val="34"/>
          <w:highlight w:val="white"/>
        </w:rPr>
        <w:t>quality_control</w:t>
      </w:r>
      <w:bookmarkEnd w:id="416"/>
      <w:bookmarkEnd w:id="417"/>
      <w:bookmarkEnd w:id="418"/>
      <w:bookmarkEnd w:id="419"/>
      <w:bookmarkEnd w:id="420"/>
      <w:bookmarkEnd w:id="421"/>
      <w:bookmarkEnd w:id="422"/>
      <w:bookmarkEnd w:id="423"/>
      <w:bookmarkEnd w:id="424"/>
      <w:bookmarkEnd w:id="425"/>
      <w:bookmarkEnd w:id="426"/>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27" w:name="_Ref428442251"/>
      <w:bookmarkStart w:id="428" w:name="_Toc3556964"/>
      <w:bookmarkStart w:id="429" w:name="_Toc26921054"/>
      <w:r w:rsidRPr="007331A4">
        <w:lastRenderedPageBreak/>
        <w:t>Custom Attributes list</w:t>
      </w:r>
      <w:bookmarkEnd w:id="427"/>
      <w:bookmarkEnd w:id="428"/>
      <w:bookmarkEnd w:id="42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8A24198" w:rsidR="007C39C1" w:rsidRDefault="007C39C1" w:rsidP="007C39C1">
      <w:pPr>
        <w:pStyle w:val="Caption"/>
        <w:spacing w:before="120"/>
        <w:rPr>
          <w:rFonts w:ascii="Courier New" w:hAnsi="Courier New" w:cs="Courier New"/>
          <w:b w:val="0"/>
          <w:i/>
        </w:rPr>
      </w:pPr>
      <w:bookmarkStart w:id="430" w:name="_Toc440039075"/>
      <w:bookmarkStart w:id="431" w:name="_Toc3566426"/>
      <w:bookmarkStart w:id="432" w:name="_Toc26921269"/>
      <w:r>
        <w:t xml:space="preserve">Table </w:t>
      </w:r>
      <w:r>
        <w:fldChar w:fldCharType="begin"/>
      </w:r>
      <w:r>
        <w:instrText xml:space="preserve"> SEQ Table \* ARABIC </w:instrText>
      </w:r>
      <w:r>
        <w:fldChar w:fldCharType="separate"/>
      </w:r>
      <w:r w:rsidR="00020F25">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30"/>
      <w:bookmarkEnd w:id="431"/>
      <w:bookmarkEnd w:id="43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8037B3" w:rsidR="007C39C1" w:rsidRDefault="007C39C1" w:rsidP="007C39C1">
      <w:pPr>
        <w:pStyle w:val="Caption"/>
        <w:spacing w:before="120"/>
      </w:pPr>
      <w:bookmarkStart w:id="433" w:name="_Toc440039076"/>
      <w:bookmarkStart w:id="434" w:name="_Toc3566427"/>
      <w:bookmarkStart w:id="435" w:name="_Toc26921270"/>
      <w:r>
        <w:t xml:space="preserve">Table </w:t>
      </w:r>
      <w:r>
        <w:fldChar w:fldCharType="begin"/>
      </w:r>
      <w:r>
        <w:instrText xml:space="preserve"> SEQ Table \* ARABIC </w:instrText>
      </w:r>
      <w:r>
        <w:fldChar w:fldCharType="separate"/>
      </w:r>
      <w:r w:rsidR="00020F25">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33"/>
      <w:bookmarkEnd w:id="434"/>
      <w:bookmarkEnd w:id="435"/>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C3F8189" w:rsidR="007C39C1" w:rsidRDefault="007C39C1" w:rsidP="007C39C1">
      <w:pPr>
        <w:pStyle w:val="Caption"/>
        <w:spacing w:before="120"/>
        <w:rPr>
          <w:rFonts w:ascii="Courier New" w:hAnsi="Courier New" w:cs="Courier New"/>
          <w:b w:val="0"/>
          <w:i/>
        </w:rPr>
      </w:pPr>
      <w:bookmarkStart w:id="436" w:name="_Toc440039077"/>
      <w:bookmarkStart w:id="437" w:name="_Toc3566428"/>
      <w:bookmarkStart w:id="438" w:name="_Toc26921271"/>
      <w:r>
        <w:t xml:space="preserve">Table </w:t>
      </w:r>
      <w:r>
        <w:fldChar w:fldCharType="begin"/>
      </w:r>
      <w:r>
        <w:instrText xml:space="preserve"> SEQ Table \* ARABIC </w:instrText>
      </w:r>
      <w:r>
        <w:fldChar w:fldCharType="separate"/>
      </w:r>
      <w:r w:rsidR="00020F25">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36"/>
      <w:bookmarkEnd w:id="437"/>
      <w:bookmarkEnd w:id="438"/>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9FD1714" w:rsidR="007C39C1" w:rsidRDefault="007C39C1" w:rsidP="007C39C1">
      <w:pPr>
        <w:pStyle w:val="Caption"/>
        <w:spacing w:before="120"/>
      </w:pPr>
      <w:bookmarkStart w:id="439" w:name="_Toc440039078"/>
      <w:bookmarkStart w:id="440" w:name="_Toc3566429"/>
      <w:bookmarkStart w:id="441" w:name="_Toc26921272"/>
      <w:r>
        <w:t xml:space="preserve">Table </w:t>
      </w:r>
      <w:r>
        <w:fldChar w:fldCharType="begin"/>
      </w:r>
      <w:r>
        <w:instrText xml:space="preserve"> SEQ Table \* ARABIC </w:instrText>
      </w:r>
      <w:r>
        <w:fldChar w:fldCharType="separate"/>
      </w:r>
      <w:r w:rsidR="00020F25">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39"/>
      <w:bookmarkEnd w:id="440"/>
      <w:bookmarkEnd w:id="44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1508F48" w:rsidR="007C39C1" w:rsidRDefault="007C39C1" w:rsidP="007C39C1">
      <w:pPr>
        <w:pStyle w:val="Caption"/>
        <w:spacing w:before="120"/>
      </w:pPr>
      <w:bookmarkStart w:id="442" w:name="_Toc440039079"/>
      <w:bookmarkStart w:id="443" w:name="_Toc3566430"/>
      <w:bookmarkStart w:id="444" w:name="_Toc26921273"/>
      <w:r>
        <w:t xml:space="preserve">Table </w:t>
      </w:r>
      <w:r>
        <w:fldChar w:fldCharType="begin"/>
      </w:r>
      <w:r>
        <w:instrText xml:space="preserve"> SEQ Table \* ARABIC </w:instrText>
      </w:r>
      <w:r>
        <w:fldChar w:fldCharType="separate"/>
      </w:r>
      <w:r w:rsidR="00020F25">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42"/>
      <w:bookmarkEnd w:id="443"/>
      <w:bookmarkEnd w:id="444"/>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29F783B5" w:rsidR="007C39C1" w:rsidRDefault="007C39C1" w:rsidP="007C39C1">
      <w:pPr>
        <w:pStyle w:val="Caption"/>
        <w:spacing w:before="120"/>
      </w:pPr>
      <w:bookmarkStart w:id="445" w:name="_Toc440039080"/>
      <w:bookmarkStart w:id="446" w:name="_Toc3566431"/>
      <w:bookmarkStart w:id="447" w:name="_Toc26921274"/>
      <w:r>
        <w:t xml:space="preserve">Table </w:t>
      </w:r>
      <w:r>
        <w:fldChar w:fldCharType="begin"/>
      </w:r>
      <w:r>
        <w:instrText xml:space="preserve"> SEQ Table \* ARABIC </w:instrText>
      </w:r>
      <w:r>
        <w:fldChar w:fldCharType="separate"/>
      </w:r>
      <w:r w:rsidR="00020F25">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45"/>
      <w:bookmarkEnd w:id="446"/>
      <w:bookmarkEnd w:id="447"/>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59C6128C" w:rsidR="007C39C1" w:rsidRDefault="007C39C1" w:rsidP="007C39C1">
      <w:pPr>
        <w:pStyle w:val="Caption"/>
        <w:spacing w:before="120"/>
      </w:pPr>
      <w:bookmarkStart w:id="448" w:name="_Toc440039081"/>
      <w:bookmarkStart w:id="449" w:name="_Toc3566432"/>
      <w:bookmarkStart w:id="450" w:name="_Toc26921275"/>
      <w:r>
        <w:t xml:space="preserve">Table </w:t>
      </w:r>
      <w:r>
        <w:fldChar w:fldCharType="begin"/>
      </w:r>
      <w:r>
        <w:instrText xml:space="preserve"> SEQ Table \* ARABIC </w:instrText>
      </w:r>
      <w:r>
        <w:fldChar w:fldCharType="separate"/>
      </w:r>
      <w:r w:rsidR="00020F25">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48"/>
      <w:bookmarkEnd w:id="449"/>
      <w:bookmarkEnd w:id="450"/>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A4F00A4" w:rsidR="007C39C1" w:rsidRDefault="007C39C1" w:rsidP="007C39C1">
      <w:pPr>
        <w:pStyle w:val="Caption"/>
        <w:spacing w:before="120"/>
      </w:pPr>
      <w:bookmarkStart w:id="451" w:name="_Toc440039082"/>
      <w:bookmarkStart w:id="452" w:name="_Toc3566433"/>
      <w:bookmarkStart w:id="453" w:name="_Toc26921276"/>
      <w:r>
        <w:t xml:space="preserve">Table </w:t>
      </w:r>
      <w:r>
        <w:fldChar w:fldCharType="begin"/>
      </w:r>
      <w:r>
        <w:instrText xml:space="preserve"> SEQ Table \* ARABIC </w:instrText>
      </w:r>
      <w:r>
        <w:fldChar w:fldCharType="separate"/>
      </w:r>
      <w:r w:rsidR="00020F25">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51"/>
      <w:bookmarkEnd w:id="452"/>
      <w:bookmarkEnd w:id="45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CD57B69" w:rsidR="007C39C1" w:rsidRDefault="007C39C1" w:rsidP="007C39C1">
      <w:pPr>
        <w:pStyle w:val="Caption"/>
        <w:spacing w:before="120"/>
      </w:pPr>
      <w:bookmarkStart w:id="454" w:name="_Toc440039083"/>
      <w:bookmarkStart w:id="455" w:name="_Toc3566434"/>
      <w:bookmarkStart w:id="456" w:name="_Toc26921277"/>
      <w:r>
        <w:t xml:space="preserve">Table </w:t>
      </w:r>
      <w:r>
        <w:fldChar w:fldCharType="begin"/>
      </w:r>
      <w:r>
        <w:instrText xml:space="preserve"> SEQ Table \* ARABIC </w:instrText>
      </w:r>
      <w:r>
        <w:fldChar w:fldCharType="separate"/>
      </w:r>
      <w:r w:rsidR="00020F25">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54"/>
      <w:bookmarkEnd w:id="455"/>
      <w:bookmarkEnd w:id="456"/>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BA7AEF" w:rsidR="007C39C1" w:rsidRDefault="007C39C1" w:rsidP="007C39C1">
      <w:pPr>
        <w:pStyle w:val="Caption"/>
        <w:spacing w:before="120"/>
      </w:pPr>
      <w:bookmarkStart w:id="457" w:name="_Toc440039084"/>
      <w:bookmarkStart w:id="458" w:name="_Toc3566435"/>
      <w:bookmarkStart w:id="459" w:name="_Toc26921278"/>
      <w:r>
        <w:t xml:space="preserve">Table </w:t>
      </w:r>
      <w:r>
        <w:fldChar w:fldCharType="begin"/>
      </w:r>
      <w:r>
        <w:instrText xml:space="preserve"> SEQ Table \* ARABIC </w:instrText>
      </w:r>
      <w:r>
        <w:fldChar w:fldCharType="separate"/>
      </w:r>
      <w:r w:rsidR="00020F25">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57"/>
      <w:bookmarkEnd w:id="458"/>
      <w:bookmarkEnd w:id="45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37C3EB" w:rsidR="007C39C1" w:rsidRDefault="007C39C1" w:rsidP="007C39C1">
      <w:pPr>
        <w:pStyle w:val="Caption"/>
        <w:spacing w:before="120"/>
      </w:pPr>
      <w:bookmarkStart w:id="460" w:name="_Toc440039085"/>
      <w:bookmarkStart w:id="461" w:name="_Toc3566436"/>
      <w:bookmarkStart w:id="462" w:name="_Toc26921279"/>
      <w:r>
        <w:t xml:space="preserve">Table </w:t>
      </w:r>
      <w:r>
        <w:fldChar w:fldCharType="begin"/>
      </w:r>
      <w:r>
        <w:instrText xml:space="preserve"> SEQ Table \* ARABIC </w:instrText>
      </w:r>
      <w:r>
        <w:fldChar w:fldCharType="separate"/>
      </w:r>
      <w:r w:rsidR="00020F25">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60"/>
      <w:bookmarkEnd w:id="461"/>
      <w:bookmarkEnd w:id="462"/>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3DA89AC" w:rsidR="007C39C1" w:rsidRDefault="007C39C1" w:rsidP="007C39C1">
      <w:pPr>
        <w:pStyle w:val="Caption"/>
        <w:spacing w:before="120"/>
      </w:pPr>
      <w:bookmarkStart w:id="463" w:name="_Toc440039086"/>
      <w:bookmarkStart w:id="464" w:name="_Toc3566437"/>
      <w:bookmarkStart w:id="465" w:name="_Toc26921280"/>
      <w:r>
        <w:t xml:space="preserve">Table </w:t>
      </w:r>
      <w:r>
        <w:fldChar w:fldCharType="begin"/>
      </w:r>
      <w:r>
        <w:instrText xml:space="preserve"> SEQ Table \* ARABIC </w:instrText>
      </w:r>
      <w:r>
        <w:fldChar w:fldCharType="separate"/>
      </w:r>
      <w:r w:rsidR="00020F25">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63"/>
      <w:bookmarkEnd w:id="464"/>
      <w:bookmarkEnd w:id="465"/>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66" w:name="_Toc440038865"/>
      <w:bookmarkStart w:id="467" w:name="_Toc3556965"/>
      <w:bookmarkStart w:id="468" w:name="_Toc2692105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66"/>
      <w:bookmarkEnd w:id="467"/>
      <w:bookmarkEnd w:id="468"/>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469" w:name="_Toc440038866"/>
      <w:bookmarkStart w:id="470" w:name="_Toc3556966"/>
      <w:bookmarkStart w:id="471" w:name="_Toc2692105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69"/>
      <w:bookmarkEnd w:id="470"/>
      <w:bookmarkEnd w:id="471"/>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472" w:name="_Toc440038867"/>
      <w:bookmarkStart w:id="473" w:name="_Toc3556967"/>
      <w:bookmarkStart w:id="474" w:name="_Toc2692105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72"/>
      <w:bookmarkEnd w:id="473"/>
      <w:bookmarkEnd w:id="474"/>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475" w:name="_Toc440038868"/>
      <w:bookmarkStart w:id="476" w:name="_Toc3556968"/>
      <w:bookmarkStart w:id="477" w:name="_Toc2692105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75"/>
      <w:bookmarkEnd w:id="476"/>
      <w:bookmarkEnd w:id="477"/>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78" w:name="_Toc3556969"/>
      <w:bookmarkStart w:id="479" w:name="_Toc26921059"/>
      <w:r w:rsidRPr="007055D9">
        <w:lastRenderedPageBreak/>
        <w:t>0D connections</w:t>
      </w:r>
      <w:bookmarkEnd w:id="478"/>
      <w:bookmarkEnd w:id="479"/>
    </w:p>
    <w:p w14:paraId="25FFC0E6" w14:textId="77777777" w:rsidR="002E60CB" w:rsidRPr="00226A3F" w:rsidRDefault="002E60CB" w:rsidP="002E60CB">
      <w:pPr>
        <w:pStyle w:val="Heading2"/>
        <w:tabs>
          <w:tab w:val="clear" w:pos="576"/>
          <w:tab w:val="left" w:pos="567"/>
          <w:tab w:val="num" w:pos="1134"/>
        </w:tabs>
        <w:ind w:left="578" w:hanging="578"/>
      </w:pPr>
      <w:bookmarkStart w:id="480" w:name="_Toc413359578"/>
      <w:bookmarkStart w:id="481" w:name="_Toc3556970"/>
      <w:bookmarkStart w:id="482" w:name="_Toc26921060"/>
      <w:r w:rsidRPr="00226A3F">
        <w:t>Generic Definitions</w:t>
      </w:r>
      <w:bookmarkEnd w:id="480"/>
      <w:bookmarkEnd w:id="481"/>
      <w:bookmarkEnd w:id="482"/>
    </w:p>
    <w:p w14:paraId="5F980062" w14:textId="77777777" w:rsidR="002E60CB" w:rsidRPr="00226A3F" w:rsidRDefault="002E60CB" w:rsidP="00327322">
      <w:pPr>
        <w:pStyle w:val="Heading3"/>
      </w:pPr>
      <w:bookmarkStart w:id="483" w:name="_Toc413359579"/>
      <w:bookmarkStart w:id="484" w:name="_Ref428958711"/>
      <w:bookmarkStart w:id="485" w:name="_Toc3556971"/>
      <w:bookmarkStart w:id="486" w:name="_Toc26921061"/>
      <w:r w:rsidRPr="00226A3F">
        <w:t>Identification</w:t>
      </w:r>
      <w:bookmarkEnd w:id="483"/>
      <w:bookmarkEnd w:id="484"/>
      <w:bookmarkEnd w:id="485"/>
      <w:bookmarkEnd w:id="486"/>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C937254"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20F25">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82500">
              <w:rPr>
                <w:sz w:val="20"/>
                <w:szCs w:val="20"/>
              </w:rPr>
              <w:fldChar w:fldCharType="end"/>
            </w:r>
          </w:p>
        </w:tc>
      </w:tr>
    </w:tbl>
    <w:p w14:paraId="67E60131" w14:textId="5D7804A2" w:rsidR="00646A0E" w:rsidRDefault="00646A0E" w:rsidP="00245478">
      <w:pPr>
        <w:pStyle w:val="Caption"/>
        <w:spacing w:before="120"/>
      </w:pPr>
      <w:bookmarkStart w:id="487" w:name="_Toc3566438"/>
      <w:bookmarkStart w:id="488" w:name="_Toc26921281"/>
      <w:r>
        <w:t xml:space="preserve">Table </w:t>
      </w:r>
      <w:r w:rsidR="00D43112">
        <w:fldChar w:fldCharType="begin"/>
      </w:r>
      <w:r w:rsidR="00D43112">
        <w:instrText xml:space="preserve"> SEQ Table \* ARABIC </w:instrText>
      </w:r>
      <w:r w:rsidR="00D43112">
        <w:fldChar w:fldCharType="separate"/>
      </w:r>
      <w:r w:rsidR="00020F25">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87"/>
      <w:bookmarkEnd w:id="488"/>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89" w:name="_Ref414563154"/>
      <w:bookmarkStart w:id="490" w:name="_Toc3556972"/>
      <w:bookmarkStart w:id="491" w:name="_Toc26921062"/>
      <w:r w:rsidRPr="007055D9">
        <w:t>Location</w:t>
      </w:r>
      <w:bookmarkEnd w:id="489"/>
      <w:bookmarkEnd w:id="490"/>
      <w:bookmarkEnd w:id="49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DE72240" w:rsidR="00431993" w:rsidRDefault="00431993" w:rsidP="00431993">
      <w:pPr>
        <w:pStyle w:val="Caption"/>
        <w:spacing w:before="120"/>
      </w:pPr>
      <w:bookmarkStart w:id="492" w:name="_Toc3566439"/>
      <w:bookmarkStart w:id="493" w:name="_Toc26921282"/>
      <w:r>
        <w:t xml:space="preserve">Table </w:t>
      </w:r>
      <w:r>
        <w:fldChar w:fldCharType="begin"/>
      </w:r>
      <w:r>
        <w:instrText xml:space="preserve"> SEQ Table \* ARABIC </w:instrText>
      </w:r>
      <w:r>
        <w:fldChar w:fldCharType="separate"/>
      </w:r>
      <w:r w:rsidR="00020F25">
        <w:rPr>
          <w:noProof/>
        </w:rPr>
        <w:t>32</w:t>
      </w:r>
      <w:r>
        <w:fldChar w:fldCharType="end"/>
      </w:r>
      <w:r>
        <w:t xml:space="preserve">: Text values of element </w:t>
      </w:r>
      <w:r w:rsidRPr="00431993">
        <w:rPr>
          <w:rStyle w:val="elementdeftypeChar"/>
          <w:b/>
          <w:i w:val="0"/>
        </w:rPr>
        <w:t>&lt;loc&gt;</w:t>
      </w:r>
      <w:bookmarkEnd w:id="492"/>
      <w:bookmarkEnd w:id="493"/>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494" w:name="_Toc428279359"/>
      <w:bookmarkStart w:id="495" w:name="_Toc428456096"/>
      <w:bookmarkStart w:id="496" w:name="_Toc428537060"/>
      <w:bookmarkStart w:id="497" w:name="_Toc428969379"/>
      <w:bookmarkStart w:id="498" w:name="_Toc429052770"/>
      <w:bookmarkStart w:id="499" w:name="_Direction"/>
      <w:bookmarkStart w:id="500" w:name="_Ref400880511"/>
      <w:bookmarkStart w:id="501" w:name="_Toc413359581"/>
      <w:bookmarkStart w:id="502" w:name="_Toc3556973"/>
      <w:bookmarkStart w:id="503" w:name="_Toc26921063"/>
      <w:bookmarkEnd w:id="494"/>
      <w:bookmarkEnd w:id="495"/>
      <w:bookmarkEnd w:id="496"/>
      <w:bookmarkEnd w:id="497"/>
      <w:bookmarkEnd w:id="498"/>
      <w:bookmarkEnd w:id="499"/>
      <w:r>
        <w:t>Direc</w:t>
      </w:r>
      <w:r w:rsidRPr="00226A3F">
        <w:t>tion</w:t>
      </w:r>
      <w:bookmarkEnd w:id="500"/>
      <w:bookmarkEnd w:id="501"/>
      <w:bookmarkEnd w:id="502"/>
      <w:bookmarkEnd w:id="503"/>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1"/>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2"/>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1E08D788" w:rsidR="002E60CB" w:rsidRPr="009366C1" w:rsidRDefault="002E60CB" w:rsidP="00245478">
      <w:pPr>
        <w:pStyle w:val="Caption"/>
        <w:spacing w:before="120"/>
      </w:pPr>
      <w:bookmarkStart w:id="504" w:name="_Toc3566440"/>
      <w:bookmarkStart w:id="505" w:name="_Toc2692128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020F25">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04"/>
      <w:bookmarkEnd w:id="505"/>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506" w:name="_Toc428279361"/>
      <w:bookmarkStart w:id="507" w:name="_Toc428456098"/>
      <w:bookmarkStart w:id="508" w:name="_Toc3556974"/>
      <w:bookmarkStart w:id="509" w:name="_Toc26921064"/>
      <w:bookmarkEnd w:id="506"/>
      <w:bookmarkEnd w:id="507"/>
      <w:r w:rsidRPr="00736820">
        <w:t>Type</w:t>
      </w:r>
      <w:r w:rsidRPr="007055D9">
        <w:t xml:space="preserve"> Specification</w:t>
      </w:r>
      <w:bookmarkEnd w:id="508"/>
      <w:bookmarkEnd w:id="509"/>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ins w:id="510" w:author="nick" w:date="2020-03-09T21:08:00Z"/>
        </w:trPr>
        <w:tc>
          <w:tcPr>
            <w:tcW w:w="2397" w:type="dxa"/>
            <w:shd w:val="clear" w:color="auto" w:fill="auto"/>
            <w:vAlign w:val="bottom"/>
          </w:tcPr>
          <w:p w14:paraId="344FFCF1" w14:textId="2E2E3F85" w:rsidR="00B2144A" w:rsidRPr="00226A3F" w:rsidRDefault="00B2144A" w:rsidP="0088515B">
            <w:pPr>
              <w:rPr>
                <w:ins w:id="511" w:author="nick" w:date="2020-03-09T21:08:00Z"/>
                <w:sz w:val="20"/>
                <w:szCs w:val="20"/>
              </w:rPr>
            </w:pPr>
            <w:ins w:id="512" w:author="nick" w:date="2020-03-09T21:08:00Z">
              <w:r>
                <w:rPr>
                  <w:sz w:val="20"/>
                  <w:szCs w:val="20"/>
                </w:rPr>
                <w:t>rotation_joint</w:t>
              </w:r>
            </w:ins>
          </w:p>
        </w:tc>
        <w:tc>
          <w:tcPr>
            <w:tcW w:w="1810" w:type="dxa"/>
            <w:shd w:val="clear" w:color="auto" w:fill="auto"/>
            <w:vAlign w:val="bottom"/>
          </w:tcPr>
          <w:p w14:paraId="7BA76A6F" w14:textId="3F47A337" w:rsidR="00B2144A" w:rsidRPr="00226A3F" w:rsidRDefault="00B2144A" w:rsidP="0088515B">
            <w:pPr>
              <w:rPr>
                <w:ins w:id="513" w:author="nick" w:date="2020-03-09T21:08:00Z"/>
                <w:sz w:val="20"/>
                <w:szCs w:val="20"/>
              </w:rPr>
            </w:pPr>
            <w:ins w:id="514" w:author="nick" w:date="2020-03-09T21:09:00Z">
              <w:r>
                <w:rPr>
                  <w:sz w:val="20"/>
                  <w:szCs w:val="20"/>
                </w:rPr>
                <w:t>1</w:t>
              </w:r>
            </w:ins>
          </w:p>
        </w:tc>
        <w:tc>
          <w:tcPr>
            <w:tcW w:w="1701" w:type="dxa"/>
            <w:shd w:val="clear" w:color="auto" w:fill="auto"/>
            <w:vAlign w:val="bottom"/>
          </w:tcPr>
          <w:p w14:paraId="60AB3010" w14:textId="3A4D3CEA" w:rsidR="00B2144A" w:rsidRPr="00226A3F" w:rsidRDefault="00B2144A" w:rsidP="0088515B">
            <w:pPr>
              <w:rPr>
                <w:ins w:id="515" w:author="nick" w:date="2020-03-09T21:08:00Z"/>
                <w:sz w:val="20"/>
                <w:szCs w:val="20"/>
              </w:rPr>
            </w:pPr>
            <w:ins w:id="516" w:author="nick" w:date="2020-03-09T21:09:00Z">
              <w:r>
                <w:rPr>
                  <w:sz w:val="20"/>
                  <w:szCs w:val="20"/>
                </w:rPr>
                <w:t>Optional</w:t>
              </w:r>
            </w:ins>
          </w:p>
        </w:tc>
        <w:tc>
          <w:tcPr>
            <w:tcW w:w="2708" w:type="dxa"/>
            <w:shd w:val="clear" w:color="auto" w:fill="auto"/>
            <w:vAlign w:val="bottom"/>
          </w:tcPr>
          <w:p w14:paraId="225FCCE0" w14:textId="40269EDF" w:rsidR="00B2144A" w:rsidRPr="00226A3F" w:rsidRDefault="00B2144A" w:rsidP="0088515B">
            <w:pPr>
              <w:rPr>
                <w:ins w:id="517" w:author="nick" w:date="2020-03-09T21:08:00Z"/>
                <w:sz w:val="20"/>
                <w:szCs w:val="20"/>
              </w:rPr>
            </w:pPr>
            <w:ins w:id="518" w:author="nick" w:date="2020-03-09T21:09:00Z">
              <w:r>
                <w:rPr>
                  <w:sz w:val="20"/>
                  <w:szCs w:val="20"/>
                </w:rPr>
                <w:t>-</w:t>
              </w:r>
            </w:ins>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4FED57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4BD5FFE6"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Pr>
                <w:sz w:val="20"/>
                <w:szCs w:val="20"/>
              </w:rPr>
              <w:t>5.3.1.3</w:t>
            </w:r>
            <w:r>
              <w:rPr>
                <w:sz w:val="20"/>
                <w:szCs w:val="20"/>
              </w:rPr>
              <w:fldChar w:fldCharType="end"/>
            </w:r>
          </w:p>
        </w:tc>
      </w:tr>
    </w:tbl>
    <w:p w14:paraId="0DA84363" w14:textId="37614BE5" w:rsidR="001251B7" w:rsidRPr="00226A3F" w:rsidRDefault="001251B7" w:rsidP="00D803E1">
      <w:pPr>
        <w:pStyle w:val="Caption"/>
        <w:spacing w:before="120"/>
      </w:pPr>
      <w:bookmarkStart w:id="519" w:name="_Toc3566441"/>
      <w:bookmarkStart w:id="520" w:name="_Toc26921284"/>
      <w:r>
        <w:t xml:space="preserve">Table </w:t>
      </w:r>
      <w:r w:rsidR="00D43112">
        <w:fldChar w:fldCharType="begin"/>
      </w:r>
      <w:r w:rsidR="00D43112">
        <w:instrText xml:space="preserve"> SEQ Table \* ARABIC </w:instrText>
      </w:r>
      <w:r w:rsidR="00D43112">
        <w:fldChar w:fldCharType="separate"/>
      </w:r>
      <w:r w:rsidR="00020F25">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19"/>
      <w:bookmarkEnd w:id="520"/>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21" w:name="_Ref428355238"/>
      <w:bookmarkStart w:id="522" w:name="_Toc3556975"/>
      <w:bookmarkStart w:id="523" w:name="_Toc26921065"/>
      <w:r w:rsidRPr="007055D9">
        <w:t xml:space="preserve">Spot </w:t>
      </w:r>
      <w:r w:rsidR="002E657F">
        <w:t>W</w:t>
      </w:r>
      <w:r w:rsidRPr="007055D9">
        <w:t>elds</w:t>
      </w:r>
      <w:bookmarkEnd w:id="521"/>
      <w:bookmarkEnd w:id="522"/>
      <w:bookmarkEnd w:id="523"/>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2A7FE41"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E43915A" w14:textId="5052FBC9" w:rsidR="002E60CB" w:rsidRPr="00226A3F" w:rsidRDefault="002D3000" w:rsidP="002D3000">
      <w:pPr>
        <w:pStyle w:val="Caption"/>
        <w:spacing w:before="120"/>
      </w:pPr>
      <w:bookmarkStart w:id="524" w:name="_Toc3566442"/>
      <w:bookmarkStart w:id="525" w:name="_Toc26921285"/>
      <w:r>
        <w:lastRenderedPageBreak/>
        <w:t xml:space="preserve">Table </w:t>
      </w:r>
      <w:r>
        <w:fldChar w:fldCharType="begin"/>
      </w:r>
      <w:r>
        <w:instrText xml:space="preserve"> SEQ Table \* ARABIC </w:instrText>
      </w:r>
      <w:r>
        <w:fldChar w:fldCharType="separate"/>
      </w:r>
      <w:r w:rsidR="00020F25">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24"/>
      <w:bookmarkEnd w:id="525"/>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B329881" w:rsidR="00373977" w:rsidRDefault="00373977" w:rsidP="00D06BDF">
      <w:pPr>
        <w:pStyle w:val="Caption"/>
        <w:spacing w:before="120"/>
      </w:pPr>
      <w:bookmarkStart w:id="526" w:name="_Toc3566443"/>
      <w:bookmarkStart w:id="527" w:name="_Toc26921286"/>
      <w:r>
        <w:t xml:space="preserve">Table </w:t>
      </w:r>
      <w:r w:rsidR="00D43112">
        <w:fldChar w:fldCharType="begin"/>
      </w:r>
      <w:r w:rsidR="00D43112">
        <w:instrText xml:space="preserve"> SEQ Table \* ARABIC </w:instrText>
      </w:r>
      <w:r w:rsidR="00D43112">
        <w:fldChar w:fldCharType="separate"/>
      </w:r>
      <w:r w:rsidR="00020F25">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26"/>
      <w:bookmarkEnd w:id="527"/>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28" w:name="_Toc3556976"/>
      <w:bookmarkStart w:id="529" w:name="_Toc26921066"/>
      <w:r w:rsidRPr="007055D9">
        <w:t>Robscans</w:t>
      </w:r>
      <w:bookmarkEnd w:id="528"/>
      <w:bookmarkEnd w:id="529"/>
    </w:p>
    <w:bookmarkEnd w:id="407"/>
    <w:bookmarkEnd w:id="408"/>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3B086164" w:rsidR="002E60CB" w:rsidRPr="00226A3F" w:rsidRDefault="002E60CB" w:rsidP="002E60CB">
      <w:pPr>
        <w:pStyle w:val="Caption"/>
      </w:pPr>
      <w:bookmarkStart w:id="530" w:name="_Ref401160011"/>
      <w:bookmarkStart w:id="531" w:name="_Toc413359628"/>
      <w:bookmarkStart w:id="532" w:name="_Toc3557087"/>
      <w:bookmarkStart w:id="533" w:name="_Toc26921178"/>
      <w:r w:rsidRPr="00226A3F">
        <w:t xml:space="preserve">Figure </w:t>
      </w:r>
      <w:r w:rsidR="00406B64">
        <w:fldChar w:fldCharType="begin"/>
      </w:r>
      <w:r w:rsidR="00406B64">
        <w:instrText xml:space="preserve"> SEQ Figure \* ARABIC </w:instrText>
      </w:r>
      <w:r w:rsidR="00406B64">
        <w:fldChar w:fldCharType="separate"/>
      </w:r>
      <w:r w:rsidR="00020F25">
        <w:rPr>
          <w:noProof/>
        </w:rPr>
        <w:t>8</w:t>
      </w:r>
      <w:r w:rsidR="00406B64">
        <w:fldChar w:fldCharType="end"/>
      </w:r>
      <w:bookmarkEnd w:id="53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31"/>
      <w:bookmarkEnd w:id="532"/>
      <w:bookmarkEnd w:id="533"/>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FDE3CF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5948EFF" w14:textId="2354997C" w:rsidR="00E65740" w:rsidRPr="00226A3F" w:rsidRDefault="00B66E76" w:rsidP="00174031">
      <w:pPr>
        <w:pStyle w:val="Caption"/>
        <w:spacing w:before="120"/>
      </w:pPr>
      <w:bookmarkStart w:id="534" w:name="_Toc3566444"/>
      <w:bookmarkStart w:id="535" w:name="_Toc26921287"/>
      <w:r>
        <w:t xml:space="preserve">Table </w:t>
      </w:r>
      <w:r>
        <w:fldChar w:fldCharType="begin"/>
      </w:r>
      <w:r>
        <w:instrText xml:space="preserve"> SEQ Table \* ARABIC </w:instrText>
      </w:r>
      <w:r>
        <w:fldChar w:fldCharType="separate"/>
      </w:r>
      <w:r w:rsidR="00020F25">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34"/>
      <w:bookmarkEnd w:id="535"/>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E00FC61" w:rsidR="002E60CB" w:rsidRDefault="002E60CB" w:rsidP="004B2578">
      <w:pPr>
        <w:pStyle w:val="Caption"/>
        <w:spacing w:before="120"/>
      </w:pPr>
      <w:bookmarkStart w:id="536" w:name="_Toc3566445"/>
      <w:bookmarkStart w:id="537" w:name="_Toc26921288"/>
      <w:r>
        <w:t xml:space="preserve">Table </w:t>
      </w:r>
      <w:r w:rsidR="00D43112">
        <w:fldChar w:fldCharType="begin"/>
      </w:r>
      <w:r w:rsidR="00D43112">
        <w:instrText xml:space="preserve"> SEQ Table \* ARABIC </w:instrText>
      </w:r>
      <w:r w:rsidR="00D43112">
        <w:fldChar w:fldCharType="separate"/>
      </w:r>
      <w:r w:rsidR="00020F25">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36"/>
      <w:bookmarkEnd w:id="537"/>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6FDD6FAC" w:rsidR="002E60CB" w:rsidRDefault="00AA6A7E" w:rsidP="004B2578">
      <w:pPr>
        <w:pStyle w:val="Caption"/>
        <w:spacing w:before="120"/>
      </w:pPr>
      <w:bookmarkStart w:id="538" w:name="_Toc3566446"/>
      <w:bookmarkStart w:id="539" w:name="_Toc26921289"/>
      <w:r>
        <w:t xml:space="preserve">Table </w:t>
      </w:r>
      <w:r w:rsidR="00D43112">
        <w:fldChar w:fldCharType="begin"/>
      </w:r>
      <w:r w:rsidR="00D43112">
        <w:instrText xml:space="preserve"> SEQ Table \* ARABIC </w:instrText>
      </w:r>
      <w:r w:rsidR="00D43112">
        <w:fldChar w:fldCharType="separate"/>
      </w:r>
      <w:r w:rsidR="00020F25">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538"/>
      <w:bookmarkEnd w:id="539"/>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9CF4DED"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20F25">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40" w:name="_Toc428279365"/>
      <w:bookmarkStart w:id="541" w:name="_Toc428456102"/>
      <w:bookmarkStart w:id="542" w:name="_Toc428537065"/>
      <w:bookmarkStart w:id="543" w:name="_Toc428969384"/>
      <w:bookmarkStart w:id="544" w:name="_Toc429052775"/>
      <w:bookmarkStart w:id="545" w:name="_Toc413359585"/>
      <w:bookmarkStart w:id="546" w:name="_Toc3556977"/>
      <w:bookmarkStart w:id="547" w:name="_Toc26921067"/>
      <w:bookmarkEnd w:id="540"/>
      <w:bookmarkEnd w:id="541"/>
      <w:bookmarkEnd w:id="542"/>
      <w:bookmarkEnd w:id="543"/>
      <w:bookmarkEnd w:id="544"/>
      <w:r w:rsidRPr="00226A3F">
        <w:t>Rivets</w:t>
      </w:r>
      <w:bookmarkEnd w:id="545"/>
      <w:bookmarkEnd w:id="546"/>
      <w:bookmarkEnd w:id="547"/>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93A737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2095739F" w14:textId="2DA58231" w:rsidR="002E60CB" w:rsidRDefault="00753389" w:rsidP="00753389">
      <w:pPr>
        <w:pStyle w:val="Caption"/>
        <w:spacing w:before="120"/>
      </w:pPr>
      <w:bookmarkStart w:id="548" w:name="_Toc3566447"/>
      <w:bookmarkStart w:id="549" w:name="_Toc26921290"/>
      <w:r>
        <w:t xml:space="preserve">Table </w:t>
      </w:r>
      <w:r>
        <w:fldChar w:fldCharType="begin"/>
      </w:r>
      <w:r>
        <w:instrText xml:space="preserve"> SEQ Table \* ARABIC </w:instrText>
      </w:r>
      <w:r>
        <w:fldChar w:fldCharType="separate"/>
      </w:r>
      <w:r w:rsidR="00020F25">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48"/>
      <w:bookmarkEnd w:id="549"/>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D4857EC" w:rsidR="002E60CB" w:rsidRDefault="002E60CB" w:rsidP="004B2578">
      <w:pPr>
        <w:pStyle w:val="Caption"/>
        <w:spacing w:before="120"/>
        <w:rPr>
          <w:rFonts w:ascii="Courier New" w:hAnsi="Courier New" w:cs="Courier New"/>
          <w:bCs w:val="0"/>
          <w:i/>
          <w:sz w:val="18"/>
          <w:szCs w:val="18"/>
        </w:rPr>
      </w:pPr>
      <w:bookmarkStart w:id="550" w:name="_Toc3566448"/>
      <w:bookmarkStart w:id="551" w:name="_Toc26921291"/>
      <w:r>
        <w:t xml:space="preserve">Table </w:t>
      </w:r>
      <w:r w:rsidR="00D43112">
        <w:fldChar w:fldCharType="begin"/>
      </w:r>
      <w:r w:rsidR="00D43112">
        <w:instrText xml:space="preserve"> SEQ Table \* ARABIC </w:instrText>
      </w:r>
      <w:r w:rsidR="00D43112">
        <w:fldChar w:fldCharType="separate"/>
      </w:r>
      <w:r w:rsidR="00020F25">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50"/>
      <w:bookmarkEnd w:id="551"/>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4B98CAD5" w:rsidR="00894B86" w:rsidRPr="00894B86" w:rsidRDefault="00894B86" w:rsidP="00894B86">
      <w:pPr>
        <w:pStyle w:val="Caption"/>
      </w:pPr>
      <w:bookmarkStart w:id="552" w:name="_Toc3557088"/>
      <w:bookmarkStart w:id="553" w:name="_Toc26921179"/>
      <w:r>
        <w:t xml:space="preserve">Figure </w:t>
      </w:r>
      <w:r w:rsidR="00406B64">
        <w:fldChar w:fldCharType="begin"/>
      </w:r>
      <w:r w:rsidR="00406B64">
        <w:instrText xml:space="preserve"> SEQ Figure \* ARABIC </w:instrText>
      </w:r>
      <w:r w:rsidR="00406B64">
        <w:fldChar w:fldCharType="separate"/>
      </w:r>
      <w:r w:rsidR="00020F25">
        <w:rPr>
          <w:noProof/>
        </w:rPr>
        <w:t>9</w:t>
      </w:r>
      <w:r w:rsidR="00406B64">
        <w:fldChar w:fldCharType="end"/>
      </w:r>
      <w:r>
        <w:t>: Rivet head types</w:t>
      </w:r>
      <w:bookmarkEnd w:id="552"/>
      <w:bookmarkEnd w:id="553"/>
    </w:p>
    <w:p w14:paraId="7F37EEC1" w14:textId="593BCFD1" w:rsidR="00E75E50" w:rsidRPr="0033379A" w:rsidRDefault="00E75E50" w:rsidP="00E75E50">
      <w:pPr>
        <w:pStyle w:val="ListParagraph"/>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004D22E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20F25">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3241CB07" w14:textId="77777777" w:rsidR="002E60CB" w:rsidRDefault="002E60CB" w:rsidP="000B382F">
            <w:pPr>
              <w:keepNext/>
              <w:keepLines/>
              <w:spacing w:after="0"/>
              <w:rPr>
                <w:ins w:id="554" w:author="nick" w:date="2020-03-09T20:55:00Z"/>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p w14:paraId="282FB379" w14:textId="2116925A" w:rsidR="000B382F" w:rsidRPr="00BC3F09" w:rsidRDefault="000B382F" w:rsidP="000B382F">
            <w:pPr>
              <w:keepNext/>
              <w:keepLines/>
              <w:rPr>
                <w:sz w:val="20"/>
                <w:szCs w:val="20"/>
              </w:rPr>
            </w:pPr>
            <w:ins w:id="555" w:author="nick" w:date="2020-03-09T20:55:00Z">
              <w:r>
                <w:rPr>
                  <w:sz w:val="20"/>
                  <w:szCs w:val="20"/>
                </w:rPr>
                <w:t>clinch_rivet_stud</w:t>
              </w:r>
            </w:ins>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9FA3039" w:rsidR="002E60CB" w:rsidRDefault="002E60CB" w:rsidP="00420351">
      <w:pPr>
        <w:pStyle w:val="Caption"/>
        <w:keepNext/>
        <w:keepLines/>
        <w:spacing w:before="120"/>
      </w:pPr>
      <w:bookmarkStart w:id="556" w:name="_Toc3566449"/>
      <w:bookmarkStart w:id="557" w:name="_Toc26921292"/>
      <w:r>
        <w:t xml:space="preserve">Table </w:t>
      </w:r>
      <w:r w:rsidR="00D43112">
        <w:fldChar w:fldCharType="begin"/>
      </w:r>
      <w:r w:rsidR="00D43112">
        <w:instrText xml:space="preserve"> SEQ Table \* ARABIC </w:instrText>
      </w:r>
      <w:r w:rsidR="00D43112">
        <w:fldChar w:fldCharType="separate"/>
      </w:r>
      <w:r w:rsidR="00020F25">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56"/>
      <w:bookmarkEnd w:id="55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558" w:name="_Toc428279367"/>
      <w:bookmarkStart w:id="559" w:name="_Toc428456104"/>
      <w:bookmarkStart w:id="560" w:name="_Toc428537067"/>
      <w:bookmarkStart w:id="561" w:name="_Toc428969386"/>
      <w:bookmarkStart w:id="562" w:name="_Toc429052777"/>
      <w:bookmarkStart w:id="563" w:name="_Toc413359586"/>
      <w:bookmarkStart w:id="564" w:name="_Toc3556978"/>
      <w:bookmarkStart w:id="565" w:name="_Toc26921068"/>
      <w:bookmarkEnd w:id="558"/>
      <w:bookmarkEnd w:id="559"/>
      <w:bookmarkEnd w:id="560"/>
      <w:bookmarkEnd w:id="561"/>
      <w:bookmarkEnd w:id="562"/>
      <w:r>
        <w:t>Blind</w:t>
      </w:r>
      <w:r w:rsidRPr="00942FED">
        <w:t xml:space="preserve"> Rivets</w:t>
      </w:r>
      <w:bookmarkEnd w:id="563"/>
      <w:bookmarkEnd w:id="564"/>
      <w:bookmarkEnd w:id="565"/>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CA403D4" w:rsidR="007A42B3" w:rsidRDefault="00753389" w:rsidP="00753389">
      <w:pPr>
        <w:pStyle w:val="Caption"/>
        <w:spacing w:before="120"/>
      </w:pPr>
      <w:bookmarkStart w:id="566" w:name="_Toc3566450"/>
      <w:bookmarkStart w:id="567" w:name="_Toc26921293"/>
      <w:r>
        <w:t xml:space="preserve">Table </w:t>
      </w:r>
      <w:r>
        <w:fldChar w:fldCharType="begin"/>
      </w:r>
      <w:r>
        <w:instrText xml:space="preserve"> SEQ Table \* ARABIC </w:instrText>
      </w:r>
      <w:r>
        <w:fldChar w:fldCharType="separate"/>
      </w:r>
      <w:r w:rsidR="00020F25">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66"/>
      <w:bookmarkEnd w:id="567"/>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2131ADCD" w:rsidR="00F15D19" w:rsidRDefault="00462FB6" w:rsidP="00462FB6">
      <w:pPr>
        <w:pStyle w:val="Caption"/>
      </w:pPr>
      <w:bookmarkStart w:id="568" w:name="_Toc3557089"/>
      <w:bookmarkStart w:id="569" w:name="_Toc26921180"/>
      <w:r>
        <w:t xml:space="preserve">Figure </w:t>
      </w:r>
      <w:r w:rsidR="00406B64">
        <w:fldChar w:fldCharType="begin"/>
      </w:r>
      <w:r w:rsidR="00406B64">
        <w:instrText xml:space="preserve"> SEQ Figure \* ARABIC </w:instrText>
      </w:r>
      <w:r w:rsidR="00406B64">
        <w:fldChar w:fldCharType="separate"/>
      </w:r>
      <w:r w:rsidR="00020F25">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68"/>
      <w:bookmarkEnd w:id="56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448121E0" w:rsidR="00476C37" w:rsidRPr="00977053" w:rsidRDefault="00476C37" w:rsidP="00812432">
      <w:pPr>
        <w:pStyle w:val="Caption"/>
        <w:spacing w:before="120"/>
      </w:pPr>
      <w:bookmarkStart w:id="570" w:name="_Toc3557090"/>
      <w:bookmarkStart w:id="571" w:name="_Toc26921181"/>
      <w:r>
        <w:t xml:space="preserve">Figure </w:t>
      </w:r>
      <w:r w:rsidR="00406B64">
        <w:fldChar w:fldCharType="begin"/>
      </w:r>
      <w:r w:rsidR="00406B64">
        <w:instrText xml:space="preserve"> SEQ Figure \* ARABIC </w:instrText>
      </w:r>
      <w:r w:rsidR="00406B64">
        <w:fldChar w:fldCharType="separate"/>
      </w:r>
      <w:r w:rsidR="00020F25">
        <w:rPr>
          <w:noProof/>
        </w:rPr>
        <w:t>11</w:t>
      </w:r>
      <w:r w:rsidR="00406B64">
        <w:fldChar w:fldCharType="end"/>
      </w:r>
      <w:r>
        <w:t xml:space="preserve">: </w:t>
      </w:r>
      <w:r w:rsidR="00812432">
        <w:t>Thick and Thin Assembling</w:t>
      </w:r>
      <w:bookmarkEnd w:id="570"/>
      <w:bookmarkEnd w:id="571"/>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36B0260A" w:rsidR="00812432" w:rsidRPr="00812432" w:rsidRDefault="00812432" w:rsidP="00812432">
      <w:pPr>
        <w:pStyle w:val="Caption"/>
        <w:rPr>
          <w:lang w:eastAsia="en-GB"/>
        </w:rPr>
      </w:pPr>
      <w:bookmarkStart w:id="572" w:name="_Toc3557091"/>
      <w:bookmarkStart w:id="573" w:name="_Toc26921182"/>
      <w:r>
        <w:t xml:space="preserve">Figure </w:t>
      </w:r>
      <w:r w:rsidR="00406B64">
        <w:fldChar w:fldCharType="begin"/>
      </w:r>
      <w:r w:rsidR="00406B64">
        <w:instrText xml:space="preserve"> SEQ Figure \* ARABIC </w:instrText>
      </w:r>
      <w:r w:rsidR="00406B64">
        <w:fldChar w:fldCharType="separate"/>
      </w:r>
      <w:r w:rsidR="00020F25">
        <w:rPr>
          <w:noProof/>
        </w:rPr>
        <w:t>12</w:t>
      </w:r>
      <w:r w:rsidR="00406B64">
        <w:fldChar w:fldCharType="end"/>
      </w:r>
      <w:r>
        <w:t>: Fastening Soft and Hard</w:t>
      </w:r>
      <w:bookmarkEnd w:id="572"/>
      <w:bookmarkEnd w:id="573"/>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74" w:name="_Toc428279369"/>
      <w:bookmarkStart w:id="575" w:name="_Toc428965611"/>
      <w:bookmarkEnd w:id="574"/>
      <w:bookmarkEnd w:id="575"/>
      <w:r w:rsidRPr="0062157E">
        <w:rPr>
          <w:sz w:val="18"/>
          <w:lang w:eastAsia="x-none"/>
        </w:rPr>
        <w:t>For further information about the Blind rivets you can check the following document:</w:t>
      </w:r>
    </w:p>
    <w:p w14:paraId="0B76B1D6" w14:textId="6656F3B2"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76" w:name="_Toc428279370"/>
    <w:bookmarkStart w:id="577" w:name="_Toc428456106"/>
    <w:bookmarkStart w:id="578" w:name="_Toc428537069"/>
    <w:bookmarkStart w:id="579" w:name="_Toc428969388"/>
    <w:bookmarkStart w:id="580" w:name="_Toc429052779"/>
    <w:bookmarkStart w:id="581" w:name="_Toc413359587"/>
    <w:bookmarkEnd w:id="576"/>
    <w:bookmarkEnd w:id="577"/>
    <w:bookmarkEnd w:id="578"/>
    <w:bookmarkEnd w:id="579"/>
    <w:bookmarkEnd w:id="580"/>
    <w:p w14:paraId="6391282C" w14:textId="77777777" w:rsidR="002E60CB" w:rsidRPr="00942FED" w:rsidRDefault="00DB0669" w:rsidP="00327322">
      <w:pPr>
        <w:pStyle w:val="Heading3"/>
      </w:pPr>
      <w:r>
        <w:rPr>
          <w:b w:val="0"/>
          <w:bCs w:val="0"/>
          <w:sz w:val="18"/>
          <w:szCs w:val="24"/>
        </w:rPr>
        <w:fldChar w:fldCharType="end"/>
      </w:r>
      <w:bookmarkStart w:id="582" w:name="_Toc3556979"/>
      <w:bookmarkStart w:id="583" w:name="_Toc26921069"/>
      <w:r w:rsidR="002E60CB" w:rsidRPr="00942FED">
        <w:t>Self</w:t>
      </w:r>
      <w:r w:rsidR="000306B0">
        <w:t>-</w:t>
      </w:r>
      <w:r w:rsidR="002E60CB" w:rsidRPr="00942FED">
        <w:t>Piercing Rivets</w:t>
      </w:r>
      <w:bookmarkEnd w:id="581"/>
      <w:bookmarkEnd w:id="582"/>
      <w:bookmarkEnd w:id="583"/>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24E07F3C" w:rsidR="002E60CB" w:rsidRDefault="002E60CB" w:rsidP="004B2578">
      <w:pPr>
        <w:pStyle w:val="Caption"/>
        <w:keepNext/>
      </w:pPr>
      <w:bookmarkStart w:id="584" w:name="_Toc413359629"/>
      <w:bookmarkStart w:id="585" w:name="_Toc3557092"/>
      <w:bookmarkStart w:id="586" w:name="_Toc26921183"/>
      <w:r>
        <w:t xml:space="preserve">Figure </w:t>
      </w:r>
      <w:r w:rsidR="00406B64">
        <w:fldChar w:fldCharType="begin"/>
      </w:r>
      <w:r w:rsidR="00406B64">
        <w:instrText xml:space="preserve"> SEQ Figure \* ARABIC </w:instrText>
      </w:r>
      <w:r w:rsidR="00406B64">
        <w:fldChar w:fldCharType="separate"/>
      </w:r>
      <w:r w:rsidR="00020F25">
        <w:rPr>
          <w:noProof/>
        </w:rPr>
        <w:t>13</w:t>
      </w:r>
      <w:r w:rsidR="00406B64">
        <w:fldChar w:fldCharType="end"/>
      </w:r>
      <w:r>
        <w:t>: Cross Section of a Self</w:t>
      </w:r>
      <w:r w:rsidR="00920523">
        <w:t>-</w:t>
      </w:r>
      <w:r>
        <w:t>Piercing Rivet</w:t>
      </w:r>
      <w:bookmarkEnd w:id="584"/>
      <w:bookmarkEnd w:id="585"/>
      <w:bookmarkEnd w:id="586"/>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45215506" w:rsidR="00C52145" w:rsidRPr="00C52145" w:rsidRDefault="00C52145" w:rsidP="00C52145">
      <w:pPr>
        <w:pStyle w:val="Caption"/>
      </w:pPr>
      <w:bookmarkStart w:id="587" w:name="_Toc3557093"/>
      <w:bookmarkStart w:id="588" w:name="_Toc26921184"/>
      <w:r>
        <w:t xml:space="preserve">Figure </w:t>
      </w:r>
      <w:r>
        <w:fldChar w:fldCharType="begin"/>
      </w:r>
      <w:r>
        <w:instrText xml:space="preserve"> SEQ Figure \* ARABIC </w:instrText>
      </w:r>
      <w:r>
        <w:fldChar w:fldCharType="separate"/>
      </w:r>
      <w:r w:rsidR="00020F25">
        <w:rPr>
          <w:noProof/>
        </w:rPr>
        <w:t>14</w:t>
      </w:r>
      <w:r>
        <w:fldChar w:fldCharType="end"/>
      </w:r>
      <w:r>
        <w:t>: S</w:t>
      </w:r>
      <w:r>
        <w:rPr>
          <w:rFonts w:ascii="Arial" w:hAnsi="Arial" w:cs="Arial"/>
          <w:color w:val="222222"/>
          <w:shd w:val="clear" w:color="auto" w:fill="FFFFFF"/>
        </w:rPr>
        <w:t>elf-piercing rivet setting apparatus</w:t>
      </w:r>
      <w:bookmarkEnd w:id="587"/>
      <w:bookmarkEnd w:id="588"/>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DFDB39C" w:rsidR="002E60CB" w:rsidRDefault="002E60CB" w:rsidP="004B2578">
      <w:pPr>
        <w:pStyle w:val="Caption"/>
        <w:spacing w:before="120"/>
      </w:pPr>
      <w:bookmarkStart w:id="589" w:name="_Toc3566451"/>
      <w:bookmarkStart w:id="590" w:name="_Toc26921294"/>
      <w:r>
        <w:t xml:space="preserve">Table </w:t>
      </w:r>
      <w:r w:rsidR="00D43112">
        <w:fldChar w:fldCharType="begin"/>
      </w:r>
      <w:r w:rsidR="00D43112">
        <w:instrText xml:space="preserve"> SEQ Table \* ARABIC </w:instrText>
      </w:r>
      <w:r w:rsidR="00D43112">
        <w:fldChar w:fldCharType="separate"/>
      </w:r>
      <w:r w:rsidR="00020F25">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89"/>
      <w:bookmarkEnd w:id="590"/>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591" w:name="_Toc428456108"/>
      <w:bookmarkStart w:id="592" w:name="_Toc428537071"/>
      <w:bookmarkStart w:id="593" w:name="_Toc428969390"/>
      <w:bookmarkStart w:id="594" w:name="_Toc429052781"/>
      <w:bookmarkStart w:id="595" w:name="_Toc428279372"/>
      <w:bookmarkStart w:id="596" w:name="_Toc428456109"/>
      <w:bookmarkStart w:id="597" w:name="_Toc428537072"/>
      <w:bookmarkStart w:id="598" w:name="_Toc428969391"/>
      <w:bookmarkStart w:id="599" w:name="_Toc429052782"/>
      <w:bookmarkStart w:id="600" w:name="_Toc428279374"/>
      <w:bookmarkStart w:id="601" w:name="_Toc428456111"/>
      <w:bookmarkStart w:id="602" w:name="_Toc428537074"/>
      <w:bookmarkStart w:id="603" w:name="_Toc428969393"/>
      <w:bookmarkStart w:id="604" w:name="_Toc429052784"/>
      <w:bookmarkStart w:id="605" w:name="_Toc428279378"/>
      <w:bookmarkStart w:id="606" w:name="_Toc428456115"/>
      <w:bookmarkStart w:id="607" w:name="_Toc428537078"/>
      <w:bookmarkStart w:id="608" w:name="_Toc428969397"/>
      <w:bookmarkStart w:id="609" w:name="_Toc429052788"/>
      <w:bookmarkStart w:id="610" w:name="_Toc428279380"/>
      <w:bookmarkStart w:id="611" w:name="_Toc428456117"/>
      <w:bookmarkStart w:id="612" w:name="_Toc428537080"/>
      <w:bookmarkStart w:id="613" w:name="_Toc428969399"/>
      <w:bookmarkStart w:id="614" w:name="_Toc429052790"/>
      <w:bookmarkStart w:id="615" w:name="_Toc428279387"/>
      <w:bookmarkStart w:id="616" w:name="_Toc428456124"/>
      <w:bookmarkStart w:id="617" w:name="_Toc428537087"/>
      <w:bookmarkStart w:id="618" w:name="_Toc428969406"/>
      <w:bookmarkStart w:id="619" w:name="_Toc429052797"/>
      <w:bookmarkStart w:id="620" w:name="_Toc428279388"/>
      <w:bookmarkStart w:id="621" w:name="_Toc428456125"/>
      <w:bookmarkStart w:id="622" w:name="_Toc428537088"/>
      <w:bookmarkStart w:id="623" w:name="_Toc428969407"/>
      <w:bookmarkStart w:id="624" w:name="_Toc429052798"/>
      <w:bookmarkStart w:id="625" w:name="_Toc428279389"/>
      <w:bookmarkStart w:id="626" w:name="_Toc428456126"/>
      <w:bookmarkStart w:id="627" w:name="_Toc428537089"/>
      <w:bookmarkStart w:id="628" w:name="_Toc428969408"/>
      <w:bookmarkStart w:id="629" w:name="_Toc429052799"/>
      <w:bookmarkStart w:id="630" w:name="_Toc413359588"/>
      <w:bookmarkStart w:id="631" w:name="_Toc3556980"/>
      <w:bookmarkStart w:id="632" w:name="_Toc2692107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r>
        <w:t>S</w:t>
      </w:r>
      <w:r w:rsidR="002E60CB">
        <w:t>olid</w:t>
      </w:r>
      <w:r w:rsidR="002E60CB" w:rsidRPr="00942FED">
        <w:t xml:space="preserve"> Rivets</w:t>
      </w:r>
      <w:bookmarkEnd w:id="630"/>
      <w:bookmarkEnd w:id="631"/>
      <w:bookmarkEnd w:id="63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4822ADD0" w:rsidR="00E625EF" w:rsidRDefault="00E625EF" w:rsidP="00E625EF">
      <w:pPr>
        <w:pStyle w:val="Caption"/>
        <w:spacing w:before="120"/>
        <w:rPr>
          <w:rFonts w:cs="Calibri"/>
          <w:sz w:val="18"/>
          <w:szCs w:val="22"/>
          <w:lang w:eastAsia="en-GB"/>
        </w:rPr>
      </w:pPr>
      <w:bookmarkStart w:id="633" w:name="_Toc3566452"/>
      <w:bookmarkStart w:id="634" w:name="_Toc26921295"/>
      <w:r>
        <w:t xml:space="preserve">Table </w:t>
      </w:r>
      <w:r w:rsidR="00D43112">
        <w:fldChar w:fldCharType="begin"/>
      </w:r>
      <w:r w:rsidR="00D43112">
        <w:instrText xml:space="preserve"> SEQ Table \* ARABIC </w:instrText>
      </w:r>
      <w:r w:rsidR="00D43112">
        <w:fldChar w:fldCharType="separate"/>
      </w:r>
      <w:r w:rsidR="00020F25">
        <w:rPr>
          <w:noProof/>
        </w:rPr>
        <w:t>45</w:t>
      </w:r>
      <w:r w:rsidR="00D43112">
        <w:fldChar w:fldCharType="end"/>
      </w:r>
      <w:r>
        <w:t>: Pictures of all Solid Rivets</w:t>
      </w:r>
      <w:bookmarkEnd w:id="633"/>
      <w:bookmarkEnd w:id="634"/>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3EB4DED2" w:rsidR="00DE1471" w:rsidRDefault="00FE266F" w:rsidP="004B2578">
      <w:pPr>
        <w:pStyle w:val="Caption"/>
        <w:spacing w:before="120"/>
        <w:rPr>
          <w:rFonts w:cs="Calibri"/>
          <w:szCs w:val="22"/>
          <w:lang w:eastAsia="en-GB"/>
        </w:rPr>
      </w:pPr>
      <w:bookmarkStart w:id="635" w:name="_Ref3565285"/>
      <w:bookmarkStart w:id="636" w:name="_Toc3557094"/>
      <w:bookmarkStart w:id="637" w:name="_Toc26921185"/>
      <w:r>
        <w:t xml:space="preserve">Figure </w:t>
      </w:r>
      <w:r w:rsidR="00406B64">
        <w:fldChar w:fldCharType="begin"/>
      </w:r>
      <w:r w:rsidR="00406B64">
        <w:instrText xml:space="preserve"> SEQ Figure \* ARABIC </w:instrText>
      </w:r>
      <w:r w:rsidR="00406B64">
        <w:fldChar w:fldCharType="separate"/>
      </w:r>
      <w:r w:rsidR="00020F25">
        <w:rPr>
          <w:noProof/>
        </w:rPr>
        <w:t>15</w:t>
      </w:r>
      <w:r w:rsidR="00406B64">
        <w:fldChar w:fldCharType="end"/>
      </w:r>
      <w:bookmarkEnd w:id="635"/>
      <w:r>
        <w:t>: Dimensions of Solid Rivets</w:t>
      </w:r>
      <w:bookmarkEnd w:id="636"/>
      <w:bookmarkEnd w:id="63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38"/>
            <w:r>
              <w:rPr>
                <w:sz w:val="20"/>
                <w:szCs w:val="20"/>
              </w:rPr>
              <w:t xml:space="preserve">max_grip </w:t>
            </w:r>
            <w:r>
              <w:rPr>
                <w:rFonts w:cs="Calibri"/>
                <w:sz w:val="20"/>
                <w:szCs w:val="20"/>
              </w:rPr>
              <w:t>≥</w:t>
            </w:r>
            <w:r>
              <w:rPr>
                <w:sz w:val="20"/>
                <w:szCs w:val="20"/>
              </w:rPr>
              <w:t xml:space="preserve"> min_grip</w:t>
            </w:r>
            <w:commentRangeStart w:id="639"/>
            <w:commentRangeEnd w:id="639"/>
            <w:r w:rsidR="00B14B2C">
              <w:rPr>
                <w:rStyle w:val="CommentReference"/>
                <w:lang w:eastAsia="x-none"/>
              </w:rPr>
              <w:commentReference w:id="639"/>
            </w:r>
            <w:commentRangeEnd w:id="638"/>
            <w:r w:rsidR="00F1371D">
              <w:rPr>
                <w:rStyle w:val="CommentReference"/>
                <w:lang w:eastAsia="x-none"/>
              </w:rPr>
              <w:commentReference w:id="63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82B935C" w:rsidR="00DE1471" w:rsidRDefault="005B1B92" w:rsidP="00E55EE7">
      <w:pPr>
        <w:pStyle w:val="Caption"/>
        <w:spacing w:before="120"/>
        <w:rPr>
          <w:rFonts w:cs="Calibri"/>
          <w:sz w:val="18"/>
          <w:szCs w:val="22"/>
          <w:lang w:eastAsia="en-GB"/>
        </w:rPr>
      </w:pPr>
      <w:bookmarkStart w:id="640" w:name="_Toc3566453"/>
      <w:bookmarkStart w:id="641" w:name="_Toc26921296"/>
      <w:r>
        <w:t xml:space="preserve">Table </w:t>
      </w:r>
      <w:r w:rsidR="00D43112">
        <w:fldChar w:fldCharType="begin"/>
      </w:r>
      <w:r w:rsidR="00D43112">
        <w:instrText xml:space="preserve"> SEQ Table \* ARABIC </w:instrText>
      </w:r>
      <w:r w:rsidR="00D43112">
        <w:fldChar w:fldCharType="separate"/>
      </w:r>
      <w:r w:rsidR="00020F25">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40"/>
      <w:bookmarkEnd w:id="64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20BD1C04" w:rsidR="001B51BC" w:rsidRPr="001B51BC" w:rsidRDefault="001B51BC" w:rsidP="00E719F2">
      <w:pPr>
        <w:pStyle w:val="Caption"/>
        <w:spacing w:before="120"/>
        <w:rPr>
          <w:rFonts w:cs="Calibri"/>
          <w:lang w:eastAsia="en-GB"/>
        </w:rPr>
      </w:pPr>
      <w:bookmarkStart w:id="642" w:name="_Toc3557095"/>
      <w:bookmarkStart w:id="643" w:name="_Toc26921186"/>
      <w:r>
        <w:t xml:space="preserve">Figure </w:t>
      </w:r>
      <w:r w:rsidR="00406B64">
        <w:fldChar w:fldCharType="begin"/>
      </w:r>
      <w:r w:rsidR="00406B64">
        <w:instrText xml:space="preserve"> SEQ Figure \* ARABIC </w:instrText>
      </w:r>
      <w:r w:rsidR="00406B64">
        <w:fldChar w:fldCharType="separate"/>
      </w:r>
      <w:r w:rsidR="00020F25">
        <w:rPr>
          <w:noProof/>
        </w:rPr>
        <w:t>16</w:t>
      </w:r>
      <w:r w:rsidR="00406B64">
        <w:fldChar w:fldCharType="end"/>
      </w:r>
      <w:r>
        <w:t>: Clinch allowance of solid rivet</w:t>
      </w:r>
      <w:bookmarkEnd w:id="642"/>
      <w:bookmarkEnd w:id="643"/>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644" w:name="_Toc428279391"/>
      <w:bookmarkStart w:id="645" w:name="_Toc428456128"/>
      <w:bookmarkStart w:id="646" w:name="_Toc428537091"/>
      <w:bookmarkStart w:id="647" w:name="_Toc428969410"/>
      <w:bookmarkStart w:id="648" w:name="_Toc429052801"/>
      <w:bookmarkStart w:id="649" w:name="_Toc413359589"/>
      <w:bookmarkStart w:id="650" w:name="_Toc3556981"/>
      <w:bookmarkStart w:id="651" w:name="_Toc26921071"/>
      <w:bookmarkEnd w:id="644"/>
      <w:bookmarkEnd w:id="645"/>
      <w:bookmarkEnd w:id="646"/>
      <w:bookmarkEnd w:id="647"/>
      <w:bookmarkEnd w:id="648"/>
      <w:r w:rsidRPr="00F90632">
        <w:lastRenderedPageBreak/>
        <w:t>Swop Rivets</w:t>
      </w:r>
      <w:bookmarkEnd w:id="649"/>
      <w:bookmarkEnd w:id="650"/>
      <w:bookmarkEnd w:id="651"/>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22A54ED5" w:rsidR="005F05A3" w:rsidRDefault="00C5224D" w:rsidP="00C5224D">
      <w:pPr>
        <w:pStyle w:val="Caption"/>
      </w:pPr>
      <w:bookmarkStart w:id="652" w:name="_Toc3557096"/>
      <w:bookmarkStart w:id="653" w:name="_Toc26921187"/>
      <w:r>
        <w:t xml:space="preserve">Figure </w:t>
      </w:r>
      <w:r w:rsidR="00406B64">
        <w:fldChar w:fldCharType="begin"/>
      </w:r>
      <w:r w:rsidR="00406B64">
        <w:instrText xml:space="preserve"> SEQ Figure \* ARABIC </w:instrText>
      </w:r>
      <w:r w:rsidR="00406B64">
        <w:fldChar w:fldCharType="separate"/>
      </w:r>
      <w:r w:rsidR="00020F25">
        <w:rPr>
          <w:noProof/>
        </w:rPr>
        <w:t>17</w:t>
      </w:r>
      <w:r w:rsidR="00406B64">
        <w:fldChar w:fldCharType="end"/>
      </w:r>
      <w:r>
        <w:t>: Cross section of a SWOP Rivet</w:t>
      </w:r>
      <w:bookmarkEnd w:id="652"/>
      <w:bookmarkEnd w:id="65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5778F918" w:rsidR="00FC1F60" w:rsidRDefault="00F90632" w:rsidP="00F90632">
      <w:pPr>
        <w:pStyle w:val="Caption"/>
        <w:spacing w:before="120"/>
      </w:pPr>
      <w:bookmarkStart w:id="654" w:name="_Toc3566454"/>
      <w:bookmarkStart w:id="655" w:name="_Toc26921297"/>
      <w:r>
        <w:t xml:space="preserve">Table </w:t>
      </w:r>
      <w:r w:rsidR="00D43112">
        <w:fldChar w:fldCharType="begin"/>
      </w:r>
      <w:r w:rsidR="00D43112">
        <w:instrText xml:space="preserve"> SEQ Table \* ARABIC </w:instrText>
      </w:r>
      <w:r w:rsidR="00D43112">
        <w:fldChar w:fldCharType="separate"/>
      </w:r>
      <w:r w:rsidR="00020F25">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54"/>
      <w:bookmarkEnd w:id="655"/>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573109A0"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01D64ED7" w14:textId="136F155B"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Default="000B382F">
      <w:pPr>
        <w:spacing w:after="0"/>
        <w:rPr>
          <w:ins w:id="656" w:author="nick" w:date="2020-03-09T20:57:00Z"/>
          <w:b/>
          <w:bCs/>
          <w:sz w:val="30"/>
          <w:szCs w:val="26"/>
          <w:lang w:eastAsia="x-none"/>
        </w:rPr>
      </w:pPr>
      <w:bookmarkStart w:id="657" w:name="_GoBack"/>
      <w:bookmarkEnd w:id="657"/>
    </w:p>
    <w:p w14:paraId="3C84246E" w14:textId="01B56907" w:rsidR="000B382F" w:rsidRDefault="000B382F" w:rsidP="000B382F">
      <w:pPr>
        <w:pStyle w:val="Heading3"/>
        <w:rPr>
          <w:ins w:id="658" w:author="nick" w:date="2020-03-09T20:57:00Z"/>
        </w:rPr>
      </w:pPr>
      <w:ins w:id="659" w:author="nick" w:date="2020-03-09T20:57:00Z">
        <w:r>
          <w:t>Clinch Rivet Studs</w:t>
        </w:r>
      </w:ins>
    </w:p>
    <w:p w14:paraId="347676FD" w14:textId="77777777" w:rsidR="000B382F" w:rsidRDefault="000B382F" w:rsidP="000B382F">
      <w:pPr>
        <w:autoSpaceDE w:val="0"/>
        <w:autoSpaceDN w:val="0"/>
        <w:adjustRightInd w:val="0"/>
        <w:spacing w:after="0"/>
        <w:jc w:val="both"/>
        <w:rPr>
          <w:ins w:id="660" w:author="nick" w:date="2020-03-09T20:57:00Z"/>
        </w:rPr>
      </w:pPr>
      <w:ins w:id="661" w:author="nick" w:date="2020-03-09T20:57:00Z">
        <w:r>
          <w:rPr>
            <w:rFonts w:cs="Calibri"/>
            <w:szCs w:val="22"/>
            <w:lang w:eastAsia="en-GB"/>
          </w:rPr>
          <w:t xml:space="preserve">A Clinch Rivet Stud (Clinchnietbolzen, or CNB) is fixed to the base metal sheet, typically by </w:t>
        </w:r>
        <w:r>
          <w:t>cold forming fastening method without additional components, using special tools to plastically form a mechanical interlock between the pin and the sheet.</w:t>
        </w:r>
      </w:ins>
    </w:p>
    <w:p w14:paraId="3FBF9862" w14:textId="77777777" w:rsidR="000B382F" w:rsidRDefault="000B382F" w:rsidP="000B382F">
      <w:pPr>
        <w:autoSpaceDE w:val="0"/>
        <w:autoSpaceDN w:val="0"/>
        <w:adjustRightInd w:val="0"/>
        <w:spacing w:before="240" w:after="0"/>
        <w:jc w:val="both"/>
        <w:rPr>
          <w:ins w:id="662" w:author="nick" w:date="2020-03-09T20:57:00Z"/>
          <w:rFonts w:cs="Calibri"/>
          <w:szCs w:val="22"/>
          <w:lang w:eastAsia="en-GB"/>
        </w:rPr>
      </w:pPr>
      <w:ins w:id="663" w:author="nick" w:date="2020-03-09T20:57:00Z">
        <w:r>
          <w:t>Ultimately, one or more panels, typically of different material, are attached to the stud and fastened using a counterpart (a coarse nut, or a Tucker plastic nut).</w:t>
        </w:r>
      </w:ins>
    </w:p>
    <w:p w14:paraId="3445C497" w14:textId="77777777" w:rsidR="000B382F" w:rsidRDefault="000B382F" w:rsidP="000B382F">
      <w:pPr>
        <w:keepNext/>
        <w:jc w:val="center"/>
        <w:rPr>
          <w:ins w:id="664" w:author="nick" w:date="2020-03-09T20:57:00Z"/>
          <w:lang w:eastAsia="x-none"/>
        </w:rPr>
      </w:pPr>
      <w:ins w:id="665" w:author="nick" w:date="2020-03-09T20:57:00Z">
        <w:r>
          <w:rPr>
            <w:noProof/>
            <w:lang w:eastAsia="en-US"/>
          </w:rPr>
          <w:lastRenderedPageBreak/>
          <w:drawing>
            <wp:inline distT="0" distB="0" distL="0" distR="0" wp14:anchorId="22BE7157" wp14:editId="7F0ED6AA">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10833626">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ins>
    </w:p>
    <w:p w14:paraId="7393984A" w14:textId="77777777" w:rsidR="000B382F" w:rsidRDefault="000B382F" w:rsidP="000B382F">
      <w:pPr>
        <w:pStyle w:val="Caption"/>
        <w:rPr>
          <w:ins w:id="666" w:author="nick" w:date="2020-03-09T20:57:00Z"/>
        </w:rPr>
      </w:pPr>
      <w:ins w:id="667" w:author="nick" w:date="2020-03-09T20:57:00Z">
        <w:r>
          <w:t xml:space="preserve">Figure </w:t>
        </w:r>
        <w:r>
          <w:fldChar w:fldCharType="begin"/>
        </w:r>
        <w:r>
          <w:instrText xml:space="preserve"> SEQ Figure \* ARABIC </w:instrText>
        </w:r>
        <w:r>
          <w:fldChar w:fldCharType="separate"/>
        </w:r>
        <w:r>
          <w:rPr>
            <w:noProof/>
          </w:rPr>
          <w:t>18</w:t>
        </w:r>
        <w:r>
          <w:fldChar w:fldCharType="end"/>
        </w:r>
        <w:r>
          <w:t xml:space="preserve"> Clinchnietbolzen types</w:t>
        </w:r>
      </w:ins>
    </w:p>
    <w:p w14:paraId="00463B02" w14:textId="77777777" w:rsidR="000B382F" w:rsidRDefault="000B382F" w:rsidP="000B382F">
      <w:pPr>
        <w:jc w:val="center"/>
        <w:rPr>
          <w:ins w:id="668" w:author="nick" w:date="2020-03-09T20:57:00Z"/>
          <w:i/>
          <w:sz w:val="18"/>
        </w:rPr>
      </w:pPr>
      <w:ins w:id="669" w:author="nick" w:date="2020-03-09T20:57:00Z">
        <w:r w:rsidRPr="00034C0D">
          <w:rPr>
            <w:i/>
            <w:sz w:val="18"/>
          </w:rPr>
          <w:t>Source of image:</w:t>
        </w:r>
        <w:r w:rsidRPr="00E65321">
          <w:rPr>
            <w:i/>
            <w:sz w:val="18"/>
          </w:rPr>
          <w:t xml:space="preserve"> </w:t>
        </w:r>
        <w:r>
          <w:rPr>
            <w:i/>
            <w:sz w:val="18"/>
          </w:rPr>
          <w:fldChar w:fldCharType="begin"/>
        </w:r>
        <w:r>
          <w:rPr>
            <w:i/>
            <w:sz w:val="18"/>
          </w:rPr>
          <w:instrText xml:space="preserve"> HYPERLINK "</w:instrText>
        </w:r>
        <w:r w:rsidRPr="00E65321">
          <w:rPr>
            <w:i/>
            <w:sz w:val="18"/>
          </w:rPr>
          <w:instrText>https://de.tox-pressotechnik.com/assets/countries/DE/pdf/TOX_Functional_Elements_85_de.pdf</w:instrText>
        </w:r>
        <w:r>
          <w:rPr>
            <w:i/>
            <w:sz w:val="18"/>
          </w:rPr>
          <w:instrText xml:space="preserve">" </w:instrText>
        </w:r>
        <w:r>
          <w:rPr>
            <w:i/>
            <w:sz w:val="18"/>
          </w:rPr>
          <w:fldChar w:fldCharType="separate"/>
        </w:r>
        <w:r w:rsidRPr="004929C7">
          <w:rPr>
            <w:rStyle w:val="Hyperlink"/>
            <w:i/>
            <w:sz w:val="18"/>
          </w:rPr>
          <w:t>https://de.tox-pressotechnik.com/assets/countries/DE/pdf/TOX_Functional_Elements_85_de.pdf</w:t>
        </w:r>
        <w:r>
          <w:rPr>
            <w:i/>
            <w:sz w:val="18"/>
          </w:rPr>
          <w:fldChar w:fldCharType="end"/>
        </w:r>
      </w:ins>
    </w:p>
    <w:p w14:paraId="21527367" w14:textId="77777777" w:rsidR="000B382F" w:rsidRDefault="000B382F" w:rsidP="000B382F">
      <w:pPr>
        <w:keepNext/>
        <w:jc w:val="center"/>
        <w:rPr>
          <w:ins w:id="670" w:author="nick" w:date="2020-03-09T20:57:00Z"/>
        </w:rPr>
      </w:pPr>
      <w:ins w:id="671" w:author="nick" w:date="2020-03-09T20:57:00Z">
        <w:r>
          <w:rPr>
            <w:noProof/>
            <w:lang w:eastAsia="en-US"/>
          </w:rPr>
          <w:drawing>
            <wp:inline distT="0" distB="0" distL="0" distR="0" wp14:anchorId="14C0F7E5" wp14:editId="49F2C67C">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321E852" w14:textId="77777777" w:rsidR="000B382F" w:rsidRPr="0047200E" w:rsidRDefault="000B382F" w:rsidP="000B382F">
      <w:pPr>
        <w:pStyle w:val="Caption"/>
        <w:rPr>
          <w:ins w:id="672" w:author="nick" w:date="2020-03-09T20:57:00Z"/>
        </w:rPr>
      </w:pPr>
      <w:ins w:id="673" w:author="nick" w:date="2020-03-09T20:57:00Z">
        <w:r>
          <w:t xml:space="preserve">Figure </w:t>
        </w:r>
        <w:r>
          <w:fldChar w:fldCharType="begin"/>
        </w:r>
        <w:r>
          <w:instrText xml:space="preserve"> SEQ Figure \* ARABIC </w:instrText>
        </w:r>
        <w:r>
          <w:fldChar w:fldCharType="separate"/>
        </w:r>
        <w:r>
          <w:rPr>
            <w:noProof/>
          </w:rPr>
          <w:t>19</w:t>
        </w:r>
        <w:r>
          <w:fldChar w:fldCharType="end"/>
        </w:r>
        <w:r>
          <w:t xml:space="preserve"> Clinch Rivet Stud: Ball stud</w:t>
        </w:r>
      </w:ins>
    </w:p>
    <w:p w14:paraId="76DA78F6" w14:textId="77777777" w:rsidR="000B382F" w:rsidRDefault="000B382F" w:rsidP="000B382F">
      <w:pPr>
        <w:spacing w:before="120"/>
        <w:jc w:val="both"/>
        <w:rPr>
          <w:ins w:id="674" w:author="nick" w:date="2020-03-09T20:57:00Z"/>
        </w:rPr>
      </w:pPr>
    </w:p>
    <w:p w14:paraId="365F7A37" w14:textId="77777777" w:rsidR="000B382F" w:rsidRDefault="000B382F" w:rsidP="000B382F">
      <w:pPr>
        <w:spacing w:before="120"/>
        <w:jc w:val="both"/>
        <w:rPr>
          <w:ins w:id="675" w:author="nick" w:date="2020-03-09T20:57:00Z"/>
        </w:rPr>
      </w:pPr>
      <w:ins w:id="676" w:author="nick" w:date="2020-03-09T20:57:00Z">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its attributes and parent element attributes within </w:t>
        </w:r>
        <w:r w:rsidRPr="00474735">
          <w:rPr>
            <w:rStyle w:val="elementdeftypeChar"/>
          </w:rPr>
          <w:t>&lt;rivet</w:t>
        </w:r>
        <w:r>
          <w:rPr>
            <w:rStyle w:val="elementdeftypeChar"/>
          </w:rPr>
          <w:t>/</w:t>
        </w:r>
        <w:r w:rsidRPr="00474735">
          <w:rPr>
            <w:rStyle w:val="elementdeftypeChar"/>
          </w:rPr>
          <w:t>&gt;</w:t>
        </w:r>
        <w:r>
          <w:t xml:space="preserve">. Especially the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Other rivet parameters (e.g.: </w:t>
        </w:r>
        <w:r>
          <w:rPr>
            <w:rStyle w:val="elementdeftypeChar"/>
          </w:rPr>
          <w:t>hardness</w:t>
        </w:r>
        <w:r>
          <w:t>) may be treated as meaningless.</w:t>
        </w:r>
      </w:ins>
    </w:p>
    <w:p w14:paraId="07E06BC5" w14:textId="77777777" w:rsidR="000B382F" w:rsidRDefault="000B382F" w:rsidP="000B382F">
      <w:pPr>
        <w:spacing w:before="120"/>
        <w:jc w:val="both"/>
        <w:rPr>
          <w:ins w:id="677" w:author="nick" w:date="2020-03-09T20:57:00Z"/>
        </w:rPr>
      </w:pPr>
      <w:ins w:id="678" w:author="nick" w:date="2020-03-09T20:57:00Z">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ins w:id="679" w:author="nick" w:date="2020-03-09T20:57:00Z"/>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ins w:id="680" w:author="nick" w:date="2020-03-09T20:57:00Z"/>
                <w:b/>
                <w:i/>
              </w:rPr>
            </w:pPr>
            <w:ins w:id="681" w:author="nick" w:date="2020-03-09T20:57:00Z">
              <w:r w:rsidRPr="00226A3F">
                <w:rPr>
                  <w:b/>
                  <w:i/>
                </w:rPr>
                <w:t>Attributes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ins w:id="682" w:author="nick" w:date="2020-03-09T20:57:00Z"/>
                <w:b/>
                <w:i/>
              </w:rPr>
            </w:pPr>
            <w:ins w:id="683" w:author="nick" w:date="2020-03-09T20:57:00Z">
              <w:r w:rsidRPr="00226A3F">
                <w:rPr>
                  <w:b/>
                  <w:i/>
                </w:rPr>
                <w:t>Type</w:t>
              </w:r>
            </w:ins>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ins w:id="684" w:author="nick" w:date="2020-03-09T20:57:00Z"/>
                <w:b/>
                <w:i/>
              </w:rPr>
            </w:pPr>
            <w:ins w:id="685" w:author="nick" w:date="2020-03-09T20:57:00Z">
              <w:r w:rsidRPr="00226A3F">
                <w:rPr>
                  <w:b/>
                  <w:i/>
                </w:rPr>
                <w:t>Value Space</w:t>
              </w:r>
            </w:ins>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ins w:id="686" w:author="nick" w:date="2020-03-09T20:57:00Z"/>
                <w:b/>
                <w:i/>
              </w:rPr>
            </w:pPr>
            <w:ins w:id="687" w:author="nick" w:date="2020-03-09T20:57:00Z">
              <w:r>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ins w:id="688" w:author="nick" w:date="2020-03-09T20:57:00Z"/>
                <w:b/>
                <w:i/>
              </w:rPr>
            </w:pPr>
            <w:ins w:id="689" w:author="nick" w:date="2020-03-09T20:57:00Z">
              <w:r w:rsidRPr="00226A3F">
                <w:rPr>
                  <w:b/>
                  <w:i/>
                </w:rPr>
                <w:t>Constraint</w:t>
              </w:r>
            </w:ins>
          </w:p>
        </w:tc>
      </w:tr>
      <w:tr w:rsidR="000B382F" w:rsidRPr="00226A3F" w14:paraId="7ADD1B6F" w14:textId="77777777" w:rsidTr="000B382F">
        <w:trPr>
          <w:cantSplit/>
          <w:jc w:val="center"/>
          <w:ins w:id="690" w:author="nick" w:date="2020-03-09T20:57:00Z"/>
        </w:trPr>
        <w:tc>
          <w:tcPr>
            <w:tcW w:w="2093" w:type="dxa"/>
            <w:shd w:val="clear" w:color="auto" w:fill="auto"/>
          </w:tcPr>
          <w:p w14:paraId="7130DA09" w14:textId="77777777" w:rsidR="000B382F" w:rsidRPr="00F90632" w:rsidRDefault="000B382F" w:rsidP="000B382F">
            <w:pPr>
              <w:rPr>
                <w:ins w:id="691" w:author="nick" w:date="2020-03-09T20:57:00Z"/>
                <w:sz w:val="20"/>
                <w:szCs w:val="20"/>
              </w:rPr>
            </w:pPr>
            <w:ins w:id="692" w:author="nick" w:date="2020-03-09T20:57:00Z">
              <w:r>
                <w:rPr>
                  <w:sz w:val="20"/>
                  <w:szCs w:val="20"/>
                </w:rPr>
                <w:t>press_in_force</w:t>
              </w:r>
            </w:ins>
          </w:p>
        </w:tc>
        <w:tc>
          <w:tcPr>
            <w:tcW w:w="1417" w:type="dxa"/>
            <w:shd w:val="clear" w:color="auto" w:fill="auto"/>
          </w:tcPr>
          <w:p w14:paraId="7A2986F9" w14:textId="77777777" w:rsidR="000B382F" w:rsidRPr="005B1B92" w:rsidRDefault="000B382F" w:rsidP="000B382F">
            <w:pPr>
              <w:rPr>
                <w:ins w:id="693" w:author="nick" w:date="2020-03-09T20:57:00Z"/>
                <w:sz w:val="20"/>
                <w:szCs w:val="20"/>
              </w:rPr>
            </w:pPr>
            <w:ins w:id="694" w:author="nick" w:date="2020-03-09T20:57:00Z">
              <w:r w:rsidRPr="005B1B92">
                <w:rPr>
                  <w:sz w:val="20"/>
                  <w:szCs w:val="20"/>
                </w:rPr>
                <w:t>Floating point</w:t>
              </w:r>
            </w:ins>
          </w:p>
        </w:tc>
        <w:tc>
          <w:tcPr>
            <w:tcW w:w="1418" w:type="dxa"/>
          </w:tcPr>
          <w:p w14:paraId="262BFA77" w14:textId="77777777" w:rsidR="000B382F" w:rsidRPr="005B1B92" w:rsidRDefault="000B382F" w:rsidP="000B382F">
            <w:pPr>
              <w:rPr>
                <w:ins w:id="695" w:author="nick" w:date="2020-03-09T20:57:00Z"/>
                <w:sz w:val="20"/>
                <w:szCs w:val="20"/>
              </w:rPr>
            </w:pPr>
            <w:ins w:id="696" w:author="nick" w:date="2020-03-09T20:57:00Z">
              <w:r w:rsidRPr="005B1B92">
                <w:rPr>
                  <w:sz w:val="20"/>
                  <w:szCs w:val="20"/>
                </w:rPr>
                <w:t>&gt; 0.0</w:t>
              </w:r>
            </w:ins>
          </w:p>
        </w:tc>
        <w:tc>
          <w:tcPr>
            <w:tcW w:w="1163" w:type="dxa"/>
            <w:shd w:val="clear" w:color="auto" w:fill="auto"/>
          </w:tcPr>
          <w:p w14:paraId="00347263" w14:textId="77777777" w:rsidR="000B382F" w:rsidRPr="005B1B92" w:rsidRDefault="000B382F" w:rsidP="000B382F">
            <w:pPr>
              <w:rPr>
                <w:ins w:id="697" w:author="nick" w:date="2020-03-09T20:57:00Z"/>
                <w:sz w:val="20"/>
                <w:szCs w:val="20"/>
              </w:rPr>
            </w:pPr>
            <w:ins w:id="698" w:author="nick" w:date="2020-03-09T20:57:00Z">
              <w:r w:rsidRPr="005B1B92">
                <w:rPr>
                  <w:sz w:val="20"/>
                  <w:szCs w:val="20"/>
                </w:rPr>
                <w:t>Optional</w:t>
              </w:r>
            </w:ins>
          </w:p>
        </w:tc>
        <w:tc>
          <w:tcPr>
            <w:tcW w:w="2409" w:type="dxa"/>
            <w:shd w:val="clear" w:color="auto" w:fill="auto"/>
          </w:tcPr>
          <w:p w14:paraId="7714FA8E" w14:textId="77777777" w:rsidR="000B382F" w:rsidRPr="005B1B92" w:rsidRDefault="000B382F" w:rsidP="000B382F">
            <w:pPr>
              <w:rPr>
                <w:ins w:id="699" w:author="nick" w:date="2020-03-09T20:57:00Z"/>
                <w:sz w:val="20"/>
                <w:szCs w:val="20"/>
              </w:rPr>
            </w:pPr>
            <w:ins w:id="700" w:author="nick" w:date="2020-03-09T20:57:00Z">
              <w:r w:rsidRPr="005B1B92">
                <w:rPr>
                  <w:sz w:val="20"/>
                  <w:szCs w:val="20"/>
                </w:rPr>
                <w:t>-</w:t>
              </w:r>
            </w:ins>
          </w:p>
        </w:tc>
      </w:tr>
    </w:tbl>
    <w:p w14:paraId="0F7277AD" w14:textId="77777777" w:rsidR="000B382F" w:rsidRDefault="000B382F" w:rsidP="000B382F">
      <w:pPr>
        <w:pStyle w:val="Caption"/>
        <w:spacing w:before="120"/>
        <w:rPr>
          <w:ins w:id="701" w:author="nick" w:date="2020-03-09T20:57:00Z"/>
        </w:rPr>
      </w:pPr>
      <w:ins w:id="702" w:author="nick" w:date="2020-03-09T20:57:00Z">
        <w:r>
          <w:t xml:space="preserve">Table </w:t>
        </w:r>
        <w:r>
          <w:fldChar w:fldCharType="begin"/>
        </w:r>
        <w:r>
          <w:instrText xml:space="preserve"> SEQ Table \* ARABIC </w:instrText>
        </w:r>
        <w:r>
          <w:fldChar w:fldCharType="separate"/>
        </w:r>
        <w:r>
          <w:rPr>
            <w:noProof/>
          </w:rPr>
          <w:t>47</w:t>
        </w:r>
        <w:r>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ins>
    </w:p>
    <w:p w14:paraId="3565CF30" w14:textId="77777777" w:rsidR="000B382F" w:rsidRDefault="000B382F" w:rsidP="000B382F">
      <w:pPr>
        <w:spacing w:before="120"/>
        <w:jc w:val="both"/>
        <w:rPr>
          <w:ins w:id="703" w:author="nick" w:date="2020-03-09T20:57:00Z"/>
        </w:rPr>
      </w:pPr>
      <w:ins w:id="704" w:author="nick" w:date="2020-03-09T20:57:00Z">
        <w:r>
          <w:t xml:space="preserve">All attributes of this connection type are optional for importing it into CAD or CAE application. </w:t>
        </w:r>
      </w:ins>
    </w:p>
    <w:p w14:paraId="1DCA25C7" w14:textId="77777777" w:rsidR="000B382F" w:rsidRDefault="000B382F" w:rsidP="000B382F">
      <w:pPr>
        <w:spacing w:before="120"/>
        <w:jc w:val="both"/>
        <w:rPr>
          <w:ins w:id="705" w:author="nick" w:date="2020-03-09T20:57:00Z"/>
        </w:rPr>
      </w:pPr>
      <w:ins w:id="706" w:author="nick" w:date="2020-03-09T20:57:00Z">
        <w:r>
          <w:t>These attributes have the following semantics:</w:t>
        </w:r>
      </w:ins>
    </w:p>
    <w:p w14:paraId="6F1805C0" w14:textId="77777777" w:rsidR="000B382F" w:rsidRDefault="000B382F" w:rsidP="000B382F">
      <w:pPr>
        <w:pStyle w:val="ListParagraph"/>
        <w:numPr>
          <w:ilvl w:val="0"/>
          <w:numId w:val="33"/>
        </w:numPr>
        <w:spacing w:before="120"/>
        <w:jc w:val="both"/>
        <w:rPr>
          <w:ins w:id="707" w:author="nick" w:date="2020-03-09T20:57:00Z"/>
          <w:lang w:val="en-US"/>
        </w:rPr>
      </w:pPr>
      <w:ins w:id="708" w:author="nick" w:date="2020-03-09T20:57:00Z">
        <w:r>
          <w:rPr>
            <w:rStyle w:val="elementdeftypeChar"/>
          </w:rPr>
          <w:t>press_in_force</w:t>
        </w:r>
        <w:r w:rsidRPr="00FF0EB3">
          <w:rPr>
            <w:lang w:val="en-US"/>
          </w:rPr>
          <w:t xml:space="preserve">: </w:t>
        </w:r>
        <w:r>
          <w:rPr>
            <w:lang w:val="en-US"/>
          </w:rPr>
          <w:t>The force used to clinch the stud into the base sheet.</w:t>
        </w:r>
      </w:ins>
    </w:p>
    <w:p w14:paraId="07A19B60" w14:textId="77777777" w:rsidR="000B382F" w:rsidRDefault="000B382F" w:rsidP="000B382F">
      <w:pPr>
        <w:pStyle w:val="ListParagraph"/>
        <w:spacing w:before="120"/>
        <w:ind w:left="0"/>
        <w:rPr>
          <w:ins w:id="709" w:author="nick" w:date="2020-03-09T20:57:00Z"/>
          <w:lang w:val="en-US"/>
        </w:rPr>
      </w:pPr>
      <w:ins w:id="710" w:author="nick" w:date="2020-03-09T20:57:00Z">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ins>
    </w:p>
    <w:p w14:paraId="5DD278D5" w14:textId="77777777" w:rsidR="000B382F" w:rsidRDefault="000B382F" w:rsidP="000B382F">
      <w:pPr>
        <w:pStyle w:val="ListParagraph"/>
        <w:spacing w:before="120"/>
        <w:ind w:left="0"/>
        <w:rPr>
          <w:ins w:id="711" w:author="nick" w:date="2020-03-09T20:57:00Z"/>
          <w:b/>
          <w:sz w:val="24"/>
          <w:lang w:val="en-US"/>
        </w:rPr>
      </w:pPr>
      <w:ins w:id="712" w:author="nick" w:date="2020-03-09T20:57:00Z">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ins>
    </w:p>
    <w:p w14:paraId="6E725DBD" w14:textId="77777777" w:rsidR="000B382F" w:rsidRPr="00E777C6" w:rsidRDefault="000B382F" w:rsidP="000B382F">
      <w:pPr>
        <w:pStyle w:val="ListParagraph"/>
        <w:keepNext/>
        <w:keepLines/>
        <w:spacing w:before="120"/>
        <w:ind w:left="0"/>
        <w:rPr>
          <w:ins w:id="713" w:author="nick" w:date="2020-03-09T20:57:00Z"/>
          <w:b/>
          <w:sz w:val="24"/>
          <w:lang w:val="en-US"/>
        </w:rPr>
      </w:pPr>
      <w:ins w:id="714" w:author="nick" w:date="2020-03-09T20:57:00Z">
        <w:r w:rsidRPr="00E777C6">
          <w:rPr>
            <w:b/>
            <w:sz w:val="24"/>
            <w:lang w:val="en-US"/>
          </w:rPr>
          <w:lastRenderedPageBreak/>
          <w:t>Example:</w:t>
        </w:r>
      </w:ins>
    </w:p>
    <w:p w14:paraId="34831E1D" w14:textId="77777777" w:rsidR="000B382F" w:rsidRPr="00226A3F" w:rsidRDefault="000B382F" w:rsidP="000B382F">
      <w:pPr>
        <w:pStyle w:val="XMLCode"/>
        <w:keepNext/>
        <w:keepLines/>
        <w:rPr>
          <w:ins w:id="715" w:author="nick" w:date="2020-03-09T20:57:00Z"/>
        </w:rPr>
      </w:pPr>
    </w:p>
    <w:p w14:paraId="2526FB27" w14:textId="77777777" w:rsidR="000B382F" w:rsidRDefault="000B382F" w:rsidP="000B382F">
      <w:pPr>
        <w:pStyle w:val="XMLCode"/>
        <w:keepNext/>
        <w:keepLines/>
        <w:rPr>
          <w:ins w:id="716" w:author="nick" w:date="2020-03-09T20:57:00Z"/>
        </w:rPr>
      </w:pPr>
      <w:ins w:id="717" w:author="nick" w:date="2020-03-09T20:57:00Z">
        <w:r>
          <w:t>&lt;connection_0d label="</w:t>
        </w:r>
        <w:r w:rsidRPr="000F7EEA">
          <w:t>RVT</w:t>
        </w:r>
        <w:r w:rsidRPr="00226A3F">
          <w:t>_2123921</w:t>
        </w:r>
        <w:r>
          <w:t>"&gt;</w:t>
        </w:r>
      </w:ins>
    </w:p>
    <w:p w14:paraId="637DDEFB" w14:textId="77777777" w:rsidR="000B382F" w:rsidRDefault="000B382F" w:rsidP="000B382F">
      <w:pPr>
        <w:pStyle w:val="XMLCode"/>
        <w:keepNext/>
        <w:keepLines/>
        <w:rPr>
          <w:ins w:id="718" w:author="nick" w:date="2020-03-09T20:57:00Z"/>
          <w:rFonts w:ascii="Courier" w:hAnsi="Courier" w:cs="Courier"/>
          <w:szCs w:val="16"/>
          <w:lang w:eastAsia="en-GB"/>
        </w:rPr>
      </w:pPr>
      <w:ins w:id="719" w:author="nick" w:date="2020-03-09T20:57:00Z">
        <w:r>
          <w:tab/>
        </w:r>
        <w:r w:rsidRPr="00942C86">
          <w:t>&lt;loc&gt; 1645.83 821.145 616.585 &lt;/loc&gt;</w:t>
        </w:r>
      </w:ins>
    </w:p>
    <w:p w14:paraId="6EE03EE3" w14:textId="77777777" w:rsidR="000B382F" w:rsidRPr="00C6477D" w:rsidRDefault="000B382F" w:rsidP="000B382F">
      <w:pPr>
        <w:pStyle w:val="XMLCode"/>
        <w:keepNext/>
        <w:keepLines/>
        <w:rPr>
          <w:ins w:id="720" w:author="nick" w:date="2020-03-09T20:57:00Z"/>
          <w:color w:val="0070C0"/>
        </w:rPr>
      </w:pPr>
      <w:ins w:id="721" w:author="nick" w:date="2020-03-09T20:57:00Z">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ins>
    </w:p>
    <w:p w14:paraId="2BD98666" w14:textId="77777777" w:rsidR="000B382F" w:rsidRPr="00C6477D" w:rsidRDefault="000B382F" w:rsidP="000B382F">
      <w:pPr>
        <w:pStyle w:val="XMLCode"/>
        <w:keepNext/>
        <w:keepLines/>
        <w:rPr>
          <w:ins w:id="722" w:author="nick" w:date="2020-03-09T20:57:00Z"/>
          <w:color w:val="0070C0"/>
        </w:rPr>
      </w:pPr>
      <w:ins w:id="723" w:author="nick" w:date="2020-03-09T20:57:00Z">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ins>
    </w:p>
    <w:p w14:paraId="5305BB50" w14:textId="77777777" w:rsidR="000B382F" w:rsidRPr="00C6477D" w:rsidRDefault="000B382F" w:rsidP="000B382F">
      <w:pPr>
        <w:pStyle w:val="XMLCode"/>
        <w:keepNext/>
        <w:keepLines/>
        <w:rPr>
          <w:ins w:id="724" w:author="nick" w:date="2020-03-09T20:57:00Z"/>
          <w:b/>
          <w:color w:val="0070C0"/>
        </w:rPr>
      </w:pPr>
      <w:ins w:id="725" w:author="nick" w:date="2020-03-09T20:57:00Z">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ins>
    </w:p>
    <w:p w14:paraId="1DEFD81D" w14:textId="77777777" w:rsidR="000B382F" w:rsidRDefault="000B382F" w:rsidP="000B382F">
      <w:pPr>
        <w:pStyle w:val="XMLCode"/>
        <w:keepNext/>
        <w:keepLines/>
        <w:rPr>
          <w:ins w:id="726" w:author="nick" w:date="2020-03-09T20:57:00Z"/>
          <w:color w:val="0070C0"/>
        </w:rPr>
      </w:pPr>
      <w:ins w:id="727" w:author="nick" w:date="2020-03-09T20:57:00Z">
        <w:r>
          <w:rPr>
            <w:color w:val="0070C0"/>
          </w:rPr>
          <w:tab/>
        </w:r>
        <w:r w:rsidRPr="00C6477D">
          <w:rPr>
            <w:color w:val="0070C0"/>
          </w:rPr>
          <w:t>&lt;/rivet&gt;</w:t>
        </w:r>
      </w:ins>
    </w:p>
    <w:p w14:paraId="1542812B" w14:textId="77777777" w:rsidR="000B382F" w:rsidRDefault="000B382F" w:rsidP="000B382F">
      <w:pPr>
        <w:pStyle w:val="XMLCode"/>
        <w:keepNext/>
        <w:keepLines/>
        <w:rPr>
          <w:ins w:id="728" w:author="nick" w:date="2020-03-09T20:57:00Z"/>
        </w:rPr>
      </w:pPr>
      <w:ins w:id="729" w:author="nick" w:date="2020-03-09T20:57:00Z">
        <w:r>
          <w:rPr>
            <w:color w:val="0070C0"/>
          </w:rPr>
          <w:tab/>
        </w:r>
        <w:r>
          <w:t>&lt;appdata&gt;</w:t>
        </w:r>
      </w:ins>
    </w:p>
    <w:p w14:paraId="3361FDAD" w14:textId="77777777" w:rsidR="000B382F" w:rsidRDefault="000B382F" w:rsidP="000B382F">
      <w:pPr>
        <w:pStyle w:val="XMLCode"/>
        <w:keepNext/>
        <w:keepLines/>
        <w:rPr>
          <w:ins w:id="730" w:author="nick" w:date="2020-03-09T20:57:00Z"/>
        </w:rPr>
      </w:pPr>
      <w:ins w:id="731" w:author="nick" w:date="2020-03-09T20:57:00Z">
        <w:r>
          <w:tab/>
        </w:r>
        <w:r>
          <w:tab/>
          <w:t>...</w:t>
        </w:r>
      </w:ins>
    </w:p>
    <w:p w14:paraId="514DB262" w14:textId="77777777" w:rsidR="000B382F" w:rsidRDefault="000B382F" w:rsidP="000B382F">
      <w:pPr>
        <w:pStyle w:val="XMLCode"/>
        <w:keepNext/>
        <w:keepLines/>
        <w:rPr>
          <w:ins w:id="732" w:author="nick" w:date="2020-03-09T20:57:00Z"/>
        </w:rPr>
      </w:pPr>
      <w:ins w:id="733" w:author="nick" w:date="2020-03-09T20:57:00Z">
        <w:r>
          <w:tab/>
          <w:t>&lt;/appdata&gt;</w:t>
        </w:r>
      </w:ins>
    </w:p>
    <w:p w14:paraId="2CC13FF5" w14:textId="77777777" w:rsidR="000B382F" w:rsidRDefault="000B382F" w:rsidP="000B382F">
      <w:pPr>
        <w:pStyle w:val="XMLCode"/>
        <w:keepNext/>
        <w:keepLines/>
        <w:rPr>
          <w:ins w:id="734" w:author="nick" w:date="2020-03-09T20:57:00Z"/>
        </w:rPr>
      </w:pPr>
      <w:ins w:id="735" w:author="nick" w:date="2020-03-09T20:57:00Z">
        <w:r>
          <w:t>&lt;/connection_0d&gt;</w:t>
        </w:r>
      </w:ins>
    </w:p>
    <w:p w14:paraId="0CBF5221" w14:textId="77777777" w:rsidR="000B382F" w:rsidRDefault="000B382F" w:rsidP="000B382F">
      <w:pPr>
        <w:pStyle w:val="XMLCode"/>
        <w:keepLines/>
        <w:rPr>
          <w:ins w:id="736" w:author="nick" w:date="2020-03-09T20:57:00Z"/>
        </w:rPr>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37" w:name="_Toc428456130"/>
      <w:bookmarkStart w:id="738" w:name="_Toc428537093"/>
      <w:bookmarkStart w:id="739" w:name="_Toc428969412"/>
      <w:bookmarkStart w:id="740" w:name="_Toc429052803"/>
      <w:bookmarkStart w:id="741" w:name="_Toc413359590"/>
      <w:bookmarkStart w:id="742" w:name="_Toc3556982"/>
      <w:bookmarkStart w:id="743" w:name="_Toc26921072"/>
      <w:bookmarkEnd w:id="737"/>
      <w:bookmarkEnd w:id="738"/>
      <w:bookmarkEnd w:id="739"/>
      <w:bookmarkEnd w:id="740"/>
      <w:r>
        <w:lastRenderedPageBreak/>
        <w:t xml:space="preserve">Threaded Connections: </w:t>
      </w:r>
      <w:r w:rsidRPr="00226A3F">
        <w:t>Bolts and Screws</w:t>
      </w:r>
      <w:bookmarkEnd w:id="741"/>
      <w:bookmarkEnd w:id="742"/>
      <w:bookmarkEnd w:id="743"/>
    </w:p>
    <w:p w14:paraId="1A579FAB" w14:textId="77777777" w:rsidR="002E60CB" w:rsidRPr="00942FED" w:rsidRDefault="002E60CB" w:rsidP="00327322">
      <w:pPr>
        <w:pStyle w:val="Heading3"/>
      </w:pPr>
      <w:bookmarkStart w:id="744" w:name="_Toc413359591"/>
      <w:bookmarkStart w:id="745" w:name="_Toc3556983"/>
      <w:bookmarkStart w:id="746" w:name="_Toc26921073"/>
      <w:r>
        <w:t>Introduction</w:t>
      </w:r>
      <w:bookmarkEnd w:id="744"/>
      <w:bookmarkEnd w:id="745"/>
      <w:bookmarkEnd w:id="746"/>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747" w:author="nick" w:date="2019-10-08T21:10:00Z">
        <w:r w:rsidR="00A15461">
          <w:rPr>
            <w:rStyle w:val="FootnoteReference"/>
          </w:rPr>
          <w:footnoteReference w:id="13"/>
        </w:r>
      </w:ins>
      <w:r>
        <w:t>:</w:t>
      </w:r>
    </w:p>
    <w:p w14:paraId="69EB9CB4" w14:textId="0775B9F1" w:rsidR="00F256DA" w:rsidRPr="00F256DA" w:rsidRDefault="00F256DA" w:rsidP="000804D1">
      <w:pPr>
        <w:pStyle w:val="ListBullet"/>
        <w:numPr>
          <w:ilvl w:val="0"/>
          <w:numId w:val="19"/>
        </w:numPr>
        <w:rPr>
          <w:ins w:id="748" w:author="nick" w:date="2019-10-08T20:54:00Z"/>
        </w:rPr>
      </w:pPr>
      <w:ins w:id="749"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750" w:author="nick" w:date="2019-10-08T20:54:00Z"/>
        </w:rPr>
      </w:pPr>
      <w:del w:id="751"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752" w:author="nick" w:date="2019-10-08T20:56:00Z">
        <w:r w:rsidRPr="0059233A">
          <w:t>Screws are used in components which contain their own thread, and the screw may even cut its own internal thread into them. </w:t>
        </w:r>
      </w:ins>
      <w:del w:id="753"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754"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A5CD2CD" w:rsidR="002E60CB" w:rsidRPr="00226A3F" w:rsidRDefault="00E84826" w:rsidP="00E84826">
      <w:pPr>
        <w:pStyle w:val="Caption"/>
        <w:spacing w:before="120"/>
      </w:pPr>
      <w:bookmarkStart w:id="755" w:name="_Toc413359630"/>
      <w:bookmarkStart w:id="756" w:name="_Toc3557097"/>
      <w:bookmarkStart w:id="757" w:name="_Toc26921188"/>
      <w:r>
        <w:t xml:space="preserve">Figure </w:t>
      </w:r>
      <w:r w:rsidR="00406B64">
        <w:fldChar w:fldCharType="begin"/>
      </w:r>
      <w:r w:rsidR="00406B64">
        <w:instrText xml:space="preserve"> SEQ Figure \* ARABIC </w:instrText>
      </w:r>
      <w:r w:rsidR="00406B64">
        <w:fldChar w:fldCharType="separate"/>
      </w:r>
      <w:r w:rsidR="00020F25">
        <w:rPr>
          <w:noProof/>
        </w:rPr>
        <w:t>18</w:t>
      </w:r>
      <w:r w:rsidR="00406B64">
        <w:fldChar w:fldCharType="end"/>
      </w:r>
      <w:r>
        <w:t>:</w:t>
      </w:r>
      <w:r w:rsidR="002E60CB">
        <w:t xml:space="preserve"> Bolts and Screws</w:t>
      </w:r>
      <w:bookmarkEnd w:id="755"/>
      <w:bookmarkEnd w:id="756"/>
      <w:bookmarkEnd w:id="757"/>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5CC93F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3" r:link="rId84">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5"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6" w:tooltip="w:en:Creative Commons" w:history="1">
        <w:r w:rsidRPr="00E15A9B">
          <w:rPr>
            <w:rStyle w:val="Hyperlink"/>
            <w:i/>
            <w:sz w:val="18"/>
          </w:rPr>
          <w:t>Creative Commons</w:t>
        </w:r>
      </w:hyperlink>
      <w:r w:rsidRPr="00E15A9B">
        <w:rPr>
          <w:i/>
          <w:sz w:val="18"/>
        </w:rPr>
        <w:t xml:space="preserve"> </w:t>
      </w:r>
      <w:hyperlink r:id="rId87"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4F55D0" w:rsidR="002E60CB" w:rsidRDefault="002E60CB" w:rsidP="002E60CB">
      <w:pPr>
        <w:pStyle w:val="Caption"/>
        <w:rPr>
          <w:highlight w:val="cyan"/>
        </w:rPr>
      </w:pPr>
      <w:bookmarkStart w:id="758" w:name="_Ref401160020"/>
      <w:bookmarkStart w:id="759" w:name="_Toc413359631"/>
      <w:bookmarkStart w:id="760" w:name="_Toc3557098"/>
      <w:bookmarkStart w:id="761" w:name="_Toc26921189"/>
      <w:r>
        <w:t xml:space="preserve">Figure </w:t>
      </w:r>
      <w:r w:rsidR="00406B64">
        <w:fldChar w:fldCharType="begin"/>
      </w:r>
      <w:r w:rsidR="00406B64">
        <w:instrText xml:space="preserve"> SEQ Figure \* ARABIC </w:instrText>
      </w:r>
      <w:r w:rsidR="00406B64">
        <w:fldChar w:fldCharType="separate"/>
      </w:r>
      <w:r w:rsidR="00020F25">
        <w:rPr>
          <w:noProof/>
        </w:rPr>
        <w:t>19</w:t>
      </w:r>
      <w:r w:rsidR="00406B64">
        <w:fldChar w:fldCharType="end"/>
      </w:r>
      <w:bookmarkEnd w:id="758"/>
      <w:r>
        <w:t>: Different Screw Forms</w:t>
      </w:r>
      <w:bookmarkEnd w:id="759"/>
      <w:bookmarkEnd w:id="760"/>
      <w:bookmarkEnd w:id="761"/>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6BB433F" w:rsidR="002E60CB" w:rsidRPr="001948D2" w:rsidRDefault="002E60CB" w:rsidP="002E60CB">
      <w:pPr>
        <w:pStyle w:val="Caption"/>
        <w:rPr>
          <w:noProof/>
          <w:lang w:val="en-GB" w:eastAsia="en-GB"/>
        </w:rPr>
      </w:pPr>
      <w:bookmarkStart w:id="762" w:name="_Ref401160136"/>
      <w:bookmarkStart w:id="763" w:name="_Toc413359632"/>
      <w:bookmarkStart w:id="764" w:name="_Ref428364733"/>
      <w:bookmarkStart w:id="765" w:name="_Ref428531136"/>
      <w:bookmarkStart w:id="766" w:name="_Toc3557099"/>
      <w:bookmarkStart w:id="767" w:name="_Toc26921190"/>
      <w:r>
        <w:t xml:space="preserve">Figure </w:t>
      </w:r>
      <w:r w:rsidR="00406B64">
        <w:fldChar w:fldCharType="begin"/>
      </w:r>
      <w:r w:rsidR="00406B64">
        <w:instrText xml:space="preserve"> SEQ Figure \* ARABIC </w:instrText>
      </w:r>
      <w:r w:rsidR="00406B64">
        <w:fldChar w:fldCharType="separate"/>
      </w:r>
      <w:r w:rsidR="00020F25">
        <w:rPr>
          <w:noProof/>
        </w:rPr>
        <w:t>20</w:t>
      </w:r>
      <w:r w:rsidR="00406B64">
        <w:fldChar w:fldCharType="end"/>
      </w:r>
      <w:bookmarkEnd w:id="762"/>
      <w:r>
        <w:t xml:space="preserve">: </w:t>
      </w:r>
      <w:r w:rsidRPr="001B293E">
        <w:t xml:space="preserve">Definition of </w:t>
      </w:r>
      <w:r>
        <w:t>L</w:t>
      </w:r>
      <w:r w:rsidRPr="001B293E">
        <w:t xml:space="preserve">ength and </w:t>
      </w:r>
      <w:r>
        <w:t>H</w:t>
      </w:r>
      <w:r w:rsidRPr="001B293E">
        <w:t xml:space="preserve">ead </w:t>
      </w:r>
      <w:r>
        <w:t>S</w:t>
      </w:r>
      <w:r w:rsidRPr="001B293E">
        <w:t>izes</w:t>
      </w:r>
      <w:bookmarkEnd w:id="763"/>
      <w:bookmarkEnd w:id="764"/>
      <w:bookmarkEnd w:id="765"/>
      <w:bookmarkEnd w:id="766"/>
      <w:bookmarkEnd w:id="767"/>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90" w:history="1">
        <w:r w:rsidRPr="00A03317">
          <w:rPr>
            <w:rStyle w:val="Hyperlink"/>
            <w:i/>
            <w:sz w:val="18"/>
            <w:szCs w:val="18"/>
          </w:rPr>
          <w:t>http://upload.wikimedia.org/wikipedia/commons/0/00/Lead_and_pitch.png</w:t>
        </w:r>
      </w:hyperlink>
      <w:r w:rsidRPr="00A03317">
        <w:rPr>
          <w:i/>
          <w:sz w:val="18"/>
          <w:szCs w:val="18"/>
        </w:rPr>
        <w:t>.</w:t>
      </w:r>
    </w:p>
    <w:p w14:paraId="4DF79474" w14:textId="21FDB8FD" w:rsidR="002E60CB" w:rsidRPr="00F81409" w:rsidRDefault="002E60CB" w:rsidP="002E60CB">
      <w:pPr>
        <w:pStyle w:val="Caption"/>
      </w:pPr>
      <w:bookmarkStart w:id="768" w:name="_Ref413315993"/>
      <w:bookmarkStart w:id="769" w:name="_Toc413359633"/>
      <w:bookmarkStart w:id="770" w:name="_Toc3557100"/>
      <w:bookmarkStart w:id="771" w:name="_Toc26921191"/>
      <w:r w:rsidRPr="00F81409">
        <w:t xml:space="preserve">Figure </w:t>
      </w:r>
      <w:r w:rsidR="00406B64">
        <w:fldChar w:fldCharType="begin"/>
      </w:r>
      <w:r w:rsidR="00406B64">
        <w:instrText xml:space="preserve"> SEQ Figure \* ARABIC </w:instrText>
      </w:r>
      <w:r w:rsidR="00406B64">
        <w:fldChar w:fldCharType="separate"/>
      </w:r>
      <w:r w:rsidR="00020F25">
        <w:rPr>
          <w:noProof/>
        </w:rPr>
        <w:t>21</w:t>
      </w:r>
      <w:r w:rsidR="00406B64">
        <w:fldChar w:fldCharType="end"/>
      </w:r>
      <w:bookmarkEnd w:id="768"/>
      <w:r w:rsidRPr="00F81409">
        <w:t>: Definition of lead</w:t>
      </w:r>
      <w:r>
        <w:t>,</w:t>
      </w:r>
      <w:r w:rsidRPr="00F81409">
        <w:t xml:space="preserve"> pitch and</w:t>
      </w:r>
      <w:r>
        <w:t xml:space="preserve"> starts</w:t>
      </w:r>
      <w:r w:rsidRPr="00F81409">
        <w:t xml:space="preserve"> of a thread.</w:t>
      </w:r>
      <w:bookmarkEnd w:id="769"/>
      <w:bookmarkEnd w:id="770"/>
      <w:bookmarkEnd w:id="771"/>
      <w:r w:rsidRPr="00F81409">
        <w:t xml:space="preserve"> </w:t>
      </w:r>
    </w:p>
    <w:p w14:paraId="2E070E38" w14:textId="77777777" w:rsidR="00ED267C" w:rsidRPr="00942FED" w:rsidRDefault="00A947CD" w:rsidP="00327322">
      <w:pPr>
        <w:pStyle w:val="Heading3"/>
      </w:pPr>
      <w:bookmarkStart w:id="772" w:name="_Toc428279395"/>
      <w:bookmarkStart w:id="773" w:name="_Toc428456133"/>
      <w:bookmarkStart w:id="774" w:name="_Toc428537096"/>
      <w:bookmarkStart w:id="775" w:name="_Toc428969415"/>
      <w:bookmarkStart w:id="776" w:name="_Toc429052806"/>
      <w:bookmarkStart w:id="777" w:name="_Toc3556984"/>
      <w:bookmarkStart w:id="778" w:name="_Ref3566661"/>
      <w:bookmarkStart w:id="779" w:name="_Ref4272362"/>
      <w:bookmarkStart w:id="780" w:name="_Toc26921074"/>
      <w:bookmarkEnd w:id="772"/>
      <w:bookmarkEnd w:id="773"/>
      <w:bookmarkEnd w:id="774"/>
      <w:bookmarkEnd w:id="775"/>
      <w:bookmarkEnd w:id="776"/>
      <w:r w:rsidRPr="00A947CD">
        <w:t>Contacts and Friction</w:t>
      </w:r>
      <w:bookmarkEnd w:id="777"/>
      <w:bookmarkEnd w:id="778"/>
      <w:bookmarkEnd w:id="779"/>
      <w:bookmarkEnd w:id="780"/>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781" w:name="_Ref3566632"/>
      <w:r>
        <w:rPr>
          <w:rFonts w:cs="Calibri"/>
          <w:lang w:val="en-US" w:eastAsia="en-GB"/>
        </w:rPr>
        <w:t>the thread</w:t>
      </w:r>
      <w:r w:rsidR="00A947CD" w:rsidRPr="00147227">
        <w:rPr>
          <w:rFonts w:cs="Calibri"/>
          <w:lang w:val="en-US" w:eastAsia="en-GB"/>
        </w:rPr>
        <w:t>.</w:t>
      </w:r>
      <w:bookmarkEnd w:id="781"/>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7CC7B1B" w:rsidR="00DA2327" w:rsidRDefault="00DA2327" w:rsidP="00147227">
      <w:pPr>
        <w:autoSpaceDE w:val="0"/>
        <w:autoSpaceDN w:val="0"/>
        <w:adjustRightInd w:val="0"/>
        <w:spacing w:before="120" w:after="0"/>
        <w:jc w:val="both"/>
        <w:rPr>
          <w:rFonts w:cs="Calibri"/>
          <w:szCs w:val="22"/>
          <w:lang w:eastAsia="en-GB"/>
        </w:rPr>
      </w:pPr>
      <w:commentRangeStart w:id="782"/>
      <w:r>
        <w:rPr>
          <w:rFonts w:cs="Calibri"/>
          <w:szCs w:val="22"/>
          <w:lang w:eastAsia="en-GB"/>
        </w:rPr>
        <w:t xml:space="preserve">Case c. above, of inter-part contacts, is addressed by sections 5.3.2 (Global Contact Properties)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20F25">
        <w:rPr>
          <w:rFonts w:cs="Calibri"/>
          <w:szCs w:val="22"/>
          <w:lang w:eastAsia="en-GB"/>
        </w:rPr>
        <w:t>5.3.2.5</w:t>
      </w:r>
      <w:r>
        <w:rPr>
          <w:rFonts w:cs="Calibri"/>
          <w:szCs w:val="22"/>
          <w:lang w:eastAsia="en-GB"/>
        </w:rPr>
        <w:fldChar w:fldCharType="end"/>
      </w:r>
      <w:r>
        <w:rPr>
          <w:rFonts w:cs="Calibri"/>
          <w:szCs w:val="22"/>
          <w:lang w:eastAsia="en-GB"/>
        </w:rPr>
        <w:t xml:space="preserve"> (Local Contact Properties).</w:t>
      </w:r>
    </w:p>
    <w:p w14:paraId="330D553A" w14:textId="4F0D2FE3"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83" w:author="nick" w:date="2019-12-19T21:27:00Z">
        <w:r w:rsidR="0097759B">
          <w:rPr>
            <w:rFonts w:cs="Calibri"/>
            <w:szCs w:val="22"/>
            <w:lang w:eastAsia="en-GB"/>
          </w:rPr>
          <w:t xml:space="preserve"> in section </w:t>
        </w:r>
      </w:ins>
      <w:ins w:id="784" w:author="nick" w:date="2019-12-19T21:29:00Z">
        <w:r w:rsidR="0097759B">
          <w:rPr>
            <w:rFonts w:cs="Calibri"/>
            <w:szCs w:val="22"/>
            <w:lang w:eastAsia="en-GB"/>
          </w:rPr>
          <w:fldChar w:fldCharType="begin"/>
        </w:r>
        <w:r w:rsidR="0097759B">
          <w:rPr>
            <w:rFonts w:cs="Calibri"/>
            <w:szCs w:val="22"/>
            <w:lang w:eastAsia="en-GB"/>
          </w:rPr>
          <w:instrText xml:space="preserve"> REF _Ref27683404 \r \h </w:instrText>
        </w:r>
      </w:ins>
      <w:r w:rsidR="0097759B">
        <w:rPr>
          <w:rFonts w:cs="Calibri"/>
          <w:szCs w:val="22"/>
          <w:lang w:eastAsia="en-GB"/>
        </w:rPr>
      </w:r>
      <w:r w:rsidR="0097759B">
        <w:rPr>
          <w:rFonts w:cs="Calibri"/>
          <w:szCs w:val="22"/>
          <w:lang w:eastAsia="en-GB"/>
        </w:rPr>
        <w:fldChar w:fldCharType="separate"/>
      </w:r>
      <w:ins w:id="785" w:author="nick" w:date="2019-12-19T21:29:00Z">
        <w:r w:rsidR="0097759B">
          <w:rPr>
            <w:rFonts w:cs="Calibri"/>
            <w:szCs w:val="22"/>
            <w:lang w:eastAsia="en-GB"/>
          </w:rPr>
          <w:t>7.5.3</w:t>
        </w:r>
        <w:r w:rsidR="0097759B">
          <w:rPr>
            <w:rFonts w:cs="Calibri"/>
            <w:szCs w:val="22"/>
            <w:lang w:eastAsia="en-GB"/>
          </w:rPr>
          <w:fldChar w:fldCharType="end"/>
        </w:r>
      </w:ins>
      <w:ins w:id="786" w:author="nick" w:date="2019-12-19T21:30:00Z">
        <w:r w:rsidR="0097759B">
          <w:rPr>
            <w:rFonts w:cs="Calibri"/>
            <w:szCs w:val="22"/>
            <w:lang w:eastAsia="en-GB"/>
          </w:rPr>
          <w:t>.</w:t>
        </w:r>
      </w:ins>
      <w:del w:id="787" w:author="nick" w:date="2019-12-19T21:27:00Z">
        <w:r w:rsidDel="0097759B">
          <w:rPr>
            <w:rFonts w:cs="Calibri"/>
            <w:szCs w:val="22"/>
            <w:lang w:eastAsia="en-GB"/>
          </w:rPr>
          <w:delText xml:space="preserve"> by the following XML elements.</w:delText>
        </w:r>
      </w:del>
      <w:commentRangeEnd w:id="782"/>
      <w:r w:rsidR="0097759B">
        <w:rPr>
          <w:rStyle w:val="CommentReference"/>
          <w:lang w:eastAsia="x-none"/>
        </w:rPr>
        <w:commentReference w:id="782"/>
      </w:r>
    </w:p>
    <w:p w14:paraId="5C7E422F" w14:textId="3E068468" w:rsidR="00147227" w:rsidDel="0097759B" w:rsidRDefault="00147227" w:rsidP="00B22204">
      <w:pPr>
        <w:autoSpaceDE w:val="0"/>
        <w:autoSpaceDN w:val="0"/>
        <w:adjustRightInd w:val="0"/>
        <w:spacing w:before="120"/>
        <w:jc w:val="both"/>
        <w:rPr>
          <w:del w:id="788" w:author="nick" w:date="2019-12-19T21:30:00Z"/>
          <w:rFonts w:cs="Calibri"/>
          <w:szCs w:val="22"/>
          <w:lang w:eastAsia="en-GB"/>
        </w:rPr>
      </w:pPr>
      <w:del w:id="789"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790"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791" w:author="nick" w:date="2019-12-19T21:30:00Z"/>
                <w:b/>
                <w:i/>
              </w:rPr>
            </w:pPr>
            <w:del w:id="792"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793" w:author="nick" w:date="2019-12-19T21:30:00Z"/>
                <w:b/>
                <w:i/>
              </w:rPr>
            </w:pPr>
            <w:del w:id="794"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795" w:author="nick" w:date="2019-12-19T21:30:00Z"/>
                <w:b/>
                <w:i/>
              </w:rPr>
            </w:pPr>
            <w:del w:id="796"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797" w:author="nick" w:date="2019-12-19T21:30:00Z"/>
                <w:b/>
                <w:i/>
              </w:rPr>
            </w:pPr>
            <w:del w:id="798" w:author="nick" w:date="2019-12-19T21:30:00Z">
              <w:r w:rsidRPr="00226A3F" w:rsidDel="0097759B">
                <w:rPr>
                  <w:b/>
                  <w:i/>
                </w:rPr>
                <w:delText>Constraint</w:delText>
              </w:r>
            </w:del>
          </w:p>
        </w:tc>
      </w:tr>
      <w:tr w:rsidR="0097142B" w:rsidRPr="00226A3F" w:rsidDel="0097759B" w14:paraId="76EED9E3" w14:textId="37B1B569" w:rsidTr="0097142B">
        <w:trPr>
          <w:jc w:val="center"/>
          <w:del w:id="799" w:author="nick" w:date="2019-12-19T21:30:00Z"/>
        </w:trPr>
        <w:tc>
          <w:tcPr>
            <w:tcW w:w="2111" w:type="dxa"/>
            <w:shd w:val="clear" w:color="auto" w:fill="auto"/>
          </w:tcPr>
          <w:p w14:paraId="0E76C4C6" w14:textId="2A747B56" w:rsidR="0097142B" w:rsidRPr="00226A3F" w:rsidDel="0097759B" w:rsidRDefault="0097142B" w:rsidP="0097142B">
            <w:pPr>
              <w:rPr>
                <w:del w:id="800" w:author="nick" w:date="2019-12-19T21:30:00Z"/>
                <w:sz w:val="20"/>
                <w:szCs w:val="20"/>
              </w:rPr>
            </w:pPr>
            <w:del w:id="801"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802" w:author="nick" w:date="2019-12-19T21:30:00Z"/>
                <w:sz w:val="20"/>
                <w:szCs w:val="20"/>
              </w:rPr>
            </w:pPr>
            <w:del w:id="803"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804" w:author="nick" w:date="2019-12-19T21:30:00Z"/>
                <w:sz w:val="20"/>
                <w:szCs w:val="20"/>
              </w:rPr>
            </w:pPr>
            <w:del w:id="805"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806"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Caption"/>
        <w:spacing w:before="120"/>
        <w:rPr>
          <w:del w:id="807" w:author="nick" w:date="2019-12-19T21:30:00Z"/>
          <w:rFonts w:cs="Calibri"/>
          <w:szCs w:val="22"/>
          <w:lang w:eastAsia="en-GB"/>
        </w:rPr>
      </w:pPr>
      <w:bookmarkStart w:id="808" w:name="_Toc3566455"/>
      <w:bookmarkStart w:id="809" w:name="_Toc26921298"/>
      <w:del w:id="810"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48</w:delText>
        </w:r>
        <w:r w:rsidR="00D43112" w:rsidDel="0097759B">
          <w:rPr>
            <w:b w:val="0"/>
            <w:bCs w:val="0"/>
          </w:rPr>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08"/>
        <w:bookmarkEnd w:id="809"/>
      </w:del>
    </w:p>
    <w:p w14:paraId="1425EBBB" w14:textId="5D397497" w:rsidR="004C405D" w:rsidDel="0097759B" w:rsidRDefault="004C405D" w:rsidP="004C405D">
      <w:pPr>
        <w:autoSpaceDE w:val="0"/>
        <w:autoSpaceDN w:val="0"/>
        <w:adjustRightInd w:val="0"/>
        <w:spacing w:after="0"/>
        <w:rPr>
          <w:del w:id="811" w:author="nick" w:date="2019-12-19T21:30:00Z"/>
          <w:rFonts w:cs="Calibri"/>
          <w:szCs w:val="22"/>
          <w:lang w:eastAsia="en-GB"/>
        </w:rPr>
      </w:pPr>
      <w:del w:id="812"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813" w:author="nick" w:date="2019-12-19T21:30:00Z"/>
          <w:rFonts w:ascii="Courier" w:hAnsi="Courier" w:cs="Courier"/>
          <w:b/>
          <w:bCs/>
          <w:i/>
          <w:iCs/>
          <w:sz w:val="18"/>
          <w:szCs w:val="18"/>
          <w:lang w:eastAsia="en-GB"/>
        </w:rPr>
      </w:pPr>
      <w:del w:id="814"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815"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816" w:author="nick" w:date="2019-12-19T21:30:00Z"/>
                <w:b/>
                <w:i/>
              </w:rPr>
            </w:pPr>
            <w:del w:id="817"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818" w:author="nick" w:date="2019-12-19T21:30:00Z"/>
                <w:b/>
                <w:i/>
              </w:rPr>
            </w:pPr>
            <w:del w:id="819"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820" w:author="nick" w:date="2019-12-19T21:30:00Z"/>
                <w:b/>
                <w:i/>
              </w:rPr>
            </w:pPr>
            <w:del w:id="821"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822" w:author="nick" w:date="2019-12-19T21:30:00Z"/>
                <w:b/>
                <w:i/>
              </w:rPr>
            </w:pPr>
            <w:del w:id="823"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824" w:author="nick" w:date="2019-12-19T21:30:00Z"/>
                <w:b/>
                <w:i/>
              </w:rPr>
            </w:pPr>
            <w:del w:id="825" w:author="nick" w:date="2019-12-19T21:30:00Z">
              <w:r w:rsidRPr="00226A3F" w:rsidDel="0097759B">
                <w:rPr>
                  <w:b/>
                  <w:i/>
                </w:rPr>
                <w:delText>Constraint</w:delText>
              </w:r>
            </w:del>
          </w:p>
        </w:tc>
      </w:tr>
      <w:tr w:rsidR="004B2578" w:rsidRPr="00226A3F" w:rsidDel="0097759B" w14:paraId="442EF628" w14:textId="04869973" w:rsidTr="006C2299">
        <w:trPr>
          <w:jc w:val="center"/>
          <w:del w:id="826"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827" w:author="nick" w:date="2019-12-19T21:30:00Z"/>
                <w:sz w:val="20"/>
                <w:szCs w:val="20"/>
              </w:rPr>
            </w:pPr>
            <w:del w:id="828"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829" w:author="nick" w:date="2019-12-19T21:30:00Z"/>
                <w:sz w:val="20"/>
                <w:szCs w:val="20"/>
              </w:rPr>
            </w:pPr>
            <w:del w:id="830"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831" w:author="nick" w:date="2019-12-19T21:30:00Z"/>
                <w:sz w:val="20"/>
                <w:szCs w:val="20"/>
              </w:rPr>
            </w:pPr>
            <w:del w:id="832"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833" w:author="nick" w:date="2019-12-19T21:30:00Z"/>
                <w:sz w:val="20"/>
                <w:szCs w:val="20"/>
              </w:rPr>
            </w:pPr>
            <w:del w:id="834"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835" w:author="nick" w:date="2019-12-19T21:30:00Z"/>
                <w:sz w:val="20"/>
                <w:szCs w:val="20"/>
              </w:rPr>
            </w:pPr>
            <w:del w:id="836"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837" w:author="nick" w:date="2019-12-19T21:30:00Z"/>
                <w:rFonts w:cs="Calibri"/>
                <w:sz w:val="20"/>
                <w:szCs w:val="20"/>
                <w:lang w:eastAsia="en-GB"/>
              </w:rPr>
            </w:pPr>
            <w:del w:id="838"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839" w:author="nick" w:date="2019-12-19T21:30:00Z"/>
                <w:sz w:val="20"/>
                <w:szCs w:val="20"/>
              </w:rPr>
            </w:pPr>
            <w:del w:id="840"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841"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842" w:author="nick" w:date="2019-12-19T21:30:00Z"/>
                <w:sz w:val="20"/>
                <w:szCs w:val="20"/>
              </w:rPr>
            </w:pPr>
            <w:del w:id="843"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844" w:author="nick" w:date="2019-12-19T21:30:00Z"/>
                <w:sz w:val="20"/>
                <w:szCs w:val="20"/>
              </w:rPr>
            </w:pPr>
            <w:del w:id="845"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846" w:author="nick" w:date="2019-12-19T21:30:00Z"/>
                <w:sz w:val="20"/>
                <w:szCs w:val="20"/>
              </w:rPr>
            </w:pPr>
            <w:del w:id="847"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848" w:author="nick" w:date="2019-12-19T21:30:00Z"/>
                <w:sz w:val="20"/>
                <w:szCs w:val="20"/>
              </w:rPr>
            </w:pPr>
            <w:del w:id="849"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850" w:author="nick" w:date="2019-12-19T21:30:00Z"/>
                <w:sz w:val="20"/>
                <w:szCs w:val="20"/>
              </w:rPr>
            </w:pPr>
            <w:del w:id="851"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852"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853" w:author="nick" w:date="2019-12-19T21:30:00Z"/>
                <w:sz w:val="20"/>
                <w:szCs w:val="20"/>
              </w:rPr>
            </w:pPr>
            <w:del w:id="854"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855" w:author="nick" w:date="2019-12-19T21:30:00Z"/>
                <w:sz w:val="20"/>
                <w:szCs w:val="20"/>
              </w:rPr>
            </w:pPr>
            <w:del w:id="856"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857" w:author="nick" w:date="2019-12-19T21:30:00Z"/>
                <w:sz w:val="20"/>
                <w:szCs w:val="20"/>
              </w:rPr>
            </w:pPr>
            <w:del w:id="858"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859" w:author="nick" w:date="2019-12-19T21:30:00Z"/>
                <w:sz w:val="20"/>
                <w:szCs w:val="20"/>
              </w:rPr>
            </w:pPr>
            <w:del w:id="860"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861" w:author="nick" w:date="2019-12-19T21:30:00Z"/>
                <w:sz w:val="20"/>
                <w:szCs w:val="20"/>
              </w:rPr>
            </w:pPr>
          </w:p>
        </w:tc>
      </w:tr>
    </w:tbl>
    <w:p w14:paraId="49770BC8" w14:textId="704E13BD" w:rsidR="004C405D" w:rsidRPr="004C405D" w:rsidDel="0097759B" w:rsidRDefault="0009096F" w:rsidP="00913551">
      <w:pPr>
        <w:pStyle w:val="Caption"/>
        <w:spacing w:before="120"/>
        <w:rPr>
          <w:del w:id="862" w:author="nick" w:date="2019-12-19T21:30:00Z"/>
          <w:rFonts w:asciiTheme="minorHAnsi" w:hAnsiTheme="minorHAnsi" w:cstheme="minorHAnsi"/>
          <w:bCs w:val="0"/>
          <w:iCs/>
          <w:sz w:val="22"/>
          <w:szCs w:val="22"/>
          <w:lang w:eastAsia="en-GB"/>
        </w:rPr>
      </w:pPr>
      <w:bookmarkStart w:id="863" w:name="_Toc3566456"/>
      <w:bookmarkStart w:id="864" w:name="_Toc26921299"/>
      <w:del w:id="865"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49</w:delText>
        </w:r>
        <w:r w:rsidR="00D43112" w:rsidDel="0097759B">
          <w:rPr>
            <w:b w:val="0"/>
            <w:bCs w:val="0"/>
          </w:rPr>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63"/>
        <w:bookmarkEnd w:id="864"/>
      </w:del>
    </w:p>
    <w:p w14:paraId="770BD65D" w14:textId="1A79DBFB" w:rsidR="006C2299" w:rsidDel="0097759B" w:rsidRDefault="006C2299" w:rsidP="00225E9C">
      <w:pPr>
        <w:keepNext/>
        <w:autoSpaceDE w:val="0"/>
        <w:autoSpaceDN w:val="0"/>
        <w:adjustRightInd w:val="0"/>
        <w:spacing w:after="0"/>
        <w:rPr>
          <w:del w:id="866" w:author="nick" w:date="2019-12-19T21:30:00Z"/>
          <w:rFonts w:cs="Calibri"/>
          <w:szCs w:val="22"/>
          <w:lang w:eastAsia="en-GB"/>
        </w:rPr>
      </w:pPr>
      <w:del w:id="867"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Paragraph"/>
        <w:numPr>
          <w:ilvl w:val="0"/>
          <w:numId w:val="33"/>
        </w:numPr>
        <w:autoSpaceDE w:val="0"/>
        <w:autoSpaceDN w:val="0"/>
        <w:adjustRightInd w:val="0"/>
        <w:ind w:left="709"/>
        <w:jc w:val="both"/>
        <w:rPr>
          <w:del w:id="868" w:author="nick" w:date="2019-12-19T21:30:00Z"/>
          <w:rFonts w:cs="Calibri"/>
          <w:lang w:val="en-US" w:eastAsia="en-GB"/>
        </w:rPr>
      </w:pPr>
      <w:del w:id="869"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Paragraph"/>
        <w:numPr>
          <w:ilvl w:val="0"/>
          <w:numId w:val="33"/>
        </w:numPr>
        <w:autoSpaceDE w:val="0"/>
        <w:autoSpaceDN w:val="0"/>
        <w:adjustRightInd w:val="0"/>
        <w:jc w:val="both"/>
        <w:rPr>
          <w:del w:id="870" w:author="nick" w:date="2019-12-19T21:30:00Z"/>
          <w:rFonts w:cs="Calibri"/>
          <w:lang w:val="en-US" w:eastAsia="en-GB"/>
        </w:rPr>
      </w:pPr>
      <w:del w:id="871"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Paragraph"/>
        <w:numPr>
          <w:ilvl w:val="0"/>
          <w:numId w:val="33"/>
        </w:numPr>
        <w:autoSpaceDE w:val="0"/>
        <w:autoSpaceDN w:val="0"/>
        <w:adjustRightInd w:val="0"/>
        <w:jc w:val="both"/>
        <w:rPr>
          <w:del w:id="872" w:author="nick" w:date="2019-12-19T21:30:00Z"/>
          <w:rFonts w:cs="Calibri"/>
          <w:lang w:val="en-US" w:eastAsia="en-GB"/>
        </w:rPr>
      </w:pPr>
      <w:del w:id="873"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874" w:author="nick" w:date="2019-12-19T21:30:00Z"/>
          <w:rFonts w:asciiTheme="minorHAnsi" w:hAnsiTheme="minorHAnsi" w:cstheme="minorHAnsi"/>
          <w:bCs/>
          <w:iCs/>
          <w:szCs w:val="22"/>
          <w:lang w:eastAsia="en-GB"/>
        </w:rPr>
      </w:pPr>
      <w:del w:id="875"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876" w:author="nick" w:date="2019-12-19T21:36:00Z"/>
        </w:rPr>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rPr>
          <w:ins w:id="877" w:author="nick" w:date="2019-12-19T21:32:00Z"/>
        </w:rPr>
      </w:pPr>
      <w:ins w:id="878" w:author="nick" w:date="2019-12-19T21:36:00Z">
        <w:r>
          <w:t xml:space="preserve">                            </w:t>
        </w:r>
      </w:ins>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79"/>
      <w:ins w:id="880" w:author="nick" w:date="2019-12-19T21:32:00Z">
        <w:r>
          <w:t xml:space="preserve">                            </w:t>
        </w:r>
      </w:ins>
      <w:ins w:id="881" w:author="nick" w:date="2019-12-19T21:31:00Z">
        <w:r>
          <w:t>thread_static_friction=</w:t>
        </w:r>
      </w:ins>
      <w:ins w:id="882" w:author="nick" w:date="2019-12-19T21:32:00Z">
        <w:r>
          <w:t>"0.8"</w:t>
        </w:r>
      </w:ins>
      <w:r w:rsidR="00F20EA0">
        <w:t>&gt;</w:t>
      </w:r>
      <w:commentRangeEnd w:id="879"/>
      <w:r w:rsidR="002D676D">
        <w:rPr>
          <w:rStyle w:val="CommentReference"/>
          <w:rFonts w:ascii="Calibri" w:hAnsi="Calibri"/>
          <w:lang w:eastAsia="x-none"/>
        </w:rPr>
        <w:commentReference w:id="879"/>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83" w:author="nick" w:date="2019-12-19T21:32:00Z"/>
          <w:b/>
          <w:color w:val="0070C0"/>
        </w:rPr>
      </w:pPr>
      <w:del w:id="884"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885" w:author="nick" w:date="2019-12-19T21:32:00Z"/>
          <w:b/>
          <w:color w:val="0070C0"/>
        </w:rPr>
      </w:pPr>
      <w:del w:id="886"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887" w:author="nick" w:date="2019-12-19T21:32:00Z"/>
          <w:b/>
          <w:color w:val="0070C0"/>
        </w:rPr>
      </w:pPr>
      <w:del w:id="888"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889" w:author="nick" w:date="2019-12-19T21:32:00Z"/>
          <w:b/>
          <w:color w:val="0070C0"/>
        </w:rPr>
      </w:pPr>
      <w:del w:id="890"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91"/>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891"/>
      <w:r w:rsidR="00AD0A1B">
        <w:rPr>
          <w:rStyle w:val="CommentReference"/>
          <w:lang w:eastAsia="x-none"/>
        </w:rPr>
        <w:commentReference w:id="891"/>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r w:rsidRPr="006E5172">
        <w:rPr>
          <w:color w:val="FF0000"/>
        </w:rPr>
        <w:t>&lt;!-- Friction</w:t>
      </w:r>
      <w:del w:id="892"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893"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894" w:author="nick" w:date="2019-12-19T21:36:00Z"/>
        </w:rPr>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rPr>
          <w:ins w:id="895" w:author="nick" w:date="2019-12-19T21:33:00Z"/>
        </w:rPr>
      </w:pPr>
      <w:ins w:id="896" w:author="nick" w:date="2019-12-19T21:36:00Z">
        <w:r>
          <w:t xml:space="preserve">                            </w:t>
        </w:r>
      </w:ins>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ins w:id="897" w:author="nick" w:date="2019-12-19T21:33:00Z">
        <w:r>
          <w:t xml:space="preserve">                            thread_static_friction="0.8"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898" w:author="nick" w:date="2019-12-19T21:33:00Z"/>
          <w:b/>
          <w:color w:val="0070C0"/>
        </w:rPr>
      </w:pPr>
      <w:del w:id="899"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900" w:author="nick" w:date="2019-12-19T21:33:00Z"/>
          <w:color w:val="0070C0"/>
        </w:rPr>
      </w:pPr>
      <w:del w:id="901"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902" w:author="nick" w:date="2019-12-19T21:33:00Z"/>
          <w:b/>
          <w:color w:val="0070C0"/>
        </w:rPr>
      </w:pPr>
      <w:del w:id="903"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904" w:author="nick" w:date="2019-12-19T21:33:00Z"/>
          <w:b/>
          <w:color w:val="0070C0"/>
        </w:rPr>
      </w:pPr>
      <w:del w:id="905"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906" w:name="_Toc428279398"/>
      <w:bookmarkStart w:id="907" w:name="_Toc428456136"/>
      <w:bookmarkStart w:id="908" w:name="_Toc428537099"/>
      <w:bookmarkStart w:id="909" w:name="_Toc428969418"/>
      <w:bookmarkStart w:id="910" w:name="_Toc429052809"/>
      <w:bookmarkStart w:id="911" w:name="_Toc428279400"/>
      <w:bookmarkStart w:id="912" w:name="_Toc428456138"/>
      <w:bookmarkStart w:id="913" w:name="_Toc428537101"/>
      <w:bookmarkStart w:id="914" w:name="_Toc428969420"/>
      <w:bookmarkStart w:id="915" w:name="_Toc429052811"/>
      <w:bookmarkStart w:id="916" w:name="_Toc428279401"/>
      <w:bookmarkStart w:id="917" w:name="_Toc428456139"/>
      <w:bookmarkStart w:id="918" w:name="_Toc428537102"/>
      <w:bookmarkStart w:id="919" w:name="_Toc428969421"/>
      <w:bookmarkStart w:id="920" w:name="_Toc429052812"/>
      <w:bookmarkStart w:id="921" w:name="_Toc428279402"/>
      <w:bookmarkStart w:id="922" w:name="_Toc428456140"/>
      <w:bookmarkStart w:id="923" w:name="_Toc428537103"/>
      <w:bookmarkStart w:id="924" w:name="_Toc428969422"/>
      <w:bookmarkStart w:id="925" w:name="_Toc429052813"/>
      <w:bookmarkStart w:id="926" w:name="_Toc428279403"/>
      <w:bookmarkStart w:id="927" w:name="_Toc428456141"/>
      <w:bookmarkStart w:id="928" w:name="_Toc428537104"/>
      <w:bookmarkStart w:id="929" w:name="_Toc428969423"/>
      <w:bookmarkStart w:id="930" w:name="_Toc429052814"/>
      <w:bookmarkStart w:id="931" w:name="_Toc428279404"/>
      <w:bookmarkStart w:id="932" w:name="_Toc428456142"/>
      <w:bookmarkStart w:id="933" w:name="_Toc428537105"/>
      <w:bookmarkStart w:id="934" w:name="_Toc428969424"/>
      <w:bookmarkStart w:id="935" w:name="_Toc429052815"/>
      <w:bookmarkStart w:id="936" w:name="_Toc428279405"/>
      <w:bookmarkStart w:id="937" w:name="_Toc428456143"/>
      <w:bookmarkStart w:id="938" w:name="_Toc428537106"/>
      <w:bookmarkStart w:id="939" w:name="_Toc428969425"/>
      <w:bookmarkStart w:id="940" w:name="_Toc429052816"/>
      <w:bookmarkStart w:id="941" w:name="_Toc428279406"/>
      <w:bookmarkStart w:id="942" w:name="_Toc428456144"/>
      <w:bookmarkStart w:id="943" w:name="_Toc428537107"/>
      <w:bookmarkStart w:id="944" w:name="_Toc428969426"/>
      <w:bookmarkStart w:id="945" w:name="_Toc429052817"/>
      <w:bookmarkStart w:id="946" w:name="_Toc428279408"/>
      <w:bookmarkStart w:id="947" w:name="_Toc428456146"/>
      <w:bookmarkStart w:id="948" w:name="_Toc428537109"/>
      <w:bookmarkStart w:id="949" w:name="_Toc428969428"/>
      <w:bookmarkStart w:id="950" w:name="_Toc429052819"/>
      <w:bookmarkStart w:id="951" w:name="_Toc428279409"/>
      <w:bookmarkStart w:id="952" w:name="_Toc428456147"/>
      <w:bookmarkStart w:id="953" w:name="_Toc428537110"/>
      <w:bookmarkStart w:id="954" w:name="_Toc428969429"/>
      <w:bookmarkStart w:id="955" w:name="_Toc429052820"/>
      <w:bookmarkStart w:id="956" w:name="_Toc428279410"/>
      <w:bookmarkStart w:id="957" w:name="_Toc428456148"/>
      <w:bookmarkStart w:id="958" w:name="_Toc428537111"/>
      <w:bookmarkStart w:id="959" w:name="_Toc428969430"/>
      <w:bookmarkStart w:id="960" w:name="_Toc429052821"/>
      <w:bookmarkStart w:id="961" w:name="_Toc428279411"/>
      <w:bookmarkStart w:id="962" w:name="_Toc428456149"/>
      <w:bookmarkStart w:id="963" w:name="_Toc428537112"/>
      <w:bookmarkStart w:id="964" w:name="_Toc428969431"/>
      <w:bookmarkStart w:id="965" w:name="_Toc429052822"/>
      <w:bookmarkStart w:id="966" w:name="_Toc428279413"/>
      <w:bookmarkStart w:id="967" w:name="_Toc428456151"/>
      <w:bookmarkStart w:id="968" w:name="_Toc428537114"/>
      <w:bookmarkStart w:id="969" w:name="_Toc428969433"/>
      <w:bookmarkStart w:id="970" w:name="_Toc429052824"/>
      <w:bookmarkStart w:id="971" w:name="_Toc428279414"/>
      <w:bookmarkStart w:id="972" w:name="_Toc428456152"/>
      <w:bookmarkStart w:id="973" w:name="_Toc428537115"/>
      <w:bookmarkStart w:id="974" w:name="_Toc428969434"/>
      <w:bookmarkStart w:id="975" w:name="_Toc429052825"/>
      <w:bookmarkStart w:id="976" w:name="_Toc428279416"/>
      <w:bookmarkStart w:id="977" w:name="_Toc428456154"/>
      <w:bookmarkStart w:id="978" w:name="_Toc428537117"/>
      <w:bookmarkStart w:id="979" w:name="_Toc428969436"/>
      <w:bookmarkStart w:id="980" w:name="_Toc429052827"/>
      <w:bookmarkStart w:id="981" w:name="_Toc428279417"/>
      <w:bookmarkStart w:id="982" w:name="_Toc428456155"/>
      <w:bookmarkStart w:id="983" w:name="_Toc428537118"/>
      <w:bookmarkStart w:id="984" w:name="_Toc428969437"/>
      <w:bookmarkStart w:id="985" w:name="_Toc429052828"/>
      <w:bookmarkStart w:id="986" w:name="_Toc428279419"/>
      <w:bookmarkStart w:id="987" w:name="_Toc428456157"/>
      <w:bookmarkStart w:id="988" w:name="_Toc428537120"/>
      <w:bookmarkStart w:id="989" w:name="_Toc428969439"/>
      <w:bookmarkStart w:id="990" w:name="_Toc429052830"/>
      <w:bookmarkStart w:id="991" w:name="_Toc428279421"/>
      <w:bookmarkStart w:id="992" w:name="_Toc428456159"/>
      <w:bookmarkStart w:id="993" w:name="_Toc428537122"/>
      <w:bookmarkStart w:id="994" w:name="_Toc428969441"/>
      <w:bookmarkStart w:id="995" w:name="_Toc429052832"/>
      <w:bookmarkStart w:id="996" w:name="_Toc428279422"/>
      <w:bookmarkStart w:id="997" w:name="_Toc428456160"/>
      <w:bookmarkStart w:id="998" w:name="_Toc428537123"/>
      <w:bookmarkStart w:id="999" w:name="_Toc428969442"/>
      <w:bookmarkStart w:id="1000" w:name="_Toc429052833"/>
      <w:bookmarkStart w:id="1001" w:name="_Toc428279423"/>
      <w:bookmarkStart w:id="1002" w:name="_Toc428456161"/>
      <w:bookmarkStart w:id="1003" w:name="_Toc428537124"/>
      <w:bookmarkStart w:id="1004" w:name="_Toc428969443"/>
      <w:bookmarkStart w:id="1005" w:name="_Toc429052834"/>
      <w:bookmarkStart w:id="1006" w:name="_Toc428279424"/>
      <w:bookmarkStart w:id="1007" w:name="_Toc428456162"/>
      <w:bookmarkStart w:id="1008" w:name="_Toc428537125"/>
      <w:bookmarkStart w:id="1009" w:name="_Toc428969444"/>
      <w:bookmarkStart w:id="1010" w:name="_Toc429052835"/>
      <w:bookmarkStart w:id="1011" w:name="_Toc428279426"/>
      <w:bookmarkStart w:id="1012" w:name="_Toc428456164"/>
      <w:bookmarkStart w:id="1013" w:name="_Toc428537127"/>
      <w:bookmarkStart w:id="1014" w:name="_Toc428969446"/>
      <w:bookmarkStart w:id="1015" w:name="_Toc429052837"/>
      <w:bookmarkStart w:id="1016" w:name="_Toc428279427"/>
      <w:bookmarkStart w:id="1017" w:name="_Toc428456165"/>
      <w:bookmarkStart w:id="1018" w:name="_Toc428537128"/>
      <w:bookmarkStart w:id="1019" w:name="_Toc428969447"/>
      <w:bookmarkStart w:id="1020" w:name="_Toc429052838"/>
      <w:bookmarkStart w:id="1021" w:name="_Toc428279431"/>
      <w:bookmarkStart w:id="1022" w:name="_Toc428456169"/>
      <w:bookmarkStart w:id="1023" w:name="_Toc428537132"/>
      <w:bookmarkStart w:id="1024" w:name="_Toc428969451"/>
      <w:bookmarkStart w:id="1025" w:name="_Toc429052842"/>
      <w:bookmarkStart w:id="1026" w:name="_Toc428279432"/>
      <w:bookmarkStart w:id="1027" w:name="_Toc428456170"/>
      <w:bookmarkStart w:id="1028" w:name="_Toc428537133"/>
      <w:bookmarkStart w:id="1029" w:name="_Toc428969452"/>
      <w:bookmarkStart w:id="1030" w:name="_Toc429052843"/>
      <w:bookmarkStart w:id="1031" w:name="_Toc428279434"/>
      <w:bookmarkStart w:id="1032" w:name="_Toc428456172"/>
      <w:bookmarkStart w:id="1033" w:name="_Toc428537135"/>
      <w:bookmarkStart w:id="1034" w:name="_Toc428969454"/>
      <w:bookmarkStart w:id="1035" w:name="_Toc429052845"/>
      <w:bookmarkStart w:id="1036" w:name="_Toc428279435"/>
      <w:bookmarkStart w:id="1037" w:name="_Toc428456173"/>
      <w:bookmarkStart w:id="1038" w:name="_Toc428537136"/>
      <w:bookmarkStart w:id="1039" w:name="_Toc428969455"/>
      <w:bookmarkStart w:id="1040" w:name="_Toc429052846"/>
      <w:bookmarkStart w:id="1041" w:name="_Toc428279439"/>
      <w:bookmarkStart w:id="1042" w:name="_Toc428456177"/>
      <w:bookmarkStart w:id="1043" w:name="_Toc428537140"/>
      <w:bookmarkStart w:id="1044" w:name="_Toc428969459"/>
      <w:bookmarkStart w:id="1045" w:name="_Toc429052850"/>
      <w:bookmarkStart w:id="1046" w:name="_Toc428279440"/>
      <w:bookmarkStart w:id="1047" w:name="_Toc428456178"/>
      <w:bookmarkStart w:id="1048" w:name="_Toc428537141"/>
      <w:bookmarkStart w:id="1049" w:name="_Toc428969460"/>
      <w:bookmarkStart w:id="1050" w:name="_Toc429052851"/>
      <w:bookmarkStart w:id="1051" w:name="_Toc428279441"/>
      <w:bookmarkStart w:id="1052" w:name="_Toc428456179"/>
      <w:bookmarkStart w:id="1053" w:name="_Toc428537142"/>
      <w:bookmarkStart w:id="1054" w:name="_Toc428969461"/>
      <w:bookmarkStart w:id="1055" w:name="_Toc429052852"/>
      <w:bookmarkStart w:id="1056" w:name="_Toc428279442"/>
      <w:bookmarkStart w:id="1057" w:name="_Toc428456180"/>
      <w:bookmarkStart w:id="1058" w:name="_Toc428537143"/>
      <w:bookmarkStart w:id="1059" w:name="_Toc428969462"/>
      <w:bookmarkStart w:id="1060" w:name="_Toc429052853"/>
      <w:bookmarkStart w:id="1061" w:name="_Toc428279444"/>
      <w:bookmarkStart w:id="1062" w:name="_Toc428456182"/>
      <w:bookmarkStart w:id="1063" w:name="_Toc428537145"/>
      <w:bookmarkStart w:id="1064" w:name="_Toc428969464"/>
      <w:bookmarkStart w:id="1065" w:name="_Toc429052855"/>
      <w:bookmarkStart w:id="1066" w:name="_Toc428279445"/>
      <w:bookmarkStart w:id="1067" w:name="_Toc428456183"/>
      <w:bookmarkStart w:id="1068" w:name="_Toc428537146"/>
      <w:bookmarkStart w:id="1069" w:name="_Toc428969465"/>
      <w:bookmarkStart w:id="1070" w:name="_Toc429052856"/>
      <w:bookmarkStart w:id="1071" w:name="_Toc428279449"/>
      <w:bookmarkStart w:id="1072" w:name="_Toc428456187"/>
      <w:bookmarkStart w:id="1073" w:name="_Toc428537150"/>
      <w:bookmarkStart w:id="1074" w:name="_Toc428969469"/>
      <w:bookmarkStart w:id="1075" w:name="_Toc429052860"/>
      <w:bookmarkStart w:id="1076" w:name="_Toc428279450"/>
      <w:bookmarkStart w:id="1077" w:name="_Toc428456188"/>
      <w:bookmarkStart w:id="1078" w:name="_Toc428537151"/>
      <w:bookmarkStart w:id="1079" w:name="_Toc428969470"/>
      <w:bookmarkStart w:id="1080" w:name="_Toc429052861"/>
      <w:bookmarkStart w:id="1081" w:name="_Toc428279452"/>
      <w:bookmarkStart w:id="1082" w:name="_Toc428456190"/>
      <w:bookmarkStart w:id="1083" w:name="_Toc428537153"/>
      <w:bookmarkStart w:id="1084" w:name="_Toc428969472"/>
      <w:bookmarkStart w:id="1085" w:name="_Toc429052863"/>
      <w:bookmarkStart w:id="1086" w:name="_Toc428279453"/>
      <w:bookmarkStart w:id="1087" w:name="_Toc428456191"/>
      <w:bookmarkStart w:id="1088" w:name="_Toc428537154"/>
      <w:bookmarkStart w:id="1089" w:name="_Toc428969473"/>
      <w:bookmarkStart w:id="1090" w:name="_Toc429052864"/>
      <w:bookmarkStart w:id="1091" w:name="_Toc428279457"/>
      <w:bookmarkStart w:id="1092" w:name="_Toc428456195"/>
      <w:bookmarkStart w:id="1093" w:name="_Toc428537158"/>
      <w:bookmarkStart w:id="1094" w:name="_Toc428969477"/>
      <w:bookmarkStart w:id="1095" w:name="_Toc429052868"/>
      <w:bookmarkStart w:id="1096" w:name="_Toc428279458"/>
      <w:bookmarkStart w:id="1097" w:name="_Toc428456196"/>
      <w:bookmarkStart w:id="1098" w:name="_Toc428537159"/>
      <w:bookmarkStart w:id="1099" w:name="_Toc428969478"/>
      <w:bookmarkStart w:id="1100" w:name="_Toc429052869"/>
      <w:bookmarkStart w:id="1101" w:name="_Toc428279459"/>
      <w:bookmarkStart w:id="1102" w:name="_Toc428456197"/>
      <w:bookmarkStart w:id="1103" w:name="_Toc428537160"/>
      <w:bookmarkStart w:id="1104" w:name="_Toc428969479"/>
      <w:bookmarkStart w:id="1105" w:name="_Toc429052870"/>
      <w:bookmarkStart w:id="1106" w:name="_Toc428279461"/>
      <w:bookmarkStart w:id="1107" w:name="_Toc428456199"/>
      <w:bookmarkStart w:id="1108" w:name="_Toc428537162"/>
      <w:bookmarkStart w:id="1109" w:name="_Toc428969481"/>
      <w:bookmarkStart w:id="1110" w:name="_Toc429052872"/>
      <w:bookmarkStart w:id="1111" w:name="_Toc428279462"/>
      <w:bookmarkStart w:id="1112" w:name="_Toc428456200"/>
      <w:bookmarkStart w:id="1113" w:name="_Toc428537163"/>
      <w:bookmarkStart w:id="1114" w:name="_Toc428969482"/>
      <w:bookmarkStart w:id="1115" w:name="_Toc429052873"/>
      <w:bookmarkStart w:id="1116" w:name="_Toc428279463"/>
      <w:bookmarkStart w:id="1117" w:name="_Toc428456201"/>
      <w:bookmarkStart w:id="1118" w:name="_Toc428537164"/>
      <w:bookmarkStart w:id="1119" w:name="_Toc428969483"/>
      <w:bookmarkStart w:id="1120" w:name="_Toc429052874"/>
      <w:bookmarkStart w:id="1121" w:name="_Toc428279464"/>
      <w:bookmarkStart w:id="1122" w:name="_Toc428456202"/>
      <w:bookmarkStart w:id="1123" w:name="_Toc428537165"/>
      <w:bookmarkStart w:id="1124" w:name="_Toc428969484"/>
      <w:bookmarkStart w:id="1125" w:name="_Toc429052875"/>
      <w:bookmarkStart w:id="1126" w:name="_Toc428279465"/>
      <w:bookmarkStart w:id="1127" w:name="_Toc428456203"/>
      <w:bookmarkStart w:id="1128" w:name="_Toc428537166"/>
      <w:bookmarkStart w:id="1129" w:name="_Toc428969485"/>
      <w:bookmarkStart w:id="1130" w:name="_Toc429052876"/>
      <w:bookmarkStart w:id="1131" w:name="_Toc428279467"/>
      <w:bookmarkStart w:id="1132" w:name="_Toc428456205"/>
      <w:bookmarkStart w:id="1133" w:name="_Toc428537168"/>
      <w:bookmarkStart w:id="1134" w:name="_Toc428969487"/>
      <w:bookmarkStart w:id="1135" w:name="_Toc429052878"/>
      <w:bookmarkStart w:id="1136" w:name="_Toc428279470"/>
      <w:bookmarkStart w:id="1137" w:name="_Toc428456208"/>
      <w:bookmarkStart w:id="1138" w:name="_Toc428537171"/>
      <w:bookmarkStart w:id="1139" w:name="_Toc428969490"/>
      <w:bookmarkStart w:id="1140" w:name="_Toc429052881"/>
      <w:bookmarkStart w:id="1141" w:name="_Toc428279471"/>
      <w:bookmarkStart w:id="1142" w:name="_Toc428456209"/>
      <w:bookmarkStart w:id="1143" w:name="_Toc428537172"/>
      <w:bookmarkStart w:id="1144" w:name="_Toc428969491"/>
      <w:bookmarkStart w:id="1145" w:name="_Toc429052882"/>
      <w:bookmarkStart w:id="1146" w:name="_Toc428279472"/>
      <w:bookmarkStart w:id="1147" w:name="_Toc428456210"/>
      <w:bookmarkStart w:id="1148" w:name="_Toc428537173"/>
      <w:bookmarkStart w:id="1149" w:name="_Toc428969492"/>
      <w:bookmarkStart w:id="1150" w:name="_Toc429052883"/>
      <w:bookmarkStart w:id="1151" w:name="_Toc428279473"/>
      <w:bookmarkStart w:id="1152" w:name="_Toc428456211"/>
      <w:bookmarkStart w:id="1153" w:name="_Toc428537174"/>
      <w:bookmarkStart w:id="1154" w:name="_Toc428969493"/>
      <w:bookmarkStart w:id="1155" w:name="_Toc429052884"/>
      <w:bookmarkStart w:id="1156" w:name="_Toc428279474"/>
      <w:bookmarkStart w:id="1157" w:name="_Toc428456212"/>
      <w:bookmarkStart w:id="1158" w:name="_Toc428537175"/>
      <w:bookmarkStart w:id="1159" w:name="_Toc428969494"/>
      <w:bookmarkStart w:id="1160" w:name="_Toc429052885"/>
      <w:bookmarkStart w:id="1161" w:name="_Toc428279475"/>
      <w:bookmarkStart w:id="1162" w:name="_Toc428456213"/>
      <w:bookmarkStart w:id="1163" w:name="_Toc428537176"/>
      <w:bookmarkStart w:id="1164" w:name="_Toc428969495"/>
      <w:bookmarkStart w:id="1165" w:name="_Toc429052886"/>
      <w:bookmarkStart w:id="1166" w:name="_Toc428279476"/>
      <w:bookmarkStart w:id="1167" w:name="_Toc428456214"/>
      <w:bookmarkStart w:id="1168" w:name="_Toc428537177"/>
      <w:bookmarkStart w:id="1169" w:name="_Toc428969496"/>
      <w:bookmarkStart w:id="1170" w:name="_Toc429052887"/>
      <w:bookmarkStart w:id="1171" w:name="_Toc428279481"/>
      <w:bookmarkStart w:id="1172" w:name="_Toc428456219"/>
      <w:bookmarkStart w:id="1173" w:name="_Toc428537182"/>
      <w:bookmarkStart w:id="1174" w:name="_Toc428969501"/>
      <w:bookmarkStart w:id="1175" w:name="_Toc429052892"/>
      <w:bookmarkStart w:id="1176" w:name="_Toc428279482"/>
      <w:bookmarkStart w:id="1177" w:name="_Toc428456220"/>
      <w:bookmarkStart w:id="1178" w:name="_Toc428537183"/>
      <w:bookmarkStart w:id="1179" w:name="_Toc428969502"/>
      <w:bookmarkStart w:id="1180" w:name="_Toc429052893"/>
      <w:bookmarkStart w:id="1181" w:name="_Toc428279490"/>
      <w:bookmarkStart w:id="1182" w:name="_Toc428456228"/>
      <w:bookmarkStart w:id="1183" w:name="_Toc428537191"/>
      <w:bookmarkStart w:id="1184" w:name="_Toc428969510"/>
      <w:bookmarkStart w:id="1185" w:name="_Toc429052901"/>
      <w:bookmarkStart w:id="1186" w:name="_Toc428279504"/>
      <w:bookmarkStart w:id="1187" w:name="_Toc428456242"/>
      <w:bookmarkStart w:id="1188" w:name="_Toc428537205"/>
      <w:bookmarkStart w:id="1189" w:name="_Toc428969524"/>
      <w:bookmarkStart w:id="1190" w:name="_Toc429052915"/>
      <w:bookmarkStart w:id="1191" w:name="_Toc428279508"/>
      <w:bookmarkStart w:id="1192" w:name="_Toc428456246"/>
      <w:bookmarkStart w:id="1193" w:name="_Toc428537209"/>
      <w:bookmarkStart w:id="1194" w:name="_Toc428969528"/>
      <w:bookmarkStart w:id="1195" w:name="_Toc429052919"/>
      <w:bookmarkStart w:id="1196" w:name="_Toc428279509"/>
      <w:bookmarkStart w:id="1197" w:name="_Toc428456247"/>
      <w:bookmarkStart w:id="1198" w:name="_Toc428537210"/>
      <w:bookmarkStart w:id="1199" w:name="_Toc428969529"/>
      <w:bookmarkStart w:id="1200" w:name="_Toc429052920"/>
      <w:bookmarkStart w:id="1201" w:name="_Toc428279510"/>
      <w:bookmarkStart w:id="1202" w:name="_Toc428456248"/>
      <w:bookmarkStart w:id="1203" w:name="_Toc428537211"/>
      <w:bookmarkStart w:id="1204" w:name="_Toc428969530"/>
      <w:bookmarkStart w:id="1205" w:name="_Toc429052921"/>
      <w:bookmarkStart w:id="1206" w:name="_Toc428279512"/>
      <w:bookmarkStart w:id="1207" w:name="_Toc428456250"/>
      <w:bookmarkStart w:id="1208" w:name="_Toc428537213"/>
      <w:bookmarkStart w:id="1209" w:name="_Toc428969532"/>
      <w:bookmarkStart w:id="1210" w:name="_Toc429052923"/>
      <w:bookmarkStart w:id="1211" w:name="_Toc428279516"/>
      <w:bookmarkStart w:id="1212" w:name="_Toc428456254"/>
      <w:bookmarkStart w:id="1213" w:name="_Toc428537217"/>
      <w:bookmarkStart w:id="1214" w:name="_Toc428969536"/>
      <w:bookmarkStart w:id="1215" w:name="_Toc429052927"/>
      <w:bookmarkStart w:id="1216" w:name="_Toc428279517"/>
      <w:bookmarkStart w:id="1217" w:name="_Toc428456255"/>
      <w:bookmarkStart w:id="1218" w:name="_Toc428537218"/>
      <w:bookmarkStart w:id="1219" w:name="_Toc428969537"/>
      <w:bookmarkStart w:id="1220" w:name="_Toc429052928"/>
      <w:bookmarkStart w:id="1221" w:name="_Toc428279521"/>
      <w:bookmarkStart w:id="1222" w:name="_Toc428456259"/>
      <w:bookmarkStart w:id="1223" w:name="_Toc428537222"/>
      <w:bookmarkStart w:id="1224" w:name="_Toc428969541"/>
      <w:bookmarkStart w:id="1225" w:name="_Toc429052932"/>
      <w:bookmarkStart w:id="1226" w:name="_Toc428279522"/>
      <w:bookmarkStart w:id="1227" w:name="_Toc428456260"/>
      <w:bookmarkStart w:id="1228" w:name="_Toc428537223"/>
      <w:bookmarkStart w:id="1229" w:name="_Toc428969542"/>
      <w:bookmarkStart w:id="1230" w:name="_Toc429052933"/>
      <w:bookmarkStart w:id="1231" w:name="_Toc428279523"/>
      <w:bookmarkStart w:id="1232" w:name="_Toc428456261"/>
      <w:bookmarkStart w:id="1233" w:name="_Toc428537224"/>
      <w:bookmarkStart w:id="1234" w:name="_Toc428969543"/>
      <w:bookmarkStart w:id="1235" w:name="_Toc429052934"/>
      <w:bookmarkStart w:id="1236" w:name="_Toc428279524"/>
      <w:bookmarkStart w:id="1237" w:name="_Toc428456262"/>
      <w:bookmarkStart w:id="1238" w:name="_Toc428537225"/>
      <w:bookmarkStart w:id="1239" w:name="_Toc428969544"/>
      <w:bookmarkStart w:id="1240" w:name="_Toc429052935"/>
      <w:bookmarkStart w:id="1241" w:name="_Toc428279525"/>
      <w:bookmarkStart w:id="1242" w:name="_Toc428456263"/>
      <w:bookmarkStart w:id="1243" w:name="_Toc428537226"/>
      <w:bookmarkStart w:id="1244" w:name="_Toc428969545"/>
      <w:bookmarkStart w:id="1245" w:name="_Toc429052936"/>
      <w:bookmarkStart w:id="1246" w:name="_Toc428279526"/>
      <w:bookmarkStart w:id="1247" w:name="_Toc428456264"/>
      <w:bookmarkStart w:id="1248" w:name="_Toc428537227"/>
      <w:bookmarkStart w:id="1249" w:name="_Toc428969546"/>
      <w:bookmarkStart w:id="1250" w:name="_Toc429052937"/>
      <w:bookmarkStart w:id="1251" w:name="_Toc413359593"/>
      <w:bookmarkStart w:id="1252" w:name="_Toc3556985"/>
      <w:bookmarkStart w:id="1253" w:name="_Toc26921075"/>
      <w:bookmarkStart w:id="1254" w:name="_Ref27683404"/>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251"/>
      <w:bookmarkEnd w:id="1252"/>
      <w:bookmarkEnd w:id="1253"/>
      <w:bookmarkEnd w:id="125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5229C2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75C718E3" w14:textId="0FAFC0DF" w:rsidR="001E6C77" w:rsidRPr="00656253" w:rsidRDefault="001E6C77" w:rsidP="00245478">
      <w:pPr>
        <w:pStyle w:val="Caption"/>
        <w:spacing w:before="120"/>
        <w:rPr>
          <w:b w:val="0"/>
          <w:i/>
          <w:kern w:val="22"/>
          <w:sz w:val="22"/>
        </w:rPr>
      </w:pPr>
      <w:bookmarkStart w:id="1255" w:name="_Toc3566457"/>
      <w:bookmarkStart w:id="1256" w:name="_Toc26921300"/>
      <w:r>
        <w:t xml:space="preserve">Table </w:t>
      </w:r>
      <w:r w:rsidR="00D43112">
        <w:fldChar w:fldCharType="begin"/>
      </w:r>
      <w:r w:rsidR="00D43112">
        <w:instrText xml:space="preserve"> SEQ Table \* ARABIC </w:instrText>
      </w:r>
      <w:r w:rsidR="00D43112">
        <w:fldChar w:fldCharType="separate"/>
      </w:r>
      <w:r w:rsidR="00020F25">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255"/>
      <w:bookmarkEnd w:id="1256"/>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B8DC5EC"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20F25">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20F25"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1733888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20F25">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020F25" w:rsidRPr="007055D9">
        <w:t xml:space="preserve">User Specific Data </w:t>
      </w:r>
      <w:r w:rsidR="00020F25" w:rsidRPr="00020F25">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257"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258" w:author="nick" w:date="2019-12-19T21:36:00Z"/>
                <w:rFonts w:cs="Calibri"/>
                <w:sz w:val="18"/>
                <w:szCs w:val="18"/>
                <w:lang w:eastAsia="zh-CN"/>
              </w:rPr>
            </w:pPr>
            <w:ins w:id="1259" w:author="nick" w:date="2019-12-19T21:37:00Z">
              <w:r>
                <w:rPr>
                  <w:rFonts w:cs="Calibri"/>
                  <w:sz w:val="18"/>
                  <w:szCs w:val="18"/>
                  <w:lang w:eastAsia="zh-CN"/>
                </w:rPr>
                <w:t>thread_</w:t>
              </w:r>
              <w:r w:rsidRPr="00AD13B9">
                <w:rPr>
                  <w:rFonts w:cs="Calibri"/>
                  <w:sz w:val="18"/>
                  <w:szCs w:val="18"/>
                  <w:lang w:eastAsia="zh-CN"/>
                </w:rPr>
                <w:t>static_friction</w:t>
              </w:r>
            </w:ins>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260" w:author="nick" w:date="2019-12-19T21:36:00Z"/>
                <w:sz w:val="18"/>
                <w:szCs w:val="18"/>
              </w:rPr>
            </w:pPr>
            <w:ins w:id="1261"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262" w:author="nick" w:date="2019-12-19T21:36:00Z"/>
                <w:sz w:val="18"/>
                <w:szCs w:val="18"/>
              </w:rPr>
            </w:pPr>
            <w:ins w:id="1263"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264" w:author="nick" w:date="2019-12-19T21:36:00Z"/>
                <w:sz w:val="18"/>
                <w:szCs w:val="18"/>
              </w:rPr>
            </w:pPr>
            <w:ins w:id="1265"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266" w:author="nick" w:date="2019-12-19T21:36:00Z"/>
                <w:sz w:val="18"/>
                <w:szCs w:val="18"/>
              </w:rPr>
            </w:pPr>
          </w:p>
        </w:tc>
      </w:tr>
      <w:tr w:rsidR="002D676D" w:rsidRPr="00397AE8" w14:paraId="2AA00266" w14:textId="77777777" w:rsidTr="00AD13B9">
        <w:trPr>
          <w:cantSplit/>
          <w:jc w:val="center"/>
          <w:ins w:id="1267"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268" w:author="nick" w:date="2019-12-19T21:36:00Z"/>
                <w:rFonts w:cs="Calibri"/>
                <w:sz w:val="18"/>
                <w:szCs w:val="18"/>
                <w:lang w:eastAsia="zh-CN"/>
              </w:rPr>
            </w:pPr>
            <w:ins w:id="1269" w:author="nick" w:date="2019-12-19T21:37:00Z">
              <w:r>
                <w:rPr>
                  <w:rFonts w:cs="Calibri"/>
                  <w:sz w:val="18"/>
                  <w:szCs w:val="18"/>
                  <w:lang w:eastAsia="zh-CN"/>
                </w:rPr>
                <w:lastRenderedPageBreak/>
                <w:t>thread_</w:t>
              </w:r>
              <w:r w:rsidRPr="00AD13B9">
                <w:rPr>
                  <w:rFonts w:cs="Calibri"/>
                  <w:sz w:val="18"/>
                  <w:szCs w:val="18"/>
                  <w:lang w:eastAsia="zh-CN"/>
                </w:rPr>
                <w:t>kinetic_friction</w:t>
              </w:r>
            </w:ins>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270" w:author="nick" w:date="2019-12-19T21:36:00Z"/>
                <w:sz w:val="18"/>
                <w:szCs w:val="18"/>
              </w:rPr>
            </w:pPr>
            <w:ins w:id="1271"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272" w:author="nick" w:date="2019-12-19T21:36:00Z"/>
                <w:sz w:val="18"/>
                <w:szCs w:val="18"/>
              </w:rPr>
            </w:pPr>
            <w:ins w:id="1273"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274" w:author="nick" w:date="2019-12-19T21:36:00Z"/>
                <w:sz w:val="18"/>
                <w:szCs w:val="18"/>
              </w:rPr>
            </w:pPr>
            <w:ins w:id="1275"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276"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6466968B" w:rsidR="002E60CB" w:rsidRDefault="002E60CB" w:rsidP="00913551">
      <w:pPr>
        <w:pStyle w:val="Caption"/>
        <w:spacing w:before="120"/>
      </w:pPr>
      <w:bookmarkStart w:id="1277" w:name="_Ref409694950"/>
      <w:bookmarkStart w:id="1278" w:name="_Toc3566458"/>
      <w:bookmarkStart w:id="1279" w:name="_Toc26921301"/>
      <w:r>
        <w:t xml:space="preserve">Table </w:t>
      </w:r>
      <w:r w:rsidR="00D43112">
        <w:fldChar w:fldCharType="begin"/>
      </w:r>
      <w:r w:rsidR="00D43112">
        <w:instrText xml:space="preserve"> SEQ Table \* ARABIC </w:instrText>
      </w:r>
      <w:r w:rsidR="00D43112">
        <w:fldChar w:fldCharType="separate"/>
      </w:r>
      <w:r w:rsidR="00020F25">
        <w:rPr>
          <w:noProof/>
        </w:rPr>
        <w:t>51</w:t>
      </w:r>
      <w:r w:rsidR="00D43112">
        <w:fldChar w:fldCharType="end"/>
      </w:r>
      <w:bookmarkEnd w:id="1277"/>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78"/>
      <w:bookmarkEnd w:id="127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F5E80F5"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20F25">
        <w:t xml:space="preserve">Figure </w:t>
      </w:r>
      <w:r w:rsidR="00020F25">
        <w:rPr>
          <w:noProof/>
        </w:rPr>
        <w:t>20</w:t>
      </w:r>
      <w:r w:rsidR="00020F25">
        <w:t xml:space="preserve">: </w:t>
      </w:r>
      <w:r w:rsidR="00020F25" w:rsidRPr="001B293E">
        <w:t xml:space="preserve">Definition of </w:t>
      </w:r>
      <w:r w:rsidR="00020F25">
        <w:t>L</w:t>
      </w:r>
      <w:r w:rsidR="00020F25" w:rsidRPr="001B293E">
        <w:t xml:space="preserve">ength and </w:t>
      </w:r>
      <w:r w:rsidR="00020F25">
        <w:t>H</w:t>
      </w:r>
      <w:r w:rsidR="00020F25" w:rsidRPr="001B293E">
        <w:t xml:space="preserve">ead </w:t>
      </w:r>
      <w:r w:rsidR="00020F25">
        <w:t>S</w:t>
      </w:r>
      <w:r w:rsidR="00020F25"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4"/>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1"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280" w:author="nick" w:date="2019-12-19T21:37:00Z"/>
        </w:rPr>
      </w:pPr>
      <w:ins w:id="1281" w:author="nick" w:date="2019-12-19T21:37:00Z">
        <w:r>
          <w:rPr>
            <w:rStyle w:val="elementdeftypeChar"/>
          </w:rPr>
          <w:t>thread_</w:t>
        </w:r>
        <w:r w:rsidRPr="00656253">
          <w:rPr>
            <w:rStyle w:val="elementdeftypeChar"/>
          </w:rPr>
          <w:t>static_friction</w:t>
        </w:r>
        <w:r w:rsidRPr="000B11EA">
          <w:t xml:space="preserve">: The </w:t>
        </w:r>
        <w:r>
          <w:t xml:space="preserve">static friction between </w:t>
        </w:r>
      </w:ins>
      <w:ins w:id="1282"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83"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284" w:author="nick" w:date="2019-12-19T21:37:00Z"/>
        </w:rPr>
      </w:pPr>
      <w:ins w:id="1285" w:author="nick" w:date="2019-12-19T21:37:00Z">
        <w:r>
          <w:rPr>
            <w:rStyle w:val="elementdeftypeChar"/>
          </w:rPr>
          <w:t>thread_</w:t>
        </w:r>
        <w:r w:rsidRPr="00656253">
          <w:rPr>
            <w:rStyle w:val="elementdeftypeChar"/>
          </w:rPr>
          <w:t>kinetic_friction</w:t>
        </w:r>
        <w:r w:rsidRPr="000B11EA">
          <w:t xml:space="preserve">: The </w:t>
        </w:r>
        <w:r>
          <w:t xml:space="preserve">kinetic friction between </w:t>
        </w:r>
      </w:ins>
      <w:ins w:id="1286"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87"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288"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289" w:author="nick" w:date="2019-12-19T22:05:00Z"/>
                <w:sz w:val="20"/>
                <w:szCs w:val="20"/>
              </w:rPr>
            </w:pPr>
            <w:del w:id="1290"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291" w:author="nick" w:date="2019-12-19T22:05:00Z"/>
                <w:sz w:val="20"/>
                <w:szCs w:val="20"/>
              </w:rPr>
            </w:pPr>
            <w:del w:id="1292"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293" w:author="nick" w:date="2019-12-19T22:05:00Z"/>
                <w:sz w:val="20"/>
                <w:szCs w:val="20"/>
              </w:rPr>
            </w:pPr>
            <w:del w:id="1294"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295" w:author="nick" w:date="2019-12-19T22:05:00Z"/>
                <w:sz w:val="20"/>
                <w:szCs w:val="20"/>
              </w:rPr>
            </w:pPr>
            <w:del w:id="1296" w:author="nick" w:date="2019-12-19T22:05:00Z">
              <w:r w:rsidRPr="002D0B90" w:rsidDel="00D15DA6">
                <w:rPr>
                  <w:sz w:val="20"/>
                  <w:szCs w:val="20"/>
                </w:rPr>
                <w:delText>-</w:delText>
              </w:r>
            </w:del>
          </w:p>
        </w:tc>
      </w:tr>
    </w:tbl>
    <w:p w14:paraId="14B3DB24" w14:textId="3D7304D6" w:rsidR="002E60CB" w:rsidRDefault="002E60CB" w:rsidP="00E7538E">
      <w:pPr>
        <w:pStyle w:val="Caption"/>
        <w:spacing w:before="120"/>
      </w:pPr>
      <w:bookmarkStart w:id="1297" w:name="_Toc3566459"/>
      <w:bookmarkStart w:id="1298" w:name="_Toc26921302"/>
      <w:r>
        <w:t xml:space="preserve">Table </w:t>
      </w:r>
      <w:r w:rsidR="00D43112">
        <w:fldChar w:fldCharType="begin"/>
      </w:r>
      <w:r w:rsidR="00D43112">
        <w:instrText xml:space="preserve"> SEQ Table \* ARABIC </w:instrText>
      </w:r>
      <w:r w:rsidR="00D43112">
        <w:fldChar w:fldCharType="separate"/>
      </w:r>
      <w:r w:rsidR="00020F25">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97"/>
      <w:bookmarkEnd w:id="1298"/>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7376FB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20F25">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299" w:author="nick" w:date="2019-12-19T22:05:00Z"/>
        </w:rPr>
      </w:pPr>
      <w:del w:id="1300"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301" w:name="_Toc428279528"/>
      <w:bookmarkStart w:id="1302" w:name="_Toc428456266"/>
      <w:bookmarkStart w:id="1303" w:name="_Toc428537229"/>
      <w:bookmarkStart w:id="1304" w:name="_Toc428969548"/>
      <w:bookmarkStart w:id="1305" w:name="_Toc429052939"/>
      <w:bookmarkStart w:id="1306" w:name="_Toc413359594"/>
      <w:bookmarkStart w:id="1307" w:name="_Toc3556986"/>
      <w:bookmarkStart w:id="1308" w:name="_Toc26921076"/>
      <w:bookmarkEnd w:id="1301"/>
      <w:bookmarkEnd w:id="1302"/>
      <w:bookmarkEnd w:id="1303"/>
      <w:bookmarkEnd w:id="1304"/>
      <w:bookmarkEnd w:id="1305"/>
      <w:r>
        <w:t>Washer</w:t>
      </w:r>
      <w:bookmarkEnd w:id="1306"/>
      <w:bookmarkEnd w:id="1307"/>
      <w:bookmarkEnd w:id="1308"/>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623A653B" w:rsidR="002E60CB" w:rsidRDefault="002E60CB" w:rsidP="00E7538E">
      <w:pPr>
        <w:pStyle w:val="Caption"/>
        <w:spacing w:before="120"/>
      </w:pPr>
      <w:bookmarkStart w:id="1309" w:name="_Toc3566460"/>
      <w:bookmarkStart w:id="1310" w:name="_Toc26921303"/>
      <w:r>
        <w:t xml:space="preserve">Table </w:t>
      </w:r>
      <w:r w:rsidR="00D43112">
        <w:fldChar w:fldCharType="begin"/>
      </w:r>
      <w:r w:rsidR="00D43112">
        <w:instrText xml:space="preserve"> SEQ Table \* ARABIC </w:instrText>
      </w:r>
      <w:r w:rsidR="00D43112">
        <w:fldChar w:fldCharType="separate"/>
      </w:r>
      <w:r w:rsidR="00020F25">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309"/>
      <w:bookmarkEnd w:id="1310"/>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311" w:name="_Toc428456268"/>
      <w:bookmarkStart w:id="1312" w:name="_Toc428537231"/>
      <w:bookmarkStart w:id="1313" w:name="_Toc428969550"/>
      <w:bookmarkStart w:id="1314" w:name="_Toc429052941"/>
      <w:bookmarkStart w:id="1315" w:name="_Toc413359595"/>
      <w:bookmarkStart w:id="1316" w:name="_Toc3556987"/>
      <w:bookmarkStart w:id="1317" w:name="_Toc26921077"/>
      <w:bookmarkEnd w:id="1311"/>
      <w:bookmarkEnd w:id="1312"/>
      <w:bookmarkEnd w:id="1313"/>
      <w:bookmarkEnd w:id="1314"/>
      <w:r>
        <w:t>Nut</w:t>
      </w:r>
      <w:bookmarkEnd w:id="1315"/>
      <w:bookmarkEnd w:id="1316"/>
      <w:bookmarkEnd w:id="1317"/>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EA99D32" w:rsidR="002E60CB" w:rsidRDefault="002E60CB" w:rsidP="00E7538E">
      <w:pPr>
        <w:pStyle w:val="Caption"/>
        <w:spacing w:before="120"/>
        <w:rPr>
          <w:rStyle w:val="elementdeftypeChar"/>
          <w:b/>
        </w:rPr>
      </w:pPr>
      <w:bookmarkStart w:id="1318" w:name="_Toc3566461"/>
      <w:bookmarkStart w:id="1319" w:name="_Toc26921304"/>
      <w:r w:rsidRPr="009158D1">
        <w:t xml:space="preserve">Table </w:t>
      </w:r>
      <w:r w:rsidR="00D43112">
        <w:fldChar w:fldCharType="begin"/>
      </w:r>
      <w:r w:rsidR="00D43112">
        <w:instrText xml:space="preserve"> SEQ Table \* ARABIC </w:instrText>
      </w:r>
      <w:r w:rsidR="00D43112">
        <w:fldChar w:fldCharType="separate"/>
      </w:r>
      <w:r w:rsidR="00020F25">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318"/>
      <w:bookmarkEnd w:id="1319"/>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3859554C"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clipped. Nut and clip share a common part code, i. e. they are regarded to be one single part. </w:t>
      </w:r>
    </w:p>
    <w:p w14:paraId="044652E7" w14:textId="2769444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1F29FA2" w:rsidR="002E60CB" w:rsidRDefault="002E60CB" w:rsidP="00E7538E">
      <w:pPr>
        <w:pStyle w:val="Caption"/>
        <w:spacing w:before="120"/>
      </w:pPr>
      <w:bookmarkStart w:id="1320" w:name="_Toc3566462"/>
      <w:bookmarkStart w:id="1321" w:name="_Toc26921305"/>
      <w:r w:rsidRPr="009158D1">
        <w:t xml:space="preserve">Table </w:t>
      </w:r>
      <w:r w:rsidR="00D43112">
        <w:fldChar w:fldCharType="begin"/>
      </w:r>
      <w:r w:rsidR="00D43112">
        <w:instrText xml:space="preserve"> SEQ Table \* ARABIC </w:instrText>
      </w:r>
      <w:r w:rsidR="00D43112">
        <w:fldChar w:fldCharType="separate"/>
      </w:r>
      <w:r w:rsidR="00020F25">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320"/>
      <w:bookmarkEnd w:id="1321"/>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322" w:name="_Toc428456270"/>
      <w:bookmarkStart w:id="1323" w:name="_Toc428537233"/>
      <w:bookmarkStart w:id="1324" w:name="_Toc428969552"/>
      <w:bookmarkStart w:id="1325" w:name="_Toc429052943"/>
      <w:bookmarkStart w:id="1326" w:name="_Toc413359596"/>
      <w:bookmarkStart w:id="1327" w:name="_Toc3556988"/>
      <w:bookmarkStart w:id="1328" w:name="_Toc26921078"/>
      <w:bookmarkStart w:id="1329" w:name="_Ref401160443"/>
      <w:bookmarkStart w:id="1330" w:name="_Ref401160449"/>
      <w:bookmarkStart w:id="1331" w:name="_Ref401160453"/>
      <w:bookmarkEnd w:id="1322"/>
      <w:bookmarkEnd w:id="1323"/>
      <w:bookmarkEnd w:id="1324"/>
      <w:bookmarkEnd w:id="1325"/>
      <w:r w:rsidRPr="00226A3F">
        <w:t>Bolt</w:t>
      </w:r>
      <w:bookmarkEnd w:id="1326"/>
      <w:bookmarkEnd w:id="1327"/>
      <w:bookmarkEnd w:id="1328"/>
      <w:r w:rsidRPr="00226A3F">
        <w:t xml:space="preserve"> </w:t>
      </w:r>
      <w:bookmarkEnd w:id="1329"/>
      <w:bookmarkEnd w:id="1330"/>
      <w:bookmarkEnd w:id="1331"/>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D56A519" w:rsidR="002E60CB" w:rsidRDefault="002E60CB" w:rsidP="002474EA">
      <w:pPr>
        <w:pStyle w:val="Caption"/>
        <w:spacing w:before="120"/>
      </w:pPr>
      <w:bookmarkStart w:id="1332" w:name="_Toc3566463"/>
      <w:bookmarkStart w:id="1333" w:name="_Toc26921306"/>
      <w:r>
        <w:t xml:space="preserve">Table </w:t>
      </w:r>
      <w:r w:rsidR="00D43112">
        <w:fldChar w:fldCharType="begin"/>
      </w:r>
      <w:r w:rsidR="00D43112">
        <w:instrText xml:space="preserve"> SEQ Table \* ARABIC </w:instrText>
      </w:r>
      <w:r w:rsidR="00D43112">
        <w:fldChar w:fldCharType="separate"/>
      </w:r>
      <w:r w:rsidR="00020F25">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332"/>
      <w:bookmarkEnd w:id="1333"/>
    </w:p>
    <w:p w14:paraId="3F7844A9" w14:textId="35A5319E"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xml:space="preserve">). If attribute is missing, bolt is not clipped. Bolt and clip share a common part code, i.e. they are regarded to be one single part. </w:t>
      </w:r>
    </w:p>
    <w:p w14:paraId="03EEE270" w14:textId="06CC93C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EAEE5F3" w:rsidR="002E60CB" w:rsidRDefault="002E60CB" w:rsidP="002474EA">
      <w:pPr>
        <w:pStyle w:val="Caption"/>
        <w:spacing w:before="120"/>
      </w:pPr>
      <w:bookmarkStart w:id="1334" w:name="_Toc3566464"/>
      <w:bookmarkStart w:id="1335" w:name="_Toc26921307"/>
      <w:r>
        <w:lastRenderedPageBreak/>
        <w:t xml:space="preserve">Table </w:t>
      </w:r>
      <w:r w:rsidR="00D43112">
        <w:fldChar w:fldCharType="begin"/>
      </w:r>
      <w:r w:rsidR="00D43112">
        <w:instrText xml:space="preserve"> SEQ Table \* ARABIC </w:instrText>
      </w:r>
      <w:r w:rsidR="00D43112">
        <w:fldChar w:fldCharType="separate"/>
      </w:r>
      <w:r w:rsidR="00020F25">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334"/>
      <w:bookmarkEnd w:id="133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336"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337" w:author="nick" w:date="2019-12-19T21:42:00Z">
        <w:r w:rsidDel="00176129">
          <w:rPr>
            <w:color w:val="008000"/>
          </w:rPr>
          <w:delText xml:space="preserve">is </w:delText>
        </w:r>
      </w:del>
      <w:ins w:id="1338"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339"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340" w:author="nick" w:date="2019-12-19T21:41:00Z">
        <w:r>
          <w:rPr>
            <w:color w:val="008000"/>
          </w:rPr>
          <w:t xml:space="preserve">              thread_static_friction="0.6"</w:t>
        </w:r>
      </w:ins>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341" w:author="nick" w:date="2019-12-19T21:42:00Z"/>
          <w:b/>
          <w:bCs/>
          <w:color w:val="000000"/>
        </w:rPr>
      </w:pPr>
      <w:del w:id="1342"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343" w:author="nick" w:date="2019-12-19T21:42:00Z"/>
          <w:b/>
          <w:bCs/>
          <w:color w:val="000000"/>
        </w:rPr>
      </w:pPr>
      <w:del w:id="1344"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345" w:author="nick" w:date="2019-12-19T21:42:00Z"/>
          <w:b/>
          <w:bCs/>
          <w:color w:val="000000"/>
        </w:rPr>
      </w:pPr>
      <w:del w:id="1346"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347" w:author="nick" w:date="2019-12-19T21:42:00Z"/>
          <w:b/>
          <w:bCs/>
          <w:color w:val="000000"/>
        </w:rPr>
      </w:pPr>
      <w:del w:id="1348"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commentRangeStart w:id="1349"/>
      <w:r w:rsidRPr="009117CB">
        <w:rPr>
          <w:color w:val="008000"/>
        </w:rPr>
        <w:t xml:space="preserve">&lt;!-- </w:t>
      </w:r>
      <w:r w:rsidR="00D53323" w:rsidRPr="009117CB">
        <w:rPr>
          <w:color w:val="008000"/>
        </w:rPr>
        <w:t>friction between adjacent flange partners</w:t>
      </w:r>
      <w:r w:rsidRPr="009117CB">
        <w:rPr>
          <w:color w:val="008000"/>
        </w:rPr>
        <w:t xml:space="preserve"> --&gt;</w:t>
      </w:r>
      <w:commentRangeEnd w:id="1349"/>
      <w:r w:rsidRPr="009117CB">
        <w:rPr>
          <w:color w:val="008000"/>
        </w:rPr>
        <w:commentReference w:id="1349"/>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lastRenderedPageBreak/>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350" w:name="_Toc428456272"/>
      <w:bookmarkStart w:id="1351" w:name="_Toc428537235"/>
      <w:bookmarkStart w:id="1352" w:name="_Toc428969554"/>
      <w:bookmarkStart w:id="1353" w:name="_Toc429052945"/>
      <w:bookmarkStart w:id="1354" w:name="_Toc3556989"/>
      <w:bookmarkStart w:id="1355" w:name="_Toc26921079"/>
      <w:bookmarkEnd w:id="1350"/>
      <w:bookmarkEnd w:id="1351"/>
      <w:bookmarkEnd w:id="1352"/>
      <w:bookmarkEnd w:id="1353"/>
      <w:r>
        <w:t>Possible Bolt and Screw Assemblies</w:t>
      </w:r>
      <w:bookmarkEnd w:id="1354"/>
      <w:bookmarkEnd w:id="1355"/>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2">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23EAE59B" w:rsidR="00314F5A" w:rsidRDefault="00E62DBF" w:rsidP="00E62DBF">
      <w:pPr>
        <w:pStyle w:val="Caption"/>
      </w:pPr>
      <w:bookmarkStart w:id="1356" w:name="_Toc3557101"/>
      <w:bookmarkStart w:id="1357" w:name="_Toc26921192"/>
      <w:r>
        <w:t xml:space="preserve">Figure </w:t>
      </w:r>
      <w:r w:rsidR="00406B64">
        <w:fldChar w:fldCharType="begin"/>
      </w:r>
      <w:r w:rsidR="00406B64">
        <w:instrText xml:space="preserve"> SEQ Figure \* ARABIC </w:instrText>
      </w:r>
      <w:r w:rsidR="00406B64">
        <w:fldChar w:fldCharType="separate"/>
      </w:r>
      <w:r w:rsidR="00020F25">
        <w:rPr>
          <w:noProof/>
        </w:rPr>
        <w:t>22</w:t>
      </w:r>
      <w:r w:rsidR="00406B64">
        <w:fldChar w:fldCharType="end"/>
      </w:r>
      <w:r>
        <w:t>: Bolt with welded nut</w:t>
      </w:r>
      <w:bookmarkEnd w:id="1356"/>
      <w:bookmarkEnd w:id="1357"/>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3">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0ED226A" w:rsidR="0086511D" w:rsidRDefault="00E62DBF" w:rsidP="00E62DBF">
      <w:pPr>
        <w:pStyle w:val="Caption"/>
      </w:pPr>
      <w:bookmarkStart w:id="1358" w:name="_Ref3568949"/>
      <w:bookmarkStart w:id="1359" w:name="_Toc3557102"/>
      <w:bookmarkStart w:id="1360" w:name="_Ref3568942"/>
      <w:bookmarkStart w:id="1361" w:name="_Toc26921193"/>
      <w:r>
        <w:t xml:space="preserve">Figure </w:t>
      </w:r>
      <w:r w:rsidR="00406B64">
        <w:fldChar w:fldCharType="begin"/>
      </w:r>
      <w:r w:rsidR="00406B64">
        <w:instrText xml:space="preserve"> SEQ Figure \* ARABIC </w:instrText>
      </w:r>
      <w:r w:rsidR="00406B64">
        <w:fldChar w:fldCharType="separate"/>
      </w:r>
      <w:r w:rsidR="00020F25">
        <w:rPr>
          <w:noProof/>
        </w:rPr>
        <w:t>23</w:t>
      </w:r>
      <w:r w:rsidR="00406B64">
        <w:fldChar w:fldCharType="end"/>
      </w:r>
      <w:bookmarkEnd w:id="1358"/>
      <w:r>
        <w:t>: Bolt with free nut</w:t>
      </w:r>
      <w:bookmarkEnd w:id="1359"/>
      <w:bookmarkEnd w:id="1360"/>
      <w:bookmarkEnd w:id="1361"/>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4">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58044DF9" w:rsidR="00A03929" w:rsidRDefault="00E62DBF" w:rsidP="00D35409">
      <w:pPr>
        <w:pStyle w:val="Caption"/>
        <w:rPr>
          <w:b w:val="0"/>
          <w:bCs w:val="0"/>
        </w:rPr>
      </w:pPr>
      <w:bookmarkStart w:id="1362" w:name="_Ref3568964"/>
      <w:bookmarkStart w:id="1363" w:name="_Toc3557103"/>
      <w:bookmarkStart w:id="1364" w:name="_Toc26921194"/>
      <w:r>
        <w:t xml:space="preserve">Figure </w:t>
      </w:r>
      <w:r w:rsidR="00406B64">
        <w:fldChar w:fldCharType="begin"/>
      </w:r>
      <w:r w:rsidR="00406B64">
        <w:instrText xml:space="preserve"> SEQ Figure \* ARABIC </w:instrText>
      </w:r>
      <w:r w:rsidR="00406B64">
        <w:fldChar w:fldCharType="separate"/>
      </w:r>
      <w:r w:rsidR="00020F25">
        <w:rPr>
          <w:noProof/>
        </w:rPr>
        <w:t>24</w:t>
      </w:r>
      <w:r w:rsidR="00406B64">
        <w:fldChar w:fldCharType="end"/>
      </w:r>
      <w:bookmarkEnd w:id="1362"/>
      <w:r>
        <w:t>: Screw</w:t>
      </w:r>
      <w:bookmarkEnd w:id="1363"/>
      <w:bookmarkEnd w:id="1364"/>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9F61915" w:rsidR="00A03929" w:rsidRDefault="00E62DBF" w:rsidP="001D764B">
      <w:pPr>
        <w:pStyle w:val="Caption"/>
        <w:spacing w:before="120"/>
      </w:pPr>
      <w:bookmarkStart w:id="1365" w:name="_Toc3557104"/>
      <w:bookmarkStart w:id="1366" w:name="_Toc26921195"/>
      <w:r>
        <w:t xml:space="preserve">Figure </w:t>
      </w:r>
      <w:r w:rsidR="00406B64">
        <w:fldChar w:fldCharType="begin"/>
      </w:r>
      <w:r w:rsidR="00406B64">
        <w:instrText xml:space="preserve"> SEQ Figure \* ARABIC </w:instrText>
      </w:r>
      <w:r w:rsidR="00406B64">
        <w:fldChar w:fldCharType="separate"/>
      </w:r>
      <w:r w:rsidR="00020F25">
        <w:rPr>
          <w:noProof/>
        </w:rPr>
        <w:t>25</w:t>
      </w:r>
      <w:r w:rsidR="00406B64">
        <w:fldChar w:fldCharType="end"/>
      </w:r>
      <w:r>
        <w:t>: Welded stud with free nut</w:t>
      </w:r>
      <w:bookmarkEnd w:id="1365"/>
      <w:bookmarkEnd w:id="1366"/>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10891EA6" w:rsidR="007B3BC4" w:rsidRDefault="00E82958" w:rsidP="00E82958">
      <w:pPr>
        <w:pStyle w:val="Caption"/>
        <w:rPr>
          <w:lang w:eastAsia="x-none"/>
        </w:rPr>
      </w:pPr>
      <w:bookmarkStart w:id="1367" w:name="_Toc3557105"/>
      <w:bookmarkStart w:id="1368" w:name="_Toc26921196"/>
      <w:r>
        <w:t xml:space="preserve">Figure </w:t>
      </w:r>
      <w:r>
        <w:fldChar w:fldCharType="begin"/>
      </w:r>
      <w:r>
        <w:instrText xml:space="preserve"> SEQ Figure \* ARABIC </w:instrText>
      </w:r>
      <w:r>
        <w:fldChar w:fldCharType="separate"/>
      </w:r>
      <w:r w:rsidR="00020F25">
        <w:rPr>
          <w:noProof/>
        </w:rPr>
        <w:t>26</w:t>
      </w:r>
      <w:r>
        <w:fldChar w:fldCharType="end"/>
      </w:r>
      <w:r>
        <w:t>: Plain stud</w:t>
      </w:r>
      <w:bookmarkEnd w:id="1367"/>
      <w:bookmarkEnd w:id="1368"/>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369" w:name="_Toc428456274"/>
      <w:bookmarkStart w:id="1370" w:name="_Toc428537237"/>
      <w:bookmarkStart w:id="1371" w:name="_Toc428969556"/>
      <w:bookmarkStart w:id="1372" w:name="_Toc429052947"/>
      <w:bookmarkStart w:id="1373" w:name="_Toc428456275"/>
      <w:bookmarkStart w:id="1374" w:name="_Toc428537238"/>
      <w:bookmarkStart w:id="1375" w:name="_Toc428969557"/>
      <w:bookmarkStart w:id="1376" w:name="_Toc429052948"/>
      <w:bookmarkStart w:id="1377" w:name="_Toc413359597"/>
      <w:bookmarkStart w:id="1378" w:name="_Toc3556990"/>
      <w:bookmarkStart w:id="1379" w:name="_Toc26921080"/>
      <w:bookmarkEnd w:id="1369"/>
      <w:bookmarkEnd w:id="1370"/>
      <w:bookmarkEnd w:id="1371"/>
      <w:bookmarkEnd w:id="1372"/>
      <w:bookmarkEnd w:id="1373"/>
      <w:bookmarkEnd w:id="1374"/>
      <w:bookmarkEnd w:id="1375"/>
      <w:bookmarkEnd w:id="1376"/>
      <w:r w:rsidRPr="00226A3F">
        <w:t>Screw</w:t>
      </w:r>
      <w:bookmarkEnd w:id="1377"/>
      <w:bookmarkEnd w:id="1378"/>
      <w:bookmarkEnd w:id="137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4C80DA6" w:rsidR="002E60CB" w:rsidRDefault="002E60CB" w:rsidP="00E62DBF">
      <w:pPr>
        <w:pStyle w:val="Caption"/>
        <w:spacing w:before="120"/>
      </w:pPr>
      <w:bookmarkStart w:id="1380" w:name="_Toc3566465"/>
      <w:bookmarkStart w:id="1381" w:name="_Toc26921308"/>
      <w:r>
        <w:t xml:space="preserve">Table </w:t>
      </w:r>
      <w:r w:rsidR="00D43112">
        <w:fldChar w:fldCharType="begin"/>
      </w:r>
      <w:r w:rsidR="00D43112">
        <w:instrText xml:space="preserve"> SEQ Table \* ARABIC </w:instrText>
      </w:r>
      <w:r w:rsidR="00D43112">
        <w:fldChar w:fldCharType="separate"/>
      </w:r>
      <w:r w:rsidR="00020F25">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1380"/>
      <w:bookmarkEnd w:id="1381"/>
    </w:p>
    <w:p w14:paraId="726A8A1D" w14:textId="1736624E"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20F25">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6D362F3" w:rsidR="00003FF9" w:rsidRDefault="00003FF9" w:rsidP="00003FF9">
      <w:pPr>
        <w:pStyle w:val="Caption"/>
        <w:spacing w:before="120"/>
        <w:rPr>
          <w:rStyle w:val="elementdeftypeChar"/>
          <w:b/>
        </w:rPr>
      </w:pPr>
      <w:bookmarkStart w:id="1382" w:name="_Toc3566466"/>
      <w:bookmarkStart w:id="1383" w:name="_Toc26921309"/>
      <w:r>
        <w:t xml:space="preserve">Table </w:t>
      </w:r>
      <w:r w:rsidR="00D43112">
        <w:fldChar w:fldCharType="begin"/>
      </w:r>
      <w:r w:rsidR="00D43112">
        <w:instrText xml:space="preserve"> SEQ Table \* ARABIC </w:instrText>
      </w:r>
      <w:r w:rsidR="00D43112">
        <w:fldChar w:fldCharType="separate"/>
      </w:r>
      <w:r w:rsidR="00020F25">
        <w:rPr>
          <w:noProof/>
        </w:rPr>
        <w:t>59</w:t>
      </w:r>
      <w:r w:rsidR="00D43112">
        <w:fldChar w:fldCharType="end"/>
      </w:r>
      <w:r>
        <w:t xml:space="preserve">: </w:t>
      </w:r>
      <w:r w:rsidRPr="00003FF9">
        <w:t xml:space="preserve">Nested elements of element </w:t>
      </w:r>
      <w:r w:rsidRPr="00003FF9">
        <w:rPr>
          <w:rStyle w:val="elementdeftypeChar"/>
          <w:b/>
        </w:rPr>
        <w:t>&lt;screw/&gt;</w:t>
      </w:r>
      <w:bookmarkEnd w:id="1382"/>
      <w:bookmarkEnd w:id="1383"/>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384" w:name="_Toc3556991"/>
      <w:bookmarkStart w:id="1385" w:name="_Toc26921081"/>
      <w:r>
        <w:t>7.5.7.1 Flow Drilled Screws</w:t>
      </w:r>
      <w:r w:rsidR="00EF4929">
        <w:t xml:space="preserve"> (FDS)</w:t>
      </w:r>
      <w:bookmarkEnd w:id="1384"/>
      <w:bookmarkEnd w:id="1385"/>
    </w:p>
    <w:p w14:paraId="6AB3B9E6" w14:textId="6F5C9A68"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7"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4E9C80A4" w:rsidR="005C50FA" w:rsidRPr="00EF4929" w:rsidRDefault="000B382F" w:rsidP="005C50FA">
      <w:pPr>
        <w:pStyle w:val="NormalWeb"/>
        <w:spacing w:before="0" w:beforeAutospacing="0" w:after="0" w:afterAutospacing="0" w:line="315" w:lineRule="atLeast"/>
        <w:rPr>
          <w:rFonts w:asciiTheme="minorHAnsi" w:hAnsiTheme="minorHAnsi" w:cstheme="minorHAnsi"/>
          <w:sz w:val="22"/>
          <w:szCs w:val="22"/>
          <w:lang w:val="en-US"/>
        </w:rPr>
      </w:pPr>
      <w:hyperlink r:id="rId98"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6D0B467" w:rsidR="005C50FA" w:rsidRPr="005C50FA" w:rsidRDefault="005C50FA" w:rsidP="005C50FA">
      <w:pPr>
        <w:pStyle w:val="Caption"/>
        <w:rPr>
          <w:color w:val="676F76"/>
          <w:sz w:val="21"/>
          <w:szCs w:val="21"/>
          <w:lang w:val="en" w:eastAsia="en-US"/>
        </w:rPr>
      </w:pPr>
      <w:bookmarkStart w:id="1386" w:name="_Toc3557106"/>
      <w:bookmarkStart w:id="1387" w:name="_Toc26921197"/>
      <w:r>
        <w:t xml:space="preserve">Figure </w:t>
      </w:r>
      <w:r w:rsidR="00406B64">
        <w:fldChar w:fldCharType="begin"/>
      </w:r>
      <w:r w:rsidR="00406B64">
        <w:instrText xml:space="preserve"> SEQ Figure \* ARABIC </w:instrText>
      </w:r>
      <w:r w:rsidR="00406B64">
        <w:fldChar w:fldCharType="separate"/>
      </w:r>
      <w:r w:rsidR="00020F25">
        <w:rPr>
          <w:noProof/>
        </w:rPr>
        <w:t>27</w:t>
      </w:r>
      <w:r w:rsidR="00406B64">
        <w:fldChar w:fldCharType="end"/>
      </w:r>
      <w:r>
        <w:t xml:space="preserve">: </w:t>
      </w:r>
      <w:r w:rsidR="00EB2983">
        <w:t>Process of Flow Drill Screwing</w:t>
      </w:r>
      <w:bookmarkEnd w:id="1386"/>
      <w:bookmarkEnd w:id="1387"/>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101" w:history="1">
        <w:r w:rsidRPr="00EF4929">
          <w:rPr>
            <w:rStyle w:val="Hyperlink"/>
            <w:sz w:val="18"/>
          </w:rPr>
          <w:t>http://www.ejot-avdel.se/sites/default/files/product/files/Brochure_EJOT_FDS_en.pdf</w:t>
        </w:r>
      </w:hyperlink>
    </w:p>
    <w:p w14:paraId="110D3987" w14:textId="1D76B92C" w:rsidR="002E60CB" w:rsidRDefault="00EF4929" w:rsidP="00EF4929">
      <w:pPr>
        <w:pStyle w:val="Caption"/>
      </w:pPr>
      <w:bookmarkStart w:id="1388" w:name="_Toc3557107"/>
      <w:bookmarkStart w:id="1389" w:name="_Toc26921198"/>
      <w:r>
        <w:t xml:space="preserve">Figure </w:t>
      </w:r>
      <w:r w:rsidR="00406B64">
        <w:fldChar w:fldCharType="begin"/>
      </w:r>
      <w:r w:rsidR="00406B64">
        <w:instrText xml:space="preserve"> SEQ Figure \* ARABIC </w:instrText>
      </w:r>
      <w:r w:rsidR="00406B64">
        <w:fldChar w:fldCharType="separate"/>
      </w:r>
      <w:r w:rsidR="00020F25">
        <w:rPr>
          <w:noProof/>
        </w:rPr>
        <w:t>28</w:t>
      </w:r>
      <w:r w:rsidR="00406B64">
        <w:fldChar w:fldCharType="end"/>
      </w:r>
      <w:r>
        <w:t>: Measures of applied FDS</w:t>
      </w:r>
      <w:bookmarkEnd w:id="1388"/>
      <w:bookmarkEnd w:id="1389"/>
    </w:p>
    <w:p w14:paraId="436498E1" w14:textId="33BEFF12" w:rsidR="00EF4929" w:rsidRDefault="00EF4929" w:rsidP="00EF4929">
      <w:r>
        <w:t xml:space="preserve">The application of such a connector element can be seen in the following video: </w:t>
      </w:r>
      <w:hyperlink r:id="rId102"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295D655B" w:rsidR="001E3E2A" w:rsidRDefault="001E3E2A" w:rsidP="0059565B">
      <w:pPr>
        <w:pStyle w:val="Caption"/>
        <w:spacing w:before="120"/>
        <w:rPr>
          <w:rFonts w:cs="Calibri"/>
          <w:szCs w:val="22"/>
          <w:lang w:eastAsia="en-GB"/>
        </w:rPr>
      </w:pPr>
      <w:bookmarkStart w:id="1390" w:name="_Toc3566467"/>
      <w:bookmarkStart w:id="1391" w:name="_Toc26921310"/>
      <w:r>
        <w:t xml:space="preserve">Table </w:t>
      </w:r>
      <w:r w:rsidR="00D43112">
        <w:fldChar w:fldCharType="begin"/>
      </w:r>
      <w:r w:rsidR="00D43112">
        <w:instrText xml:space="preserve"> SEQ Table \* ARABIC </w:instrText>
      </w:r>
      <w:r w:rsidR="00D43112">
        <w:fldChar w:fldCharType="separate"/>
      </w:r>
      <w:r w:rsidR="00020F25">
        <w:rPr>
          <w:noProof/>
        </w:rPr>
        <w:t>60</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390"/>
      <w:bookmarkEnd w:id="1391"/>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594D5D8" w:rsidR="00013B01" w:rsidRPr="001E3E2A" w:rsidRDefault="00013B01" w:rsidP="00013B01">
      <w:pPr>
        <w:pStyle w:val="Caption"/>
        <w:rPr>
          <w:rFonts w:cs="Calibri"/>
          <w:lang w:eastAsia="en-GB"/>
        </w:rPr>
      </w:pPr>
      <w:bookmarkStart w:id="1392" w:name="_Toc3557108"/>
      <w:bookmarkStart w:id="1393" w:name="_Toc26921199"/>
      <w:r>
        <w:t xml:space="preserve">Figure </w:t>
      </w:r>
      <w:r w:rsidR="00406B64">
        <w:fldChar w:fldCharType="begin"/>
      </w:r>
      <w:r w:rsidR="00406B64">
        <w:instrText xml:space="preserve"> SEQ Figure \* ARABIC </w:instrText>
      </w:r>
      <w:r w:rsidR="00406B64">
        <w:fldChar w:fldCharType="separate"/>
      </w:r>
      <w:r w:rsidR="00020F25">
        <w:rPr>
          <w:noProof/>
        </w:rPr>
        <w:t>29</w:t>
      </w:r>
      <w:r w:rsidR="00406B64">
        <w:fldChar w:fldCharType="end"/>
      </w:r>
      <w:r>
        <w:t>: Pre-machined or clearance hole in FDS connection</w:t>
      </w:r>
      <w:bookmarkEnd w:id="1392"/>
      <w:bookmarkEnd w:id="1393"/>
    </w:p>
    <w:p w14:paraId="31E852BE" w14:textId="545BBF1C"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20F25">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908B790" w:rsidR="002943E7" w:rsidRPr="00B50C53" w:rsidRDefault="0059565B" w:rsidP="0059565B">
      <w:pPr>
        <w:pStyle w:val="Caption"/>
        <w:rPr>
          <w:rFonts w:cs="Calibri"/>
          <w:lang w:eastAsia="en-GB"/>
        </w:rPr>
      </w:pPr>
      <w:bookmarkStart w:id="1394" w:name="_Toc3557109"/>
      <w:bookmarkStart w:id="1395" w:name="_Toc26921200"/>
      <w:r>
        <w:t xml:space="preserve">Figure </w:t>
      </w:r>
      <w:r w:rsidR="00406B64">
        <w:fldChar w:fldCharType="begin"/>
      </w:r>
      <w:r w:rsidR="00406B64">
        <w:instrText xml:space="preserve"> SEQ Figure \* ARABIC </w:instrText>
      </w:r>
      <w:r w:rsidR="00406B64">
        <w:fldChar w:fldCharType="separate"/>
      </w:r>
      <w:r w:rsidR="00020F25">
        <w:rPr>
          <w:noProof/>
        </w:rPr>
        <w:t>30</w:t>
      </w:r>
      <w:r w:rsidR="00406B64">
        <w:fldChar w:fldCharType="end"/>
      </w:r>
      <w:r>
        <w:t>: Pilot hole on sheet metal</w:t>
      </w:r>
      <w:bookmarkEnd w:id="1394"/>
      <w:bookmarkEnd w:id="1395"/>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396" w:name="_Toc413359598"/>
      <w:bookmarkStart w:id="1397" w:name="_Toc3556992"/>
      <w:bookmarkStart w:id="1398" w:name="_Toc26921082"/>
      <w:r w:rsidRPr="000F30B3">
        <w:t>Gum Drops</w:t>
      </w:r>
      <w:bookmarkEnd w:id="1396"/>
      <w:bookmarkEnd w:id="1397"/>
      <w:bookmarkEnd w:id="1398"/>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8E10BBE"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10538F9C" w14:textId="1B5FAC9C" w:rsidR="00D43112" w:rsidRPr="00226A3F" w:rsidRDefault="001003F7" w:rsidP="001003F7">
      <w:pPr>
        <w:pStyle w:val="Caption"/>
        <w:spacing w:before="120" w:after="60"/>
      </w:pPr>
      <w:bookmarkStart w:id="1399" w:name="_Toc3566468"/>
      <w:bookmarkStart w:id="1400" w:name="_Toc26921311"/>
      <w:r>
        <w:t xml:space="preserve">Table </w:t>
      </w:r>
      <w:r>
        <w:fldChar w:fldCharType="begin"/>
      </w:r>
      <w:r>
        <w:instrText xml:space="preserve"> SEQ Table \* ARABIC </w:instrText>
      </w:r>
      <w:r>
        <w:fldChar w:fldCharType="separate"/>
      </w:r>
      <w:r w:rsidR="00020F25">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399"/>
      <w:bookmarkEnd w:id="140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14BC28EB" w:rsidR="002E60CB" w:rsidRDefault="002E60CB" w:rsidP="001003F7">
      <w:pPr>
        <w:pStyle w:val="Caption"/>
        <w:spacing w:before="60"/>
      </w:pPr>
      <w:bookmarkStart w:id="1401" w:name="_Toc3566469"/>
      <w:bookmarkStart w:id="1402" w:name="_Toc26921312"/>
      <w:r>
        <w:lastRenderedPageBreak/>
        <w:t xml:space="preserve">Table </w:t>
      </w:r>
      <w:r w:rsidR="00D43112">
        <w:fldChar w:fldCharType="begin"/>
      </w:r>
      <w:r w:rsidR="00D43112">
        <w:instrText xml:space="preserve"> SEQ Table \* ARABIC </w:instrText>
      </w:r>
      <w:r w:rsidR="00D43112">
        <w:fldChar w:fldCharType="separate"/>
      </w:r>
      <w:r w:rsidR="00020F25">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401"/>
      <w:bookmarkEnd w:id="1402"/>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403" w:name="_Toc428456279"/>
      <w:bookmarkStart w:id="1404" w:name="_Toc3556993"/>
      <w:bookmarkStart w:id="1405" w:name="_Toc26921083"/>
      <w:bookmarkEnd w:id="1403"/>
      <w:r>
        <w:t>Clinches</w:t>
      </w:r>
      <w:bookmarkEnd w:id="1404"/>
      <w:bookmarkEnd w:id="140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5"/>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49349BC1" w:rsidR="003E46C4" w:rsidRDefault="00D67DC2" w:rsidP="00D67DC2">
      <w:pPr>
        <w:pStyle w:val="Caption"/>
      </w:pPr>
      <w:bookmarkStart w:id="1406" w:name="_Toc3557110"/>
      <w:bookmarkStart w:id="1407" w:name="_Toc26921201"/>
      <w:r>
        <w:t xml:space="preserve">Figure </w:t>
      </w:r>
      <w:r>
        <w:fldChar w:fldCharType="begin"/>
      </w:r>
      <w:r>
        <w:instrText xml:space="preserve"> SEQ Figure \* ARABIC </w:instrText>
      </w:r>
      <w:r>
        <w:fldChar w:fldCharType="separate"/>
      </w:r>
      <w:r w:rsidR="00020F25">
        <w:rPr>
          <w:noProof/>
        </w:rPr>
        <w:t>31</w:t>
      </w:r>
      <w:r>
        <w:fldChar w:fldCharType="end"/>
      </w:r>
      <w:r>
        <w:t xml:space="preserve">: </w:t>
      </w:r>
      <w:r w:rsidRPr="00D67DC2">
        <w:t>Schematic representation of the clinching operation</w:t>
      </w:r>
      <w:bookmarkEnd w:id="1406"/>
      <w:bookmarkEnd w:id="1407"/>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AAF03EB" w:rsidR="00D67DC2" w:rsidRDefault="00D67DC2" w:rsidP="00D67DC2">
      <w:pPr>
        <w:pStyle w:val="Caption"/>
      </w:pPr>
      <w:bookmarkStart w:id="1408" w:name="_Ref428794448"/>
      <w:bookmarkStart w:id="1409" w:name="_Ref428794398"/>
      <w:bookmarkStart w:id="1410" w:name="_Toc3557111"/>
      <w:bookmarkStart w:id="1411" w:name="_Toc26921202"/>
      <w:r>
        <w:t xml:space="preserve">Figure </w:t>
      </w:r>
      <w:r>
        <w:fldChar w:fldCharType="begin"/>
      </w:r>
      <w:r>
        <w:instrText xml:space="preserve"> SEQ Figure \* ARABIC </w:instrText>
      </w:r>
      <w:r>
        <w:fldChar w:fldCharType="separate"/>
      </w:r>
      <w:r w:rsidR="00020F25">
        <w:rPr>
          <w:noProof/>
        </w:rPr>
        <w:t>32</w:t>
      </w:r>
      <w:r>
        <w:fldChar w:fldCharType="end"/>
      </w:r>
      <w:bookmarkEnd w:id="1408"/>
      <w:r>
        <w:t xml:space="preserve">: </w:t>
      </w:r>
      <w:r w:rsidRPr="00D67DC2">
        <w:t>Clinch Joint Dimensions</w:t>
      </w:r>
      <w:bookmarkEnd w:id="1409"/>
      <w:bookmarkEnd w:id="1410"/>
      <w:bookmarkEnd w:id="1411"/>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34807" cy="1843865"/>
                    </a:xfrm>
                    <a:prstGeom prst="rect">
                      <a:avLst/>
                    </a:prstGeom>
                  </pic:spPr>
                </pic:pic>
              </a:graphicData>
            </a:graphic>
          </wp:inline>
        </w:drawing>
      </w:r>
    </w:p>
    <w:p w14:paraId="4EF9C8F3" w14:textId="49FF641B" w:rsidR="00C34000" w:rsidRDefault="00E41964" w:rsidP="00E41964">
      <w:pPr>
        <w:pStyle w:val="Caption"/>
        <w:spacing w:before="120"/>
        <w:rPr>
          <w:rFonts w:cs="Calibri"/>
          <w:szCs w:val="22"/>
          <w:lang w:eastAsia="en-GB"/>
        </w:rPr>
      </w:pPr>
      <w:bookmarkStart w:id="1412" w:name="_Ref428798660"/>
      <w:bookmarkStart w:id="1413" w:name="_Toc3557112"/>
      <w:bookmarkStart w:id="1414" w:name="_Toc26921203"/>
      <w:r>
        <w:t xml:space="preserve">Figure </w:t>
      </w:r>
      <w:r>
        <w:fldChar w:fldCharType="begin"/>
      </w:r>
      <w:r>
        <w:instrText xml:space="preserve"> SEQ Figure \* ARABIC </w:instrText>
      </w:r>
      <w:r>
        <w:fldChar w:fldCharType="separate"/>
      </w:r>
      <w:r w:rsidR="00020F25">
        <w:rPr>
          <w:noProof/>
        </w:rPr>
        <w:t>33</w:t>
      </w:r>
      <w:r>
        <w:fldChar w:fldCharType="end"/>
      </w:r>
      <w:bookmarkEnd w:id="1412"/>
      <w:r>
        <w:t>: TOX (left) and BTM’s Tog-L-Loc system</w:t>
      </w:r>
      <w:r>
        <w:rPr>
          <w:rStyle w:val="FootnoteReference"/>
        </w:rPr>
        <w:footnoteReference w:id="16"/>
      </w:r>
      <w:bookmarkEnd w:id="1413"/>
      <w:bookmarkEnd w:id="1414"/>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5E4F31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4F118D2" w14:textId="00421A5B" w:rsidR="00D3072A" w:rsidRDefault="00D3072A" w:rsidP="00D3072A">
      <w:pPr>
        <w:pStyle w:val="Caption"/>
        <w:spacing w:before="120"/>
        <w:rPr>
          <w:rStyle w:val="elementdeftypeChar"/>
          <w:b/>
        </w:rPr>
      </w:pPr>
      <w:bookmarkStart w:id="1415" w:name="_Toc3566470"/>
      <w:bookmarkStart w:id="1416" w:name="_Toc26921313"/>
      <w:r>
        <w:t xml:space="preserve">Table </w:t>
      </w:r>
      <w:r>
        <w:fldChar w:fldCharType="begin"/>
      </w:r>
      <w:r>
        <w:instrText xml:space="preserve"> SEQ Table \* ARABIC </w:instrText>
      </w:r>
      <w:r>
        <w:fldChar w:fldCharType="separate"/>
      </w:r>
      <w:r w:rsidR="00020F25">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415"/>
      <w:bookmarkEnd w:id="141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1D4FA0C6" w:rsidR="007D0EA8" w:rsidRDefault="006239BA" w:rsidP="006239BA">
      <w:pPr>
        <w:pStyle w:val="Caption"/>
        <w:spacing w:before="120"/>
      </w:pPr>
      <w:bookmarkStart w:id="1417" w:name="_Toc3566471"/>
      <w:bookmarkStart w:id="1418" w:name="_Toc26921314"/>
      <w:r>
        <w:t xml:space="preserve">Table </w:t>
      </w:r>
      <w:r>
        <w:fldChar w:fldCharType="begin"/>
      </w:r>
      <w:r>
        <w:instrText xml:space="preserve"> SEQ Table \* ARABIC </w:instrText>
      </w:r>
      <w:r>
        <w:fldChar w:fldCharType="separate"/>
      </w:r>
      <w:r w:rsidR="00020F25">
        <w:rPr>
          <w:noProof/>
        </w:rPr>
        <w:t>64</w:t>
      </w:r>
      <w:r>
        <w:fldChar w:fldCharType="end"/>
      </w:r>
      <w:r>
        <w:t xml:space="preserve">: Attributes of </w:t>
      </w:r>
      <w:r w:rsidR="00945D04">
        <w:t xml:space="preserve">element </w:t>
      </w:r>
      <w:r w:rsidRPr="006239BA">
        <w:rPr>
          <w:rStyle w:val="elementdeftypeChar"/>
          <w:b/>
        </w:rPr>
        <w:t>&lt;clinch/&gt;</w:t>
      </w:r>
      <w:bookmarkEnd w:id="1417"/>
      <w:bookmarkEnd w:id="1418"/>
    </w:p>
    <w:p w14:paraId="0D07EA60" w14:textId="009884CD"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7"/>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20F25">
        <w:t xml:space="preserve">Figure </w:t>
      </w:r>
      <w:r w:rsidR="00020F25">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0B382F" w:rsidP="00F52C26">
      <w:pPr>
        <w:pStyle w:val="ListParagraph"/>
        <w:autoSpaceDE w:val="0"/>
        <w:autoSpaceDN w:val="0"/>
        <w:adjustRightInd w:val="0"/>
        <w:ind w:left="1069"/>
        <w:jc w:val="both"/>
        <w:rPr>
          <w:rFonts w:cs="Calibri"/>
          <w:lang w:val="en-US" w:eastAsia="en-GB"/>
        </w:rPr>
      </w:pPr>
      <w:hyperlink r:id="rId108"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B26BDF3"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20F25">
        <w:t xml:space="preserve">Figure </w:t>
      </w:r>
      <w:r w:rsidR="00020F25">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20F25">
        <w:t xml:space="preserve">Figure </w:t>
      </w:r>
      <w:r w:rsidR="00020F25">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DA2DFCB"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20F25">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E568685" w:rsidR="004B1D32" w:rsidRDefault="00BF4695" w:rsidP="00BF4695">
      <w:pPr>
        <w:pStyle w:val="Caption"/>
        <w:tabs>
          <w:tab w:val="center" w:pos="4535"/>
          <w:tab w:val="left" w:pos="7349"/>
        </w:tabs>
        <w:spacing w:before="120"/>
        <w:jc w:val="left"/>
        <w:rPr>
          <w:rStyle w:val="elementdeftypeChar"/>
          <w:b/>
        </w:rPr>
      </w:pPr>
      <w:r>
        <w:tab/>
      </w:r>
      <w:bookmarkStart w:id="1419" w:name="_Toc3566472"/>
      <w:bookmarkStart w:id="1420" w:name="_Toc26921315"/>
      <w:r w:rsidR="0097183B">
        <w:t xml:space="preserve">Table </w:t>
      </w:r>
      <w:r w:rsidR="0097183B">
        <w:fldChar w:fldCharType="begin"/>
      </w:r>
      <w:r w:rsidR="0097183B">
        <w:instrText xml:space="preserve"> SEQ Table \* ARABIC </w:instrText>
      </w:r>
      <w:r w:rsidR="0097183B">
        <w:fldChar w:fldCharType="separate"/>
      </w:r>
      <w:r w:rsidR="00020F25">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419"/>
      <w:bookmarkEnd w:id="1420"/>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421" w:name="_Toc3556994"/>
      <w:bookmarkStart w:id="1422" w:name="_Toc26921084"/>
      <w:r w:rsidRPr="00BF4695">
        <w:t>Heat Stakes / Thermal Stakes</w:t>
      </w:r>
      <w:bookmarkEnd w:id="1421"/>
      <w:bookmarkEnd w:id="1422"/>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0"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0B382F" w:rsidP="00DE2B3A">
      <w:pPr>
        <w:autoSpaceDE w:val="0"/>
        <w:autoSpaceDN w:val="0"/>
        <w:adjustRightInd w:val="0"/>
        <w:spacing w:after="0"/>
        <w:jc w:val="center"/>
        <w:rPr>
          <w:rFonts w:cs="Calibri"/>
          <w:sz w:val="18"/>
          <w:szCs w:val="18"/>
          <w:lang w:eastAsia="en-GB"/>
        </w:rPr>
      </w:pPr>
      <w:hyperlink r:id="rId112"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2D703C3" w:rsidR="00010D17" w:rsidRDefault="00010D17" w:rsidP="00DE2B3A">
      <w:pPr>
        <w:pStyle w:val="Caption"/>
        <w:spacing w:before="120"/>
      </w:pPr>
      <w:bookmarkStart w:id="1423" w:name="_Toc3557113"/>
      <w:bookmarkStart w:id="1424" w:name="_Toc26921204"/>
      <w:r>
        <w:t xml:space="preserve">Figure </w:t>
      </w:r>
      <w:r>
        <w:fldChar w:fldCharType="begin"/>
      </w:r>
      <w:r>
        <w:instrText xml:space="preserve"> SEQ Figure \* ARABIC </w:instrText>
      </w:r>
      <w:r>
        <w:fldChar w:fldCharType="separate"/>
      </w:r>
      <w:r w:rsidR="00020F25">
        <w:rPr>
          <w:noProof/>
        </w:rPr>
        <w:t>34</w:t>
      </w:r>
      <w:r>
        <w:fldChar w:fldCharType="end"/>
      </w:r>
      <w:r>
        <w:t xml:space="preserve">: </w:t>
      </w:r>
      <w:r w:rsidRPr="00010D17">
        <w:t>Cross Section of a Heat Stake</w:t>
      </w:r>
      <w:bookmarkEnd w:id="1423"/>
      <w:bookmarkEnd w:id="142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BD0F49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102ABFC2" w14:textId="3BFD0D50" w:rsidR="004D4A4B" w:rsidRDefault="004D4A4B" w:rsidP="004D4A4B">
      <w:pPr>
        <w:pStyle w:val="Caption"/>
        <w:spacing w:before="120"/>
        <w:rPr>
          <w:rStyle w:val="elementdeftypeChar"/>
          <w:b/>
        </w:rPr>
      </w:pPr>
      <w:bookmarkStart w:id="1425" w:name="_Toc3566473"/>
      <w:bookmarkStart w:id="1426" w:name="_Toc26921316"/>
      <w:r>
        <w:t xml:space="preserve">Table </w:t>
      </w:r>
      <w:r>
        <w:fldChar w:fldCharType="begin"/>
      </w:r>
      <w:r>
        <w:instrText xml:space="preserve"> SEQ Table \* ARABIC </w:instrText>
      </w:r>
      <w:r>
        <w:fldChar w:fldCharType="separate"/>
      </w:r>
      <w:r w:rsidR="00020F25">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425"/>
      <w:bookmarkEnd w:id="1426"/>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358663D0" w:rsidR="004D4A4B" w:rsidRDefault="004D4A4B" w:rsidP="004D4A4B">
      <w:pPr>
        <w:pStyle w:val="Caption"/>
        <w:spacing w:before="120"/>
      </w:pPr>
      <w:bookmarkStart w:id="1427" w:name="_Toc3566474"/>
      <w:bookmarkStart w:id="1428" w:name="_Toc26921317"/>
      <w:r>
        <w:t xml:space="preserve">Table </w:t>
      </w:r>
      <w:r>
        <w:fldChar w:fldCharType="begin"/>
      </w:r>
      <w:r>
        <w:instrText xml:space="preserve"> SEQ Table \* ARABIC </w:instrText>
      </w:r>
      <w:r>
        <w:fldChar w:fldCharType="separate"/>
      </w:r>
      <w:r w:rsidR="00020F25">
        <w:rPr>
          <w:noProof/>
        </w:rPr>
        <w:t>67</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427"/>
      <w:bookmarkEnd w:id="1428"/>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1CE8D34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20F25">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429" w:name="_Toc3556995"/>
      <w:bookmarkStart w:id="1430" w:name="_Toc26921085"/>
      <w:r>
        <w:t>Clips/</w:t>
      </w:r>
      <w:r w:rsidR="00BF4695" w:rsidRPr="00BF4695">
        <w:t>Snap Joints</w:t>
      </w:r>
      <w:bookmarkEnd w:id="1429"/>
      <w:bookmarkEnd w:id="1430"/>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5" w:history="1">
        <w:r w:rsidRPr="0042625C">
          <w:rPr>
            <w:rStyle w:val="Hyperlink"/>
            <w:sz w:val="18"/>
            <w:lang w:val="en-US"/>
          </w:rPr>
          <w:t>http://en.wikipedia.org/wiki/File:Hairpin_clip.png</w:t>
        </w:r>
      </w:hyperlink>
    </w:p>
    <w:p w14:paraId="09D20BB7" w14:textId="79125941" w:rsidR="0042625C" w:rsidRDefault="0042625C" w:rsidP="0042625C">
      <w:pPr>
        <w:pStyle w:val="Caption"/>
        <w:spacing w:before="120"/>
      </w:pPr>
      <w:bookmarkStart w:id="1431" w:name="_Toc3557114"/>
      <w:bookmarkStart w:id="1432" w:name="_Toc26921205"/>
      <w:r>
        <w:t xml:space="preserve">Figure </w:t>
      </w:r>
      <w:r>
        <w:fldChar w:fldCharType="begin"/>
      </w:r>
      <w:r>
        <w:instrText xml:space="preserve"> SEQ Figure \* ARABIC </w:instrText>
      </w:r>
      <w:r>
        <w:fldChar w:fldCharType="separate"/>
      </w:r>
      <w:r w:rsidR="00020F25">
        <w:rPr>
          <w:noProof/>
        </w:rPr>
        <w:t>35</w:t>
      </w:r>
      <w:r>
        <w:fldChar w:fldCharType="end"/>
      </w:r>
      <w:r w:rsidRPr="0042625C">
        <w:t xml:space="preserve">: A </w:t>
      </w:r>
      <w:r w:rsidR="00194316">
        <w:t>"</w:t>
      </w:r>
      <w:r w:rsidRPr="0042625C">
        <w:t>Hairpin Clip</w:t>
      </w:r>
      <w:bookmarkEnd w:id="1431"/>
      <w:r w:rsidR="00194316">
        <w:t>"</w:t>
      </w:r>
      <w:bookmarkEnd w:id="1432"/>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7" w:history="1">
        <w:r>
          <w:rPr>
            <w:rStyle w:val="Hyperlink"/>
            <w:sz w:val="18"/>
            <w:lang w:val="en-US"/>
          </w:rPr>
          <w:t>http://commons.wikimedia.org/wiki/File:Circlips_interieur.png</w:t>
        </w:r>
      </w:hyperlink>
    </w:p>
    <w:p w14:paraId="78D5B8C7" w14:textId="64C627E2" w:rsidR="008F3E40" w:rsidRDefault="008F3E40" w:rsidP="008F3E40">
      <w:pPr>
        <w:pStyle w:val="Caption"/>
        <w:spacing w:before="120"/>
      </w:pPr>
      <w:bookmarkStart w:id="1433" w:name="_Toc3557115"/>
      <w:bookmarkStart w:id="1434" w:name="_Toc26921206"/>
      <w:r>
        <w:t xml:space="preserve">Figure </w:t>
      </w:r>
      <w:r>
        <w:fldChar w:fldCharType="begin"/>
      </w:r>
      <w:r>
        <w:instrText xml:space="preserve"> SEQ Figure \* ARABIC </w:instrText>
      </w:r>
      <w:r>
        <w:fldChar w:fldCharType="separate"/>
      </w:r>
      <w:r w:rsidR="00020F25">
        <w:rPr>
          <w:noProof/>
        </w:rPr>
        <w:t>36</w:t>
      </w:r>
      <w:r>
        <w:fldChar w:fldCharType="end"/>
      </w:r>
      <w:r>
        <w:t xml:space="preserve">: </w:t>
      </w:r>
      <w:r w:rsidRPr="008F3E40">
        <w:t>Internal and External Circlips</w:t>
      </w:r>
      <w:bookmarkEnd w:id="1433"/>
      <w:bookmarkEnd w:id="1434"/>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69D11563" w:rsidR="004A2BBC" w:rsidRDefault="004A2BBC" w:rsidP="004A2BBC">
      <w:pPr>
        <w:pStyle w:val="Caption"/>
      </w:pPr>
      <w:bookmarkStart w:id="1435" w:name="_Toc3557116"/>
      <w:bookmarkStart w:id="1436" w:name="_Ref7727027"/>
      <w:bookmarkStart w:id="1437" w:name="_Toc26921207"/>
      <w:r>
        <w:t xml:space="preserve">Figure </w:t>
      </w:r>
      <w:r>
        <w:fldChar w:fldCharType="begin"/>
      </w:r>
      <w:r>
        <w:instrText xml:space="preserve"> SEQ Figure \* ARABIC </w:instrText>
      </w:r>
      <w:r>
        <w:fldChar w:fldCharType="separate"/>
      </w:r>
      <w:r w:rsidR="00020F25">
        <w:rPr>
          <w:noProof/>
        </w:rPr>
        <w:t>37</w:t>
      </w:r>
      <w:r>
        <w:fldChar w:fldCharType="end"/>
      </w:r>
      <w:r w:rsidRPr="004A2BBC">
        <w:t>: Clips Pushed into a Hole</w:t>
      </w:r>
      <w:bookmarkEnd w:id="1435"/>
      <w:bookmarkEnd w:id="1436"/>
      <w:bookmarkEnd w:id="1437"/>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2ADC1E77" w:rsidR="004A2BBC" w:rsidRDefault="00D2720D" w:rsidP="00D2720D">
      <w:pPr>
        <w:pStyle w:val="Caption"/>
      </w:pPr>
      <w:bookmarkStart w:id="1438" w:name="_Toc3557117"/>
      <w:bookmarkStart w:id="1439" w:name="_Toc26921208"/>
      <w:r>
        <w:t xml:space="preserve">Figure </w:t>
      </w:r>
      <w:r>
        <w:fldChar w:fldCharType="begin"/>
      </w:r>
      <w:r>
        <w:instrText xml:space="preserve"> SEQ Figure \* ARABIC </w:instrText>
      </w:r>
      <w:r>
        <w:fldChar w:fldCharType="separate"/>
      </w:r>
      <w:r w:rsidR="00020F25">
        <w:rPr>
          <w:noProof/>
        </w:rPr>
        <w:t>38</w:t>
      </w:r>
      <w:r>
        <w:fldChar w:fldCharType="end"/>
      </w:r>
      <w:r w:rsidRPr="004A2BBC">
        <w:t xml:space="preserve">: </w:t>
      </w:r>
      <w:r w:rsidRPr="00D2720D">
        <w:t>Clips Sliding onto a Flat Surface</w:t>
      </w:r>
      <w:bookmarkEnd w:id="1438"/>
      <w:bookmarkEnd w:id="143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ACBEBA5"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7D82A2AB" w14:textId="3E8DD298" w:rsidR="00193D97" w:rsidRDefault="00193D97" w:rsidP="00193D97">
      <w:pPr>
        <w:pStyle w:val="Caption"/>
        <w:spacing w:before="120"/>
        <w:rPr>
          <w:rStyle w:val="elementdeftypeChar"/>
          <w:b/>
        </w:rPr>
      </w:pPr>
      <w:bookmarkStart w:id="1440" w:name="_Toc3566475"/>
      <w:bookmarkStart w:id="1441" w:name="_Toc26921318"/>
      <w:r>
        <w:t xml:space="preserve">Table </w:t>
      </w:r>
      <w:r>
        <w:fldChar w:fldCharType="begin"/>
      </w:r>
      <w:r>
        <w:instrText xml:space="preserve"> SEQ Table \* ARABIC </w:instrText>
      </w:r>
      <w:r>
        <w:fldChar w:fldCharType="separate"/>
      </w:r>
      <w:r w:rsidR="00020F25">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440"/>
      <w:bookmarkEnd w:id="144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23B7B81" w:rsidR="00193D97" w:rsidRDefault="00AB39CF" w:rsidP="00AB39CF">
      <w:pPr>
        <w:pStyle w:val="Caption"/>
        <w:spacing w:before="120"/>
        <w:rPr>
          <w:rStyle w:val="elementdeftypeChar"/>
          <w:b/>
        </w:rPr>
      </w:pPr>
      <w:bookmarkStart w:id="1442" w:name="_Toc3566476"/>
      <w:bookmarkStart w:id="1443" w:name="_Toc26921319"/>
      <w:r>
        <w:t xml:space="preserve">Table </w:t>
      </w:r>
      <w:r>
        <w:fldChar w:fldCharType="begin"/>
      </w:r>
      <w:r>
        <w:instrText xml:space="preserve"> SEQ Table \* ARABIC </w:instrText>
      </w:r>
      <w:r>
        <w:fldChar w:fldCharType="separate"/>
      </w:r>
      <w:r w:rsidR="00020F25">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42"/>
      <w:bookmarkEnd w:id="1443"/>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061E686E"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20F25">
        <w:t xml:space="preserve">Figure </w:t>
      </w:r>
      <w:r w:rsidR="00020F25">
        <w:rPr>
          <w:noProof/>
        </w:rPr>
        <w:t>37</w:t>
      </w:r>
      <w:r w:rsidR="00020F2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30B8D58"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20F25">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0B44FD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20F25">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3A3EAE7" w:rsidR="00BB135A" w:rsidRDefault="00BB135A" w:rsidP="007A41AC">
      <w:pPr>
        <w:pStyle w:val="Caption"/>
        <w:spacing w:before="120"/>
        <w:rPr>
          <w:rStyle w:val="elementdeftypeChar"/>
          <w:b/>
        </w:rPr>
      </w:pPr>
      <w:bookmarkStart w:id="1444" w:name="_Toc3566477"/>
      <w:bookmarkStart w:id="1445" w:name="_Toc26921320"/>
      <w:r w:rsidRPr="00BB135A">
        <w:t xml:space="preserve">Table </w:t>
      </w:r>
      <w:r w:rsidRPr="00BB135A">
        <w:fldChar w:fldCharType="begin"/>
      </w:r>
      <w:r w:rsidRPr="00BB135A">
        <w:instrText xml:space="preserve"> SEQ Table \* ARABIC </w:instrText>
      </w:r>
      <w:r w:rsidRPr="00BB135A">
        <w:fldChar w:fldCharType="separate"/>
      </w:r>
      <w:r w:rsidR="00020F25">
        <w:rPr>
          <w:noProof/>
        </w:rPr>
        <w:t>70</w:t>
      </w:r>
      <w:r w:rsidRPr="00BB135A">
        <w:fldChar w:fldCharType="end"/>
      </w:r>
      <w:r w:rsidRPr="00BB135A">
        <w:t xml:space="preserve">: Nested elements of element </w:t>
      </w:r>
      <w:r w:rsidRPr="00BB135A">
        <w:rPr>
          <w:rStyle w:val="elementdeftypeChar"/>
          <w:b/>
        </w:rPr>
        <w:t>&lt;clip/&gt;</w:t>
      </w:r>
      <w:bookmarkEnd w:id="1444"/>
      <w:bookmarkEnd w:id="144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446" w:name="_Toc3556996"/>
      <w:bookmarkStart w:id="1447" w:name="_Toc26921086"/>
      <w:r w:rsidRPr="00BF4695">
        <w:t>Nails</w:t>
      </w:r>
      <w:bookmarkEnd w:id="1446"/>
      <w:bookmarkEnd w:id="144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3" w:history="1">
        <w:r w:rsidRPr="002E2954">
          <w:rPr>
            <w:rStyle w:val="Hyperlink"/>
            <w:b w:val="0"/>
            <w:sz w:val="16"/>
          </w:rPr>
          <w:t>http://www.boellhoff.de/files/jpg2/RIVTAC-Alu-Hybrid-low.jpg</w:t>
        </w:r>
      </w:hyperlink>
    </w:p>
    <w:p w14:paraId="777B7ABD" w14:textId="23A6EF94" w:rsidR="002E2954" w:rsidRDefault="002E2954" w:rsidP="002E2954">
      <w:pPr>
        <w:pStyle w:val="Caption"/>
        <w:spacing w:before="120"/>
      </w:pPr>
      <w:bookmarkStart w:id="1448" w:name="_Toc3557118"/>
      <w:bookmarkStart w:id="1449" w:name="_Toc26921209"/>
      <w:r>
        <w:t xml:space="preserve">Figure </w:t>
      </w:r>
      <w:r>
        <w:fldChar w:fldCharType="begin"/>
      </w:r>
      <w:r>
        <w:instrText xml:space="preserve"> SEQ Figure \* ARABIC </w:instrText>
      </w:r>
      <w:r>
        <w:fldChar w:fldCharType="separate"/>
      </w:r>
      <w:r w:rsidR="00020F25">
        <w:rPr>
          <w:noProof/>
        </w:rPr>
        <w:t>39</w:t>
      </w:r>
      <w:r>
        <w:fldChar w:fldCharType="end"/>
      </w:r>
      <w:r>
        <w:t>: RIVTAC</w:t>
      </w:r>
      <w:r w:rsidRPr="002E2954">
        <w:rPr>
          <w:rFonts w:cs="Calibri"/>
          <w:sz w:val="22"/>
        </w:rPr>
        <w:t>®</w:t>
      </w:r>
      <w:r>
        <w:t xml:space="preserve"> Nail</w:t>
      </w:r>
      <w:bookmarkEnd w:id="1448"/>
      <w:bookmarkEnd w:id="1449"/>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BEBA8EAE-BF5A-486C-A8C5-ECC9F3942E4B}">
                          <a14:imgProps xmlns:a14="http://schemas.microsoft.com/office/drawing/2010/main">
                            <a14:imgLayer r:embed="rId12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6" w:history="1">
        <w:r w:rsidRPr="00922643">
          <w:rPr>
            <w:rStyle w:val="Hyperlink"/>
            <w:b/>
            <w:sz w:val="16"/>
          </w:rPr>
          <w:t>http://www.boellhoff.de</w:t>
        </w:r>
      </w:hyperlink>
    </w:p>
    <w:p w14:paraId="5D84A65E" w14:textId="66141084" w:rsidR="002E2954" w:rsidRDefault="002E2954" w:rsidP="002E2954">
      <w:pPr>
        <w:pStyle w:val="Caption"/>
        <w:spacing w:before="120"/>
      </w:pPr>
      <w:bookmarkStart w:id="1450" w:name="_Toc3557119"/>
      <w:bookmarkStart w:id="1451" w:name="_Toc26921210"/>
      <w:r>
        <w:t xml:space="preserve">Figure </w:t>
      </w:r>
      <w:r>
        <w:fldChar w:fldCharType="begin"/>
      </w:r>
      <w:r>
        <w:instrText xml:space="preserve"> SEQ Figure \* ARABIC </w:instrText>
      </w:r>
      <w:r>
        <w:fldChar w:fldCharType="separate"/>
      </w:r>
      <w:r w:rsidR="00020F25">
        <w:rPr>
          <w:noProof/>
        </w:rPr>
        <w:t>40</w:t>
      </w:r>
      <w:r>
        <w:fldChar w:fldCharType="end"/>
      </w:r>
      <w:r>
        <w:t xml:space="preserve">: </w:t>
      </w:r>
      <w:r w:rsidR="00037BF9" w:rsidRPr="00037BF9">
        <w:t>Cross Section of a Nail, Connecting Two Sheets</w:t>
      </w:r>
      <w:bookmarkEnd w:id="1450"/>
      <w:bookmarkEnd w:id="1451"/>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27A32758"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5E4EC8AB" w14:textId="0F72070A" w:rsidR="00AD14E8" w:rsidRDefault="00AD14E8" w:rsidP="00AD14E8">
      <w:pPr>
        <w:pStyle w:val="Caption"/>
        <w:spacing w:before="120"/>
        <w:rPr>
          <w:rStyle w:val="elementdeftypeChar"/>
          <w:b/>
        </w:rPr>
      </w:pPr>
      <w:bookmarkStart w:id="1452" w:name="_Toc3566478"/>
      <w:bookmarkStart w:id="1453" w:name="_Toc26921321"/>
      <w:r>
        <w:t xml:space="preserve">Table </w:t>
      </w:r>
      <w:r>
        <w:fldChar w:fldCharType="begin"/>
      </w:r>
      <w:r>
        <w:instrText xml:space="preserve"> SEQ Table \* ARABIC </w:instrText>
      </w:r>
      <w:r>
        <w:fldChar w:fldCharType="separate"/>
      </w:r>
      <w:r w:rsidR="00020F25">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52"/>
      <w:bookmarkEnd w:id="1453"/>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E7F5499" w:rsidR="00426C31" w:rsidRDefault="00426C31" w:rsidP="00426C31">
      <w:pPr>
        <w:pStyle w:val="Caption"/>
        <w:spacing w:before="120"/>
        <w:rPr>
          <w:rStyle w:val="elementdeftypeChar"/>
          <w:b/>
        </w:rPr>
      </w:pPr>
      <w:bookmarkStart w:id="1454" w:name="_Toc3566479"/>
      <w:bookmarkStart w:id="1455" w:name="_Toc26921322"/>
      <w:r>
        <w:t xml:space="preserve">Table </w:t>
      </w:r>
      <w:r>
        <w:fldChar w:fldCharType="begin"/>
      </w:r>
      <w:r>
        <w:instrText xml:space="preserve"> SEQ Table \* ARABIC </w:instrText>
      </w:r>
      <w:r>
        <w:fldChar w:fldCharType="separate"/>
      </w:r>
      <w:r w:rsidR="00020F25">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54"/>
      <w:bookmarkEnd w:id="1455"/>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73E4D90"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20F25">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C6A0639" w:rsidR="002E4896" w:rsidRDefault="002E4896" w:rsidP="002E4896">
      <w:pPr>
        <w:pStyle w:val="Caption"/>
        <w:spacing w:before="120"/>
      </w:pPr>
      <w:bookmarkStart w:id="1456" w:name="_Toc3566480"/>
      <w:bookmarkStart w:id="1457" w:name="_Toc26921323"/>
      <w:r>
        <w:t xml:space="preserve">Table </w:t>
      </w:r>
      <w:r>
        <w:fldChar w:fldCharType="begin"/>
      </w:r>
      <w:r>
        <w:instrText xml:space="preserve"> SEQ Table \* ARABIC </w:instrText>
      </w:r>
      <w:r>
        <w:fldChar w:fldCharType="separate"/>
      </w:r>
      <w:r w:rsidR="00020F25">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56"/>
      <w:bookmarkEnd w:id="145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Del="000B382F" w:rsidRDefault="00DC6F80" w:rsidP="00DC6F80">
      <w:pPr>
        <w:pStyle w:val="XMLCode"/>
        <w:keepNext/>
        <w:keepLines/>
        <w:rPr>
          <w:del w:id="1458" w:author="nick" w:date="2020-03-09T21:00:00Z"/>
        </w:rPr>
      </w:pPr>
      <w:r w:rsidRPr="00226A3F">
        <w:t>&lt;/connection_0d&gt;</w:t>
      </w:r>
    </w:p>
    <w:p w14:paraId="33A36C3E" w14:textId="77777777" w:rsidR="000B382F" w:rsidRDefault="000B382F" w:rsidP="000B382F">
      <w:pPr>
        <w:rPr>
          <w:ins w:id="1459" w:author="nick" w:date="2020-03-09T21:02:00Z"/>
        </w:rPr>
      </w:pPr>
    </w:p>
    <w:p w14:paraId="01308578" w14:textId="77777777" w:rsidR="000B382F" w:rsidRDefault="000B382F" w:rsidP="000B382F">
      <w:pPr>
        <w:pStyle w:val="Heading2"/>
        <w:rPr>
          <w:ins w:id="1460" w:author="nick" w:date="2020-03-09T21:02:00Z"/>
        </w:rPr>
      </w:pPr>
      <w:bookmarkStart w:id="1461" w:name="_Toc27753609"/>
      <w:ins w:id="1462" w:author="nick" w:date="2020-03-09T21:02:00Z">
        <w:r>
          <w:t>Rotation Joints</w:t>
        </w:r>
      </w:ins>
    </w:p>
    <w:p w14:paraId="3D7D0C49" w14:textId="77777777" w:rsidR="000B382F" w:rsidRDefault="000B382F" w:rsidP="000B382F">
      <w:pPr>
        <w:rPr>
          <w:ins w:id="1463" w:author="nick" w:date="2020-03-09T21:02:00Z"/>
        </w:rPr>
      </w:pPr>
      <w:ins w:id="1464" w:author="nick" w:date="2020-03-09T21:02:00Z">
        <w:r>
          <w:t>&lt;This section was originally created to host the ROTAV joint. Since ROTAV is an OEM specific joint, this section works as a placeholder to host similar future joint types.&gt;</w:t>
        </w:r>
      </w:ins>
    </w:p>
    <w:p w14:paraId="014D0F23" w14:textId="77777777" w:rsidR="000B382F" w:rsidRDefault="000B382F" w:rsidP="000B382F">
      <w:pPr>
        <w:rPr>
          <w:ins w:id="1465" w:author="nick" w:date="2020-03-09T21:02:00Z"/>
        </w:rPr>
      </w:pPr>
    </w:p>
    <w:p w14:paraId="044A5CA7" w14:textId="77777777" w:rsidR="000B382F" w:rsidRPr="00226A3F" w:rsidRDefault="000B382F" w:rsidP="000B382F">
      <w:pPr>
        <w:jc w:val="both"/>
        <w:rPr>
          <w:ins w:id="1466" w:author="nick" w:date="2020-03-09T21:02:00Z"/>
          <w:noProof/>
        </w:rPr>
      </w:pPr>
      <w:ins w:id="1467" w:author="nick" w:date="2020-03-09T21:02:00Z">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ins w:id="1468" w:author="nick" w:date="2020-03-09T21:02: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ins w:id="1469" w:author="nick" w:date="2020-03-09T21:02:00Z"/>
                <w:b/>
                <w:i/>
              </w:rPr>
            </w:pPr>
            <w:ins w:id="1470" w:author="nick" w:date="2020-03-09T21:02:00Z">
              <w:r w:rsidRPr="00226A3F">
                <w:rPr>
                  <w:b/>
                  <w:i/>
                </w:rPr>
                <w:t>Nested Elements</w:t>
              </w:r>
            </w:ins>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ins w:id="1471" w:author="nick" w:date="2020-03-09T21:02:00Z"/>
                <w:b/>
                <w:i/>
              </w:rPr>
            </w:pPr>
            <w:ins w:id="1472" w:author="nick" w:date="2020-03-09T21:02: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ins w:id="1473" w:author="nick" w:date="2020-03-09T21:02:00Z"/>
                <w:b/>
                <w:i/>
              </w:rPr>
            </w:pPr>
            <w:ins w:id="1474" w:author="nick" w:date="2020-03-09T21:02:00Z">
              <w:r>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ins w:id="1475" w:author="nick" w:date="2020-03-09T21:02:00Z"/>
                <w:b/>
                <w:i/>
              </w:rPr>
            </w:pPr>
            <w:ins w:id="1476" w:author="nick" w:date="2020-03-09T21:02:00Z">
              <w:r w:rsidRPr="00A20C5C">
                <w:rPr>
                  <w:b/>
                  <w:i/>
                </w:rPr>
                <w:t>Constraint</w:t>
              </w:r>
              <w:r>
                <w:rPr>
                  <w:b/>
                  <w:i/>
                </w:rPr>
                <w:t xml:space="preserve"> / Remarks</w:t>
              </w:r>
            </w:ins>
          </w:p>
        </w:tc>
      </w:tr>
      <w:tr w:rsidR="000B382F" w:rsidRPr="00226A3F" w14:paraId="3616F75D" w14:textId="77777777" w:rsidTr="000B382F">
        <w:trPr>
          <w:jc w:val="center"/>
          <w:ins w:id="1477" w:author="nick" w:date="2020-03-09T21:02:00Z"/>
        </w:trPr>
        <w:tc>
          <w:tcPr>
            <w:tcW w:w="2111" w:type="dxa"/>
            <w:shd w:val="clear" w:color="auto" w:fill="auto"/>
            <w:vAlign w:val="bottom"/>
          </w:tcPr>
          <w:p w14:paraId="20122403" w14:textId="77777777" w:rsidR="000B382F" w:rsidRPr="00226A3F" w:rsidRDefault="000B382F" w:rsidP="000B382F">
            <w:pPr>
              <w:rPr>
                <w:ins w:id="1478" w:author="nick" w:date="2020-03-09T21:02:00Z"/>
                <w:sz w:val="20"/>
                <w:szCs w:val="20"/>
              </w:rPr>
            </w:pPr>
            <w:ins w:id="1479" w:author="nick" w:date="2020-03-09T21:02:00Z">
              <w:r>
                <w:rPr>
                  <w:sz w:val="20"/>
                  <w:szCs w:val="20"/>
                </w:rPr>
                <w:t>rotation_joint</w:t>
              </w:r>
            </w:ins>
          </w:p>
        </w:tc>
        <w:tc>
          <w:tcPr>
            <w:tcW w:w="1701" w:type="dxa"/>
            <w:shd w:val="clear" w:color="auto" w:fill="auto"/>
            <w:vAlign w:val="bottom"/>
          </w:tcPr>
          <w:p w14:paraId="72FC51DE" w14:textId="77777777" w:rsidR="000B382F" w:rsidRPr="00226A3F" w:rsidRDefault="000B382F" w:rsidP="000B382F">
            <w:pPr>
              <w:rPr>
                <w:ins w:id="1480" w:author="nick" w:date="2020-03-09T21:02:00Z"/>
                <w:sz w:val="20"/>
                <w:szCs w:val="20"/>
              </w:rPr>
            </w:pPr>
            <w:ins w:id="1481" w:author="nick" w:date="2020-03-09T21:02:00Z">
              <w:r w:rsidRPr="00226A3F">
                <w:rPr>
                  <w:sz w:val="20"/>
                  <w:szCs w:val="20"/>
                </w:rPr>
                <w:t>1</w:t>
              </w:r>
            </w:ins>
          </w:p>
        </w:tc>
        <w:tc>
          <w:tcPr>
            <w:tcW w:w="1276" w:type="dxa"/>
            <w:shd w:val="clear" w:color="auto" w:fill="auto"/>
            <w:vAlign w:val="bottom"/>
          </w:tcPr>
          <w:p w14:paraId="54DD9620" w14:textId="77777777" w:rsidR="000B382F" w:rsidRPr="00226A3F" w:rsidRDefault="000B382F" w:rsidP="000B382F">
            <w:pPr>
              <w:rPr>
                <w:ins w:id="1482" w:author="nick" w:date="2020-03-09T21:02:00Z"/>
                <w:sz w:val="20"/>
                <w:szCs w:val="20"/>
              </w:rPr>
            </w:pPr>
            <w:ins w:id="1483" w:author="nick" w:date="2020-03-09T21:02:00Z">
              <w:r w:rsidRPr="00226A3F">
                <w:rPr>
                  <w:sz w:val="20"/>
                  <w:szCs w:val="20"/>
                </w:rPr>
                <w:t>Optional</w:t>
              </w:r>
            </w:ins>
          </w:p>
        </w:tc>
        <w:tc>
          <w:tcPr>
            <w:tcW w:w="3384" w:type="dxa"/>
            <w:shd w:val="clear" w:color="auto" w:fill="auto"/>
            <w:vAlign w:val="bottom"/>
          </w:tcPr>
          <w:p w14:paraId="53D539CB" w14:textId="77777777" w:rsidR="000B382F" w:rsidRPr="00226A3F" w:rsidRDefault="000B382F" w:rsidP="000B382F">
            <w:pPr>
              <w:rPr>
                <w:ins w:id="1484" w:author="nick" w:date="2020-03-09T21:02:00Z"/>
                <w:sz w:val="20"/>
                <w:szCs w:val="20"/>
              </w:rPr>
            </w:pPr>
            <w:ins w:id="1485" w:author="nick" w:date="2020-03-09T21:02:00Z">
              <w:r w:rsidRPr="00226A3F">
                <w:rPr>
                  <w:sz w:val="20"/>
                  <w:szCs w:val="20"/>
                </w:rPr>
                <w:t>-</w:t>
              </w:r>
            </w:ins>
          </w:p>
        </w:tc>
      </w:tr>
      <w:tr w:rsidR="000B382F" w:rsidRPr="00226A3F" w14:paraId="0F6EDCE6" w14:textId="77777777" w:rsidTr="000B382F">
        <w:trPr>
          <w:jc w:val="center"/>
          <w:ins w:id="1486" w:author="nick" w:date="2020-03-09T21:02:00Z"/>
        </w:trPr>
        <w:tc>
          <w:tcPr>
            <w:tcW w:w="2111" w:type="dxa"/>
            <w:shd w:val="clear" w:color="auto" w:fill="auto"/>
            <w:vAlign w:val="bottom"/>
          </w:tcPr>
          <w:p w14:paraId="2A1C83BA" w14:textId="77777777" w:rsidR="000B382F" w:rsidRPr="00226A3F" w:rsidRDefault="000B382F" w:rsidP="000B382F">
            <w:pPr>
              <w:rPr>
                <w:ins w:id="1487" w:author="nick" w:date="2020-03-09T21:02:00Z"/>
                <w:sz w:val="20"/>
                <w:szCs w:val="20"/>
              </w:rPr>
            </w:pPr>
            <w:ins w:id="1488" w:author="nick" w:date="2020-03-09T21:02:00Z">
              <w:r w:rsidRPr="00226A3F">
                <w:rPr>
                  <w:sz w:val="20"/>
                  <w:szCs w:val="20"/>
                </w:rPr>
                <w:t>loc</w:t>
              </w:r>
            </w:ins>
          </w:p>
        </w:tc>
        <w:tc>
          <w:tcPr>
            <w:tcW w:w="1701" w:type="dxa"/>
            <w:shd w:val="clear" w:color="auto" w:fill="auto"/>
            <w:vAlign w:val="bottom"/>
          </w:tcPr>
          <w:p w14:paraId="22F6415A" w14:textId="77777777" w:rsidR="000B382F" w:rsidRPr="00226A3F" w:rsidRDefault="000B382F" w:rsidP="000B382F">
            <w:pPr>
              <w:rPr>
                <w:ins w:id="1489" w:author="nick" w:date="2020-03-09T21:02:00Z"/>
                <w:sz w:val="20"/>
                <w:szCs w:val="20"/>
              </w:rPr>
            </w:pPr>
            <w:ins w:id="1490" w:author="nick" w:date="2020-03-09T21:02:00Z">
              <w:r w:rsidRPr="00226A3F">
                <w:rPr>
                  <w:sz w:val="20"/>
                  <w:szCs w:val="20"/>
                </w:rPr>
                <w:t>1</w:t>
              </w:r>
            </w:ins>
          </w:p>
        </w:tc>
        <w:tc>
          <w:tcPr>
            <w:tcW w:w="1276" w:type="dxa"/>
            <w:shd w:val="clear" w:color="auto" w:fill="auto"/>
            <w:vAlign w:val="bottom"/>
          </w:tcPr>
          <w:p w14:paraId="5C35D7CF" w14:textId="77777777" w:rsidR="000B382F" w:rsidRPr="00226A3F" w:rsidRDefault="000B382F" w:rsidP="000B382F">
            <w:pPr>
              <w:rPr>
                <w:ins w:id="1491" w:author="nick" w:date="2020-03-09T21:02:00Z"/>
                <w:sz w:val="20"/>
                <w:szCs w:val="20"/>
              </w:rPr>
            </w:pPr>
            <w:ins w:id="1492" w:author="nick" w:date="2020-03-09T21:02:00Z">
              <w:r w:rsidRPr="00226A3F">
                <w:rPr>
                  <w:sz w:val="20"/>
                  <w:szCs w:val="20"/>
                </w:rPr>
                <w:t>Required</w:t>
              </w:r>
            </w:ins>
          </w:p>
        </w:tc>
        <w:tc>
          <w:tcPr>
            <w:tcW w:w="3384" w:type="dxa"/>
            <w:shd w:val="clear" w:color="auto" w:fill="auto"/>
            <w:vAlign w:val="bottom"/>
          </w:tcPr>
          <w:p w14:paraId="18A5104B" w14:textId="77777777" w:rsidR="000B382F" w:rsidRPr="00226A3F" w:rsidRDefault="000B382F" w:rsidP="000B382F">
            <w:pPr>
              <w:rPr>
                <w:ins w:id="1493" w:author="nick" w:date="2020-03-09T21:02:00Z"/>
                <w:sz w:val="20"/>
                <w:szCs w:val="20"/>
              </w:rPr>
            </w:pPr>
            <w:ins w:id="1494" w:author="nick" w:date="2020-03-09T21:02:00Z">
              <w:r w:rsidRPr="00226A3F">
                <w:rPr>
                  <w:sz w:val="20"/>
                  <w:szCs w:val="20"/>
                </w:rPr>
                <w:t>-</w:t>
              </w:r>
            </w:ins>
          </w:p>
        </w:tc>
      </w:tr>
      <w:tr w:rsidR="000B382F" w:rsidRPr="00226A3F" w14:paraId="495C8118" w14:textId="77777777" w:rsidTr="000B382F">
        <w:trPr>
          <w:jc w:val="center"/>
          <w:ins w:id="1495" w:author="nick" w:date="2020-03-09T21:02:00Z"/>
        </w:trPr>
        <w:tc>
          <w:tcPr>
            <w:tcW w:w="2111" w:type="dxa"/>
            <w:shd w:val="clear" w:color="auto" w:fill="auto"/>
            <w:vAlign w:val="bottom"/>
          </w:tcPr>
          <w:p w14:paraId="2B1D1A41" w14:textId="77777777" w:rsidR="000B382F" w:rsidRPr="00226A3F" w:rsidRDefault="000B382F" w:rsidP="000B382F">
            <w:pPr>
              <w:rPr>
                <w:ins w:id="1496" w:author="nick" w:date="2020-03-09T21:02:00Z"/>
                <w:sz w:val="20"/>
                <w:szCs w:val="20"/>
              </w:rPr>
            </w:pPr>
            <w:ins w:id="1497" w:author="nick" w:date="2020-03-09T21:02:00Z">
              <w:r w:rsidRPr="00226A3F">
                <w:rPr>
                  <w:sz w:val="20"/>
                  <w:szCs w:val="20"/>
                </w:rPr>
                <w:t>appdata</w:t>
              </w:r>
            </w:ins>
          </w:p>
        </w:tc>
        <w:tc>
          <w:tcPr>
            <w:tcW w:w="1701" w:type="dxa"/>
            <w:shd w:val="clear" w:color="auto" w:fill="auto"/>
            <w:vAlign w:val="bottom"/>
          </w:tcPr>
          <w:p w14:paraId="1684FA05" w14:textId="77777777" w:rsidR="000B382F" w:rsidRPr="00226A3F" w:rsidRDefault="000B382F" w:rsidP="000B382F">
            <w:pPr>
              <w:rPr>
                <w:ins w:id="1498" w:author="nick" w:date="2020-03-09T21:02:00Z"/>
                <w:sz w:val="20"/>
                <w:szCs w:val="20"/>
              </w:rPr>
            </w:pPr>
            <w:ins w:id="1499" w:author="nick" w:date="2020-03-09T21:02:00Z">
              <w:r w:rsidRPr="00226A3F">
                <w:rPr>
                  <w:sz w:val="20"/>
                  <w:szCs w:val="20"/>
                </w:rPr>
                <w:t>1</w:t>
              </w:r>
            </w:ins>
          </w:p>
        </w:tc>
        <w:tc>
          <w:tcPr>
            <w:tcW w:w="1276" w:type="dxa"/>
            <w:shd w:val="clear" w:color="auto" w:fill="auto"/>
            <w:vAlign w:val="bottom"/>
          </w:tcPr>
          <w:p w14:paraId="06785375" w14:textId="77777777" w:rsidR="000B382F" w:rsidRPr="00226A3F" w:rsidRDefault="000B382F" w:rsidP="000B382F">
            <w:pPr>
              <w:rPr>
                <w:ins w:id="1500" w:author="nick" w:date="2020-03-09T21:02:00Z"/>
                <w:sz w:val="20"/>
                <w:szCs w:val="20"/>
              </w:rPr>
            </w:pPr>
            <w:ins w:id="1501" w:author="nick" w:date="2020-03-09T21:02:00Z">
              <w:r w:rsidRPr="00226A3F">
                <w:rPr>
                  <w:sz w:val="20"/>
                  <w:szCs w:val="20"/>
                </w:rPr>
                <w:t>Optional</w:t>
              </w:r>
            </w:ins>
          </w:p>
        </w:tc>
        <w:tc>
          <w:tcPr>
            <w:tcW w:w="3384" w:type="dxa"/>
            <w:shd w:val="clear" w:color="auto" w:fill="auto"/>
            <w:vAlign w:val="bottom"/>
          </w:tcPr>
          <w:p w14:paraId="5126677A" w14:textId="77777777" w:rsidR="000B382F" w:rsidRPr="00226A3F" w:rsidRDefault="000B382F" w:rsidP="000B382F">
            <w:pPr>
              <w:rPr>
                <w:ins w:id="1502" w:author="nick" w:date="2020-03-09T21:02:00Z"/>
                <w:sz w:val="20"/>
                <w:szCs w:val="20"/>
              </w:rPr>
            </w:pPr>
            <w:ins w:id="1503" w:author="nick" w:date="2020-03-09T21:02:00Z">
              <w:r w:rsidRPr="00226A3F">
                <w:rPr>
                  <w:sz w:val="20"/>
                  <w:szCs w:val="20"/>
                </w:rPr>
                <w:t>-</w:t>
              </w:r>
            </w:ins>
          </w:p>
        </w:tc>
      </w:tr>
      <w:tr w:rsidR="000B382F" w:rsidRPr="00226A3F" w14:paraId="1242AC07" w14:textId="77777777" w:rsidTr="000B382F">
        <w:trPr>
          <w:jc w:val="center"/>
          <w:ins w:id="1504" w:author="nick" w:date="2020-03-09T21:02:00Z"/>
        </w:trPr>
        <w:tc>
          <w:tcPr>
            <w:tcW w:w="2111" w:type="dxa"/>
            <w:shd w:val="clear" w:color="auto" w:fill="auto"/>
            <w:vAlign w:val="bottom"/>
          </w:tcPr>
          <w:p w14:paraId="7CD16462" w14:textId="77777777" w:rsidR="000B382F" w:rsidRPr="00226A3F" w:rsidRDefault="000B382F" w:rsidP="000B382F">
            <w:pPr>
              <w:rPr>
                <w:ins w:id="1505" w:author="nick" w:date="2020-03-09T21:02:00Z"/>
                <w:sz w:val="20"/>
                <w:szCs w:val="20"/>
              </w:rPr>
            </w:pPr>
            <w:ins w:id="1506" w:author="nick" w:date="2020-03-09T21:02:00Z">
              <w:r>
                <w:rPr>
                  <w:sz w:val="20"/>
                  <w:szCs w:val="20"/>
                </w:rPr>
                <w:t>femdata</w:t>
              </w:r>
            </w:ins>
          </w:p>
        </w:tc>
        <w:tc>
          <w:tcPr>
            <w:tcW w:w="1701" w:type="dxa"/>
            <w:shd w:val="clear" w:color="auto" w:fill="auto"/>
            <w:vAlign w:val="bottom"/>
          </w:tcPr>
          <w:p w14:paraId="08050EAC" w14:textId="77777777" w:rsidR="000B382F" w:rsidDel="009050D3" w:rsidRDefault="000B382F" w:rsidP="000B382F">
            <w:pPr>
              <w:rPr>
                <w:ins w:id="1507" w:author="nick" w:date="2020-03-09T21:02:00Z"/>
                <w:sz w:val="20"/>
                <w:szCs w:val="20"/>
              </w:rPr>
            </w:pPr>
            <w:ins w:id="1508" w:author="nick" w:date="2020-03-09T21:02:00Z">
              <w:r>
                <w:rPr>
                  <w:sz w:val="20"/>
                  <w:szCs w:val="20"/>
                </w:rPr>
                <w:t>1</w:t>
              </w:r>
            </w:ins>
          </w:p>
        </w:tc>
        <w:tc>
          <w:tcPr>
            <w:tcW w:w="1276" w:type="dxa"/>
            <w:shd w:val="clear" w:color="auto" w:fill="auto"/>
            <w:vAlign w:val="bottom"/>
          </w:tcPr>
          <w:p w14:paraId="451094C1" w14:textId="77777777" w:rsidR="000B382F" w:rsidRPr="00226A3F" w:rsidRDefault="000B382F" w:rsidP="000B382F">
            <w:pPr>
              <w:rPr>
                <w:ins w:id="1509" w:author="nick" w:date="2020-03-09T21:02:00Z"/>
                <w:sz w:val="20"/>
                <w:szCs w:val="20"/>
              </w:rPr>
            </w:pPr>
            <w:ins w:id="1510" w:author="nick" w:date="2020-03-09T21:02:00Z">
              <w:r>
                <w:rPr>
                  <w:sz w:val="20"/>
                  <w:szCs w:val="20"/>
                </w:rPr>
                <w:t>Optional</w:t>
              </w:r>
            </w:ins>
          </w:p>
        </w:tc>
        <w:tc>
          <w:tcPr>
            <w:tcW w:w="3384" w:type="dxa"/>
            <w:shd w:val="clear" w:color="auto" w:fill="auto"/>
            <w:vAlign w:val="bottom"/>
          </w:tcPr>
          <w:p w14:paraId="282799C4" w14:textId="77777777" w:rsidR="000B382F" w:rsidRPr="00226A3F" w:rsidRDefault="000B382F" w:rsidP="000B382F">
            <w:pPr>
              <w:rPr>
                <w:ins w:id="1511" w:author="nick" w:date="2020-03-09T21:02:00Z"/>
                <w:sz w:val="20"/>
                <w:szCs w:val="20"/>
              </w:rPr>
            </w:pPr>
            <w:ins w:id="1512" w:author="nick" w:date="2020-03-09T21:02:00Z">
              <w:r>
                <w:rPr>
                  <w:sz w:val="20"/>
                  <w:szCs w:val="20"/>
                </w:rPr>
                <w:t>-</w:t>
              </w:r>
            </w:ins>
          </w:p>
        </w:tc>
      </w:tr>
      <w:tr w:rsidR="000B382F" w:rsidRPr="00226A3F" w14:paraId="45A421AA" w14:textId="77777777" w:rsidTr="000B382F">
        <w:trPr>
          <w:jc w:val="center"/>
          <w:ins w:id="1513" w:author="nick" w:date="2020-03-09T21:02:00Z"/>
        </w:trPr>
        <w:tc>
          <w:tcPr>
            <w:tcW w:w="2111" w:type="dxa"/>
            <w:shd w:val="clear" w:color="auto" w:fill="auto"/>
          </w:tcPr>
          <w:p w14:paraId="22CE4862" w14:textId="77777777" w:rsidR="000B382F" w:rsidRPr="00226A3F" w:rsidRDefault="000B382F" w:rsidP="000B382F">
            <w:pPr>
              <w:rPr>
                <w:ins w:id="1514" w:author="nick" w:date="2020-03-09T21:02:00Z"/>
                <w:sz w:val="20"/>
                <w:szCs w:val="20"/>
              </w:rPr>
            </w:pPr>
            <w:ins w:id="1515" w:author="nick" w:date="2020-03-09T21:02:00Z">
              <w:r>
                <w:rPr>
                  <w:rFonts w:cs="Calibri"/>
                  <w:sz w:val="20"/>
                  <w:szCs w:val="20"/>
                  <w:lang w:eastAsia="en-GB"/>
                </w:rPr>
                <w:t xml:space="preserve">custom_attributes_list </w:t>
              </w:r>
            </w:ins>
          </w:p>
        </w:tc>
        <w:tc>
          <w:tcPr>
            <w:tcW w:w="1701" w:type="dxa"/>
            <w:shd w:val="clear" w:color="auto" w:fill="auto"/>
          </w:tcPr>
          <w:p w14:paraId="5EBBA826" w14:textId="77777777" w:rsidR="000B382F" w:rsidRPr="00226A3F" w:rsidRDefault="000B382F" w:rsidP="000B382F">
            <w:pPr>
              <w:rPr>
                <w:ins w:id="1516" w:author="nick" w:date="2020-03-09T21:02:00Z"/>
                <w:sz w:val="20"/>
                <w:szCs w:val="20"/>
              </w:rPr>
            </w:pPr>
            <w:ins w:id="1517" w:author="nick" w:date="2020-03-09T21:02:00Z">
              <w:r>
                <w:rPr>
                  <w:sz w:val="20"/>
                  <w:szCs w:val="20"/>
                </w:rPr>
                <w:t>1</w:t>
              </w:r>
            </w:ins>
          </w:p>
        </w:tc>
        <w:tc>
          <w:tcPr>
            <w:tcW w:w="1276" w:type="dxa"/>
            <w:shd w:val="clear" w:color="auto" w:fill="auto"/>
          </w:tcPr>
          <w:p w14:paraId="602E9DC2" w14:textId="77777777" w:rsidR="000B382F" w:rsidRPr="00226A3F" w:rsidRDefault="000B382F" w:rsidP="000B382F">
            <w:pPr>
              <w:rPr>
                <w:ins w:id="1518" w:author="nick" w:date="2020-03-09T21:02:00Z"/>
                <w:sz w:val="20"/>
                <w:szCs w:val="20"/>
              </w:rPr>
            </w:pPr>
            <w:ins w:id="1519" w:author="nick" w:date="2020-03-09T21:02:00Z">
              <w:r>
                <w:rPr>
                  <w:rFonts w:cs="Calibri"/>
                  <w:sz w:val="20"/>
                  <w:szCs w:val="20"/>
                  <w:lang w:eastAsia="en-GB"/>
                </w:rPr>
                <w:t>Optional</w:t>
              </w:r>
            </w:ins>
          </w:p>
        </w:tc>
        <w:tc>
          <w:tcPr>
            <w:tcW w:w="3384" w:type="dxa"/>
            <w:shd w:val="clear" w:color="auto" w:fill="auto"/>
          </w:tcPr>
          <w:p w14:paraId="77670127" w14:textId="77777777" w:rsidR="000B382F" w:rsidRPr="00226A3F" w:rsidRDefault="000B382F" w:rsidP="000B382F">
            <w:pPr>
              <w:rPr>
                <w:ins w:id="1520" w:author="nick" w:date="2020-03-09T21:02:00Z"/>
                <w:sz w:val="20"/>
                <w:szCs w:val="20"/>
              </w:rPr>
            </w:pPr>
            <w:ins w:id="1521" w:author="nick" w:date="2020-03-09T21:02:00Z">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7E2D34">
                <w:rPr>
                  <w:sz w:val="20"/>
                  <w:szCs w:val="20"/>
                </w:rPr>
                <w:t xml:space="preserve">Custom Attributes </w:t>
              </w:r>
              <w:r w:rsidRPr="007331A4">
                <w:t>list</w:t>
              </w:r>
              <w:r w:rsidRPr="0011095E">
                <w:rPr>
                  <w:rFonts w:cs="Calibri"/>
                  <w:sz w:val="20"/>
                  <w:szCs w:val="20"/>
                  <w:lang w:eastAsia="en-GB"/>
                </w:rPr>
                <w:fldChar w:fldCharType="end"/>
              </w:r>
            </w:ins>
          </w:p>
        </w:tc>
      </w:tr>
    </w:tbl>
    <w:p w14:paraId="44AC5132" w14:textId="77777777" w:rsidR="000B382F" w:rsidRDefault="000B382F" w:rsidP="000B382F">
      <w:pPr>
        <w:pStyle w:val="Caption"/>
        <w:spacing w:before="120"/>
        <w:rPr>
          <w:ins w:id="1522" w:author="nick" w:date="2020-03-09T21:02:00Z"/>
        </w:rPr>
      </w:pPr>
      <w:ins w:id="1523" w:author="nick" w:date="2020-03-09T21:02:00Z">
        <w:r>
          <w:t xml:space="preserve">Table </w:t>
        </w:r>
        <w:r>
          <w:fldChar w:fldCharType="begin"/>
        </w:r>
        <w:r>
          <w:instrText xml:space="preserve"> SEQ Table \* ARABIC </w:instrText>
        </w:r>
        <w:r>
          <w:fldChar w:fldCharType="separate"/>
        </w:r>
        <w:r>
          <w:rPr>
            <w:noProof/>
          </w:rPr>
          <w:t>40</w:t>
        </w:r>
        <w:r>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ins>
    </w:p>
    <w:p w14:paraId="21B3CE39" w14:textId="77777777" w:rsidR="000B382F" w:rsidRPr="00226A3F" w:rsidRDefault="000B382F" w:rsidP="000B382F">
      <w:pPr>
        <w:keepNext/>
        <w:spacing w:before="120"/>
        <w:rPr>
          <w:ins w:id="1524" w:author="nick" w:date="2020-03-09T21:02:00Z"/>
        </w:rPr>
      </w:pPr>
      <w:ins w:id="1525" w:author="nick" w:date="2020-03-09T21:02:00Z">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ins>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ins w:id="1526" w:author="nick" w:date="2020-03-09T21:02:00Z"/>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ins w:id="1527" w:author="nick" w:date="2020-03-09T21:02:00Z"/>
                <w:b/>
                <w:i/>
              </w:rPr>
            </w:pPr>
            <w:ins w:id="1528" w:author="nick" w:date="2020-03-09T21:02:00Z">
              <w:r w:rsidRPr="00226A3F">
                <w:rPr>
                  <w:b/>
                  <w:i/>
                </w:rPr>
                <w:t>Attributes</w:t>
              </w:r>
            </w:ins>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ins w:id="1529" w:author="nick" w:date="2020-03-09T21:02:00Z"/>
                <w:b/>
                <w:i/>
              </w:rPr>
            </w:pPr>
            <w:ins w:id="1530" w:author="nick" w:date="2020-03-09T21:02:00Z">
              <w:r w:rsidRPr="00226A3F">
                <w:rPr>
                  <w:b/>
                  <w:i/>
                </w:rPr>
                <w:t>Type</w:t>
              </w:r>
            </w:ins>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ins w:id="1531" w:author="nick" w:date="2020-03-09T21:02:00Z"/>
                <w:b/>
                <w:i/>
              </w:rPr>
            </w:pPr>
            <w:ins w:id="1532" w:author="nick" w:date="2020-03-09T21:02:00Z">
              <w:r w:rsidRPr="00226A3F">
                <w:rPr>
                  <w:b/>
                  <w:i/>
                </w:rPr>
                <w:t>Value Space</w:t>
              </w:r>
            </w:ins>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ins w:id="1533" w:author="nick" w:date="2020-03-09T21:02:00Z"/>
                <w:b/>
                <w:i/>
              </w:rPr>
            </w:pPr>
            <w:ins w:id="1534" w:author="nick" w:date="2020-03-09T21:02:00Z">
              <w:r>
                <w:rPr>
                  <w:b/>
                  <w:i/>
                </w:rPr>
                <w:t>Use</w:t>
              </w:r>
            </w:ins>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ins w:id="1535" w:author="nick" w:date="2020-03-09T21:02:00Z"/>
                <w:b/>
                <w:i/>
              </w:rPr>
            </w:pPr>
            <w:ins w:id="1536" w:author="nick" w:date="2020-03-09T21:02:00Z">
              <w:r w:rsidRPr="00A20C5C">
                <w:rPr>
                  <w:b/>
                  <w:i/>
                </w:rPr>
                <w:t>Constraint</w:t>
              </w:r>
              <w:r>
                <w:rPr>
                  <w:b/>
                  <w:i/>
                </w:rPr>
                <w:t xml:space="preserve"> / Remarks</w:t>
              </w:r>
            </w:ins>
          </w:p>
        </w:tc>
      </w:tr>
      <w:tr w:rsidR="000B382F" w:rsidRPr="00460A9F" w14:paraId="3D3CC83E" w14:textId="77777777" w:rsidTr="000B382F">
        <w:trPr>
          <w:jc w:val="center"/>
          <w:ins w:id="1537" w:author="nick" w:date="2020-03-09T21:02:00Z"/>
        </w:trPr>
        <w:tc>
          <w:tcPr>
            <w:tcW w:w="1842" w:type="dxa"/>
            <w:shd w:val="clear" w:color="auto" w:fill="auto"/>
          </w:tcPr>
          <w:p w14:paraId="27DE6E32" w14:textId="77777777" w:rsidR="000B382F" w:rsidRPr="00460A9F" w:rsidRDefault="000B382F" w:rsidP="000B382F">
            <w:pPr>
              <w:keepNext/>
              <w:rPr>
                <w:ins w:id="1538" w:author="nick" w:date="2020-03-09T21:02:00Z"/>
                <w:sz w:val="20"/>
                <w:szCs w:val="20"/>
              </w:rPr>
            </w:pPr>
            <w:ins w:id="1539" w:author="nick" w:date="2020-03-09T21:02:00Z">
              <w:r>
                <w:rPr>
                  <w:sz w:val="20"/>
                  <w:szCs w:val="20"/>
                </w:rPr>
                <w:t>diameter</w:t>
              </w:r>
            </w:ins>
          </w:p>
        </w:tc>
        <w:tc>
          <w:tcPr>
            <w:tcW w:w="1440" w:type="dxa"/>
            <w:shd w:val="clear" w:color="auto" w:fill="auto"/>
          </w:tcPr>
          <w:p w14:paraId="1B362A6A" w14:textId="77777777" w:rsidR="000B382F" w:rsidRPr="00460A9F" w:rsidRDefault="000B382F" w:rsidP="000B382F">
            <w:pPr>
              <w:keepNext/>
              <w:rPr>
                <w:ins w:id="1540" w:author="nick" w:date="2020-03-09T21:02:00Z"/>
                <w:sz w:val="20"/>
                <w:szCs w:val="20"/>
              </w:rPr>
            </w:pPr>
            <w:ins w:id="1541" w:author="nick" w:date="2020-03-09T21:02:00Z">
              <w:r w:rsidRPr="00460A9F">
                <w:rPr>
                  <w:sz w:val="20"/>
                  <w:szCs w:val="20"/>
                </w:rPr>
                <w:t>Floating point</w:t>
              </w:r>
            </w:ins>
          </w:p>
        </w:tc>
        <w:tc>
          <w:tcPr>
            <w:tcW w:w="1440" w:type="dxa"/>
          </w:tcPr>
          <w:p w14:paraId="0805EB78" w14:textId="77777777" w:rsidR="000B382F" w:rsidRDefault="000B382F" w:rsidP="000B382F">
            <w:pPr>
              <w:keepNext/>
              <w:rPr>
                <w:ins w:id="1542" w:author="nick" w:date="2020-03-09T21:02:00Z"/>
                <w:sz w:val="20"/>
                <w:szCs w:val="20"/>
              </w:rPr>
            </w:pPr>
            <w:ins w:id="1543" w:author="nick" w:date="2020-03-09T21:02:00Z">
              <w:r>
                <w:rPr>
                  <w:sz w:val="20"/>
                  <w:szCs w:val="20"/>
                </w:rPr>
                <w:t>&gt;</w:t>
              </w:r>
              <w:r w:rsidRPr="00460A9F">
                <w:rPr>
                  <w:sz w:val="20"/>
                  <w:szCs w:val="20"/>
                </w:rPr>
                <w:t xml:space="preserve"> 0.0</w:t>
              </w:r>
            </w:ins>
          </w:p>
        </w:tc>
        <w:tc>
          <w:tcPr>
            <w:tcW w:w="1080" w:type="dxa"/>
            <w:shd w:val="clear" w:color="auto" w:fill="auto"/>
          </w:tcPr>
          <w:p w14:paraId="66270E98" w14:textId="77777777" w:rsidR="000B382F" w:rsidRPr="00460A9F" w:rsidRDefault="000B382F" w:rsidP="000B382F">
            <w:pPr>
              <w:keepNext/>
              <w:rPr>
                <w:ins w:id="1544" w:author="nick" w:date="2020-03-09T21:02:00Z"/>
                <w:sz w:val="20"/>
                <w:szCs w:val="20"/>
              </w:rPr>
            </w:pPr>
            <w:ins w:id="1545" w:author="nick" w:date="2020-03-09T21:02:00Z">
              <w:r w:rsidRPr="00460A9F">
                <w:rPr>
                  <w:sz w:val="20"/>
                  <w:szCs w:val="20"/>
                </w:rPr>
                <w:t>Optional</w:t>
              </w:r>
            </w:ins>
          </w:p>
        </w:tc>
        <w:tc>
          <w:tcPr>
            <w:tcW w:w="2992" w:type="dxa"/>
            <w:shd w:val="clear" w:color="auto" w:fill="auto"/>
          </w:tcPr>
          <w:p w14:paraId="0367B94F" w14:textId="77777777" w:rsidR="000B382F" w:rsidRPr="00460A9F" w:rsidRDefault="000B382F" w:rsidP="000B382F">
            <w:pPr>
              <w:keepNext/>
              <w:rPr>
                <w:ins w:id="1546" w:author="nick" w:date="2020-03-09T21:02:00Z"/>
                <w:sz w:val="20"/>
                <w:szCs w:val="20"/>
              </w:rPr>
            </w:pPr>
            <w:ins w:id="1547" w:author="nick" w:date="2020-03-09T21:02:00Z">
              <w:r>
                <w:rPr>
                  <w:sz w:val="20"/>
                  <w:szCs w:val="20"/>
                </w:rPr>
                <w:t>-</w:t>
              </w:r>
            </w:ins>
          </w:p>
        </w:tc>
      </w:tr>
    </w:tbl>
    <w:p w14:paraId="5FDAC35F" w14:textId="77777777" w:rsidR="000B382F" w:rsidRDefault="000B382F" w:rsidP="000B382F">
      <w:pPr>
        <w:rPr>
          <w:ins w:id="1548" w:author="nick" w:date="2020-03-09T21:02:00Z"/>
        </w:rPr>
      </w:pPr>
    </w:p>
    <w:p w14:paraId="6685ECF9" w14:textId="77777777" w:rsidR="000B382F" w:rsidRPr="000B11EA" w:rsidRDefault="000B382F" w:rsidP="000B382F">
      <w:pPr>
        <w:numPr>
          <w:ilvl w:val="0"/>
          <w:numId w:val="22"/>
        </w:numPr>
        <w:spacing w:before="120"/>
        <w:rPr>
          <w:ins w:id="1549" w:author="nick" w:date="2020-03-09T21:02:00Z"/>
        </w:rPr>
      </w:pPr>
      <w:ins w:id="1550" w:author="nick" w:date="2020-03-09T21:02:00Z">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ins>
    </w:p>
    <w:p w14:paraId="3AE10804" w14:textId="77777777" w:rsidR="000B382F" w:rsidRDefault="000B382F" w:rsidP="000B382F">
      <w:pPr>
        <w:ind w:left="360"/>
        <w:jc w:val="both"/>
        <w:rPr>
          <w:ins w:id="1551" w:author="nick" w:date="2020-03-09T21:02:00Z"/>
        </w:rPr>
      </w:pPr>
      <w:ins w:id="1552" w:author="nick" w:date="2020-03-09T21:02:00Z">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t>7.1.3</w:t>
        </w:r>
        <w:r>
          <w:fldChar w:fldCharType="end"/>
        </w:r>
        <w:r>
          <w:t>.</w:t>
        </w:r>
      </w:ins>
    </w:p>
    <w:p w14:paraId="65FD4915" w14:textId="77777777" w:rsidR="000B382F" w:rsidRDefault="000B382F" w:rsidP="000B382F">
      <w:pPr>
        <w:rPr>
          <w:ins w:id="1553" w:author="nick" w:date="2020-03-09T21:02:00Z"/>
        </w:rPr>
      </w:pPr>
      <w:ins w:id="1554" w:author="nick" w:date="2020-03-09T21:02:00Z">
        <w:r>
          <w:rPr>
            <w:noProof/>
          </w:rPr>
          <w:t xml:space="preserve">Specific subtypes of rotation joints are defined by adding according nested elements, listed in following table: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ins w:id="1555" w:author="nick" w:date="2020-03-09T21:02: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ins w:id="1556" w:author="nick" w:date="2020-03-09T21:02:00Z"/>
                <w:b/>
                <w:i/>
              </w:rPr>
            </w:pPr>
            <w:ins w:id="1557" w:author="nick" w:date="2020-03-09T21:02:00Z">
              <w:r w:rsidRPr="005A4A4C">
                <w:rPr>
                  <w:b/>
                  <w:i/>
                </w:rPr>
                <w:lastRenderedPageBreak/>
                <w:t>Nested Elements</w:t>
              </w:r>
            </w:ins>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ins w:id="1558" w:author="nick" w:date="2020-03-09T21:02:00Z"/>
                <w:b/>
                <w:i/>
              </w:rPr>
            </w:pPr>
            <w:ins w:id="1559" w:author="nick" w:date="2020-03-09T21:02:00Z">
              <w:r w:rsidRPr="005A4A4C">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ins w:id="1560" w:author="nick" w:date="2020-03-09T21:02:00Z"/>
                <w:b/>
                <w:i/>
              </w:rPr>
            </w:pPr>
            <w:ins w:id="1561" w:author="nick" w:date="2020-03-09T21:02:00Z">
              <w:r>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ins w:id="1562" w:author="nick" w:date="2020-03-09T21:02:00Z"/>
                <w:b/>
                <w:i/>
              </w:rPr>
            </w:pPr>
            <w:ins w:id="1563" w:author="nick" w:date="2020-03-09T21:02:00Z">
              <w:r w:rsidRPr="00A20C5C">
                <w:rPr>
                  <w:b/>
                  <w:i/>
                </w:rPr>
                <w:t>Constraint</w:t>
              </w:r>
              <w:r>
                <w:rPr>
                  <w:b/>
                  <w:i/>
                </w:rPr>
                <w:t xml:space="preserve"> / Remarks</w:t>
              </w:r>
            </w:ins>
          </w:p>
        </w:tc>
      </w:tr>
      <w:tr w:rsidR="000B382F" w:rsidRPr="00226A3F" w14:paraId="4B00711B" w14:textId="77777777" w:rsidTr="000B382F">
        <w:trPr>
          <w:jc w:val="center"/>
          <w:ins w:id="1564" w:author="nick" w:date="2020-03-09T21:02:00Z"/>
        </w:trPr>
        <w:tc>
          <w:tcPr>
            <w:tcW w:w="2111" w:type="dxa"/>
            <w:shd w:val="clear" w:color="auto" w:fill="auto"/>
            <w:vAlign w:val="bottom"/>
          </w:tcPr>
          <w:p w14:paraId="59027D09" w14:textId="77777777" w:rsidR="000B382F" w:rsidRPr="005A4A4C" w:rsidRDefault="000B382F" w:rsidP="000B382F">
            <w:pPr>
              <w:keepNext/>
              <w:keepLines/>
              <w:rPr>
                <w:ins w:id="1565" w:author="nick" w:date="2020-03-09T21:02:00Z"/>
                <w:sz w:val="20"/>
                <w:szCs w:val="20"/>
              </w:rPr>
            </w:pPr>
            <w:ins w:id="1566" w:author="nick" w:date="2020-03-09T21:02:00Z">
              <w:r w:rsidRPr="005A4A4C">
                <w:rPr>
                  <w:sz w:val="20"/>
                  <w:szCs w:val="20"/>
                </w:rPr>
                <w:t>normal_direction</w:t>
              </w:r>
            </w:ins>
          </w:p>
        </w:tc>
        <w:tc>
          <w:tcPr>
            <w:tcW w:w="2268" w:type="dxa"/>
            <w:shd w:val="clear" w:color="auto" w:fill="auto"/>
            <w:vAlign w:val="bottom"/>
          </w:tcPr>
          <w:p w14:paraId="4F83AB3E" w14:textId="77777777" w:rsidR="000B382F" w:rsidRPr="005A4A4C" w:rsidRDefault="000B382F" w:rsidP="000B382F">
            <w:pPr>
              <w:keepNext/>
              <w:keepLines/>
              <w:rPr>
                <w:ins w:id="1567" w:author="nick" w:date="2020-03-09T21:02:00Z"/>
                <w:sz w:val="20"/>
                <w:szCs w:val="20"/>
              </w:rPr>
            </w:pPr>
            <w:ins w:id="1568" w:author="nick" w:date="2020-03-09T21:02:00Z">
              <w:r w:rsidRPr="005A4A4C">
                <w:rPr>
                  <w:sz w:val="20"/>
                  <w:szCs w:val="20"/>
                </w:rPr>
                <w:t>1</w:t>
              </w:r>
            </w:ins>
          </w:p>
        </w:tc>
        <w:tc>
          <w:tcPr>
            <w:tcW w:w="1276" w:type="dxa"/>
            <w:shd w:val="clear" w:color="auto" w:fill="auto"/>
            <w:vAlign w:val="bottom"/>
          </w:tcPr>
          <w:p w14:paraId="094D55B9" w14:textId="77777777" w:rsidR="000B382F" w:rsidRPr="005A4A4C" w:rsidRDefault="000B382F" w:rsidP="000B382F">
            <w:pPr>
              <w:keepNext/>
              <w:keepLines/>
              <w:rPr>
                <w:ins w:id="1569" w:author="nick" w:date="2020-03-09T21:02:00Z"/>
                <w:sz w:val="20"/>
                <w:szCs w:val="20"/>
              </w:rPr>
            </w:pPr>
            <w:ins w:id="1570" w:author="nick" w:date="2020-03-09T21:02:00Z">
              <w:r w:rsidRPr="005A4A4C">
                <w:rPr>
                  <w:sz w:val="20"/>
                  <w:szCs w:val="20"/>
                </w:rPr>
                <w:t>Optional</w:t>
              </w:r>
            </w:ins>
          </w:p>
        </w:tc>
        <w:tc>
          <w:tcPr>
            <w:tcW w:w="2817" w:type="dxa"/>
            <w:shd w:val="clear" w:color="auto" w:fill="auto"/>
            <w:vAlign w:val="bottom"/>
          </w:tcPr>
          <w:p w14:paraId="76DE58C5" w14:textId="77777777" w:rsidR="000B382F" w:rsidRPr="005A4A4C" w:rsidRDefault="000B382F" w:rsidP="000B382F">
            <w:pPr>
              <w:keepNext/>
              <w:keepLines/>
              <w:rPr>
                <w:ins w:id="1571" w:author="nick" w:date="2020-03-09T21:02:00Z"/>
                <w:sz w:val="20"/>
                <w:szCs w:val="20"/>
              </w:rPr>
            </w:pPr>
            <w:ins w:id="1572" w:author="nick" w:date="2020-03-09T21:02:00Z">
              <w:r w:rsidRPr="005A4A4C">
                <w:rPr>
                  <w:sz w:val="20"/>
                  <w:szCs w:val="20"/>
                </w:rPr>
                <w:t>-</w:t>
              </w:r>
            </w:ins>
          </w:p>
        </w:tc>
      </w:tr>
      <w:tr w:rsidR="000B382F" w:rsidRPr="00C31177" w14:paraId="48624796" w14:textId="77777777" w:rsidTr="000B382F">
        <w:trPr>
          <w:jc w:val="center"/>
          <w:ins w:id="1573" w:author="nick" w:date="2020-03-09T21:02:00Z"/>
        </w:trPr>
        <w:tc>
          <w:tcPr>
            <w:tcW w:w="2111" w:type="dxa"/>
            <w:shd w:val="clear" w:color="auto" w:fill="auto"/>
          </w:tcPr>
          <w:p w14:paraId="6AFFF63E" w14:textId="77777777" w:rsidR="000B382F" w:rsidRPr="00BC3F09" w:rsidRDefault="000B382F" w:rsidP="000B382F">
            <w:pPr>
              <w:keepNext/>
              <w:keepLines/>
              <w:rPr>
                <w:ins w:id="1574" w:author="nick" w:date="2020-03-09T21:02:00Z"/>
                <w:sz w:val="20"/>
                <w:szCs w:val="20"/>
              </w:rPr>
            </w:pPr>
            <w:ins w:id="1575" w:author="nick" w:date="2020-03-09T21:02:00Z">
              <w:r>
                <w:rPr>
                  <w:sz w:val="20"/>
                  <w:szCs w:val="20"/>
                </w:rPr>
                <w:t>rotav</w:t>
              </w:r>
              <w:r w:rsidRPr="00BC3F09">
                <w:rPr>
                  <w:sz w:val="20"/>
                  <w:szCs w:val="20"/>
                </w:rPr>
                <w:br/>
              </w:r>
              <w:r w:rsidRPr="008A4625">
                <w:rPr>
                  <w:i/>
                  <w:sz w:val="20"/>
                  <w:szCs w:val="20"/>
                </w:rPr>
                <w:t>[other types here...]</w:t>
              </w:r>
            </w:ins>
          </w:p>
        </w:tc>
        <w:tc>
          <w:tcPr>
            <w:tcW w:w="2268" w:type="dxa"/>
            <w:shd w:val="clear" w:color="auto" w:fill="auto"/>
          </w:tcPr>
          <w:p w14:paraId="789695C4" w14:textId="77777777" w:rsidR="000B382F" w:rsidRPr="00BC3F09" w:rsidRDefault="000B382F" w:rsidP="000B382F">
            <w:pPr>
              <w:keepNext/>
              <w:keepLines/>
              <w:rPr>
                <w:ins w:id="1576" w:author="nick" w:date="2020-03-09T21:02:00Z"/>
                <w:sz w:val="20"/>
                <w:szCs w:val="20"/>
              </w:rPr>
            </w:pPr>
            <w:ins w:id="1577" w:author="nick" w:date="2020-03-09T21:02:00Z">
              <w:r w:rsidRPr="00BC3F09">
                <w:rPr>
                  <w:sz w:val="20"/>
                  <w:szCs w:val="20"/>
                </w:rPr>
                <w:t>1</w:t>
              </w:r>
            </w:ins>
          </w:p>
        </w:tc>
        <w:tc>
          <w:tcPr>
            <w:tcW w:w="1276" w:type="dxa"/>
            <w:shd w:val="clear" w:color="auto" w:fill="auto"/>
          </w:tcPr>
          <w:p w14:paraId="43FC7A1D" w14:textId="77777777" w:rsidR="000B382F" w:rsidRPr="00BC3F09" w:rsidRDefault="000B382F" w:rsidP="000B382F">
            <w:pPr>
              <w:keepNext/>
              <w:keepLines/>
              <w:rPr>
                <w:ins w:id="1578" w:author="nick" w:date="2020-03-09T21:02:00Z"/>
                <w:sz w:val="20"/>
                <w:szCs w:val="20"/>
              </w:rPr>
            </w:pPr>
            <w:ins w:id="1579" w:author="nick" w:date="2020-03-09T21:02:00Z">
              <w:r>
                <w:rPr>
                  <w:sz w:val="20"/>
                  <w:szCs w:val="20"/>
                </w:rPr>
                <w:t>Required</w:t>
              </w:r>
            </w:ins>
          </w:p>
        </w:tc>
        <w:tc>
          <w:tcPr>
            <w:tcW w:w="2817" w:type="dxa"/>
            <w:shd w:val="clear" w:color="auto" w:fill="auto"/>
          </w:tcPr>
          <w:p w14:paraId="47E57264" w14:textId="77777777" w:rsidR="000B382F" w:rsidRPr="00BC3F09" w:rsidRDefault="000B382F" w:rsidP="000B382F">
            <w:pPr>
              <w:keepNext/>
              <w:keepLines/>
              <w:rPr>
                <w:ins w:id="1580" w:author="nick" w:date="2020-03-09T21:02:00Z"/>
                <w:sz w:val="20"/>
                <w:szCs w:val="20"/>
              </w:rPr>
            </w:pPr>
            <w:ins w:id="1581" w:author="nick" w:date="2020-03-09T21:02:00Z">
              <w:r>
                <w:rPr>
                  <w:sz w:val="20"/>
                  <w:szCs w:val="20"/>
                </w:rPr>
                <w:t xml:space="preserve">Only </w:t>
              </w:r>
              <w:r w:rsidRPr="00BC3F09">
                <w:rPr>
                  <w:sz w:val="20"/>
                  <w:szCs w:val="20"/>
                </w:rPr>
                <w:t>one of the listed elements.</w:t>
              </w:r>
            </w:ins>
          </w:p>
        </w:tc>
      </w:tr>
    </w:tbl>
    <w:p w14:paraId="7D61167C" w14:textId="77777777" w:rsidR="000B382F" w:rsidRDefault="000B382F" w:rsidP="000B382F">
      <w:pPr>
        <w:pStyle w:val="Caption"/>
        <w:keepNext/>
        <w:keepLines/>
        <w:spacing w:before="120"/>
        <w:rPr>
          <w:ins w:id="1582" w:author="nick" w:date="2020-03-09T21:02:00Z"/>
        </w:rPr>
      </w:pPr>
      <w:ins w:id="1583" w:author="nick" w:date="2020-03-09T21:02:00Z">
        <w:r>
          <w:t xml:space="preserve">Table </w:t>
        </w:r>
        <w:r>
          <w:fldChar w:fldCharType="begin"/>
        </w:r>
        <w:r>
          <w:instrText xml:space="preserve"> SEQ Table \* ARABIC </w:instrText>
        </w:r>
        <w:r>
          <w:fldChar w:fldCharType="separate"/>
        </w:r>
        <w:r>
          <w:rPr>
            <w:noProof/>
          </w:rPr>
          <w:t>42</w:t>
        </w:r>
        <w:r>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ins>
    </w:p>
    <w:p w14:paraId="10A8A0D0" w14:textId="77777777" w:rsidR="000B382F" w:rsidRDefault="000B382F" w:rsidP="000B382F">
      <w:pPr>
        <w:rPr>
          <w:ins w:id="1584" w:author="nick" w:date="2020-03-09T21:02:00Z"/>
        </w:rPr>
      </w:pPr>
      <w:ins w:id="1585" w:author="nick" w:date="2020-03-09T21:02:00Z">
        <w:r>
          <w:t xml:space="preserve">The subtypes are described in detail in the following sections. </w:t>
        </w:r>
      </w:ins>
    </w:p>
    <w:p w14:paraId="302E1884" w14:textId="77777777" w:rsidR="000B382F" w:rsidRPr="00226A3F" w:rsidRDefault="000B382F" w:rsidP="000B382F">
      <w:pPr>
        <w:pStyle w:val="Example"/>
        <w:keepNext/>
        <w:spacing w:before="120"/>
        <w:rPr>
          <w:ins w:id="1586" w:author="nick" w:date="2020-03-09T21:02:00Z"/>
        </w:rPr>
      </w:pPr>
      <w:ins w:id="1587" w:author="nick" w:date="2020-03-09T21:02:00Z">
        <w:r>
          <w:t>Example</w:t>
        </w:r>
        <w:r w:rsidRPr="00226A3F">
          <w:t xml:space="preserve">: </w:t>
        </w:r>
      </w:ins>
    </w:p>
    <w:p w14:paraId="736F4855" w14:textId="77777777" w:rsidR="000B382F" w:rsidRPr="00226A3F" w:rsidRDefault="000B382F" w:rsidP="000B382F">
      <w:pPr>
        <w:pStyle w:val="XMLCode"/>
        <w:keepNext/>
        <w:rPr>
          <w:ins w:id="1588" w:author="nick" w:date="2020-03-09T21:02:00Z"/>
        </w:rPr>
      </w:pPr>
    </w:p>
    <w:p w14:paraId="0F36D08E" w14:textId="77777777" w:rsidR="000B382F" w:rsidRPr="00226A3F" w:rsidRDefault="000B382F" w:rsidP="000B382F">
      <w:pPr>
        <w:pStyle w:val="XMLCode"/>
        <w:keepNext/>
        <w:rPr>
          <w:ins w:id="1589" w:author="nick" w:date="2020-03-09T21:02:00Z"/>
        </w:rPr>
      </w:pPr>
      <w:ins w:id="1590" w:author="nick" w:date="2020-03-09T21:02:00Z">
        <w:r w:rsidRPr="00226A3F">
          <w:t>&lt;connection_0d label=</w:t>
        </w:r>
        <w:r>
          <w:t>"</w:t>
        </w:r>
        <w:r w:rsidRPr="000F7EEA">
          <w:t>R</w:t>
        </w:r>
        <w:r>
          <w:t>J</w:t>
        </w:r>
        <w:r w:rsidRPr="00226A3F">
          <w:t>_2123921</w:t>
        </w:r>
        <w:r>
          <w:t>"</w:t>
        </w:r>
        <w:r w:rsidRPr="00226A3F">
          <w:t>&gt;</w:t>
        </w:r>
      </w:ins>
    </w:p>
    <w:p w14:paraId="44EB8BD0" w14:textId="77777777" w:rsidR="000B382F" w:rsidRDefault="000B382F" w:rsidP="000B382F">
      <w:pPr>
        <w:pStyle w:val="XMLCode"/>
        <w:keepNext/>
        <w:rPr>
          <w:ins w:id="1591" w:author="nick" w:date="2020-03-09T21:02:00Z"/>
        </w:rPr>
      </w:pPr>
      <w:ins w:id="1592" w:author="nick" w:date="2020-03-09T21:02:00Z">
        <w:r w:rsidRPr="00D129C6">
          <w:t xml:space="preserve">    </w:t>
        </w:r>
        <w:r>
          <w:t>...</w:t>
        </w:r>
      </w:ins>
    </w:p>
    <w:p w14:paraId="1B5F7532" w14:textId="77777777" w:rsidR="000B382F" w:rsidRPr="00817E05" w:rsidRDefault="000B382F" w:rsidP="000B382F">
      <w:pPr>
        <w:pStyle w:val="XMLCode"/>
        <w:keepNext/>
        <w:rPr>
          <w:ins w:id="1593" w:author="nick" w:date="2020-03-09T21:02:00Z"/>
          <w:b/>
          <w:color w:val="0070C0"/>
        </w:rPr>
      </w:pPr>
      <w:ins w:id="1594" w:author="nick" w:date="2020-03-09T21:02:00Z">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ins>
    </w:p>
    <w:p w14:paraId="381FAF58" w14:textId="77777777" w:rsidR="000B382F" w:rsidRDefault="000B382F" w:rsidP="000B382F">
      <w:pPr>
        <w:pStyle w:val="XMLCode"/>
        <w:keepNext/>
        <w:rPr>
          <w:ins w:id="1595" w:author="nick" w:date="2020-03-09T21:02:00Z"/>
          <w:b/>
          <w:color w:val="0070C0"/>
          <w:lang w:val="fr-FR"/>
        </w:rPr>
      </w:pPr>
      <w:ins w:id="1596" w:author="nick" w:date="2020-03-09T21:02:00Z">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ins>
    </w:p>
    <w:p w14:paraId="329694F1" w14:textId="77777777" w:rsidR="000B382F" w:rsidRPr="0033379A" w:rsidRDefault="000B382F" w:rsidP="000B382F">
      <w:pPr>
        <w:pStyle w:val="XMLCode"/>
        <w:keepNext/>
        <w:rPr>
          <w:ins w:id="1597" w:author="nick" w:date="2020-03-09T21:02:00Z"/>
          <w:b/>
          <w:color w:val="0070C0"/>
          <w:lang w:val="fr-FR"/>
        </w:rPr>
      </w:pPr>
      <w:ins w:id="1598" w:author="nick" w:date="2020-03-09T21:02:00Z">
        <w:r w:rsidRPr="00817E05">
          <w:rPr>
            <w:b/>
            <w:color w:val="0070C0"/>
          </w:rPr>
          <w:t xml:space="preserve">        </w:t>
        </w:r>
        <w:r>
          <w:rPr>
            <w:b/>
            <w:color w:val="0070C0"/>
          </w:rPr>
          <w:t>&lt;rotav/&gt;</w:t>
        </w:r>
      </w:ins>
    </w:p>
    <w:p w14:paraId="55DCB073" w14:textId="77777777" w:rsidR="000B382F" w:rsidRPr="00817E05" w:rsidRDefault="000B382F" w:rsidP="000B382F">
      <w:pPr>
        <w:pStyle w:val="XMLCode"/>
        <w:keepNext/>
        <w:rPr>
          <w:ins w:id="1599" w:author="nick" w:date="2020-03-09T21:02:00Z"/>
          <w:b/>
          <w:color w:val="0070C0"/>
        </w:rPr>
      </w:pPr>
      <w:ins w:id="1600" w:author="nick" w:date="2020-03-09T21:02:00Z">
        <w:r w:rsidRPr="0033379A">
          <w:rPr>
            <w:b/>
            <w:color w:val="0070C0"/>
            <w:lang w:val="fr-FR"/>
          </w:rPr>
          <w:t xml:space="preserve">    </w:t>
        </w:r>
        <w:r>
          <w:rPr>
            <w:b/>
            <w:color w:val="0070C0"/>
          </w:rPr>
          <w:t>&lt;/rivet</w:t>
        </w:r>
        <w:r w:rsidRPr="00817E05">
          <w:rPr>
            <w:b/>
            <w:color w:val="0070C0"/>
          </w:rPr>
          <w:t>&gt;</w:t>
        </w:r>
      </w:ins>
    </w:p>
    <w:p w14:paraId="0E6A0FE3" w14:textId="77777777" w:rsidR="000B382F" w:rsidRDefault="000B382F" w:rsidP="000B382F">
      <w:pPr>
        <w:pStyle w:val="XMLCode"/>
        <w:keepNext/>
        <w:rPr>
          <w:ins w:id="1601" w:author="nick" w:date="2020-03-09T21:02:00Z"/>
          <w:b/>
        </w:rPr>
      </w:pPr>
      <w:ins w:id="1602" w:author="nick" w:date="2020-03-09T21:02:00Z">
        <w:r w:rsidRPr="00226A3F">
          <w:t xml:space="preserve">    &lt;loc&gt; 1645.83 821.145 616.585 &lt;/loc&gt;</w:t>
        </w:r>
      </w:ins>
    </w:p>
    <w:p w14:paraId="15F01E5B" w14:textId="77777777" w:rsidR="000B382F" w:rsidRPr="00226A3F" w:rsidRDefault="000B382F" w:rsidP="000B382F">
      <w:pPr>
        <w:pStyle w:val="XMLCode"/>
        <w:keepNext/>
        <w:rPr>
          <w:ins w:id="1603" w:author="nick" w:date="2020-03-09T21:02:00Z"/>
        </w:rPr>
      </w:pPr>
      <w:ins w:id="1604" w:author="nick" w:date="2020-03-09T21:02:00Z">
        <w:r w:rsidRPr="00226A3F">
          <w:t xml:space="preserve">    &lt;appdata&gt;</w:t>
        </w:r>
      </w:ins>
    </w:p>
    <w:p w14:paraId="37C946F3" w14:textId="77777777" w:rsidR="000B382F" w:rsidRPr="00226A3F" w:rsidRDefault="000B382F" w:rsidP="000B382F">
      <w:pPr>
        <w:pStyle w:val="XMLCode"/>
        <w:keepNext/>
        <w:rPr>
          <w:ins w:id="1605" w:author="nick" w:date="2020-03-09T21:02:00Z"/>
        </w:rPr>
      </w:pPr>
      <w:ins w:id="1606" w:author="nick" w:date="2020-03-09T21:02:00Z">
        <w:r w:rsidRPr="00226A3F">
          <w:t xml:space="preserve">        ...</w:t>
        </w:r>
      </w:ins>
    </w:p>
    <w:p w14:paraId="3FB3B377" w14:textId="77777777" w:rsidR="000B382F" w:rsidRPr="00226A3F" w:rsidRDefault="000B382F" w:rsidP="000B382F">
      <w:pPr>
        <w:pStyle w:val="XMLCode"/>
        <w:keepNext/>
        <w:rPr>
          <w:ins w:id="1607" w:author="nick" w:date="2020-03-09T21:02:00Z"/>
        </w:rPr>
      </w:pPr>
      <w:ins w:id="1608" w:author="nick" w:date="2020-03-09T21:02:00Z">
        <w:r w:rsidRPr="00226A3F">
          <w:t xml:space="preserve">    &lt;/appdata&gt;</w:t>
        </w:r>
      </w:ins>
    </w:p>
    <w:p w14:paraId="6BF8B83D" w14:textId="77777777" w:rsidR="000B382F" w:rsidRDefault="000B382F" w:rsidP="000B382F">
      <w:pPr>
        <w:pStyle w:val="XMLCode"/>
        <w:rPr>
          <w:ins w:id="1609" w:author="nick" w:date="2020-03-09T21:02:00Z"/>
        </w:rPr>
      </w:pPr>
      <w:ins w:id="1610" w:author="nick" w:date="2020-03-09T21:02:00Z">
        <w:r w:rsidRPr="00226A3F">
          <w:t>&lt;/connection_0d&gt;</w:t>
        </w:r>
      </w:ins>
    </w:p>
    <w:p w14:paraId="3FC0FE76" w14:textId="77777777" w:rsidR="000B382F" w:rsidRPr="00226A3F" w:rsidRDefault="000B382F" w:rsidP="000B382F">
      <w:pPr>
        <w:pStyle w:val="XMLCode"/>
        <w:rPr>
          <w:ins w:id="1611" w:author="nick" w:date="2020-03-09T21:02:00Z"/>
        </w:rPr>
      </w:pPr>
    </w:p>
    <w:p w14:paraId="69EEC9E9" w14:textId="77777777" w:rsidR="000B382F" w:rsidRDefault="000B382F" w:rsidP="000B382F">
      <w:pPr>
        <w:rPr>
          <w:ins w:id="1612" w:author="nick" w:date="2020-03-09T21:02:00Z"/>
        </w:rPr>
      </w:pPr>
    </w:p>
    <w:p w14:paraId="08C4CFB5" w14:textId="77777777" w:rsidR="000B382F" w:rsidRPr="008A4625" w:rsidRDefault="000B382F" w:rsidP="000B382F">
      <w:pPr>
        <w:rPr>
          <w:ins w:id="1613" w:author="nick" w:date="2020-03-09T21:02:00Z"/>
        </w:rPr>
      </w:pPr>
    </w:p>
    <w:p w14:paraId="016100FD" w14:textId="77777777" w:rsidR="000B382F" w:rsidRDefault="000B382F" w:rsidP="000B382F">
      <w:pPr>
        <w:pStyle w:val="Heading3"/>
        <w:rPr>
          <w:ins w:id="1614" w:author="nick" w:date="2020-03-09T21:02:00Z"/>
        </w:rPr>
      </w:pPr>
      <w:ins w:id="1615" w:author="nick" w:date="2020-03-09T21:02:00Z">
        <w:r>
          <w:t>ROTAV</w:t>
        </w:r>
      </w:ins>
    </w:p>
    <w:p w14:paraId="016FA02A" w14:textId="77777777" w:rsidR="000B382F" w:rsidRDefault="000B382F" w:rsidP="000B382F">
      <w:pPr>
        <w:pStyle w:val="NormalWeb"/>
        <w:spacing w:before="0" w:beforeAutospacing="0" w:after="0" w:afterAutospacing="0" w:line="315" w:lineRule="atLeast"/>
        <w:rPr>
          <w:ins w:id="1616" w:author="nick" w:date="2020-03-09T21:02:00Z"/>
          <w:rFonts w:asciiTheme="minorHAnsi" w:hAnsiTheme="minorHAnsi" w:cstheme="minorHAnsi"/>
          <w:sz w:val="22"/>
          <w:szCs w:val="22"/>
          <w:lang w:val="en-US"/>
        </w:rPr>
      </w:pPr>
      <w:ins w:id="1617" w:author="nick" w:date="2020-03-09T21:02:00Z">
        <w:r>
          <w:rPr>
            <w:rFonts w:asciiTheme="minorHAnsi" w:hAnsiTheme="minorHAnsi" w:cstheme="minorHAnsi"/>
            <w:sz w:val="22"/>
            <w:szCs w:val="22"/>
            <w:lang w:val="en-US"/>
          </w:rPr>
          <w:t>ROTAVs are suitable for steel-aluminum connections. Joining of two or three sheets are possible. High grade steel sheets can be used. It is a robust process with high strength values.</w:t>
        </w:r>
      </w:ins>
    </w:p>
    <w:p w14:paraId="32600BDB" w14:textId="77777777" w:rsidR="000B382F" w:rsidRDefault="000B382F" w:rsidP="000B382F">
      <w:pPr>
        <w:pStyle w:val="NormalWeb"/>
        <w:spacing w:before="0" w:beforeAutospacing="0" w:after="0" w:afterAutospacing="0" w:line="315" w:lineRule="atLeast"/>
        <w:rPr>
          <w:ins w:id="1618" w:author="nick" w:date="2020-03-09T21:02:00Z"/>
          <w:rFonts w:asciiTheme="minorHAnsi" w:hAnsiTheme="minorHAnsi" w:cstheme="minorHAnsi"/>
          <w:sz w:val="22"/>
          <w:szCs w:val="22"/>
          <w:lang w:val="en-US"/>
        </w:rPr>
      </w:pPr>
    </w:p>
    <w:p w14:paraId="29B3900F" w14:textId="77777777" w:rsidR="000B382F" w:rsidRDefault="000B382F" w:rsidP="000B382F">
      <w:pPr>
        <w:pStyle w:val="NormalWeb"/>
        <w:spacing w:before="0" w:beforeAutospacing="0" w:after="0" w:afterAutospacing="0" w:line="315" w:lineRule="atLeast"/>
        <w:rPr>
          <w:ins w:id="1619" w:author="nick" w:date="2020-03-09T21:02:00Z"/>
          <w:rFonts w:asciiTheme="minorHAnsi" w:hAnsiTheme="minorHAnsi" w:cstheme="minorHAnsi"/>
          <w:sz w:val="22"/>
          <w:szCs w:val="22"/>
          <w:lang w:val="en-US"/>
        </w:rPr>
      </w:pPr>
      <w:ins w:id="1620" w:author="nick" w:date="2020-03-09T21:02:00Z">
        <w:r>
          <w:rPr>
            <w:rFonts w:asciiTheme="minorHAnsi" w:hAnsiTheme="minorHAnsi" w:cstheme="minorHAnsi"/>
            <w:sz w:val="22"/>
            <w:szCs w:val="22"/>
            <w:lang w:val="en-US"/>
          </w:rPr>
          <w:t>There is no documentation publicaly available to define this weld type, as it is a specific OEM type.</w:t>
        </w:r>
      </w:ins>
    </w:p>
    <w:p w14:paraId="68AA632E" w14:textId="77777777" w:rsidR="000B382F" w:rsidRPr="00995F54" w:rsidRDefault="000B382F" w:rsidP="000B382F">
      <w:pPr>
        <w:pStyle w:val="NormalWeb"/>
        <w:keepNext/>
        <w:spacing w:before="120" w:beforeAutospacing="0" w:after="120" w:afterAutospacing="0"/>
        <w:jc w:val="center"/>
        <w:rPr>
          <w:ins w:id="1621" w:author="nick" w:date="2020-03-09T21:02:00Z"/>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ins w:id="1622" w:author="nick" w:date="2020-03-09T21:02:00Z"/>
          <w:lang w:val="en-US"/>
        </w:rPr>
      </w:pPr>
      <w:ins w:id="1623" w:author="nick" w:date="2020-03-09T21:02:00Z">
        <w:r>
          <w:rPr>
            <w:noProof/>
            <w:lang w:val="en-US" w:eastAsia="en-US"/>
          </w:rPr>
          <w:drawing>
            <wp:inline distT="0" distB="0" distL="0" distR="0" wp14:anchorId="3C0FB9AD" wp14:editId="4252F398">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ins>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ins w:id="1624" w:author="nick" w:date="2020-03-09T21:02:00Z"/>
        </w:trPr>
        <w:tc>
          <w:tcPr>
            <w:tcW w:w="1414" w:type="dxa"/>
          </w:tcPr>
          <w:p w14:paraId="382823ED" w14:textId="77777777" w:rsidR="000B382F" w:rsidRPr="00EB2983" w:rsidRDefault="000B382F" w:rsidP="000B382F">
            <w:pPr>
              <w:pStyle w:val="NormalWeb"/>
              <w:keepNext/>
              <w:spacing w:before="0" w:beforeAutospacing="0" w:after="0" w:afterAutospacing="0"/>
              <w:jc w:val="center"/>
              <w:rPr>
                <w:ins w:id="1625" w:author="nick" w:date="2020-03-09T21:02:00Z"/>
                <w:rFonts w:asciiTheme="minorHAnsi" w:hAnsiTheme="minorHAnsi" w:cstheme="minorHAnsi"/>
                <w:sz w:val="18"/>
              </w:rPr>
            </w:pPr>
            <w:ins w:id="1626" w:author="nick" w:date="2020-03-09T21:02:00Z">
              <w:r w:rsidRPr="00EB2983">
                <w:rPr>
                  <w:rFonts w:asciiTheme="minorHAnsi" w:hAnsiTheme="minorHAnsi" w:cstheme="minorHAnsi"/>
                  <w:sz w:val="18"/>
                </w:rPr>
                <w:t>Plac</w:t>
              </w:r>
              <w:r>
                <w:rPr>
                  <w:rFonts w:asciiTheme="minorHAnsi" w:hAnsiTheme="minorHAnsi" w:cstheme="minorHAnsi"/>
                  <w:sz w:val="18"/>
                </w:rPr>
                <w:t>ement</w:t>
              </w:r>
            </w:ins>
          </w:p>
        </w:tc>
        <w:tc>
          <w:tcPr>
            <w:tcW w:w="1589" w:type="dxa"/>
          </w:tcPr>
          <w:p w14:paraId="76F70174" w14:textId="77777777" w:rsidR="000B382F" w:rsidRPr="00EB2983" w:rsidRDefault="000B382F" w:rsidP="000B382F">
            <w:pPr>
              <w:pStyle w:val="NormalWeb"/>
              <w:keepNext/>
              <w:spacing w:before="0" w:beforeAutospacing="0" w:after="0" w:afterAutospacing="0"/>
              <w:jc w:val="center"/>
              <w:rPr>
                <w:ins w:id="1627" w:author="nick" w:date="2020-03-09T21:02:00Z"/>
                <w:rFonts w:asciiTheme="minorHAnsi" w:hAnsiTheme="minorHAnsi" w:cstheme="minorHAnsi"/>
                <w:sz w:val="18"/>
                <w:lang w:val="en-US"/>
              </w:rPr>
            </w:pPr>
            <w:ins w:id="1628" w:author="nick" w:date="2020-03-09T21:02:00Z">
              <w:r>
                <w:rPr>
                  <w:rFonts w:asciiTheme="minorHAnsi" w:hAnsiTheme="minorHAnsi" w:cstheme="minorHAnsi"/>
                  <w:sz w:val="16"/>
                  <w:lang w:val="en-US"/>
                </w:rPr>
                <w:t>Penetration</w:t>
              </w:r>
              <w:r w:rsidRPr="00EB2983">
                <w:rPr>
                  <w:rFonts w:asciiTheme="minorHAnsi" w:hAnsiTheme="minorHAnsi" w:cstheme="minorHAnsi"/>
                  <w:sz w:val="16"/>
                  <w:lang w:val="en-US"/>
                </w:rPr>
                <w:t xml:space="preserve"> (speed/pressure)</w:t>
              </w:r>
            </w:ins>
          </w:p>
        </w:tc>
        <w:tc>
          <w:tcPr>
            <w:tcW w:w="1431" w:type="dxa"/>
          </w:tcPr>
          <w:p w14:paraId="7CFFAE7B" w14:textId="77777777" w:rsidR="000B382F" w:rsidRPr="00EB2983" w:rsidRDefault="000B382F" w:rsidP="000B382F">
            <w:pPr>
              <w:pStyle w:val="NormalWeb"/>
              <w:keepNext/>
              <w:spacing w:before="0" w:beforeAutospacing="0" w:after="0" w:afterAutospacing="0"/>
              <w:jc w:val="center"/>
              <w:rPr>
                <w:ins w:id="1629" w:author="nick" w:date="2020-03-09T21:02:00Z"/>
                <w:rFonts w:asciiTheme="minorHAnsi" w:hAnsiTheme="minorHAnsi" w:cstheme="minorHAnsi"/>
                <w:sz w:val="18"/>
                <w:lang w:val="en-US"/>
              </w:rPr>
            </w:pPr>
            <w:ins w:id="1630" w:author="nick" w:date="2020-03-09T21:02:00Z">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ins>
          </w:p>
          <w:p w14:paraId="77D5A1E3" w14:textId="77777777" w:rsidR="000B382F" w:rsidRPr="00EB2983" w:rsidRDefault="000B382F" w:rsidP="000B382F">
            <w:pPr>
              <w:pStyle w:val="NormalWeb"/>
              <w:keepNext/>
              <w:spacing w:before="0" w:beforeAutospacing="0" w:after="0" w:afterAutospacing="0"/>
              <w:jc w:val="center"/>
              <w:rPr>
                <w:ins w:id="1631" w:author="nick" w:date="2020-03-09T21:02:00Z"/>
                <w:rFonts w:asciiTheme="minorHAnsi" w:hAnsiTheme="minorHAnsi" w:cstheme="minorHAnsi"/>
                <w:sz w:val="18"/>
                <w:lang w:val="en-US"/>
              </w:rPr>
            </w:pPr>
            <w:ins w:id="1632" w:author="nick" w:date="2020-03-09T21:02:00Z">
              <w:r w:rsidRPr="00EB2983">
                <w:rPr>
                  <w:rFonts w:asciiTheme="minorHAnsi" w:hAnsiTheme="minorHAnsi" w:cstheme="minorHAnsi"/>
                  <w:sz w:val="16"/>
                  <w:lang w:val="en-US"/>
                </w:rPr>
                <w:t>(speed/pressure)</w:t>
              </w:r>
            </w:ins>
          </w:p>
        </w:tc>
        <w:tc>
          <w:tcPr>
            <w:tcW w:w="1570" w:type="dxa"/>
          </w:tcPr>
          <w:p w14:paraId="59B06F62" w14:textId="77777777" w:rsidR="000B382F" w:rsidRPr="00EB2983" w:rsidRDefault="000B382F" w:rsidP="000B382F">
            <w:pPr>
              <w:pStyle w:val="NormalWeb"/>
              <w:keepNext/>
              <w:spacing w:before="0" w:beforeAutospacing="0" w:after="0" w:afterAutospacing="0"/>
              <w:jc w:val="center"/>
              <w:rPr>
                <w:ins w:id="1633" w:author="nick" w:date="2020-03-09T21:02:00Z"/>
                <w:rFonts w:asciiTheme="minorHAnsi" w:hAnsiTheme="minorHAnsi" w:cstheme="minorHAnsi"/>
                <w:sz w:val="18"/>
                <w:lang w:val="en-US"/>
              </w:rPr>
            </w:pPr>
            <w:ins w:id="1634" w:author="nick" w:date="2020-03-09T21:02:00Z">
              <w:r>
                <w:rPr>
                  <w:rFonts w:asciiTheme="minorHAnsi" w:hAnsiTheme="minorHAnsi" w:cstheme="minorHAnsi"/>
                  <w:sz w:val="18"/>
                  <w:lang w:val="en-US"/>
                </w:rPr>
                <w:t>Compression</w:t>
              </w:r>
            </w:ins>
          </w:p>
        </w:tc>
      </w:tr>
    </w:tbl>
    <w:p w14:paraId="0BA08DB0" w14:textId="77777777" w:rsidR="000B382F" w:rsidRPr="005C50FA" w:rsidRDefault="000B382F" w:rsidP="000B382F">
      <w:pPr>
        <w:pStyle w:val="Caption"/>
        <w:rPr>
          <w:ins w:id="1635" w:author="nick" w:date="2020-03-09T21:02:00Z"/>
          <w:color w:val="676F76"/>
          <w:sz w:val="21"/>
          <w:szCs w:val="21"/>
          <w:lang w:val="en" w:eastAsia="en-US"/>
        </w:rPr>
      </w:pPr>
      <w:ins w:id="1636" w:author="nick" w:date="2020-03-09T21:02:00Z">
        <w:r>
          <w:t xml:space="preserve">Figure </w:t>
        </w:r>
        <w:r>
          <w:fldChar w:fldCharType="begin"/>
        </w:r>
        <w:r>
          <w:instrText xml:space="preserve"> SEQ Figure \* ARABIC </w:instrText>
        </w:r>
        <w:r>
          <w:fldChar w:fldCharType="separate"/>
        </w:r>
        <w:r>
          <w:rPr>
            <w:noProof/>
          </w:rPr>
          <w:t>43</w:t>
        </w:r>
        <w:r>
          <w:fldChar w:fldCharType="end"/>
        </w:r>
        <w:r>
          <w:t>: Process of Rotation Joining (ROTAV)</w:t>
        </w:r>
      </w:ins>
    </w:p>
    <w:p w14:paraId="2968545B" w14:textId="77777777" w:rsidR="000B382F" w:rsidRDefault="000B382F" w:rsidP="000B382F">
      <w:pPr>
        <w:keepNext/>
        <w:jc w:val="center"/>
        <w:rPr>
          <w:ins w:id="1637" w:author="nick" w:date="2020-03-09T21:02:00Z"/>
        </w:rPr>
      </w:pPr>
      <w:ins w:id="1638" w:author="nick" w:date="2020-03-09T21:02:00Z">
        <w:r>
          <w:rPr>
            <w:noProof/>
            <w:lang w:eastAsia="en-US"/>
          </w:rPr>
          <w:lastRenderedPageBreak/>
          <w:drawing>
            <wp:inline distT="0" distB="0" distL="0" distR="0" wp14:anchorId="0357EE95" wp14:editId="5F686DDE">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7"/>
                      <a:stretch>
                        <a:fillRect/>
                      </a:stretch>
                    </pic:blipFill>
                    <pic:spPr>
                      <a:xfrm>
                        <a:off x="0" y="0"/>
                        <a:ext cx="2820959" cy="2115719"/>
                      </a:xfrm>
                      <a:prstGeom prst="rect">
                        <a:avLst/>
                      </a:prstGeom>
                    </pic:spPr>
                  </pic:pic>
                </a:graphicData>
              </a:graphic>
            </wp:inline>
          </w:drawing>
        </w:r>
      </w:ins>
    </w:p>
    <w:p w14:paraId="22790279" w14:textId="77777777" w:rsidR="000B382F" w:rsidRPr="00EF4929" w:rsidRDefault="000B382F" w:rsidP="000B382F">
      <w:pPr>
        <w:keepNext/>
        <w:jc w:val="center"/>
        <w:rPr>
          <w:ins w:id="1639" w:author="nick" w:date="2020-03-09T21:02:00Z"/>
          <w:sz w:val="18"/>
        </w:rPr>
      </w:pPr>
      <w:ins w:id="1640" w:author="nick" w:date="2020-03-09T21:02:00Z">
        <w:r w:rsidRPr="00EF4929">
          <w:rPr>
            <w:i/>
            <w:sz w:val="18"/>
          </w:rPr>
          <w:t>Source of image</w:t>
        </w:r>
        <w:r w:rsidRPr="00EF4929">
          <w:rPr>
            <w:sz w:val="18"/>
          </w:rPr>
          <w:t xml:space="preserve">: </w:t>
        </w:r>
        <w:r>
          <w:fldChar w:fldCharType="begin"/>
        </w:r>
        <w:r>
          <w:instrText xml:space="preserve"> HYPERLINK "http://www.ejot-avdel.se/sites/default/files/product/files/Brochure_EJOT_FDS_en.pdf" </w:instrText>
        </w:r>
        <w:r>
          <w:fldChar w:fldCharType="separate"/>
        </w:r>
        <w:r>
          <w:rPr>
            <w:rStyle w:val="Hyperlink"/>
            <w:sz w:val="18"/>
          </w:rPr>
          <w:t>?</w:t>
        </w:r>
        <w:r>
          <w:rPr>
            <w:rStyle w:val="Hyperlink"/>
            <w:sz w:val="18"/>
          </w:rPr>
          <w:fldChar w:fldCharType="end"/>
        </w:r>
      </w:ins>
    </w:p>
    <w:p w14:paraId="1760A683" w14:textId="77777777" w:rsidR="000B382F" w:rsidRDefault="000B382F" w:rsidP="000B382F">
      <w:pPr>
        <w:pStyle w:val="Caption"/>
        <w:rPr>
          <w:ins w:id="1641" w:author="nick" w:date="2020-03-09T21:02:00Z"/>
        </w:rPr>
      </w:pPr>
      <w:ins w:id="1642" w:author="nick" w:date="2020-03-09T21:02:00Z">
        <w:r>
          <w:t xml:space="preserve">Figure </w:t>
        </w:r>
        <w:r>
          <w:fldChar w:fldCharType="begin"/>
        </w:r>
        <w:r>
          <w:instrText xml:space="preserve"> SEQ Figure \* ARABIC </w:instrText>
        </w:r>
        <w:r>
          <w:fldChar w:fldCharType="separate"/>
        </w:r>
        <w:r>
          <w:rPr>
            <w:noProof/>
          </w:rPr>
          <w:t>44</w:t>
        </w:r>
        <w:r>
          <w:fldChar w:fldCharType="end"/>
        </w:r>
        <w:r>
          <w:t>: ROTAV connecting aluminum and steel sheets</w:t>
        </w:r>
      </w:ins>
    </w:p>
    <w:p w14:paraId="71E0BF29" w14:textId="77777777" w:rsidR="000B382F" w:rsidRDefault="000B382F" w:rsidP="000B382F">
      <w:pPr>
        <w:autoSpaceDE w:val="0"/>
        <w:autoSpaceDN w:val="0"/>
        <w:adjustRightInd w:val="0"/>
        <w:spacing w:after="0"/>
        <w:rPr>
          <w:ins w:id="1643" w:author="nick" w:date="2020-03-09T21:02:00Z"/>
        </w:rPr>
      </w:pPr>
    </w:p>
    <w:p w14:paraId="56128459" w14:textId="77777777" w:rsidR="000B382F" w:rsidRDefault="000B382F" w:rsidP="000B382F">
      <w:pPr>
        <w:autoSpaceDE w:val="0"/>
        <w:autoSpaceDN w:val="0"/>
        <w:adjustRightInd w:val="0"/>
        <w:spacing w:after="0"/>
        <w:rPr>
          <w:ins w:id="1644" w:author="nick" w:date="2020-03-09T21:02:00Z"/>
          <w:rFonts w:cs="Calibri"/>
          <w:szCs w:val="22"/>
          <w:lang w:eastAsia="en-GB"/>
        </w:rPr>
      </w:pPr>
      <w:ins w:id="1645" w:author="nick" w:date="2020-03-09T21:02:00Z">
        <w:r>
          <w:rPr>
            <w:rFonts w:cs="Calibri"/>
            <w:szCs w:val="22"/>
            <w:lang w:eastAsia="en-GB"/>
          </w:rPr>
          <w:t>The basic steps in the ROTAV process consist of:</w:t>
        </w:r>
      </w:ins>
    </w:p>
    <w:p w14:paraId="1F6C3F4C" w14:textId="77777777" w:rsidR="000B382F" w:rsidRPr="00B50C53" w:rsidRDefault="000B382F" w:rsidP="000B382F">
      <w:pPr>
        <w:pStyle w:val="ListParagraph"/>
        <w:numPr>
          <w:ilvl w:val="0"/>
          <w:numId w:val="63"/>
        </w:numPr>
        <w:autoSpaceDE w:val="0"/>
        <w:autoSpaceDN w:val="0"/>
        <w:adjustRightInd w:val="0"/>
        <w:rPr>
          <w:ins w:id="1646" w:author="nick" w:date="2020-03-09T21:02:00Z"/>
          <w:rFonts w:cs="Calibri"/>
          <w:lang w:val="en-US" w:eastAsia="en-GB"/>
        </w:rPr>
      </w:pPr>
      <w:ins w:id="1647" w:author="nick" w:date="2020-03-09T21:02:00Z">
        <w:r w:rsidRPr="00B50C53">
          <w:rPr>
            <w:rFonts w:cs="Calibri"/>
            <w:lang w:val="en-US" w:eastAsia="en-GB"/>
          </w:rPr>
          <w:t>Applying rotational velocity and pressure</w:t>
        </w:r>
        <w:r>
          <w:rPr>
            <w:rFonts w:cs="Calibri"/>
            <w:lang w:val="en-US" w:eastAsia="en-GB"/>
          </w:rPr>
          <w:t>.</w:t>
        </w:r>
      </w:ins>
    </w:p>
    <w:p w14:paraId="16C50ED8" w14:textId="77777777" w:rsidR="000B382F" w:rsidRDefault="000B382F" w:rsidP="000B382F">
      <w:pPr>
        <w:pStyle w:val="ListParagraph"/>
        <w:numPr>
          <w:ilvl w:val="0"/>
          <w:numId w:val="63"/>
        </w:numPr>
        <w:autoSpaceDE w:val="0"/>
        <w:autoSpaceDN w:val="0"/>
        <w:adjustRightInd w:val="0"/>
        <w:rPr>
          <w:ins w:id="1648" w:author="nick" w:date="2020-03-09T21:02:00Z"/>
          <w:rFonts w:cs="Calibri"/>
          <w:lang w:val="en-US" w:eastAsia="en-GB"/>
        </w:rPr>
      </w:pPr>
      <w:ins w:id="1649" w:author="nick" w:date="2020-03-09T21:02:00Z">
        <w:r>
          <w:rPr>
            <w:rFonts w:cs="Calibri"/>
            <w:lang w:val="en-US" w:eastAsia="en-GB"/>
          </w:rPr>
          <w:t>ROTAV penetrates the soft aluminum sheet</w:t>
        </w:r>
      </w:ins>
    </w:p>
    <w:p w14:paraId="20D72BD8" w14:textId="77777777" w:rsidR="000B382F" w:rsidRPr="00D73BA4" w:rsidRDefault="000B382F" w:rsidP="000B382F">
      <w:pPr>
        <w:pStyle w:val="ListParagraph"/>
        <w:numPr>
          <w:ilvl w:val="0"/>
          <w:numId w:val="63"/>
        </w:numPr>
        <w:autoSpaceDE w:val="0"/>
        <w:autoSpaceDN w:val="0"/>
        <w:adjustRightInd w:val="0"/>
        <w:rPr>
          <w:ins w:id="1650" w:author="nick" w:date="2020-03-09T21:02:00Z"/>
          <w:rFonts w:cs="Calibri"/>
          <w:lang w:val="en-US" w:eastAsia="en-GB"/>
        </w:rPr>
      </w:pPr>
      <w:ins w:id="1651" w:author="nick" w:date="2020-03-09T21:02:00Z">
        <w:r>
          <w:rPr>
            <w:rFonts w:cs="Calibri"/>
            <w:lang w:val="en-US" w:eastAsia="en-GB"/>
          </w:rPr>
          <w:t>Component</w:t>
        </w:r>
        <w:r w:rsidRPr="00D73BA4">
          <w:rPr>
            <w:rFonts w:cs="Calibri"/>
            <w:lang w:val="en-US" w:eastAsia="en-GB"/>
          </w:rPr>
          <w:t xml:space="preserve"> heats target sheet metal (or without pre-punching both sheet component) and melts through it.</w:t>
        </w:r>
      </w:ins>
    </w:p>
    <w:p w14:paraId="79B9B9DC" w14:textId="77777777" w:rsidR="000B382F" w:rsidRPr="00B50C53" w:rsidRDefault="000B382F" w:rsidP="000B382F">
      <w:pPr>
        <w:pStyle w:val="ListParagraph"/>
        <w:numPr>
          <w:ilvl w:val="0"/>
          <w:numId w:val="63"/>
        </w:numPr>
        <w:autoSpaceDE w:val="0"/>
        <w:autoSpaceDN w:val="0"/>
        <w:adjustRightInd w:val="0"/>
        <w:spacing w:after="120"/>
        <w:ind w:hanging="357"/>
        <w:rPr>
          <w:ins w:id="1652" w:author="nick" w:date="2020-03-09T21:02:00Z"/>
          <w:rFonts w:cs="Calibri"/>
          <w:lang w:val="en-US" w:eastAsia="en-GB"/>
        </w:rPr>
      </w:pPr>
      <w:ins w:id="1653" w:author="nick" w:date="2020-03-09T21:02:00Z">
        <w:r w:rsidRPr="00D15F1A">
          <w:rPr>
            <w:rFonts w:cs="Calibri"/>
            <w:lang w:val="en-US" w:eastAsia="en-GB"/>
          </w:rPr>
          <w:t>compression is applied to the ROTAV</w:t>
        </w:r>
        <w:r w:rsidRPr="00B50C53">
          <w:rPr>
            <w:rFonts w:cs="Calibri"/>
            <w:lang w:val="en-US" w:eastAsia="en-GB"/>
          </w:rPr>
          <w:t xml:space="preserve"> to create the desired connection.</w:t>
        </w:r>
      </w:ins>
    </w:p>
    <w:p w14:paraId="651C1632" w14:textId="77777777" w:rsidR="000B382F" w:rsidRDefault="000B382F" w:rsidP="000B382F">
      <w:pPr>
        <w:autoSpaceDE w:val="0"/>
        <w:autoSpaceDN w:val="0"/>
        <w:adjustRightInd w:val="0"/>
        <w:spacing w:after="0"/>
        <w:jc w:val="both"/>
        <w:rPr>
          <w:ins w:id="1654" w:author="nick" w:date="2020-03-09T21:02:00Z"/>
          <w:rFonts w:cs="Calibri"/>
          <w:szCs w:val="22"/>
          <w:lang w:eastAsia="en-GB"/>
        </w:rPr>
      </w:pPr>
    </w:p>
    <w:p w14:paraId="018C5DF3" w14:textId="77777777" w:rsidR="000B382F" w:rsidRPr="00226A3F" w:rsidRDefault="000B382F" w:rsidP="000B382F">
      <w:pPr>
        <w:jc w:val="both"/>
        <w:rPr>
          <w:ins w:id="1655" w:author="nick" w:date="2020-03-09T21:02:00Z"/>
          <w:noProof/>
        </w:rPr>
      </w:pPr>
      <w:ins w:id="1656" w:author="nick" w:date="2020-03-09T21:02:00Z">
        <w:r w:rsidRPr="00226A3F">
          <w:t xml:space="preserve">A </w:t>
        </w:r>
        <w:r>
          <w:t xml:space="preserve">rotav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273C5A72" w14:textId="77777777" w:rsidTr="000B382F">
        <w:trPr>
          <w:tblHeader/>
          <w:jc w:val="center"/>
          <w:ins w:id="1657" w:author="nick" w:date="2020-03-09T21:02: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FCE855" w14:textId="77777777" w:rsidR="000B382F" w:rsidRPr="00226A3F" w:rsidRDefault="000B382F" w:rsidP="000B382F">
            <w:pPr>
              <w:keepNext/>
              <w:rPr>
                <w:ins w:id="1658" w:author="nick" w:date="2020-03-09T21:02:00Z"/>
                <w:b/>
                <w:i/>
              </w:rPr>
            </w:pPr>
            <w:ins w:id="1659" w:author="nick" w:date="2020-03-09T21:02:00Z">
              <w:r w:rsidRPr="00226A3F">
                <w:rPr>
                  <w:b/>
                  <w:i/>
                </w:rPr>
                <w:t>Nested Elements</w:t>
              </w:r>
            </w:ins>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9A913" w14:textId="77777777" w:rsidR="000B382F" w:rsidRPr="00226A3F" w:rsidRDefault="000B382F" w:rsidP="000B382F">
            <w:pPr>
              <w:keepNext/>
              <w:rPr>
                <w:ins w:id="1660" w:author="nick" w:date="2020-03-09T21:02:00Z"/>
                <w:b/>
                <w:i/>
              </w:rPr>
            </w:pPr>
            <w:ins w:id="1661" w:author="nick" w:date="2020-03-09T21:02: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87F29D" w14:textId="77777777" w:rsidR="000B382F" w:rsidRPr="00226A3F" w:rsidRDefault="000B382F" w:rsidP="000B382F">
            <w:pPr>
              <w:keepNext/>
              <w:rPr>
                <w:ins w:id="1662" w:author="nick" w:date="2020-03-09T21:02:00Z"/>
                <w:b/>
                <w:i/>
              </w:rPr>
            </w:pPr>
            <w:ins w:id="1663" w:author="nick" w:date="2020-03-09T21:02:00Z">
              <w:r>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733EC7" w14:textId="77777777" w:rsidR="000B382F" w:rsidRPr="00226A3F" w:rsidRDefault="000B382F" w:rsidP="000B382F">
            <w:pPr>
              <w:keepNext/>
              <w:rPr>
                <w:ins w:id="1664" w:author="nick" w:date="2020-03-09T21:02:00Z"/>
                <w:b/>
                <w:i/>
              </w:rPr>
            </w:pPr>
            <w:ins w:id="1665" w:author="nick" w:date="2020-03-09T21:02:00Z">
              <w:r w:rsidRPr="00A20C5C">
                <w:rPr>
                  <w:b/>
                  <w:i/>
                </w:rPr>
                <w:t>Constraint</w:t>
              </w:r>
              <w:r>
                <w:rPr>
                  <w:b/>
                  <w:i/>
                </w:rPr>
                <w:t xml:space="preserve"> / Remarks</w:t>
              </w:r>
            </w:ins>
          </w:p>
        </w:tc>
      </w:tr>
      <w:tr w:rsidR="000B382F" w:rsidRPr="00226A3F" w14:paraId="478CC984" w14:textId="77777777" w:rsidTr="000B382F">
        <w:trPr>
          <w:jc w:val="center"/>
          <w:ins w:id="1666" w:author="nick" w:date="2020-03-09T21:02:00Z"/>
        </w:trPr>
        <w:tc>
          <w:tcPr>
            <w:tcW w:w="2111" w:type="dxa"/>
            <w:shd w:val="clear" w:color="auto" w:fill="auto"/>
            <w:vAlign w:val="bottom"/>
          </w:tcPr>
          <w:p w14:paraId="51668E85" w14:textId="77777777" w:rsidR="000B382F" w:rsidRPr="00226A3F" w:rsidRDefault="000B382F" w:rsidP="000B382F">
            <w:pPr>
              <w:rPr>
                <w:ins w:id="1667" w:author="nick" w:date="2020-03-09T21:02:00Z"/>
                <w:sz w:val="20"/>
                <w:szCs w:val="20"/>
              </w:rPr>
            </w:pPr>
            <w:ins w:id="1668" w:author="nick" w:date="2020-03-09T21:02:00Z">
              <w:r w:rsidRPr="00226A3F">
                <w:rPr>
                  <w:sz w:val="20"/>
                  <w:szCs w:val="20"/>
                </w:rPr>
                <w:t>r</w:t>
              </w:r>
              <w:r>
                <w:rPr>
                  <w:sz w:val="20"/>
                  <w:szCs w:val="20"/>
                </w:rPr>
                <w:t>otav</w:t>
              </w:r>
            </w:ins>
          </w:p>
        </w:tc>
        <w:tc>
          <w:tcPr>
            <w:tcW w:w="1701" w:type="dxa"/>
            <w:shd w:val="clear" w:color="auto" w:fill="auto"/>
            <w:vAlign w:val="bottom"/>
          </w:tcPr>
          <w:p w14:paraId="66766C9D" w14:textId="77777777" w:rsidR="000B382F" w:rsidRPr="00226A3F" w:rsidRDefault="000B382F" w:rsidP="000B382F">
            <w:pPr>
              <w:rPr>
                <w:ins w:id="1669" w:author="nick" w:date="2020-03-09T21:02:00Z"/>
                <w:sz w:val="20"/>
                <w:szCs w:val="20"/>
              </w:rPr>
            </w:pPr>
            <w:ins w:id="1670" w:author="nick" w:date="2020-03-09T21:02:00Z">
              <w:r w:rsidRPr="00226A3F">
                <w:rPr>
                  <w:sz w:val="20"/>
                  <w:szCs w:val="20"/>
                </w:rPr>
                <w:t>1</w:t>
              </w:r>
            </w:ins>
          </w:p>
        </w:tc>
        <w:tc>
          <w:tcPr>
            <w:tcW w:w="1276" w:type="dxa"/>
            <w:shd w:val="clear" w:color="auto" w:fill="auto"/>
            <w:vAlign w:val="bottom"/>
          </w:tcPr>
          <w:p w14:paraId="6831BD3E" w14:textId="77777777" w:rsidR="000B382F" w:rsidRPr="00226A3F" w:rsidRDefault="000B382F" w:rsidP="000B382F">
            <w:pPr>
              <w:rPr>
                <w:ins w:id="1671" w:author="nick" w:date="2020-03-09T21:02:00Z"/>
                <w:sz w:val="20"/>
                <w:szCs w:val="20"/>
              </w:rPr>
            </w:pPr>
            <w:ins w:id="1672" w:author="nick" w:date="2020-03-09T21:02:00Z">
              <w:r w:rsidRPr="00226A3F">
                <w:rPr>
                  <w:sz w:val="20"/>
                  <w:szCs w:val="20"/>
                </w:rPr>
                <w:t>Optional</w:t>
              </w:r>
            </w:ins>
          </w:p>
        </w:tc>
        <w:tc>
          <w:tcPr>
            <w:tcW w:w="3384" w:type="dxa"/>
            <w:shd w:val="clear" w:color="auto" w:fill="auto"/>
            <w:vAlign w:val="bottom"/>
          </w:tcPr>
          <w:p w14:paraId="5735D72D" w14:textId="77777777" w:rsidR="000B382F" w:rsidRPr="00226A3F" w:rsidRDefault="000B382F" w:rsidP="000B382F">
            <w:pPr>
              <w:rPr>
                <w:ins w:id="1673" w:author="nick" w:date="2020-03-09T21:02:00Z"/>
                <w:sz w:val="20"/>
                <w:szCs w:val="20"/>
              </w:rPr>
            </w:pPr>
            <w:ins w:id="1674" w:author="nick" w:date="2020-03-09T21:02:00Z">
              <w:r w:rsidRPr="00226A3F">
                <w:rPr>
                  <w:sz w:val="20"/>
                  <w:szCs w:val="20"/>
                </w:rPr>
                <w:t>-</w:t>
              </w:r>
            </w:ins>
          </w:p>
        </w:tc>
      </w:tr>
      <w:tr w:rsidR="000B382F" w:rsidRPr="00226A3F" w14:paraId="1E25649B" w14:textId="77777777" w:rsidTr="000B382F">
        <w:trPr>
          <w:jc w:val="center"/>
          <w:ins w:id="1675" w:author="nick" w:date="2020-03-09T21:02:00Z"/>
        </w:trPr>
        <w:tc>
          <w:tcPr>
            <w:tcW w:w="2111" w:type="dxa"/>
            <w:shd w:val="clear" w:color="auto" w:fill="auto"/>
            <w:vAlign w:val="bottom"/>
          </w:tcPr>
          <w:p w14:paraId="7F1BA391" w14:textId="77777777" w:rsidR="000B382F" w:rsidRPr="00226A3F" w:rsidRDefault="000B382F" w:rsidP="000B382F">
            <w:pPr>
              <w:rPr>
                <w:ins w:id="1676" w:author="nick" w:date="2020-03-09T21:02:00Z"/>
                <w:sz w:val="20"/>
                <w:szCs w:val="20"/>
              </w:rPr>
            </w:pPr>
            <w:ins w:id="1677" w:author="nick" w:date="2020-03-09T21:02:00Z">
              <w:r w:rsidRPr="00226A3F">
                <w:rPr>
                  <w:sz w:val="20"/>
                  <w:szCs w:val="20"/>
                </w:rPr>
                <w:t>loc</w:t>
              </w:r>
            </w:ins>
          </w:p>
        </w:tc>
        <w:tc>
          <w:tcPr>
            <w:tcW w:w="1701" w:type="dxa"/>
            <w:shd w:val="clear" w:color="auto" w:fill="auto"/>
            <w:vAlign w:val="bottom"/>
          </w:tcPr>
          <w:p w14:paraId="625EF0FA" w14:textId="77777777" w:rsidR="000B382F" w:rsidRPr="00226A3F" w:rsidRDefault="000B382F" w:rsidP="000B382F">
            <w:pPr>
              <w:rPr>
                <w:ins w:id="1678" w:author="nick" w:date="2020-03-09T21:02:00Z"/>
                <w:sz w:val="20"/>
                <w:szCs w:val="20"/>
              </w:rPr>
            </w:pPr>
            <w:ins w:id="1679" w:author="nick" w:date="2020-03-09T21:02:00Z">
              <w:r w:rsidRPr="00226A3F">
                <w:rPr>
                  <w:sz w:val="20"/>
                  <w:szCs w:val="20"/>
                </w:rPr>
                <w:t>1</w:t>
              </w:r>
            </w:ins>
          </w:p>
        </w:tc>
        <w:tc>
          <w:tcPr>
            <w:tcW w:w="1276" w:type="dxa"/>
            <w:shd w:val="clear" w:color="auto" w:fill="auto"/>
            <w:vAlign w:val="bottom"/>
          </w:tcPr>
          <w:p w14:paraId="6F4F9809" w14:textId="77777777" w:rsidR="000B382F" w:rsidRPr="00226A3F" w:rsidRDefault="000B382F" w:rsidP="000B382F">
            <w:pPr>
              <w:rPr>
                <w:ins w:id="1680" w:author="nick" w:date="2020-03-09T21:02:00Z"/>
                <w:sz w:val="20"/>
                <w:szCs w:val="20"/>
              </w:rPr>
            </w:pPr>
            <w:ins w:id="1681" w:author="nick" w:date="2020-03-09T21:02:00Z">
              <w:r w:rsidRPr="00226A3F">
                <w:rPr>
                  <w:sz w:val="20"/>
                  <w:szCs w:val="20"/>
                </w:rPr>
                <w:t>Required</w:t>
              </w:r>
            </w:ins>
          </w:p>
        </w:tc>
        <w:tc>
          <w:tcPr>
            <w:tcW w:w="3384" w:type="dxa"/>
            <w:shd w:val="clear" w:color="auto" w:fill="auto"/>
            <w:vAlign w:val="bottom"/>
          </w:tcPr>
          <w:p w14:paraId="5B887CB7" w14:textId="77777777" w:rsidR="000B382F" w:rsidRPr="00226A3F" w:rsidRDefault="000B382F" w:rsidP="000B382F">
            <w:pPr>
              <w:rPr>
                <w:ins w:id="1682" w:author="nick" w:date="2020-03-09T21:02:00Z"/>
                <w:sz w:val="20"/>
                <w:szCs w:val="20"/>
              </w:rPr>
            </w:pPr>
            <w:ins w:id="1683" w:author="nick" w:date="2020-03-09T21:02:00Z">
              <w:r w:rsidRPr="00226A3F">
                <w:rPr>
                  <w:sz w:val="20"/>
                  <w:szCs w:val="20"/>
                </w:rPr>
                <w:t>-</w:t>
              </w:r>
            </w:ins>
          </w:p>
        </w:tc>
      </w:tr>
      <w:tr w:rsidR="000B382F" w:rsidRPr="00226A3F" w14:paraId="7591282A" w14:textId="77777777" w:rsidTr="000B382F">
        <w:trPr>
          <w:jc w:val="center"/>
          <w:ins w:id="1684" w:author="nick" w:date="2020-03-09T21:02:00Z"/>
        </w:trPr>
        <w:tc>
          <w:tcPr>
            <w:tcW w:w="2111" w:type="dxa"/>
            <w:shd w:val="clear" w:color="auto" w:fill="auto"/>
            <w:vAlign w:val="bottom"/>
          </w:tcPr>
          <w:p w14:paraId="1B9145E8" w14:textId="77777777" w:rsidR="000B382F" w:rsidRPr="00226A3F" w:rsidRDefault="000B382F" w:rsidP="000B382F">
            <w:pPr>
              <w:rPr>
                <w:ins w:id="1685" w:author="nick" w:date="2020-03-09T21:02:00Z"/>
                <w:sz w:val="20"/>
                <w:szCs w:val="20"/>
              </w:rPr>
            </w:pPr>
            <w:ins w:id="1686" w:author="nick" w:date="2020-03-09T21:02:00Z">
              <w:r w:rsidRPr="00226A3F">
                <w:rPr>
                  <w:sz w:val="20"/>
                  <w:szCs w:val="20"/>
                </w:rPr>
                <w:t>appdata</w:t>
              </w:r>
            </w:ins>
          </w:p>
        </w:tc>
        <w:tc>
          <w:tcPr>
            <w:tcW w:w="1701" w:type="dxa"/>
            <w:shd w:val="clear" w:color="auto" w:fill="auto"/>
            <w:vAlign w:val="bottom"/>
          </w:tcPr>
          <w:p w14:paraId="2F33A694" w14:textId="77777777" w:rsidR="000B382F" w:rsidRPr="00226A3F" w:rsidRDefault="000B382F" w:rsidP="000B382F">
            <w:pPr>
              <w:rPr>
                <w:ins w:id="1687" w:author="nick" w:date="2020-03-09T21:02:00Z"/>
                <w:sz w:val="20"/>
                <w:szCs w:val="20"/>
              </w:rPr>
            </w:pPr>
            <w:ins w:id="1688" w:author="nick" w:date="2020-03-09T21:02:00Z">
              <w:r w:rsidRPr="00226A3F">
                <w:rPr>
                  <w:sz w:val="20"/>
                  <w:szCs w:val="20"/>
                </w:rPr>
                <w:t>1</w:t>
              </w:r>
            </w:ins>
          </w:p>
        </w:tc>
        <w:tc>
          <w:tcPr>
            <w:tcW w:w="1276" w:type="dxa"/>
            <w:shd w:val="clear" w:color="auto" w:fill="auto"/>
            <w:vAlign w:val="bottom"/>
          </w:tcPr>
          <w:p w14:paraId="6B8A58AD" w14:textId="77777777" w:rsidR="000B382F" w:rsidRPr="00226A3F" w:rsidRDefault="000B382F" w:rsidP="000B382F">
            <w:pPr>
              <w:rPr>
                <w:ins w:id="1689" w:author="nick" w:date="2020-03-09T21:02:00Z"/>
                <w:sz w:val="20"/>
                <w:szCs w:val="20"/>
              </w:rPr>
            </w:pPr>
            <w:ins w:id="1690" w:author="nick" w:date="2020-03-09T21:02:00Z">
              <w:r w:rsidRPr="00226A3F">
                <w:rPr>
                  <w:sz w:val="20"/>
                  <w:szCs w:val="20"/>
                </w:rPr>
                <w:t>Optional</w:t>
              </w:r>
            </w:ins>
          </w:p>
        </w:tc>
        <w:tc>
          <w:tcPr>
            <w:tcW w:w="3384" w:type="dxa"/>
            <w:shd w:val="clear" w:color="auto" w:fill="auto"/>
            <w:vAlign w:val="bottom"/>
          </w:tcPr>
          <w:p w14:paraId="3578C7AE" w14:textId="77777777" w:rsidR="000B382F" w:rsidRPr="00226A3F" w:rsidRDefault="000B382F" w:rsidP="000B382F">
            <w:pPr>
              <w:rPr>
                <w:ins w:id="1691" w:author="nick" w:date="2020-03-09T21:02:00Z"/>
                <w:sz w:val="20"/>
                <w:szCs w:val="20"/>
              </w:rPr>
            </w:pPr>
            <w:ins w:id="1692" w:author="nick" w:date="2020-03-09T21:02:00Z">
              <w:r w:rsidRPr="00226A3F">
                <w:rPr>
                  <w:sz w:val="20"/>
                  <w:szCs w:val="20"/>
                </w:rPr>
                <w:t>-</w:t>
              </w:r>
            </w:ins>
          </w:p>
        </w:tc>
      </w:tr>
      <w:tr w:rsidR="000B382F" w:rsidRPr="00226A3F" w14:paraId="51B59D47" w14:textId="77777777" w:rsidTr="000B382F">
        <w:trPr>
          <w:jc w:val="center"/>
          <w:ins w:id="1693" w:author="nick" w:date="2020-03-09T21:02:00Z"/>
        </w:trPr>
        <w:tc>
          <w:tcPr>
            <w:tcW w:w="2111" w:type="dxa"/>
            <w:shd w:val="clear" w:color="auto" w:fill="auto"/>
            <w:vAlign w:val="bottom"/>
          </w:tcPr>
          <w:p w14:paraId="5CBEB7CF" w14:textId="77777777" w:rsidR="000B382F" w:rsidRPr="00226A3F" w:rsidRDefault="000B382F" w:rsidP="000B382F">
            <w:pPr>
              <w:rPr>
                <w:ins w:id="1694" w:author="nick" w:date="2020-03-09T21:02:00Z"/>
                <w:sz w:val="20"/>
                <w:szCs w:val="20"/>
              </w:rPr>
            </w:pPr>
            <w:ins w:id="1695" w:author="nick" w:date="2020-03-09T21:02:00Z">
              <w:r>
                <w:rPr>
                  <w:sz w:val="20"/>
                  <w:szCs w:val="20"/>
                </w:rPr>
                <w:t>femdata</w:t>
              </w:r>
            </w:ins>
          </w:p>
        </w:tc>
        <w:tc>
          <w:tcPr>
            <w:tcW w:w="1701" w:type="dxa"/>
            <w:shd w:val="clear" w:color="auto" w:fill="auto"/>
            <w:vAlign w:val="bottom"/>
          </w:tcPr>
          <w:p w14:paraId="1B9E776A" w14:textId="77777777" w:rsidR="000B382F" w:rsidDel="009050D3" w:rsidRDefault="000B382F" w:rsidP="000B382F">
            <w:pPr>
              <w:rPr>
                <w:ins w:id="1696" w:author="nick" w:date="2020-03-09T21:02:00Z"/>
                <w:sz w:val="20"/>
                <w:szCs w:val="20"/>
              </w:rPr>
            </w:pPr>
            <w:ins w:id="1697" w:author="nick" w:date="2020-03-09T21:02:00Z">
              <w:r>
                <w:rPr>
                  <w:sz w:val="20"/>
                  <w:szCs w:val="20"/>
                </w:rPr>
                <w:t>1</w:t>
              </w:r>
            </w:ins>
          </w:p>
        </w:tc>
        <w:tc>
          <w:tcPr>
            <w:tcW w:w="1276" w:type="dxa"/>
            <w:shd w:val="clear" w:color="auto" w:fill="auto"/>
            <w:vAlign w:val="bottom"/>
          </w:tcPr>
          <w:p w14:paraId="2957D09C" w14:textId="77777777" w:rsidR="000B382F" w:rsidRPr="00226A3F" w:rsidRDefault="000B382F" w:rsidP="000B382F">
            <w:pPr>
              <w:rPr>
                <w:ins w:id="1698" w:author="nick" w:date="2020-03-09T21:02:00Z"/>
                <w:sz w:val="20"/>
                <w:szCs w:val="20"/>
              </w:rPr>
            </w:pPr>
            <w:ins w:id="1699" w:author="nick" w:date="2020-03-09T21:02:00Z">
              <w:r>
                <w:rPr>
                  <w:sz w:val="20"/>
                  <w:szCs w:val="20"/>
                </w:rPr>
                <w:t>Optional</w:t>
              </w:r>
            </w:ins>
          </w:p>
        </w:tc>
        <w:tc>
          <w:tcPr>
            <w:tcW w:w="3384" w:type="dxa"/>
            <w:shd w:val="clear" w:color="auto" w:fill="auto"/>
            <w:vAlign w:val="bottom"/>
          </w:tcPr>
          <w:p w14:paraId="28EAC5DE" w14:textId="77777777" w:rsidR="000B382F" w:rsidRPr="00226A3F" w:rsidRDefault="000B382F" w:rsidP="000B382F">
            <w:pPr>
              <w:rPr>
                <w:ins w:id="1700" w:author="nick" w:date="2020-03-09T21:02:00Z"/>
                <w:sz w:val="20"/>
                <w:szCs w:val="20"/>
              </w:rPr>
            </w:pPr>
            <w:ins w:id="1701" w:author="nick" w:date="2020-03-09T21:02:00Z">
              <w:r>
                <w:rPr>
                  <w:sz w:val="20"/>
                  <w:szCs w:val="20"/>
                </w:rPr>
                <w:t>-</w:t>
              </w:r>
            </w:ins>
          </w:p>
        </w:tc>
      </w:tr>
      <w:tr w:rsidR="000B382F" w:rsidRPr="00226A3F" w14:paraId="3A53B576" w14:textId="77777777" w:rsidTr="000B382F">
        <w:trPr>
          <w:jc w:val="center"/>
          <w:ins w:id="1702" w:author="nick" w:date="2020-03-09T21:02:00Z"/>
        </w:trPr>
        <w:tc>
          <w:tcPr>
            <w:tcW w:w="2111" w:type="dxa"/>
            <w:shd w:val="clear" w:color="auto" w:fill="auto"/>
          </w:tcPr>
          <w:p w14:paraId="3F5F9F82" w14:textId="77777777" w:rsidR="000B382F" w:rsidRPr="00226A3F" w:rsidRDefault="000B382F" w:rsidP="000B382F">
            <w:pPr>
              <w:rPr>
                <w:ins w:id="1703" w:author="nick" w:date="2020-03-09T21:02:00Z"/>
                <w:sz w:val="20"/>
                <w:szCs w:val="20"/>
              </w:rPr>
            </w:pPr>
            <w:ins w:id="1704" w:author="nick" w:date="2020-03-09T21:02:00Z">
              <w:r>
                <w:rPr>
                  <w:rFonts w:cs="Calibri"/>
                  <w:sz w:val="20"/>
                  <w:szCs w:val="20"/>
                  <w:lang w:eastAsia="en-GB"/>
                </w:rPr>
                <w:t xml:space="preserve">custom_attributes_list </w:t>
              </w:r>
            </w:ins>
          </w:p>
        </w:tc>
        <w:tc>
          <w:tcPr>
            <w:tcW w:w="1701" w:type="dxa"/>
            <w:shd w:val="clear" w:color="auto" w:fill="auto"/>
          </w:tcPr>
          <w:p w14:paraId="52771B96" w14:textId="77777777" w:rsidR="000B382F" w:rsidRPr="00226A3F" w:rsidRDefault="000B382F" w:rsidP="000B382F">
            <w:pPr>
              <w:rPr>
                <w:ins w:id="1705" w:author="nick" w:date="2020-03-09T21:02:00Z"/>
                <w:sz w:val="20"/>
                <w:szCs w:val="20"/>
              </w:rPr>
            </w:pPr>
            <w:ins w:id="1706" w:author="nick" w:date="2020-03-09T21:02:00Z">
              <w:r>
                <w:rPr>
                  <w:sz w:val="20"/>
                  <w:szCs w:val="20"/>
                </w:rPr>
                <w:t>1</w:t>
              </w:r>
            </w:ins>
          </w:p>
        </w:tc>
        <w:tc>
          <w:tcPr>
            <w:tcW w:w="1276" w:type="dxa"/>
            <w:shd w:val="clear" w:color="auto" w:fill="auto"/>
          </w:tcPr>
          <w:p w14:paraId="3E6A2FC5" w14:textId="77777777" w:rsidR="000B382F" w:rsidRPr="00226A3F" w:rsidRDefault="000B382F" w:rsidP="000B382F">
            <w:pPr>
              <w:rPr>
                <w:ins w:id="1707" w:author="nick" w:date="2020-03-09T21:02:00Z"/>
                <w:sz w:val="20"/>
                <w:szCs w:val="20"/>
              </w:rPr>
            </w:pPr>
            <w:ins w:id="1708" w:author="nick" w:date="2020-03-09T21:02:00Z">
              <w:r>
                <w:rPr>
                  <w:rFonts w:cs="Calibri"/>
                  <w:sz w:val="20"/>
                  <w:szCs w:val="20"/>
                  <w:lang w:eastAsia="en-GB"/>
                </w:rPr>
                <w:t>Optional</w:t>
              </w:r>
            </w:ins>
          </w:p>
        </w:tc>
        <w:tc>
          <w:tcPr>
            <w:tcW w:w="3384" w:type="dxa"/>
            <w:shd w:val="clear" w:color="auto" w:fill="auto"/>
          </w:tcPr>
          <w:p w14:paraId="0AB77016" w14:textId="77777777" w:rsidR="000B382F" w:rsidRPr="00226A3F" w:rsidRDefault="000B382F" w:rsidP="000B382F">
            <w:pPr>
              <w:rPr>
                <w:ins w:id="1709" w:author="nick" w:date="2020-03-09T21:02:00Z"/>
                <w:sz w:val="20"/>
                <w:szCs w:val="20"/>
              </w:rPr>
            </w:pPr>
            <w:ins w:id="1710" w:author="nick" w:date="2020-03-09T21:02:00Z">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7E2D34">
                <w:rPr>
                  <w:sz w:val="20"/>
                  <w:szCs w:val="20"/>
                </w:rPr>
                <w:t xml:space="preserve">Custom Attributes </w:t>
              </w:r>
              <w:r w:rsidRPr="007331A4">
                <w:t>list</w:t>
              </w:r>
              <w:r w:rsidRPr="0011095E">
                <w:rPr>
                  <w:rFonts w:cs="Calibri"/>
                  <w:sz w:val="20"/>
                  <w:szCs w:val="20"/>
                  <w:lang w:eastAsia="en-GB"/>
                </w:rPr>
                <w:fldChar w:fldCharType="end"/>
              </w:r>
            </w:ins>
          </w:p>
        </w:tc>
      </w:tr>
    </w:tbl>
    <w:p w14:paraId="386555EC" w14:textId="77777777" w:rsidR="000B382F" w:rsidRDefault="000B382F" w:rsidP="000B382F">
      <w:pPr>
        <w:pStyle w:val="Caption"/>
        <w:spacing w:before="120"/>
        <w:rPr>
          <w:ins w:id="1711" w:author="nick" w:date="2020-03-09T21:02:00Z"/>
        </w:rPr>
      </w:pPr>
      <w:ins w:id="1712" w:author="nick" w:date="2020-03-09T21:02:00Z">
        <w:r>
          <w:t xml:space="preserve">Table </w:t>
        </w:r>
        <w:r>
          <w:fldChar w:fldCharType="begin"/>
        </w:r>
        <w:r>
          <w:instrText xml:space="preserve"> SEQ Table \* ARABIC </w:instrText>
        </w:r>
        <w:r>
          <w:fldChar w:fldCharType="separate"/>
        </w:r>
        <w:r>
          <w:rPr>
            <w:noProof/>
          </w:rPr>
          <w:t>40</w:t>
        </w:r>
        <w:r>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rotav</w:t>
        </w:r>
        <w:r w:rsidRPr="00D06BDF">
          <w:rPr>
            <w:rStyle w:val="elementdeftypeChar"/>
            <w:b/>
          </w:rPr>
          <w:t>/&gt;</w:t>
        </w:r>
      </w:ins>
    </w:p>
    <w:p w14:paraId="229E0159" w14:textId="77777777" w:rsidR="000B382F" w:rsidRDefault="000B382F" w:rsidP="000B382F">
      <w:pPr>
        <w:autoSpaceDE w:val="0"/>
        <w:autoSpaceDN w:val="0"/>
        <w:adjustRightInd w:val="0"/>
        <w:spacing w:before="120"/>
        <w:jc w:val="both"/>
        <w:rPr>
          <w:ins w:id="1713" w:author="nick" w:date="2020-03-09T21:02:00Z"/>
        </w:rPr>
      </w:pPr>
    </w:p>
    <w:p w14:paraId="22A6792B" w14:textId="77777777" w:rsidR="000B382F" w:rsidRDefault="000B382F" w:rsidP="000B382F">
      <w:pPr>
        <w:autoSpaceDE w:val="0"/>
        <w:autoSpaceDN w:val="0"/>
        <w:adjustRightInd w:val="0"/>
        <w:spacing w:before="120"/>
        <w:jc w:val="both"/>
        <w:rPr>
          <w:ins w:id="1714" w:author="nick" w:date="2020-03-09T21:02:00Z"/>
          <w:rFonts w:cs="Calibri"/>
          <w:szCs w:val="22"/>
          <w:lang w:eastAsia="en-GB"/>
        </w:rPr>
      </w:pPr>
      <w:ins w:id="1715" w:author="nick" w:date="2020-03-09T21:02:00Z">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ins>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ins w:id="1716" w:author="nick" w:date="2020-03-09T21:02:00Z"/>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ins w:id="1717" w:author="nick" w:date="2020-03-09T21:02:00Z"/>
                <w:b/>
                <w:i/>
              </w:rPr>
            </w:pPr>
            <w:ins w:id="1718" w:author="nick" w:date="2020-03-09T21:02:00Z">
              <w:r w:rsidRPr="00226A3F">
                <w:rPr>
                  <w:b/>
                  <w:i/>
                </w:rPr>
                <w:t>Attributes</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ins w:id="1719" w:author="nick" w:date="2020-03-09T21:02:00Z"/>
                <w:b/>
                <w:i/>
              </w:rPr>
            </w:pPr>
            <w:ins w:id="1720" w:author="nick" w:date="2020-03-09T21:02:00Z">
              <w:r w:rsidRPr="00226A3F">
                <w:rPr>
                  <w:b/>
                  <w:i/>
                </w:rPr>
                <w:t>Type</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ins w:id="1721" w:author="nick" w:date="2020-03-09T21:02:00Z"/>
                <w:b/>
                <w:i/>
              </w:rPr>
            </w:pPr>
            <w:ins w:id="1722" w:author="nick" w:date="2020-03-09T21:02:00Z">
              <w:r w:rsidRPr="00226A3F">
                <w:rPr>
                  <w:b/>
                  <w:i/>
                </w:rPr>
                <w:t>Value Space</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ins w:id="1723" w:author="nick" w:date="2020-03-09T21:02:00Z"/>
                <w:b/>
                <w:i/>
              </w:rPr>
            </w:pPr>
            <w:ins w:id="1724" w:author="nick" w:date="2020-03-09T21:02:00Z">
              <w:r>
                <w:rPr>
                  <w:b/>
                  <w:i/>
                </w:rPr>
                <w:t>Use</w:t>
              </w:r>
            </w:ins>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ins w:id="1725" w:author="nick" w:date="2020-03-09T21:02:00Z"/>
                <w:b/>
                <w:i/>
              </w:rPr>
            </w:pPr>
            <w:ins w:id="1726" w:author="nick" w:date="2020-03-09T21:02:00Z">
              <w:r w:rsidRPr="00226A3F">
                <w:rPr>
                  <w:b/>
                  <w:i/>
                </w:rPr>
                <w:t>Constraint</w:t>
              </w:r>
            </w:ins>
          </w:p>
        </w:tc>
      </w:tr>
      <w:tr w:rsidR="000B382F" w:rsidRPr="00226A3F" w14:paraId="4A35E6EB" w14:textId="77777777" w:rsidTr="000B382F">
        <w:trPr>
          <w:jc w:val="center"/>
          <w:ins w:id="1727" w:author="nick" w:date="2020-03-09T21:02:00Z"/>
        </w:trPr>
        <w:tc>
          <w:tcPr>
            <w:tcW w:w="2537" w:type="dxa"/>
            <w:shd w:val="clear" w:color="auto" w:fill="auto"/>
          </w:tcPr>
          <w:p w14:paraId="6FD0FB8B" w14:textId="77777777" w:rsidR="000B382F" w:rsidRPr="001E3E2A" w:rsidRDefault="000B382F" w:rsidP="000B382F">
            <w:pPr>
              <w:autoSpaceDE w:val="0"/>
              <w:autoSpaceDN w:val="0"/>
              <w:adjustRightInd w:val="0"/>
              <w:spacing w:after="0"/>
              <w:rPr>
                <w:ins w:id="1728" w:author="nick" w:date="2020-03-09T21:02:00Z"/>
                <w:sz w:val="18"/>
                <w:szCs w:val="18"/>
              </w:rPr>
            </w:pPr>
            <w:ins w:id="1729" w:author="nick" w:date="2020-03-09T21:02:00Z">
              <w:r>
                <w:rPr>
                  <w:rFonts w:cs="Calibri"/>
                  <w:sz w:val="18"/>
                  <w:szCs w:val="18"/>
                  <w:lang w:eastAsia="en-GB"/>
                </w:rPr>
                <w:t>rotational_speed</w:t>
              </w:r>
            </w:ins>
          </w:p>
        </w:tc>
        <w:tc>
          <w:tcPr>
            <w:tcW w:w="1276" w:type="dxa"/>
            <w:shd w:val="clear" w:color="auto" w:fill="auto"/>
          </w:tcPr>
          <w:p w14:paraId="3F4F0114" w14:textId="77777777" w:rsidR="000B382F" w:rsidRPr="001E3E2A" w:rsidRDefault="000B382F" w:rsidP="000B382F">
            <w:pPr>
              <w:rPr>
                <w:ins w:id="1730" w:author="nick" w:date="2020-03-09T21:02:00Z"/>
                <w:sz w:val="18"/>
                <w:szCs w:val="18"/>
              </w:rPr>
            </w:pPr>
            <w:ins w:id="1731" w:author="nick" w:date="2020-03-09T21:02:00Z">
              <w:r w:rsidRPr="001E3E2A">
                <w:rPr>
                  <w:sz w:val="18"/>
                  <w:szCs w:val="18"/>
                </w:rPr>
                <w:t>Floating point</w:t>
              </w:r>
            </w:ins>
          </w:p>
        </w:tc>
        <w:tc>
          <w:tcPr>
            <w:tcW w:w="1417" w:type="dxa"/>
          </w:tcPr>
          <w:p w14:paraId="54E9203A" w14:textId="77777777" w:rsidR="000B382F" w:rsidRPr="001E3E2A" w:rsidRDefault="000B382F" w:rsidP="000B382F">
            <w:pPr>
              <w:rPr>
                <w:ins w:id="1732" w:author="nick" w:date="2020-03-09T21:02:00Z"/>
                <w:sz w:val="18"/>
                <w:szCs w:val="18"/>
              </w:rPr>
            </w:pPr>
            <w:ins w:id="1733" w:author="nick" w:date="2020-03-09T21:02:00Z">
              <w:r>
                <w:rPr>
                  <w:rFonts w:cs="Calibri"/>
                  <w:sz w:val="20"/>
                  <w:szCs w:val="20"/>
                  <w:lang w:eastAsia="en-GB"/>
                </w:rPr>
                <w:t>≥ 0.0</w:t>
              </w:r>
            </w:ins>
          </w:p>
        </w:tc>
        <w:tc>
          <w:tcPr>
            <w:tcW w:w="1276" w:type="dxa"/>
            <w:shd w:val="clear" w:color="auto" w:fill="auto"/>
          </w:tcPr>
          <w:p w14:paraId="0E86213F" w14:textId="77777777" w:rsidR="000B382F" w:rsidRPr="001E3E2A" w:rsidRDefault="000B382F" w:rsidP="000B382F">
            <w:pPr>
              <w:rPr>
                <w:ins w:id="1734" w:author="nick" w:date="2020-03-09T21:02:00Z"/>
                <w:sz w:val="18"/>
                <w:szCs w:val="18"/>
              </w:rPr>
            </w:pPr>
            <w:ins w:id="1735" w:author="nick" w:date="2020-03-09T21:02:00Z">
              <w:r w:rsidRPr="001E3E2A">
                <w:rPr>
                  <w:sz w:val="18"/>
                  <w:szCs w:val="18"/>
                </w:rPr>
                <w:t>Optional</w:t>
              </w:r>
            </w:ins>
          </w:p>
        </w:tc>
        <w:tc>
          <w:tcPr>
            <w:tcW w:w="2533" w:type="dxa"/>
            <w:shd w:val="clear" w:color="auto" w:fill="auto"/>
          </w:tcPr>
          <w:p w14:paraId="4AB62F00" w14:textId="77777777" w:rsidR="000B382F" w:rsidRPr="001E3E2A" w:rsidRDefault="000B382F" w:rsidP="000B382F">
            <w:pPr>
              <w:rPr>
                <w:ins w:id="1736" w:author="nick" w:date="2020-03-09T21:02:00Z"/>
                <w:sz w:val="18"/>
                <w:szCs w:val="18"/>
              </w:rPr>
            </w:pPr>
            <w:ins w:id="1737" w:author="nick" w:date="2020-03-09T21:02:00Z">
              <w:r w:rsidRPr="001E3E2A">
                <w:rPr>
                  <w:sz w:val="18"/>
                  <w:szCs w:val="18"/>
                </w:rPr>
                <w:t>-</w:t>
              </w:r>
            </w:ins>
          </w:p>
        </w:tc>
      </w:tr>
      <w:tr w:rsidR="000B382F" w:rsidRPr="00226A3F" w14:paraId="1FD18D0B" w14:textId="77777777" w:rsidTr="000B382F">
        <w:trPr>
          <w:jc w:val="center"/>
          <w:ins w:id="1738" w:author="nick" w:date="2020-03-09T21:02:00Z"/>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ins w:id="1739" w:author="nick" w:date="2020-03-09T21:02:00Z"/>
                <w:sz w:val="18"/>
                <w:szCs w:val="18"/>
              </w:rPr>
            </w:pPr>
            <w:ins w:id="1740" w:author="nick" w:date="2020-03-09T21:02:00Z">
              <w:r>
                <w:rPr>
                  <w:sz w:val="18"/>
                  <w:szCs w:val="18"/>
                </w:rPr>
                <w:t>compression_force</w:t>
              </w:r>
            </w:ins>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ins w:id="1741" w:author="nick" w:date="2020-03-09T21:02:00Z"/>
                <w:sz w:val="18"/>
                <w:szCs w:val="18"/>
              </w:rPr>
            </w:pPr>
            <w:ins w:id="1742" w:author="nick" w:date="2020-03-09T21:02:00Z">
              <w:r>
                <w:rPr>
                  <w:sz w:val="18"/>
                  <w:szCs w:val="18"/>
                </w:rPr>
                <w:t>Floating point</w:t>
              </w:r>
            </w:ins>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ins w:id="1743" w:author="nick" w:date="2020-03-09T21:02:00Z"/>
                <w:sz w:val="18"/>
                <w:szCs w:val="18"/>
              </w:rPr>
            </w:pPr>
            <w:ins w:id="1744" w:author="nick" w:date="2020-03-09T21:02:00Z">
              <w:r>
                <w:rPr>
                  <w:rFonts w:cs="Calibri"/>
                  <w:sz w:val="20"/>
                  <w:szCs w:val="20"/>
                  <w:lang w:eastAsia="en-GB"/>
                </w:rPr>
                <w:t>≥ 0.0</w:t>
              </w:r>
            </w:ins>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ins w:id="1745" w:author="nick" w:date="2020-03-09T21:02:00Z"/>
                <w:sz w:val="18"/>
                <w:szCs w:val="18"/>
              </w:rPr>
            </w:pPr>
            <w:ins w:id="1746" w:author="nick" w:date="2020-03-09T21:02:00Z">
              <w:r>
                <w:rPr>
                  <w:sz w:val="18"/>
                  <w:szCs w:val="18"/>
                </w:rPr>
                <w:t>Optional</w:t>
              </w:r>
            </w:ins>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ins w:id="1747" w:author="nick" w:date="2020-03-09T21:02:00Z"/>
                <w:sz w:val="18"/>
                <w:szCs w:val="18"/>
              </w:rPr>
            </w:pPr>
            <w:ins w:id="1748" w:author="nick" w:date="2020-03-09T21:02:00Z">
              <w:r>
                <w:rPr>
                  <w:sz w:val="18"/>
                  <w:szCs w:val="18"/>
                </w:rPr>
                <w:t>-</w:t>
              </w:r>
            </w:ins>
          </w:p>
        </w:tc>
      </w:tr>
    </w:tbl>
    <w:p w14:paraId="451C971E" w14:textId="77777777" w:rsidR="000B382F" w:rsidRDefault="000B382F" w:rsidP="000B382F">
      <w:pPr>
        <w:pStyle w:val="Caption"/>
        <w:spacing w:before="120"/>
        <w:rPr>
          <w:ins w:id="1749" w:author="nick" w:date="2020-03-09T21:02:00Z"/>
          <w:rFonts w:cs="Calibri"/>
          <w:szCs w:val="22"/>
          <w:lang w:eastAsia="en-GB"/>
        </w:rPr>
      </w:pPr>
      <w:ins w:id="1750" w:author="nick" w:date="2020-03-09T21:02:00Z">
        <w:r>
          <w:t xml:space="preserve">Table </w:t>
        </w:r>
        <w:r>
          <w:fldChar w:fldCharType="begin"/>
        </w:r>
        <w:r>
          <w:instrText xml:space="preserve"> SEQ Table \* ARABIC </w:instrText>
        </w:r>
        <w:r>
          <w:fldChar w:fldCharType="separate"/>
        </w:r>
        <w:r>
          <w:rPr>
            <w:noProof/>
          </w:rPr>
          <w:t>59</w:t>
        </w:r>
        <w:r>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ins>
    </w:p>
    <w:p w14:paraId="74DE359C" w14:textId="77777777" w:rsidR="000B382F" w:rsidRDefault="000B382F" w:rsidP="000B382F">
      <w:pPr>
        <w:pStyle w:val="ListParagraph"/>
        <w:numPr>
          <w:ilvl w:val="0"/>
          <w:numId w:val="37"/>
        </w:numPr>
        <w:autoSpaceDE w:val="0"/>
        <w:autoSpaceDN w:val="0"/>
        <w:adjustRightInd w:val="0"/>
        <w:ind w:left="714" w:hanging="357"/>
        <w:jc w:val="both"/>
        <w:rPr>
          <w:ins w:id="1751" w:author="nick" w:date="2020-03-09T21:02:00Z"/>
          <w:rFonts w:cs="Calibri"/>
          <w:lang w:val="en-US" w:eastAsia="en-GB"/>
        </w:rPr>
      </w:pPr>
      <w:ins w:id="1752" w:author="nick" w:date="2020-03-09T21:02:00Z">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 typically at 25,000rpm.</w:t>
        </w:r>
      </w:ins>
    </w:p>
    <w:p w14:paraId="0BBB881A" w14:textId="77777777" w:rsidR="000B382F" w:rsidRPr="00D15F1A" w:rsidRDefault="000B382F" w:rsidP="000B382F">
      <w:pPr>
        <w:pStyle w:val="ListParagraph"/>
        <w:numPr>
          <w:ilvl w:val="0"/>
          <w:numId w:val="37"/>
        </w:numPr>
        <w:autoSpaceDE w:val="0"/>
        <w:autoSpaceDN w:val="0"/>
        <w:adjustRightInd w:val="0"/>
        <w:jc w:val="both"/>
        <w:rPr>
          <w:ins w:id="1753" w:author="nick" w:date="2020-03-09T21:02:00Z"/>
          <w:rFonts w:cs="Calibri"/>
          <w:lang w:val="en-US" w:eastAsia="en-GB"/>
        </w:rPr>
      </w:pPr>
      <w:ins w:id="1754" w:author="nick" w:date="2020-03-09T21:02:00Z">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 typically at 10kN.</w:t>
        </w:r>
      </w:ins>
    </w:p>
    <w:p w14:paraId="34610C9C" w14:textId="77777777" w:rsidR="000B382F" w:rsidRPr="00D15F1A" w:rsidRDefault="000B382F" w:rsidP="000B382F">
      <w:pPr>
        <w:pStyle w:val="ListParagraph"/>
        <w:autoSpaceDE w:val="0"/>
        <w:autoSpaceDN w:val="0"/>
        <w:adjustRightInd w:val="0"/>
        <w:jc w:val="both"/>
        <w:rPr>
          <w:ins w:id="1755" w:author="nick" w:date="2020-03-09T21:02:00Z"/>
          <w:rFonts w:cs="Calibri"/>
          <w:lang w:val="en-US" w:eastAsia="en-GB"/>
        </w:rPr>
      </w:pPr>
    </w:p>
    <w:p w14:paraId="0A2D9B3C" w14:textId="77777777" w:rsidR="000B382F" w:rsidRDefault="000B382F" w:rsidP="000B382F">
      <w:pPr>
        <w:rPr>
          <w:ins w:id="1756" w:author="nick" w:date="2020-03-09T21:02:00Z"/>
          <w:rFonts w:cs="Calibri"/>
          <w:szCs w:val="22"/>
          <w:lang w:eastAsia="en-GB"/>
        </w:rPr>
      </w:pPr>
      <w:ins w:id="1757" w:author="nick" w:date="2020-03-09T21:02:00Z">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ins>
    </w:p>
    <w:p w14:paraId="12A9091E" w14:textId="77777777" w:rsidR="000B382F" w:rsidRPr="00226A3F" w:rsidRDefault="000B382F" w:rsidP="000B382F">
      <w:pPr>
        <w:pStyle w:val="Example"/>
        <w:keepNext/>
        <w:rPr>
          <w:ins w:id="1758" w:author="nick" w:date="2020-03-09T21:02:00Z"/>
        </w:rPr>
      </w:pPr>
      <w:ins w:id="1759" w:author="nick" w:date="2020-03-09T21:02:00Z">
        <w:r w:rsidRPr="00226A3F">
          <w:lastRenderedPageBreak/>
          <w:t>Example</w:t>
        </w:r>
        <w:r>
          <w:t xml:space="preserve"> (with necessary information only)</w:t>
        </w:r>
        <w:r w:rsidRPr="00226A3F">
          <w:t xml:space="preserve">: </w:t>
        </w:r>
      </w:ins>
    </w:p>
    <w:p w14:paraId="79CF7FD6" w14:textId="77777777" w:rsidR="000B382F" w:rsidRDefault="000B382F" w:rsidP="000B382F">
      <w:pPr>
        <w:pStyle w:val="XMLCode"/>
        <w:keepNext/>
        <w:rPr>
          <w:ins w:id="1760" w:author="nick" w:date="2020-03-09T21:02:00Z"/>
        </w:rPr>
      </w:pPr>
    </w:p>
    <w:p w14:paraId="286840EF" w14:textId="77777777" w:rsidR="000B382F" w:rsidRDefault="000B382F" w:rsidP="000B382F">
      <w:pPr>
        <w:pStyle w:val="XMLCode"/>
        <w:keepNext/>
        <w:rPr>
          <w:ins w:id="1761" w:author="nick" w:date="2020-03-09T21:02:00Z"/>
        </w:rPr>
      </w:pPr>
      <w:ins w:id="1762" w:author="nick" w:date="2020-03-09T21:02:00Z">
        <w:r>
          <w:t>&lt;connection_0d label="ROTAV_96930"&gt;</w:t>
        </w:r>
      </w:ins>
    </w:p>
    <w:p w14:paraId="428FE4F8" w14:textId="77777777" w:rsidR="000B382F" w:rsidRPr="00013E33" w:rsidRDefault="000B382F" w:rsidP="000B382F">
      <w:pPr>
        <w:pStyle w:val="XMLCode"/>
        <w:keepNext/>
        <w:rPr>
          <w:ins w:id="1763" w:author="nick" w:date="2020-03-09T21:02:00Z"/>
          <w:color w:val="0070C0"/>
        </w:rPr>
      </w:pPr>
      <w:ins w:id="1764" w:author="nick" w:date="2020-03-09T21:02:00Z">
        <w:r w:rsidRPr="0033379A">
          <w:rPr>
            <w:color w:val="0070C0"/>
            <w:lang w:val="fr-FR"/>
          </w:rPr>
          <w:t xml:space="preserve">    </w:t>
        </w:r>
        <w:r>
          <w:rPr>
            <w:color w:val="0070C0"/>
          </w:rPr>
          <w:t>&lt;rotation_joint</w:t>
        </w:r>
        <w:r w:rsidRPr="00013E33">
          <w:rPr>
            <w:color w:val="0070C0"/>
          </w:rPr>
          <w:t>&gt;</w:t>
        </w:r>
      </w:ins>
    </w:p>
    <w:p w14:paraId="254FD743" w14:textId="77777777" w:rsidR="000B382F" w:rsidRPr="00013E33" w:rsidRDefault="000B382F" w:rsidP="000B382F">
      <w:pPr>
        <w:pStyle w:val="XMLCode"/>
        <w:keepNext/>
        <w:ind w:firstLine="539"/>
        <w:rPr>
          <w:ins w:id="1765" w:author="nick" w:date="2020-03-09T21:02:00Z"/>
          <w:color w:val="0070C0"/>
        </w:rPr>
      </w:pPr>
      <w:ins w:id="1766" w:author="nick" w:date="2020-03-09T21:02:00Z">
        <w:r w:rsidRPr="00013E33">
          <w:rPr>
            <w:color w:val="0070C0"/>
          </w:rPr>
          <w:t xml:space="preserve">    &lt;</w:t>
        </w:r>
        <w:r>
          <w:rPr>
            <w:color w:val="0070C0"/>
          </w:rPr>
          <w:t>rotav/</w:t>
        </w:r>
        <w:r w:rsidRPr="00013E33">
          <w:rPr>
            <w:color w:val="0070C0"/>
          </w:rPr>
          <w:t>&gt;</w:t>
        </w:r>
      </w:ins>
    </w:p>
    <w:p w14:paraId="0301DEAA" w14:textId="77777777" w:rsidR="000B382F" w:rsidRPr="00013E33" w:rsidRDefault="000B382F" w:rsidP="000B382F">
      <w:pPr>
        <w:pStyle w:val="XMLCode"/>
        <w:keepNext/>
        <w:rPr>
          <w:ins w:id="1767" w:author="nick" w:date="2020-03-09T21:02:00Z"/>
          <w:color w:val="0070C0"/>
        </w:rPr>
      </w:pPr>
      <w:ins w:id="1768" w:author="nick" w:date="2020-03-09T21:02:00Z">
        <w:r w:rsidRPr="00013E33">
          <w:rPr>
            <w:color w:val="0070C0"/>
          </w:rPr>
          <w:tab/>
          <w:t>&lt;/</w:t>
        </w:r>
        <w:r>
          <w:rPr>
            <w:color w:val="0070C0"/>
          </w:rPr>
          <w:t>rotation_joint</w:t>
        </w:r>
        <w:r w:rsidRPr="00013E33">
          <w:rPr>
            <w:color w:val="0070C0"/>
          </w:rPr>
          <w:t>&gt;</w:t>
        </w:r>
      </w:ins>
    </w:p>
    <w:p w14:paraId="79C7D182" w14:textId="77777777" w:rsidR="000B382F" w:rsidRDefault="000B382F" w:rsidP="000B382F">
      <w:pPr>
        <w:pStyle w:val="XMLCode"/>
        <w:keepNext/>
        <w:rPr>
          <w:ins w:id="1769" w:author="nick" w:date="2020-03-09T21:02:00Z"/>
        </w:rPr>
      </w:pPr>
      <w:ins w:id="1770" w:author="nick" w:date="2020-03-09T21:02:00Z">
        <w:r>
          <w:t xml:space="preserve">    </w:t>
        </w:r>
        <w:r w:rsidRPr="00226A3F">
          <w:t>&lt;loc&gt; 1500.3809 838.75885 730.6529 &lt;/loc&gt;</w:t>
        </w:r>
      </w:ins>
    </w:p>
    <w:p w14:paraId="01BD5973" w14:textId="77777777" w:rsidR="000B382F" w:rsidRDefault="000B382F" w:rsidP="000B382F">
      <w:pPr>
        <w:pStyle w:val="XMLCode"/>
        <w:keepNext/>
        <w:rPr>
          <w:ins w:id="1771" w:author="nick" w:date="2020-03-09T21:02:00Z"/>
        </w:rPr>
      </w:pPr>
      <w:ins w:id="1772" w:author="nick" w:date="2020-03-09T21:02:00Z">
        <w:r>
          <w:t>&lt;/connection_0d&gt;</w:t>
        </w:r>
      </w:ins>
    </w:p>
    <w:p w14:paraId="581D4680" w14:textId="77777777" w:rsidR="000B382F" w:rsidRDefault="000B382F" w:rsidP="000B382F">
      <w:pPr>
        <w:pStyle w:val="XMLCode"/>
        <w:keepNext/>
        <w:rPr>
          <w:ins w:id="1773" w:author="nick" w:date="2020-03-09T21:02:00Z"/>
        </w:rPr>
      </w:pPr>
    </w:p>
    <w:p w14:paraId="76267F68" w14:textId="77777777" w:rsidR="000B382F" w:rsidRPr="00226A3F" w:rsidRDefault="000B382F" w:rsidP="000B382F">
      <w:pPr>
        <w:pStyle w:val="Example"/>
        <w:keepNext/>
        <w:rPr>
          <w:ins w:id="1774" w:author="nick" w:date="2020-03-09T21:02:00Z"/>
        </w:rPr>
      </w:pPr>
      <w:ins w:id="1775" w:author="nick" w:date="2020-03-09T21:02:00Z">
        <w:r w:rsidRPr="00226A3F">
          <w:t>Example</w:t>
        </w:r>
        <w:r>
          <w:t xml:space="preserve"> (with all attributes)</w:t>
        </w:r>
        <w:r w:rsidRPr="00226A3F">
          <w:t xml:space="preserve">: </w:t>
        </w:r>
      </w:ins>
    </w:p>
    <w:p w14:paraId="3DF2A0A2" w14:textId="77777777" w:rsidR="000B382F" w:rsidRDefault="000B382F" w:rsidP="000B382F">
      <w:pPr>
        <w:pStyle w:val="XMLCode"/>
        <w:keepNext/>
        <w:rPr>
          <w:ins w:id="1776" w:author="nick" w:date="2020-03-09T21:02:00Z"/>
        </w:rPr>
      </w:pPr>
    </w:p>
    <w:p w14:paraId="20093767" w14:textId="77777777" w:rsidR="000B382F" w:rsidRDefault="000B382F" w:rsidP="000B382F">
      <w:pPr>
        <w:pStyle w:val="XMLCode"/>
        <w:keepNext/>
        <w:rPr>
          <w:ins w:id="1777" w:author="nick" w:date="2020-03-09T21:02:00Z"/>
        </w:rPr>
      </w:pPr>
      <w:ins w:id="1778" w:author="nick" w:date="2020-03-09T21:02:00Z">
        <w:r>
          <w:t>&lt;connection_0d label="ROTAV_96930"&gt;</w:t>
        </w:r>
      </w:ins>
    </w:p>
    <w:p w14:paraId="1C9F2803" w14:textId="77777777" w:rsidR="000B382F" w:rsidRPr="00013E33" w:rsidRDefault="000B382F" w:rsidP="000B382F">
      <w:pPr>
        <w:pStyle w:val="XMLCode"/>
        <w:keepNext/>
        <w:rPr>
          <w:ins w:id="1779" w:author="nick" w:date="2020-03-09T21:02:00Z"/>
          <w:color w:val="0070C0"/>
        </w:rPr>
      </w:pPr>
      <w:ins w:id="1780" w:author="nick" w:date="2020-03-09T21:02:00Z">
        <w:r w:rsidRPr="0033379A">
          <w:rPr>
            <w:color w:val="0070C0"/>
            <w:lang w:val="fr-FR"/>
          </w:rPr>
          <w:t xml:space="preserve">    </w:t>
        </w:r>
        <w:r>
          <w:rPr>
            <w:color w:val="0070C0"/>
          </w:rPr>
          <w:t>&lt;rotation_joint diameter="4.0"</w:t>
        </w:r>
        <w:r w:rsidRPr="00013E33">
          <w:rPr>
            <w:color w:val="0070C0"/>
          </w:rPr>
          <w:t>&gt;</w:t>
        </w:r>
      </w:ins>
    </w:p>
    <w:p w14:paraId="20CEBA68" w14:textId="77777777" w:rsidR="000B382F" w:rsidRPr="00013E33" w:rsidRDefault="000B382F" w:rsidP="000B382F">
      <w:pPr>
        <w:pStyle w:val="XMLCode"/>
        <w:keepNext/>
        <w:ind w:firstLine="539"/>
        <w:rPr>
          <w:ins w:id="1781" w:author="nick" w:date="2020-03-09T21:02:00Z"/>
          <w:color w:val="0070C0"/>
        </w:rPr>
      </w:pPr>
      <w:ins w:id="1782" w:author="nick" w:date="2020-03-09T21:02:00Z">
        <w:r w:rsidRPr="00013E33">
          <w:rPr>
            <w:color w:val="0070C0"/>
          </w:rPr>
          <w:t xml:space="preserve">    &lt;</w:t>
        </w:r>
        <w:r>
          <w:rPr>
            <w:color w:val="0070C0"/>
          </w:rPr>
          <w:t>rotav</w:t>
        </w:r>
        <w:r w:rsidRPr="00013E33">
          <w:rPr>
            <w:color w:val="0070C0"/>
          </w:rPr>
          <w:t xml:space="preserve"> </w:t>
        </w:r>
        <w:r>
          <w:rPr>
            <w:color w:val="0070C0"/>
          </w:rPr>
          <w:t>rotational_speed="1200000" compression_force="10000"/</w:t>
        </w:r>
        <w:r w:rsidRPr="00013E33">
          <w:rPr>
            <w:color w:val="0070C0"/>
          </w:rPr>
          <w:t>&gt;</w:t>
        </w:r>
      </w:ins>
    </w:p>
    <w:p w14:paraId="35D1EDEA" w14:textId="77777777" w:rsidR="000B382F" w:rsidRPr="00013E33" w:rsidRDefault="000B382F" w:rsidP="000B382F">
      <w:pPr>
        <w:pStyle w:val="XMLCode"/>
        <w:keepNext/>
        <w:rPr>
          <w:ins w:id="1783" w:author="nick" w:date="2020-03-09T21:02:00Z"/>
          <w:color w:val="0070C0"/>
        </w:rPr>
      </w:pPr>
      <w:ins w:id="1784" w:author="nick" w:date="2020-03-09T21:02:00Z">
        <w:r w:rsidRPr="00013E33">
          <w:rPr>
            <w:color w:val="0070C0"/>
          </w:rPr>
          <w:tab/>
          <w:t>&lt;/</w:t>
        </w:r>
        <w:r>
          <w:rPr>
            <w:color w:val="0070C0"/>
          </w:rPr>
          <w:t>rotation_joint</w:t>
        </w:r>
        <w:r w:rsidRPr="00013E33">
          <w:rPr>
            <w:color w:val="0070C0"/>
          </w:rPr>
          <w:t>&gt;</w:t>
        </w:r>
      </w:ins>
    </w:p>
    <w:p w14:paraId="51A10472" w14:textId="77777777" w:rsidR="000B382F" w:rsidRDefault="000B382F" w:rsidP="000B382F">
      <w:pPr>
        <w:pStyle w:val="XMLCode"/>
        <w:keepNext/>
        <w:rPr>
          <w:ins w:id="1785" w:author="nick" w:date="2020-03-09T21:02:00Z"/>
        </w:rPr>
      </w:pPr>
      <w:ins w:id="1786" w:author="nick" w:date="2020-03-09T21:02:00Z">
        <w:r>
          <w:t xml:space="preserve">    </w:t>
        </w:r>
        <w:r w:rsidRPr="00226A3F">
          <w:t>&lt;loc&gt; 1500.3809 838.75885 730.6529 &lt;/loc&gt;</w:t>
        </w:r>
      </w:ins>
    </w:p>
    <w:p w14:paraId="29346C79" w14:textId="77777777" w:rsidR="000B382F" w:rsidRPr="0033379A" w:rsidRDefault="000B382F" w:rsidP="000B382F">
      <w:pPr>
        <w:pStyle w:val="XMLCode"/>
        <w:keepNext/>
        <w:rPr>
          <w:ins w:id="1787" w:author="nick" w:date="2020-03-09T21:02:00Z"/>
          <w:color w:val="0070C0"/>
          <w:lang w:val="fr-FR"/>
        </w:rPr>
      </w:pPr>
      <w:ins w:id="1788" w:author="nick" w:date="2020-03-09T21:02:00Z">
        <w:r w:rsidRPr="00013E33">
          <w:rPr>
            <w:color w:val="0070C0"/>
          </w:rPr>
          <w:t xml:space="preserve">    </w:t>
        </w:r>
        <w:r w:rsidRPr="0033379A">
          <w:rPr>
            <w:color w:val="0070C0"/>
            <w:lang w:val="fr-FR"/>
          </w:rPr>
          <w:t>&lt;normal_direction x="0" y="0" z="-10"/&gt;</w:t>
        </w:r>
      </w:ins>
    </w:p>
    <w:p w14:paraId="5B321660" w14:textId="77777777" w:rsidR="000B382F" w:rsidRDefault="000B382F" w:rsidP="000B382F">
      <w:pPr>
        <w:pStyle w:val="XMLCode"/>
        <w:keepNext/>
        <w:rPr>
          <w:ins w:id="1789" w:author="nick" w:date="2020-03-09T21:02:00Z"/>
        </w:rPr>
      </w:pPr>
      <w:ins w:id="1790" w:author="nick" w:date="2020-03-09T21:02:00Z">
        <w:r>
          <w:t xml:space="preserve">    &lt;appdata&gt;</w:t>
        </w:r>
      </w:ins>
    </w:p>
    <w:p w14:paraId="2B915876" w14:textId="77777777" w:rsidR="000B382F" w:rsidRPr="00226A3F" w:rsidRDefault="000B382F" w:rsidP="000B382F">
      <w:pPr>
        <w:pStyle w:val="XMLCode"/>
        <w:keepNext/>
        <w:rPr>
          <w:ins w:id="1791" w:author="nick" w:date="2020-03-09T21:02:00Z"/>
        </w:rPr>
      </w:pPr>
      <w:ins w:id="1792" w:author="nick" w:date="2020-03-09T21:02:00Z">
        <w:r>
          <w:tab/>
          <w:t xml:space="preserve">      ...</w:t>
        </w:r>
      </w:ins>
    </w:p>
    <w:p w14:paraId="0FB75991" w14:textId="77777777" w:rsidR="000B382F" w:rsidRDefault="000B382F" w:rsidP="000B382F">
      <w:pPr>
        <w:pStyle w:val="XMLCode"/>
        <w:keepNext/>
        <w:rPr>
          <w:ins w:id="1793" w:author="nick" w:date="2020-03-09T21:03:00Z"/>
        </w:rPr>
      </w:pPr>
      <w:ins w:id="1794" w:author="nick" w:date="2020-03-09T21:02:00Z">
        <w:r>
          <w:t xml:space="preserve">    &lt;/appdata&gt;</w:t>
        </w:r>
      </w:ins>
    </w:p>
    <w:p w14:paraId="1F7C5E0B" w14:textId="68275747" w:rsidR="000B382F" w:rsidRDefault="000B382F" w:rsidP="000B382F">
      <w:pPr>
        <w:pStyle w:val="XMLCode"/>
        <w:keepNext/>
        <w:rPr>
          <w:ins w:id="1795" w:author="nick" w:date="2020-03-09T21:03:00Z"/>
        </w:rPr>
      </w:pPr>
      <w:ins w:id="1796" w:author="nick" w:date="2020-03-09T21:02:00Z">
        <w:r>
          <w:t>&lt;/connection_0d&gt;</w:t>
        </w:r>
      </w:ins>
      <w:bookmarkEnd w:id="1461"/>
      <w:ins w:id="1797" w:author="nick" w:date="2020-03-09T21:03:00Z">
        <w:r>
          <w:t xml:space="preserve"> </w:t>
        </w:r>
      </w:ins>
    </w:p>
    <w:p w14:paraId="2F083007" w14:textId="77777777" w:rsidR="000B382F" w:rsidRPr="000B382F" w:rsidRDefault="000B382F" w:rsidP="000B382F">
      <w:pPr>
        <w:pStyle w:val="XMLCode"/>
        <w:keepNext/>
      </w:pPr>
    </w:p>
    <w:p w14:paraId="452F801C" w14:textId="6AC87AF8" w:rsidR="00E26826" w:rsidRPr="007055D9" w:rsidRDefault="00E26826" w:rsidP="008D6588">
      <w:pPr>
        <w:pStyle w:val="Heading1"/>
        <w:tabs>
          <w:tab w:val="clear" w:pos="432"/>
          <w:tab w:val="num" w:pos="567"/>
        </w:tabs>
        <w:ind w:left="431" w:hanging="431"/>
      </w:pPr>
      <w:bookmarkStart w:id="1798" w:name="_Toc428537246"/>
      <w:bookmarkStart w:id="1799" w:name="_Toc428969565"/>
      <w:bookmarkStart w:id="1800" w:name="_Toc429052956"/>
      <w:bookmarkStart w:id="1801" w:name="_Toc428537247"/>
      <w:bookmarkStart w:id="1802" w:name="_Toc428965632"/>
      <w:bookmarkStart w:id="1803" w:name="_Toc428969566"/>
      <w:bookmarkStart w:id="1804" w:name="_Toc429052957"/>
      <w:bookmarkStart w:id="1805" w:name="_Toc428456280"/>
      <w:bookmarkStart w:id="1806" w:name="_Toc428537248"/>
      <w:bookmarkStart w:id="1807" w:name="_Toc428969567"/>
      <w:bookmarkStart w:id="1808" w:name="_Toc429052958"/>
      <w:bookmarkStart w:id="1809" w:name="_Toc338938901"/>
      <w:bookmarkStart w:id="1810" w:name="_Toc338939097"/>
      <w:bookmarkStart w:id="1811" w:name="_Toc3556997"/>
      <w:bookmarkStart w:id="1812" w:name="_Toc26921087"/>
      <w:bookmarkEnd w:id="1798"/>
      <w:bookmarkEnd w:id="1799"/>
      <w:bookmarkEnd w:id="1800"/>
      <w:bookmarkEnd w:id="1801"/>
      <w:bookmarkEnd w:id="1802"/>
      <w:bookmarkEnd w:id="1803"/>
      <w:bookmarkEnd w:id="1804"/>
      <w:bookmarkEnd w:id="1805"/>
      <w:bookmarkEnd w:id="1806"/>
      <w:bookmarkEnd w:id="1807"/>
      <w:bookmarkEnd w:id="1808"/>
      <w:r w:rsidRPr="007055D9">
        <w:lastRenderedPageBreak/>
        <w:t>1D connections</w:t>
      </w:r>
      <w:bookmarkEnd w:id="1809"/>
      <w:bookmarkEnd w:id="1810"/>
      <w:bookmarkEnd w:id="1811"/>
      <w:bookmarkEnd w:id="1812"/>
    </w:p>
    <w:p w14:paraId="4A529AC5" w14:textId="77777777" w:rsidR="00911496" w:rsidRDefault="00246BE4" w:rsidP="00246BE4">
      <w:pPr>
        <w:pStyle w:val="Heading2"/>
      </w:pPr>
      <w:bookmarkStart w:id="1813" w:name="_Toc3556998"/>
      <w:bookmarkStart w:id="1814" w:name="_Toc26921088"/>
      <w:bookmarkStart w:id="1815" w:name="_Toc338938902"/>
      <w:bookmarkStart w:id="1816" w:name="_Toc338939098"/>
      <w:r w:rsidRPr="00246BE4">
        <w:t>Generic Definitions</w:t>
      </w:r>
      <w:bookmarkEnd w:id="1813"/>
      <w:bookmarkEnd w:id="1814"/>
    </w:p>
    <w:p w14:paraId="5E086748" w14:textId="77777777" w:rsidR="007D6B05" w:rsidRDefault="007D6B05" w:rsidP="00327322">
      <w:pPr>
        <w:pStyle w:val="Heading3"/>
      </w:pPr>
      <w:bookmarkStart w:id="1817" w:name="_Toc3556999"/>
      <w:bookmarkStart w:id="1818" w:name="_Toc26921089"/>
      <w:r>
        <w:t>Identification</w:t>
      </w:r>
      <w:bookmarkEnd w:id="1817"/>
      <w:bookmarkEnd w:id="1818"/>
    </w:p>
    <w:p w14:paraId="036F2EB2" w14:textId="289519C8"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20F25">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819" w:name="_Ref414571413"/>
      <w:bookmarkStart w:id="1820" w:name="_Ref429050458"/>
      <w:bookmarkStart w:id="1821" w:name="_Toc3557000"/>
      <w:bookmarkStart w:id="1822" w:name="_Toc26921090"/>
      <w:r w:rsidRPr="007055D9">
        <w:t>L</w:t>
      </w:r>
      <w:bookmarkEnd w:id="1819"/>
      <w:r w:rsidR="00246BE4">
        <w:t>ocation</w:t>
      </w:r>
      <w:bookmarkEnd w:id="1820"/>
      <w:bookmarkEnd w:id="1821"/>
      <w:bookmarkEnd w:id="1822"/>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B383E2"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xml:space="preserve">Figure </w:t>
      </w:r>
      <w:r w:rsidR="00020F25" w:rsidRPr="00020F25">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Weld Line Changing</w:t>
      </w:r>
      <w:r w:rsidR="00020F25" w:rsidRPr="00020F25">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941E74D" w:rsidR="00A66652" w:rsidRDefault="00A66652" w:rsidP="00A66652">
      <w:pPr>
        <w:pStyle w:val="Caption"/>
        <w:spacing w:before="120"/>
      </w:pPr>
      <w:bookmarkStart w:id="1823" w:name="_Toc3566481"/>
      <w:bookmarkStart w:id="1824" w:name="_Toc26921324"/>
      <w:r>
        <w:t xml:space="preserve">Table </w:t>
      </w:r>
      <w:r>
        <w:fldChar w:fldCharType="begin"/>
      </w:r>
      <w:r>
        <w:instrText xml:space="preserve"> SEQ Table \* ARABIC </w:instrText>
      </w:r>
      <w:r>
        <w:fldChar w:fldCharType="separate"/>
      </w:r>
      <w:r w:rsidR="00020F25">
        <w:rPr>
          <w:noProof/>
        </w:rPr>
        <w:t>74</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823"/>
      <w:bookmarkEnd w:id="1824"/>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9"/>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5AE13E" w:rsidR="007D6B05" w:rsidRDefault="007D6B05" w:rsidP="007D6B05">
      <w:pPr>
        <w:pStyle w:val="Caption"/>
        <w:spacing w:before="120"/>
      </w:pPr>
      <w:bookmarkStart w:id="1825" w:name="_Toc3566482"/>
      <w:bookmarkStart w:id="1826" w:name="_Toc26921325"/>
      <w:r>
        <w:t xml:space="preserve">Table </w:t>
      </w:r>
      <w:r>
        <w:fldChar w:fldCharType="begin"/>
      </w:r>
      <w:r>
        <w:instrText xml:space="preserve"> SEQ Table \* ARABIC </w:instrText>
      </w:r>
      <w:r>
        <w:fldChar w:fldCharType="separate"/>
      </w:r>
      <w:r w:rsidR="00020F25">
        <w:rPr>
          <w:noProof/>
        </w:rPr>
        <w:t>75</w:t>
      </w:r>
      <w:r>
        <w:fldChar w:fldCharType="end"/>
      </w:r>
      <w:r>
        <w:t xml:space="preserve">: Nested elements of </w:t>
      </w:r>
      <w:r w:rsidRPr="00837116">
        <w:rPr>
          <w:rStyle w:val="elementdeftypeChar"/>
          <w:b/>
        </w:rPr>
        <w:t>&lt;loc_list&gt;</w:t>
      </w:r>
      <w:bookmarkEnd w:id="1825"/>
      <w:bookmarkEnd w:id="1826"/>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E6BB203" w:rsidR="007D6B05" w:rsidRDefault="007D6B05" w:rsidP="007D6B05">
      <w:pPr>
        <w:pStyle w:val="Caption"/>
        <w:spacing w:before="120"/>
      </w:pPr>
      <w:bookmarkStart w:id="1827" w:name="_Toc3566483"/>
      <w:bookmarkStart w:id="1828" w:name="_Toc26921326"/>
      <w:r>
        <w:t xml:space="preserve">Table </w:t>
      </w:r>
      <w:r>
        <w:fldChar w:fldCharType="begin"/>
      </w:r>
      <w:r>
        <w:instrText xml:space="preserve"> SEQ Table \* ARABIC </w:instrText>
      </w:r>
      <w:r>
        <w:fldChar w:fldCharType="separate"/>
      </w:r>
      <w:r w:rsidR="00020F25">
        <w:rPr>
          <w:noProof/>
        </w:rPr>
        <w:t>76</w:t>
      </w:r>
      <w:r>
        <w:fldChar w:fldCharType="end"/>
      </w:r>
      <w:r>
        <w:t xml:space="preserve">: Attributes of element </w:t>
      </w:r>
      <w:r w:rsidRPr="003E46C4">
        <w:rPr>
          <w:rStyle w:val="elementdeftypeChar"/>
          <w:b/>
        </w:rPr>
        <w:t>&lt;loc/&gt;</w:t>
      </w:r>
      <w:bookmarkEnd w:id="1827"/>
      <w:bookmarkEnd w:id="182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829" w:name="_Toc3557001"/>
      <w:bookmarkStart w:id="1830" w:name="_Toc26921091"/>
      <w:r>
        <w:t>Type Specification</w:t>
      </w:r>
      <w:bookmarkEnd w:id="1829"/>
      <w:bookmarkEnd w:id="1830"/>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494BF0E5"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C6DA9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45AAC203" w14:textId="58217CB7" w:rsidR="00246BE4" w:rsidRPr="003038C9" w:rsidRDefault="00246BE4" w:rsidP="00246BE4">
      <w:pPr>
        <w:pStyle w:val="Caption"/>
        <w:spacing w:before="120"/>
        <w:rPr>
          <w:lang w:eastAsia="x-none"/>
        </w:rPr>
      </w:pPr>
      <w:bookmarkStart w:id="1831" w:name="_Toc3566484"/>
      <w:bookmarkStart w:id="1832" w:name="_Toc26921327"/>
      <w:r>
        <w:t xml:space="preserve">Table </w:t>
      </w:r>
      <w:r>
        <w:fldChar w:fldCharType="begin"/>
      </w:r>
      <w:r>
        <w:instrText xml:space="preserve"> SEQ Table \* ARABIC </w:instrText>
      </w:r>
      <w:r>
        <w:fldChar w:fldCharType="separate"/>
      </w:r>
      <w:r w:rsidR="00020F25">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1831"/>
      <w:bookmarkEnd w:id="1832"/>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833" w:name="_Toc3557002"/>
      <w:bookmarkStart w:id="1834" w:name="_Toc26921092"/>
      <w:r w:rsidRPr="007055D9">
        <w:t>Seam Weld</w:t>
      </w:r>
      <w:bookmarkEnd w:id="409"/>
      <w:r w:rsidR="007F0EFE" w:rsidRPr="007055D9">
        <w:t>s</w:t>
      </w:r>
      <w:bookmarkEnd w:id="1815"/>
      <w:bookmarkEnd w:id="1816"/>
      <w:bookmarkEnd w:id="1833"/>
      <w:bookmarkEnd w:id="1834"/>
    </w:p>
    <w:p w14:paraId="57ED57DC" w14:textId="77777777" w:rsidR="00255787" w:rsidRPr="007055D9" w:rsidRDefault="00C6435A" w:rsidP="00327322">
      <w:pPr>
        <w:pStyle w:val="Heading3"/>
      </w:pPr>
      <w:bookmarkStart w:id="1835" w:name="_Toc338938903"/>
      <w:bookmarkStart w:id="1836" w:name="_Toc338939099"/>
      <w:bookmarkStart w:id="1837" w:name="_Toc3557003"/>
      <w:bookmarkStart w:id="1838" w:name="_Toc26921093"/>
      <w:r w:rsidRPr="007055D9">
        <w:t>Description and M</w:t>
      </w:r>
      <w:r w:rsidR="007F0EFE" w:rsidRPr="007055D9">
        <w:t>odeling Parameters</w:t>
      </w:r>
      <w:bookmarkEnd w:id="402"/>
      <w:bookmarkEnd w:id="1835"/>
      <w:bookmarkEnd w:id="1836"/>
      <w:bookmarkEnd w:id="1837"/>
      <w:bookmarkEnd w:id="183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2AB8958" w:rsidR="00427E0E" w:rsidRPr="007055D9" w:rsidRDefault="00CB7118" w:rsidP="002E1524">
      <w:pPr>
        <w:pStyle w:val="Caption"/>
        <w:spacing w:before="120"/>
      </w:pPr>
      <w:bookmarkStart w:id="1839" w:name="_Ref428965482"/>
      <w:bookmarkStart w:id="1840" w:name="_Toc3557120"/>
      <w:bookmarkStart w:id="1841" w:name="_Toc26921211"/>
      <w:r w:rsidRPr="007055D9">
        <w:t xml:space="preserve">Figure </w:t>
      </w:r>
      <w:r w:rsidR="00406B64">
        <w:fldChar w:fldCharType="begin"/>
      </w:r>
      <w:r w:rsidR="00406B64">
        <w:instrText xml:space="preserve"> SEQ Figure \* ARABIC </w:instrText>
      </w:r>
      <w:r w:rsidR="00406B64">
        <w:fldChar w:fldCharType="separate"/>
      </w:r>
      <w:r w:rsidR="00020F25">
        <w:rPr>
          <w:noProof/>
        </w:rPr>
        <w:t>41</w:t>
      </w:r>
      <w:r w:rsidR="00406B64">
        <w:fldChar w:fldCharType="end"/>
      </w:r>
      <w:bookmarkStart w:id="1842" w:name="_Ref428965475"/>
      <w:bookmarkEnd w:id="1839"/>
      <w:r w:rsidRPr="007055D9">
        <w:t>: Weld Line Changing</w:t>
      </w:r>
      <w:r w:rsidRPr="007055D9">
        <w:rPr>
          <w:noProof/>
        </w:rPr>
        <w:t xml:space="preserve"> from Y-Joint to Overlap-Joint</w:t>
      </w:r>
      <w:bookmarkEnd w:id="1840"/>
      <w:bookmarkEnd w:id="1841"/>
      <w:bookmarkEnd w:id="1842"/>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41E5094E" w:rsidR="003F601A" w:rsidRDefault="003F601A" w:rsidP="003F601A">
      <w:pPr>
        <w:pStyle w:val="Caption"/>
      </w:pPr>
      <w:bookmarkStart w:id="1843" w:name="_Toc3557121"/>
      <w:bookmarkStart w:id="1844" w:name="_Toc26921212"/>
      <w:r w:rsidRPr="00E24A0B">
        <w:t xml:space="preserve">Figure </w:t>
      </w:r>
      <w:r w:rsidRPr="00E24A0B">
        <w:fldChar w:fldCharType="begin"/>
      </w:r>
      <w:r w:rsidRPr="00E24A0B">
        <w:instrText xml:space="preserve"> SEQ Figure \* ARABIC </w:instrText>
      </w:r>
      <w:r w:rsidRPr="00E24A0B">
        <w:fldChar w:fldCharType="separate"/>
      </w:r>
      <w:r w:rsidR="00020F25">
        <w:rPr>
          <w:noProof/>
        </w:rPr>
        <w:t>42</w:t>
      </w:r>
      <w:r w:rsidRPr="00E24A0B">
        <w:fldChar w:fldCharType="end"/>
      </w:r>
      <w:r w:rsidRPr="00E24A0B">
        <w:t>: Longitudinal stiffener, top view</w:t>
      </w:r>
      <w:bookmarkEnd w:id="1843"/>
      <w:bookmarkEnd w:id="1844"/>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845" w:name="_Toc288196463"/>
      <w:bookmarkStart w:id="1846" w:name="_Toc288200761"/>
      <w:bookmarkStart w:id="1847" w:name="_Toc338938907"/>
      <w:bookmarkStart w:id="1848" w:name="_Toc338939104"/>
      <w:bookmarkStart w:id="1849" w:name="_Toc3557004"/>
      <w:bookmarkStart w:id="1850" w:name="_Toc26921094"/>
      <w:bookmarkStart w:id="1851" w:name="_Toc288196487"/>
      <w:bookmarkStart w:id="1852" w:name="_Toc288200789"/>
      <w:bookmarkStart w:id="1853" w:name="_Toc338938910"/>
      <w:bookmarkStart w:id="1854" w:name="_Toc338939129"/>
      <w:r w:rsidRPr="007055D9">
        <w:t>Seam Weld</w:t>
      </w:r>
      <w:r w:rsidR="0006113C" w:rsidRPr="007055D9">
        <w:t xml:space="preserve"> Definition</w:t>
      </w:r>
      <w:bookmarkEnd w:id="1845"/>
      <w:bookmarkEnd w:id="1846"/>
      <w:bookmarkEnd w:id="1847"/>
      <w:bookmarkEnd w:id="1848"/>
      <w:r w:rsidR="0006113C" w:rsidRPr="007055D9">
        <w:t xml:space="preserve"> Overview</w:t>
      </w:r>
      <w:bookmarkEnd w:id="1849"/>
      <w:bookmarkEnd w:id="1850"/>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332F1179" w:rsidR="0006113C" w:rsidRPr="00EB74AE" w:rsidRDefault="00EB74AE" w:rsidP="00EB74AE">
      <w:pPr>
        <w:pStyle w:val="Caption"/>
      </w:pPr>
      <w:bookmarkStart w:id="1855" w:name="_Toc3557122"/>
      <w:bookmarkStart w:id="1856" w:name="_Toc26921213"/>
      <w:r>
        <w:t xml:space="preserve">Figure </w:t>
      </w:r>
      <w:r>
        <w:fldChar w:fldCharType="begin"/>
      </w:r>
      <w:r>
        <w:instrText xml:space="preserve"> SEQ Figure \* ARABIC </w:instrText>
      </w:r>
      <w:r>
        <w:fldChar w:fldCharType="separate"/>
      </w:r>
      <w:r w:rsidR="00020F25">
        <w:rPr>
          <w:noProof/>
        </w:rPr>
        <w:t>43</w:t>
      </w:r>
      <w:r>
        <w:fldChar w:fldCharType="end"/>
      </w:r>
      <w:r w:rsidR="00AF3023" w:rsidRPr="00EB74AE">
        <w:t>: Seam weld types and attributes</w:t>
      </w:r>
      <w:bookmarkEnd w:id="1855"/>
      <w:bookmarkEnd w:id="1856"/>
    </w:p>
    <w:p w14:paraId="7F783786" w14:textId="77777777" w:rsidR="0006113C" w:rsidRPr="007055D9" w:rsidRDefault="0006113C" w:rsidP="00327322">
      <w:pPr>
        <w:pStyle w:val="Heading3"/>
      </w:pPr>
      <w:bookmarkStart w:id="1857" w:name="_Toc3557005"/>
      <w:bookmarkStart w:id="1858" w:name="_Toc26921095"/>
      <w:r w:rsidRPr="007055D9">
        <w:lastRenderedPageBreak/>
        <w:t>Specific XML Realization</w:t>
      </w:r>
      <w:bookmarkEnd w:id="1857"/>
      <w:bookmarkEnd w:id="1858"/>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59" w:name="XMLStructureSeamWelds"/>
      <w:bookmarkEnd w:id="1859"/>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DAA167A" w:rsidR="002A57F0" w:rsidRPr="002A57F0" w:rsidRDefault="002A57F0" w:rsidP="002A57F0">
      <w:pPr>
        <w:pStyle w:val="Caption"/>
      </w:pPr>
      <w:bookmarkStart w:id="1860" w:name="_Toc3557123"/>
      <w:bookmarkStart w:id="1861" w:name="_Toc26921214"/>
      <w:r>
        <w:t xml:space="preserve">Figure </w:t>
      </w:r>
      <w:r>
        <w:fldChar w:fldCharType="begin"/>
      </w:r>
      <w:r>
        <w:instrText xml:space="preserve"> SEQ Figure \* ARABIC </w:instrText>
      </w:r>
      <w:r>
        <w:fldChar w:fldCharType="separate"/>
      </w:r>
      <w:r w:rsidR="00020F25">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860"/>
      <w:bookmarkEnd w:id="1861"/>
    </w:p>
    <w:p w14:paraId="7AB87473" w14:textId="77777777" w:rsidR="00843EED" w:rsidRPr="007055D9" w:rsidRDefault="00843EED" w:rsidP="00327322">
      <w:pPr>
        <w:pStyle w:val="Heading3"/>
        <w:tabs>
          <w:tab w:val="clear" w:pos="720"/>
        </w:tabs>
      </w:pPr>
      <w:bookmarkStart w:id="1862" w:name="_Toc3557006"/>
      <w:bookmarkStart w:id="1863" w:name="_Toc26921096"/>
      <w:r w:rsidRPr="007055D9">
        <w:t>Generic Seam Weld Definition</w:t>
      </w:r>
      <w:bookmarkEnd w:id="1851"/>
      <w:bookmarkEnd w:id="1852"/>
      <w:bookmarkEnd w:id="1853"/>
      <w:bookmarkEnd w:id="1854"/>
      <w:bookmarkEnd w:id="1862"/>
      <w:bookmarkEnd w:id="1863"/>
    </w:p>
    <w:p w14:paraId="1158557E" w14:textId="77777777" w:rsidR="008C58F6" w:rsidRPr="007055D9" w:rsidRDefault="008C58F6" w:rsidP="008C58F6">
      <w:pPr>
        <w:pStyle w:val="Heading4"/>
      </w:pPr>
      <w:bookmarkStart w:id="1864" w:name="_Toc3557007"/>
      <w:bookmarkStart w:id="1865" w:name="_Toc26921097"/>
      <w:r w:rsidRPr="007055D9">
        <w:t>Identification</w:t>
      </w:r>
      <w:bookmarkEnd w:id="1864"/>
      <w:bookmarkEnd w:id="1865"/>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485E21F"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20F25">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444E2645" w:rsidR="00B350C5" w:rsidRDefault="00B350C5" w:rsidP="00B350C5">
      <w:pPr>
        <w:pStyle w:val="Caption"/>
        <w:spacing w:before="120"/>
      </w:pPr>
      <w:bookmarkStart w:id="1866" w:name="_Toc3566485"/>
      <w:bookmarkStart w:id="1867" w:name="_Toc26921328"/>
      <w:r>
        <w:t xml:space="preserve">Table </w:t>
      </w:r>
      <w:r>
        <w:fldChar w:fldCharType="begin"/>
      </w:r>
      <w:r>
        <w:instrText xml:space="preserve"> SEQ Table \* ARABIC </w:instrText>
      </w:r>
      <w:r>
        <w:fldChar w:fldCharType="separate"/>
      </w:r>
      <w:r w:rsidR="00020F25">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66"/>
      <w:bookmarkEnd w:id="1867"/>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868" w:name="_Ref414571756"/>
      <w:bookmarkStart w:id="1869" w:name="_Toc3557008"/>
      <w:bookmarkStart w:id="1870" w:name="_Toc26921098"/>
      <w:r w:rsidRPr="007055D9">
        <w:lastRenderedPageBreak/>
        <w:t>Type</w:t>
      </w:r>
      <w:r w:rsidR="008C58F6" w:rsidRPr="007055D9">
        <w:t xml:space="preserve"> Specification</w:t>
      </w:r>
      <w:bookmarkEnd w:id="1868"/>
      <w:bookmarkEnd w:id="1869"/>
      <w:bookmarkEnd w:id="1870"/>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5A04D9E" w:rsidR="004C0DD3" w:rsidRDefault="004C0DD3" w:rsidP="003E46C4">
      <w:pPr>
        <w:pStyle w:val="Caption"/>
        <w:spacing w:before="120"/>
      </w:pPr>
      <w:bookmarkStart w:id="1871" w:name="_Toc3566486"/>
      <w:bookmarkStart w:id="1872" w:name="_Toc26921329"/>
      <w:bookmarkStart w:id="1873" w:name="_Toc338939134"/>
      <w:bookmarkStart w:id="1874" w:name="_Toc288196488"/>
      <w:bookmarkStart w:id="1875" w:name="_Toc288200790"/>
      <w:bookmarkStart w:id="1876" w:name="_Toc338939130"/>
      <w:r>
        <w:t xml:space="preserve">Table </w:t>
      </w:r>
      <w:r w:rsidR="00D43112">
        <w:fldChar w:fldCharType="begin"/>
      </w:r>
      <w:r w:rsidR="00D43112">
        <w:instrText xml:space="preserve"> SEQ Table \* ARABIC </w:instrText>
      </w:r>
      <w:r w:rsidR="00D43112">
        <w:fldChar w:fldCharType="separate"/>
      </w:r>
      <w:r w:rsidR="00020F25">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871"/>
      <w:bookmarkEnd w:id="187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873"/>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877" w:name="_Toc288196490"/>
      <w:bookmarkStart w:id="1878" w:name="_Toc288200792"/>
      <w:bookmarkStart w:id="1879" w:name="_Toc338939132"/>
      <w:bookmarkStart w:id="1880" w:name="_Toc288196468"/>
      <w:bookmarkStart w:id="1881" w:name="_Toc288200771"/>
      <w:bookmarkStart w:id="1882" w:name="_Toc338938904"/>
      <w:bookmarkStart w:id="1883" w:name="_Toc338939100"/>
      <w:bookmarkEnd w:id="1874"/>
      <w:bookmarkEnd w:id="1875"/>
      <w:bookmarkEnd w:id="187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1924FAB" w:rsidR="00FD441C" w:rsidRDefault="00FD441C" w:rsidP="003E46C4">
      <w:pPr>
        <w:pStyle w:val="Caption"/>
        <w:spacing w:before="120"/>
      </w:pPr>
      <w:bookmarkStart w:id="1884" w:name="_Toc3566487"/>
      <w:bookmarkStart w:id="1885" w:name="_Toc26921330"/>
      <w:r>
        <w:t xml:space="preserve">Table </w:t>
      </w:r>
      <w:r w:rsidR="00D43112">
        <w:fldChar w:fldCharType="begin"/>
      </w:r>
      <w:r w:rsidR="00D43112">
        <w:instrText xml:space="preserve"> SEQ Table \* ARABIC </w:instrText>
      </w:r>
      <w:r w:rsidR="00D43112">
        <w:fldChar w:fldCharType="separate"/>
      </w:r>
      <w:r w:rsidR="00020F25">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84"/>
      <w:bookmarkEnd w:id="188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1812C0A" w:rsidR="006E6816" w:rsidRDefault="006E6816" w:rsidP="003E46C4">
      <w:pPr>
        <w:pStyle w:val="Caption"/>
        <w:spacing w:before="120"/>
      </w:pPr>
      <w:bookmarkStart w:id="1886" w:name="_Toc3566488"/>
      <w:bookmarkStart w:id="1887" w:name="_Toc26921331"/>
      <w:r>
        <w:t xml:space="preserve">Table </w:t>
      </w:r>
      <w:r w:rsidR="00D43112">
        <w:fldChar w:fldCharType="begin"/>
      </w:r>
      <w:r w:rsidR="00D43112">
        <w:instrText xml:space="preserve"> SEQ Table \* ARABIC </w:instrText>
      </w:r>
      <w:r w:rsidR="00D43112">
        <w:fldChar w:fldCharType="separate"/>
      </w:r>
      <w:r w:rsidR="00020F25">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86"/>
      <w:bookmarkEnd w:id="1887"/>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888" w:name="_Toc288196493"/>
      <w:bookmarkStart w:id="1889"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890" w:name="GenericSeamWeldWeldPosition"/>
      <w:bookmarkStart w:id="1891" w:name="GenericSeamWelParameters"/>
      <w:bookmarkStart w:id="1892" w:name="GenericSeamWeldSubType"/>
      <w:bookmarkStart w:id="1893" w:name="GenericSeamWeldWeldingPosition"/>
      <w:bookmarkStart w:id="1894" w:name="_Toc3557009"/>
      <w:bookmarkStart w:id="1895" w:name="_Toc26921099"/>
      <w:bookmarkStart w:id="1896" w:name="_Toc338938905"/>
      <w:bookmarkStart w:id="1897" w:name="_Toc338939101"/>
      <w:bookmarkStart w:id="1898" w:name="_Toc338939136"/>
      <w:bookmarkEnd w:id="1877"/>
      <w:bookmarkEnd w:id="1878"/>
      <w:bookmarkEnd w:id="1879"/>
      <w:bookmarkEnd w:id="1880"/>
      <w:bookmarkEnd w:id="1881"/>
      <w:bookmarkEnd w:id="1882"/>
      <w:bookmarkEnd w:id="1883"/>
      <w:bookmarkEnd w:id="1888"/>
      <w:bookmarkEnd w:id="1889"/>
      <w:bookmarkEnd w:id="1890"/>
      <w:bookmarkEnd w:id="1891"/>
      <w:bookmarkEnd w:id="1892"/>
      <w:bookmarkEnd w:id="1893"/>
      <w:r>
        <w:t>W</w:t>
      </w:r>
      <w:r w:rsidR="00433A07">
        <w:t>eld Position and Sheet Metal Parameters</w:t>
      </w:r>
      <w:bookmarkEnd w:id="1894"/>
      <w:bookmarkEnd w:id="1895"/>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6AC87C4"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20F25">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20F25">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7C8DEEE" w:rsidR="00433A07" w:rsidRPr="007055D9" w:rsidRDefault="00433A07" w:rsidP="00433A07">
      <w:pPr>
        <w:pStyle w:val="Caption"/>
      </w:pPr>
      <w:bookmarkStart w:id="1899" w:name="_Ref397587838"/>
      <w:bookmarkStart w:id="1900" w:name="_Toc3557124"/>
      <w:bookmarkStart w:id="1901" w:name="_Toc26921215"/>
      <w:r w:rsidRPr="007055D9">
        <w:t xml:space="preserve">Figure </w:t>
      </w:r>
      <w:r w:rsidR="00406B64">
        <w:fldChar w:fldCharType="begin"/>
      </w:r>
      <w:r w:rsidR="00406B64">
        <w:instrText xml:space="preserve"> SEQ Figure \* ARABIC </w:instrText>
      </w:r>
      <w:r w:rsidR="00406B64">
        <w:fldChar w:fldCharType="separate"/>
      </w:r>
      <w:r w:rsidR="00020F25">
        <w:rPr>
          <w:noProof/>
        </w:rPr>
        <w:t>45</w:t>
      </w:r>
      <w:r w:rsidR="00406B64">
        <w:fldChar w:fldCharType="end"/>
      </w:r>
      <w:bookmarkEnd w:id="1899"/>
      <w:r w:rsidRPr="007055D9">
        <w:t xml:space="preserve">: Sheet Parameters vs. </w:t>
      </w:r>
      <w:r w:rsidRPr="007055D9">
        <w:rPr>
          <w:noProof/>
        </w:rPr>
        <w:t xml:space="preserve"> Weld Position Parameters</w:t>
      </w:r>
      <w:bookmarkEnd w:id="1900"/>
      <w:bookmarkEnd w:id="1901"/>
    </w:p>
    <w:p w14:paraId="7C8D9624" w14:textId="77777777" w:rsidR="000E5FC5" w:rsidRDefault="000E5FC5" w:rsidP="00433A07">
      <w:pPr>
        <w:pStyle w:val="Heading4"/>
        <w:numPr>
          <w:ilvl w:val="4"/>
          <w:numId w:val="1"/>
        </w:numPr>
        <w:ind w:left="1009" w:hanging="1009"/>
      </w:pPr>
      <w:bookmarkStart w:id="1902" w:name="_Toc3557010"/>
      <w:bookmarkStart w:id="1903" w:name="_Toc26921100"/>
      <w:bookmarkStart w:id="1904" w:name="_Ref397525982"/>
      <w:r w:rsidRPr="007055D9">
        <w:t>Parameters Assigned to a Specific Sheet of the Flange</w:t>
      </w:r>
      <w:bookmarkEnd w:id="1902"/>
      <w:bookmarkEnd w:id="1903"/>
      <w:r w:rsidRPr="007055D9">
        <w:t xml:space="preserve"> </w:t>
      </w:r>
      <w:bookmarkEnd w:id="1904"/>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34E53701" w:rsidR="00825ABB" w:rsidRDefault="00825ABB" w:rsidP="0035512A">
      <w:pPr>
        <w:pStyle w:val="Caption"/>
        <w:spacing w:before="120"/>
      </w:pPr>
      <w:bookmarkStart w:id="1905" w:name="_Toc3566489"/>
      <w:bookmarkStart w:id="1906" w:name="_Toc26921332"/>
      <w:r>
        <w:t xml:space="preserve">Table </w:t>
      </w:r>
      <w:r w:rsidR="00D43112">
        <w:fldChar w:fldCharType="begin"/>
      </w:r>
      <w:r w:rsidR="00D43112">
        <w:instrText xml:space="preserve"> SEQ Table \* ARABIC </w:instrText>
      </w:r>
      <w:r w:rsidR="00D43112">
        <w:fldChar w:fldCharType="separate"/>
      </w:r>
      <w:r w:rsidR="00020F25">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905"/>
      <w:bookmarkEnd w:id="1906"/>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0332E7C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20F25" w:rsidRPr="007055D9">
        <w:t xml:space="preserve">Figure </w:t>
      </w:r>
      <w:r w:rsidR="00020F25">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20F25">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907" w:name="_Welding_Position"/>
      <w:bookmarkStart w:id="1908" w:name="_Ref397524978"/>
      <w:bookmarkStart w:id="1909" w:name="_Toc3557011"/>
      <w:bookmarkStart w:id="1910" w:name="_Toc26921101"/>
      <w:bookmarkEnd w:id="1907"/>
      <w:r w:rsidRPr="007055D9">
        <w:t>Welding Position</w:t>
      </w:r>
      <w:bookmarkEnd w:id="1896"/>
      <w:bookmarkEnd w:id="1897"/>
      <w:bookmarkEnd w:id="1908"/>
      <w:bookmarkEnd w:id="1909"/>
      <w:bookmarkEnd w:id="1910"/>
    </w:p>
    <w:p w14:paraId="62D6B2C8" w14:textId="68C30922"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20F25" w:rsidRPr="007055D9">
        <w:t xml:space="preserve">Figure </w:t>
      </w:r>
      <w:r w:rsidR="00020F25">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10A540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20F25">
        <w:t>8.2.5</w:t>
      </w:r>
      <w:r w:rsidR="008D51C0" w:rsidRPr="007055D9">
        <w:fldChar w:fldCharType="end"/>
      </w:r>
      <w:r w:rsidRPr="007055D9">
        <w:t>).</w:t>
      </w:r>
    </w:p>
    <w:p w14:paraId="5C54CD1A" w14:textId="77777777" w:rsidR="008A051D" w:rsidRPr="007055D9" w:rsidRDefault="004F562F" w:rsidP="008A051D">
      <w:pPr>
        <w:keepNext/>
        <w:jc w:val="center"/>
      </w:pPr>
      <w:bookmarkStart w:id="1911"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402B2F65" w:rsidR="008A051D" w:rsidRPr="007055D9" w:rsidRDefault="008A051D" w:rsidP="008A051D">
      <w:pPr>
        <w:pStyle w:val="Caption"/>
      </w:pPr>
      <w:bookmarkStart w:id="1912" w:name="_Ref397529286"/>
      <w:bookmarkStart w:id="1913" w:name="_Toc3557125"/>
      <w:bookmarkStart w:id="1914" w:name="_Toc26921216"/>
      <w:r w:rsidRPr="007055D9">
        <w:t xml:space="preserve">Figure </w:t>
      </w:r>
      <w:bookmarkStart w:id="1915" w:name="Figure10"/>
      <w:r w:rsidR="00406B64">
        <w:fldChar w:fldCharType="begin"/>
      </w:r>
      <w:r w:rsidR="00406B64">
        <w:instrText xml:space="preserve"> SEQ Figure \* ARABIC </w:instrText>
      </w:r>
      <w:r w:rsidR="00406B64">
        <w:fldChar w:fldCharType="separate"/>
      </w:r>
      <w:r w:rsidR="00020F25">
        <w:rPr>
          <w:noProof/>
        </w:rPr>
        <w:t>46</w:t>
      </w:r>
      <w:r w:rsidR="00406B64">
        <w:fldChar w:fldCharType="end"/>
      </w:r>
      <w:bookmarkEnd w:id="1912"/>
      <w:bookmarkEnd w:id="1915"/>
      <w:r w:rsidRPr="007055D9">
        <w:t>: Welding Position of a Y-Joint</w:t>
      </w:r>
      <w:bookmarkEnd w:id="1913"/>
      <w:bookmarkEnd w:id="1914"/>
    </w:p>
    <w:p w14:paraId="7D4C2DF5" w14:textId="77777777" w:rsidR="00B540EB" w:rsidRPr="007055D9" w:rsidRDefault="00B540EB" w:rsidP="00B540EB">
      <w:pPr>
        <w:pStyle w:val="Heading5"/>
      </w:pPr>
      <w:r w:rsidRPr="007055D9">
        <w:t>Primary and Secondary Sides</w:t>
      </w:r>
      <w:bookmarkEnd w:id="191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916" w:name="_Toc288196495"/>
      <w:bookmarkStart w:id="1917" w:name="_Toc288200797"/>
      <w:bookmarkStart w:id="1918" w:name="_Toc338939138"/>
      <w:bookmarkEnd w:id="1898"/>
      <w:r w:rsidRPr="007055D9">
        <w:t xml:space="preserve">Element </w:t>
      </w:r>
      <w:r w:rsidR="00194316">
        <w:t>"</w:t>
      </w:r>
      <w:r w:rsidRPr="007055D9">
        <w:t>weld_position</w:t>
      </w:r>
      <w:bookmarkEnd w:id="1916"/>
      <w:bookmarkEnd w:id="1917"/>
      <w:bookmarkEnd w:id="1918"/>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4CE12378" w:rsidR="00365CBF" w:rsidRPr="007055D9" w:rsidRDefault="00DE3902" w:rsidP="008F3D94">
      <w:pPr>
        <w:pStyle w:val="Caption"/>
        <w:spacing w:before="120"/>
      </w:pPr>
      <w:bookmarkStart w:id="1919" w:name="_Toc3566490"/>
      <w:bookmarkStart w:id="1920" w:name="_Toc26921333"/>
      <w:r>
        <w:t xml:space="preserve">Table </w:t>
      </w:r>
      <w:r w:rsidR="00D43112">
        <w:fldChar w:fldCharType="begin"/>
      </w:r>
      <w:r w:rsidR="00D43112">
        <w:instrText xml:space="preserve"> SEQ Table \* ARABIC </w:instrText>
      </w:r>
      <w:r w:rsidR="00D43112">
        <w:fldChar w:fldCharType="separate"/>
      </w:r>
      <w:r w:rsidR="00020F25">
        <w:rPr>
          <w:noProof/>
        </w:rPr>
        <w:t>83</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919"/>
      <w:bookmarkEnd w:id="192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921"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21"/>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4A7C6DDA"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20F25">
        <w:t xml:space="preserve">Figure </w:t>
      </w:r>
      <w:r w:rsidR="00020F25">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CB40236" w:rsidR="005D0B6D" w:rsidRPr="007055D9" w:rsidRDefault="005D0B6D" w:rsidP="005D0B6D">
      <w:pPr>
        <w:pStyle w:val="Caption"/>
      </w:pPr>
      <w:bookmarkStart w:id="1922" w:name="_Ref397529572"/>
      <w:bookmarkStart w:id="1923" w:name="Figure11"/>
      <w:bookmarkStart w:id="1924" w:name="_Toc3557126"/>
      <w:bookmarkStart w:id="1925" w:name="_Toc26921217"/>
      <w:r>
        <w:t xml:space="preserve">Figure </w:t>
      </w:r>
      <w:r w:rsidR="00406B64">
        <w:fldChar w:fldCharType="begin"/>
      </w:r>
      <w:r w:rsidR="00406B64">
        <w:instrText xml:space="preserve"> SEQ Figure \* ARABIC </w:instrText>
      </w:r>
      <w:r w:rsidR="00406B64">
        <w:fldChar w:fldCharType="separate"/>
      </w:r>
      <w:r w:rsidR="00020F25">
        <w:rPr>
          <w:noProof/>
        </w:rPr>
        <w:t>47</w:t>
      </w:r>
      <w:r w:rsidR="00406B64">
        <w:fldChar w:fldCharType="end"/>
      </w:r>
      <w:bookmarkEnd w:id="1922"/>
      <w:bookmarkEnd w:id="1923"/>
      <w:r w:rsidRPr="007055D9">
        <w:t xml:space="preserve">: Welding Position </w:t>
      </w:r>
      <w:r>
        <w:t>vector direction and length</w:t>
      </w:r>
      <w:bookmarkEnd w:id="1924"/>
      <w:bookmarkEnd w:id="1925"/>
    </w:p>
    <w:p w14:paraId="39D4E066" w14:textId="088F097E" w:rsidR="00B540EB" w:rsidRPr="007055D9" w:rsidRDefault="00B540EB" w:rsidP="004F2F09">
      <w:pPr>
        <w:pStyle w:val="Heading5"/>
        <w:keepNext/>
      </w:pPr>
      <w:bookmarkStart w:id="1926" w:name="_Toc338939140"/>
      <w:bookmarkStart w:id="1927" w:name="_Toc338939137"/>
      <w:bookmarkStart w:id="1928" w:name="_Toc338938906"/>
      <w:bookmarkStart w:id="1929" w:name="_Toc338939103"/>
      <w:r w:rsidRPr="007055D9">
        <w:t xml:space="preserve">Attribute </w:t>
      </w:r>
      <w:r w:rsidR="00194316">
        <w:t>"</w:t>
      </w:r>
      <w:r w:rsidRPr="007055D9">
        <w:t>reference</w:t>
      </w:r>
      <w:bookmarkEnd w:id="1926"/>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1930" w:author="m.kalaitzaki" w:date="2019-02-11T17:00:00Z"/>
          <w:lang w:val="en-US"/>
        </w:rPr>
      </w:pPr>
      <w:commentRangeStart w:id="1931"/>
      <w:commentRangeStart w:id="1932"/>
      <w:del w:id="1933" w:author="m.kalaitzaki" w:date="2019-02-11T17:00:00Z">
        <w:r w:rsidRPr="007055D9" w:rsidDel="00DA21CA">
          <w:lastRenderedPageBreak/>
          <w:delText xml:space="preserve">Section </w:delText>
        </w:r>
      </w:del>
      <w:del w:id="1934" w:author="nick" w:date="2019-11-24T12:20:00Z">
        <w:r w:rsidRPr="007055D9" w:rsidDel="00194316">
          <w:delText>“</w:delText>
        </w:r>
      </w:del>
      <w:del w:id="1935" w:author="m.kalaitzaki" w:date="2019-02-11T17:00:00Z">
        <w:r w:rsidRPr="007055D9" w:rsidDel="00DA21CA">
          <w:delText>Laser</w:delText>
        </w:r>
      </w:del>
      <w:del w:id="1936" w:author="nick" w:date="2019-11-24T12:20:00Z">
        <w:r w:rsidRPr="007055D9" w:rsidDel="00194316">
          <w:delText>”</w:delText>
        </w:r>
      </w:del>
    </w:p>
    <w:p w14:paraId="7FB5D31F" w14:textId="73B21F8A" w:rsidR="00456F63" w:rsidDel="00DA21CA" w:rsidRDefault="00456F63" w:rsidP="004F2F09">
      <w:pPr>
        <w:keepLines/>
        <w:jc w:val="both"/>
        <w:rPr>
          <w:del w:id="1937" w:author="m.kalaitzaki" w:date="2019-02-11T17:00:00Z"/>
        </w:rPr>
      </w:pPr>
      <w:del w:id="1938" w:author="m.kalaitzaki" w:date="2019-02-11T17:00:00Z">
        <w:r w:rsidRPr="007055D9" w:rsidDel="00DA21CA">
          <w:delText xml:space="preserve">The section </w:delText>
        </w:r>
      </w:del>
      <w:del w:id="1939" w:author="nick" w:date="2019-11-24T12:20:00Z">
        <w:r w:rsidRPr="007055D9" w:rsidDel="00194316">
          <w:delText>“</w:delText>
        </w:r>
      </w:del>
      <w:del w:id="1940" w:author="m.kalaitzaki" w:date="2019-02-11T17:00:00Z">
        <w:r w:rsidRPr="007055D9" w:rsidDel="00DA21CA">
          <w:delText>Laser</w:delText>
        </w:r>
      </w:del>
      <w:del w:id="1941" w:author="nick" w:date="2019-11-24T12:20:00Z">
        <w:r w:rsidRPr="007055D9" w:rsidDel="00194316">
          <w:delText>”</w:delText>
        </w:r>
      </w:del>
      <w:del w:id="1942"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931"/>
      <w:r w:rsidR="00DA21CA">
        <w:rPr>
          <w:rStyle w:val="CommentReference"/>
          <w:lang w:eastAsia="x-none"/>
        </w:rPr>
        <w:commentReference w:id="1931"/>
      </w:r>
      <w:commentRangeEnd w:id="1932"/>
      <w:r w:rsidR="00FD41F4">
        <w:rPr>
          <w:rStyle w:val="CommentReference"/>
          <w:lang w:eastAsia="x-none"/>
        </w:rPr>
        <w:commentReference w:id="1932"/>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9D566B7" w:rsidR="00926DE7" w:rsidRDefault="00926DE7" w:rsidP="008F3D94">
      <w:pPr>
        <w:pStyle w:val="Caption"/>
        <w:spacing w:before="120"/>
      </w:pPr>
      <w:bookmarkStart w:id="1943" w:name="_Toc3566491"/>
      <w:bookmarkStart w:id="1944" w:name="_Toc26921334"/>
      <w:bookmarkStart w:id="1945" w:name="_Toc338939148"/>
      <w:bookmarkStart w:id="1946" w:name="_Toc288196499"/>
      <w:bookmarkStart w:id="1947" w:name="_Toc288200801"/>
      <w:bookmarkEnd w:id="1927"/>
      <w:bookmarkEnd w:id="1928"/>
      <w:bookmarkEnd w:id="1929"/>
      <w:r>
        <w:t xml:space="preserve">Table </w:t>
      </w:r>
      <w:r w:rsidR="00D43112">
        <w:fldChar w:fldCharType="begin"/>
      </w:r>
      <w:r w:rsidR="00D43112">
        <w:instrText xml:space="preserve"> SEQ Table \* ARABIC </w:instrText>
      </w:r>
      <w:r w:rsidR="00D43112">
        <w:fldChar w:fldCharType="separate"/>
      </w:r>
      <w:r w:rsidR="00020F25">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943"/>
      <w:r w:rsidR="00194316">
        <w:t>"</w:t>
      </w:r>
      <w:bookmarkEnd w:id="1944"/>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945"/>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948" w:name="_Toc338939149"/>
      <w:r w:rsidRPr="007055D9">
        <w:lastRenderedPageBreak/>
        <w:t xml:space="preserve">Attribute </w:t>
      </w:r>
      <w:r w:rsidR="00194316">
        <w:t>"</w:t>
      </w:r>
      <w:r w:rsidRPr="007055D9">
        <w:t>penetration</w:t>
      </w:r>
      <w:bookmarkEnd w:id="1946"/>
      <w:bookmarkEnd w:id="1947"/>
      <w:bookmarkEnd w:id="1948"/>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949" w:name="ModelizationWeldDefinition"/>
      <w:bookmarkStart w:id="1950" w:name="WeldDefinition"/>
      <w:bookmarkStart w:id="1951" w:name="WeldDefinitionButtWeld"/>
      <w:bookmarkStart w:id="1952" w:name="_Toc288200762"/>
      <w:bookmarkStart w:id="1953" w:name="_Toc338939106"/>
      <w:bookmarkStart w:id="1954" w:name="_Toc3557012"/>
      <w:bookmarkStart w:id="1955" w:name="_Toc26921102"/>
      <w:bookmarkStart w:id="1956" w:name="_Toc288196464"/>
      <w:bookmarkEnd w:id="1949"/>
      <w:bookmarkEnd w:id="1950"/>
      <w:bookmarkEnd w:id="1951"/>
      <w:r w:rsidRPr="007055D9">
        <w:t xml:space="preserve">Butt </w:t>
      </w:r>
      <w:bookmarkEnd w:id="1952"/>
      <w:r w:rsidR="003663AA" w:rsidRPr="007055D9">
        <w:t>Joint</w:t>
      </w:r>
      <w:bookmarkEnd w:id="1953"/>
      <w:bookmarkEnd w:id="1954"/>
      <w:bookmarkEnd w:id="195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957" w:name="_Toc3557013"/>
      <w:bookmarkStart w:id="1958" w:name="_Toc26921103"/>
      <w:r w:rsidRPr="00654684">
        <w:rPr>
          <w:sz w:val="24"/>
        </w:rPr>
        <w:t xml:space="preserve">Sheet </w:t>
      </w:r>
      <w:r w:rsidR="00255787" w:rsidRPr="00654684">
        <w:rPr>
          <w:sz w:val="24"/>
        </w:rPr>
        <w:t>Parameters</w:t>
      </w:r>
      <w:bookmarkEnd w:id="1957"/>
      <w:bookmarkEnd w:id="1958"/>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0B382F" w:rsidRPr="00362FDC" w:rsidRDefault="000B382F" w:rsidP="008F3D94">
                              <w:pPr>
                                <w:pStyle w:val="Caption"/>
                                <w:rPr>
                                  <w:noProof/>
                                  <w:szCs w:val="24"/>
                                </w:rPr>
                              </w:pPr>
                              <w:bookmarkStart w:id="1959" w:name="_Toc3557127"/>
                              <w:bookmarkStart w:id="1960"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959"/>
                              <w:bookmarkEnd w:id="19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7"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0B382F" w:rsidRPr="00362FDC" w:rsidRDefault="000B382F" w:rsidP="008F3D94">
                        <w:pPr>
                          <w:pStyle w:val="Caption"/>
                          <w:rPr>
                            <w:noProof/>
                            <w:szCs w:val="24"/>
                          </w:rPr>
                        </w:pPr>
                        <w:bookmarkStart w:id="1961" w:name="_Toc3557127"/>
                        <w:bookmarkStart w:id="1962"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961"/>
                        <w:bookmarkEnd w:id="1962"/>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963" w:name="_Toc3557014"/>
      <w:bookmarkStart w:id="1964" w:name="_Toc26921104"/>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0B382F" w:rsidRPr="006C6D3C" w:rsidRDefault="000B382F" w:rsidP="008F3D94">
                              <w:pPr>
                                <w:pStyle w:val="Caption"/>
                                <w:rPr>
                                  <w:noProof/>
                                  <w:szCs w:val="24"/>
                                </w:rPr>
                              </w:pPr>
                              <w:bookmarkStart w:id="1965" w:name="_Toc3557128"/>
                              <w:bookmarkStart w:id="1966"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965"/>
                              <w:bookmarkEnd w:id="19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9"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0B382F" w:rsidRPr="006C6D3C" w:rsidRDefault="000B382F" w:rsidP="008F3D94">
                        <w:pPr>
                          <w:pStyle w:val="Caption"/>
                          <w:rPr>
                            <w:noProof/>
                            <w:szCs w:val="24"/>
                          </w:rPr>
                        </w:pPr>
                        <w:bookmarkStart w:id="1967" w:name="_Toc3557128"/>
                        <w:bookmarkStart w:id="1968"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967"/>
                        <w:bookmarkEnd w:id="1968"/>
                      </w:p>
                    </w:txbxContent>
                  </v:textbox>
                </v:shape>
              </v:group>
            </w:pict>
          </mc:Fallback>
        </mc:AlternateContent>
      </w:r>
      <w:r w:rsidR="00B50468" w:rsidRPr="00654684">
        <w:rPr>
          <w:sz w:val="24"/>
        </w:rPr>
        <w:t>Weld Parameters</w:t>
      </w:r>
      <w:bookmarkEnd w:id="1963"/>
      <w:bookmarkEnd w:id="1964"/>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FB0EC5F" w:rsidR="008F3D94" w:rsidRDefault="008F3D94" w:rsidP="008F3D94">
      <w:pPr>
        <w:pStyle w:val="Caption"/>
        <w:spacing w:before="120"/>
      </w:pPr>
      <w:bookmarkStart w:id="1969" w:name="_Toc3566492"/>
      <w:bookmarkStart w:id="1970" w:name="_Toc26921335"/>
      <w:r>
        <w:t xml:space="preserve">Table </w:t>
      </w:r>
      <w:r>
        <w:fldChar w:fldCharType="begin"/>
      </w:r>
      <w:r>
        <w:instrText xml:space="preserve"> SEQ Table \* ARABIC </w:instrText>
      </w:r>
      <w:r>
        <w:fldChar w:fldCharType="separate"/>
      </w:r>
      <w:r w:rsidR="00020F25">
        <w:rPr>
          <w:noProof/>
        </w:rPr>
        <w:t>85</w:t>
      </w:r>
      <w:r>
        <w:fldChar w:fldCharType="end"/>
      </w:r>
      <w:r>
        <w:t>: Parameters of Butt Joint Weld</w:t>
      </w:r>
      <w:bookmarkEnd w:id="1969"/>
      <w:bookmarkEnd w:id="1970"/>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971" w:name="_Toc338939151"/>
      <w:bookmarkStart w:id="1972" w:name="_Toc3557015"/>
      <w:bookmarkStart w:id="1973" w:name="_Toc26921105"/>
      <w:r w:rsidRPr="007055D9">
        <w:t>Attributes</w:t>
      </w:r>
      <w:bookmarkEnd w:id="1971"/>
      <w:bookmarkEnd w:id="1972"/>
      <w:bookmarkEnd w:id="1973"/>
    </w:p>
    <w:p w14:paraId="2F9463C1" w14:textId="2C2DBF78" w:rsidR="0006113C" w:rsidRPr="007055D9" w:rsidRDefault="00850045" w:rsidP="0006113C">
      <w:pPr>
        <w:pStyle w:val="Heading5"/>
      </w:pPr>
      <w:bookmarkStart w:id="1974" w:name="_Toc338939153"/>
      <w:r w:rsidRPr="007055D9">
        <w:t xml:space="preserve">Attribute </w:t>
      </w:r>
      <w:r w:rsidR="00194316">
        <w:t>"</w:t>
      </w:r>
      <w:r w:rsidRPr="007055D9">
        <w:t>b</w:t>
      </w:r>
      <w:r w:rsidR="0006113C" w:rsidRPr="007055D9">
        <w:t>ase</w:t>
      </w:r>
      <w:bookmarkEnd w:id="1974"/>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975" w:name="_Toc338939154"/>
      <w:r w:rsidRPr="007055D9">
        <w:t xml:space="preserve">Attribute </w:t>
      </w:r>
      <w:r w:rsidR="00194316">
        <w:t>"</w:t>
      </w:r>
      <w:r w:rsidRPr="007055D9">
        <w:t>t</w:t>
      </w:r>
      <w:r w:rsidR="0006113C" w:rsidRPr="007055D9">
        <w:t>echnology</w:t>
      </w:r>
      <w:bookmarkEnd w:id="1975"/>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1976" w:name="_Toc288196505"/>
      <w:bookmarkStart w:id="1977" w:name="_Toc288200807"/>
      <w:bookmarkStart w:id="1978" w:name="_Toc338939155"/>
      <w:bookmarkStart w:id="1979" w:name="_Toc3557016"/>
      <w:bookmarkStart w:id="1980" w:name="_Toc26921106"/>
      <w:r w:rsidRPr="007055D9">
        <w:t xml:space="preserve">Element </w:t>
      </w:r>
      <w:r w:rsidR="00194316">
        <w:t>"</w:t>
      </w:r>
      <w:r w:rsidRPr="007055D9">
        <w:t>weld_position</w:t>
      </w:r>
      <w:bookmarkEnd w:id="1976"/>
      <w:bookmarkEnd w:id="1977"/>
      <w:bookmarkEnd w:id="1978"/>
      <w:bookmarkEnd w:id="1979"/>
      <w:r w:rsidR="00194316">
        <w:t>"</w:t>
      </w:r>
      <w:bookmarkEnd w:id="1980"/>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A6AF555" w:rsidR="00345A9D" w:rsidRDefault="00345A9D" w:rsidP="008F3D94">
      <w:pPr>
        <w:pStyle w:val="Caption"/>
        <w:spacing w:before="120"/>
      </w:pPr>
      <w:bookmarkStart w:id="1981" w:name="_Toc3566493"/>
      <w:bookmarkStart w:id="1982" w:name="_Toc26921336"/>
      <w:bookmarkStart w:id="1983" w:name="_Toc288196507"/>
      <w:bookmarkStart w:id="1984" w:name="_Toc288200809"/>
      <w:bookmarkStart w:id="1985" w:name="_Toc338939157"/>
      <w:r>
        <w:t xml:space="preserve">Table </w:t>
      </w:r>
      <w:r w:rsidR="00D43112">
        <w:fldChar w:fldCharType="begin"/>
      </w:r>
      <w:r w:rsidR="00D43112">
        <w:instrText xml:space="preserve"> SEQ Table \* ARABIC </w:instrText>
      </w:r>
      <w:r w:rsidR="00D43112">
        <w:fldChar w:fldCharType="separate"/>
      </w:r>
      <w:r w:rsidR="00020F25">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981"/>
      <w:bookmarkEnd w:id="1982"/>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2C2C46B4"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20F25">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983"/>
      <w:bookmarkEnd w:id="1984"/>
      <w:bookmarkEnd w:id="1985"/>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986" w:name="_Toc338939158"/>
      <w:r w:rsidRPr="007055D9">
        <w:t xml:space="preserve">Attribute </w:t>
      </w:r>
      <w:r w:rsidR="00194316">
        <w:t>"</w:t>
      </w:r>
      <w:r w:rsidRPr="007055D9">
        <w:t>width</w:t>
      </w:r>
      <w:bookmarkEnd w:id="1986"/>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987" w:name="_Toc338939159"/>
      <w:r w:rsidRPr="007055D9">
        <w:t xml:space="preserve">Attribute </w:t>
      </w:r>
      <w:r w:rsidR="00194316">
        <w:t>"</w:t>
      </w:r>
      <w:r w:rsidRPr="007055D9">
        <w:t>filler</w:t>
      </w:r>
      <w:bookmarkEnd w:id="1987"/>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988" w:name="WeldDefinitionCornerWeld"/>
      <w:bookmarkStart w:id="1989" w:name="_Toc288200763"/>
      <w:bookmarkStart w:id="1990" w:name="_Toc338939107"/>
      <w:bookmarkEnd w:id="1988"/>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991" w:name="_Toc414263397"/>
      <w:bookmarkStart w:id="1992" w:name="_Toc3557017"/>
      <w:bookmarkStart w:id="1993" w:name="_Toc26921107"/>
      <w:bookmarkEnd w:id="1991"/>
      <w:r w:rsidRPr="007055D9">
        <w:t xml:space="preserve">Element </w:t>
      </w:r>
      <w:r w:rsidR="00194316">
        <w:t>"</w:t>
      </w:r>
      <w:r>
        <w:t>sheet_parameter</w:t>
      </w:r>
      <w:bookmarkEnd w:id="1992"/>
      <w:r w:rsidR="00194316">
        <w:t>"</w:t>
      </w:r>
      <w:bookmarkEnd w:id="1993"/>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6B4459B2" w:rsidR="003B6225" w:rsidRDefault="003B6225" w:rsidP="008F3D94">
      <w:pPr>
        <w:pStyle w:val="Caption"/>
        <w:spacing w:before="120"/>
      </w:pPr>
      <w:bookmarkStart w:id="1994" w:name="_Toc3566494"/>
      <w:bookmarkStart w:id="1995" w:name="_Toc26921337"/>
      <w:r>
        <w:t xml:space="preserve">Table </w:t>
      </w:r>
      <w:r w:rsidR="00D43112">
        <w:fldChar w:fldCharType="begin"/>
      </w:r>
      <w:r w:rsidR="00D43112">
        <w:instrText xml:space="preserve"> SEQ Table \* ARABIC </w:instrText>
      </w:r>
      <w:r w:rsidR="00D43112">
        <w:fldChar w:fldCharType="separate"/>
      </w:r>
      <w:r w:rsidR="00020F25">
        <w:rPr>
          <w:noProof/>
        </w:rPr>
        <w:t>87</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994"/>
      <w:bookmarkEnd w:id="199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996" w:name="_Toc3557018"/>
      <w:bookmarkStart w:id="1997" w:name="_Toc26921108"/>
      <w:r w:rsidRPr="007055D9">
        <w:lastRenderedPageBreak/>
        <w:t>Corner Weld</w:t>
      </w:r>
      <w:bookmarkEnd w:id="1989"/>
      <w:bookmarkEnd w:id="1990"/>
      <w:bookmarkEnd w:id="1996"/>
      <w:bookmarkEnd w:id="1997"/>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998" w:name="_Toc26921109"/>
      <w:bookmarkStart w:id="1999"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0B382F" w:rsidRPr="00796AD7" w:rsidRDefault="000B382F" w:rsidP="008F3D94">
                              <w:pPr>
                                <w:pStyle w:val="Caption"/>
                                <w:rPr>
                                  <w:noProof/>
                                  <w:szCs w:val="24"/>
                                </w:rPr>
                              </w:pPr>
                              <w:bookmarkStart w:id="2000" w:name="_Toc3557129"/>
                              <w:bookmarkStart w:id="2001"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000"/>
                              <w:bookmarkEnd w:id="20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1"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0B382F" w:rsidRPr="00796AD7" w:rsidRDefault="000B382F" w:rsidP="008F3D94">
                        <w:pPr>
                          <w:pStyle w:val="Caption"/>
                          <w:rPr>
                            <w:noProof/>
                            <w:szCs w:val="24"/>
                          </w:rPr>
                        </w:pPr>
                        <w:bookmarkStart w:id="2002" w:name="_Toc3557129"/>
                        <w:bookmarkStart w:id="2003"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002"/>
                        <w:bookmarkEnd w:id="2003"/>
                      </w:p>
                    </w:txbxContent>
                  </v:textbox>
                </v:shape>
              </v:group>
            </w:pict>
          </mc:Fallback>
        </mc:AlternateContent>
      </w:r>
      <w:r w:rsidR="00E36602">
        <w:t>Simple Corner Weld</w:t>
      </w:r>
      <w:bookmarkEnd w:id="1998"/>
    </w:p>
    <w:p w14:paraId="19EDE5F7" w14:textId="78748519" w:rsidR="008A6190" w:rsidRPr="007055D9" w:rsidRDefault="008A6190" w:rsidP="00E36602">
      <w:pPr>
        <w:pStyle w:val="Heading5"/>
        <w:keepNext/>
      </w:pPr>
      <w:r w:rsidRPr="007055D9">
        <w:t>Sheet Parameters</w:t>
      </w:r>
      <w:bookmarkEnd w:id="1999"/>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2004" w:name="_Toc3557020"/>
      <w:r w:rsidRPr="007055D9">
        <w:t>Weld Parameters</w:t>
      </w:r>
      <w:bookmarkEnd w:id="2004"/>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2">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0B382F" w:rsidRPr="00067927" w:rsidRDefault="000B382F" w:rsidP="008F3D94">
                              <w:pPr>
                                <w:pStyle w:val="Caption"/>
                                <w:rPr>
                                  <w:noProof/>
                                  <w:szCs w:val="24"/>
                                </w:rPr>
                              </w:pPr>
                              <w:bookmarkStart w:id="2005" w:name="_Toc3557130"/>
                              <w:bookmarkStart w:id="2006"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005"/>
                              <w:bookmarkEnd w:id="20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3"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0B382F" w:rsidRPr="00067927" w:rsidRDefault="000B382F" w:rsidP="008F3D94">
                        <w:pPr>
                          <w:pStyle w:val="Caption"/>
                          <w:rPr>
                            <w:noProof/>
                            <w:szCs w:val="24"/>
                          </w:rPr>
                        </w:pPr>
                        <w:bookmarkStart w:id="2007" w:name="_Toc3557130"/>
                        <w:bookmarkStart w:id="2008"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007"/>
                        <w:bookmarkEnd w:id="2008"/>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54" o:title=""/>
          </v:shape>
          <o:OLEObject Type="Embed" ProgID="Equation.3" ShapeID="_x0000_i1026" DrawAspect="Content" ObjectID="_1645293400" r:id="rId155"/>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46D57967" w:rsidR="008F3D94" w:rsidRDefault="008F3D94" w:rsidP="008F3D94">
      <w:pPr>
        <w:pStyle w:val="Caption"/>
        <w:spacing w:before="120"/>
      </w:pPr>
      <w:bookmarkStart w:id="2009" w:name="_Toc3566495"/>
      <w:bookmarkStart w:id="2010" w:name="_Toc26921338"/>
      <w:r>
        <w:t xml:space="preserve">Table </w:t>
      </w:r>
      <w:r>
        <w:fldChar w:fldCharType="begin"/>
      </w:r>
      <w:r>
        <w:instrText xml:space="preserve"> SEQ Table \* ARABIC </w:instrText>
      </w:r>
      <w:r>
        <w:fldChar w:fldCharType="separate"/>
      </w:r>
      <w:r w:rsidR="00020F25">
        <w:rPr>
          <w:noProof/>
        </w:rPr>
        <w:t>88</w:t>
      </w:r>
      <w:r>
        <w:fldChar w:fldCharType="end"/>
      </w:r>
      <w:r>
        <w:t xml:space="preserve">: Parameters of </w:t>
      </w:r>
      <w:r w:rsidR="006619C9">
        <w:t xml:space="preserve">Simple </w:t>
      </w:r>
      <w:r>
        <w:t>Corner Weld</w:t>
      </w:r>
      <w:bookmarkEnd w:id="2009"/>
      <w:bookmarkEnd w:id="2010"/>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2011" w:name="_Toc26921110"/>
      <w:r>
        <w:lastRenderedPageBreak/>
        <w:t>Double Corner Weld</w:t>
      </w:r>
      <w:bookmarkEnd w:id="2011"/>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0B382F" w:rsidRPr="00067927" w:rsidRDefault="000B382F" w:rsidP="00FA0FAD">
                                <w:pPr>
                                  <w:pStyle w:val="Caption"/>
                                  <w:keepNext/>
                                  <w:keepLines/>
                                  <w:rPr>
                                    <w:noProof/>
                                    <w:szCs w:val="24"/>
                                  </w:rPr>
                                </w:pPr>
                                <w:bookmarkStart w:id="2012"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0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0B382F" w:rsidRPr="00796AD7" w:rsidRDefault="000B382F" w:rsidP="006619C9">
                                <w:pPr>
                                  <w:pStyle w:val="Caption"/>
                                  <w:rPr>
                                    <w:noProof/>
                                    <w:szCs w:val="24"/>
                                  </w:rPr>
                                </w:pPr>
                                <w:bookmarkStart w:id="2013"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0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0B382F" w:rsidRPr="00067927" w:rsidRDefault="000B382F" w:rsidP="00FA0FAD">
                          <w:pPr>
                            <w:pStyle w:val="Caption"/>
                            <w:keepNext/>
                            <w:keepLines/>
                            <w:rPr>
                              <w:noProof/>
                              <w:szCs w:val="24"/>
                            </w:rPr>
                          </w:pPr>
                          <w:bookmarkStart w:id="2014"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014"/>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58"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59"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0B382F" w:rsidRPr="00796AD7" w:rsidRDefault="000B382F" w:rsidP="006619C9">
                          <w:pPr>
                            <w:pStyle w:val="Caption"/>
                            <w:rPr>
                              <w:noProof/>
                              <w:szCs w:val="24"/>
                            </w:rPr>
                          </w:pPr>
                          <w:bookmarkStart w:id="2015"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015"/>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54" o:title=""/>
          </v:shape>
          <o:OLEObject Type="Embed" ProgID="Equation.3" ShapeID="_x0000_i1027" DrawAspect="Content" ObjectID="_1645293401" r:id="rId16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EDE98BC" w:rsidR="00E36602" w:rsidRDefault="00E36602" w:rsidP="00E36602">
      <w:pPr>
        <w:pStyle w:val="Caption"/>
        <w:spacing w:before="120"/>
      </w:pPr>
      <w:bookmarkStart w:id="2016" w:name="_Toc26921339"/>
      <w:r>
        <w:t xml:space="preserve">Table </w:t>
      </w:r>
      <w:r>
        <w:fldChar w:fldCharType="begin"/>
      </w:r>
      <w:r>
        <w:instrText xml:space="preserve"> SEQ Table \* ARABIC </w:instrText>
      </w:r>
      <w:r>
        <w:fldChar w:fldCharType="separate"/>
      </w:r>
      <w:r w:rsidR="00020F25">
        <w:rPr>
          <w:noProof/>
        </w:rPr>
        <w:t>89</w:t>
      </w:r>
      <w:r>
        <w:fldChar w:fldCharType="end"/>
      </w:r>
      <w:r>
        <w:t xml:space="preserve">: Parameters of </w:t>
      </w:r>
      <w:r w:rsidR="006619C9">
        <w:t xml:space="preserve">Double </w:t>
      </w:r>
      <w:r>
        <w:t>Corner Weld</w:t>
      </w:r>
      <w:bookmarkEnd w:id="2016"/>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2017" w:name="_Toc338939161"/>
      <w:bookmarkStart w:id="2018" w:name="_Toc3557021"/>
      <w:bookmarkStart w:id="2019" w:name="_Toc26921111"/>
      <w:r w:rsidRPr="007055D9">
        <w:lastRenderedPageBreak/>
        <w:t>Attributes</w:t>
      </w:r>
      <w:bookmarkEnd w:id="2017"/>
      <w:bookmarkEnd w:id="2018"/>
      <w:bookmarkEnd w:id="2019"/>
    </w:p>
    <w:p w14:paraId="22FDBBD1" w14:textId="5050C61D" w:rsidR="0006113C" w:rsidRPr="007055D9" w:rsidRDefault="00242481" w:rsidP="001759F7">
      <w:pPr>
        <w:pStyle w:val="Heading5"/>
        <w:keepNext/>
      </w:pPr>
      <w:bookmarkStart w:id="2020" w:name="_Toc338939163"/>
      <w:r w:rsidRPr="007055D9">
        <w:t xml:space="preserve">Attribute </w:t>
      </w:r>
      <w:r w:rsidR="00194316">
        <w:t>"</w:t>
      </w:r>
      <w:r w:rsidRPr="007055D9">
        <w:t>b</w:t>
      </w:r>
      <w:r w:rsidR="0006113C" w:rsidRPr="007055D9">
        <w:t>ase</w:t>
      </w:r>
      <w:bookmarkEnd w:id="2020"/>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2021" w:name="_Toc338939164"/>
      <w:r w:rsidRPr="007055D9">
        <w:t xml:space="preserve">Attribute </w:t>
      </w:r>
      <w:r w:rsidR="00194316">
        <w:t>"</w:t>
      </w:r>
      <w:r w:rsidRPr="007055D9">
        <w:t>t</w:t>
      </w:r>
      <w:r w:rsidR="0006113C" w:rsidRPr="007055D9">
        <w:t>echnology</w:t>
      </w:r>
      <w:bookmarkEnd w:id="2021"/>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2022" w:name="_Toc338939165"/>
      <w:bookmarkStart w:id="2023" w:name="_Toc3557022"/>
      <w:bookmarkStart w:id="2024" w:name="_Toc26921112"/>
      <w:r w:rsidRPr="007055D9">
        <w:t xml:space="preserve">Element </w:t>
      </w:r>
      <w:r w:rsidR="00194316">
        <w:t>"</w:t>
      </w:r>
      <w:r w:rsidRPr="007055D9">
        <w:t>weld_position</w:t>
      </w:r>
      <w:bookmarkEnd w:id="2022"/>
      <w:bookmarkEnd w:id="2023"/>
      <w:r w:rsidR="00194316">
        <w:t>"</w:t>
      </w:r>
      <w:bookmarkEnd w:id="2024"/>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95083BD" w:rsidR="003B6225" w:rsidRDefault="003B6225" w:rsidP="008F3D94">
      <w:pPr>
        <w:pStyle w:val="Caption"/>
        <w:spacing w:before="120"/>
      </w:pPr>
      <w:bookmarkStart w:id="2025" w:name="_Toc3566496"/>
      <w:bookmarkStart w:id="2026" w:name="_Toc26921340"/>
      <w:bookmarkStart w:id="2027" w:name="_Toc338939167"/>
      <w:r>
        <w:t xml:space="preserve">Table </w:t>
      </w:r>
      <w:r w:rsidR="00D43112">
        <w:fldChar w:fldCharType="begin"/>
      </w:r>
      <w:r w:rsidR="00D43112">
        <w:instrText xml:space="preserve"> SEQ Table \* ARABIC </w:instrText>
      </w:r>
      <w:r w:rsidR="00D43112">
        <w:fldChar w:fldCharType="separate"/>
      </w:r>
      <w:r w:rsidR="00020F25">
        <w:rPr>
          <w:noProof/>
        </w:rPr>
        <w:t>90</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2025"/>
      <w:bookmarkEnd w:id="2026"/>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7B2A97E0"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20F25" w:rsidRPr="00020F25">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2027"/>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2028" w:name="_Toc338939168"/>
      <w:r w:rsidRPr="007055D9">
        <w:t xml:space="preserve">Attribute </w:t>
      </w:r>
      <w:r w:rsidR="00194316">
        <w:t>"</w:t>
      </w:r>
      <w:r w:rsidRPr="007055D9">
        <w:t>thickness</w:t>
      </w:r>
      <w:bookmarkEnd w:id="2028"/>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E62D91" w:rsidR="008F3D94" w:rsidRDefault="008F3D94" w:rsidP="008F3D94">
      <w:pPr>
        <w:pStyle w:val="Caption"/>
        <w:spacing w:before="120"/>
      </w:pPr>
      <w:bookmarkStart w:id="2029" w:name="_Toc3566497"/>
      <w:bookmarkStart w:id="2030" w:name="_Toc26921341"/>
      <w:bookmarkStart w:id="2031" w:name="_Toc338939169"/>
      <w:r>
        <w:t xml:space="preserve">Table </w:t>
      </w:r>
      <w:r>
        <w:fldChar w:fldCharType="begin"/>
      </w:r>
      <w:r>
        <w:instrText xml:space="preserve"> SEQ Table \* ARABIC </w:instrText>
      </w:r>
      <w:r>
        <w:fldChar w:fldCharType="separate"/>
      </w:r>
      <w:r w:rsidR="00020F25">
        <w:rPr>
          <w:noProof/>
        </w:rPr>
        <w:t>91</w:t>
      </w:r>
      <w:r>
        <w:fldChar w:fldCharType="end"/>
      </w:r>
      <w:r>
        <w:t xml:space="preserve">: Values of Attribute </w:t>
      </w:r>
      <w:r w:rsidRPr="008F3D94">
        <w:rPr>
          <w:rStyle w:val="elementdeftypeChar"/>
          <w:b/>
        </w:rPr>
        <w:t>section</w:t>
      </w:r>
      <w:bookmarkEnd w:id="2029"/>
      <w:bookmarkEnd w:id="2030"/>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2031"/>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F779D3F" w:rsidR="008F3D94" w:rsidRDefault="008F3D94" w:rsidP="008F3D94">
      <w:pPr>
        <w:pStyle w:val="Caption"/>
        <w:spacing w:before="120"/>
      </w:pPr>
      <w:bookmarkStart w:id="2032" w:name="_Toc3566498"/>
      <w:bookmarkStart w:id="2033" w:name="_Toc26921342"/>
      <w:bookmarkStart w:id="2034" w:name="_Toc338939170"/>
      <w:r>
        <w:t xml:space="preserve">Table </w:t>
      </w:r>
      <w:r>
        <w:fldChar w:fldCharType="begin"/>
      </w:r>
      <w:r>
        <w:instrText xml:space="preserve"> SEQ Table \* ARABIC </w:instrText>
      </w:r>
      <w:r>
        <w:fldChar w:fldCharType="separate"/>
      </w:r>
      <w:r w:rsidR="00020F25">
        <w:rPr>
          <w:noProof/>
        </w:rPr>
        <w:t>92</w:t>
      </w:r>
      <w:r>
        <w:fldChar w:fldCharType="end"/>
      </w:r>
      <w:r>
        <w:t xml:space="preserve">: Values of Attribute </w:t>
      </w:r>
      <w:r>
        <w:rPr>
          <w:rStyle w:val="elementdeftypeChar"/>
          <w:b/>
        </w:rPr>
        <w:t>angle</w:t>
      </w:r>
      <w:bookmarkEnd w:id="2032"/>
      <w:bookmarkEnd w:id="2033"/>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2034"/>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2035" w:name="_Toc338939171"/>
      <w:r w:rsidRPr="007055D9">
        <w:t xml:space="preserve">Attribute </w:t>
      </w:r>
      <w:r w:rsidR="00194316">
        <w:t>"</w:t>
      </w:r>
      <w:r w:rsidRPr="007055D9">
        <w:t>penetration</w:t>
      </w:r>
      <w:bookmarkEnd w:id="2035"/>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2036" w:name="_Toc338939173"/>
      <w:r w:rsidRPr="007055D9">
        <w:t xml:space="preserve">Attribute </w:t>
      </w:r>
      <w:r w:rsidR="00194316">
        <w:t>"</w:t>
      </w:r>
      <w:r w:rsidRPr="007055D9">
        <w:t>filler</w:t>
      </w:r>
      <w:bookmarkEnd w:id="2036"/>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2037" w:name="WeldDefinitionEdgeWeld"/>
      <w:bookmarkStart w:id="2038" w:name="_Toc3557023"/>
      <w:bookmarkStart w:id="2039" w:name="_Toc26921113"/>
      <w:bookmarkStart w:id="2040" w:name="_Toc288200764"/>
      <w:bookmarkStart w:id="2041" w:name="_Toc338939108"/>
      <w:bookmarkEnd w:id="2037"/>
      <w:r w:rsidRPr="007055D9">
        <w:lastRenderedPageBreak/>
        <w:t xml:space="preserve">Element </w:t>
      </w:r>
      <w:r w:rsidR="00194316">
        <w:t>"</w:t>
      </w:r>
      <w:r>
        <w:t>sheet_parameter</w:t>
      </w:r>
      <w:bookmarkEnd w:id="2038"/>
      <w:r w:rsidR="00194316">
        <w:t>"</w:t>
      </w:r>
      <w:bookmarkEnd w:id="2039"/>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AEB5480" w:rsidR="00B21508" w:rsidRDefault="00B21508" w:rsidP="008F3D94">
      <w:pPr>
        <w:pStyle w:val="Caption"/>
        <w:spacing w:before="120"/>
      </w:pPr>
      <w:bookmarkStart w:id="2042" w:name="_Toc3566499"/>
      <w:bookmarkStart w:id="2043" w:name="_Toc26921343"/>
      <w:r>
        <w:t xml:space="preserve">Table </w:t>
      </w:r>
      <w:r w:rsidR="00D43112">
        <w:fldChar w:fldCharType="begin"/>
      </w:r>
      <w:r w:rsidR="00D43112">
        <w:instrText xml:space="preserve"> SEQ Table \* ARABIC </w:instrText>
      </w:r>
      <w:r w:rsidR="00D43112">
        <w:fldChar w:fldCharType="separate"/>
      </w:r>
      <w:r w:rsidR="00020F25">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042"/>
      <w:bookmarkEnd w:id="2043"/>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2044" w:name="_Toc3557024"/>
      <w:bookmarkStart w:id="2045" w:name="_Toc26921114"/>
      <w:r w:rsidRPr="007055D9">
        <w:t>Edge Weld</w:t>
      </w:r>
      <w:bookmarkEnd w:id="2040"/>
      <w:bookmarkEnd w:id="2041"/>
      <w:bookmarkEnd w:id="2044"/>
      <w:bookmarkEnd w:id="2045"/>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2046" w:name="_Toc3557025"/>
      <w:bookmarkStart w:id="2047" w:name="_Toc26921115"/>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046"/>
      <w:bookmarkEnd w:id="2047"/>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0B382F" w:rsidRPr="00AF7673" w:rsidRDefault="000B382F" w:rsidP="00765F0F">
                            <w:pPr>
                              <w:pStyle w:val="Caption"/>
                              <w:keepNext/>
                              <w:keepLines/>
                              <w:rPr>
                                <w:b w:val="0"/>
                                <w:bCs w:val="0"/>
                                <w:noProof/>
                                <w:sz w:val="26"/>
                                <w:szCs w:val="28"/>
                              </w:rPr>
                            </w:pPr>
                            <w:bookmarkStart w:id="2048" w:name="_Toc3557131"/>
                            <w:bookmarkStart w:id="2049"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048"/>
                            <w:bookmarkEnd w:id="20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0B382F" w:rsidRPr="00AF7673" w:rsidRDefault="000B382F" w:rsidP="00765F0F">
                      <w:pPr>
                        <w:pStyle w:val="Caption"/>
                        <w:keepNext/>
                        <w:keepLines/>
                        <w:rPr>
                          <w:b w:val="0"/>
                          <w:bCs w:val="0"/>
                          <w:noProof/>
                          <w:sz w:val="26"/>
                          <w:szCs w:val="28"/>
                        </w:rPr>
                      </w:pPr>
                      <w:bookmarkStart w:id="2050" w:name="_Toc3557131"/>
                      <w:bookmarkStart w:id="2051"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050"/>
                      <w:bookmarkEnd w:id="2051"/>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052" w:name="_Toc3557026"/>
      <w:bookmarkStart w:id="2053" w:name="_Toc26921116"/>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052"/>
      <w:bookmarkEnd w:id="2053"/>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0B382F" w:rsidRPr="00213139" w:rsidRDefault="000B382F" w:rsidP="008F3D94">
                            <w:pPr>
                              <w:pStyle w:val="Caption"/>
                              <w:rPr>
                                <w:b w:val="0"/>
                                <w:bCs w:val="0"/>
                                <w:noProof/>
                                <w:sz w:val="26"/>
                                <w:szCs w:val="28"/>
                              </w:rPr>
                            </w:pPr>
                            <w:bookmarkStart w:id="2054" w:name="_Toc3557132"/>
                            <w:bookmarkStart w:id="2055"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054"/>
                            <w:bookmarkEnd w:id="20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0B382F" w:rsidRPr="00213139" w:rsidRDefault="000B382F" w:rsidP="008F3D94">
                      <w:pPr>
                        <w:pStyle w:val="Caption"/>
                        <w:rPr>
                          <w:b w:val="0"/>
                          <w:bCs w:val="0"/>
                          <w:noProof/>
                          <w:sz w:val="26"/>
                          <w:szCs w:val="28"/>
                        </w:rPr>
                      </w:pPr>
                      <w:bookmarkStart w:id="2056" w:name="_Toc3557132"/>
                      <w:bookmarkStart w:id="2057"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056"/>
                      <w:bookmarkEnd w:id="205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FB1818F" w:rsidR="00687B5E" w:rsidRDefault="00687B5E" w:rsidP="00687B5E">
      <w:pPr>
        <w:pStyle w:val="Caption"/>
        <w:spacing w:before="120"/>
      </w:pPr>
      <w:bookmarkStart w:id="2058" w:name="_Toc3566500"/>
      <w:bookmarkStart w:id="2059" w:name="_Toc26921344"/>
      <w:r>
        <w:t xml:space="preserve">Table </w:t>
      </w:r>
      <w:r>
        <w:fldChar w:fldCharType="begin"/>
      </w:r>
      <w:r>
        <w:instrText xml:space="preserve"> SEQ Table \* ARABIC </w:instrText>
      </w:r>
      <w:r>
        <w:fldChar w:fldCharType="separate"/>
      </w:r>
      <w:r w:rsidR="00020F25">
        <w:rPr>
          <w:noProof/>
        </w:rPr>
        <w:t>94</w:t>
      </w:r>
      <w:r>
        <w:fldChar w:fldCharType="end"/>
      </w:r>
      <w:r>
        <w:t>: Parameters of Edge Weld</w:t>
      </w:r>
      <w:bookmarkEnd w:id="2058"/>
      <w:bookmarkEnd w:id="2059"/>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2060" w:name="_Toc338939175"/>
      <w:bookmarkStart w:id="2061" w:name="_Toc3557027"/>
      <w:bookmarkStart w:id="2062" w:name="_Toc26921117"/>
      <w:r w:rsidRPr="007055D9">
        <w:t>Attributes</w:t>
      </w:r>
      <w:bookmarkEnd w:id="2060"/>
      <w:bookmarkEnd w:id="2061"/>
      <w:bookmarkEnd w:id="2062"/>
    </w:p>
    <w:p w14:paraId="20DE2C66" w14:textId="1F84002A" w:rsidR="0006113C" w:rsidRPr="007055D9" w:rsidRDefault="001C1D65" w:rsidP="0033252C">
      <w:pPr>
        <w:pStyle w:val="Heading5"/>
        <w:keepNext/>
      </w:pPr>
      <w:bookmarkStart w:id="2063" w:name="_Toc338939177"/>
      <w:r w:rsidRPr="007055D9">
        <w:t xml:space="preserve">Attribute </w:t>
      </w:r>
      <w:r w:rsidR="00194316">
        <w:t>"</w:t>
      </w:r>
      <w:r w:rsidRPr="007055D9">
        <w:t>b</w:t>
      </w:r>
      <w:r w:rsidR="0006113C" w:rsidRPr="007055D9">
        <w:t>ase</w:t>
      </w:r>
      <w:bookmarkEnd w:id="2063"/>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2064" w:name="_Toc338939178"/>
      <w:r w:rsidRPr="007055D9">
        <w:t xml:space="preserve">Attribute </w:t>
      </w:r>
      <w:r w:rsidR="00194316">
        <w:t>"</w:t>
      </w:r>
      <w:r w:rsidRPr="007055D9">
        <w:t>t</w:t>
      </w:r>
      <w:r w:rsidR="0006113C" w:rsidRPr="007055D9">
        <w:t>echnology</w:t>
      </w:r>
      <w:bookmarkEnd w:id="2064"/>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2065" w:name="_Toc338939179"/>
      <w:bookmarkStart w:id="2066" w:name="_Toc3557028"/>
      <w:bookmarkStart w:id="2067" w:name="_Toc26921118"/>
      <w:r w:rsidRPr="007055D9">
        <w:t xml:space="preserve">Element </w:t>
      </w:r>
      <w:r w:rsidR="00194316">
        <w:t>"</w:t>
      </w:r>
      <w:r w:rsidRPr="007055D9">
        <w:t>weld_position</w:t>
      </w:r>
      <w:bookmarkEnd w:id="2065"/>
      <w:bookmarkEnd w:id="2066"/>
      <w:r w:rsidR="00194316">
        <w:t>"</w:t>
      </w:r>
      <w:bookmarkEnd w:id="2067"/>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195DB0EA" w:rsidR="00630516" w:rsidRDefault="00630516" w:rsidP="00F3716C">
      <w:pPr>
        <w:pStyle w:val="Caption"/>
        <w:spacing w:before="120"/>
      </w:pPr>
      <w:bookmarkStart w:id="2068" w:name="_Toc3566501"/>
      <w:bookmarkStart w:id="2069" w:name="_Toc26921345"/>
      <w:bookmarkStart w:id="2070" w:name="_Toc338939181"/>
      <w:r>
        <w:t xml:space="preserve">Table </w:t>
      </w:r>
      <w:r w:rsidR="00D43112">
        <w:fldChar w:fldCharType="begin"/>
      </w:r>
      <w:r w:rsidR="00D43112">
        <w:instrText xml:space="preserve"> SEQ Table \* ARABIC </w:instrText>
      </w:r>
      <w:r w:rsidR="00D43112">
        <w:fldChar w:fldCharType="separate"/>
      </w:r>
      <w:r w:rsidR="00020F25">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068"/>
      <w:bookmarkEnd w:id="2069"/>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02C0D922"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20F25" w:rsidRPr="00020F25">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2070"/>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2071" w:name="_Toc338939182"/>
      <w:r w:rsidRPr="007055D9">
        <w:t xml:space="preserve">Attribute </w:t>
      </w:r>
      <w:r w:rsidR="00194316">
        <w:t>"</w:t>
      </w:r>
      <w:r w:rsidRPr="007055D9">
        <w:t>width</w:t>
      </w:r>
      <w:bookmarkEnd w:id="2071"/>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2072" w:name="_Toc338939184"/>
      <w:r w:rsidRPr="007055D9">
        <w:t xml:space="preserve">Attribute </w:t>
      </w:r>
      <w:r w:rsidR="00194316">
        <w:t>"</w:t>
      </w:r>
      <w:r w:rsidRPr="007055D9">
        <w:t>filler</w:t>
      </w:r>
      <w:bookmarkEnd w:id="2072"/>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2073" w:name="WeldDefinitionIWeld"/>
      <w:bookmarkStart w:id="2074" w:name="_Toc3557029"/>
      <w:bookmarkStart w:id="2075" w:name="_Toc26921119"/>
      <w:bookmarkStart w:id="2076" w:name="_Toc288200765"/>
      <w:bookmarkStart w:id="2077" w:name="_Toc338939109"/>
      <w:bookmarkEnd w:id="2073"/>
      <w:r w:rsidRPr="007055D9">
        <w:t xml:space="preserve">Element </w:t>
      </w:r>
      <w:r w:rsidR="00194316">
        <w:t>"</w:t>
      </w:r>
      <w:r>
        <w:t>sheet_parameter</w:t>
      </w:r>
      <w:bookmarkEnd w:id="2074"/>
      <w:r w:rsidR="00194316">
        <w:t>"</w:t>
      </w:r>
      <w:bookmarkEnd w:id="2075"/>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CF47736" w:rsidR="0033252C" w:rsidRDefault="0033252C" w:rsidP="00F3716C">
      <w:pPr>
        <w:pStyle w:val="Caption"/>
        <w:spacing w:before="120"/>
      </w:pPr>
      <w:bookmarkStart w:id="2078" w:name="_Toc3566502"/>
      <w:bookmarkStart w:id="2079" w:name="_Toc26921346"/>
      <w:r>
        <w:t xml:space="preserve">Table </w:t>
      </w:r>
      <w:r w:rsidR="00D43112">
        <w:fldChar w:fldCharType="begin"/>
      </w:r>
      <w:r w:rsidR="00D43112">
        <w:instrText xml:space="preserve"> SEQ Table \* ARABIC </w:instrText>
      </w:r>
      <w:r w:rsidR="00D43112">
        <w:fldChar w:fldCharType="separate"/>
      </w:r>
      <w:r w:rsidR="00020F25">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078"/>
      <w:bookmarkEnd w:id="2079"/>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2080" w:name="_Toc3557030"/>
      <w:bookmarkStart w:id="2081" w:name="_Toc26921120"/>
      <w:r w:rsidRPr="007055D9">
        <w:t>I-Weld</w:t>
      </w:r>
      <w:bookmarkEnd w:id="2076"/>
      <w:bookmarkEnd w:id="2077"/>
      <w:bookmarkEnd w:id="2080"/>
      <w:bookmarkEnd w:id="2081"/>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2082" w:name="_Toc3557031"/>
      <w:bookmarkStart w:id="2083" w:name="_Toc26921121"/>
      <w:r w:rsidRPr="007055D9">
        <w:t>Sheet Parameters</w:t>
      </w:r>
      <w:bookmarkEnd w:id="2082"/>
      <w:bookmarkEnd w:id="2083"/>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2084" w:name="_Toc3557032"/>
      <w:bookmarkStart w:id="2085" w:name="_Toc26921122"/>
      <w:r w:rsidRPr="007055D9">
        <w:lastRenderedPageBreak/>
        <w:t>Weld Parameters</w:t>
      </w:r>
      <w:bookmarkEnd w:id="2084"/>
      <w:bookmarkEnd w:id="2085"/>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0B382F" w:rsidRPr="001B4A57" w:rsidRDefault="000B382F" w:rsidP="00F51CB9">
                                <w:pPr>
                                  <w:pStyle w:val="Caption"/>
                                  <w:rPr>
                                    <w:b w:val="0"/>
                                    <w:bCs w:val="0"/>
                                    <w:noProof/>
                                    <w:sz w:val="26"/>
                                    <w:szCs w:val="28"/>
                                  </w:rPr>
                                </w:pPr>
                                <w:bookmarkStart w:id="2086" w:name="_Toc3557133"/>
                                <w:bookmarkStart w:id="2087"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86"/>
                                <w:bookmarkEnd w:id="20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0B382F" w:rsidRPr="003F40AF" w:rsidRDefault="000B382F" w:rsidP="00F51CB9">
                                <w:pPr>
                                  <w:pStyle w:val="Caption"/>
                                  <w:rPr>
                                    <w:b w:val="0"/>
                                    <w:bCs w:val="0"/>
                                    <w:noProof/>
                                    <w:sz w:val="26"/>
                                    <w:szCs w:val="28"/>
                                  </w:rPr>
                                </w:pPr>
                                <w:bookmarkStart w:id="2088" w:name="_Toc3557134"/>
                                <w:bookmarkStart w:id="2089"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2088"/>
                                <w:bookmarkEnd w:id="20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5"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0B382F" w:rsidRPr="001B4A57" w:rsidRDefault="000B382F" w:rsidP="00F51CB9">
                          <w:pPr>
                            <w:pStyle w:val="Caption"/>
                            <w:rPr>
                              <w:b w:val="0"/>
                              <w:bCs w:val="0"/>
                              <w:noProof/>
                              <w:sz w:val="26"/>
                              <w:szCs w:val="28"/>
                            </w:rPr>
                          </w:pPr>
                          <w:bookmarkStart w:id="2090" w:name="_Toc3557133"/>
                          <w:bookmarkStart w:id="2091"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90"/>
                          <w:bookmarkEnd w:id="2091"/>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6"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0B382F" w:rsidRPr="003F40AF" w:rsidRDefault="000B382F" w:rsidP="00F51CB9">
                          <w:pPr>
                            <w:pStyle w:val="Caption"/>
                            <w:rPr>
                              <w:b w:val="0"/>
                              <w:bCs w:val="0"/>
                              <w:noProof/>
                              <w:sz w:val="26"/>
                              <w:szCs w:val="28"/>
                            </w:rPr>
                          </w:pPr>
                          <w:bookmarkStart w:id="2092" w:name="_Toc3557134"/>
                          <w:bookmarkStart w:id="2093"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2092"/>
                          <w:bookmarkEnd w:id="2093"/>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E39F675" w:rsidR="00F51CB9" w:rsidRDefault="00F51CB9" w:rsidP="00F51CB9">
      <w:pPr>
        <w:pStyle w:val="Caption"/>
        <w:spacing w:before="120"/>
      </w:pPr>
      <w:bookmarkStart w:id="2094" w:name="_Toc3566503"/>
      <w:bookmarkStart w:id="2095" w:name="_Toc26921347"/>
      <w:r>
        <w:t xml:space="preserve">Table </w:t>
      </w:r>
      <w:r>
        <w:fldChar w:fldCharType="begin"/>
      </w:r>
      <w:r>
        <w:instrText xml:space="preserve"> SEQ Table \* ARABIC </w:instrText>
      </w:r>
      <w:r>
        <w:fldChar w:fldCharType="separate"/>
      </w:r>
      <w:r w:rsidR="00020F25">
        <w:rPr>
          <w:noProof/>
        </w:rPr>
        <w:t>97</w:t>
      </w:r>
      <w:r>
        <w:fldChar w:fldCharType="end"/>
      </w:r>
      <w:r>
        <w:t>: Parameters of I-Weld</w:t>
      </w:r>
      <w:bookmarkEnd w:id="2094"/>
      <w:bookmarkEnd w:id="209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096" w:name="_Toc338939186"/>
      <w:bookmarkStart w:id="2097" w:name="_Toc3557033"/>
      <w:bookmarkStart w:id="2098" w:name="_Toc26921123"/>
      <w:r w:rsidRPr="007055D9">
        <w:t>Attributes</w:t>
      </w:r>
      <w:bookmarkEnd w:id="2096"/>
      <w:bookmarkEnd w:id="2097"/>
      <w:bookmarkEnd w:id="2098"/>
    </w:p>
    <w:p w14:paraId="7F7DD4CE" w14:textId="6A121F1A" w:rsidR="0006113C" w:rsidRPr="007055D9" w:rsidRDefault="009D7557" w:rsidP="00E67798">
      <w:pPr>
        <w:pStyle w:val="Heading5"/>
        <w:keepNext/>
      </w:pPr>
      <w:bookmarkStart w:id="2099" w:name="_Toc338939188"/>
      <w:r w:rsidRPr="007055D9">
        <w:t xml:space="preserve">Attribute </w:t>
      </w:r>
      <w:r w:rsidR="00194316">
        <w:t>"</w:t>
      </w:r>
      <w:r w:rsidRPr="007055D9">
        <w:t>b</w:t>
      </w:r>
      <w:r w:rsidR="0006113C" w:rsidRPr="007055D9">
        <w:t>ase</w:t>
      </w:r>
      <w:bookmarkEnd w:id="2099"/>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2100" w:name="_Toc338939189"/>
      <w:r w:rsidRPr="007055D9">
        <w:t xml:space="preserve">Attribute </w:t>
      </w:r>
      <w:r w:rsidR="00194316">
        <w:t>"</w:t>
      </w:r>
      <w:r w:rsidRPr="007055D9">
        <w:t>t</w:t>
      </w:r>
      <w:r w:rsidR="0006113C" w:rsidRPr="007055D9">
        <w:t>echnology</w:t>
      </w:r>
      <w:bookmarkEnd w:id="2100"/>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2101" w:name="_Toc338939190"/>
      <w:bookmarkStart w:id="2102" w:name="_Toc3557034"/>
      <w:bookmarkStart w:id="2103" w:name="_Toc26921124"/>
      <w:r w:rsidRPr="007055D9">
        <w:t xml:space="preserve">Element </w:t>
      </w:r>
      <w:r w:rsidR="00194316">
        <w:t>"</w:t>
      </w:r>
      <w:r w:rsidRPr="007055D9">
        <w:t>weld_position</w:t>
      </w:r>
      <w:bookmarkEnd w:id="2101"/>
      <w:bookmarkEnd w:id="2102"/>
      <w:r w:rsidR="00194316">
        <w:t>"</w:t>
      </w:r>
      <w:bookmarkEnd w:id="2103"/>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70AA69C" w:rsidR="00E67798" w:rsidRDefault="00E67798" w:rsidP="00F3716C">
      <w:pPr>
        <w:pStyle w:val="Caption"/>
        <w:spacing w:before="120"/>
      </w:pPr>
      <w:bookmarkStart w:id="2104" w:name="_Toc3566504"/>
      <w:bookmarkStart w:id="2105" w:name="_Toc26921348"/>
      <w:bookmarkStart w:id="2106" w:name="_Toc338939192"/>
      <w:r>
        <w:t xml:space="preserve">Table </w:t>
      </w:r>
      <w:r w:rsidR="00D43112">
        <w:fldChar w:fldCharType="begin"/>
      </w:r>
      <w:r w:rsidR="00D43112">
        <w:instrText xml:space="preserve"> SEQ Table \* ARABIC </w:instrText>
      </w:r>
      <w:r w:rsidR="00D43112">
        <w:fldChar w:fldCharType="separate"/>
      </w:r>
      <w:r w:rsidR="00020F25">
        <w:rPr>
          <w:noProof/>
        </w:rPr>
        <w:t>98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104"/>
      <w:bookmarkEnd w:id="2105"/>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555160F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2106"/>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2107" w:name="_Toc338939194"/>
      <w:r w:rsidRPr="007055D9">
        <w:t xml:space="preserve">Attribute </w:t>
      </w:r>
      <w:r w:rsidR="00194316">
        <w:t>"</w:t>
      </w:r>
      <w:r w:rsidRPr="007055D9">
        <w:t>filler</w:t>
      </w:r>
      <w:bookmarkEnd w:id="2107"/>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2108" w:name="WeldDefinitionOverlapWeld"/>
      <w:bookmarkStart w:id="2109" w:name="_Toc3557035"/>
      <w:bookmarkStart w:id="2110" w:name="_Toc26921125"/>
      <w:bookmarkStart w:id="2111" w:name="_Toc288200766"/>
      <w:bookmarkStart w:id="2112" w:name="_Toc338939110"/>
      <w:bookmarkEnd w:id="2108"/>
      <w:r w:rsidRPr="007055D9">
        <w:t xml:space="preserve">Element </w:t>
      </w:r>
      <w:r w:rsidR="00194316">
        <w:t>"</w:t>
      </w:r>
      <w:r>
        <w:t>sheet_parameter</w:t>
      </w:r>
      <w:bookmarkEnd w:id="2109"/>
      <w:r w:rsidR="00194316">
        <w:t>"</w:t>
      </w:r>
      <w:bookmarkEnd w:id="2110"/>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0AD7AACF" w:rsidR="00AB2606" w:rsidRDefault="00AB2606" w:rsidP="00F3716C">
      <w:pPr>
        <w:pStyle w:val="Caption"/>
        <w:spacing w:before="120"/>
      </w:pPr>
      <w:bookmarkStart w:id="2113" w:name="_Toc3566505"/>
      <w:bookmarkStart w:id="2114" w:name="_Toc26921349"/>
      <w:r>
        <w:t xml:space="preserve">Table </w:t>
      </w:r>
      <w:r w:rsidR="00D43112">
        <w:fldChar w:fldCharType="begin"/>
      </w:r>
      <w:r w:rsidR="00D43112">
        <w:instrText xml:space="preserve"> SEQ Table \* ARABIC </w:instrText>
      </w:r>
      <w:r w:rsidR="00D43112">
        <w:fldChar w:fldCharType="separate"/>
      </w:r>
      <w:r w:rsidR="00020F25">
        <w:rPr>
          <w:noProof/>
        </w:rPr>
        <w:t>99</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113"/>
      <w:bookmarkEnd w:id="2114"/>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2115" w:name="_Toc3557036"/>
      <w:bookmarkStart w:id="2116" w:name="_Toc26921126"/>
      <w:r w:rsidRPr="007055D9">
        <w:lastRenderedPageBreak/>
        <w:t>Overlap Weld</w:t>
      </w:r>
      <w:bookmarkEnd w:id="2111"/>
      <w:bookmarkEnd w:id="2112"/>
      <w:bookmarkEnd w:id="2115"/>
      <w:bookmarkEnd w:id="211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0"/>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117" w:name="_Toc3557037"/>
      <w:bookmarkStart w:id="2118" w:name="_Toc26921127"/>
      <w:r w:rsidRPr="007055D9">
        <w:t>Simple Overlap Weld</w:t>
      </w:r>
      <w:bookmarkEnd w:id="2117"/>
      <w:bookmarkEnd w:id="2118"/>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0B382F" w:rsidRPr="0079510C" w:rsidRDefault="000B382F" w:rsidP="002A71CD">
                            <w:pPr>
                              <w:pStyle w:val="Caption"/>
                              <w:rPr>
                                <w:noProof/>
                                <w:sz w:val="24"/>
                                <w:szCs w:val="26"/>
                              </w:rPr>
                            </w:pPr>
                            <w:bookmarkStart w:id="2119" w:name="_Toc3557135"/>
                            <w:bookmarkStart w:id="2120"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119"/>
                            <w:bookmarkEnd w:id="2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0B382F" w:rsidRPr="0079510C" w:rsidRDefault="000B382F" w:rsidP="002A71CD">
                      <w:pPr>
                        <w:pStyle w:val="Caption"/>
                        <w:rPr>
                          <w:noProof/>
                          <w:sz w:val="24"/>
                          <w:szCs w:val="26"/>
                        </w:rPr>
                      </w:pPr>
                      <w:bookmarkStart w:id="2121" w:name="_Toc3557135"/>
                      <w:bookmarkStart w:id="2122"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121"/>
                      <w:bookmarkEnd w:id="212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0B382F" w:rsidRPr="00A00F34" w:rsidRDefault="000B382F" w:rsidP="002A71CD">
                            <w:pPr>
                              <w:pStyle w:val="Caption"/>
                              <w:rPr>
                                <w:noProof/>
                                <w:szCs w:val="24"/>
                              </w:rPr>
                            </w:pPr>
                            <w:bookmarkStart w:id="2123" w:name="_Toc3557136"/>
                            <w:bookmarkStart w:id="2124"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123"/>
                            <w:bookmarkEnd w:id="2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0B382F" w:rsidRPr="00A00F34" w:rsidRDefault="000B382F" w:rsidP="002A71CD">
                      <w:pPr>
                        <w:pStyle w:val="Caption"/>
                        <w:rPr>
                          <w:noProof/>
                          <w:szCs w:val="24"/>
                        </w:rPr>
                      </w:pPr>
                      <w:bookmarkStart w:id="2125" w:name="_Toc3557136"/>
                      <w:bookmarkStart w:id="2126"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125"/>
                      <w:bookmarkEnd w:id="2126"/>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9" o:title=""/>
          </v:shape>
          <o:OLEObject Type="Embed" ProgID="Equation.3" ShapeID="_x0000_i1028" DrawAspect="Content" ObjectID="_1645293402" r:id="rId170"/>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3651E898" w:rsidR="00F3716C" w:rsidRDefault="00F3716C" w:rsidP="00F3716C">
      <w:pPr>
        <w:pStyle w:val="Caption"/>
        <w:spacing w:before="120"/>
      </w:pPr>
      <w:bookmarkStart w:id="2127" w:name="_Toc3566506"/>
      <w:bookmarkStart w:id="2128" w:name="_Toc26921350"/>
      <w:r>
        <w:t xml:space="preserve">Table </w:t>
      </w:r>
      <w:r>
        <w:fldChar w:fldCharType="begin"/>
      </w:r>
      <w:r>
        <w:instrText xml:space="preserve"> SEQ Table \* ARABIC </w:instrText>
      </w:r>
      <w:r>
        <w:fldChar w:fldCharType="separate"/>
      </w:r>
      <w:r w:rsidR="00020F25">
        <w:rPr>
          <w:noProof/>
        </w:rPr>
        <w:t>100</w:t>
      </w:r>
      <w:r>
        <w:fldChar w:fldCharType="end"/>
      </w:r>
      <w:r>
        <w:t>:</w:t>
      </w:r>
      <w:r w:rsidR="007C7FBC">
        <w:t xml:space="preserve"> Parameters of Overlap Weld</w:t>
      </w:r>
      <w:bookmarkEnd w:id="2127"/>
      <w:bookmarkEnd w:id="2128"/>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129" w:name="_Toc338939112"/>
      <w:bookmarkStart w:id="2130" w:name="_Toc3557038"/>
      <w:bookmarkStart w:id="2131" w:name="_Toc26921128"/>
      <w:r w:rsidRPr="007055D9">
        <w:t>Single Sided Double Overlap Weld</w:t>
      </w:r>
      <w:bookmarkEnd w:id="2129"/>
      <w:bookmarkEnd w:id="2130"/>
      <w:bookmarkEnd w:id="2131"/>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0B382F" w:rsidRPr="008B5970" w:rsidRDefault="000B382F" w:rsidP="007C7FBC">
                            <w:pPr>
                              <w:pStyle w:val="Caption"/>
                              <w:rPr>
                                <w:noProof/>
                                <w:sz w:val="24"/>
                                <w:szCs w:val="26"/>
                              </w:rPr>
                            </w:pPr>
                            <w:bookmarkStart w:id="2132" w:name="_Toc3557137"/>
                            <w:bookmarkStart w:id="2133"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132"/>
                            <w:bookmarkEnd w:id="2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0B382F" w:rsidRPr="008B5970" w:rsidRDefault="000B382F" w:rsidP="007C7FBC">
                      <w:pPr>
                        <w:pStyle w:val="Caption"/>
                        <w:rPr>
                          <w:noProof/>
                          <w:sz w:val="24"/>
                          <w:szCs w:val="26"/>
                        </w:rPr>
                      </w:pPr>
                      <w:bookmarkStart w:id="2134" w:name="_Toc3557137"/>
                      <w:bookmarkStart w:id="2135"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134"/>
                      <w:bookmarkEnd w:id="213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2">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2">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0B382F" w:rsidRPr="008D09AE" w:rsidRDefault="000B382F" w:rsidP="00044694">
                            <w:pPr>
                              <w:pStyle w:val="Caption"/>
                              <w:rPr>
                                <w:noProof/>
                                <w:szCs w:val="24"/>
                              </w:rPr>
                            </w:pPr>
                            <w:bookmarkStart w:id="2136" w:name="_Toc3557138"/>
                            <w:bookmarkStart w:id="2137"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36"/>
                            <w:bookmarkEnd w:id="2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0B382F" w:rsidRPr="008D09AE" w:rsidRDefault="000B382F" w:rsidP="00044694">
                      <w:pPr>
                        <w:pStyle w:val="Caption"/>
                        <w:rPr>
                          <w:noProof/>
                          <w:szCs w:val="24"/>
                        </w:rPr>
                      </w:pPr>
                      <w:bookmarkStart w:id="2138" w:name="_Toc3557138"/>
                      <w:bookmarkStart w:id="2139"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38"/>
                      <w:bookmarkEnd w:id="213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25pt" o:ole="">
            <v:imagedata r:id="rId154" o:title=""/>
          </v:shape>
          <o:OLEObject Type="Embed" ProgID="Equation.3" ShapeID="_x0000_i1029" DrawAspect="Content" ObjectID="_1645293403" r:id="rId17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14CF83A0" w:rsidR="00F3716C" w:rsidRDefault="00F3716C" w:rsidP="00F3716C">
      <w:pPr>
        <w:pStyle w:val="Caption"/>
        <w:spacing w:before="120"/>
      </w:pPr>
      <w:bookmarkStart w:id="2140" w:name="_Toc3566507"/>
      <w:bookmarkStart w:id="2141" w:name="_Toc26921351"/>
      <w:r>
        <w:t xml:space="preserve">Table </w:t>
      </w:r>
      <w:r>
        <w:fldChar w:fldCharType="begin"/>
      </w:r>
      <w:r>
        <w:instrText xml:space="preserve"> SEQ Table \* ARABIC </w:instrText>
      </w:r>
      <w:r>
        <w:fldChar w:fldCharType="separate"/>
      </w:r>
      <w:r w:rsidR="00020F25">
        <w:rPr>
          <w:noProof/>
        </w:rPr>
        <w:t>101</w:t>
      </w:r>
      <w:r>
        <w:fldChar w:fldCharType="end"/>
      </w:r>
      <w:r w:rsidR="00044694">
        <w:t xml:space="preserve">: Parameters of </w:t>
      </w:r>
      <w:r w:rsidR="00044694" w:rsidRPr="007055D9">
        <w:t>Single Sided Double Overlap Weld</w:t>
      </w:r>
      <w:bookmarkEnd w:id="2140"/>
      <w:bookmarkEnd w:id="214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142" w:name="_Toc338939113"/>
      <w:bookmarkStart w:id="2143" w:name="_Toc3557039"/>
      <w:bookmarkStart w:id="2144" w:name="_Toc26921129"/>
      <w:r w:rsidRPr="007055D9">
        <w:t>Double Sided Double Overlap Weld</w:t>
      </w:r>
      <w:bookmarkEnd w:id="2142"/>
      <w:bookmarkEnd w:id="2143"/>
      <w:bookmarkEnd w:id="2144"/>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0B382F" w:rsidRPr="000A25D4" w:rsidRDefault="000B382F" w:rsidP="00044694">
                            <w:pPr>
                              <w:pStyle w:val="Caption"/>
                              <w:rPr>
                                <w:noProof/>
                                <w:sz w:val="24"/>
                                <w:szCs w:val="26"/>
                              </w:rPr>
                            </w:pPr>
                            <w:bookmarkStart w:id="2145" w:name="_Toc3557139"/>
                            <w:bookmarkStart w:id="2146"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45"/>
                            <w:bookmarkEnd w:id="2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0B382F" w:rsidRPr="000A25D4" w:rsidRDefault="000B382F" w:rsidP="00044694">
                      <w:pPr>
                        <w:pStyle w:val="Caption"/>
                        <w:rPr>
                          <w:noProof/>
                          <w:sz w:val="24"/>
                          <w:szCs w:val="26"/>
                        </w:rPr>
                      </w:pPr>
                      <w:bookmarkStart w:id="2147" w:name="_Toc3557139"/>
                      <w:bookmarkStart w:id="2148"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47"/>
                      <w:bookmarkEnd w:id="2148"/>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5">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0B382F" w:rsidRPr="00F739B3" w:rsidRDefault="000B382F" w:rsidP="00044694">
                            <w:pPr>
                              <w:pStyle w:val="Caption"/>
                              <w:rPr>
                                <w:noProof/>
                                <w:szCs w:val="24"/>
                              </w:rPr>
                            </w:pPr>
                            <w:bookmarkStart w:id="2149" w:name="_Toc3557140"/>
                            <w:bookmarkStart w:id="2150"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49"/>
                            <w:bookmarkEnd w:id="2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0B382F" w:rsidRPr="00F739B3" w:rsidRDefault="000B382F" w:rsidP="00044694">
                      <w:pPr>
                        <w:pStyle w:val="Caption"/>
                        <w:rPr>
                          <w:noProof/>
                          <w:szCs w:val="24"/>
                        </w:rPr>
                      </w:pPr>
                      <w:bookmarkStart w:id="2151" w:name="_Toc3557140"/>
                      <w:bookmarkStart w:id="2152"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51"/>
                      <w:bookmarkEnd w:id="2152"/>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25pt" o:ole="">
            <v:imagedata r:id="rId154" o:title=""/>
          </v:shape>
          <o:OLEObject Type="Embed" ProgID="Equation.3" ShapeID="_x0000_i1030" DrawAspect="Content" ObjectID="_1645293404"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AB544EE" w:rsidR="00044694" w:rsidRDefault="00044694" w:rsidP="00044694">
      <w:pPr>
        <w:pStyle w:val="Caption"/>
        <w:spacing w:before="120"/>
      </w:pPr>
      <w:bookmarkStart w:id="2153" w:name="_Toc3566508"/>
      <w:bookmarkStart w:id="2154" w:name="_Toc26921352"/>
      <w:r>
        <w:t xml:space="preserve">Table </w:t>
      </w:r>
      <w:r>
        <w:fldChar w:fldCharType="begin"/>
      </w:r>
      <w:r>
        <w:instrText xml:space="preserve"> SEQ Table \* ARABIC </w:instrText>
      </w:r>
      <w:r>
        <w:fldChar w:fldCharType="separate"/>
      </w:r>
      <w:r w:rsidR="00020F25">
        <w:rPr>
          <w:noProof/>
        </w:rPr>
        <w:t>102</w:t>
      </w:r>
      <w:r>
        <w:fldChar w:fldCharType="end"/>
      </w:r>
      <w:r>
        <w:t xml:space="preserve">: Parameters of </w:t>
      </w:r>
      <w:r w:rsidRPr="007055D9">
        <w:t>Double Sided Double Overlap Weld</w:t>
      </w:r>
      <w:bookmarkEnd w:id="2153"/>
      <w:bookmarkEnd w:id="215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155" w:name="_Toc338939196"/>
      <w:bookmarkStart w:id="2156" w:name="_Toc3557040"/>
      <w:bookmarkStart w:id="2157" w:name="_Toc26921130"/>
      <w:r w:rsidRPr="007055D9">
        <w:t>Attributes</w:t>
      </w:r>
      <w:bookmarkEnd w:id="2155"/>
      <w:bookmarkEnd w:id="2156"/>
      <w:bookmarkEnd w:id="2157"/>
    </w:p>
    <w:p w14:paraId="54EB1FE0" w14:textId="38DCBA66" w:rsidR="0006113C" w:rsidRPr="007055D9" w:rsidRDefault="00157A42" w:rsidP="00AB2606">
      <w:pPr>
        <w:pStyle w:val="Heading5"/>
        <w:keepNext/>
      </w:pPr>
      <w:bookmarkStart w:id="2158" w:name="_Toc338939198"/>
      <w:r w:rsidRPr="007055D9">
        <w:t xml:space="preserve">Attribute </w:t>
      </w:r>
      <w:r w:rsidR="00194316">
        <w:t>"</w:t>
      </w:r>
      <w:r w:rsidRPr="007055D9">
        <w:t>b</w:t>
      </w:r>
      <w:r w:rsidR="0006113C" w:rsidRPr="007055D9">
        <w:t>ase</w:t>
      </w:r>
      <w:bookmarkEnd w:id="2158"/>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2159" w:name="_Toc338939199"/>
      <w:r w:rsidRPr="007055D9">
        <w:t xml:space="preserve">Attribute </w:t>
      </w:r>
      <w:r w:rsidR="00194316">
        <w:t>"</w:t>
      </w:r>
      <w:r w:rsidRPr="007055D9">
        <w:t>t</w:t>
      </w:r>
      <w:r w:rsidR="0006113C" w:rsidRPr="007055D9">
        <w:t>echnology</w:t>
      </w:r>
      <w:bookmarkEnd w:id="2159"/>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2160" w:name="_Toc338939200"/>
      <w:bookmarkStart w:id="2161" w:name="_Toc3557041"/>
      <w:bookmarkStart w:id="2162" w:name="_Toc26921131"/>
      <w:r w:rsidRPr="007055D9">
        <w:t xml:space="preserve">Element </w:t>
      </w:r>
      <w:r w:rsidR="00194316">
        <w:t>"</w:t>
      </w:r>
      <w:r w:rsidRPr="007055D9">
        <w:t>weld_position</w:t>
      </w:r>
      <w:bookmarkEnd w:id="2160"/>
      <w:bookmarkEnd w:id="2161"/>
      <w:r w:rsidR="00194316">
        <w:t>"</w:t>
      </w:r>
      <w:bookmarkEnd w:id="2162"/>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B8CCEC4" w:rsidR="00184B77" w:rsidRDefault="00184B77" w:rsidP="00044694">
      <w:pPr>
        <w:pStyle w:val="Caption"/>
        <w:spacing w:before="120"/>
      </w:pPr>
      <w:bookmarkStart w:id="2163" w:name="_Toc3566509"/>
      <w:bookmarkStart w:id="2164" w:name="_Toc26921353"/>
      <w:bookmarkStart w:id="2165" w:name="_Toc338939203"/>
      <w:r>
        <w:t xml:space="preserve">Table </w:t>
      </w:r>
      <w:r w:rsidR="00D43112">
        <w:fldChar w:fldCharType="begin"/>
      </w:r>
      <w:r w:rsidR="00D43112">
        <w:instrText xml:space="preserve"> SEQ Table \* ARABIC </w:instrText>
      </w:r>
      <w:r w:rsidR="00D43112">
        <w:fldChar w:fldCharType="separate"/>
      </w:r>
      <w:r w:rsidR="00020F25">
        <w:rPr>
          <w:noProof/>
        </w:rPr>
        <w:t>103</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163"/>
      <w:bookmarkEnd w:id="2164"/>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5A12EE1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20F25" w:rsidRPr="00020F25">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2165"/>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2166" w:name="_Toc338939204"/>
      <w:r w:rsidRPr="007055D9">
        <w:t xml:space="preserve">Attribute </w:t>
      </w:r>
      <w:r w:rsidR="00194316">
        <w:t>"</w:t>
      </w:r>
      <w:r w:rsidRPr="007055D9">
        <w:t>thickness</w:t>
      </w:r>
      <w:bookmarkEnd w:id="2166"/>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2167" w:name="_Toc338939205"/>
      <w:r w:rsidRPr="007055D9">
        <w:t xml:space="preserve">Attribute </w:t>
      </w:r>
      <w:r w:rsidR="00194316">
        <w:t>"</w:t>
      </w:r>
      <w:r w:rsidRPr="007055D9">
        <w:t>angle</w:t>
      </w:r>
      <w:bookmarkEnd w:id="2167"/>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2168" w:name="_Toc338939206"/>
      <w:r w:rsidRPr="007055D9">
        <w:t xml:space="preserve">Attribute </w:t>
      </w:r>
      <w:r w:rsidR="00194316">
        <w:t>"</w:t>
      </w:r>
      <w:r w:rsidRPr="007055D9">
        <w:t>shape</w:t>
      </w:r>
      <w:bookmarkEnd w:id="2168"/>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2169" w:name="_Toc338939207"/>
      <w:r w:rsidRPr="007055D9">
        <w:t xml:space="preserve">Attribute </w:t>
      </w:r>
      <w:r w:rsidR="00194316">
        <w:t>"</w:t>
      </w:r>
      <w:r w:rsidRPr="007055D9">
        <w:t>penetration</w:t>
      </w:r>
      <w:bookmarkEnd w:id="2169"/>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2170" w:name="_Toc338939209"/>
      <w:r w:rsidRPr="007055D9">
        <w:t xml:space="preserve">Attribute </w:t>
      </w:r>
      <w:r w:rsidR="00194316">
        <w:t>"</w:t>
      </w:r>
      <w:r w:rsidRPr="007055D9">
        <w:t>filler</w:t>
      </w:r>
      <w:bookmarkEnd w:id="2170"/>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2171" w:name="WeldDefinitionYJoint"/>
      <w:bookmarkStart w:id="2172" w:name="_Toc3557042"/>
      <w:bookmarkStart w:id="2173" w:name="_Toc26921132"/>
      <w:bookmarkStart w:id="2174" w:name="_Toc288200767"/>
      <w:bookmarkStart w:id="2175" w:name="_Toc338939114"/>
      <w:bookmarkEnd w:id="2171"/>
      <w:r w:rsidRPr="007055D9">
        <w:t xml:space="preserve">Element </w:t>
      </w:r>
      <w:r w:rsidR="00194316">
        <w:t>"</w:t>
      </w:r>
      <w:r>
        <w:t>sheet_parameter</w:t>
      </w:r>
      <w:bookmarkEnd w:id="2172"/>
      <w:r w:rsidR="00194316">
        <w:t>"</w:t>
      </w:r>
      <w:bookmarkEnd w:id="2173"/>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5438493" w:rsidR="00286128" w:rsidRDefault="00286128" w:rsidP="00044694">
      <w:pPr>
        <w:pStyle w:val="Caption"/>
        <w:spacing w:before="120"/>
      </w:pPr>
      <w:bookmarkStart w:id="2176" w:name="_Toc3566510"/>
      <w:bookmarkStart w:id="2177" w:name="_Toc26921354"/>
      <w:r>
        <w:t xml:space="preserve">Table </w:t>
      </w:r>
      <w:r w:rsidR="00D43112">
        <w:fldChar w:fldCharType="begin"/>
      </w:r>
      <w:r w:rsidR="00D43112">
        <w:instrText xml:space="preserve"> SEQ Table \* ARABIC </w:instrText>
      </w:r>
      <w:r w:rsidR="00D43112">
        <w:fldChar w:fldCharType="separate"/>
      </w:r>
      <w:r w:rsidR="00020F25">
        <w:rPr>
          <w:noProof/>
        </w:rPr>
        <w:t>104</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176"/>
      <w:bookmarkEnd w:id="2177"/>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2178" w:name="_Toc3557043"/>
      <w:bookmarkStart w:id="2179" w:name="_Toc26921133"/>
      <w:r w:rsidRPr="007055D9">
        <w:t>Y-Joint</w:t>
      </w:r>
      <w:bookmarkEnd w:id="2174"/>
      <w:bookmarkEnd w:id="2175"/>
      <w:bookmarkEnd w:id="2178"/>
      <w:bookmarkEnd w:id="2179"/>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2180" w:name="_Toc3557044"/>
      <w:bookmarkStart w:id="2181" w:name="_Toc26921134"/>
      <w:r w:rsidRPr="007055D9">
        <w:lastRenderedPageBreak/>
        <w:t>Sheet Parameters</w:t>
      </w:r>
      <w:bookmarkEnd w:id="2180"/>
      <w:bookmarkEnd w:id="2181"/>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2182" w:name="_Toc3557045"/>
      <w:bookmarkStart w:id="2183" w:name="_Toc26921135"/>
      <w:r w:rsidRPr="007055D9">
        <w:t>Weld Parameters</w:t>
      </w:r>
      <w:bookmarkEnd w:id="2182"/>
      <w:bookmarkEnd w:id="2183"/>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0B382F" w:rsidRPr="00973973" w:rsidRDefault="000B382F" w:rsidP="00D25D3B">
                                <w:pPr>
                                  <w:pStyle w:val="Caption"/>
                                  <w:rPr>
                                    <w:noProof/>
                                    <w:szCs w:val="24"/>
                                  </w:rPr>
                                </w:pPr>
                                <w:bookmarkStart w:id="2184" w:name="_Ref7931629"/>
                                <w:bookmarkStart w:id="2185" w:name="_Toc3557141"/>
                                <w:bookmarkStart w:id="2186" w:name="_Toc26921234"/>
                                <w:r>
                                  <w:t xml:space="preserve">Figure </w:t>
                                </w:r>
                                <w:r>
                                  <w:fldChar w:fldCharType="begin"/>
                                </w:r>
                                <w:r>
                                  <w:instrText xml:space="preserve"> SEQ Figure \* ARABIC </w:instrText>
                                </w:r>
                                <w:r>
                                  <w:fldChar w:fldCharType="separate"/>
                                </w:r>
                                <w:r>
                                  <w:rPr>
                                    <w:noProof/>
                                  </w:rPr>
                                  <w:t>64</w:t>
                                </w:r>
                                <w:r>
                                  <w:fldChar w:fldCharType="end"/>
                                </w:r>
                                <w:bookmarkEnd w:id="2184"/>
                                <w:r>
                                  <w:t>: Y-Joint Sheet Layout</w:t>
                                </w:r>
                                <w:bookmarkEnd w:id="2185"/>
                                <w:bookmarkEnd w:id="2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9">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9">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0B382F" w:rsidRPr="008E45EC" w:rsidRDefault="000B382F" w:rsidP="00D25D3B">
                                <w:pPr>
                                  <w:pStyle w:val="Caption"/>
                                  <w:rPr>
                                    <w:noProof/>
                                    <w:szCs w:val="24"/>
                                  </w:rPr>
                                </w:pPr>
                                <w:bookmarkStart w:id="2187" w:name="_Toc3557142"/>
                                <w:bookmarkStart w:id="2188"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87"/>
                                <w:bookmarkEnd w:id="2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80"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0B382F" w:rsidRPr="00973973" w:rsidRDefault="000B382F" w:rsidP="00D25D3B">
                          <w:pPr>
                            <w:pStyle w:val="Caption"/>
                            <w:rPr>
                              <w:noProof/>
                              <w:szCs w:val="24"/>
                            </w:rPr>
                          </w:pPr>
                          <w:bookmarkStart w:id="2189" w:name="_Ref7931629"/>
                          <w:bookmarkStart w:id="2190" w:name="_Toc3557141"/>
                          <w:bookmarkStart w:id="2191" w:name="_Toc26921234"/>
                          <w:r>
                            <w:t xml:space="preserve">Figure </w:t>
                          </w:r>
                          <w:r>
                            <w:fldChar w:fldCharType="begin"/>
                          </w:r>
                          <w:r>
                            <w:instrText xml:space="preserve"> SEQ Figure \* ARABIC </w:instrText>
                          </w:r>
                          <w:r>
                            <w:fldChar w:fldCharType="separate"/>
                          </w:r>
                          <w:r>
                            <w:rPr>
                              <w:noProof/>
                            </w:rPr>
                            <w:t>64</w:t>
                          </w:r>
                          <w:r>
                            <w:fldChar w:fldCharType="end"/>
                          </w:r>
                          <w:bookmarkEnd w:id="2189"/>
                          <w:r>
                            <w:t>: Y-Joint Sheet Layout</w:t>
                          </w:r>
                          <w:bookmarkEnd w:id="2190"/>
                          <w:bookmarkEnd w:id="2191"/>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81"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81"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0B382F" w:rsidRPr="008E45EC" w:rsidRDefault="000B382F" w:rsidP="00D25D3B">
                          <w:pPr>
                            <w:pStyle w:val="Caption"/>
                            <w:rPr>
                              <w:noProof/>
                              <w:szCs w:val="24"/>
                            </w:rPr>
                          </w:pPr>
                          <w:bookmarkStart w:id="2192" w:name="_Toc3557142"/>
                          <w:bookmarkStart w:id="2193"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92"/>
                          <w:bookmarkEnd w:id="2193"/>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25pt;height:35.25pt" o:ole="">
            <v:imagedata r:id="rId154" o:title=""/>
          </v:shape>
          <o:OLEObject Type="Embed" ProgID="Equation.3" ShapeID="_x0000_i1031" DrawAspect="Content" ObjectID="_1645293405"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02E18F6" w:rsidR="00D25D3B" w:rsidRDefault="00D25D3B" w:rsidP="00D25D3B">
      <w:pPr>
        <w:pStyle w:val="Caption"/>
        <w:spacing w:before="120"/>
      </w:pPr>
      <w:bookmarkStart w:id="2194" w:name="_Toc3566511"/>
      <w:bookmarkStart w:id="2195" w:name="_Toc26921355"/>
      <w:bookmarkStart w:id="2196" w:name="_Toc338939211"/>
      <w:r>
        <w:t xml:space="preserve">Table </w:t>
      </w:r>
      <w:r>
        <w:fldChar w:fldCharType="begin"/>
      </w:r>
      <w:r>
        <w:instrText xml:space="preserve"> SEQ Table \* ARABIC </w:instrText>
      </w:r>
      <w:r>
        <w:fldChar w:fldCharType="separate"/>
      </w:r>
      <w:r w:rsidR="00020F25">
        <w:rPr>
          <w:noProof/>
        </w:rPr>
        <w:t>105</w:t>
      </w:r>
      <w:r>
        <w:fldChar w:fldCharType="end"/>
      </w:r>
      <w:r>
        <w:t>: Parameters of Y-Joint</w:t>
      </w:r>
      <w:bookmarkEnd w:id="2194"/>
      <w:bookmarkEnd w:id="2195"/>
    </w:p>
    <w:p w14:paraId="398C8EB2" w14:textId="77777777" w:rsidR="0006113C" w:rsidRPr="007055D9" w:rsidRDefault="0006113C" w:rsidP="00F4558F">
      <w:pPr>
        <w:pStyle w:val="Heading4"/>
        <w:tabs>
          <w:tab w:val="clear" w:pos="864"/>
          <w:tab w:val="num" w:pos="993"/>
        </w:tabs>
      </w:pPr>
      <w:bookmarkStart w:id="2197" w:name="_Toc3557046"/>
      <w:bookmarkStart w:id="2198" w:name="_Toc26921136"/>
      <w:r w:rsidRPr="007055D9">
        <w:t>Attributes</w:t>
      </w:r>
      <w:bookmarkEnd w:id="2196"/>
      <w:bookmarkEnd w:id="2197"/>
      <w:bookmarkEnd w:id="2198"/>
    </w:p>
    <w:p w14:paraId="604B195B" w14:textId="6B31D0AD" w:rsidR="0006113C" w:rsidRPr="007055D9" w:rsidRDefault="00D83FC9" w:rsidP="00C0357F">
      <w:pPr>
        <w:pStyle w:val="Heading5"/>
        <w:keepNext/>
      </w:pPr>
      <w:bookmarkStart w:id="2199" w:name="_Toc338939213"/>
      <w:r w:rsidRPr="007055D9">
        <w:t xml:space="preserve">Attribute </w:t>
      </w:r>
      <w:r w:rsidR="00194316">
        <w:t>"</w:t>
      </w:r>
      <w:r w:rsidRPr="007055D9">
        <w:t>b</w:t>
      </w:r>
      <w:r w:rsidR="0006113C" w:rsidRPr="007055D9">
        <w:t>ase</w:t>
      </w:r>
      <w:bookmarkEnd w:id="2199"/>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2200" w:name="_Toc338939214"/>
      <w:r w:rsidRPr="007055D9">
        <w:t xml:space="preserve">Attribute </w:t>
      </w:r>
      <w:r w:rsidR="00194316">
        <w:t>"</w:t>
      </w:r>
      <w:r w:rsidRPr="007055D9">
        <w:t>t</w:t>
      </w:r>
      <w:r w:rsidR="0006113C" w:rsidRPr="007055D9">
        <w:t>echnology</w:t>
      </w:r>
      <w:bookmarkEnd w:id="2200"/>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2201" w:name="_Toc338939215"/>
      <w:bookmarkStart w:id="2202" w:name="_Toc3557047"/>
      <w:bookmarkStart w:id="2203" w:name="_Toc26921137"/>
      <w:r w:rsidRPr="007055D9">
        <w:t xml:space="preserve">Element </w:t>
      </w:r>
      <w:r w:rsidR="00194316">
        <w:t>"</w:t>
      </w:r>
      <w:r w:rsidRPr="007055D9">
        <w:t>weld_position</w:t>
      </w:r>
      <w:bookmarkEnd w:id="2201"/>
      <w:bookmarkEnd w:id="2202"/>
      <w:r w:rsidR="00194316">
        <w:t>"</w:t>
      </w:r>
      <w:bookmarkEnd w:id="2203"/>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EEFCBA2" w:rsidR="00C0357F" w:rsidRDefault="00C0357F" w:rsidP="00F3716C">
      <w:pPr>
        <w:pStyle w:val="Caption"/>
        <w:spacing w:before="120"/>
      </w:pPr>
      <w:bookmarkStart w:id="2204" w:name="_Toc3566512"/>
      <w:bookmarkStart w:id="2205" w:name="_Toc26921356"/>
      <w:bookmarkStart w:id="2206" w:name="_Toc338939218"/>
      <w:r>
        <w:t xml:space="preserve">Table </w:t>
      </w:r>
      <w:r w:rsidR="00D43112">
        <w:fldChar w:fldCharType="begin"/>
      </w:r>
      <w:r w:rsidR="00D43112">
        <w:instrText xml:space="preserve"> SEQ Table \* ARABIC </w:instrText>
      </w:r>
      <w:r w:rsidR="00D43112">
        <w:fldChar w:fldCharType="separate"/>
      </w:r>
      <w:r w:rsidR="00020F25">
        <w:rPr>
          <w:noProof/>
        </w:rPr>
        <w:t>106</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204"/>
      <w:bookmarkEnd w:id="2205"/>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26A56BB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2206"/>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2207" w:name="_Toc338939219"/>
      <w:r w:rsidRPr="007055D9">
        <w:t xml:space="preserve">Attribute </w:t>
      </w:r>
      <w:r w:rsidR="00194316">
        <w:t>"</w:t>
      </w:r>
      <w:r w:rsidRPr="007055D9">
        <w:t>thickness</w:t>
      </w:r>
      <w:bookmarkEnd w:id="2207"/>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63A86FF" w:rsidR="00F3716C" w:rsidRDefault="00F3716C" w:rsidP="00F3716C">
      <w:pPr>
        <w:pStyle w:val="Caption"/>
        <w:spacing w:before="120"/>
      </w:pPr>
      <w:bookmarkStart w:id="2208" w:name="_Toc3566513"/>
      <w:bookmarkStart w:id="2209" w:name="_Toc26921357"/>
      <w:bookmarkStart w:id="2210" w:name="_Toc338939220"/>
      <w:r>
        <w:t xml:space="preserve">Table </w:t>
      </w:r>
      <w:r>
        <w:fldChar w:fldCharType="begin"/>
      </w:r>
      <w:r>
        <w:instrText xml:space="preserve"> SEQ Table \* ARABIC </w:instrText>
      </w:r>
      <w:r>
        <w:fldChar w:fldCharType="separate"/>
      </w:r>
      <w:r w:rsidR="00020F25">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208"/>
      <w:bookmarkEnd w:id="2209"/>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221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2211" w:name="_Toc338939221"/>
      <w:r w:rsidRPr="007055D9">
        <w:t xml:space="preserve">Attribute </w:t>
      </w:r>
      <w:r w:rsidR="00194316">
        <w:t>"</w:t>
      </w:r>
      <w:r w:rsidRPr="007055D9">
        <w:t>penetration</w:t>
      </w:r>
      <w:bookmarkEnd w:id="2211"/>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2212" w:name="_Toc338939223"/>
      <w:r w:rsidRPr="007055D9">
        <w:t xml:space="preserve">Attribute </w:t>
      </w:r>
      <w:r w:rsidR="00194316">
        <w:t>"</w:t>
      </w:r>
      <w:r w:rsidRPr="007055D9">
        <w:t>shape</w:t>
      </w:r>
      <w:bookmarkEnd w:id="2212"/>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2213" w:name="_Toc338939224"/>
      <w:r w:rsidRPr="007055D9">
        <w:t xml:space="preserve">Attribute </w:t>
      </w:r>
      <w:r w:rsidR="00194316">
        <w:t>"</w:t>
      </w:r>
      <w:r w:rsidRPr="007055D9">
        <w:t>filler</w:t>
      </w:r>
      <w:bookmarkEnd w:id="2213"/>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Heading4"/>
        <w:keepNext w:val="0"/>
        <w:ind w:left="862" w:hanging="862"/>
      </w:pPr>
      <w:bookmarkStart w:id="2214" w:name="_Toc3557048"/>
      <w:bookmarkStart w:id="2215" w:name="_Toc26921138"/>
      <w:r w:rsidRPr="007055D9">
        <w:t xml:space="preserve">Element </w:t>
      </w:r>
      <w:r w:rsidR="00194316">
        <w:t>"</w:t>
      </w:r>
      <w:r>
        <w:t>sheet_parameter</w:t>
      </w:r>
      <w:bookmarkEnd w:id="2214"/>
      <w:r w:rsidR="00194316">
        <w:t>"</w:t>
      </w:r>
      <w:bookmarkEnd w:id="2215"/>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lastRenderedPageBreak/>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2A9E1E6" w:rsidR="00C0357F" w:rsidRDefault="00C0357F" w:rsidP="00F3716C">
      <w:pPr>
        <w:pStyle w:val="Caption"/>
        <w:spacing w:before="120"/>
      </w:pPr>
      <w:bookmarkStart w:id="2216" w:name="_Toc3566514"/>
      <w:bookmarkStart w:id="2217" w:name="_Toc26921358"/>
      <w:r>
        <w:t xml:space="preserve">Table </w:t>
      </w:r>
      <w:r w:rsidR="00D43112">
        <w:fldChar w:fldCharType="begin"/>
      </w:r>
      <w:r w:rsidR="00D43112">
        <w:instrText xml:space="preserve"> SEQ Table \* ARABIC </w:instrText>
      </w:r>
      <w:r w:rsidR="00D43112">
        <w:fldChar w:fldCharType="separate"/>
      </w:r>
      <w:r w:rsidR="00020F25">
        <w:rPr>
          <w:noProof/>
        </w:rPr>
        <w:t>108</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216"/>
      <w:bookmarkEnd w:id="2217"/>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Heading3"/>
      </w:pPr>
      <w:bookmarkStart w:id="2218" w:name="WeldDefinitionKJoint"/>
      <w:bookmarkStart w:id="2219" w:name="_Toc338939115"/>
      <w:bookmarkStart w:id="2220" w:name="_Toc3557049"/>
      <w:bookmarkStart w:id="2221" w:name="_Toc26921139"/>
      <w:bookmarkEnd w:id="2218"/>
      <w:r w:rsidRPr="007055D9">
        <w:t>K-Joint</w:t>
      </w:r>
      <w:bookmarkEnd w:id="2219"/>
      <w:bookmarkEnd w:id="2220"/>
      <w:bookmarkEnd w:id="222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2"/>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2222" w:name="_Toc3557050"/>
      <w:bookmarkStart w:id="2223" w:name="_Toc26921140"/>
      <w:r w:rsidRPr="007055D9">
        <w:t>Sheet Parameters</w:t>
      </w:r>
      <w:bookmarkEnd w:id="2222"/>
      <w:bookmarkEnd w:id="2223"/>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0B382F" w:rsidRPr="003670AB" w:rsidRDefault="000B382F" w:rsidP="008A1560">
                            <w:pPr>
                              <w:pStyle w:val="Caption"/>
                              <w:rPr>
                                <w:b w:val="0"/>
                                <w:bCs w:val="0"/>
                                <w:noProof/>
                                <w:sz w:val="26"/>
                                <w:szCs w:val="28"/>
                              </w:rPr>
                            </w:pPr>
                            <w:bookmarkStart w:id="2224" w:name="_Ref7932243"/>
                            <w:bookmarkStart w:id="2225" w:name="_Toc3557143"/>
                            <w:bookmarkStart w:id="2226" w:name="_Ref7932230"/>
                            <w:bookmarkStart w:id="2227" w:name="_Toc26921236"/>
                            <w:r>
                              <w:t xml:space="preserve">Figure </w:t>
                            </w:r>
                            <w:r>
                              <w:fldChar w:fldCharType="begin"/>
                            </w:r>
                            <w:r>
                              <w:instrText xml:space="preserve"> SEQ Figure \* ARABIC </w:instrText>
                            </w:r>
                            <w:r>
                              <w:fldChar w:fldCharType="separate"/>
                            </w:r>
                            <w:r>
                              <w:rPr>
                                <w:noProof/>
                              </w:rPr>
                              <w:t>66</w:t>
                            </w:r>
                            <w:r>
                              <w:fldChar w:fldCharType="end"/>
                            </w:r>
                            <w:bookmarkEnd w:id="2224"/>
                            <w:r>
                              <w:t>: K-Joint Sheet Layout</w:t>
                            </w:r>
                            <w:bookmarkEnd w:id="2225"/>
                            <w:bookmarkEnd w:id="2226"/>
                            <w:bookmarkEnd w:id="2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0B382F" w:rsidRPr="003670AB" w:rsidRDefault="000B382F" w:rsidP="008A1560">
                      <w:pPr>
                        <w:pStyle w:val="Caption"/>
                        <w:rPr>
                          <w:b w:val="0"/>
                          <w:bCs w:val="0"/>
                          <w:noProof/>
                          <w:sz w:val="26"/>
                          <w:szCs w:val="28"/>
                        </w:rPr>
                      </w:pPr>
                      <w:bookmarkStart w:id="2228" w:name="_Ref7932243"/>
                      <w:bookmarkStart w:id="2229" w:name="_Toc3557143"/>
                      <w:bookmarkStart w:id="2230" w:name="_Ref7932230"/>
                      <w:bookmarkStart w:id="2231" w:name="_Toc26921236"/>
                      <w:r>
                        <w:t xml:space="preserve">Figure </w:t>
                      </w:r>
                      <w:r>
                        <w:fldChar w:fldCharType="begin"/>
                      </w:r>
                      <w:r>
                        <w:instrText xml:space="preserve"> SEQ Figure \* ARABIC </w:instrText>
                      </w:r>
                      <w:r>
                        <w:fldChar w:fldCharType="separate"/>
                      </w:r>
                      <w:r>
                        <w:rPr>
                          <w:noProof/>
                        </w:rPr>
                        <w:t>66</w:t>
                      </w:r>
                      <w:r>
                        <w:fldChar w:fldCharType="end"/>
                      </w:r>
                      <w:bookmarkEnd w:id="2228"/>
                      <w:r>
                        <w:t>: K-Joint Sheet Layout</w:t>
                      </w:r>
                      <w:bookmarkEnd w:id="2229"/>
                      <w:bookmarkEnd w:id="2230"/>
                      <w:bookmarkEnd w:id="2231"/>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232" w:name="_Toc3557051"/>
      <w:bookmarkStart w:id="2233" w:name="_Toc26921141"/>
      <w:r w:rsidRPr="007055D9">
        <w:t>Weld Parameters</w:t>
      </w:r>
      <w:bookmarkEnd w:id="2232"/>
      <w:bookmarkEnd w:id="2233"/>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0B382F" w:rsidRPr="00C21C59" w:rsidRDefault="000B382F" w:rsidP="008A1560">
                            <w:pPr>
                              <w:pStyle w:val="Caption"/>
                              <w:rPr>
                                <w:noProof/>
                                <w:szCs w:val="24"/>
                              </w:rPr>
                            </w:pPr>
                            <w:bookmarkStart w:id="2234" w:name="_Toc3557144"/>
                            <w:bookmarkStart w:id="2235"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34"/>
                            <w:bookmarkEnd w:id="2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0B382F" w:rsidRPr="00C21C59" w:rsidRDefault="000B382F" w:rsidP="008A1560">
                      <w:pPr>
                        <w:pStyle w:val="Caption"/>
                        <w:rPr>
                          <w:noProof/>
                          <w:szCs w:val="24"/>
                        </w:rPr>
                      </w:pPr>
                      <w:bookmarkStart w:id="2236" w:name="_Toc3557144"/>
                      <w:bookmarkStart w:id="2237"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36"/>
                      <w:bookmarkEnd w:id="2237"/>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2" type="#_x0000_t75" style="width:62.25pt;height:35.25pt" o:ole="">
            <v:imagedata r:id="rId154" o:title=""/>
          </v:shape>
          <o:OLEObject Type="Embed" ProgID="Equation.3" ShapeID="_x0000_i1032" DrawAspect="Content" ObjectID="_1645293406"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3F49B68" w:rsidR="00255787" w:rsidRPr="007055D9" w:rsidRDefault="00F3716C" w:rsidP="00F3716C">
      <w:pPr>
        <w:pStyle w:val="Caption"/>
        <w:spacing w:before="120"/>
      </w:pPr>
      <w:bookmarkStart w:id="2238" w:name="_Toc3566515"/>
      <w:bookmarkStart w:id="2239" w:name="_Toc26921359"/>
      <w:r>
        <w:t xml:space="preserve">Table </w:t>
      </w:r>
      <w:r>
        <w:fldChar w:fldCharType="begin"/>
      </w:r>
      <w:r>
        <w:instrText xml:space="preserve"> SEQ Table \* ARABIC </w:instrText>
      </w:r>
      <w:r>
        <w:fldChar w:fldCharType="separate"/>
      </w:r>
      <w:r w:rsidR="00020F25">
        <w:rPr>
          <w:noProof/>
        </w:rPr>
        <w:t>109</w:t>
      </w:r>
      <w:r>
        <w:fldChar w:fldCharType="end"/>
      </w:r>
      <w:r w:rsidR="008A1560">
        <w:t>: Parameters of K-Joint</w:t>
      </w:r>
      <w:bookmarkEnd w:id="2238"/>
      <w:bookmarkEnd w:id="2239"/>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2240" w:name="_Toc338939226"/>
      <w:bookmarkStart w:id="2241" w:name="_Toc3557052"/>
      <w:bookmarkStart w:id="2242" w:name="_Toc26921142"/>
      <w:r w:rsidRPr="007055D9">
        <w:t>Attributes</w:t>
      </w:r>
      <w:bookmarkEnd w:id="2240"/>
      <w:bookmarkEnd w:id="2241"/>
      <w:bookmarkEnd w:id="2242"/>
    </w:p>
    <w:p w14:paraId="6CD2696C" w14:textId="0CB68550" w:rsidR="0006113C" w:rsidRPr="007055D9" w:rsidRDefault="008140DB" w:rsidP="003E1F0A">
      <w:pPr>
        <w:pStyle w:val="Heading5"/>
        <w:keepNext/>
      </w:pPr>
      <w:bookmarkStart w:id="2243" w:name="_Toc338939228"/>
      <w:r w:rsidRPr="007055D9">
        <w:t xml:space="preserve">Attribute </w:t>
      </w:r>
      <w:r w:rsidR="00194316">
        <w:t>"</w:t>
      </w:r>
      <w:r w:rsidRPr="007055D9">
        <w:t>b</w:t>
      </w:r>
      <w:r w:rsidR="0006113C" w:rsidRPr="007055D9">
        <w:t>ase</w:t>
      </w:r>
      <w:bookmarkEnd w:id="2243"/>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2244" w:name="_Toc338939229"/>
      <w:r w:rsidRPr="007055D9">
        <w:t xml:space="preserve">Attribute </w:t>
      </w:r>
      <w:r w:rsidR="00194316">
        <w:t>"</w:t>
      </w:r>
      <w:r w:rsidRPr="007055D9">
        <w:t>t</w:t>
      </w:r>
      <w:r w:rsidR="0006113C" w:rsidRPr="007055D9">
        <w:t>echnology</w:t>
      </w:r>
      <w:bookmarkEnd w:id="2244"/>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2245" w:name="_Toc338939230"/>
      <w:bookmarkStart w:id="2246" w:name="_Toc3557053"/>
      <w:bookmarkStart w:id="2247" w:name="_Toc26921143"/>
      <w:r w:rsidRPr="007055D9">
        <w:t xml:space="preserve">Element </w:t>
      </w:r>
      <w:r w:rsidR="00194316">
        <w:t>"</w:t>
      </w:r>
      <w:r w:rsidRPr="007055D9">
        <w:t>weld_position</w:t>
      </w:r>
      <w:bookmarkEnd w:id="2245"/>
      <w:bookmarkEnd w:id="2246"/>
      <w:r w:rsidR="00194316">
        <w:t>"</w:t>
      </w:r>
      <w:bookmarkEnd w:id="2247"/>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32BB939F" w:rsidR="00237781" w:rsidRDefault="00237781" w:rsidP="00F3716C">
      <w:pPr>
        <w:pStyle w:val="Caption"/>
        <w:spacing w:before="120"/>
      </w:pPr>
      <w:bookmarkStart w:id="2248" w:name="_Toc3566516"/>
      <w:bookmarkStart w:id="2249" w:name="_Toc26921360"/>
      <w:bookmarkStart w:id="2250" w:name="_Toc338939233"/>
      <w:r>
        <w:lastRenderedPageBreak/>
        <w:t xml:space="preserve">Table </w:t>
      </w:r>
      <w:r w:rsidR="00D43112">
        <w:fldChar w:fldCharType="begin"/>
      </w:r>
      <w:r w:rsidR="00D43112">
        <w:instrText xml:space="preserve"> SEQ Table \* ARABIC </w:instrText>
      </w:r>
      <w:r w:rsidR="00D43112">
        <w:fldChar w:fldCharType="separate"/>
      </w:r>
      <w:r w:rsidR="00020F25">
        <w:rPr>
          <w:noProof/>
        </w:rPr>
        <w:t>110</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248"/>
      <w:bookmarkEnd w:id="2249"/>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1D61209"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225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2251" w:name="_Toc338939234"/>
      <w:r w:rsidRPr="007055D9">
        <w:t xml:space="preserve">Attribute </w:t>
      </w:r>
      <w:r w:rsidR="00194316">
        <w:t>"</w:t>
      </w:r>
      <w:r w:rsidRPr="007055D9">
        <w:t>thickness</w:t>
      </w:r>
      <w:bookmarkEnd w:id="2251"/>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6491BB2" w:rsidR="00F3716C" w:rsidRDefault="00F3716C" w:rsidP="00F3716C">
      <w:pPr>
        <w:pStyle w:val="Caption"/>
        <w:spacing w:before="120"/>
      </w:pPr>
      <w:bookmarkStart w:id="2252" w:name="_Toc3566517"/>
      <w:bookmarkStart w:id="2253" w:name="_Toc26921361"/>
      <w:bookmarkStart w:id="2254" w:name="_Toc338939235"/>
      <w:r>
        <w:t xml:space="preserve">Table </w:t>
      </w:r>
      <w:r>
        <w:fldChar w:fldCharType="begin"/>
      </w:r>
      <w:r>
        <w:instrText xml:space="preserve"> SEQ Table \* ARABIC </w:instrText>
      </w:r>
      <w:r>
        <w:fldChar w:fldCharType="separate"/>
      </w:r>
      <w:r w:rsidR="00020F25">
        <w:rPr>
          <w:noProof/>
        </w:rPr>
        <w:t>111</w:t>
      </w:r>
      <w:r>
        <w:fldChar w:fldCharType="end"/>
      </w:r>
      <w:r w:rsidR="0070710C">
        <w:t xml:space="preserve">: Value Dependency of Attribute </w:t>
      </w:r>
      <w:r w:rsidR="0070710C">
        <w:rPr>
          <w:rStyle w:val="elementdeftypeChar"/>
          <w:b/>
        </w:rPr>
        <w:t>thickness</w:t>
      </w:r>
      <w:bookmarkEnd w:id="2252"/>
      <w:bookmarkEnd w:id="2253"/>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2254"/>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2255" w:name="_Toc338939236"/>
      <w:r w:rsidRPr="007055D9">
        <w:t xml:space="preserve">Attribute </w:t>
      </w:r>
      <w:r w:rsidR="00194316">
        <w:t>"</w:t>
      </w:r>
      <w:r w:rsidRPr="007055D9">
        <w:t>penetration</w:t>
      </w:r>
      <w:bookmarkEnd w:id="2255"/>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2256" w:name="_Toc338939238"/>
      <w:r w:rsidRPr="007055D9">
        <w:t xml:space="preserve">Attribute </w:t>
      </w:r>
      <w:r w:rsidR="00194316">
        <w:t>"</w:t>
      </w:r>
      <w:r w:rsidRPr="007055D9">
        <w:t>shape</w:t>
      </w:r>
      <w:bookmarkEnd w:id="2256"/>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2257" w:name="_Toc338939239"/>
      <w:r w:rsidRPr="007055D9">
        <w:t xml:space="preserve">Attribute </w:t>
      </w:r>
      <w:r w:rsidR="00194316">
        <w:t>"</w:t>
      </w:r>
      <w:r w:rsidRPr="007055D9">
        <w:t>filler</w:t>
      </w:r>
      <w:bookmarkEnd w:id="2257"/>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2258" w:name="WeldDefinitionCrossJoint"/>
      <w:bookmarkStart w:id="2259" w:name="_Ref397588351"/>
      <w:bookmarkStart w:id="2260" w:name="_Toc3557054"/>
      <w:bookmarkStart w:id="2261" w:name="_Toc26921144"/>
      <w:bookmarkStart w:id="2262" w:name="_Toc338939116"/>
      <w:bookmarkEnd w:id="2258"/>
      <w:r w:rsidRPr="007055D9">
        <w:t xml:space="preserve">Element </w:t>
      </w:r>
      <w:r w:rsidR="00194316">
        <w:t>"</w:t>
      </w:r>
      <w:r>
        <w:t>sheet_parameter</w:t>
      </w:r>
      <w:bookmarkEnd w:id="2259"/>
      <w:bookmarkEnd w:id="2260"/>
      <w:r w:rsidR="00194316">
        <w:t>"</w:t>
      </w:r>
      <w:bookmarkEnd w:id="2261"/>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A1B0EA4" w:rsidR="00237781" w:rsidRDefault="00237781" w:rsidP="00F3716C">
      <w:pPr>
        <w:pStyle w:val="Caption"/>
        <w:spacing w:before="120"/>
      </w:pPr>
      <w:bookmarkStart w:id="2263" w:name="_Toc3566518"/>
      <w:bookmarkStart w:id="2264" w:name="_Toc26921362"/>
      <w:r>
        <w:t xml:space="preserve">Table </w:t>
      </w:r>
      <w:r w:rsidR="00D43112">
        <w:fldChar w:fldCharType="begin"/>
      </w:r>
      <w:r w:rsidR="00D43112">
        <w:instrText xml:space="preserve"> SEQ Table \* ARABIC </w:instrText>
      </w:r>
      <w:r w:rsidR="00D43112">
        <w:fldChar w:fldCharType="separate"/>
      </w:r>
      <w:r w:rsidR="00020F25">
        <w:rPr>
          <w:noProof/>
        </w:rPr>
        <w:t>112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263"/>
      <w:bookmarkEnd w:id="2264"/>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2265" w:name="_Toc3557055"/>
      <w:bookmarkStart w:id="2266" w:name="_Toc26921145"/>
      <w:r>
        <w:lastRenderedPageBreak/>
        <w:t>Cruciform Joint</w:t>
      </w:r>
      <w:bookmarkEnd w:id="2262"/>
      <w:bookmarkEnd w:id="2265"/>
      <w:bookmarkEnd w:id="2266"/>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267" w:name="GenericSeamWeldWeldingTechnology"/>
      <w:bookmarkEnd w:id="2267"/>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2268" w:name="_Toc3557056"/>
      <w:bookmarkStart w:id="2269" w:name="_Toc26921146"/>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268"/>
      <w:bookmarkEnd w:id="226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270" w:name="_Toc3557057"/>
      <w:bookmarkStart w:id="2271" w:name="_Toc26921147"/>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0B382F" w:rsidRPr="00412853" w:rsidRDefault="000B382F" w:rsidP="00AA1695">
                            <w:pPr>
                              <w:pStyle w:val="Caption"/>
                              <w:rPr>
                                <w:noProof/>
                                <w:szCs w:val="24"/>
                              </w:rPr>
                            </w:pPr>
                            <w:bookmarkStart w:id="2272" w:name="_Toc3557145"/>
                            <w:bookmarkStart w:id="2273"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72"/>
                            <w:bookmarkEnd w:id="2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0B382F" w:rsidRPr="00412853" w:rsidRDefault="000B382F" w:rsidP="00AA1695">
                      <w:pPr>
                        <w:pStyle w:val="Caption"/>
                        <w:rPr>
                          <w:noProof/>
                          <w:szCs w:val="24"/>
                        </w:rPr>
                      </w:pPr>
                      <w:bookmarkStart w:id="2274" w:name="_Toc3557145"/>
                      <w:bookmarkStart w:id="2275"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74"/>
                      <w:bookmarkEnd w:id="2275"/>
                    </w:p>
                  </w:txbxContent>
                </v:textbox>
              </v:shape>
            </w:pict>
          </mc:Fallback>
        </mc:AlternateContent>
      </w:r>
      <w:r w:rsidR="00255787" w:rsidRPr="007055D9">
        <w:t>Weld Parameters</w:t>
      </w:r>
      <w:bookmarkEnd w:id="2270"/>
      <w:bookmarkEnd w:id="2271"/>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0B382F" w:rsidRPr="006E5062" w:rsidRDefault="000B382F" w:rsidP="00AA1695">
                            <w:pPr>
                              <w:pStyle w:val="Caption"/>
                              <w:rPr>
                                <w:noProof/>
                                <w:szCs w:val="24"/>
                              </w:rPr>
                            </w:pPr>
                            <w:bookmarkStart w:id="2276" w:name="_Toc3557146"/>
                            <w:bookmarkStart w:id="2277"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76"/>
                            <w:bookmarkEnd w:id="2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0B382F" w:rsidRPr="006E5062" w:rsidRDefault="000B382F" w:rsidP="00AA1695">
                      <w:pPr>
                        <w:pStyle w:val="Caption"/>
                        <w:rPr>
                          <w:noProof/>
                          <w:szCs w:val="24"/>
                        </w:rPr>
                      </w:pPr>
                      <w:bookmarkStart w:id="2278" w:name="_Toc3557146"/>
                      <w:bookmarkStart w:id="2279"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78"/>
                      <w:bookmarkEnd w:id="2279"/>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25pt;height:35.25pt" o:ole="">
            <v:imagedata r:id="rId154" o:title=""/>
          </v:shape>
          <o:OLEObject Type="Embed" ProgID="Equation.3" ShapeID="_x0000_i1033" DrawAspect="Content" ObjectID="_1645293407" r:id="rId18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28793285" w:rsidR="00F3716C" w:rsidRDefault="00F3716C" w:rsidP="00F3716C">
      <w:pPr>
        <w:pStyle w:val="Caption"/>
        <w:spacing w:before="120"/>
      </w:pPr>
      <w:bookmarkStart w:id="2280" w:name="_Toc3566519"/>
      <w:bookmarkStart w:id="2281" w:name="_Toc26921363"/>
      <w:bookmarkStart w:id="2282" w:name="_Toc338939241"/>
      <w:bookmarkStart w:id="2283" w:name="_Toc288196482"/>
      <w:bookmarkStart w:id="2284" w:name="_Toc288200784"/>
      <w:bookmarkStart w:id="2285" w:name="_Toc338938909"/>
      <w:bookmarkStart w:id="2286" w:name="_Toc338939128"/>
      <w:bookmarkEnd w:id="1956"/>
      <w:r>
        <w:t xml:space="preserve">Table </w:t>
      </w:r>
      <w:r>
        <w:fldChar w:fldCharType="begin"/>
      </w:r>
      <w:r>
        <w:instrText xml:space="preserve"> SEQ Table \* ARABIC </w:instrText>
      </w:r>
      <w:r>
        <w:fldChar w:fldCharType="separate"/>
      </w:r>
      <w:r w:rsidR="00020F25">
        <w:rPr>
          <w:noProof/>
        </w:rPr>
        <w:t>113</w:t>
      </w:r>
      <w:r>
        <w:fldChar w:fldCharType="end"/>
      </w:r>
      <w:r w:rsidR="00AA1695">
        <w:t>: Parameters of Cruciform Joint</w:t>
      </w:r>
      <w:bookmarkEnd w:id="2280"/>
      <w:bookmarkEnd w:id="2281"/>
    </w:p>
    <w:p w14:paraId="114455A9" w14:textId="77777777" w:rsidR="0006113C" w:rsidRPr="007055D9" w:rsidRDefault="0006113C" w:rsidP="005E1694">
      <w:pPr>
        <w:pStyle w:val="Heading4"/>
        <w:tabs>
          <w:tab w:val="clear" w:pos="864"/>
          <w:tab w:val="num" w:pos="993"/>
        </w:tabs>
      </w:pPr>
      <w:bookmarkStart w:id="2287" w:name="_Toc3557058"/>
      <w:bookmarkStart w:id="2288" w:name="_Toc26921148"/>
      <w:r w:rsidRPr="007055D9">
        <w:t>Attributes</w:t>
      </w:r>
      <w:bookmarkEnd w:id="2282"/>
      <w:bookmarkEnd w:id="2287"/>
      <w:bookmarkEnd w:id="2288"/>
    </w:p>
    <w:p w14:paraId="0596FA3B" w14:textId="4F2C2B8D" w:rsidR="0006113C" w:rsidRPr="007055D9" w:rsidRDefault="007D42C3" w:rsidP="003C4247">
      <w:pPr>
        <w:pStyle w:val="Heading5"/>
        <w:keepNext/>
      </w:pPr>
      <w:bookmarkStart w:id="2289" w:name="_Toc338939243"/>
      <w:r w:rsidRPr="007055D9">
        <w:t xml:space="preserve">Attribute </w:t>
      </w:r>
      <w:r w:rsidR="00194316">
        <w:t>"</w:t>
      </w:r>
      <w:r w:rsidRPr="007055D9">
        <w:t>b</w:t>
      </w:r>
      <w:r w:rsidR="0006113C" w:rsidRPr="007055D9">
        <w:t>ase</w:t>
      </w:r>
      <w:bookmarkEnd w:id="2289"/>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2290" w:name="_Toc338939244"/>
      <w:r w:rsidRPr="007055D9">
        <w:lastRenderedPageBreak/>
        <w:t xml:space="preserve">Attribute </w:t>
      </w:r>
      <w:r w:rsidR="00194316">
        <w:t>"</w:t>
      </w:r>
      <w:r w:rsidRPr="007055D9">
        <w:t>t</w:t>
      </w:r>
      <w:r w:rsidR="0006113C" w:rsidRPr="007055D9">
        <w:t>echnology</w:t>
      </w:r>
      <w:bookmarkEnd w:id="2290"/>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2291" w:name="_Toc338939245"/>
      <w:bookmarkStart w:id="2292" w:name="_Toc3557059"/>
      <w:bookmarkStart w:id="2293" w:name="_Toc26921149"/>
      <w:r w:rsidRPr="007055D9">
        <w:t xml:space="preserve">Element </w:t>
      </w:r>
      <w:r w:rsidR="00194316">
        <w:t>"</w:t>
      </w:r>
      <w:r w:rsidRPr="007055D9">
        <w:t>weld_position</w:t>
      </w:r>
      <w:bookmarkEnd w:id="2291"/>
      <w:bookmarkEnd w:id="2292"/>
      <w:r w:rsidR="00194316">
        <w:t>"</w:t>
      </w:r>
      <w:bookmarkEnd w:id="2293"/>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9380679" w:rsidR="003C4247" w:rsidRDefault="003C4247" w:rsidP="00F3716C">
      <w:pPr>
        <w:pStyle w:val="Caption"/>
        <w:spacing w:before="120"/>
      </w:pPr>
      <w:bookmarkStart w:id="2294" w:name="_Toc3566520"/>
      <w:bookmarkStart w:id="2295" w:name="_Toc26921364"/>
      <w:bookmarkStart w:id="2296" w:name="_Toc338939248"/>
      <w:r>
        <w:t xml:space="preserve">Table </w:t>
      </w:r>
      <w:r w:rsidR="00D43112">
        <w:fldChar w:fldCharType="begin"/>
      </w:r>
      <w:r w:rsidR="00D43112">
        <w:instrText xml:space="preserve"> SEQ Table \* ARABIC </w:instrText>
      </w:r>
      <w:r w:rsidR="00D43112">
        <w:fldChar w:fldCharType="separate"/>
      </w:r>
      <w:r w:rsidR="00020F25">
        <w:rPr>
          <w:noProof/>
        </w:rPr>
        <w:t>114</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294"/>
      <w:bookmarkEnd w:id="2295"/>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16BE855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2296"/>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2297" w:name="_Toc338939249"/>
      <w:r w:rsidRPr="007055D9">
        <w:lastRenderedPageBreak/>
        <w:t xml:space="preserve">Attribute </w:t>
      </w:r>
      <w:r w:rsidR="00194316">
        <w:t>"</w:t>
      </w:r>
      <w:r w:rsidRPr="007055D9">
        <w:t>thickness</w:t>
      </w:r>
      <w:bookmarkEnd w:id="2297"/>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9ABBE52" w:rsidR="00AA1695" w:rsidRDefault="00AA1695" w:rsidP="00AA1695">
      <w:pPr>
        <w:pStyle w:val="Caption"/>
        <w:spacing w:before="120"/>
      </w:pPr>
      <w:bookmarkStart w:id="2298" w:name="_Toc3566521"/>
      <w:bookmarkStart w:id="2299" w:name="_Toc26921365"/>
      <w:bookmarkStart w:id="2300" w:name="_Toc338939250"/>
      <w:r>
        <w:t xml:space="preserve">Table </w:t>
      </w:r>
      <w:r>
        <w:fldChar w:fldCharType="begin"/>
      </w:r>
      <w:r>
        <w:instrText xml:space="preserve"> SEQ Table \* ARABIC </w:instrText>
      </w:r>
      <w:r>
        <w:fldChar w:fldCharType="separate"/>
      </w:r>
      <w:r w:rsidR="00020F25">
        <w:rPr>
          <w:noProof/>
        </w:rPr>
        <w:t>115</w:t>
      </w:r>
      <w:r>
        <w:fldChar w:fldCharType="end"/>
      </w:r>
      <w:r>
        <w:t xml:space="preserve">: Value Dependency of Attribute </w:t>
      </w:r>
      <w:r>
        <w:rPr>
          <w:rStyle w:val="elementdeftypeChar"/>
          <w:b/>
        </w:rPr>
        <w:t>thickness</w:t>
      </w:r>
      <w:bookmarkEnd w:id="2298"/>
      <w:bookmarkEnd w:id="2299"/>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2300"/>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2301" w:name="_Toc338939251"/>
      <w:r w:rsidRPr="007055D9">
        <w:t xml:space="preserve">Attribute </w:t>
      </w:r>
      <w:r w:rsidR="00194316">
        <w:t>"</w:t>
      </w:r>
      <w:r w:rsidRPr="007055D9">
        <w:t>penetration</w:t>
      </w:r>
      <w:bookmarkEnd w:id="2301"/>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3"/>
      </w:r>
      <w:r w:rsidRPr="007055D9">
        <w:t>.</w:t>
      </w:r>
    </w:p>
    <w:p w14:paraId="245ED85A" w14:textId="6627127B" w:rsidR="0006113C" w:rsidRPr="007055D9" w:rsidRDefault="0006113C" w:rsidP="008641A9">
      <w:pPr>
        <w:pStyle w:val="Heading5"/>
        <w:keepNext/>
      </w:pPr>
      <w:bookmarkStart w:id="2302" w:name="_Toc338939253"/>
      <w:r w:rsidRPr="007055D9">
        <w:t xml:space="preserve">Attribute </w:t>
      </w:r>
      <w:r w:rsidR="00194316">
        <w:t>"</w:t>
      </w:r>
      <w:r w:rsidRPr="007055D9">
        <w:t>shape</w:t>
      </w:r>
      <w:bookmarkEnd w:id="2302"/>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2303" w:name="_Toc338939254"/>
      <w:r w:rsidRPr="007055D9">
        <w:t xml:space="preserve">Attribute </w:t>
      </w:r>
      <w:r w:rsidR="00194316">
        <w:t>"</w:t>
      </w:r>
      <w:r w:rsidRPr="007055D9">
        <w:t>filler</w:t>
      </w:r>
      <w:bookmarkEnd w:id="2303"/>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2304" w:name="GenericSeamWeldWeld"/>
      <w:bookmarkStart w:id="2305" w:name="_Toc3557060"/>
      <w:bookmarkStart w:id="2306" w:name="_Toc26921150"/>
      <w:bookmarkStart w:id="2307" w:name="_Toc338938919"/>
      <w:bookmarkStart w:id="2308" w:name="_Toc338939255"/>
      <w:bookmarkStart w:id="2309" w:name="_Toc334183560"/>
      <w:bookmarkStart w:id="2310" w:name="_Toc288196537"/>
      <w:bookmarkStart w:id="2311" w:name="_Toc288200840"/>
      <w:bookmarkEnd w:id="2283"/>
      <w:bookmarkEnd w:id="2284"/>
      <w:bookmarkEnd w:id="2285"/>
      <w:bookmarkEnd w:id="2286"/>
      <w:bookmarkEnd w:id="2304"/>
      <w:r w:rsidRPr="007055D9">
        <w:t xml:space="preserve">Element </w:t>
      </w:r>
      <w:r w:rsidR="00194316">
        <w:t>"</w:t>
      </w:r>
      <w:r>
        <w:t>sheet_parameter</w:t>
      </w:r>
      <w:bookmarkEnd w:id="2305"/>
      <w:r w:rsidR="00194316">
        <w:t>"</w:t>
      </w:r>
      <w:bookmarkEnd w:id="2306"/>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B02802E" w:rsidR="008641A9" w:rsidRDefault="008641A9" w:rsidP="00AA1695">
      <w:pPr>
        <w:pStyle w:val="Caption"/>
        <w:spacing w:before="120"/>
      </w:pPr>
      <w:bookmarkStart w:id="2312" w:name="_Toc3566522"/>
      <w:bookmarkStart w:id="2313" w:name="_Toc26921366"/>
      <w:r>
        <w:t xml:space="preserve">Table </w:t>
      </w:r>
      <w:r w:rsidR="00D43112">
        <w:fldChar w:fldCharType="begin"/>
      </w:r>
      <w:r w:rsidR="00D43112">
        <w:instrText xml:space="preserve"> SEQ Table \* ARABIC </w:instrText>
      </w:r>
      <w:r w:rsidR="00D43112">
        <w:fldChar w:fldCharType="separate"/>
      </w:r>
      <w:r w:rsidR="00020F25">
        <w:rPr>
          <w:noProof/>
        </w:rPr>
        <w:t>116</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312"/>
      <w:bookmarkEnd w:id="2313"/>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2314" w:name="_Toc413861928"/>
      <w:bookmarkStart w:id="2315" w:name="_Toc3557061"/>
      <w:bookmarkStart w:id="2316" w:name="_Toc26921151"/>
      <w:bookmarkStart w:id="2317" w:name="_Toc413359615"/>
      <w:bookmarkStart w:id="2318" w:name="_Toc338938920"/>
      <w:bookmarkStart w:id="2319" w:name="_Toc338939256"/>
      <w:bookmarkStart w:id="2320" w:name="_Toc391571769"/>
      <w:bookmarkEnd w:id="2307"/>
      <w:bookmarkEnd w:id="2308"/>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0B382F" w:rsidRPr="000E4598" w:rsidRDefault="000B382F" w:rsidP="00AA1695">
                              <w:pPr>
                                <w:pStyle w:val="Caption"/>
                                <w:rPr>
                                  <w:noProof/>
                                  <w:sz w:val="30"/>
                                  <w:szCs w:val="26"/>
                                </w:rPr>
                              </w:pPr>
                              <w:bookmarkStart w:id="2321" w:name="_Toc3557147"/>
                              <w:bookmarkStart w:id="2322"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21"/>
                              <w:bookmarkEnd w:id="2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90"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0B382F" w:rsidRPr="000E4598" w:rsidRDefault="000B382F" w:rsidP="00AA1695">
                        <w:pPr>
                          <w:pStyle w:val="Caption"/>
                          <w:rPr>
                            <w:noProof/>
                            <w:sz w:val="30"/>
                            <w:szCs w:val="26"/>
                          </w:rPr>
                        </w:pPr>
                        <w:bookmarkStart w:id="2323" w:name="_Toc3557147"/>
                        <w:bookmarkStart w:id="2324"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23"/>
                        <w:bookmarkEnd w:id="2324"/>
                      </w:p>
                    </w:txbxContent>
                  </v:textbox>
                </v:shape>
              </v:group>
            </w:pict>
          </mc:Fallback>
        </mc:AlternateContent>
      </w:r>
      <w:r w:rsidR="00504BAD" w:rsidRPr="00226A3F">
        <w:t>Flared Joint</w:t>
      </w:r>
      <w:bookmarkEnd w:id="2314"/>
      <w:bookmarkEnd w:id="2315"/>
      <w:bookmarkEnd w:id="2316"/>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0B382F" w:rsidRPr="000C12FE" w:rsidRDefault="000B382F" w:rsidP="00AA1695">
                              <w:pPr>
                                <w:pStyle w:val="Caption"/>
                                <w:rPr>
                                  <w:i/>
                                  <w:iCs/>
                                  <w:noProof/>
                                  <w:sz w:val="24"/>
                                  <w:szCs w:val="26"/>
                                  <w:lang w:val="x-none"/>
                                </w:rPr>
                              </w:pPr>
                              <w:bookmarkStart w:id="2325" w:name="_Toc3557148"/>
                              <w:bookmarkStart w:id="2326"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25"/>
                              <w:bookmarkEnd w:id="2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92"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0B382F" w:rsidRPr="000C12FE" w:rsidRDefault="000B382F" w:rsidP="00AA1695">
                        <w:pPr>
                          <w:pStyle w:val="Caption"/>
                          <w:rPr>
                            <w:i/>
                            <w:iCs/>
                            <w:noProof/>
                            <w:sz w:val="24"/>
                            <w:szCs w:val="26"/>
                            <w:lang w:val="x-none"/>
                          </w:rPr>
                        </w:pPr>
                        <w:bookmarkStart w:id="2327" w:name="_Toc3557148"/>
                        <w:bookmarkStart w:id="2328"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27"/>
                        <w:bookmarkEnd w:id="2328"/>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64A84F65" w:rsidR="00F3716C" w:rsidRDefault="00F3716C" w:rsidP="00F3716C">
      <w:pPr>
        <w:pStyle w:val="Caption"/>
        <w:spacing w:before="120"/>
      </w:pPr>
      <w:bookmarkStart w:id="2329" w:name="_Toc3566523"/>
      <w:bookmarkStart w:id="2330" w:name="_Toc26921367"/>
      <w:r>
        <w:t xml:space="preserve">Table </w:t>
      </w:r>
      <w:r>
        <w:fldChar w:fldCharType="begin"/>
      </w:r>
      <w:r>
        <w:instrText xml:space="preserve"> SEQ Table \* ARABIC </w:instrText>
      </w:r>
      <w:r>
        <w:fldChar w:fldCharType="separate"/>
      </w:r>
      <w:r w:rsidR="00020F25">
        <w:rPr>
          <w:noProof/>
        </w:rPr>
        <w:t>117</w:t>
      </w:r>
      <w:r>
        <w:fldChar w:fldCharType="end"/>
      </w:r>
      <w:r w:rsidR="00AA1695">
        <w:t>: Parameters of Flared joint</w:t>
      </w:r>
      <w:bookmarkEnd w:id="2329"/>
      <w:bookmarkEnd w:id="2330"/>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331" w:name="_Toc3557062"/>
      <w:bookmarkStart w:id="2332" w:name="_Toc26921152"/>
      <w:r>
        <w:t>Attributes</w:t>
      </w:r>
      <w:bookmarkEnd w:id="2331"/>
      <w:bookmarkEnd w:id="2332"/>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2333" w:name="_Toc3557063"/>
      <w:bookmarkStart w:id="2334" w:name="_Toc26921153"/>
      <w:r>
        <w:t xml:space="preserve">Element </w:t>
      </w:r>
      <w:r w:rsidR="00194316">
        <w:t>"</w:t>
      </w:r>
      <w:r>
        <w:t>weld_position</w:t>
      </w:r>
      <w:bookmarkEnd w:id="2333"/>
      <w:r w:rsidR="00194316">
        <w:t>"</w:t>
      </w:r>
      <w:bookmarkEnd w:id="2334"/>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37A64406" w:rsidR="00060B33" w:rsidRDefault="00060B33" w:rsidP="00F3716C">
      <w:pPr>
        <w:pStyle w:val="Caption"/>
        <w:spacing w:before="120"/>
      </w:pPr>
      <w:bookmarkStart w:id="2335" w:name="_Toc3566524"/>
      <w:bookmarkStart w:id="2336" w:name="_Toc26921368"/>
      <w:r>
        <w:t xml:space="preserve">Table </w:t>
      </w:r>
      <w:r w:rsidR="00D43112">
        <w:fldChar w:fldCharType="begin"/>
      </w:r>
      <w:r w:rsidR="00D43112">
        <w:instrText xml:space="preserve"> SEQ Table \* ARABIC </w:instrText>
      </w:r>
      <w:r w:rsidR="00D43112">
        <w:fldChar w:fldCharType="separate"/>
      </w:r>
      <w:r w:rsidR="00020F25">
        <w:rPr>
          <w:noProof/>
        </w:rPr>
        <w:t>118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335"/>
      <w:bookmarkEnd w:id="2336"/>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7D97D1DF"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2337" w:name="_Toc3557064"/>
      <w:bookmarkStart w:id="2338" w:name="_Toc26921154"/>
      <w:r>
        <w:t xml:space="preserve">Element </w:t>
      </w:r>
      <w:r w:rsidR="00194316">
        <w:t>"</w:t>
      </w:r>
      <w:r>
        <w:t>sheet_parameter</w:t>
      </w:r>
      <w:bookmarkEnd w:id="2337"/>
      <w:r w:rsidR="00194316">
        <w:t>"</w:t>
      </w:r>
      <w:bookmarkEnd w:id="2338"/>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DC0C0EA" w:rsidR="00F62294" w:rsidRDefault="00F62294" w:rsidP="00F3716C">
      <w:pPr>
        <w:pStyle w:val="Caption"/>
        <w:spacing w:before="120"/>
      </w:pPr>
      <w:bookmarkStart w:id="2339" w:name="_Toc3566525"/>
      <w:bookmarkStart w:id="2340" w:name="_Toc26921369"/>
      <w:r>
        <w:t xml:space="preserve">Table </w:t>
      </w:r>
      <w:r w:rsidR="00D43112">
        <w:fldChar w:fldCharType="begin"/>
      </w:r>
      <w:r w:rsidR="00D43112">
        <w:instrText xml:space="preserve"> SEQ Table \* ARABIC </w:instrText>
      </w:r>
      <w:r w:rsidR="00D43112">
        <w:fldChar w:fldCharType="separate"/>
      </w:r>
      <w:r w:rsidR="00020F25">
        <w:rPr>
          <w:noProof/>
        </w:rPr>
        <w:t>119</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339"/>
      <w:bookmarkEnd w:id="2340"/>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341" w:name="_Ref414345739"/>
      <w:bookmarkStart w:id="2342" w:name="_Ref414345749"/>
      <w:bookmarkStart w:id="2343" w:name="_Ref414345786"/>
      <w:bookmarkStart w:id="2344" w:name="_Ref414345798"/>
      <w:bookmarkStart w:id="2345" w:name="_Toc3557065"/>
      <w:bookmarkStart w:id="2346" w:name="_Toc26921155"/>
      <w:r w:rsidRPr="00226A3F">
        <w:t>Adhesive Lines</w:t>
      </w:r>
      <w:bookmarkEnd w:id="2317"/>
      <w:bookmarkEnd w:id="2341"/>
      <w:bookmarkEnd w:id="2342"/>
      <w:bookmarkEnd w:id="2343"/>
      <w:bookmarkEnd w:id="2344"/>
      <w:bookmarkEnd w:id="2345"/>
      <w:bookmarkEnd w:id="2346"/>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605CF37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20F25">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sidR="00443C08">
              <w:rPr>
                <w:sz w:val="20"/>
                <w:szCs w:val="20"/>
              </w:rPr>
              <w:fldChar w:fldCharType="end"/>
            </w:r>
          </w:p>
        </w:tc>
      </w:tr>
    </w:tbl>
    <w:p w14:paraId="3BD44515" w14:textId="695156E9" w:rsidR="00C107D0" w:rsidRPr="00226A3F" w:rsidRDefault="00D05249" w:rsidP="00F3716C">
      <w:pPr>
        <w:pStyle w:val="Caption"/>
        <w:spacing w:before="120"/>
        <w:rPr>
          <w:rFonts w:cs="Calibri"/>
          <w:lang w:eastAsia="zh-CN"/>
        </w:rPr>
      </w:pPr>
      <w:bookmarkStart w:id="2347" w:name="_Toc3566526"/>
      <w:bookmarkStart w:id="2348" w:name="_Toc26921370"/>
      <w:r>
        <w:t xml:space="preserve">Table </w:t>
      </w:r>
      <w:r>
        <w:fldChar w:fldCharType="begin"/>
      </w:r>
      <w:r>
        <w:instrText xml:space="preserve"> SEQ Table \* ARABIC </w:instrText>
      </w:r>
      <w:r>
        <w:fldChar w:fldCharType="separate"/>
      </w:r>
      <w:r w:rsidR="00020F25">
        <w:rPr>
          <w:noProof/>
        </w:rPr>
        <w:t>120</w:t>
      </w:r>
      <w:r>
        <w:fldChar w:fldCharType="end"/>
      </w:r>
      <w:r w:rsidR="00AA1695">
        <w:t xml:space="preserve">: Attributes of </w:t>
      </w:r>
      <w:r w:rsidR="00AA1695" w:rsidRPr="00AA1695">
        <w:rPr>
          <w:rStyle w:val="elementdeftypeChar"/>
          <w:b/>
        </w:rPr>
        <w:t>&lt;connection_1d/&gt;</w:t>
      </w:r>
      <w:bookmarkEnd w:id="2347"/>
      <w:bookmarkEnd w:id="234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7BD4CABB"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E3E51E1"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6D327D8" w14:textId="27BA0902" w:rsidR="00D05249" w:rsidRDefault="00D05249" w:rsidP="00F3716C">
      <w:pPr>
        <w:pStyle w:val="Caption"/>
        <w:spacing w:before="120"/>
      </w:pPr>
      <w:bookmarkStart w:id="2349" w:name="_Toc3566527"/>
      <w:bookmarkStart w:id="2350" w:name="_Toc26921371"/>
      <w:r>
        <w:t xml:space="preserve">Table </w:t>
      </w:r>
      <w:r>
        <w:fldChar w:fldCharType="begin"/>
      </w:r>
      <w:r>
        <w:instrText xml:space="preserve"> SEQ Table \* ARABIC </w:instrText>
      </w:r>
      <w:r>
        <w:fldChar w:fldCharType="separate"/>
      </w:r>
      <w:r w:rsidR="00020F25">
        <w:rPr>
          <w:noProof/>
        </w:rPr>
        <w:t>121</w:t>
      </w:r>
      <w:r>
        <w:fldChar w:fldCharType="end"/>
      </w:r>
      <w:r w:rsidR="00AA1695">
        <w:t xml:space="preserve">: Nested elements of </w:t>
      </w:r>
      <w:r w:rsidR="00AA1695" w:rsidRPr="00AA1695">
        <w:rPr>
          <w:rStyle w:val="elementdeftypeChar"/>
          <w:b/>
        </w:rPr>
        <w:t>&lt;connection_1d/&gt;</w:t>
      </w:r>
      <w:bookmarkEnd w:id="2349"/>
      <w:bookmarkEnd w:id="2350"/>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39AD95" w:rsidR="00C107D0" w:rsidRDefault="00C107D0" w:rsidP="00D05249">
      <w:pPr>
        <w:pStyle w:val="Caption"/>
        <w:spacing w:before="120"/>
        <w:rPr>
          <w:rFonts w:ascii="Courier New" w:hAnsi="Courier New"/>
          <w:sz w:val="18"/>
          <w:szCs w:val="18"/>
        </w:rPr>
      </w:pPr>
      <w:bookmarkStart w:id="2351" w:name="_Toc3566528"/>
      <w:bookmarkStart w:id="2352" w:name="_Toc26921372"/>
      <w:r>
        <w:t xml:space="preserve">Table </w:t>
      </w:r>
      <w:r w:rsidR="00D43112">
        <w:fldChar w:fldCharType="begin"/>
      </w:r>
      <w:r w:rsidR="00D43112">
        <w:instrText xml:space="preserve"> SEQ Table \* ARABIC </w:instrText>
      </w:r>
      <w:r w:rsidR="00D43112">
        <w:fldChar w:fldCharType="separate"/>
      </w:r>
      <w:r w:rsidR="00020F25">
        <w:rPr>
          <w:noProof/>
        </w:rPr>
        <w:t>122</w:t>
      </w:r>
      <w:r w:rsidR="00D43112">
        <w:fldChar w:fldCharType="end"/>
      </w:r>
      <w:r>
        <w:t xml:space="preserve">: Attributes of element </w:t>
      </w:r>
      <w:r w:rsidRPr="00D66FF0">
        <w:rPr>
          <w:rFonts w:ascii="Courier New" w:hAnsi="Courier New" w:cs="Courier New"/>
          <w:bCs w:val="0"/>
          <w:i/>
          <w:sz w:val="18"/>
          <w:szCs w:val="18"/>
        </w:rPr>
        <w:t>&lt;adhesive_line/&gt;</w:t>
      </w:r>
      <w:bookmarkEnd w:id="2351"/>
      <w:bookmarkEnd w:id="2352"/>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3BA37248"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20F25">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20F25" w:rsidRPr="007055D9">
        <w:t>L</w:t>
      </w:r>
      <w:r w:rsidR="00020F25">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C2BCCDF"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020F25">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020F25" w:rsidRPr="00020F25">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353" w:name="_Toc428279602"/>
      <w:bookmarkStart w:id="2354" w:name="_Toc428456348"/>
      <w:bookmarkStart w:id="2355" w:name="_Toc428537316"/>
      <w:bookmarkStart w:id="2356" w:name="_Toc428969638"/>
      <w:bookmarkStart w:id="2357" w:name="_Toc429053029"/>
      <w:bookmarkStart w:id="2358" w:name="_Toc413861930"/>
      <w:bookmarkStart w:id="2359" w:name="_Toc3557066"/>
      <w:bookmarkStart w:id="2360" w:name="_Toc26921156"/>
      <w:bookmarkStart w:id="2361" w:name="_Toc413359617"/>
      <w:bookmarkEnd w:id="2353"/>
      <w:bookmarkEnd w:id="2354"/>
      <w:bookmarkEnd w:id="2355"/>
      <w:bookmarkEnd w:id="2356"/>
      <w:bookmarkEnd w:id="2357"/>
      <w:r w:rsidRPr="00226A3F">
        <w:t>Hemming Flanges</w:t>
      </w:r>
      <w:bookmarkEnd w:id="2358"/>
      <w:bookmarkEnd w:id="2359"/>
      <w:bookmarkEnd w:id="2360"/>
    </w:p>
    <w:p w14:paraId="66448657" w14:textId="77777777" w:rsidR="000E64EA" w:rsidRDefault="000E64EA" w:rsidP="00327322">
      <w:pPr>
        <w:pStyle w:val="Heading3"/>
      </w:pPr>
      <w:bookmarkStart w:id="2362" w:name="_Toc413861931"/>
      <w:bookmarkStart w:id="2363" w:name="_Toc3557067"/>
      <w:bookmarkStart w:id="2364" w:name="_Toc26921157"/>
      <w:r>
        <w:t>Introduction</w:t>
      </w:r>
      <w:bookmarkEnd w:id="2362"/>
      <w:bookmarkEnd w:id="2363"/>
      <w:bookmarkEnd w:id="2364"/>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F22FA4F" w:rsidR="000E64EA" w:rsidRDefault="000E64EA" w:rsidP="00536A58">
      <w:pPr>
        <w:pStyle w:val="Caption"/>
        <w:keepNext/>
        <w:rPr>
          <w:b w:val="0"/>
          <w:u w:val="single"/>
        </w:rPr>
      </w:pPr>
      <w:bookmarkStart w:id="2365" w:name="_Ref413858805"/>
      <w:bookmarkStart w:id="2366" w:name="_Toc413861952"/>
      <w:bookmarkStart w:id="2367" w:name="_Toc3557149"/>
      <w:bookmarkStart w:id="2368" w:name="_Toc26921242"/>
      <w:r>
        <w:t xml:space="preserve">Figure </w:t>
      </w:r>
      <w:r w:rsidR="00406B64">
        <w:fldChar w:fldCharType="begin"/>
      </w:r>
      <w:r w:rsidR="00406B64">
        <w:instrText xml:space="preserve"> SEQ Figure \* ARABIC </w:instrText>
      </w:r>
      <w:r w:rsidR="00406B64">
        <w:fldChar w:fldCharType="separate"/>
      </w:r>
      <w:r w:rsidR="00020F25">
        <w:rPr>
          <w:noProof/>
        </w:rPr>
        <w:t>72</w:t>
      </w:r>
      <w:r w:rsidR="00406B64">
        <w:fldChar w:fldCharType="end"/>
      </w:r>
      <w:bookmarkEnd w:id="2365"/>
      <w:r>
        <w:t>: The Three Regions of a Hemming</w:t>
      </w:r>
      <w:bookmarkEnd w:id="2366"/>
      <w:bookmarkEnd w:id="2367"/>
      <w:bookmarkEnd w:id="2368"/>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F204DE" w:rsidR="000E64EA" w:rsidRPr="00EB3687" w:rsidRDefault="000E64EA" w:rsidP="000E64EA">
      <w:pPr>
        <w:pStyle w:val="Caption"/>
        <w:rPr>
          <w:noProof/>
          <w:lang w:eastAsia="en-GB"/>
        </w:rPr>
      </w:pPr>
      <w:bookmarkStart w:id="2369" w:name="_Ref413850590"/>
      <w:bookmarkStart w:id="2370" w:name="_Toc413861953"/>
      <w:bookmarkStart w:id="2371" w:name="_Toc3557150"/>
      <w:bookmarkStart w:id="2372" w:name="_Toc26921243"/>
      <w:r>
        <w:t xml:space="preserve">Figure </w:t>
      </w:r>
      <w:r w:rsidR="00406B64">
        <w:fldChar w:fldCharType="begin"/>
      </w:r>
      <w:r w:rsidR="00406B64">
        <w:instrText xml:space="preserve"> SEQ Figure \* ARABIC </w:instrText>
      </w:r>
      <w:r w:rsidR="00406B64">
        <w:fldChar w:fldCharType="separate"/>
      </w:r>
      <w:r w:rsidR="00020F25">
        <w:rPr>
          <w:noProof/>
        </w:rPr>
        <w:t>73</w:t>
      </w:r>
      <w:r w:rsidR="00406B64">
        <w:fldChar w:fldCharType="end"/>
      </w:r>
      <w:bookmarkEnd w:id="236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70"/>
      <w:bookmarkEnd w:id="2371"/>
      <w:bookmarkEnd w:id="2372"/>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602C59F5" w:rsidR="000E64EA" w:rsidRPr="00803403" w:rsidRDefault="000E64EA" w:rsidP="000E64EA">
      <w:pPr>
        <w:pStyle w:val="Caption"/>
      </w:pPr>
      <w:bookmarkStart w:id="2373" w:name="_Toc413861954"/>
      <w:bookmarkStart w:id="2374" w:name="_Toc3557151"/>
      <w:bookmarkStart w:id="2375" w:name="_Toc26921244"/>
      <w:r w:rsidRPr="005231A8">
        <w:t xml:space="preserve">Figure </w:t>
      </w:r>
      <w:r w:rsidR="00406B64">
        <w:fldChar w:fldCharType="begin"/>
      </w:r>
      <w:r w:rsidR="00406B64">
        <w:instrText xml:space="preserve"> SEQ Figure \* ARABIC </w:instrText>
      </w:r>
      <w:r w:rsidR="00406B64">
        <w:fldChar w:fldCharType="separate"/>
      </w:r>
      <w:r w:rsidR="00020F25">
        <w:rPr>
          <w:noProof/>
        </w:rPr>
        <w:t>74</w:t>
      </w:r>
      <w:r w:rsidR="00406B64">
        <w:fldChar w:fldCharType="end"/>
      </w:r>
      <w:r w:rsidRPr="005231A8">
        <w:t>: Adhesive Path Differs from Root Path</w:t>
      </w:r>
      <w:bookmarkEnd w:id="2373"/>
      <w:bookmarkEnd w:id="2374"/>
      <w:bookmarkEnd w:id="237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25F80F8" w:rsidR="000E64EA" w:rsidRPr="00EB3687" w:rsidRDefault="000E64EA" w:rsidP="000E64EA">
      <w:pPr>
        <w:pStyle w:val="Caption"/>
        <w:rPr>
          <w:noProof/>
          <w:lang w:eastAsia="en-GB"/>
        </w:rPr>
      </w:pPr>
      <w:bookmarkStart w:id="2376" w:name="_Toc3557152"/>
      <w:bookmarkStart w:id="2377" w:name="_Toc26921245"/>
      <w:r>
        <w:t xml:space="preserve">Figure </w:t>
      </w:r>
      <w:r w:rsidR="00406B64">
        <w:fldChar w:fldCharType="begin"/>
      </w:r>
      <w:r w:rsidR="00406B64">
        <w:instrText xml:space="preserve"> SEQ Figure \* ARABIC </w:instrText>
      </w:r>
      <w:r w:rsidR="00406B64">
        <w:fldChar w:fldCharType="separate"/>
      </w:r>
      <w:r w:rsidR="00020F25">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376"/>
      <w:bookmarkEnd w:id="2377"/>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378" w:name="_Toc413861932"/>
      <w:bookmarkStart w:id="2379" w:name="_Toc3557068"/>
      <w:bookmarkStart w:id="2380" w:name="_Toc2692115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378"/>
      <w:bookmarkEnd w:id="2379"/>
      <w:bookmarkEnd w:id="2380"/>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3A63F1F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5C964DFC" w14:textId="3ABDD0F3" w:rsidR="000E64EA" w:rsidRPr="00226A3F" w:rsidRDefault="0079141E" w:rsidP="0079141E">
      <w:pPr>
        <w:pStyle w:val="Caption"/>
        <w:spacing w:before="120"/>
        <w:rPr>
          <w:rFonts w:cs="Calibri"/>
          <w:lang w:eastAsia="zh-CN"/>
        </w:rPr>
      </w:pPr>
      <w:bookmarkStart w:id="2381" w:name="_Toc3566529"/>
      <w:bookmarkStart w:id="2382" w:name="_Toc26921373"/>
      <w:r>
        <w:t xml:space="preserve">Table </w:t>
      </w:r>
      <w:r>
        <w:fldChar w:fldCharType="begin"/>
      </w:r>
      <w:r>
        <w:instrText xml:space="preserve"> SEQ Table \* ARABIC </w:instrText>
      </w:r>
      <w:r>
        <w:fldChar w:fldCharType="separate"/>
      </w:r>
      <w:r w:rsidR="00020F25">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381"/>
      <w:bookmarkEnd w:id="238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CE6BD3C"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D11E43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11B735E" w14:textId="6903E43E" w:rsidR="00F3716C" w:rsidRDefault="00F3716C" w:rsidP="0079141E">
      <w:pPr>
        <w:pStyle w:val="Caption"/>
        <w:spacing w:before="120"/>
      </w:pPr>
      <w:bookmarkStart w:id="2383" w:name="_Toc3566530"/>
      <w:bookmarkStart w:id="2384" w:name="_Toc26921374"/>
      <w:r>
        <w:t xml:space="preserve">Table </w:t>
      </w:r>
      <w:r>
        <w:fldChar w:fldCharType="begin"/>
      </w:r>
      <w:r>
        <w:instrText xml:space="preserve"> SEQ Table \* ARABIC </w:instrText>
      </w:r>
      <w:r>
        <w:fldChar w:fldCharType="separate"/>
      </w:r>
      <w:r w:rsidR="00020F25">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383"/>
      <w:bookmarkEnd w:id="2384"/>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5DEABD3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20F25">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20F25" w:rsidRPr="007055D9">
        <w:t>L</w:t>
      </w:r>
      <w:r w:rsidR="00020F25">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962113D"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20F25">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020F25" w:rsidRPr="007055D9">
        <w:t xml:space="preserve">User Specific Data </w:t>
      </w:r>
      <w:r w:rsidR="00020F25" w:rsidRPr="00020F25">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4E4A2EE" w:rsidR="000E64EA" w:rsidRDefault="000E64EA" w:rsidP="00F3716C">
      <w:pPr>
        <w:pStyle w:val="Caption"/>
        <w:spacing w:before="120"/>
      </w:pPr>
      <w:bookmarkStart w:id="2385" w:name="_Toc413861979"/>
      <w:bookmarkStart w:id="2386" w:name="_Toc3566531"/>
      <w:bookmarkStart w:id="2387" w:name="_Toc26921375"/>
      <w:r>
        <w:t xml:space="preserve">Table </w:t>
      </w:r>
      <w:r w:rsidR="00D43112">
        <w:fldChar w:fldCharType="begin"/>
      </w:r>
      <w:r w:rsidR="00D43112">
        <w:instrText xml:space="preserve"> SEQ Table \* ARABIC </w:instrText>
      </w:r>
      <w:r w:rsidR="00D43112">
        <w:fldChar w:fldCharType="separate"/>
      </w:r>
      <w:r w:rsidR="00020F25">
        <w:rPr>
          <w:noProof/>
        </w:rPr>
        <w:t>125</w:t>
      </w:r>
      <w:r w:rsidR="00D43112">
        <w:fldChar w:fldCharType="end"/>
      </w:r>
      <w:r>
        <w:t xml:space="preserve">: Attributes of element </w:t>
      </w:r>
      <w:r w:rsidRPr="00F51947">
        <w:rPr>
          <w:rStyle w:val="elementdeftypeChar"/>
          <w:b/>
        </w:rPr>
        <w:t>&lt;hemming/&gt;</w:t>
      </w:r>
      <w:bookmarkEnd w:id="2385"/>
      <w:bookmarkEnd w:id="2386"/>
      <w:bookmarkEnd w:id="2387"/>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06EC43C4"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20F25">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20F25" w:rsidRPr="00020F25">
        <w:rPr>
          <w:lang w:val="en-US"/>
        </w:rPr>
        <w:t>Element</w:t>
      </w:r>
      <w:r w:rsidR="00020F25" w:rsidRPr="00020F25">
        <w:rPr>
          <w:rStyle w:val="Emphasis"/>
          <w:i w:val="0"/>
          <w:lang w:val="en-US"/>
        </w:rPr>
        <w:t xml:space="preserve"> &lt;part/&gt;</w:t>
      </w:r>
      <w:r w:rsidR="0079141E">
        <w:rPr>
          <w:lang w:val="en-US"/>
        </w:rPr>
        <w:fldChar w:fldCharType="end"/>
      </w:r>
      <w:r w:rsidR="0079141E">
        <w:rPr>
          <w:lang w:val="en-US"/>
        </w:rPr>
        <w:t>.</w:t>
      </w:r>
    </w:p>
    <w:p w14:paraId="528DA1DB" w14:textId="3CFD95F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20F25">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20F25"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15FA9D94" w:rsidR="000E64EA" w:rsidRDefault="000E64EA" w:rsidP="0079141E">
      <w:pPr>
        <w:pStyle w:val="Caption"/>
        <w:spacing w:before="120"/>
      </w:pPr>
      <w:bookmarkStart w:id="2388" w:name="_Toc413861980"/>
      <w:bookmarkStart w:id="2389" w:name="_Toc3566532"/>
      <w:bookmarkStart w:id="2390" w:name="_Toc26921376"/>
      <w:r>
        <w:lastRenderedPageBreak/>
        <w:t xml:space="preserve">Table </w:t>
      </w:r>
      <w:r w:rsidR="00D43112">
        <w:fldChar w:fldCharType="begin"/>
      </w:r>
      <w:r w:rsidR="00D43112">
        <w:instrText xml:space="preserve"> SEQ Table \* ARABIC </w:instrText>
      </w:r>
      <w:r w:rsidR="00D43112">
        <w:fldChar w:fldCharType="separate"/>
      </w:r>
      <w:r w:rsidR="00020F25">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2388"/>
      <w:bookmarkEnd w:id="2389"/>
      <w:bookmarkEnd w:id="2390"/>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466C28" w:rsidR="000E64EA" w:rsidRDefault="000E64EA" w:rsidP="00F3716C">
      <w:pPr>
        <w:pStyle w:val="Caption"/>
        <w:spacing w:before="120"/>
      </w:pPr>
      <w:bookmarkStart w:id="2391" w:name="_Toc413861981"/>
      <w:bookmarkStart w:id="2392" w:name="_Toc3566533"/>
      <w:bookmarkStart w:id="2393" w:name="_Toc26921377"/>
      <w:r>
        <w:t xml:space="preserve">Table </w:t>
      </w:r>
      <w:r w:rsidR="00D43112">
        <w:fldChar w:fldCharType="begin"/>
      </w:r>
      <w:r w:rsidR="00D43112">
        <w:instrText xml:space="preserve"> SEQ Table \* ARABIC </w:instrText>
      </w:r>
      <w:r w:rsidR="00D43112">
        <w:fldChar w:fldCharType="separate"/>
      </w:r>
      <w:r w:rsidR="00020F25">
        <w:rPr>
          <w:noProof/>
        </w:rPr>
        <w:t>127</w:t>
      </w:r>
      <w:r w:rsidR="00D43112">
        <w:fldChar w:fldCharType="end"/>
      </w:r>
      <w:r>
        <w:t>: Attributes of element</w:t>
      </w:r>
      <w:r w:rsidRPr="00226A3F">
        <w:t xml:space="preserve"> </w:t>
      </w:r>
      <w:r w:rsidRPr="0079141E">
        <w:rPr>
          <w:rStyle w:val="elementdeftypeChar"/>
          <w:b/>
        </w:rPr>
        <w:t>&lt;region/&gt;</w:t>
      </w:r>
      <w:bookmarkEnd w:id="2391"/>
      <w:bookmarkEnd w:id="2392"/>
      <w:bookmarkEnd w:id="2393"/>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9E10936"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20F25">
        <w:t xml:space="preserve">Figure </w:t>
      </w:r>
      <w:r w:rsidR="00020F25">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6A9E2F1F"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20F25">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1BDDA215"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20F25">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E13089E" w:rsidR="009C0E9B" w:rsidRDefault="00763630" w:rsidP="00F3716C">
      <w:pPr>
        <w:pStyle w:val="Caption"/>
        <w:spacing w:before="120"/>
        <w:rPr>
          <w:rFonts w:cs="Courier New"/>
          <w:szCs w:val="22"/>
        </w:rPr>
      </w:pPr>
      <w:bookmarkStart w:id="2394" w:name="_Toc3566534"/>
      <w:bookmarkStart w:id="2395" w:name="_Toc26921378"/>
      <w:r>
        <w:t xml:space="preserve">Table </w:t>
      </w:r>
      <w:r w:rsidR="00D43112">
        <w:fldChar w:fldCharType="begin"/>
      </w:r>
      <w:r w:rsidR="00D43112">
        <w:instrText xml:space="preserve"> SEQ Table \* ARABIC </w:instrText>
      </w:r>
      <w:r w:rsidR="00D43112">
        <w:fldChar w:fldCharType="separate"/>
      </w:r>
      <w:r w:rsidR="00020F25">
        <w:rPr>
          <w:noProof/>
        </w:rPr>
        <w:t>128</w:t>
      </w:r>
      <w:r w:rsidR="00D43112">
        <w:fldChar w:fldCharType="end"/>
      </w:r>
      <w:r>
        <w:t>: Nested elements of element</w:t>
      </w:r>
      <w:r w:rsidRPr="00226A3F">
        <w:t xml:space="preserve"> </w:t>
      </w:r>
      <w:r w:rsidRPr="0079141E">
        <w:rPr>
          <w:rStyle w:val="elementdeftypeChar"/>
          <w:b/>
        </w:rPr>
        <w:t>&lt;region/&gt;</w:t>
      </w:r>
      <w:bookmarkEnd w:id="2394"/>
      <w:bookmarkEnd w:id="2395"/>
      <w:r w:rsidRPr="0079141E">
        <w:rPr>
          <w:rStyle w:val="elementdeftypeChar"/>
          <w:b/>
        </w:rPr>
        <w:t xml:space="preserve"> </w:t>
      </w:r>
    </w:p>
    <w:p w14:paraId="00161AAF" w14:textId="339487F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20F25">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20F25" w:rsidRPr="00226A3F">
        <w:t xml:space="preserve">Adhesive </w:t>
      </w:r>
      <w:r w:rsidR="00020F25">
        <w:t>F</w:t>
      </w:r>
      <w:r w:rsidR="00020F25"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396" w:name="_Toc428537321"/>
      <w:bookmarkStart w:id="2397" w:name="_Toc428969643"/>
      <w:bookmarkStart w:id="2398" w:name="_Toc429053034"/>
      <w:bookmarkStart w:id="2399" w:name="_Toc428537324"/>
      <w:bookmarkStart w:id="2400" w:name="_Toc428969646"/>
      <w:bookmarkStart w:id="2401" w:name="_Toc429053037"/>
      <w:bookmarkStart w:id="2402" w:name="_Toc428537325"/>
      <w:bookmarkStart w:id="2403" w:name="_Toc428969647"/>
      <w:bookmarkStart w:id="2404" w:name="_Toc429053038"/>
      <w:bookmarkStart w:id="2405" w:name="_Toc428537328"/>
      <w:bookmarkStart w:id="2406" w:name="_Toc428969650"/>
      <w:bookmarkStart w:id="2407" w:name="_Toc429053041"/>
      <w:bookmarkStart w:id="2408" w:name="_Toc428537330"/>
      <w:bookmarkStart w:id="2409" w:name="_Toc428969652"/>
      <w:bookmarkStart w:id="2410" w:name="_Toc429053043"/>
      <w:bookmarkStart w:id="2411" w:name="_Toc3557069"/>
      <w:bookmarkStart w:id="2412" w:name="_Toc26921159"/>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r w:rsidRPr="00226A3F">
        <w:t>Sequence Connections</w:t>
      </w:r>
      <w:bookmarkEnd w:id="2361"/>
      <w:bookmarkEnd w:id="2411"/>
      <w:bookmarkEnd w:id="2412"/>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30ABB5B7" w:rsidR="00C107D0" w:rsidRPr="00226A3F" w:rsidRDefault="00C107D0" w:rsidP="00B83A12">
      <w:pPr>
        <w:pStyle w:val="Caption"/>
      </w:pPr>
      <w:bookmarkStart w:id="2413" w:name="_Toc413359638"/>
      <w:bookmarkStart w:id="2414" w:name="_Toc3557153"/>
      <w:bookmarkStart w:id="2415" w:name="_Toc26921246"/>
      <w:r>
        <w:t xml:space="preserve">Figure </w:t>
      </w:r>
      <w:r w:rsidR="00406B64">
        <w:fldChar w:fldCharType="begin"/>
      </w:r>
      <w:r w:rsidR="00406B64">
        <w:instrText xml:space="preserve"> SEQ Figure \* ARABIC </w:instrText>
      </w:r>
      <w:r w:rsidR="00406B64">
        <w:fldChar w:fldCharType="separate"/>
      </w:r>
      <w:r w:rsidR="00020F25">
        <w:rPr>
          <w:noProof/>
        </w:rPr>
        <w:t>76</w:t>
      </w:r>
      <w:r w:rsidR="00406B64">
        <w:fldChar w:fldCharType="end"/>
      </w:r>
      <w:r>
        <w:t>: Sequence without margin</w:t>
      </w:r>
      <w:bookmarkEnd w:id="2413"/>
      <w:bookmarkEnd w:id="2414"/>
      <w:bookmarkEnd w:id="241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D866CF5" w:rsidR="00C107D0" w:rsidRPr="000F7EEA" w:rsidRDefault="00C107D0" w:rsidP="00B83A12">
      <w:pPr>
        <w:pStyle w:val="Caption"/>
        <w:rPr>
          <w:noProof/>
          <w:lang w:eastAsia="en-GB"/>
        </w:rPr>
      </w:pPr>
      <w:bookmarkStart w:id="2416" w:name="_Toc413359639"/>
      <w:bookmarkStart w:id="2417" w:name="_Toc3557154"/>
      <w:bookmarkStart w:id="2418" w:name="_Toc26921247"/>
      <w:r>
        <w:t xml:space="preserve">Figure </w:t>
      </w:r>
      <w:r w:rsidR="00406B64">
        <w:fldChar w:fldCharType="begin"/>
      </w:r>
      <w:r w:rsidR="00406B64">
        <w:instrText xml:space="preserve"> SEQ Figure \* ARABIC </w:instrText>
      </w:r>
      <w:r w:rsidR="00406B64">
        <w:fldChar w:fldCharType="separate"/>
      </w:r>
      <w:r w:rsidR="00020F25">
        <w:rPr>
          <w:noProof/>
        </w:rPr>
        <w:t>77</w:t>
      </w:r>
      <w:r w:rsidR="00406B64">
        <w:fldChar w:fldCharType="end"/>
      </w:r>
      <w:r>
        <w:t>: Sequence with</w:t>
      </w:r>
      <w:r w:rsidRPr="003F0822">
        <w:t xml:space="preserve"> margin</w:t>
      </w:r>
      <w:bookmarkEnd w:id="2416"/>
      <w:r w:rsidR="00307532">
        <w:t xml:space="preserve"> and spacing</w:t>
      </w:r>
      <w:bookmarkEnd w:id="2417"/>
      <w:bookmarkEnd w:id="2418"/>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4F2AA07" w:rsidR="00C107D0" w:rsidRPr="000F7EEA" w:rsidRDefault="00753715" w:rsidP="00753715">
      <w:pPr>
        <w:pStyle w:val="Caption"/>
        <w:rPr>
          <w:noProof/>
          <w:lang w:eastAsia="en-GB"/>
        </w:rPr>
      </w:pPr>
      <w:bookmarkStart w:id="2419" w:name="_Toc3557155"/>
      <w:bookmarkStart w:id="2420" w:name="_Toc26921248"/>
      <w:r>
        <w:t xml:space="preserve">Figure </w:t>
      </w:r>
      <w:r>
        <w:fldChar w:fldCharType="begin"/>
      </w:r>
      <w:r>
        <w:instrText xml:space="preserve"> SEQ Figure \* ARABIC </w:instrText>
      </w:r>
      <w:r>
        <w:fldChar w:fldCharType="separate"/>
      </w:r>
      <w:r w:rsidR="00020F25">
        <w:rPr>
          <w:noProof/>
        </w:rPr>
        <w:t>78</w:t>
      </w:r>
      <w:r>
        <w:fldChar w:fldCharType="end"/>
      </w:r>
      <w:r w:rsidR="00307532">
        <w:t>: Margin relaxation</w:t>
      </w:r>
      <w:bookmarkEnd w:id="2419"/>
      <w:bookmarkEnd w:id="2420"/>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D7D48AB" w:rsidR="00C107D0" w:rsidRPr="000F7EEA" w:rsidRDefault="00753715" w:rsidP="00753715">
      <w:pPr>
        <w:pStyle w:val="Caption"/>
        <w:rPr>
          <w:noProof/>
          <w:lang w:eastAsia="en-GB"/>
        </w:rPr>
      </w:pPr>
      <w:bookmarkStart w:id="2421" w:name="_Toc3557156"/>
      <w:bookmarkStart w:id="2422" w:name="_Toc26921249"/>
      <w:r>
        <w:t xml:space="preserve">Figure </w:t>
      </w:r>
      <w:r>
        <w:fldChar w:fldCharType="begin"/>
      </w:r>
      <w:r>
        <w:instrText xml:space="preserve"> SEQ Figure \* ARABIC </w:instrText>
      </w:r>
      <w:r>
        <w:fldChar w:fldCharType="separate"/>
      </w:r>
      <w:r w:rsidR="00020F25">
        <w:rPr>
          <w:noProof/>
        </w:rPr>
        <w:t>79</w:t>
      </w:r>
      <w:r>
        <w:fldChar w:fldCharType="end"/>
      </w:r>
      <w:r w:rsidR="00307532">
        <w:t>: Spacing relaxation</w:t>
      </w:r>
      <w:bookmarkEnd w:id="2421"/>
      <w:bookmarkEnd w:id="2422"/>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A317CD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95FA7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4C6A8CB" w14:textId="123E6305" w:rsidR="00C107D0" w:rsidRPr="00226A3F" w:rsidRDefault="00683218" w:rsidP="00683218">
      <w:pPr>
        <w:pStyle w:val="Caption"/>
        <w:spacing w:before="120"/>
      </w:pPr>
      <w:bookmarkStart w:id="2423" w:name="_Toc3566535"/>
      <w:bookmarkStart w:id="2424" w:name="_Toc26921379"/>
      <w:r>
        <w:t xml:space="preserve">Table </w:t>
      </w:r>
      <w:r>
        <w:fldChar w:fldCharType="begin"/>
      </w:r>
      <w:r>
        <w:instrText xml:space="preserve"> SEQ Table \* ARABIC </w:instrText>
      </w:r>
      <w:r>
        <w:fldChar w:fldCharType="separate"/>
      </w:r>
      <w:r w:rsidR="00020F25">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423"/>
      <w:bookmarkEnd w:id="2424"/>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A32DDF5" w:rsidR="000E64EA" w:rsidRDefault="00683218" w:rsidP="00683218">
      <w:pPr>
        <w:pStyle w:val="Caption"/>
        <w:spacing w:before="120"/>
      </w:pPr>
      <w:bookmarkStart w:id="2425" w:name="_Toc3566536"/>
      <w:bookmarkStart w:id="2426" w:name="_Toc26921380"/>
      <w:r>
        <w:t xml:space="preserve">Table </w:t>
      </w:r>
      <w:r>
        <w:fldChar w:fldCharType="begin"/>
      </w:r>
      <w:r>
        <w:instrText xml:space="preserve"> SEQ Table \* ARABIC </w:instrText>
      </w:r>
      <w:r>
        <w:fldChar w:fldCharType="separate"/>
      </w:r>
      <w:r w:rsidR="00020F25">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425"/>
      <w:bookmarkEnd w:id="2426"/>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A574B75" w:rsidR="00C107D0" w:rsidRPr="00226A3F" w:rsidRDefault="00124F20" w:rsidP="00683218">
      <w:pPr>
        <w:pStyle w:val="Caption"/>
        <w:spacing w:before="120"/>
      </w:pPr>
      <w:bookmarkStart w:id="2427" w:name="_Toc3566537"/>
      <w:bookmarkStart w:id="2428" w:name="_Toc26921381"/>
      <w:r>
        <w:t xml:space="preserve">Table </w:t>
      </w:r>
      <w:r w:rsidR="00D43112">
        <w:fldChar w:fldCharType="begin"/>
      </w:r>
      <w:r w:rsidR="00D43112">
        <w:instrText xml:space="preserve"> SEQ Table \* ARABIC </w:instrText>
      </w:r>
      <w:r w:rsidR="00D43112">
        <w:fldChar w:fldCharType="separate"/>
      </w:r>
      <w:r w:rsidR="00020F25">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427"/>
      <w:bookmarkEnd w:id="2428"/>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429" w:name="_Toc413359618"/>
      <w:bookmarkStart w:id="2430" w:name="_Toc3557070"/>
      <w:bookmarkStart w:id="2431" w:name="_Toc26921160"/>
      <w:bookmarkStart w:id="2432" w:name="_Toc338938922"/>
      <w:bookmarkStart w:id="2433" w:name="_Toc338939258"/>
      <w:bookmarkEnd w:id="2318"/>
      <w:bookmarkEnd w:id="2319"/>
      <w:bookmarkEnd w:id="2320"/>
      <w:r w:rsidRPr="00226A3F">
        <w:lastRenderedPageBreak/>
        <w:t>2D connections</w:t>
      </w:r>
      <w:bookmarkEnd w:id="2429"/>
      <w:bookmarkEnd w:id="2430"/>
      <w:bookmarkEnd w:id="2431"/>
    </w:p>
    <w:p w14:paraId="20394566" w14:textId="77777777" w:rsidR="00042E3F" w:rsidRPr="00226A3F" w:rsidRDefault="00042E3F" w:rsidP="00042E3F">
      <w:pPr>
        <w:pStyle w:val="Heading2"/>
      </w:pPr>
      <w:bookmarkStart w:id="2434" w:name="_Toc413359619"/>
      <w:bookmarkStart w:id="2435" w:name="_Toc3557071"/>
      <w:bookmarkStart w:id="2436" w:name="_Toc26921161"/>
      <w:r w:rsidRPr="00226A3F">
        <w:t>Generic Definitions</w:t>
      </w:r>
      <w:bookmarkEnd w:id="2434"/>
      <w:bookmarkEnd w:id="2435"/>
      <w:bookmarkEnd w:id="2436"/>
    </w:p>
    <w:p w14:paraId="50281300" w14:textId="77777777" w:rsidR="00042E3F" w:rsidRPr="00226A3F" w:rsidRDefault="00042E3F" w:rsidP="00327322">
      <w:pPr>
        <w:pStyle w:val="Heading3"/>
      </w:pPr>
      <w:bookmarkStart w:id="2437" w:name="_Toc413359620"/>
      <w:bookmarkStart w:id="2438" w:name="_Toc3557072"/>
      <w:bookmarkStart w:id="2439" w:name="_Toc26921162"/>
      <w:r w:rsidRPr="00226A3F">
        <w:t>Identification</w:t>
      </w:r>
      <w:bookmarkEnd w:id="2437"/>
      <w:bookmarkEnd w:id="2438"/>
      <w:bookmarkEnd w:id="243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D842E4E"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108D5DC5" w14:textId="3539190D" w:rsidR="004D7FAE" w:rsidRDefault="004D7FAE" w:rsidP="00F94FF6">
      <w:pPr>
        <w:pStyle w:val="Caption"/>
        <w:spacing w:before="120"/>
      </w:pPr>
      <w:bookmarkStart w:id="2440" w:name="_Toc3566538"/>
      <w:bookmarkStart w:id="2441" w:name="_Toc26921382"/>
      <w:r>
        <w:t xml:space="preserve">Table </w:t>
      </w:r>
      <w:r>
        <w:fldChar w:fldCharType="begin"/>
      </w:r>
      <w:r>
        <w:instrText xml:space="preserve"> SEQ Table \* ARABIC </w:instrText>
      </w:r>
      <w:r>
        <w:fldChar w:fldCharType="separate"/>
      </w:r>
      <w:r w:rsidR="00020F25">
        <w:rPr>
          <w:noProof/>
        </w:rPr>
        <w:t>132</w:t>
      </w:r>
      <w:r>
        <w:fldChar w:fldCharType="end"/>
      </w:r>
      <w:r w:rsidR="00F94FF6">
        <w:t xml:space="preserve">: Attributes of </w:t>
      </w:r>
      <w:r w:rsidR="00F94FF6" w:rsidRPr="00F94FF6">
        <w:rPr>
          <w:rStyle w:val="elementdeftypeChar"/>
          <w:b/>
        </w:rPr>
        <w:t>&lt;connection_2d/&gt;</w:t>
      </w:r>
      <w:bookmarkEnd w:id="2440"/>
      <w:bookmarkEnd w:id="244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442" w:name="_Toc413359621"/>
      <w:bookmarkStart w:id="2443" w:name="_Toc3557073"/>
      <w:bookmarkStart w:id="2444" w:name="_Toc26921163"/>
      <w:r w:rsidRPr="00226A3F">
        <w:t>Connection Face</w:t>
      </w:r>
      <w:bookmarkEnd w:id="2442"/>
      <w:bookmarkEnd w:id="2443"/>
      <w:bookmarkEnd w:id="2444"/>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3410CB3" w:rsidR="004D270F" w:rsidRDefault="004D270F" w:rsidP="00F94FF6">
      <w:pPr>
        <w:pStyle w:val="Caption"/>
        <w:spacing w:before="120"/>
      </w:pPr>
      <w:bookmarkStart w:id="2445" w:name="_Toc3566539"/>
      <w:bookmarkStart w:id="2446" w:name="_Toc26921383"/>
      <w:r>
        <w:t xml:space="preserve">Table </w:t>
      </w:r>
      <w:r>
        <w:fldChar w:fldCharType="begin"/>
      </w:r>
      <w:r>
        <w:instrText xml:space="preserve"> SEQ Table \* ARABIC </w:instrText>
      </w:r>
      <w:r>
        <w:fldChar w:fldCharType="separate"/>
      </w:r>
      <w:r w:rsidR="00020F25">
        <w:rPr>
          <w:noProof/>
        </w:rPr>
        <w:t>133</w:t>
      </w:r>
      <w:r>
        <w:fldChar w:fldCharType="end"/>
      </w:r>
      <w:r>
        <w:t xml:space="preserve">: Nested elements of </w:t>
      </w:r>
      <w:r w:rsidRPr="004D270F">
        <w:rPr>
          <w:rStyle w:val="elementdeftypeChar"/>
          <w:b/>
        </w:rPr>
        <w:t>&lt;loc_list&gt;</w:t>
      </w:r>
      <w:bookmarkEnd w:id="2445"/>
      <w:bookmarkEnd w:id="2446"/>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B6C76D4" w:rsidR="004D270F" w:rsidRDefault="004D270F" w:rsidP="004D270F">
      <w:pPr>
        <w:pStyle w:val="Caption"/>
        <w:spacing w:before="120"/>
      </w:pPr>
      <w:bookmarkStart w:id="2447" w:name="_Toc3566540"/>
      <w:bookmarkStart w:id="2448" w:name="_Toc26921384"/>
      <w:r>
        <w:t xml:space="preserve">Table </w:t>
      </w:r>
      <w:r>
        <w:fldChar w:fldCharType="begin"/>
      </w:r>
      <w:r>
        <w:instrText xml:space="preserve"> SEQ Table \* ARABIC </w:instrText>
      </w:r>
      <w:r>
        <w:fldChar w:fldCharType="separate"/>
      </w:r>
      <w:r w:rsidR="00020F25">
        <w:rPr>
          <w:noProof/>
        </w:rPr>
        <w:t>134</w:t>
      </w:r>
      <w:r>
        <w:fldChar w:fldCharType="end"/>
      </w:r>
      <w:r>
        <w:t xml:space="preserve">: Attributes of element </w:t>
      </w:r>
      <w:r w:rsidRPr="004D270F">
        <w:rPr>
          <w:rStyle w:val="elementdeftypeChar"/>
          <w:b/>
        </w:rPr>
        <w:t>&lt;loc/&gt;</w:t>
      </w:r>
      <w:bookmarkEnd w:id="2447"/>
      <w:bookmarkEnd w:id="2448"/>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6DCA6AF" w:rsidR="004444F9" w:rsidRDefault="004444F9" w:rsidP="00A913FE">
      <w:pPr>
        <w:pStyle w:val="Caption"/>
        <w:spacing w:before="120"/>
      </w:pPr>
      <w:bookmarkStart w:id="2449" w:name="_Toc3566541"/>
      <w:bookmarkStart w:id="2450" w:name="_Toc26921385"/>
      <w:r>
        <w:t xml:space="preserve">Table </w:t>
      </w:r>
      <w:r w:rsidR="00D43112">
        <w:fldChar w:fldCharType="begin"/>
      </w:r>
      <w:r w:rsidR="00D43112">
        <w:instrText xml:space="preserve"> SEQ Table \* ARABIC </w:instrText>
      </w:r>
      <w:r w:rsidR="00D43112">
        <w:fldChar w:fldCharType="separate"/>
      </w:r>
      <w:r w:rsidR="00020F25">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449"/>
      <w:bookmarkEnd w:id="2450"/>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4D9AFF21" w:rsidR="00042E3F" w:rsidRPr="00226A3F" w:rsidRDefault="004444F9" w:rsidP="00A913FE">
      <w:pPr>
        <w:pStyle w:val="Caption"/>
        <w:spacing w:before="120"/>
      </w:pPr>
      <w:bookmarkStart w:id="2451" w:name="_Toc3566542"/>
      <w:bookmarkStart w:id="2452" w:name="_Toc26921386"/>
      <w:r>
        <w:t xml:space="preserve">Table </w:t>
      </w:r>
      <w:r w:rsidR="00D43112">
        <w:fldChar w:fldCharType="begin"/>
      </w:r>
      <w:r w:rsidR="00D43112">
        <w:instrText xml:space="preserve"> SEQ Table \* ARABIC </w:instrText>
      </w:r>
      <w:r w:rsidR="00D43112">
        <w:fldChar w:fldCharType="separate"/>
      </w:r>
      <w:r w:rsidR="00020F25">
        <w:rPr>
          <w:noProof/>
        </w:rPr>
        <w:t>136</w:t>
      </w:r>
      <w:r w:rsidR="00D43112">
        <w:fldChar w:fldCharType="end"/>
      </w:r>
      <w:r>
        <w:t>: Attributes of element</w:t>
      </w:r>
      <w:r w:rsidRPr="00226A3F">
        <w:t xml:space="preserve"> </w:t>
      </w:r>
      <w:r w:rsidRPr="00F94FF6">
        <w:rPr>
          <w:rStyle w:val="elementdeftypeChar"/>
          <w:b/>
        </w:rPr>
        <w:t>&lt;face/&gt;</w:t>
      </w:r>
      <w:bookmarkEnd w:id="2451"/>
      <w:bookmarkEnd w:id="2452"/>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453" w:name="_Toc413359622"/>
      <w:bookmarkStart w:id="2454" w:name="_Toc3557074"/>
      <w:bookmarkStart w:id="2455" w:name="_Toc26921164"/>
      <w:r w:rsidRPr="00226A3F">
        <w:t>Type Specification</w:t>
      </w:r>
      <w:bookmarkEnd w:id="2453"/>
      <w:bookmarkEnd w:id="2454"/>
      <w:bookmarkEnd w:id="245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351BF145"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3C445565" w14:textId="4F9FA76F" w:rsidR="00042E3F" w:rsidRDefault="004D7FAE" w:rsidP="00F94FF6">
      <w:pPr>
        <w:pStyle w:val="Caption"/>
        <w:spacing w:before="120"/>
      </w:pPr>
      <w:bookmarkStart w:id="2456" w:name="_Toc3566543"/>
      <w:bookmarkStart w:id="2457" w:name="_Toc26921387"/>
      <w:r>
        <w:t xml:space="preserve">Table </w:t>
      </w:r>
      <w:r>
        <w:fldChar w:fldCharType="begin"/>
      </w:r>
      <w:r>
        <w:instrText xml:space="preserve"> SEQ Table \* ARABIC </w:instrText>
      </w:r>
      <w:r>
        <w:fldChar w:fldCharType="separate"/>
      </w:r>
      <w:r w:rsidR="00020F25">
        <w:rPr>
          <w:noProof/>
        </w:rPr>
        <w:t>137</w:t>
      </w:r>
      <w:r>
        <w:fldChar w:fldCharType="end"/>
      </w:r>
      <w:r w:rsidR="00F94FF6">
        <w:t xml:space="preserve">: Nested elements of </w:t>
      </w:r>
      <w:r w:rsidR="00F94FF6" w:rsidRPr="00F94FF6">
        <w:rPr>
          <w:rStyle w:val="elementdeftypeChar"/>
          <w:b/>
        </w:rPr>
        <w:t>&lt;connection_2d/&gt;</w:t>
      </w:r>
      <w:bookmarkEnd w:id="2456"/>
      <w:bookmarkEnd w:id="245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458" w:name="_Toc413359623"/>
      <w:bookmarkStart w:id="2459" w:name="_Ref414345836"/>
      <w:bookmarkStart w:id="2460" w:name="_Ref414345889"/>
      <w:bookmarkStart w:id="2461" w:name="_Ref414350043"/>
      <w:bookmarkStart w:id="2462" w:name="_Ref429051261"/>
      <w:bookmarkStart w:id="2463" w:name="_Toc3557075"/>
      <w:bookmarkStart w:id="2464" w:name="_Toc26921165"/>
      <w:r w:rsidRPr="00226A3F">
        <w:lastRenderedPageBreak/>
        <w:t xml:space="preserve">Adhesive </w:t>
      </w:r>
      <w:r>
        <w:t>F</w:t>
      </w:r>
      <w:r w:rsidRPr="00226A3F">
        <w:t>aces</w:t>
      </w:r>
      <w:bookmarkEnd w:id="2458"/>
      <w:bookmarkEnd w:id="2459"/>
      <w:bookmarkEnd w:id="2460"/>
      <w:bookmarkEnd w:id="2461"/>
      <w:bookmarkEnd w:id="2462"/>
      <w:bookmarkEnd w:id="2463"/>
      <w:bookmarkEnd w:id="246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A95A6FA" w:rsidR="00042E3F" w:rsidRPr="00226A3F" w:rsidRDefault="00042E3F" w:rsidP="00042E3F">
      <w:pPr>
        <w:pStyle w:val="Caption"/>
      </w:pPr>
      <w:bookmarkStart w:id="2465" w:name="_Toc413359640"/>
      <w:bookmarkStart w:id="2466" w:name="_Toc3557157"/>
      <w:bookmarkStart w:id="2467" w:name="_Toc26921250"/>
      <w:r>
        <w:t xml:space="preserve">Figure </w:t>
      </w:r>
      <w:r w:rsidR="00406B64">
        <w:fldChar w:fldCharType="begin"/>
      </w:r>
      <w:r w:rsidR="00406B64">
        <w:instrText xml:space="preserve"> SEQ Figure \* ARABIC </w:instrText>
      </w:r>
      <w:r w:rsidR="00406B64">
        <w:fldChar w:fldCharType="separate"/>
      </w:r>
      <w:r w:rsidR="00020F25">
        <w:rPr>
          <w:noProof/>
        </w:rPr>
        <w:t>80</w:t>
      </w:r>
      <w:r w:rsidR="00406B64">
        <w:fldChar w:fldCharType="end"/>
      </w:r>
      <w:r>
        <w:t>: Picture of an adhesive face</w:t>
      </w:r>
      <w:bookmarkEnd w:id="2465"/>
      <w:bookmarkEnd w:id="2466"/>
      <w:bookmarkEnd w:id="246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12A85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20F25">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B79C9">
              <w:rPr>
                <w:sz w:val="20"/>
                <w:szCs w:val="20"/>
              </w:rPr>
              <w:fldChar w:fldCharType="end"/>
            </w:r>
          </w:p>
        </w:tc>
      </w:tr>
    </w:tbl>
    <w:p w14:paraId="5A8690AF" w14:textId="20D5624E" w:rsidR="00042E3F" w:rsidRPr="00226A3F" w:rsidRDefault="002E0AE1" w:rsidP="00A913FE">
      <w:pPr>
        <w:pStyle w:val="Caption"/>
        <w:spacing w:before="120"/>
        <w:rPr>
          <w:rFonts w:cs="Calibri"/>
          <w:lang w:eastAsia="zh-CN"/>
        </w:rPr>
      </w:pPr>
      <w:bookmarkStart w:id="2468" w:name="_Toc3566544"/>
      <w:bookmarkStart w:id="2469" w:name="_Toc26921388"/>
      <w:r>
        <w:t xml:space="preserve">Table </w:t>
      </w:r>
      <w:r w:rsidR="00D43112">
        <w:fldChar w:fldCharType="begin"/>
      </w:r>
      <w:r w:rsidR="00D43112">
        <w:instrText xml:space="preserve"> SEQ Table \* ARABIC </w:instrText>
      </w:r>
      <w:r w:rsidR="00D43112">
        <w:fldChar w:fldCharType="separate"/>
      </w:r>
      <w:r w:rsidR="00020F25">
        <w:rPr>
          <w:noProof/>
        </w:rPr>
        <w:t>138</w:t>
      </w:r>
      <w:r w:rsidR="00D43112">
        <w:fldChar w:fldCharType="end"/>
      </w:r>
      <w:r>
        <w:t>: Attributes of element</w:t>
      </w:r>
      <w:r w:rsidRPr="00226A3F">
        <w:t xml:space="preserve"> </w:t>
      </w:r>
      <w:r w:rsidRPr="00F94FF6">
        <w:rPr>
          <w:rStyle w:val="elementdeftypeChar"/>
          <w:b/>
        </w:rPr>
        <w:t>&lt;connection_2d/&gt;</w:t>
      </w:r>
      <w:bookmarkEnd w:id="2468"/>
      <w:bookmarkEnd w:id="246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2A9E71CE"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63C93BED" w14:textId="781CE04F" w:rsidR="00042E3F" w:rsidRPr="00226A3F" w:rsidRDefault="002E0AE1" w:rsidP="00A913FE">
      <w:pPr>
        <w:pStyle w:val="Caption"/>
        <w:spacing w:before="120"/>
      </w:pPr>
      <w:bookmarkStart w:id="2470" w:name="_Toc3566545"/>
      <w:bookmarkStart w:id="2471" w:name="_Toc26921389"/>
      <w:r>
        <w:t xml:space="preserve">Table </w:t>
      </w:r>
      <w:r w:rsidR="00D43112">
        <w:fldChar w:fldCharType="begin"/>
      </w:r>
      <w:r w:rsidR="00D43112">
        <w:instrText xml:space="preserve"> SEQ Table \* ARABIC </w:instrText>
      </w:r>
      <w:r w:rsidR="00D43112">
        <w:fldChar w:fldCharType="separate"/>
      </w:r>
      <w:r w:rsidR="00020F25">
        <w:rPr>
          <w:noProof/>
        </w:rPr>
        <w:t>139</w:t>
      </w:r>
      <w:r w:rsidR="00D43112">
        <w:fldChar w:fldCharType="end"/>
      </w:r>
      <w:r>
        <w:t>: Nested elements of element</w:t>
      </w:r>
      <w:r w:rsidRPr="00226A3F">
        <w:t xml:space="preserve"> </w:t>
      </w:r>
      <w:r w:rsidRPr="00F94FF6">
        <w:rPr>
          <w:rStyle w:val="elementdeftypeChar"/>
          <w:b/>
        </w:rPr>
        <w:t>&lt;connection_2d/&gt;</w:t>
      </w:r>
      <w:bookmarkEnd w:id="2470"/>
      <w:bookmarkEnd w:id="2471"/>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10D17A2" w:rsidR="00042E3F" w:rsidRPr="00226A3F" w:rsidRDefault="00042E3F" w:rsidP="00A913FE">
      <w:pPr>
        <w:pStyle w:val="Caption"/>
        <w:spacing w:before="120"/>
      </w:pPr>
      <w:bookmarkStart w:id="2472" w:name="_Toc413359658"/>
      <w:bookmarkStart w:id="2473" w:name="_Toc3566546"/>
      <w:bookmarkStart w:id="2474" w:name="_Toc26921390"/>
      <w:r>
        <w:t xml:space="preserve">Table </w:t>
      </w:r>
      <w:r w:rsidR="00D43112">
        <w:fldChar w:fldCharType="begin"/>
      </w:r>
      <w:r w:rsidR="00D43112">
        <w:instrText xml:space="preserve"> SEQ Table \* ARABIC </w:instrText>
      </w:r>
      <w:r w:rsidR="00D43112">
        <w:fldChar w:fldCharType="separate"/>
      </w:r>
      <w:r w:rsidR="00020F25">
        <w:rPr>
          <w:noProof/>
        </w:rPr>
        <w:t>140</w:t>
      </w:r>
      <w:r w:rsidR="00D43112">
        <w:fldChar w:fldCharType="end"/>
      </w:r>
      <w:r>
        <w:t xml:space="preserve">: Attributes of element </w:t>
      </w:r>
      <w:r w:rsidRPr="00F94FF6">
        <w:rPr>
          <w:rStyle w:val="elementdeftypeChar"/>
          <w:b/>
        </w:rPr>
        <w:t>&lt;adhesive_face/&gt;</w:t>
      </w:r>
      <w:bookmarkEnd w:id="2472"/>
      <w:bookmarkEnd w:id="2473"/>
      <w:bookmarkEnd w:id="2474"/>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475" w:name="_Toc3557076"/>
      <w:bookmarkStart w:id="2476" w:name="_Toc26921166"/>
      <w:r w:rsidRPr="007055D9">
        <w:lastRenderedPageBreak/>
        <w:t>Future extensions</w:t>
      </w:r>
      <w:bookmarkEnd w:id="2309"/>
      <w:bookmarkEnd w:id="2432"/>
      <w:bookmarkEnd w:id="2433"/>
      <w:bookmarkEnd w:id="2475"/>
      <w:bookmarkEnd w:id="2476"/>
    </w:p>
    <w:p w14:paraId="73353AE4" w14:textId="77777777" w:rsidR="00C107D0" w:rsidRPr="00226A3F" w:rsidRDefault="00C107D0" w:rsidP="00235336">
      <w:pPr>
        <w:jc w:val="both"/>
      </w:pPr>
      <w:bookmarkStart w:id="2477" w:name="_Toc338938925"/>
      <w:bookmarkStart w:id="247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479" w:name="_Toc338938923"/>
      <w:bookmarkStart w:id="2480" w:name="_Toc338939259"/>
      <w:bookmarkStart w:id="2481" w:name="_Toc413359625"/>
      <w:bookmarkStart w:id="2482" w:name="_Toc3557077"/>
      <w:bookmarkStart w:id="2483" w:name="_Toc26921167"/>
      <w:r w:rsidRPr="00226A3F">
        <w:t>Additional parameters for spot and seam welds</w:t>
      </w:r>
      <w:bookmarkEnd w:id="2479"/>
      <w:bookmarkEnd w:id="2480"/>
      <w:bookmarkEnd w:id="2481"/>
      <w:bookmarkEnd w:id="2482"/>
      <w:bookmarkEnd w:id="2483"/>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484" w:name="_Ref338846673"/>
      <w:bookmarkStart w:id="2485" w:name="_Toc338938924"/>
      <w:bookmarkStart w:id="2486" w:name="_Toc338939260"/>
      <w:bookmarkStart w:id="2487" w:name="_Toc413359626"/>
      <w:bookmarkStart w:id="2488" w:name="_Toc3557078"/>
      <w:bookmarkStart w:id="2489" w:name="_Toc26921168"/>
      <w:r w:rsidRPr="00226A3F">
        <w:t>Other relevant and new joint types</w:t>
      </w:r>
      <w:bookmarkEnd w:id="2484"/>
      <w:bookmarkEnd w:id="2485"/>
      <w:bookmarkEnd w:id="2486"/>
      <w:bookmarkEnd w:id="2487"/>
      <w:bookmarkEnd w:id="2488"/>
      <w:bookmarkEnd w:id="248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490" w:name="_Toc3557079"/>
      <w:bookmarkStart w:id="2491" w:name="_Toc26921169"/>
      <w:r w:rsidRPr="009F23CF">
        <w:lastRenderedPageBreak/>
        <w:t>Disclaimer</w:t>
      </w:r>
      <w:bookmarkEnd w:id="2490"/>
      <w:bookmarkEnd w:id="2491"/>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492" w:name="_Toc3557080"/>
      <w:bookmarkStart w:id="2493" w:name="_Toc26921170"/>
      <w:r w:rsidRPr="007055D9">
        <w:lastRenderedPageBreak/>
        <w:t>References</w:t>
      </w:r>
      <w:bookmarkEnd w:id="2310"/>
      <w:bookmarkEnd w:id="2311"/>
      <w:bookmarkEnd w:id="2477"/>
      <w:bookmarkEnd w:id="2478"/>
      <w:bookmarkEnd w:id="2492"/>
      <w:bookmarkEnd w:id="2493"/>
    </w:p>
    <w:p w14:paraId="70EC254B" w14:textId="77777777" w:rsidR="00C107D0" w:rsidRPr="00226A3F" w:rsidRDefault="00255787" w:rsidP="00C107D0">
      <w:pPr>
        <w:pStyle w:val="Bibliography"/>
        <w:rPr>
          <w:kern w:val="22"/>
        </w:rPr>
      </w:pPr>
      <w:bookmarkStart w:id="2494" w:name="ReferenceHuf2001"/>
      <w:r w:rsidRPr="007055D9">
        <w:t>[</w:t>
      </w:r>
      <w:r w:rsidR="007A7FDF" w:rsidRPr="007055D9">
        <w:t>1</w:t>
      </w:r>
      <w:r w:rsidRPr="007055D9">
        <w:t>]</w:t>
      </w:r>
      <w:bookmarkEnd w:id="249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495" w:name="ReferenceZha2005"/>
      <w:r w:rsidRPr="00226A3F">
        <w:rPr>
          <w:kern w:val="22"/>
        </w:rPr>
        <w:t>[2]</w:t>
      </w:r>
      <w:bookmarkEnd w:id="2495"/>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496" w:name="ReferenceGai2006"/>
      <w:r w:rsidRPr="00226A3F">
        <w:rPr>
          <w:kern w:val="22"/>
        </w:rPr>
        <w:t>[3]</w:t>
      </w:r>
      <w:bookmarkEnd w:id="249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497" w:name="ReferenceBet2008"/>
      <w:r w:rsidRPr="00226A3F">
        <w:rPr>
          <w:kern w:val="22"/>
        </w:rPr>
        <w:t>[4]</w:t>
      </w:r>
      <w:bookmarkEnd w:id="2497"/>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498" w:name="ReferenceMik20061"/>
      <w:r w:rsidRPr="00226A3F">
        <w:rPr>
          <w:kern w:val="22"/>
        </w:rPr>
        <w:t>[5]</w:t>
      </w:r>
      <w:bookmarkEnd w:id="249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499" w:name="CiteFATXML"/>
      <w:r w:rsidRPr="008A051D">
        <w:rPr>
          <w:lang w:val="de-DE"/>
        </w:rPr>
        <w:t>[</w:t>
      </w:r>
      <w:r w:rsidR="00AF1592">
        <w:rPr>
          <w:lang w:val="de-DE"/>
        </w:rPr>
        <w:t>7</w:t>
      </w:r>
      <w:r w:rsidRPr="008A051D">
        <w:rPr>
          <w:lang w:val="de-DE"/>
        </w:rPr>
        <w:t>]</w:t>
      </w:r>
      <w:bookmarkEnd w:id="2499"/>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9AD469E"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202"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3"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077B1EC0"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4"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5"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6"/>
      <w:footerReference w:type="default" r:id="rId207"/>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6" w:author="nick" w:date="2020-02-08T21:08:00Z" w:initials="n">
    <w:p w14:paraId="4049B412" w14:textId="592385B4" w:rsidR="000B382F" w:rsidRDefault="000B382F">
      <w:pPr>
        <w:pStyle w:val="CommentText"/>
      </w:pPr>
      <w:r>
        <w:rPr>
          <w:rStyle w:val="CommentReference"/>
        </w:rPr>
        <w:annotationRef/>
      </w:r>
      <w:r>
        <w:t>Changed the XML specification of femdata, to match the proposed changes of FATXML.</w:t>
      </w:r>
    </w:p>
    <w:p w14:paraId="2B28D942" w14:textId="60429FDD" w:rsidR="000B382F" w:rsidRDefault="000B382F">
      <w:pPr>
        <w:pStyle w:val="CommentText"/>
      </w:pPr>
      <w:r>
        <w:t>In Darmstadt May 2019, the AK group was demonstrated with an example that does not include CAE_DATA, VERSION, REPRESENTATION, COMMENT, nor CAE_MEMBER.</w:t>
      </w:r>
    </w:p>
    <w:p w14:paraId="091E08C2" w14:textId="301CBB98" w:rsidR="000B382F" w:rsidRDefault="000B382F">
      <w:pPr>
        <w:pStyle w:val="CommentText"/>
      </w:pPr>
      <w:r>
        <w:t>Only &lt;entity&gt; was necessary to describe the FE entities of the connection’s representation.</w:t>
      </w:r>
    </w:p>
  </w:comment>
  <w:comment w:id="180" w:author="nick" w:date="2020-02-08T21:08:00Z" w:initials="n">
    <w:p w14:paraId="245B78E4" w14:textId="780AD982" w:rsidR="000B382F" w:rsidRDefault="000B382F">
      <w:pPr>
        <w:pStyle w:val="CommentText"/>
      </w:pPr>
      <w:r>
        <w:rPr>
          <w:rStyle w:val="CommentReference"/>
        </w:rPr>
        <w:annotationRef/>
      </w:r>
      <w:r>
        <w:t xml:space="preserve">empty &lt;connected_to&gt; may not be complete, but it IS allowed. </w:t>
      </w:r>
    </w:p>
  </w:comment>
  <w:comment w:id="213" w:author="nick" w:date="2020-02-08T21:08:00Z" w:initials="n">
    <w:p w14:paraId="6AD7E394" w14:textId="774293A8" w:rsidR="000B382F" w:rsidRDefault="000B382F" w:rsidP="0068716D">
      <w:pPr>
        <w:pStyle w:val="CommentText"/>
      </w:pPr>
      <w:r>
        <w:rPr>
          <w:rStyle w:val="CommentReference"/>
        </w:rPr>
        <w:annotationRef/>
      </w:r>
      <w:r>
        <w:rPr>
          <w:rStyle w:val="CommentReference"/>
        </w:rPr>
        <w:annotationRef/>
      </w:r>
      <w:r>
        <w:t xml:space="preserve">I propose that if pname is present, pid should not be used, and vice versa. Otherwise, the two identifiers will be competing. Carsten, do you see any issues with this? </w:t>
      </w:r>
      <w:r>
        <w:rPr>
          <w:vanish/>
        </w:rPr>
        <w:cr/>
        <w:t>arsten, do you see anexist at the same timeaqus are identified by name.</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therkdjf</w:t>
      </w:r>
    </w:p>
    <w:p w14:paraId="7FABFF19" w14:textId="04666C67" w:rsidR="000B382F" w:rsidRDefault="000B382F">
      <w:pPr>
        <w:pStyle w:val="CommentText"/>
      </w:pPr>
    </w:p>
  </w:comment>
  <w:comment w:id="275" w:author="nick" w:date="2020-02-08T21:08:00Z" w:initials="n">
    <w:p w14:paraId="213FC451" w14:textId="2A9C5071" w:rsidR="000B382F" w:rsidRDefault="000B382F">
      <w:pPr>
        <w:pStyle w:val="CommentText"/>
      </w:pPr>
      <w:r>
        <w:rPr>
          <w:rStyle w:val="CommentReference"/>
        </w:rPr>
        <w:annotationRef/>
      </w:r>
      <w:r>
        <w:t>This implies that a contact may not be defined for a self-connecting joint. I think this constraint should be lifted.</w:t>
      </w:r>
    </w:p>
  </w:comment>
  <w:comment w:id="639" w:author="m.kalaitzaki" w:date="2020-02-08T21:08:00Z" w:initials="m">
    <w:p w14:paraId="4C00160C" w14:textId="7BC23355" w:rsidR="000B382F" w:rsidRPr="00B14B2C" w:rsidRDefault="000B382F">
      <w:pPr>
        <w:pStyle w:val="CommentText"/>
      </w:pPr>
      <w:r>
        <w:rPr>
          <w:rStyle w:val="CommentReference"/>
        </w:rPr>
        <w:annotationRef/>
      </w:r>
      <w:r>
        <w:t>Perhaps a check sh</w:t>
      </w:r>
      <w:r w:rsidRPr="0033379A">
        <w:t>ο</w:t>
      </w:r>
      <w:r>
        <w:t>uld be added to assert that max_grip &gt; min_grip</w:t>
      </w:r>
    </w:p>
  </w:comment>
  <w:comment w:id="638" w:author="Dr. Carsten Franke" w:date="2020-02-08T21:08:00Z" w:initials="CF">
    <w:p w14:paraId="12973899" w14:textId="1B336903" w:rsidR="000B382F" w:rsidRDefault="000B382F">
      <w:pPr>
        <w:pStyle w:val="CommentText"/>
      </w:pPr>
      <w:r>
        <w:rPr>
          <w:rStyle w:val="CommentReference"/>
        </w:rPr>
        <w:annotationRef/>
      </w:r>
      <w:r>
        <w:t xml:space="preserve">You mean ≥ ? (greater </w:t>
      </w:r>
      <w:r w:rsidRPr="00F1371D">
        <w:rPr>
          <w:i/>
        </w:rPr>
        <w:t>or equal</w:t>
      </w:r>
      <w:r>
        <w:t xml:space="preserve">)  ;-) </w:t>
      </w:r>
    </w:p>
    <w:p w14:paraId="51AAA972" w14:textId="1A92E6CC" w:rsidR="000B382F" w:rsidRDefault="000B382F">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0B382F" w:rsidRDefault="000B382F" w:rsidP="00E901B5">
      <w:pPr>
        <w:pStyle w:val="CommentText"/>
        <w:numPr>
          <w:ilvl w:val="0"/>
          <w:numId w:val="57"/>
        </w:numPr>
      </w:pPr>
      <w:r>
        <w:t xml:space="preserve">I suggest to have them "all or none" – and to discuss this with the AK, on next occasion! </w:t>
      </w:r>
    </w:p>
  </w:comment>
  <w:comment w:id="782" w:author="nick" w:date="2020-02-08T21:08:00Z" w:initials="n">
    <w:p w14:paraId="35C21E01" w14:textId="670CB057" w:rsidR="000B382F" w:rsidRDefault="000B382F" w:rsidP="0097759B">
      <w:pPr>
        <w:pStyle w:val="CommentText"/>
      </w:pPr>
      <w:r>
        <w:rPr>
          <w:rStyle w:val="CommentReference"/>
        </w:rPr>
        <w:annotationRef/>
      </w:r>
      <w:r>
        <w:rPr>
          <w:rStyle w:val="CommentReference"/>
        </w:rPr>
        <w:annotationRef/>
      </w:r>
      <w:r>
        <w:t>makes clear that these friction coefficients are not described here</w:t>
      </w:r>
    </w:p>
    <w:p w14:paraId="4C7990CA" w14:textId="6EB479C9" w:rsidR="000B382F" w:rsidRDefault="000B382F">
      <w:pPr>
        <w:pStyle w:val="CommentText"/>
      </w:pPr>
    </w:p>
  </w:comment>
  <w:comment w:id="879" w:author="nick" w:date="2020-02-08T21:08:00Z" w:initials="n">
    <w:p w14:paraId="7AD5A633" w14:textId="1EDDC12E" w:rsidR="000B382F" w:rsidRDefault="000B382F">
      <w:pPr>
        <w:pStyle w:val="CommentText"/>
      </w:pPr>
      <w:r>
        <w:rPr>
          <w:rStyle w:val="CommentReference"/>
        </w:rPr>
        <w:annotationRef/>
      </w:r>
      <w:r>
        <w:t xml:space="preserve">removed &lt;threaded_connection/contact_list&gt; altogether. </w:t>
      </w:r>
    </w:p>
    <w:p w14:paraId="09F3FE25" w14:textId="69DB450E" w:rsidR="000B382F" w:rsidRDefault="000B382F">
      <w:pPr>
        <w:pStyle w:val="CommentText"/>
      </w:pPr>
      <w:r>
        <w:t>Friction of thread is now defined as an attribute of &lt;threaded_connection&gt;</w:t>
      </w:r>
    </w:p>
  </w:comment>
  <w:comment w:id="891" w:author="nick" w:date="2020-02-08T21:08:00Z" w:initials="n">
    <w:p w14:paraId="4B1DBCDD" w14:textId="20BB62FC" w:rsidR="000B382F" w:rsidRDefault="000B382F">
      <w:pPr>
        <w:pStyle w:val="CommentText"/>
      </w:pPr>
      <w:r>
        <w:rPr>
          <w:rStyle w:val="CommentReference"/>
        </w:rPr>
        <w:annotationRef/>
      </w:r>
      <w:r>
        <w:t>Exhibits all possible usages of contacts</w:t>
      </w:r>
    </w:p>
  </w:comment>
  <w:comment w:id="1349" w:author="nick" w:date="2020-02-08T21:08:00Z" w:initials="n">
    <w:p w14:paraId="4FFDF2F5" w14:textId="77777777" w:rsidR="000B382F" w:rsidRDefault="000B382F" w:rsidP="007E22E1">
      <w:pPr>
        <w:pStyle w:val="CommentText"/>
      </w:pPr>
      <w:r>
        <w:rPr>
          <w:rStyle w:val="CommentReference"/>
        </w:rPr>
        <w:annotationRef/>
      </w:r>
      <w:r>
        <w:t>Example exhibits usage of 5.3.2 to define local contacts</w:t>
      </w:r>
    </w:p>
  </w:comment>
  <w:comment w:id="1931" w:author="m.kalaitzaki" w:date="2020-02-08T21:08:00Z" w:initials="m">
    <w:p w14:paraId="072C9FC4" w14:textId="5A0A8BB1" w:rsidR="000B382F" w:rsidRDefault="000B382F">
      <w:pPr>
        <w:pStyle w:val="CommentText"/>
      </w:pPr>
      <w:r>
        <w:rPr>
          <w:rStyle w:val="CommentReference"/>
        </w:rPr>
        <w:annotationRef/>
      </w:r>
    </w:p>
    <w:p w14:paraId="55F9E0D8" w14:textId="4DA5E44A" w:rsidR="000B382F" w:rsidRDefault="000B382F">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0B382F" w:rsidRDefault="000B382F">
      <w:pPr>
        <w:pStyle w:val="CommentText"/>
      </w:pPr>
    </w:p>
    <w:p w14:paraId="69831420" w14:textId="30398969" w:rsidR="000B382F" w:rsidRPr="00A142EA" w:rsidRDefault="000B382F" w:rsidP="00A142EA">
      <w:pPr>
        <w:pStyle w:val="CommentText"/>
        <w:ind w:left="709" w:firstLine="709"/>
        <w:rPr>
          <w:b/>
        </w:rPr>
      </w:pPr>
      <w:r>
        <w:t xml:space="preserve">e.g. see </w:t>
      </w:r>
      <w:r>
        <w:rPr>
          <w:b/>
        </w:rPr>
        <w:t>attribute "section" of 8.2.7.4</w:t>
      </w:r>
    </w:p>
    <w:p w14:paraId="012452A4" w14:textId="77777777" w:rsidR="000B382F" w:rsidRDefault="000B382F">
      <w:pPr>
        <w:pStyle w:val="CommentText"/>
      </w:pPr>
    </w:p>
    <w:p w14:paraId="5A502DB2" w14:textId="0BADB034" w:rsidR="000B382F" w:rsidRDefault="000B382F" w:rsidP="00A142EA">
      <w:pPr>
        <w:pStyle w:val="CommentText"/>
      </w:pPr>
      <w:r>
        <w:t>Note that I-welds do not have "section" attribute, at all.</w:t>
      </w:r>
    </w:p>
    <w:p w14:paraId="6C7CC17E" w14:textId="77777777" w:rsidR="000B382F" w:rsidRDefault="000B382F" w:rsidP="00A142EA">
      <w:pPr>
        <w:pStyle w:val="CommentText"/>
      </w:pPr>
    </w:p>
    <w:p w14:paraId="73B846F3" w14:textId="7F86D8B3" w:rsidR="000B382F" w:rsidRDefault="000B382F" w:rsidP="00A142EA">
      <w:pPr>
        <w:pStyle w:val="CommentText"/>
      </w:pPr>
      <w:r>
        <w:t>Should we erase this altogether ?</w:t>
      </w:r>
    </w:p>
  </w:comment>
  <w:comment w:id="1932" w:author="Dr. Carsten Franke" w:date="2020-02-08T21:08:00Z" w:initials="CF">
    <w:p w14:paraId="392216DA" w14:textId="54A4C36F" w:rsidR="000B382F" w:rsidRDefault="000B382F">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1C8CF5" w14:textId="77777777" w:rsidR="00ED06D8" w:rsidRDefault="00ED06D8">
      <w:r>
        <w:separator/>
      </w:r>
    </w:p>
  </w:endnote>
  <w:endnote w:type="continuationSeparator" w:id="0">
    <w:p w14:paraId="59BF7565" w14:textId="77777777" w:rsidR="00ED06D8" w:rsidRDefault="00ED06D8">
      <w:r>
        <w:continuationSeparator/>
      </w:r>
    </w:p>
  </w:endnote>
  <w:endnote w:type="continuationNotice" w:id="1">
    <w:p w14:paraId="38E02B23" w14:textId="77777777" w:rsidR="00ED06D8" w:rsidRDefault="00ED06D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0B382F"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B382F" w:rsidRPr="00A713A1" w:rsidRDefault="000B382F" w:rsidP="00FC39A1">
          <w:pPr>
            <w:pStyle w:val="Footer"/>
            <w:rPr>
              <w:sz w:val="16"/>
              <w:szCs w:val="16"/>
            </w:rPr>
          </w:pPr>
        </w:p>
      </w:tc>
    </w:tr>
    <w:tr w:rsidR="000B382F"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4E938F" w:rsidR="000B382F" w:rsidRPr="00823E25" w:rsidRDefault="000B382F"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500" w:author="nick" w:date="2020-03-09T20:54:00Z">
            <w:r>
              <w:rPr>
                <w:noProof/>
                <w:sz w:val="16"/>
                <w:szCs w:val="16"/>
              </w:rPr>
              <w:t>March 9, 2020</w:t>
            </w:r>
          </w:ins>
          <w:del w:id="2501" w:author="nick" w:date="2019-12-19T18:55:00Z">
            <w:r w:rsidDel="00796847">
              <w:rPr>
                <w:noProof/>
                <w:sz w:val="16"/>
                <w:szCs w:val="16"/>
              </w:rPr>
              <w:delText>December 11,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B382F" w:rsidRPr="00A713A1" w:rsidRDefault="000B382F"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3F700B">
            <w:rPr>
              <w:rStyle w:val="PageNumber"/>
              <w:noProof/>
              <w:sz w:val="16"/>
              <w:szCs w:val="16"/>
              <w:lang w:val="de-DE"/>
            </w:rPr>
            <w:t>69</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0B382F" w:rsidRPr="00A713A1" w:rsidRDefault="000B382F"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0B382F" w:rsidRPr="00263F8C" w:rsidRDefault="000B382F"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8C1D39" w14:textId="77777777" w:rsidR="00ED06D8" w:rsidRDefault="00ED06D8">
      <w:r>
        <w:separator/>
      </w:r>
    </w:p>
  </w:footnote>
  <w:footnote w:type="continuationSeparator" w:id="0">
    <w:p w14:paraId="05F77EE2" w14:textId="77777777" w:rsidR="00ED06D8" w:rsidRDefault="00ED06D8">
      <w:r>
        <w:continuationSeparator/>
      </w:r>
    </w:p>
  </w:footnote>
  <w:footnote w:type="continuationNotice" w:id="1">
    <w:p w14:paraId="4E2AD797" w14:textId="77777777" w:rsidR="00ED06D8" w:rsidRDefault="00ED06D8">
      <w:pPr>
        <w:spacing w:after="0"/>
      </w:pPr>
    </w:p>
  </w:footnote>
  <w:footnote w:id="2">
    <w:p w14:paraId="6F81E59D" w14:textId="7B35D24D" w:rsidR="000B382F" w:rsidRPr="00DB42BD" w:rsidRDefault="000B382F"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0B382F" w:rsidRPr="001C48A8" w:rsidRDefault="000B382F">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0B382F" w:rsidRPr="00E211E6" w:rsidRDefault="000B382F"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0B382F" w:rsidRPr="00860E71" w:rsidRDefault="000B382F"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0B382F" w:rsidRPr="005779C6" w:rsidRDefault="000B382F">
      <w:pPr>
        <w:pStyle w:val="FootnoteText"/>
      </w:pPr>
      <w:r>
        <w:rPr>
          <w:rStyle w:val="FootnoteReference"/>
        </w:rPr>
        <w:footnoteRef/>
      </w:r>
      <w:r>
        <w:t xml:space="preserve"> MEDINA support for v3.0 is unforeseen.</w:t>
      </w:r>
    </w:p>
  </w:footnote>
  <w:footnote w:id="7">
    <w:p w14:paraId="44B1FD77" w14:textId="77777777" w:rsidR="000B382F" w:rsidRPr="00E11D02" w:rsidRDefault="000B382F">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0B382F" w:rsidRPr="006E4DF4" w:rsidRDefault="000B382F">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0B382F" w:rsidRPr="00A81382" w:rsidRDefault="000B382F">
      <w:pPr>
        <w:pStyle w:val="FootnoteText"/>
      </w:pPr>
      <w:r>
        <w:rPr>
          <w:rStyle w:val="FootnoteReference"/>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2A59E77F" w14:textId="2A705AA9" w:rsidR="000B382F" w:rsidRDefault="000B382F">
      <w:pPr>
        <w:pStyle w:val="FootnoteText"/>
      </w:pPr>
      <w:ins w:id="195" w:author="nick" w:date="2020-02-08T20:50:00Z">
        <w:r>
          <w:rPr>
            <w:rStyle w:val="FootnoteReference"/>
          </w:rPr>
          <w:footnoteRef/>
        </w:r>
        <w:r>
          <w:t xml:space="preserve"> </w:t>
        </w:r>
      </w:ins>
      <w:ins w:id="196" w:author="nick" w:date="2020-02-08T20:52:00Z">
        <w:r>
          <w:t xml:space="preserve">To identify a property, only </w:t>
        </w:r>
        <w:r w:rsidRPr="000D7775">
          <w:rPr>
            <w:rFonts w:ascii="Courier New" w:hAnsi="Courier New"/>
            <w:sz w:val="16"/>
            <w:szCs w:val="24"/>
            <w:lang w:eastAsia="de-DE"/>
          </w:rPr>
          <w:t>pid</w:t>
        </w:r>
        <w:r>
          <w:t xml:space="preserve"> or </w:t>
        </w:r>
      </w:ins>
      <w:ins w:id="197" w:author="nick" w:date="2020-02-08T20:50:00Z">
        <w:r w:rsidRPr="000D7775">
          <w:rPr>
            <w:rFonts w:ascii="Courier New" w:hAnsi="Courier New"/>
            <w:sz w:val="16"/>
            <w:szCs w:val="24"/>
            <w:lang w:eastAsia="de-DE"/>
          </w:rPr>
          <w:t>pname</w:t>
        </w:r>
        <w:r>
          <w:t xml:space="preserve"> </w:t>
        </w:r>
      </w:ins>
      <w:ins w:id="198" w:author="nick" w:date="2020-02-08T20:54:00Z">
        <w:r>
          <w:t>shall</w:t>
        </w:r>
      </w:ins>
      <w:ins w:id="199" w:author="nick" w:date="2020-02-08T20:53:00Z">
        <w:r>
          <w:t xml:space="preserve"> be used</w:t>
        </w:r>
      </w:ins>
      <w:ins w:id="200" w:author="nick" w:date="2020-02-08T20:54:00Z">
        <w:r>
          <w:t>, not both</w:t>
        </w:r>
      </w:ins>
      <w:ins w:id="201" w:author="nick" w:date="2020-02-08T20:57:00Z">
        <w:r>
          <w:t xml:space="preserve">. </w:t>
        </w:r>
      </w:ins>
      <w:ins w:id="202" w:author="nick" w:date="2020-02-08T20:58:00Z">
        <w:r>
          <w:t xml:space="preserve">Although most solvers use numbers, </w:t>
        </w:r>
      </w:ins>
      <w:ins w:id="203" w:author="nick" w:date="2020-02-08T20:55:00Z">
        <w:r>
          <w:t xml:space="preserve">Abaqus </w:t>
        </w:r>
      </w:ins>
      <w:ins w:id="204" w:author="nick" w:date="2020-02-08T20:57:00Z">
        <w:r>
          <w:t xml:space="preserve">uses names as </w:t>
        </w:r>
      </w:ins>
      <w:ins w:id="205" w:author="nick" w:date="2020-02-08T20:55:00Z">
        <w:r>
          <w:t>identifi</w:t>
        </w:r>
      </w:ins>
      <w:ins w:id="206" w:author="nick" w:date="2020-02-08T20:57:00Z">
        <w:r>
          <w:t>ers.</w:t>
        </w:r>
      </w:ins>
    </w:p>
  </w:footnote>
  <w:footnote w:id="11">
    <w:p w14:paraId="1FC5C48C" w14:textId="77777777" w:rsidR="000B382F" w:rsidRPr="00B17E85" w:rsidRDefault="000B382F"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0111EF14" w14:textId="77777777" w:rsidR="000B382F" w:rsidRPr="00F70171" w:rsidRDefault="000B382F"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1FECC6D7" w14:textId="590D721E" w:rsidR="000B382F" w:rsidRDefault="000B382F">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4">
    <w:p w14:paraId="280D78EE" w14:textId="77777777" w:rsidR="000B382F" w:rsidRPr="003974C3" w:rsidRDefault="000B382F"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27E511D0" w14:textId="77777777" w:rsidR="000B382F" w:rsidRPr="00D74FE5" w:rsidRDefault="000B382F">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19E92541" w14:textId="473A3C6B" w:rsidR="000B382F" w:rsidRPr="00E41964" w:rsidRDefault="000B382F">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7">
    <w:p w14:paraId="2046F1CA" w14:textId="77777777" w:rsidR="000B382F" w:rsidRPr="00C01C5C" w:rsidRDefault="000B382F">
      <w:pPr>
        <w:pStyle w:val="FootnoteText"/>
        <w:rPr>
          <w:lang w:val="de-DE"/>
        </w:rPr>
      </w:pPr>
      <w:r>
        <w:rPr>
          <w:rStyle w:val="FootnoteReference"/>
        </w:rPr>
        <w:footnoteRef/>
      </w:r>
      <w:r w:rsidRPr="00C01C5C">
        <w:rPr>
          <w:lang w:val="de-DE"/>
        </w:rPr>
        <w:t xml:space="preserve"> http://www.btm-europe.de/en/tooling-system/lance-n-loc.html#how-it-works</w:t>
      </w:r>
    </w:p>
  </w:footnote>
  <w:footnote w:id="18">
    <w:p w14:paraId="5CB692EF" w14:textId="77777777" w:rsidR="000B382F" w:rsidRPr="006C3E10" w:rsidRDefault="000B382F">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6AF8D09" w14:textId="762BC998" w:rsidR="000B382F" w:rsidRDefault="000B382F">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0">
    <w:p w14:paraId="65624952" w14:textId="22F38ABB" w:rsidR="000B382F" w:rsidRDefault="000B382F">
      <w:pPr>
        <w:pStyle w:val="FootnoteText"/>
      </w:pPr>
      <w:r>
        <w:rPr>
          <w:rStyle w:val="FootnoteReference"/>
        </w:rPr>
        <w:footnoteRef/>
      </w:r>
      <w:r>
        <w:t xml:space="preserve"> four-sheet overlap welds have been encountered, even though they are not explicitly depicted in this document.</w:t>
      </w:r>
    </w:p>
  </w:footnote>
  <w:footnote w:id="21">
    <w:p w14:paraId="72C54970" w14:textId="68E6B344" w:rsidR="000B382F" w:rsidRDefault="000B382F">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2">
    <w:p w14:paraId="4D521C3E" w14:textId="4C8FEFBC" w:rsidR="000B382F" w:rsidRDefault="000B382F">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3">
    <w:p w14:paraId="632FB406" w14:textId="77777777" w:rsidR="000B382F" w:rsidRPr="00FA0EDB" w:rsidRDefault="000B382F">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0B382F" w14:paraId="4D6F4B17" w14:textId="77777777" w:rsidTr="00A713A1">
      <w:trPr>
        <w:trHeight w:val="355"/>
      </w:trPr>
      <w:tc>
        <w:tcPr>
          <w:tcW w:w="2500" w:type="pct"/>
          <w:shd w:val="clear" w:color="auto" w:fill="auto"/>
          <w:vAlign w:val="bottom"/>
        </w:tcPr>
        <w:p w14:paraId="62C79BAD" w14:textId="77777777" w:rsidR="000B382F" w:rsidRPr="000C0927" w:rsidRDefault="000B382F"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0B382F" w:rsidRPr="000C0927" w:rsidRDefault="000B382F"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0B382F" w:rsidRPr="00263F8C" w:rsidRDefault="000B382F"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7">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2">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3">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1"/>
  </w:num>
  <w:num w:numId="6">
    <w:abstractNumId w:val="32"/>
  </w:num>
  <w:num w:numId="7">
    <w:abstractNumId w:val="18"/>
  </w:num>
  <w:num w:numId="8">
    <w:abstractNumId w:val="12"/>
  </w:num>
  <w:num w:numId="9">
    <w:abstractNumId w:val="21"/>
  </w:num>
  <w:num w:numId="10">
    <w:abstractNumId w:val="49"/>
  </w:num>
  <w:num w:numId="11">
    <w:abstractNumId w:val="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4"/>
  </w:num>
  <w:num w:numId="18">
    <w:abstractNumId w:val="7"/>
  </w:num>
  <w:num w:numId="19">
    <w:abstractNumId w:val="19"/>
  </w:num>
  <w:num w:numId="20">
    <w:abstractNumId w:val="42"/>
  </w:num>
  <w:num w:numId="21">
    <w:abstractNumId w:val="52"/>
  </w:num>
  <w:num w:numId="22">
    <w:abstractNumId w:val="4"/>
  </w:num>
  <w:num w:numId="23">
    <w:abstractNumId w:val="45"/>
  </w:num>
  <w:num w:numId="24">
    <w:abstractNumId w:val="46"/>
  </w:num>
  <w:num w:numId="25">
    <w:abstractNumId w:val="50"/>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1"/>
  </w:num>
  <w:num w:numId="30">
    <w:abstractNumId w:val="23"/>
  </w:num>
  <w:num w:numId="31">
    <w:abstractNumId w:val="31"/>
  </w:num>
  <w:num w:numId="32">
    <w:abstractNumId w:val="26"/>
  </w:num>
  <w:num w:numId="33">
    <w:abstractNumId w:val="29"/>
  </w:num>
  <w:num w:numId="34">
    <w:abstractNumId w:val="28"/>
  </w:num>
  <w:num w:numId="35">
    <w:abstractNumId w:val="27"/>
  </w:num>
  <w:num w:numId="36">
    <w:abstractNumId w:val="6"/>
  </w:num>
  <w:num w:numId="37">
    <w:abstractNumId w:val="11"/>
  </w:num>
  <w:num w:numId="38">
    <w:abstractNumId w:val="53"/>
  </w:num>
  <w:num w:numId="39">
    <w:abstractNumId w:val="36"/>
  </w:num>
  <w:num w:numId="40">
    <w:abstractNumId w:val="48"/>
  </w:num>
  <w:num w:numId="41">
    <w:abstractNumId w:val="22"/>
  </w:num>
  <w:num w:numId="42">
    <w:abstractNumId w:val="34"/>
  </w:num>
  <w:num w:numId="43">
    <w:abstractNumId w:val="47"/>
  </w:num>
  <w:num w:numId="44">
    <w:abstractNumId w:val="35"/>
  </w:num>
  <w:num w:numId="45">
    <w:abstractNumId w:val="24"/>
  </w:num>
  <w:num w:numId="46">
    <w:abstractNumId w:val="38"/>
  </w:num>
  <w:num w:numId="47">
    <w:abstractNumId w:val="33"/>
  </w:num>
  <w:num w:numId="48">
    <w:abstractNumId w:val="17"/>
  </w:num>
  <w:num w:numId="49">
    <w:abstractNumId w:val="2"/>
  </w:num>
  <w:num w:numId="50">
    <w:abstractNumId w:val="5"/>
  </w:num>
  <w:num w:numId="51">
    <w:abstractNumId w:val="20"/>
  </w:num>
  <w:num w:numId="52">
    <w:abstractNumId w:val="44"/>
  </w:num>
  <w:num w:numId="53">
    <w:abstractNumId w:val="39"/>
  </w:num>
  <w:num w:numId="54">
    <w:abstractNumId w:val="9"/>
  </w:num>
  <w:num w:numId="55">
    <w:abstractNumId w:val="30"/>
  </w:num>
  <w:num w:numId="56">
    <w:abstractNumId w:val="43"/>
  </w:num>
  <w:num w:numId="57">
    <w:abstractNumId w:val="55"/>
  </w:num>
  <w:num w:numId="58">
    <w:abstractNumId w:val="8"/>
  </w:num>
  <w:num w:numId="59">
    <w:abstractNumId w:val="10"/>
  </w:num>
  <w:num w:numId="60">
    <w:abstractNumId w:val="14"/>
  </w:num>
  <w:num w:numId="61">
    <w:abstractNumId w:val="40"/>
  </w:num>
  <w:num w:numId="62">
    <w:abstractNumId w:val="25"/>
  </w:num>
  <w:num w:numId="63">
    <w:abstractNumId w:val="16"/>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2FE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ommons.wikimedia.org/wiki/File:Circlips_interieur.png" TargetMode="External"/><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3.png"/><Relationship Id="rId84" Type="http://schemas.openxmlformats.org/officeDocument/2006/relationships/image" Target="http://upload.wikimedia.org/wikipedia/commons/thumb/6/61/Screw_head_types.svg/400px-Screw_head_types.svg.png" TargetMode="External"/><Relationship Id="rId138" Type="http://schemas.openxmlformats.org/officeDocument/2006/relationships/image" Target="media/image77.png"/><Relationship Id="rId159" Type="http://schemas.openxmlformats.org/officeDocument/2006/relationships/image" Target="media/image97.png"/><Relationship Id="rId170" Type="http://schemas.openxmlformats.org/officeDocument/2006/relationships/oleObject" Target="embeddings/oleObject5.bin"/><Relationship Id="rId191" Type="http://schemas.openxmlformats.org/officeDocument/2006/relationships/image" Target="media/image122.png"/><Relationship Id="rId205" Type="http://schemas.openxmlformats.org/officeDocument/2006/relationships/hyperlink" Target="https://www.vda.de/de/services/Publikationen/fat-schriftenreihe-286.html" TargetMode="External"/><Relationship Id="rId107" Type="http://schemas.openxmlformats.org/officeDocument/2006/relationships/image" Target="media/image55.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image" Target="media/image88.png"/><Relationship Id="rId5" Type="http://schemas.openxmlformats.org/officeDocument/2006/relationships/settings" Target="settings.xml"/><Relationship Id="rId95" Type="http://schemas.openxmlformats.org/officeDocument/2006/relationships/image" Target="media/image47.png"/><Relationship Id="rId160" Type="http://schemas.openxmlformats.org/officeDocument/2006/relationships/oleObject" Target="embeddings/oleObject4.bin"/><Relationship Id="rId181" Type="http://schemas.openxmlformats.org/officeDocument/2006/relationships/image" Target="media/image115.png"/><Relationship Id="rId22"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hyperlink" Target="http://commons.wikimedia.org/wiki/File:Screw_head_types.svg" TargetMode="External"/><Relationship Id="rId150" Type="http://schemas.openxmlformats.org/officeDocument/2006/relationships/image" Target="media/image89.png"/><Relationship Id="rId171" Type="http://schemas.openxmlformats.org/officeDocument/2006/relationships/image" Target="media/image107.png"/><Relationship Id="rId192" Type="http://schemas.openxmlformats.org/officeDocument/2006/relationships/image" Target="media/image123.png"/><Relationship Id="rId206" Type="http://schemas.openxmlformats.org/officeDocument/2006/relationships/header" Target="header1.xml"/><Relationship Id="rId12"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108" Type="http://schemas.openxmlformats.org/officeDocument/2006/relationships/hyperlink" Target="http://www.tox-uk.com/uk/products/joining-systems/tox-clinch-procedure.html" TargetMode="External"/><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8.png"/><Relationship Id="rId140" Type="http://schemas.openxmlformats.org/officeDocument/2006/relationships/image" Target="media/image79.emf"/><Relationship Id="rId161" Type="http://schemas.openxmlformats.org/officeDocument/2006/relationships/image" Target="media/image98.png"/><Relationship Id="rId182" Type="http://schemas.openxmlformats.org/officeDocument/2006/relationships/oleObject" Target="embeddings/oleObject8.bin"/><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Documentation_xMCF_File_v3.0r1.docx" TargetMode="External"/><Relationship Id="rId119" Type="http://schemas.openxmlformats.org/officeDocument/2006/relationships/image" Target="media/image61.png"/><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hyperlink" Target="http://en.wikipedia.org/wiki/en:Creative_Commons" TargetMode="External"/><Relationship Id="rId130" Type="http://schemas.openxmlformats.org/officeDocument/2006/relationships/image" Target="media/image69.jpeg"/><Relationship Id="rId151" Type="http://schemas.openxmlformats.org/officeDocument/2006/relationships/image" Target="media/image90.png"/><Relationship Id="rId172" Type="http://schemas.openxmlformats.org/officeDocument/2006/relationships/image" Target="media/image108.png"/><Relationship Id="rId193" Type="http://schemas.openxmlformats.org/officeDocument/2006/relationships/image" Target="media/image124.png"/><Relationship Id="rId207" Type="http://schemas.openxmlformats.org/officeDocument/2006/relationships/footer" Target="footer1.xml"/><Relationship Id="rId13" Type="http://schemas.openxmlformats.org/officeDocument/2006/relationships/hyperlink" Target="file:///C:\Users\franke\Documents\PROSTEP\Kunden\VDA-AK_25\xMCF_at_GitHub\createXSDforxMCF\V3.0r1\Documentation_xMCF_File_v3.0r1.docx" TargetMode="External"/><Relationship Id="rId109" Type="http://schemas.openxmlformats.org/officeDocument/2006/relationships/image" Target="media/image56.png"/><Relationship Id="rId34" Type="http://schemas.openxmlformats.org/officeDocument/2006/relationships/hyperlink" Target="file:///C:\Users\franke\Documents\PROSTEP\Kunden\VDA-AK_25\xMCF_at_GitHub\createXSDforxMCF\V3.0r1\Documentation_xMCF_File_v3.0r1.docx"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hyperlink" Target="http://en.wikipedia.org/wiki/Friction_drilling" TargetMode="External"/><Relationship Id="rId120" Type="http://schemas.openxmlformats.org/officeDocument/2006/relationships/image" Target="media/image62.png"/><Relationship Id="rId141" Type="http://schemas.openxmlformats.org/officeDocument/2006/relationships/image" Target="media/image80.png"/><Relationship Id="rId7" Type="http://schemas.openxmlformats.org/officeDocument/2006/relationships/footnotes" Target="footnotes.xml"/><Relationship Id="rId162" Type="http://schemas.openxmlformats.org/officeDocument/2006/relationships/image" Target="media/image99.png"/><Relationship Id="rId183" Type="http://schemas.openxmlformats.org/officeDocument/2006/relationships/image" Target="media/image116.png"/><Relationship Id="rId24" Type="http://schemas.openxmlformats.org/officeDocument/2006/relationships/hyperlink" Target="file:///C:\Users\franke\Documents\PROSTEP\Kunden\VDA-AK_25\xMCF_at_GitHub\createXSDforxMCF\V3.0r1\Documentation_xMCF_File_v3.0r1.docx" TargetMode="External"/><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creativecommons.org/licenses/by-sa/3.0/deed.en" TargetMode="External"/><Relationship Id="rId110" Type="http://schemas.openxmlformats.org/officeDocument/2006/relationships/hyperlink" Target="http://www.bartec-dt.com/images/heat2.png" TargetMode="External"/><Relationship Id="rId131" Type="http://schemas.openxmlformats.org/officeDocument/2006/relationships/image" Target="media/image70.jpeg"/><Relationship Id="rId61" Type="http://schemas.openxmlformats.org/officeDocument/2006/relationships/image" Target="media/image21.png"/><Relationship Id="rId82" Type="http://schemas.openxmlformats.org/officeDocument/2006/relationships/image" Target="media/image40.png"/><Relationship Id="rId152" Type="http://schemas.openxmlformats.org/officeDocument/2006/relationships/image" Target="media/image91.png"/><Relationship Id="rId173" Type="http://schemas.openxmlformats.org/officeDocument/2006/relationships/oleObject" Target="embeddings/oleObject6.bin"/><Relationship Id="rId194" Type="http://schemas.openxmlformats.org/officeDocument/2006/relationships/image" Target="media/image125.png"/><Relationship Id="rId199" Type="http://schemas.openxmlformats.org/officeDocument/2006/relationships/image" Target="media/image130.png"/><Relationship Id="rId203" Type="http://schemas.openxmlformats.org/officeDocument/2006/relationships/hyperlink" Target="https://www.vda.de/de/services/Publikationen/fatxml-format-version-v1.2.html" TargetMode="External"/><Relationship Id="rId208" Type="http://schemas.openxmlformats.org/officeDocument/2006/relationships/fontTable" Target="fontTable.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hyperlink" Target="file:///C:\Users\franke\Documents\PROSTEP\Kunden\VDA-AK_25\xMCF_at_GitHub\createXSDforxMCF\V3.0r1\Documentation_xMCF_File_v3.0r1.docx" TargetMode="External"/><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image" Target="media/image50.png"/><Relationship Id="rId105" Type="http://schemas.openxmlformats.org/officeDocument/2006/relationships/image" Target="media/image53.gif"/><Relationship Id="rId126" Type="http://schemas.openxmlformats.org/officeDocument/2006/relationships/hyperlink" Target="http://www.boellhoff.de" TargetMode="External"/><Relationship Id="rId147" Type="http://schemas.openxmlformats.org/officeDocument/2006/relationships/image" Target="media/image86.png"/><Relationship Id="rId168"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5.png"/><Relationship Id="rId98" Type="http://schemas.openxmlformats.org/officeDocument/2006/relationships/hyperlink" Target="http://www.unique-design.co.uk/flow-drilling/" TargetMode="External"/><Relationship Id="rId121" Type="http://schemas.openxmlformats.org/officeDocument/2006/relationships/image" Target="media/image63.png"/><Relationship Id="rId142" Type="http://schemas.openxmlformats.org/officeDocument/2006/relationships/image" Target="media/image81.png"/><Relationship Id="rId163" Type="http://schemas.openxmlformats.org/officeDocument/2006/relationships/image" Target="media/image100.png"/><Relationship Id="rId184" Type="http://schemas.openxmlformats.org/officeDocument/2006/relationships/image" Target="media/image117.png"/><Relationship Id="rId189"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9.png"/><Relationship Id="rId137" Type="http://schemas.openxmlformats.org/officeDocument/2006/relationships/image" Target="media/image76.png"/><Relationship Id="rId158" Type="http://schemas.openxmlformats.org/officeDocument/2006/relationships/image" Target="media/image96.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image" Target="media/image41.png"/><Relationship Id="rId88" Type="http://schemas.openxmlformats.org/officeDocument/2006/relationships/image" Target="media/image42.png"/><Relationship Id="rId111" Type="http://schemas.openxmlformats.org/officeDocument/2006/relationships/image" Target="media/image57.png"/><Relationship Id="rId132" Type="http://schemas.openxmlformats.org/officeDocument/2006/relationships/image" Target="media/image71.jpeg"/><Relationship Id="rId153" Type="http://schemas.openxmlformats.org/officeDocument/2006/relationships/image" Target="media/image92.png"/><Relationship Id="rId174" Type="http://schemas.openxmlformats.org/officeDocument/2006/relationships/image" Target="media/image109.png"/><Relationship Id="rId179" Type="http://schemas.openxmlformats.org/officeDocument/2006/relationships/image" Target="media/image113.png"/><Relationship Id="rId195" Type="http://schemas.openxmlformats.org/officeDocument/2006/relationships/image" Target="media/image126.png"/><Relationship Id="rId209" Type="http://schemas.openxmlformats.org/officeDocument/2006/relationships/theme" Target="theme/theme1.xml"/><Relationship Id="rId190" Type="http://schemas.openxmlformats.org/officeDocument/2006/relationships/image" Target="media/image121.png"/><Relationship Id="rId204" Type="http://schemas.openxmlformats.org/officeDocument/2006/relationships/hyperlink" Target="http://www.vda.de/de/publikationen/publikationen_downloads/index.html" TargetMode="Externa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54.png"/><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image" Target="media/image46.png"/><Relationship Id="rId99" Type="http://schemas.openxmlformats.org/officeDocument/2006/relationships/image" Target="media/image49.jpeg"/><Relationship Id="rId101" Type="http://schemas.openxmlformats.org/officeDocument/2006/relationships/hyperlink" Target="http://www.ejot-avdel.se/sites/default/files/product/files/Brochure_EJOT_FDS_en.pdf" TargetMode="External"/><Relationship Id="rId122" Type="http://schemas.openxmlformats.org/officeDocument/2006/relationships/image" Target="media/image64.jpe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1.png"/><Relationship Id="rId169" Type="http://schemas.openxmlformats.org/officeDocument/2006/relationships/image" Target="media/image106.wmf"/><Relationship Id="rId185" Type="http://schemas.openxmlformats.org/officeDocument/2006/relationships/oleObject" Target="embeddings/oleObject9.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4.png"/><Relationship Id="rId210" Type="http://schemas.microsoft.com/office/2011/relationships/commentsExtended" Target="commentsExtended.xml"/><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3.png"/><Relationship Id="rId112" Type="http://schemas.openxmlformats.org/officeDocument/2006/relationships/hyperlink" Target="http://www.emersonindustrial.com/en-US/documentcenter/BransonUltrasonics/Plastic%20Joining/Non-Ultrasonics/Thermal%20Staking%20Design%20Guide%20pgs.pdf" TargetMode="External"/><Relationship Id="rId133" Type="http://schemas.openxmlformats.org/officeDocument/2006/relationships/image" Target="media/image72.jpeg"/><Relationship Id="rId154" Type="http://schemas.openxmlformats.org/officeDocument/2006/relationships/image" Target="media/image93.wmf"/><Relationship Id="rId175" Type="http://schemas.openxmlformats.org/officeDocument/2006/relationships/image" Target="media/image110.png"/><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3.png"/><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hyperlink" Target="https://www.youtube.com/watch?v=bnPBpN2y2FA" TargetMode="External"/><Relationship Id="rId123" Type="http://schemas.openxmlformats.org/officeDocument/2006/relationships/hyperlink" Target="http://www.boellhoff.de/files/jpg2/RIVTAC-Alu-Hybrid-low.jpg" TargetMode="External"/><Relationship Id="rId144" Type="http://schemas.openxmlformats.org/officeDocument/2006/relationships/image" Target="media/image83.png"/><Relationship Id="rId90" Type="http://schemas.openxmlformats.org/officeDocument/2006/relationships/hyperlink" Target="http://upload.wikimedia.org/wikipedia/commons/0/00/Lead_and_pitch.png" TargetMode="External"/><Relationship Id="rId165" Type="http://schemas.openxmlformats.org/officeDocument/2006/relationships/image" Target="media/image102.png"/><Relationship Id="rId186" Type="http://schemas.openxmlformats.org/officeDocument/2006/relationships/image" Target="media/image118.png"/><Relationship Id="rId211" Type="http://schemas.microsoft.com/office/2016/09/relationships/commentsIds" Target="commentsIds.xml"/><Relationship Id="rId27" Type="http://schemas.openxmlformats.org/officeDocument/2006/relationships/hyperlink" Target="file:///C:\Users\franke\Documents\PROSTEP\Kunden\VDA-AK_25\xMCF_at_GitHub\createXSDforxMCF\V3.0r1\Documentation_xMCF_File_v3.0r1.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hyperlink" Target="https://upload.wikimedia.org/wikipedia/commons/0/03/Hairpin_clip.png" TargetMode="External"/><Relationship Id="rId134" Type="http://schemas.openxmlformats.org/officeDocument/2006/relationships/image" Target="media/image73.jpeg"/><Relationship Id="rId80" Type="http://schemas.openxmlformats.org/officeDocument/2006/relationships/image" Target="media/image38.png"/><Relationship Id="rId155" Type="http://schemas.openxmlformats.org/officeDocument/2006/relationships/oleObject" Target="embeddings/oleObject3.bin"/><Relationship Id="rId176" Type="http://schemas.openxmlformats.org/officeDocument/2006/relationships/image" Target="media/image111.png"/><Relationship Id="rId197" Type="http://schemas.openxmlformats.org/officeDocument/2006/relationships/image" Target="media/image128.png"/><Relationship Id="rId201" Type="http://schemas.openxmlformats.org/officeDocument/2006/relationships/image" Target="media/image132.png"/><Relationship Id="rId17"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hyperlink" Target="http://www.google.com/patents/US7810231" TargetMode="External"/><Relationship Id="rId103" Type="http://schemas.openxmlformats.org/officeDocument/2006/relationships/image" Target="media/image51.png"/><Relationship Id="rId124" Type="http://schemas.openxmlformats.org/officeDocument/2006/relationships/image" Target="media/image65.png"/><Relationship Id="rId70" Type="http://schemas.openxmlformats.org/officeDocument/2006/relationships/image" Target="media/image30.png"/><Relationship Id="rId91" Type="http://schemas.openxmlformats.org/officeDocument/2006/relationships/hyperlink" Target="https://en.wikipedia.org/wiki/Parameter" TargetMode="External"/><Relationship Id="rId145" Type="http://schemas.openxmlformats.org/officeDocument/2006/relationships/image" Target="media/image84.png"/><Relationship Id="rId166" Type="http://schemas.openxmlformats.org/officeDocument/2006/relationships/image" Target="media/image103.png"/><Relationship Id="rId187" Type="http://schemas.openxmlformats.org/officeDocument/2006/relationships/image" Target="media/image119.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2.png"/><Relationship Id="rId114" Type="http://schemas.openxmlformats.org/officeDocument/2006/relationships/image" Target="media/image58.png"/><Relationship Id="rId60" Type="http://schemas.openxmlformats.org/officeDocument/2006/relationships/image" Target="media/image20.png"/><Relationship Id="rId81" Type="http://schemas.openxmlformats.org/officeDocument/2006/relationships/image" Target="media/image39.png"/><Relationship Id="rId135" Type="http://schemas.openxmlformats.org/officeDocument/2006/relationships/image" Target="media/image74.JPG"/><Relationship Id="rId156" Type="http://schemas.openxmlformats.org/officeDocument/2006/relationships/image" Target="media/image94.png"/><Relationship Id="rId177" Type="http://schemas.openxmlformats.org/officeDocument/2006/relationships/oleObject" Target="embeddings/oleObject7.bin"/><Relationship Id="rId198" Type="http://schemas.openxmlformats.org/officeDocument/2006/relationships/image" Target="media/image129.png"/><Relationship Id="rId202" Type="http://schemas.openxmlformats.org/officeDocument/2006/relationships/hyperlink" Target="http://www.vda.de/de/publikationen/publikationen_downloads/index.html"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oleObject" Target="embeddings/oleObject2.bin"/><Relationship Id="rId50" Type="http://schemas.openxmlformats.org/officeDocument/2006/relationships/hyperlink" Target="http://sfsintecusa.com/files/2011/09/Rivet-Brochure-Feb-2011.pdf" TargetMode="External"/><Relationship Id="rId104" Type="http://schemas.openxmlformats.org/officeDocument/2006/relationships/image" Target="media/image52.png"/><Relationship Id="rId125" Type="http://schemas.microsoft.com/office/2007/relationships/hdphoto" Target="media/hdphoto1.wdp"/><Relationship Id="rId146" Type="http://schemas.openxmlformats.org/officeDocument/2006/relationships/image" Target="media/image85.png"/><Relationship Id="rId167" Type="http://schemas.openxmlformats.org/officeDocument/2006/relationships/image" Target="media/image104.png"/><Relationship Id="rId188" Type="http://schemas.openxmlformats.org/officeDocument/2006/relationships/oleObject" Target="embeddings/oleObject10.bin"/><Relationship Id="rId71" Type="http://schemas.openxmlformats.org/officeDocument/2006/relationships/image" Target="media/image31.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5.png"/><Relationship Id="rId115" Type="http://schemas.openxmlformats.org/officeDocument/2006/relationships/hyperlink" Target="http://en.wikipedia.org/wiki/File:Hairpin_clip.png" TargetMode="External"/><Relationship Id="rId136" Type="http://schemas.openxmlformats.org/officeDocument/2006/relationships/image" Target="media/image75.png"/><Relationship Id="rId157" Type="http://schemas.openxmlformats.org/officeDocument/2006/relationships/image" Target="media/image95.png"/><Relationship Id="rId178" Type="http://schemas.openxmlformats.org/officeDocument/2006/relationships/image" Target="media/image112.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683300-61B1-403F-958A-9BE7EA6D7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1970</TotalTime>
  <Pages>163</Pages>
  <Words>45522</Words>
  <Characters>259479</Characters>
  <Application>Microsoft Office Word</Application>
  <DocSecurity>0</DocSecurity>
  <Lines>2162</Lines>
  <Paragraphs>608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304393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130</cp:revision>
  <cp:lastPrinted>2015-03-23T01:59:00Z</cp:lastPrinted>
  <dcterms:created xsi:type="dcterms:W3CDTF">2019-05-16T08:07:00Z</dcterms:created>
  <dcterms:modified xsi:type="dcterms:W3CDTF">2020-03-09T19:10:00Z</dcterms:modified>
</cp:coreProperties>
</file>