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893241"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32074811"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860F1EA"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19-10-08T18:03:00Z">
        <w:r w:rsidR="004F00C3">
          <w:rPr>
            <w:noProof/>
          </w:rPr>
          <w:t>October 8, 2019</w:t>
        </w:r>
      </w:ins>
      <w:ins w:id="2" w:author="m.kalaitzaki" w:date="2019-05-16T09:59:00Z">
        <w:del w:id="3" w:author="nick" w:date="2019-10-08T17:58:00Z">
          <w:r w:rsidR="004A4B93" w:rsidDel="004F00C3">
            <w:rPr>
              <w:noProof/>
            </w:rPr>
            <w:delText>May 16, 2019</w:delText>
          </w:r>
        </w:del>
      </w:ins>
      <w:del w:id="4" w:author="nick" w:date="2019-10-08T17:58:00Z">
        <w:r w:rsidR="00E87EB0" w:rsidDel="004F00C3">
          <w:rPr>
            <w:noProof/>
          </w:rPr>
          <w:delText>May 15,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AFC1630" w14:textId="77777777" w:rsidR="00EA1A11" w:rsidRDefault="00E60564">
      <w:pPr>
        <w:pStyle w:val="TOC1"/>
        <w:tabs>
          <w:tab w:val="left" w:pos="440"/>
          <w:tab w:val="right" w:leader="dot" w:pos="9060"/>
        </w:tabs>
        <w:rPr>
          <w:ins w:id="5" w:author="m.kalaitzaki" w:date="2019-05-16T10:06:00Z"/>
          <w:rFonts w:asciiTheme="minorHAnsi" w:eastAsiaTheme="minorEastAsia" w:hAnsiTheme="minorHAnsi" w:cstheme="minorBidi"/>
          <w:b w:val="0"/>
          <w:bCs w:val="0"/>
          <w:caps w:val="0"/>
          <w:noProof/>
          <w:sz w:val="22"/>
          <w:szCs w:val="22"/>
          <w:lang w:eastAsia="en-US"/>
        </w:rPr>
      </w:pPr>
      <w:r>
        <w:fldChar w:fldCharType="begin"/>
      </w:r>
      <w:r>
        <w:instrText xml:space="preserve"> TOC \o "1-4" \h \z \u </w:instrText>
      </w:r>
      <w:r>
        <w:fldChar w:fldCharType="separate"/>
      </w:r>
      <w:ins w:id="6" w:author="m.kalaitzaki" w:date="2019-05-16T10:06:00Z">
        <w:r w:rsidR="00EA1A11" w:rsidRPr="00F87F46">
          <w:rPr>
            <w:rStyle w:val="Hyperlink"/>
            <w:noProof/>
          </w:rPr>
          <w:fldChar w:fldCharType="begin"/>
        </w:r>
        <w:r w:rsidR="00EA1A11" w:rsidRPr="00F87F46">
          <w:rPr>
            <w:rStyle w:val="Hyperlink"/>
            <w:noProof/>
          </w:rPr>
          <w:instrText xml:space="preserve"> </w:instrText>
        </w:r>
        <w:r w:rsidR="00EA1A11">
          <w:rPr>
            <w:noProof/>
          </w:rPr>
          <w:instrText>HYPERLINK \l "_Toc8893594"</w:instrText>
        </w:r>
        <w:r w:rsidR="00EA1A11" w:rsidRPr="00F87F46">
          <w:rPr>
            <w:rStyle w:val="Hyperlink"/>
            <w:noProof/>
          </w:rPr>
          <w:instrText xml:space="preserve"> </w:instrText>
        </w:r>
        <w:r w:rsidR="00EA1A11" w:rsidRPr="00F87F46">
          <w:rPr>
            <w:rStyle w:val="Hyperlink"/>
            <w:noProof/>
          </w:rPr>
          <w:fldChar w:fldCharType="separate"/>
        </w:r>
        <w:r w:rsidR="00EA1A11" w:rsidRPr="00F87F46">
          <w:rPr>
            <w:rStyle w:val="Hyperlink"/>
            <w:noProof/>
            <w14:scene3d>
              <w14:camera w14:prst="orthographicFront"/>
              <w14:lightRig w14:rig="threePt" w14:dir="t">
                <w14:rot w14:lat="0" w14:lon="0" w14:rev="0"/>
              </w14:lightRig>
            </w14:scene3d>
          </w:rPr>
          <w:t>1</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Introduction</w:t>
        </w:r>
        <w:r w:rsidR="00EA1A11">
          <w:rPr>
            <w:noProof/>
            <w:webHidden/>
          </w:rPr>
          <w:tab/>
        </w:r>
        <w:r w:rsidR="00EA1A11">
          <w:rPr>
            <w:noProof/>
            <w:webHidden/>
          </w:rPr>
          <w:fldChar w:fldCharType="begin"/>
        </w:r>
        <w:r w:rsidR="00EA1A11">
          <w:rPr>
            <w:noProof/>
            <w:webHidden/>
          </w:rPr>
          <w:instrText xml:space="preserve"> PAGEREF _Toc8893594 \h </w:instrText>
        </w:r>
      </w:ins>
      <w:r w:rsidR="00EA1A11">
        <w:rPr>
          <w:noProof/>
          <w:webHidden/>
        </w:rPr>
      </w:r>
      <w:r w:rsidR="00EA1A11">
        <w:rPr>
          <w:noProof/>
          <w:webHidden/>
        </w:rPr>
        <w:fldChar w:fldCharType="separate"/>
      </w:r>
      <w:ins w:id="7" w:author="m.kalaitzaki" w:date="2019-05-16T10:06:00Z">
        <w:r w:rsidR="00EA1A11">
          <w:rPr>
            <w:noProof/>
            <w:webHidden/>
          </w:rPr>
          <w:t>17</w:t>
        </w:r>
        <w:r w:rsidR="00EA1A11">
          <w:rPr>
            <w:noProof/>
            <w:webHidden/>
          </w:rPr>
          <w:fldChar w:fldCharType="end"/>
        </w:r>
        <w:r w:rsidR="00EA1A11" w:rsidRPr="00F87F46">
          <w:rPr>
            <w:rStyle w:val="Hyperlink"/>
            <w:noProof/>
          </w:rPr>
          <w:fldChar w:fldCharType="end"/>
        </w:r>
      </w:ins>
    </w:p>
    <w:p w14:paraId="03EBDD73" w14:textId="77777777" w:rsidR="00EA1A11" w:rsidRDefault="00EA1A11">
      <w:pPr>
        <w:pStyle w:val="TOC2"/>
        <w:tabs>
          <w:tab w:val="left" w:pos="660"/>
          <w:tab w:val="right" w:leader="dot" w:pos="9060"/>
        </w:tabs>
        <w:rPr>
          <w:ins w:id="8" w:author="m.kalaitzaki" w:date="2019-05-16T10:06:00Z"/>
          <w:rFonts w:asciiTheme="minorHAnsi" w:eastAsiaTheme="minorEastAsia" w:hAnsiTheme="minorHAnsi" w:cstheme="minorBidi"/>
          <w:b w:val="0"/>
          <w:bCs w:val="0"/>
          <w:noProof/>
          <w:sz w:val="22"/>
          <w:szCs w:val="22"/>
          <w:lang w:eastAsia="en-US"/>
        </w:rPr>
      </w:pPr>
      <w:ins w:id="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"_Toc8893595"</w:instrText>
        </w:r>
        <w:r w:rsidRPr="00F87F46">
          <w:rPr>
            <w:rStyle w:val="Hyperlink"/>
            <w:noProof/>
          </w:rPr>
          <w:instrText xml:space="preserve"> </w:instrText>
        </w:r>
        <w:r w:rsidRPr="00F87F46">
          <w:rPr>
            <w:rStyle w:val="Hyperlink"/>
            <w:noProof/>
          </w:rPr>
          <w:fldChar w:fldCharType="separate"/>
        </w:r>
        <w:r w:rsidRPr="00F87F46">
          <w:rPr>
            <w:rStyle w:val="Hyperlink"/>
            <w:noProof/>
          </w:rPr>
          <w:t>1.1</w:t>
        </w:r>
        <w:r>
          <w:rPr>
            <w:rFonts w:asciiTheme="minorHAnsi" w:eastAsiaTheme="minorEastAsia" w:hAnsiTheme="minorHAnsi" w:cstheme="minorBidi"/>
            <w:b w:val="0"/>
            <w:bCs w:val="0"/>
            <w:noProof/>
            <w:sz w:val="22"/>
            <w:szCs w:val="22"/>
            <w:lang w:eastAsia="en-US"/>
          </w:rPr>
          <w:tab/>
        </w:r>
        <w:r w:rsidRPr="00F87F46">
          <w:rPr>
            <w:rStyle w:val="Hyperlink"/>
            <w:noProof/>
          </w:rPr>
          <w:t>Motivation</w:t>
        </w:r>
        <w:r>
          <w:rPr>
            <w:noProof/>
            <w:webHidden/>
          </w:rPr>
          <w:tab/>
        </w:r>
        <w:r>
          <w:rPr>
            <w:noProof/>
            <w:webHidden/>
          </w:rPr>
          <w:fldChar w:fldCharType="begin"/>
        </w:r>
        <w:r>
          <w:rPr>
            <w:noProof/>
            <w:webHidden/>
          </w:rPr>
          <w:instrText xml:space="preserve"> PAGEREF _Toc8893595 \h </w:instrText>
        </w:r>
      </w:ins>
      <w:r>
        <w:rPr>
          <w:noProof/>
          <w:webHidden/>
        </w:rPr>
      </w:r>
      <w:r>
        <w:rPr>
          <w:noProof/>
          <w:webHidden/>
        </w:rPr>
        <w:fldChar w:fldCharType="separate"/>
      </w:r>
      <w:ins w:id="10" w:author="m.kalaitzaki" w:date="2019-05-16T10:06:00Z">
        <w:r>
          <w:rPr>
            <w:noProof/>
            <w:webHidden/>
          </w:rPr>
          <w:t>17</w:t>
        </w:r>
        <w:r>
          <w:rPr>
            <w:noProof/>
            <w:webHidden/>
          </w:rPr>
          <w:fldChar w:fldCharType="end"/>
        </w:r>
        <w:r w:rsidRPr="00F87F46">
          <w:rPr>
            <w:rStyle w:val="Hyperlink"/>
            <w:noProof/>
          </w:rPr>
          <w:fldChar w:fldCharType="end"/>
        </w:r>
      </w:ins>
    </w:p>
    <w:p w14:paraId="0A9B2620" w14:textId="77777777" w:rsidR="00EA1A11" w:rsidRDefault="00EA1A11">
      <w:pPr>
        <w:pStyle w:val="TOC2"/>
        <w:tabs>
          <w:tab w:val="left" w:pos="660"/>
          <w:tab w:val="right" w:leader="dot" w:pos="9060"/>
        </w:tabs>
        <w:rPr>
          <w:ins w:id="11" w:author="m.kalaitzaki" w:date="2019-05-16T10:06:00Z"/>
          <w:rFonts w:asciiTheme="minorHAnsi" w:eastAsiaTheme="minorEastAsia" w:hAnsiTheme="minorHAnsi" w:cstheme="minorBidi"/>
          <w:b w:val="0"/>
          <w:bCs w:val="0"/>
          <w:noProof/>
          <w:sz w:val="22"/>
          <w:szCs w:val="22"/>
          <w:lang w:eastAsia="en-US"/>
        </w:rPr>
      </w:pPr>
      <w:ins w:id="1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"_Toc8893596"</w:instrText>
        </w:r>
        <w:r w:rsidRPr="00F87F46">
          <w:rPr>
            <w:rStyle w:val="Hyperlink"/>
            <w:noProof/>
          </w:rPr>
          <w:instrText xml:space="preserve"> </w:instrText>
        </w:r>
        <w:r w:rsidRPr="00F87F46">
          <w:rPr>
            <w:rStyle w:val="Hyperlink"/>
            <w:noProof/>
          </w:rPr>
          <w:fldChar w:fldCharType="separate"/>
        </w:r>
        <w:r w:rsidRPr="00F87F46">
          <w:rPr>
            <w:rStyle w:val="Hyperlink"/>
            <w:noProof/>
          </w:rPr>
          <w:t>1.2</w:t>
        </w:r>
        <w:r>
          <w:rPr>
            <w:rFonts w:asciiTheme="minorHAnsi" w:eastAsiaTheme="minorEastAsia" w:hAnsiTheme="minorHAnsi" w:cstheme="minorBidi"/>
            <w:b w:val="0"/>
            <w:bCs w:val="0"/>
            <w:noProof/>
            <w:sz w:val="22"/>
            <w:szCs w:val="22"/>
            <w:lang w:eastAsia="en-US"/>
          </w:rPr>
          <w:tab/>
        </w:r>
        <w:r w:rsidRPr="00F87F46">
          <w:rPr>
            <w:rStyle w:val="Hyperlink"/>
            <w:noProof/>
          </w:rPr>
          <w:t>MCF at Ford</w:t>
        </w:r>
        <w:r>
          <w:rPr>
            <w:noProof/>
            <w:webHidden/>
          </w:rPr>
          <w:tab/>
        </w:r>
        <w:r>
          <w:rPr>
            <w:noProof/>
            <w:webHidden/>
          </w:rPr>
          <w:fldChar w:fldCharType="begin"/>
        </w:r>
        <w:r>
          <w:rPr>
            <w:noProof/>
            <w:webHidden/>
          </w:rPr>
          <w:instrText xml:space="preserve"> PAGEREF _Toc8893596 \h </w:instrText>
        </w:r>
      </w:ins>
      <w:r>
        <w:rPr>
          <w:noProof/>
          <w:webHidden/>
        </w:rPr>
      </w:r>
      <w:r>
        <w:rPr>
          <w:noProof/>
          <w:webHidden/>
        </w:rPr>
        <w:fldChar w:fldCharType="separate"/>
      </w:r>
      <w:ins w:id="13" w:author="m.kalaitzaki" w:date="2019-05-16T10:06:00Z">
        <w:r>
          <w:rPr>
            <w:noProof/>
            <w:webHidden/>
          </w:rPr>
          <w:t>17</w:t>
        </w:r>
        <w:r>
          <w:rPr>
            <w:noProof/>
            <w:webHidden/>
          </w:rPr>
          <w:fldChar w:fldCharType="end"/>
        </w:r>
        <w:r w:rsidRPr="00F87F46">
          <w:rPr>
            <w:rStyle w:val="Hyperlink"/>
            <w:noProof/>
          </w:rPr>
          <w:fldChar w:fldCharType="end"/>
        </w:r>
      </w:ins>
    </w:p>
    <w:p w14:paraId="7D124694" w14:textId="77777777" w:rsidR="00EA1A11" w:rsidRDefault="00EA1A11">
      <w:pPr>
        <w:pStyle w:val="TOC2"/>
        <w:tabs>
          <w:tab w:val="left" w:pos="660"/>
          <w:tab w:val="right" w:leader="dot" w:pos="9060"/>
        </w:tabs>
        <w:rPr>
          <w:ins w:id="14" w:author="m.kalaitzaki" w:date="2019-05-16T10:06:00Z"/>
          <w:rFonts w:asciiTheme="minorHAnsi" w:eastAsiaTheme="minorEastAsia" w:hAnsiTheme="minorHAnsi" w:cstheme="minorBidi"/>
          <w:b w:val="0"/>
          <w:bCs w:val="0"/>
          <w:noProof/>
          <w:sz w:val="22"/>
          <w:szCs w:val="22"/>
          <w:lang w:eastAsia="en-US"/>
        </w:rPr>
      </w:pPr>
      <w:ins w:id="1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"_Toc8893597"</w:instrText>
        </w:r>
        <w:r w:rsidRPr="00F87F46">
          <w:rPr>
            <w:rStyle w:val="Hyperlink"/>
            <w:noProof/>
          </w:rPr>
          <w:instrText xml:space="preserve"> </w:instrText>
        </w:r>
        <w:r w:rsidRPr="00F87F46">
          <w:rPr>
            <w:rStyle w:val="Hyperlink"/>
            <w:noProof/>
          </w:rPr>
          <w:fldChar w:fldCharType="separate"/>
        </w:r>
        <w:r w:rsidRPr="00F87F46">
          <w:rPr>
            <w:rStyle w:val="Hyperlink"/>
            <w:noProof/>
          </w:rPr>
          <w:t>1.3</w:t>
        </w:r>
        <w:r>
          <w:rPr>
            <w:rFonts w:asciiTheme="minorHAnsi" w:eastAsiaTheme="minorEastAsia" w:hAnsiTheme="minorHAnsi" w:cstheme="minorBidi"/>
            <w:b w:val="0"/>
            <w:bCs w:val="0"/>
            <w:noProof/>
            <w:sz w:val="22"/>
            <w:szCs w:val="22"/>
            <w:lang w:eastAsia="en-US"/>
          </w:rPr>
          <w:tab/>
        </w:r>
        <w:r w:rsidRPr="00F87F46">
          <w:rPr>
            <w:rStyle w:val="Hyperlink"/>
            <w:noProof/>
          </w:rPr>
          <w:t>From MCF to χMCF - The Scope of the Document</w:t>
        </w:r>
        <w:r>
          <w:rPr>
            <w:noProof/>
            <w:webHidden/>
          </w:rPr>
          <w:tab/>
        </w:r>
        <w:r>
          <w:rPr>
            <w:noProof/>
            <w:webHidden/>
          </w:rPr>
          <w:fldChar w:fldCharType="begin"/>
        </w:r>
        <w:r>
          <w:rPr>
            <w:noProof/>
            <w:webHidden/>
          </w:rPr>
          <w:instrText xml:space="preserve"> PAGEREF _Toc8893597 \h </w:instrText>
        </w:r>
      </w:ins>
      <w:r>
        <w:rPr>
          <w:noProof/>
          <w:webHidden/>
        </w:rPr>
      </w:r>
      <w:r>
        <w:rPr>
          <w:noProof/>
          <w:webHidden/>
        </w:rPr>
        <w:fldChar w:fldCharType="separate"/>
      </w:r>
      <w:ins w:id="16" w:author="m.kalaitzaki" w:date="2019-05-16T10:06:00Z">
        <w:r>
          <w:rPr>
            <w:noProof/>
            <w:webHidden/>
          </w:rPr>
          <w:t>17</w:t>
        </w:r>
        <w:r>
          <w:rPr>
            <w:noProof/>
            <w:webHidden/>
          </w:rPr>
          <w:fldChar w:fldCharType="end"/>
        </w:r>
        <w:r w:rsidRPr="00F87F46">
          <w:rPr>
            <w:rStyle w:val="Hyperlink"/>
            <w:noProof/>
          </w:rPr>
          <w:fldChar w:fldCharType="end"/>
        </w:r>
      </w:ins>
    </w:p>
    <w:p w14:paraId="412A9B5E" w14:textId="77777777" w:rsidR="00EA1A11" w:rsidRDefault="00EA1A11">
      <w:pPr>
        <w:pStyle w:val="TOC1"/>
        <w:tabs>
          <w:tab w:val="left" w:pos="440"/>
          <w:tab w:val="right" w:leader="dot" w:pos="9060"/>
        </w:tabs>
        <w:rPr>
          <w:ins w:id="17" w:author="m.kalaitzaki" w:date="2019-05-16T10:06:00Z"/>
          <w:rFonts w:asciiTheme="minorHAnsi" w:eastAsiaTheme="minorEastAsia" w:hAnsiTheme="minorHAnsi" w:cstheme="minorBidi"/>
          <w:b w:val="0"/>
          <w:bCs w:val="0"/>
          <w:caps w:val="0"/>
          <w:noProof/>
          <w:sz w:val="22"/>
          <w:szCs w:val="22"/>
          <w:lang w:eastAsia="en-US"/>
        </w:rPr>
      </w:pPr>
      <w:ins w:id="1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"_Toc8893598"</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eastAsia="en-US"/>
          </w:rPr>
          <w:tab/>
        </w:r>
        <w:r w:rsidRPr="00F87F46">
          <w:rPr>
            <w:rStyle w:val="Hyperlink"/>
            <w:noProof/>
          </w:rPr>
          <w:t>Design Principles and Basic Features of χMCF</w:t>
        </w:r>
        <w:r>
          <w:rPr>
            <w:noProof/>
            <w:webHidden/>
          </w:rPr>
          <w:tab/>
        </w:r>
        <w:r>
          <w:rPr>
            <w:noProof/>
            <w:webHidden/>
          </w:rPr>
          <w:fldChar w:fldCharType="begin"/>
        </w:r>
        <w:r>
          <w:rPr>
            <w:noProof/>
            <w:webHidden/>
          </w:rPr>
          <w:instrText xml:space="preserve"> PAGEREF _Toc8893598 \h </w:instrText>
        </w:r>
      </w:ins>
      <w:r>
        <w:rPr>
          <w:noProof/>
          <w:webHidden/>
        </w:rPr>
      </w:r>
      <w:r>
        <w:rPr>
          <w:noProof/>
          <w:webHidden/>
        </w:rPr>
        <w:fldChar w:fldCharType="separate"/>
      </w:r>
      <w:ins w:id="19" w:author="m.kalaitzaki" w:date="2019-05-16T10:06:00Z">
        <w:r>
          <w:rPr>
            <w:noProof/>
            <w:webHidden/>
          </w:rPr>
          <w:t>19</w:t>
        </w:r>
        <w:r>
          <w:rPr>
            <w:noProof/>
            <w:webHidden/>
          </w:rPr>
          <w:fldChar w:fldCharType="end"/>
        </w:r>
        <w:r w:rsidRPr="00F87F46">
          <w:rPr>
            <w:rStyle w:val="Hyperlink"/>
            <w:noProof/>
          </w:rPr>
          <w:fldChar w:fldCharType="end"/>
        </w:r>
      </w:ins>
    </w:p>
    <w:p w14:paraId="1A974BE1" w14:textId="77777777" w:rsidR="00EA1A11" w:rsidRDefault="00EA1A11">
      <w:pPr>
        <w:pStyle w:val="TOC2"/>
        <w:tabs>
          <w:tab w:val="left" w:pos="660"/>
          <w:tab w:val="right" w:leader="dot" w:pos="9060"/>
        </w:tabs>
        <w:rPr>
          <w:ins w:id="20" w:author="m.kalaitzaki" w:date="2019-05-16T10:06:00Z"/>
          <w:rFonts w:asciiTheme="minorHAnsi" w:eastAsiaTheme="minorEastAsia" w:hAnsiTheme="minorHAnsi" w:cstheme="minorBidi"/>
          <w:b w:val="0"/>
          <w:bCs w:val="0"/>
          <w:noProof/>
          <w:sz w:val="22"/>
          <w:szCs w:val="22"/>
          <w:lang w:eastAsia="en-US"/>
        </w:rPr>
      </w:pPr>
      <w:ins w:id="2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"_Toc8893599"</w:instrText>
        </w:r>
        <w:r w:rsidRPr="00F87F46">
          <w:rPr>
            <w:rStyle w:val="Hyperlink"/>
            <w:noProof/>
          </w:rPr>
          <w:instrText xml:space="preserve"> </w:instrText>
        </w:r>
        <w:r w:rsidRPr="00F87F46">
          <w:rPr>
            <w:rStyle w:val="Hyperlink"/>
            <w:noProof/>
          </w:rPr>
          <w:fldChar w:fldCharType="separate"/>
        </w:r>
        <w:r w:rsidRPr="00F87F46">
          <w:rPr>
            <w:rStyle w:val="Hyperlink"/>
            <w:noProof/>
          </w:rPr>
          <w:t>2.1</w:t>
        </w:r>
        <w:r>
          <w:rPr>
            <w:rFonts w:asciiTheme="minorHAnsi" w:eastAsiaTheme="minorEastAsia" w:hAnsiTheme="minorHAnsi" w:cstheme="minorBidi"/>
            <w:b w:val="0"/>
            <w:bCs w:val="0"/>
            <w:noProof/>
            <w:sz w:val="22"/>
            <w:szCs w:val="22"/>
            <w:lang w:eastAsia="en-US"/>
          </w:rPr>
          <w:tab/>
        </w:r>
        <w:r w:rsidRPr="00F87F46">
          <w:rPr>
            <w:rStyle w:val="Hyperlink"/>
            <w:noProof/>
          </w:rPr>
          <w:t>Design Principles</w:t>
        </w:r>
        <w:r>
          <w:rPr>
            <w:noProof/>
            <w:webHidden/>
          </w:rPr>
          <w:tab/>
        </w:r>
        <w:r>
          <w:rPr>
            <w:noProof/>
            <w:webHidden/>
          </w:rPr>
          <w:fldChar w:fldCharType="begin"/>
        </w:r>
        <w:r>
          <w:rPr>
            <w:noProof/>
            <w:webHidden/>
          </w:rPr>
          <w:instrText xml:space="preserve"> PAGEREF _Toc8893599 \h </w:instrText>
        </w:r>
      </w:ins>
      <w:r>
        <w:rPr>
          <w:noProof/>
          <w:webHidden/>
        </w:rPr>
      </w:r>
      <w:r>
        <w:rPr>
          <w:noProof/>
          <w:webHidden/>
        </w:rPr>
        <w:fldChar w:fldCharType="separate"/>
      </w:r>
      <w:ins w:id="22" w:author="m.kalaitzaki" w:date="2019-05-16T10:06:00Z">
        <w:r>
          <w:rPr>
            <w:noProof/>
            <w:webHidden/>
          </w:rPr>
          <w:t>19</w:t>
        </w:r>
        <w:r>
          <w:rPr>
            <w:noProof/>
            <w:webHidden/>
          </w:rPr>
          <w:fldChar w:fldCharType="end"/>
        </w:r>
        <w:r w:rsidRPr="00F87F46">
          <w:rPr>
            <w:rStyle w:val="Hyperlink"/>
            <w:noProof/>
          </w:rPr>
          <w:fldChar w:fldCharType="end"/>
        </w:r>
      </w:ins>
    </w:p>
    <w:p w14:paraId="3946AB57" w14:textId="77777777" w:rsidR="00EA1A11" w:rsidRDefault="00EA1A11">
      <w:pPr>
        <w:pStyle w:val="TOC2"/>
        <w:tabs>
          <w:tab w:val="left" w:pos="660"/>
          <w:tab w:val="right" w:leader="dot" w:pos="9060"/>
        </w:tabs>
        <w:rPr>
          <w:ins w:id="23" w:author="m.kalaitzaki" w:date="2019-05-16T10:06:00Z"/>
          <w:rFonts w:asciiTheme="minorHAnsi" w:eastAsiaTheme="minorEastAsia" w:hAnsiTheme="minorHAnsi" w:cstheme="minorBidi"/>
          <w:b w:val="0"/>
          <w:bCs w:val="0"/>
          <w:noProof/>
          <w:sz w:val="22"/>
          <w:szCs w:val="22"/>
          <w:lang w:eastAsia="en-US"/>
        </w:rPr>
      </w:pPr>
      <w:ins w:id="2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"_Toc8893600"</w:instrText>
        </w:r>
        <w:r w:rsidRPr="00F87F46">
          <w:rPr>
            <w:rStyle w:val="Hyperlink"/>
            <w:noProof/>
          </w:rPr>
          <w:instrText xml:space="preserve"> </w:instrText>
        </w:r>
        <w:r w:rsidRPr="00F87F46">
          <w:rPr>
            <w:rStyle w:val="Hyperlink"/>
            <w:noProof/>
          </w:rPr>
          <w:fldChar w:fldCharType="separate"/>
        </w:r>
        <w:r w:rsidRPr="00F87F46">
          <w:rPr>
            <w:rStyle w:val="Hyperlink"/>
            <w:noProof/>
          </w:rPr>
          <w:t>2.2</w:t>
        </w:r>
        <w:r>
          <w:rPr>
            <w:rFonts w:asciiTheme="minorHAnsi" w:eastAsiaTheme="minorEastAsia" w:hAnsiTheme="minorHAnsi" w:cstheme="minorBidi"/>
            <w:b w:val="0"/>
            <w:bCs w:val="0"/>
            <w:noProof/>
            <w:sz w:val="22"/>
            <w:szCs w:val="22"/>
            <w:lang w:eastAsia="en-US"/>
          </w:rPr>
          <w:tab/>
        </w:r>
        <w:r w:rsidRPr="00F87F46">
          <w:rPr>
            <w:rStyle w:val="Hyperlink"/>
            <w:noProof/>
          </w:rPr>
          <w:t>Idealization of Joints</w:t>
        </w:r>
        <w:r>
          <w:rPr>
            <w:noProof/>
            <w:webHidden/>
          </w:rPr>
          <w:tab/>
        </w:r>
        <w:r>
          <w:rPr>
            <w:noProof/>
            <w:webHidden/>
          </w:rPr>
          <w:fldChar w:fldCharType="begin"/>
        </w:r>
        <w:r>
          <w:rPr>
            <w:noProof/>
            <w:webHidden/>
          </w:rPr>
          <w:instrText xml:space="preserve"> PAGEREF _Toc8893600 \h </w:instrText>
        </w:r>
      </w:ins>
      <w:r>
        <w:rPr>
          <w:noProof/>
          <w:webHidden/>
        </w:rPr>
      </w:r>
      <w:r>
        <w:rPr>
          <w:noProof/>
          <w:webHidden/>
        </w:rPr>
        <w:fldChar w:fldCharType="separate"/>
      </w:r>
      <w:ins w:id="25" w:author="m.kalaitzaki" w:date="2019-05-16T10:06:00Z">
        <w:r>
          <w:rPr>
            <w:noProof/>
            <w:webHidden/>
          </w:rPr>
          <w:t>20</w:t>
        </w:r>
        <w:r>
          <w:rPr>
            <w:noProof/>
            <w:webHidden/>
          </w:rPr>
          <w:fldChar w:fldCharType="end"/>
        </w:r>
        <w:r w:rsidRPr="00F87F46">
          <w:rPr>
            <w:rStyle w:val="Hyperlink"/>
            <w:noProof/>
          </w:rPr>
          <w:fldChar w:fldCharType="end"/>
        </w:r>
      </w:ins>
    </w:p>
    <w:p w14:paraId="6727EFB6" w14:textId="77777777" w:rsidR="00EA1A11" w:rsidRDefault="00EA1A11">
      <w:pPr>
        <w:pStyle w:val="TOC2"/>
        <w:tabs>
          <w:tab w:val="left" w:pos="660"/>
          <w:tab w:val="right" w:leader="dot" w:pos="9060"/>
        </w:tabs>
        <w:rPr>
          <w:ins w:id="26" w:author="m.kalaitzaki" w:date="2019-05-16T10:06:00Z"/>
          <w:rFonts w:asciiTheme="minorHAnsi" w:eastAsiaTheme="minorEastAsia" w:hAnsiTheme="minorHAnsi" w:cstheme="minorBidi"/>
          <w:b w:val="0"/>
          <w:bCs w:val="0"/>
          <w:noProof/>
          <w:sz w:val="22"/>
          <w:szCs w:val="22"/>
          <w:lang w:eastAsia="en-US"/>
        </w:rPr>
      </w:pPr>
      <w:ins w:id="2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"_Toc8893601"</w:instrText>
        </w:r>
        <w:r w:rsidRPr="00F87F46">
          <w:rPr>
            <w:rStyle w:val="Hyperlink"/>
            <w:noProof/>
          </w:rPr>
          <w:instrText xml:space="preserve"> </w:instrText>
        </w:r>
        <w:r w:rsidRPr="00F87F46">
          <w:rPr>
            <w:rStyle w:val="Hyperlink"/>
            <w:noProof/>
          </w:rPr>
          <w:fldChar w:fldCharType="separate"/>
        </w:r>
        <w:r w:rsidRPr="00F87F46">
          <w:rPr>
            <w:rStyle w:val="Hyperlink"/>
            <w:noProof/>
          </w:rPr>
          <w:t>2.3</w:t>
        </w:r>
        <w:r>
          <w:rPr>
            <w:rFonts w:asciiTheme="minorHAnsi" w:eastAsiaTheme="minorEastAsia" w:hAnsiTheme="minorHAnsi" w:cstheme="minorBidi"/>
            <w:b w:val="0"/>
            <w:bCs w:val="0"/>
            <w:noProof/>
            <w:sz w:val="22"/>
            <w:szCs w:val="22"/>
            <w:lang w:eastAsia="en-US"/>
          </w:rPr>
          <w:tab/>
        </w:r>
        <w:r w:rsidRPr="00F87F46">
          <w:rPr>
            <w:rStyle w:val="Hyperlink"/>
            <w:noProof/>
          </w:rPr>
          <w:t>Reconstruction of Joints from χMCF</w:t>
        </w:r>
        <w:r>
          <w:rPr>
            <w:noProof/>
            <w:webHidden/>
          </w:rPr>
          <w:tab/>
        </w:r>
        <w:r>
          <w:rPr>
            <w:noProof/>
            <w:webHidden/>
          </w:rPr>
          <w:fldChar w:fldCharType="begin"/>
        </w:r>
        <w:r>
          <w:rPr>
            <w:noProof/>
            <w:webHidden/>
          </w:rPr>
          <w:instrText xml:space="preserve"> PAGEREF _Toc8893601 \h </w:instrText>
        </w:r>
      </w:ins>
      <w:r>
        <w:rPr>
          <w:noProof/>
          <w:webHidden/>
        </w:rPr>
      </w:r>
      <w:r>
        <w:rPr>
          <w:noProof/>
          <w:webHidden/>
        </w:rPr>
        <w:fldChar w:fldCharType="separate"/>
      </w:r>
      <w:ins w:id="28" w:author="m.kalaitzaki" w:date="2019-05-16T10:06:00Z">
        <w:r>
          <w:rPr>
            <w:noProof/>
            <w:webHidden/>
          </w:rPr>
          <w:t>20</w:t>
        </w:r>
        <w:r>
          <w:rPr>
            <w:noProof/>
            <w:webHidden/>
          </w:rPr>
          <w:fldChar w:fldCharType="end"/>
        </w:r>
        <w:r w:rsidRPr="00F87F46">
          <w:rPr>
            <w:rStyle w:val="Hyperlink"/>
            <w:noProof/>
          </w:rPr>
          <w:fldChar w:fldCharType="end"/>
        </w:r>
      </w:ins>
    </w:p>
    <w:p w14:paraId="0224016C" w14:textId="77777777" w:rsidR="00EA1A11" w:rsidRDefault="00EA1A11">
      <w:pPr>
        <w:pStyle w:val="TOC2"/>
        <w:tabs>
          <w:tab w:val="left" w:pos="660"/>
          <w:tab w:val="right" w:leader="dot" w:pos="9060"/>
        </w:tabs>
        <w:rPr>
          <w:ins w:id="29" w:author="m.kalaitzaki" w:date="2019-05-16T10:06:00Z"/>
          <w:rFonts w:asciiTheme="minorHAnsi" w:eastAsiaTheme="minorEastAsia" w:hAnsiTheme="minorHAnsi" w:cstheme="minorBidi"/>
          <w:b w:val="0"/>
          <w:bCs w:val="0"/>
          <w:noProof/>
          <w:sz w:val="22"/>
          <w:szCs w:val="22"/>
          <w:lang w:eastAsia="en-US"/>
        </w:rPr>
      </w:pPr>
      <w:ins w:id="3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"_Toc8893602"</w:instrText>
        </w:r>
        <w:r w:rsidRPr="00F87F46">
          <w:rPr>
            <w:rStyle w:val="Hyperlink"/>
            <w:noProof/>
          </w:rPr>
          <w:instrText xml:space="preserve"> </w:instrText>
        </w:r>
        <w:r w:rsidRPr="00F87F46">
          <w:rPr>
            <w:rStyle w:val="Hyperlink"/>
            <w:noProof/>
          </w:rPr>
          <w:fldChar w:fldCharType="separate"/>
        </w:r>
        <w:r w:rsidRPr="00F87F46">
          <w:rPr>
            <w:rStyle w:val="Hyperlink"/>
            <w:noProof/>
          </w:rPr>
          <w:t>2.4</w:t>
        </w:r>
        <w:r>
          <w:rPr>
            <w:rFonts w:asciiTheme="minorHAnsi" w:eastAsiaTheme="minorEastAsia" w:hAnsiTheme="minorHAnsi" w:cstheme="minorBidi"/>
            <w:b w:val="0"/>
            <w:bCs w:val="0"/>
            <w:noProof/>
            <w:sz w:val="22"/>
            <w:szCs w:val="22"/>
            <w:lang w:eastAsia="en-US"/>
          </w:rPr>
          <w:tab/>
        </w:r>
        <w:r w:rsidRPr="00F87F46">
          <w:rPr>
            <w:rStyle w:val="Hyperlink"/>
            <w:noProof/>
          </w:rPr>
          <w:t>Description of Topology</w:t>
        </w:r>
        <w:r>
          <w:rPr>
            <w:noProof/>
            <w:webHidden/>
          </w:rPr>
          <w:tab/>
        </w:r>
        <w:r>
          <w:rPr>
            <w:noProof/>
            <w:webHidden/>
          </w:rPr>
          <w:fldChar w:fldCharType="begin"/>
        </w:r>
        <w:r>
          <w:rPr>
            <w:noProof/>
            <w:webHidden/>
          </w:rPr>
          <w:instrText xml:space="preserve"> PAGEREF _Toc8893602 \h </w:instrText>
        </w:r>
      </w:ins>
      <w:r>
        <w:rPr>
          <w:noProof/>
          <w:webHidden/>
        </w:rPr>
      </w:r>
      <w:r>
        <w:rPr>
          <w:noProof/>
          <w:webHidden/>
        </w:rPr>
        <w:fldChar w:fldCharType="separate"/>
      </w:r>
      <w:ins w:id="31" w:author="m.kalaitzaki" w:date="2019-05-16T10:06:00Z">
        <w:r>
          <w:rPr>
            <w:noProof/>
            <w:webHidden/>
          </w:rPr>
          <w:t>20</w:t>
        </w:r>
        <w:r>
          <w:rPr>
            <w:noProof/>
            <w:webHidden/>
          </w:rPr>
          <w:fldChar w:fldCharType="end"/>
        </w:r>
        <w:r w:rsidRPr="00F87F46">
          <w:rPr>
            <w:rStyle w:val="Hyperlink"/>
            <w:noProof/>
          </w:rPr>
          <w:fldChar w:fldCharType="end"/>
        </w:r>
      </w:ins>
    </w:p>
    <w:p w14:paraId="3A5739B7" w14:textId="77777777" w:rsidR="00EA1A11" w:rsidRDefault="00EA1A11">
      <w:pPr>
        <w:pStyle w:val="TOC2"/>
        <w:tabs>
          <w:tab w:val="left" w:pos="660"/>
          <w:tab w:val="right" w:leader="dot" w:pos="9060"/>
        </w:tabs>
        <w:rPr>
          <w:ins w:id="32" w:author="m.kalaitzaki" w:date="2019-05-16T10:06:00Z"/>
          <w:rFonts w:asciiTheme="minorHAnsi" w:eastAsiaTheme="minorEastAsia" w:hAnsiTheme="minorHAnsi" w:cstheme="minorBidi"/>
          <w:b w:val="0"/>
          <w:bCs w:val="0"/>
          <w:noProof/>
          <w:sz w:val="22"/>
          <w:szCs w:val="22"/>
          <w:lang w:eastAsia="en-US"/>
        </w:rPr>
      </w:pPr>
      <w:ins w:id="3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"_Toc8893603"</w:instrText>
        </w:r>
        <w:r w:rsidRPr="00F87F46">
          <w:rPr>
            <w:rStyle w:val="Hyperlink"/>
            <w:noProof/>
          </w:rPr>
          <w:instrText xml:space="preserve"> </w:instrText>
        </w:r>
        <w:r w:rsidRPr="00F87F46">
          <w:rPr>
            <w:rStyle w:val="Hyperlink"/>
            <w:noProof/>
          </w:rPr>
          <w:fldChar w:fldCharType="separate"/>
        </w:r>
        <w:r w:rsidRPr="00F87F46">
          <w:rPr>
            <w:rStyle w:val="Hyperlink"/>
            <w:noProof/>
          </w:rPr>
          <w:t>2.5</w:t>
        </w:r>
        <w:r>
          <w:rPr>
            <w:rFonts w:asciiTheme="minorHAnsi" w:eastAsiaTheme="minorEastAsia" w:hAnsiTheme="minorHAnsi" w:cstheme="minorBidi"/>
            <w:b w:val="0"/>
            <w:bCs w:val="0"/>
            <w:noProof/>
            <w:sz w:val="22"/>
            <w:szCs w:val="22"/>
            <w:lang w:eastAsia="en-US"/>
          </w:rPr>
          <w:tab/>
        </w:r>
        <w:r w:rsidRPr="00F87F46">
          <w:rPr>
            <w:rStyle w:val="Hyperlink"/>
            <w:noProof/>
          </w:rPr>
          <w:t>χMCF in the Development Processes</w:t>
        </w:r>
        <w:r>
          <w:rPr>
            <w:noProof/>
            <w:webHidden/>
          </w:rPr>
          <w:tab/>
        </w:r>
        <w:r>
          <w:rPr>
            <w:noProof/>
            <w:webHidden/>
          </w:rPr>
          <w:fldChar w:fldCharType="begin"/>
        </w:r>
        <w:r>
          <w:rPr>
            <w:noProof/>
            <w:webHidden/>
          </w:rPr>
          <w:instrText xml:space="preserve"> PAGEREF _Toc8893603 \h </w:instrText>
        </w:r>
      </w:ins>
      <w:r>
        <w:rPr>
          <w:noProof/>
          <w:webHidden/>
        </w:rPr>
      </w:r>
      <w:r>
        <w:rPr>
          <w:noProof/>
          <w:webHidden/>
        </w:rPr>
        <w:fldChar w:fldCharType="separate"/>
      </w:r>
      <w:ins w:id="34" w:author="m.kalaitzaki" w:date="2019-05-16T10:06:00Z">
        <w:r>
          <w:rPr>
            <w:noProof/>
            <w:webHidden/>
          </w:rPr>
          <w:t>21</w:t>
        </w:r>
        <w:r>
          <w:rPr>
            <w:noProof/>
            <w:webHidden/>
          </w:rPr>
          <w:fldChar w:fldCharType="end"/>
        </w:r>
        <w:r w:rsidRPr="00F87F46">
          <w:rPr>
            <w:rStyle w:val="Hyperlink"/>
            <w:noProof/>
          </w:rPr>
          <w:fldChar w:fldCharType="end"/>
        </w:r>
      </w:ins>
    </w:p>
    <w:p w14:paraId="3F4E0523" w14:textId="77777777" w:rsidR="00EA1A11" w:rsidRDefault="00EA1A11">
      <w:pPr>
        <w:pStyle w:val="TOC1"/>
        <w:tabs>
          <w:tab w:val="left" w:pos="440"/>
          <w:tab w:val="right" w:leader="dot" w:pos="9060"/>
        </w:tabs>
        <w:rPr>
          <w:ins w:id="35" w:author="m.kalaitzaki" w:date="2019-05-16T10:06:00Z"/>
          <w:rFonts w:asciiTheme="minorHAnsi" w:eastAsiaTheme="minorEastAsia" w:hAnsiTheme="minorHAnsi" w:cstheme="minorBidi"/>
          <w:b w:val="0"/>
          <w:bCs w:val="0"/>
          <w:caps w:val="0"/>
          <w:noProof/>
          <w:sz w:val="22"/>
          <w:szCs w:val="22"/>
          <w:lang w:eastAsia="en-US"/>
        </w:rPr>
      </w:pPr>
      <w:ins w:id="3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"_Toc8893604"</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eastAsia="en-US"/>
          </w:rPr>
          <w:tab/>
        </w:r>
        <w:r w:rsidRPr="00F87F46">
          <w:rPr>
            <w:rStyle w:val="Hyperlink"/>
            <w:noProof/>
          </w:rPr>
          <w:t>Key-words of XML specification</w:t>
        </w:r>
        <w:r>
          <w:rPr>
            <w:noProof/>
            <w:webHidden/>
          </w:rPr>
          <w:tab/>
        </w:r>
        <w:r>
          <w:rPr>
            <w:noProof/>
            <w:webHidden/>
          </w:rPr>
          <w:fldChar w:fldCharType="begin"/>
        </w:r>
        <w:r>
          <w:rPr>
            <w:noProof/>
            <w:webHidden/>
          </w:rPr>
          <w:instrText xml:space="preserve"> PAGEREF _Toc8893604 \h </w:instrText>
        </w:r>
      </w:ins>
      <w:r>
        <w:rPr>
          <w:noProof/>
          <w:webHidden/>
        </w:rPr>
      </w:r>
      <w:r>
        <w:rPr>
          <w:noProof/>
          <w:webHidden/>
        </w:rPr>
        <w:fldChar w:fldCharType="separate"/>
      </w:r>
      <w:ins w:id="37" w:author="m.kalaitzaki" w:date="2019-05-16T10:06:00Z">
        <w:r>
          <w:rPr>
            <w:noProof/>
            <w:webHidden/>
          </w:rPr>
          <w:t>24</w:t>
        </w:r>
        <w:r>
          <w:rPr>
            <w:noProof/>
            <w:webHidden/>
          </w:rPr>
          <w:fldChar w:fldCharType="end"/>
        </w:r>
        <w:r w:rsidRPr="00F87F46">
          <w:rPr>
            <w:rStyle w:val="Hyperlink"/>
            <w:noProof/>
          </w:rPr>
          <w:fldChar w:fldCharType="end"/>
        </w:r>
      </w:ins>
    </w:p>
    <w:p w14:paraId="2F27F086" w14:textId="77777777" w:rsidR="00EA1A11" w:rsidRDefault="00EA1A11">
      <w:pPr>
        <w:pStyle w:val="TOC2"/>
        <w:tabs>
          <w:tab w:val="left" w:pos="660"/>
          <w:tab w:val="right" w:leader="dot" w:pos="9060"/>
        </w:tabs>
        <w:rPr>
          <w:ins w:id="38" w:author="m.kalaitzaki" w:date="2019-05-16T10:06:00Z"/>
          <w:rFonts w:asciiTheme="minorHAnsi" w:eastAsiaTheme="minorEastAsia" w:hAnsiTheme="minorHAnsi" w:cstheme="minorBidi"/>
          <w:b w:val="0"/>
          <w:bCs w:val="0"/>
          <w:noProof/>
          <w:sz w:val="22"/>
          <w:szCs w:val="22"/>
          <w:lang w:eastAsia="en-US"/>
        </w:rPr>
      </w:pPr>
      <w:ins w:id="3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"_Toc8893605"</w:instrText>
        </w:r>
        <w:r w:rsidRPr="00F87F46">
          <w:rPr>
            <w:rStyle w:val="Hyperlink"/>
            <w:noProof/>
          </w:rPr>
          <w:instrText xml:space="preserve"> </w:instrText>
        </w:r>
        <w:r w:rsidRPr="00F87F46">
          <w:rPr>
            <w:rStyle w:val="Hyperlink"/>
            <w:noProof/>
          </w:rPr>
          <w:fldChar w:fldCharType="separate"/>
        </w:r>
        <w:r w:rsidRPr="00F87F46">
          <w:rPr>
            <w:rStyle w:val="Hyperlink"/>
            <w:noProof/>
          </w:rPr>
          <w:t>3.1</w:t>
        </w:r>
        <w:r>
          <w:rPr>
            <w:rFonts w:asciiTheme="minorHAnsi" w:eastAsiaTheme="minorEastAsia" w:hAnsiTheme="minorHAnsi" w:cstheme="minorBidi"/>
            <w:b w:val="0"/>
            <w:bCs w:val="0"/>
            <w:noProof/>
            <w:sz w:val="22"/>
            <w:szCs w:val="22"/>
            <w:lang w:eastAsia="en-US"/>
          </w:rPr>
          <w:tab/>
        </w:r>
        <w:r w:rsidRPr="00F87F46">
          <w:rPr>
            <w:rStyle w:val="Hyperlink"/>
            <w:noProof/>
          </w:rPr>
          <w:t>Key-words</w:t>
        </w:r>
        <w:r>
          <w:rPr>
            <w:noProof/>
            <w:webHidden/>
          </w:rPr>
          <w:tab/>
        </w:r>
        <w:r>
          <w:rPr>
            <w:noProof/>
            <w:webHidden/>
          </w:rPr>
          <w:fldChar w:fldCharType="begin"/>
        </w:r>
        <w:r>
          <w:rPr>
            <w:noProof/>
            <w:webHidden/>
          </w:rPr>
          <w:instrText xml:space="preserve"> PAGEREF _Toc8893605 \h </w:instrText>
        </w:r>
      </w:ins>
      <w:r>
        <w:rPr>
          <w:noProof/>
          <w:webHidden/>
        </w:rPr>
      </w:r>
      <w:r>
        <w:rPr>
          <w:noProof/>
          <w:webHidden/>
        </w:rPr>
        <w:fldChar w:fldCharType="separate"/>
      </w:r>
      <w:ins w:id="40" w:author="m.kalaitzaki" w:date="2019-05-16T10:06:00Z">
        <w:r>
          <w:rPr>
            <w:noProof/>
            <w:webHidden/>
          </w:rPr>
          <w:t>24</w:t>
        </w:r>
        <w:r>
          <w:rPr>
            <w:noProof/>
            <w:webHidden/>
          </w:rPr>
          <w:fldChar w:fldCharType="end"/>
        </w:r>
        <w:r w:rsidRPr="00F87F46">
          <w:rPr>
            <w:rStyle w:val="Hyperlink"/>
            <w:noProof/>
          </w:rPr>
          <w:fldChar w:fldCharType="end"/>
        </w:r>
      </w:ins>
    </w:p>
    <w:p w14:paraId="2A43123B" w14:textId="77777777" w:rsidR="00EA1A11" w:rsidRDefault="00EA1A11">
      <w:pPr>
        <w:pStyle w:val="TOC1"/>
        <w:tabs>
          <w:tab w:val="left" w:pos="440"/>
          <w:tab w:val="right" w:leader="dot" w:pos="9060"/>
        </w:tabs>
        <w:rPr>
          <w:ins w:id="41" w:author="m.kalaitzaki" w:date="2019-05-16T10:06:00Z"/>
          <w:rFonts w:asciiTheme="minorHAnsi" w:eastAsiaTheme="minorEastAsia" w:hAnsiTheme="minorHAnsi" w:cstheme="minorBidi"/>
          <w:b w:val="0"/>
          <w:bCs w:val="0"/>
          <w:caps w:val="0"/>
          <w:noProof/>
          <w:sz w:val="22"/>
          <w:szCs w:val="22"/>
          <w:lang w:eastAsia="en-US"/>
        </w:rPr>
      </w:pPr>
      <w:ins w:id="4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"_Toc8893606"</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eastAsia="en-US"/>
          </w:rPr>
          <w:tab/>
        </w:r>
        <w:r w:rsidRPr="00F87F46">
          <w:rPr>
            <w:rStyle w:val="Hyperlink"/>
            <w:noProof/>
          </w:rPr>
          <w:t>Parts, Properties and Assemblies</w:t>
        </w:r>
        <w:r>
          <w:rPr>
            <w:noProof/>
            <w:webHidden/>
          </w:rPr>
          <w:tab/>
        </w:r>
        <w:r>
          <w:rPr>
            <w:noProof/>
            <w:webHidden/>
          </w:rPr>
          <w:fldChar w:fldCharType="begin"/>
        </w:r>
        <w:r>
          <w:rPr>
            <w:noProof/>
            <w:webHidden/>
          </w:rPr>
          <w:instrText xml:space="preserve"> PAGEREF _Toc8893606 \h </w:instrText>
        </w:r>
      </w:ins>
      <w:r>
        <w:rPr>
          <w:noProof/>
          <w:webHidden/>
        </w:rPr>
      </w:r>
      <w:r>
        <w:rPr>
          <w:noProof/>
          <w:webHidden/>
        </w:rPr>
        <w:fldChar w:fldCharType="separate"/>
      </w:r>
      <w:ins w:id="43" w:author="m.kalaitzaki" w:date="2019-05-16T10:06:00Z">
        <w:r>
          <w:rPr>
            <w:noProof/>
            <w:webHidden/>
          </w:rPr>
          <w:t>26</w:t>
        </w:r>
        <w:r>
          <w:rPr>
            <w:noProof/>
            <w:webHidden/>
          </w:rPr>
          <w:fldChar w:fldCharType="end"/>
        </w:r>
        <w:r w:rsidRPr="00F87F46">
          <w:rPr>
            <w:rStyle w:val="Hyperlink"/>
            <w:noProof/>
          </w:rPr>
          <w:fldChar w:fldCharType="end"/>
        </w:r>
      </w:ins>
    </w:p>
    <w:p w14:paraId="6A1F3B32" w14:textId="77777777" w:rsidR="00EA1A11" w:rsidRDefault="00EA1A11">
      <w:pPr>
        <w:pStyle w:val="TOC2"/>
        <w:tabs>
          <w:tab w:val="left" w:pos="660"/>
          <w:tab w:val="right" w:leader="dot" w:pos="9060"/>
        </w:tabs>
        <w:rPr>
          <w:ins w:id="44" w:author="m.kalaitzaki" w:date="2019-05-16T10:06:00Z"/>
          <w:rFonts w:asciiTheme="minorHAnsi" w:eastAsiaTheme="minorEastAsia" w:hAnsiTheme="minorHAnsi" w:cstheme="minorBidi"/>
          <w:b w:val="0"/>
          <w:bCs w:val="0"/>
          <w:noProof/>
          <w:sz w:val="22"/>
          <w:szCs w:val="22"/>
          <w:lang w:eastAsia="en-US"/>
        </w:rPr>
      </w:pPr>
      <w:ins w:id="4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"_Toc8893607"</w:instrText>
        </w:r>
        <w:r w:rsidRPr="00F87F46">
          <w:rPr>
            <w:rStyle w:val="Hyperlink"/>
            <w:noProof/>
          </w:rPr>
          <w:instrText xml:space="preserve"> </w:instrText>
        </w:r>
        <w:r w:rsidRPr="00F87F46">
          <w:rPr>
            <w:rStyle w:val="Hyperlink"/>
            <w:noProof/>
          </w:rPr>
          <w:fldChar w:fldCharType="separate"/>
        </w:r>
        <w:r w:rsidRPr="00F87F46">
          <w:rPr>
            <w:rStyle w:val="Hyperlink"/>
            <w:noProof/>
          </w:rPr>
          <w:t>4.1</w:t>
        </w:r>
        <w:r>
          <w:rPr>
            <w:rFonts w:asciiTheme="minorHAnsi" w:eastAsiaTheme="minorEastAsia" w:hAnsiTheme="minorHAnsi" w:cstheme="minorBidi"/>
            <w:b w:val="0"/>
            <w:bCs w:val="0"/>
            <w:noProof/>
            <w:sz w:val="22"/>
            <w:szCs w:val="22"/>
            <w:lang w:eastAsia="en-US"/>
          </w:rPr>
          <w:tab/>
        </w:r>
        <w:r w:rsidRPr="00F87F46">
          <w:rPr>
            <w:rStyle w:val="Hyperlink"/>
            <w:noProof/>
          </w:rPr>
          <w:t>Parts</w:t>
        </w:r>
        <w:r>
          <w:rPr>
            <w:noProof/>
            <w:webHidden/>
          </w:rPr>
          <w:tab/>
        </w:r>
        <w:r>
          <w:rPr>
            <w:noProof/>
            <w:webHidden/>
          </w:rPr>
          <w:fldChar w:fldCharType="begin"/>
        </w:r>
        <w:r>
          <w:rPr>
            <w:noProof/>
            <w:webHidden/>
          </w:rPr>
          <w:instrText xml:space="preserve"> PAGEREF _Toc8893607 \h </w:instrText>
        </w:r>
      </w:ins>
      <w:r>
        <w:rPr>
          <w:noProof/>
          <w:webHidden/>
        </w:rPr>
      </w:r>
      <w:r>
        <w:rPr>
          <w:noProof/>
          <w:webHidden/>
        </w:rPr>
        <w:fldChar w:fldCharType="separate"/>
      </w:r>
      <w:ins w:id="46" w:author="m.kalaitzaki" w:date="2019-05-16T10:06:00Z">
        <w:r>
          <w:rPr>
            <w:noProof/>
            <w:webHidden/>
          </w:rPr>
          <w:t>26</w:t>
        </w:r>
        <w:r>
          <w:rPr>
            <w:noProof/>
            <w:webHidden/>
          </w:rPr>
          <w:fldChar w:fldCharType="end"/>
        </w:r>
        <w:r w:rsidRPr="00F87F46">
          <w:rPr>
            <w:rStyle w:val="Hyperlink"/>
            <w:noProof/>
          </w:rPr>
          <w:fldChar w:fldCharType="end"/>
        </w:r>
      </w:ins>
    </w:p>
    <w:p w14:paraId="4B2EDE3B" w14:textId="77777777" w:rsidR="00EA1A11" w:rsidRDefault="00EA1A11">
      <w:pPr>
        <w:pStyle w:val="TOC3"/>
        <w:rPr>
          <w:ins w:id="47" w:author="m.kalaitzaki" w:date="2019-05-16T10:06:00Z"/>
          <w:rFonts w:asciiTheme="minorHAnsi" w:eastAsiaTheme="minorEastAsia" w:hAnsiTheme="minorHAnsi" w:cstheme="minorBidi"/>
          <w:noProof/>
          <w:sz w:val="22"/>
          <w:szCs w:val="22"/>
          <w:lang w:eastAsia="en-US"/>
        </w:rPr>
      </w:pPr>
      <w:ins w:id="4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"_Toc8893608"</w:instrText>
        </w:r>
        <w:r w:rsidRPr="00F87F46">
          <w:rPr>
            <w:rStyle w:val="Hyperlink"/>
            <w:noProof/>
          </w:rPr>
          <w:instrText xml:space="preserve"> </w:instrText>
        </w:r>
        <w:r w:rsidRPr="00F87F46">
          <w:rPr>
            <w:rStyle w:val="Hyperlink"/>
            <w:noProof/>
          </w:rPr>
          <w:fldChar w:fldCharType="separate"/>
        </w:r>
        <w:r w:rsidRPr="00F87F46">
          <w:rPr>
            <w:rStyle w:val="Hyperlink"/>
            <w:noProof/>
          </w:rPr>
          <w:t>4.1.1</w:t>
        </w:r>
        <w:r>
          <w:rPr>
            <w:rFonts w:asciiTheme="minorHAnsi" w:eastAsiaTheme="minorEastAsia" w:hAnsiTheme="minorHAnsi" w:cstheme="minorBidi"/>
            <w:noProof/>
            <w:sz w:val="22"/>
            <w:szCs w:val="22"/>
            <w:lang w:eastAsia="en-US"/>
          </w:rPr>
          <w:tab/>
        </w:r>
        <w:r w:rsidRPr="00F87F46">
          <w:rPr>
            <w:rStyle w:val="Hyperlink"/>
            <w:noProof/>
          </w:rPr>
          <w:t>Part Labels</w:t>
        </w:r>
        <w:r>
          <w:rPr>
            <w:noProof/>
            <w:webHidden/>
          </w:rPr>
          <w:tab/>
        </w:r>
        <w:r>
          <w:rPr>
            <w:noProof/>
            <w:webHidden/>
          </w:rPr>
          <w:fldChar w:fldCharType="begin"/>
        </w:r>
        <w:r>
          <w:rPr>
            <w:noProof/>
            <w:webHidden/>
          </w:rPr>
          <w:instrText xml:space="preserve"> PAGEREF _Toc8893608 \h </w:instrText>
        </w:r>
      </w:ins>
      <w:r>
        <w:rPr>
          <w:noProof/>
          <w:webHidden/>
        </w:rPr>
      </w:r>
      <w:r>
        <w:rPr>
          <w:noProof/>
          <w:webHidden/>
        </w:rPr>
        <w:fldChar w:fldCharType="separate"/>
      </w:r>
      <w:ins w:id="49" w:author="m.kalaitzaki" w:date="2019-05-16T10:06:00Z">
        <w:r>
          <w:rPr>
            <w:noProof/>
            <w:webHidden/>
          </w:rPr>
          <w:t>26</w:t>
        </w:r>
        <w:r>
          <w:rPr>
            <w:noProof/>
            <w:webHidden/>
          </w:rPr>
          <w:fldChar w:fldCharType="end"/>
        </w:r>
        <w:r w:rsidRPr="00F87F46">
          <w:rPr>
            <w:rStyle w:val="Hyperlink"/>
            <w:noProof/>
          </w:rPr>
          <w:fldChar w:fldCharType="end"/>
        </w:r>
      </w:ins>
    </w:p>
    <w:p w14:paraId="60105AF1" w14:textId="77777777" w:rsidR="00EA1A11" w:rsidRDefault="00EA1A11">
      <w:pPr>
        <w:pStyle w:val="TOC2"/>
        <w:tabs>
          <w:tab w:val="left" w:pos="660"/>
          <w:tab w:val="right" w:leader="dot" w:pos="9060"/>
        </w:tabs>
        <w:rPr>
          <w:ins w:id="50" w:author="m.kalaitzaki" w:date="2019-05-16T10:06:00Z"/>
          <w:rFonts w:asciiTheme="minorHAnsi" w:eastAsiaTheme="minorEastAsia" w:hAnsiTheme="minorHAnsi" w:cstheme="minorBidi"/>
          <w:b w:val="0"/>
          <w:bCs w:val="0"/>
          <w:noProof/>
          <w:sz w:val="22"/>
          <w:szCs w:val="22"/>
          <w:lang w:eastAsia="en-US"/>
        </w:rPr>
      </w:pPr>
      <w:ins w:id="5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"_Toc8893609"</w:instrText>
        </w:r>
        <w:r w:rsidRPr="00F87F46">
          <w:rPr>
            <w:rStyle w:val="Hyperlink"/>
            <w:noProof/>
          </w:rPr>
          <w:instrText xml:space="preserve"> </w:instrText>
        </w:r>
        <w:r w:rsidRPr="00F87F46">
          <w:rPr>
            <w:rStyle w:val="Hyperlink"/>
            <w:noProof/>
          </w:rPr>
          <w:fldChar w:fldCharType="separate"/>
        </w:r>
        <w:r w:rsidRPr="00F87F46">
          <w:rPr>
            <w:rStyle w:val="Hyperlink"/>
            <w:noProof/>
          </w:rPr>
          <w:t>4.2</w:t>
        </w:r>
        <w:r>
          <w:rPr>
            <w:rFonts w:asciiTheme="minorHAnsi" w:eastAsiaTheme="minorEastAsia" w:hAnsiTheme="minorHAnsi" w:cstheme="minorBidi"/>
            <w:b w:val="0"/>
            <w:bCs w:val="0"/>
            <w:noProof/>
            <w:sz w:val="22"/>
            <w:szCs w:val="22"/>
            <w:lang w:eastAsia="en-US"/>
          </w:rPr>
          <w:tab/>
        </w:r>
        <w:r w:rsidRPr="00F87F46">
          <w:rPr>
            <w:rStyle w:val="Hyperlink"/>
            <w:noProof/>
          </w:rPr>
          <w:t>Properties</w:t>
        </w:r>
        <w:r>
          <w:rPr>
            <w:noProof/>
            <w:webHidden/>
          </w:rPr>
          <w:tab/>
        </w:r>
        <w:r>
          <w:rPr>
            <w:noProof/>
            <w:webHidden/>
          </w:rPr>
          <w:fldChar w:fldCharType="begin"/>
        </w:r>
        <w:r>
          <w:rPr>
            <w:noProof/>
            <w:webHidden/>
          </w:rPr>
          <w:instrText xml:space="preserve"> PAGEREF _Toc8893609 \h </w:instrText>
        </w:r>
      </w:ins>
      <w:r>
        <w:rPr>
          <w:noProof/>
          <w:webHidden/>
        </w:rPr>
      </w:r>
      <w:r>
        <w:rPr>
          <w:noProof/>
          <w:webHidden/>
        </w:rPr>
        <w:fldChar w:fldCharType="separate"/>
      </w:r>
      <w:ins w:id="52" w:author="m.kalaitzaki" w:date="2019-05-16T10:06:00Z">
        <w:r>
          <w:rPr>
            <w:noProof/>
            <w:webHidden/>
          </w:rPr>
          <w:t>26</w:t>
        </w:r>
        <w:r>
          <w:rPr>
            <w:noProof/>
            <w:webHidden/>
          </w:rPr>
          <w:fldChar w:fldCharType="end"/>
        </w:r>
        <w:r w:rsidRPr="00F87F46">
          <w:rPr>
            <w:rStyle w:val="Hyperlink"/>
            <w:noProof/>
          </w:rPr>
          <w:fldChar w:fldCharType="end"/>
        </w:r>
      </w:ins>
    </w:p>
    <w:p w14:paraId="6E7DC3C3" w14:textId="77777777" w:rsidR="00EA1A11" w:rsidRDefault="00EA1A11">
      <w:pPr>
        <w:pStyle w:val="TOC2"/>
        <w:tabs>
          <w:tab w:val="left" w:pos="660"/>
          <w:tab w:val="right" w:leader="dot" w:pos="9060"/>
        </w:tabs>
        <w:rPr>
          <w:ins w:id="53" w:author="m.kalaitzaki" w:date="2019-05-16T10:06:00Z"/>
          <w:rFonts w:asciiTheme="minorHAnsi" w:eastAsiaTheme="minorEastAsia" w:hAnsiTheme="minorHAnsi" w:cstheme="minorBidi"/>
          <w:b w:val="0"/>
          <w:bCs w:val="0"/>
          <w:noProof/>
          <w:sz w:val="22"/>
          <w:szCs w:val="22"/>
          <w:lang w:eastAsia="en-US"/>
        </w:rPr>
      </w:pPr>
      <w:ins w:id="5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"_Toc8893610"</w:instrText>
        </w:r>
        <w:r w:rsidRPr="00F87F46">
          <w:rPr>
            <w:rStyle w:val="Hyperlink"/>
            <w:noProof/>
          </w:rPr>
          <w:instrText xml:space="preserve"> </w:instrText>
        </w:r>
        <w:r w:rsidRPr="00F87F46">
          <w:rPr>
            <w:rStyle w:val="Hyperlink"/>
            <w:noProof/>
          </w:rPr>
          <w:fldChar w:fldCharType="separate"/>
        </w:r>
        <w:r w:rsidRPr="00F87F46">
          <w:rPr>
            <w:rStyle w:val="Hyperlink"/>
            <w:noProof/>
          </w:rPr>
          <w:t>4.3</w:t>
        </w:r>
        <w:r>
          <w:rPr>
            <w:rFonts w:asciiTheme="minorHAnsi" w:eastAsiaTheme="minorEastAsia" w:hAnsiTheme="minorHAnsi" w:cstheme="minorBidi"/>
            <w:b w:val="0"/>
            <w:bCs w:val="0"/>
            <w:noProof/>
            <w:sz w:val="22"/>
            <w:szCs w:val="22"/>
            <w:lang w:eastAsia="en-US"/>
          </w:rPr>
          <w:tab/>
        </w:r>
        <w:r w:rsidRPr="00F87F46">
          <w:rPr>
            <w:rStyle w:val="Hyperlink"/>
            <w:noProof/>
          </w:rPr>
          <w:t>Assemblies</w:t>
        </w:r>
        <w:r>
          <w:rPr>
            <w:noProof/>
            <w:webHidden/>
          </w:rPr>
          <w:tab/>
        </w:r>
        <w:r>
          <w:rPr>
            <w:noProof/>
            <w:webHidden/>
          </w:rPr>
          <w:fldChar w:fldCharType="begin"/>
        </w:r>
        <w:r>
          <w:rPr>
            <w:noProof/>
            <w:webHidden/>
          </w:rPr>
          <w:instrText xml:space="preserve"> PAGEREF _Toc8893610 \h </w:instrText>
        </w:r>
      </w:ins>
      <w:r>
        <w:rPr>
          <w:noProof/>
          <w:webHidden/>
        </w:rPr>
      </w:r>
      <w:r>
        <w:rPr>
          <w:noProof/>
          <w:webHidden/>
        </w:rPr>
        <w:fldChar w:fldCharType="separate"/>
      </w:r>
      <w:ins w:id="55" w:author="m.kalaitzaki" w:date="2019-05-16T10:06:00Z">
        <w:r>
          <w:rPr>
            <w:noProof/>
            <w:webHidden/>
          </w:rPr>
          <w:t>27</w:t>
        </w:r>
        <w:r>
          <w:rPr>
            <w:noProof/>
            <w:webHidden/>
          </w:rPr>
          <w:fldChar w:fldCharType="end"/>
        </w:r>
        <w:r w:rsidRPr="00F87F46">
          <w:rPr>
            <w:rStyle w:val="Hyperlink"/>
            <w:noProof/>
          </w:rPr>
          <w:fldChar w:fldCharType="end"/>
        </w:r>
      </w:ins>
    </w:p>
    <w:p w14:paraId="69CC057A" w14:textId="77777777" w:rsidR="00EA1A11" w:rsidRDefault="00EA1A11">
      <w:pPr>
        <w:pStyle w:val="TOC1"/>
        <w:tabs>
          <w:tab w:val="left" w:pos="440"/>
          <w:tab w:val="right" w:leader="dot" w:pos="9060"/>
        </w:tabs>
        <w:rPr>
          <w:ins w:id="56" w:author="m.kalaitzaki" w:date="2019-05-16T10:06:00Z"/>
          <w:rFonts w:asciiTheme="minorHAnsi" w:eastAsiaTheme="minorEastAsia" w:hAnsiTheme="minorHAnsi" w:cstheme="minorBidi"/>
          <w:b w:val="0"/>
          <w:bCs w:val="0"/>
          <w:caps w:val="0"/>
          <w:noProof/>
          <w:sz w:val="22"/>
          <w:szCs w:val="22"/>
          <w:lang w:eastAsia="en-US"/>
        </w:rPr>
      </w:pPr>
      <w:ins w:id="5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"_Toc8893611"</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eastAsia="en-US"/>
          </w:rPr>
          <w:tab/>
        </w:r>
        <w:r w:rsidRPr="00F87F46">
          <w:rPr>
            <w:rStyle w:val="Hyperlink"/>
            <w:noProof/>
          </w:rPr>
          <w:t>File Structure of χMCF</w:t>
        </w:r>
        <w:r>
          <w:rPr>
            <w:noProof/>
            <w:webHidden/>
          </w:rPr>
          <w:tab/>
        </w:r>
        <w:r>
          <w:rPr>
            <w:noProof/>
            <w:webHidden/>
          </w:rPr>
          <w:fldChar w:fldCharType="begin"/>
        </w:r>
        <w:r>
          <w:rPr>
            <w:noProof/>
            <w:webHidden/>
          </w:rPr>
          <w:instrText xml:space="preserve"> PAGEREF _Toc8893611 \h </w:instrText>
        </w:r>
      </w:ins>
      <w:r>
        <w:rPr>
          <w:noProof/>
          <w:webHidden/>
        </w:rPr>
      </w:r>
      <w:r>
        <w:rPr>
          <w:noProof/>
          <w:webHidden/>
        </w:rPr>
        <w:fldChar w:fldCharType="separate"/>
      </w:r>
      <w:ins w:id="58" w:author="m.kalaitzaki" w:date="2019-05-16T10:06:00Z">
        <w:r>
          <w:rPr>
            <w:noProof/>
            <w:webHidden/>
          </w:rPr>
          <w:t>28</w:t>
        </w:r>
        <w:r>
          <w:rPr>
            <w:noProof/>
            <w:webHidden/>
          </w:rPr>
          <w:fldChar w:fldCharType="end"/>
        </w:r>
        <w:r w:rsidRPr="00F87F46">
          <w:rPr>
            <w:rStyle w:val="Hyperlink"/>
            <w:noProof/>
          </w:rPr>
          <w:fldChar w:fldCharType="end"/>
        </w:r>
      </w:ins>
    </w:p>
    <w:p w14:paraId="52FAFA0D" w14:textId="77777777" w:rsidR="00EA1A11" w:rsidRDefault="00EA1A11">
      <w:pPr>
        <w:pStyle w:val="TOC2"/>
        <w:tabs>
          <w:tab w:val="left" w:pos="660"/>
          <w:tab w:val="right" w:leader="dot" w:pos="9060"/>
        </w:tabs>
        <w:rPr>
          <w:ins w:id="59" w:author="m.kalaitzaki" w:date="2019-05-16T10:06:00Z"/>
          <w:rFonts w:asciiTheme="minorHAnsi" w:eastAsiaTheme="minorEastAsia" w:hAnsiTheme="minorHAnsi" w:cstheme="minorBidi"/>
          <w:b w:val="0"/>
          <w:bCs w:val="0"/>
          <w:noProof/>
          <w:sz w:val="22"/>
          <w:szCs w:val="22"/>
          <w:lang w:eastAsia="en-US"/>
        </w:rPr>
      </w:pPr>
      <w:ins w:id="6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"_Toc8893612"</w:instrText>
        </w:r>
        <w:r w:rsidRPr="00F87F46">
          <w:rPr>
            <w:rStyle w:val="Hyperlink"/>
            <w:noProof/>
          </w:rPr>
          <w:instrText xml:space="preserve"> </w:instrText>
        </w:r>
        <w:r w:rsidRPr="00F87F46">
          <w:rPr>
            <w:rStyle w:val="Hyperlink"/>
            <w:noProof/>
          </w:rPr>
          <w:fldChar w:fldCharType="separate"/>
        </w:r>
        <w:r w:rsidRPr="00F87F46">
          <w:rPr>
            <w:rStyle w:val="Hyperlink"/>
            <w:noProof/>
          </w:rPr>
          <w:t>5.1</w:t>
        </w:r>
        <w:r>
          <w:rPr>
            <w:rFonts w:asciiTheme="minorHAnsi" w:eastAsiaTheme="minorEastAsia" w:hAnsiTheme="minorHAnsi" w:cstheme="minorBidi"/>
            <w:b w:val="0"/>
            <w:bCs w:val="0"/>
            <w:noProof/>
            <w:sz w:val="22"/>
            <w:szCs w:val="22"/>
            <w:lang w:eastAsia="en-US"/>
          </w:rPr>
          <w:tab/>
        </w:r>
        <w:r w:rsidRPr="00F87F46">
          <w:rPr>
            <w:rStyle w:val="Hyperlink"/>
            <w:noProof/>
          </w:rPr>
          <w:t>Elements containing general information</w:t>
        </w:r>
        <w:r>
          <w:rPr>
            <w:noProof/>
            <w:webHidden/>
          </w:rPr>
          <w:tab/>
        </w:r>
        <w:r>
          <w:rPr>
            <w:noProof/>
            <w:webHidden/>
          </w:rPr>
          <w:fldChar w:fldCharType="begin"/>
        </w:r>
        <w:r>
          <w:rPr>
            <w:noProof/>
            <w:webHidden/>
          </w:rPr>
          <w:instrText xml:space="preserve"> PAGEREF _Toc8893612 \h </w:instrText>
        </w:r>
      </w:ins>
      <w:r>
        <w:rPr>
          <w:noProof/>
          <w:webHidden/>
        </w:rPr>
      </w:r>
      <w:r>
        <w:rPr>
          <w:noProof/>
          <w:webHidden/>
        </w:rPr>
        <w:fldChar w:fldCharType="separate"/>
      </w:r>
      <w:ins w:id="61" w:author="m.kalaitzaki" w:date="2019-05-16T10:06:00Z">
        <w:r>
          <w:rPr>
            <w:noProof/>
            <w:webHidden/>
          </w:rPr>
          <w:t>28</w:t>
        </w:r>
        <w:r>
          <w:rPr>
            <w:noProof/>
            <w:webHidden/>
          </w:rPr>
          <w:fldChar w:fldCharType="end"/>
        </w:r>
        <w:r w:rsidRPr="00F87F46">
          <w:rPr>
            <w:rStyle w:val="Hyperlink"/>
            <w:noProof/>
          </w:rPr>
          <w:fldChar w:fldCharType="end"/>
        </w:r>
      </w:ins>
    </w:p>
    <w:p w14:paraId="0157B1AC" w14:textId="77777777" w:rsidR="00EA1A11" w:rsidRDefault="00EA1A11">
      <w:pPr>
        <w:pStyle w:val="TOC3"/>
        <w:rPr>
          <w:ins w:id="62" w:author="m.kalaitzaki" w:date="2019-05-16T10:06:00Z"/>
          <w:rFonts w:asciiTheme="minorHAnsi" w:eastAsiaTheme="minorEastAsia" w:hAnsiTheme="minorHAnsi" w:cstheme="minorBidi"/>
          <w:noProof/>
          <w:sz w:val="22"/>
          <w:szCs w:val="22"/>
          <w:lang w:eastAsia="en-US"/>
        </w:rPr>
      </w:pPr>
      <w:ins w:id="6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"_Toc8893613"</w:instrText>
        </w:r>
        <w:r w:rsidRPr="00F87F46">
          <w:rPr>
            <w:rStyle w:val="Hyperlink"/>
            <w:noProof/>
          </w:rPr>
          <w:instrText xml:space="preserve"> </w:instrText>
        </w:r>
        <w:r w:rsidRPr="00F87F46">
          <w:rPr>
            <w:rStyle w:val="Hyperlink"/>
            <w:noProof/>
          </w:rPr>
          <w:fldChar w:fldCharType="separate"/>
        </w:r>
        <w:r w:rsidRPr="00F87F46">
          <w:rPr>
            <w:rStyle w:val="Hyperlink"/>
            <w:noProof/>
          </w:rPr>
          <w:t>5.1.1</w:t>
        </w:r>
        <w:r>
          <w:rPr>
            <w:rFonts w:asciiTheme="minorHAnsi" w:eastAsiaTheme="minorEastAsia" w:hAnsiTheme="minorHAnsi" w:cstheme="minorBidi"/>
            <w:noProof/>
            <w:sz w:val="22"/>
            <w:szCs w:val="22"/>
            <w:lang w:eastAsia="en-US"/>
          </w:rPr>
          <w:tab/>
        </w:r>
        <w:r w:rsidRPr="00F87F46">
          <w:rPr>
            <w:rStyle w:val="Hyperlink"/>
            <w:noProof/>
          </w:rPr>
          <w:t>Date</w:t>
        </w:r>
        <w:r>
          <w:rPr>
            <w:noProof/>
            <w:webHidden/>
          </w:rPr>
          <w:tab/>
        </w:r>
        <w:r>
          <w:rPr>
            <w:noProof/>
            <w:webHidden/>
          </w:rPr>
          <w:fldChar w:fldCharType="begin"/>
        </w:r>
        <w:r>
          <w:rPr>
            <w:noProof/>
            <w:webHidden/>
          </w:rPr>
          <w:instrText xml:space="preserve"> PAGEREF _Toc8893613 \h </w:instrText>
        </w:r>
      </w:ins>
      <w:r>
        <w:rPr>
          <w:noProof/>
          <w:webHidden/>
        </w:rPr>
      </w:r>
      <w:r>
        <w:rPr>
          <w:noProof/>
          <w:webHidden/>
        </w:rPr>
        <w:fldChar w:fldCharType="separate"/>
      </w:r>
      <w:ins w:id="64" w:author="m.kalaitzaki" w:date="2019-05-16T10:06:00Z">
        <w:r>
          <w:rPr>
            <w:noProof/>
            <w:webHidden/>
          </w:rPr>
          <w:t>28</w:t>
        </w:r>
        <w:r>
          <w:rPr>
            <w:noProof/>
            <w:webHidden/>
          </w:rPr>
          <w:fldChar w:fldCharType="end"/>
        </w:r>
        <w:r w:rsidRPr="00F87F46">
          <w:rPr>
            <w:rStyle w:val="Hyperlink"/>
            <w:noProof/>
          </w:rPr>
          <w:fldChar w:fldCharType="end"/>
        </w:r>
      </w:ins>
    </w:p>
    <w:p w14:paraId="1C47CB02" w14:textId="77777777" w:rsidR="00EA1A11" w:rsidRDefault="00EA1A11">
      <w:pPr>
        <w:pStyle w:val="TOC3"/>
        <w:rPr>
          <w:ins w:id="65" w:author="m.kalaitzaki" w:date="2019-05-16T10:06:00Z"/>
          <w:rFonts w:asciiTheme="minorHAnsi" w:eastAsiaTheme="minorEastAsia" w:hAnsiTheme="minorHAnsi" w:cstheme="minorBidi"/>
          <w:noProof/>
          <w:sz w:val="22"/>
          <w:szCs w:val="22"/>
          <w:lang w:eastAsia="en-US"/>
        </w:rPr>
      </w:pPr>
      <w:ins w:id="6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"_Toc8893614"</w:instrText>
        </w:r>
        <w:r w:rsidRPr="00F87F46">
          <w:rPr>
            <w:rStyle w:val="Hyperlink"/>
            <w:noProof/>
          </w:rPr>
          <w:instrText xml:space="preserve"> </w:instrText>
        </w:r>
        <w:r w:rsidRPr="00F87F46">
          <w:rPr>
            <w:rStyle w:val="Hyperlink"/>
            <w:noProof/>
          </w:rPr>
          <w:fldChar w:fldCharType="separate"/>
        </w:r>
        <w:r w:rsidRPr="00F87F46">
          <w:rPr>
            <w:rStyle w:val="Hyperlink"/>
            <w:noProof/>
          </w:rPr>
          <w:t>5.1.2</w:t>
        </w:r>
        <w:r>
          <w:rPr>
            <w:rFonts w:asciiTheme="minorHAnsi" w:eastAsiaTheme="minorEastAsia" w:hAnsiTheme="minorHAnsi" w:cstheme="minorBidi"/>
            <w:noProof/>
            <w:sz w:val="22"/>
            <w:szCs w:val="22"/>
            <w:lang w:eastAsia="en-US"/>
          </w:rPr>
          <w:tab/>
        </w:r>
        <w:r w:rsidRPr="00F87F46">
          <w:rPr>
            <w:rStyle w:val="Hyperlink"/>
            <w:noProof/>
          </w:rPr>
          <w:t>Version</w:t>
        </w:r>
        <w:r>
          <w:rPr>
            <w:noProof/>
            <w:webHidden/>
          </w:rPr>
          <w:tab/>
        </w:r>
        <w:r>
          <w:rPr>
            <w:noProof/>
            <w:webHidden/>
          </w:rPr>
          <w:fldChar w:fldCharType="begin"/>
        </w:r>
        <w:r>
          <w:rPr>
            <w:noProof/>
            <w:webHidden/>
          </w:rPr>
          <w:instrText xml:space="preserve"> PAGEREF _Toc8893614 \h </w:instrText>
        </w:r>
      </w:ins>
      <w:r>
        <w:rPr>
          <w:noProof/>
          <w:webHidden/>
        </w:rPr>
      </w:r>
      <w:r>
        <w:rPr>
          <w:noProof/>
          <w:webHidden/>
        </w:rPr>
        <w:fldChar w:fldCharType="separate"/>
      </w:r>
      <w:ins w:id="67" w:author="m.kalaitzaki" w:date="2019-05-16T10:06:00Z">
        <w:r>
          <w:rPr>
            <w:noProof/>
            <w:webHidden/>
          </w:rPr>
          <w:t>29</w:t>
        </w:r>
        <w:r>
          <w:rPr>
            <w:noProof/>
            <w:webHidden/>
          </w:rPr>
          <w:fldChar w:fldCharType="end"/>
        </w:r>
        <w:r w:rsidRPr="00F87F46">
          <w:rPr>
            <w:rStyle w:val="Hyperlink"/>
            <w:noProof/>
          </w:rPr>
          <w:fldChar w:fldCharType="end"/>
        </w:r>
      </w:ins>
    </w:p>
    <w:p w14:paraId="0943D60F" w14:textId="77777777" w:rsidR="00EA1A11" w:rsidRDefault="00EA1A11">
      <w:pPr>
        <w:pStyle w:val="TOC3"/>
        <w:rPr>
          <w:ins w:id="68" w:author="m.kalaitzaki" w:date="2019-05-16T10:06:00Z"/>
          <w:rFonts w:asciiTheme="minorHAnsi" w:eastAsiaTheme="minorEastAsia" w:hAnsiTheme="minorHAnsi" w:cstheme="minorBidi"/>
          <w:noProof/>
          <w:sz w:val="22"/>
          <w:szCs w:val="22"/>
          <w:lang w:eastAsia="en-US"/>
        </w:rPr>
      </w:pPr>
      <w:ins w:id="6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"_Toc8893615"</w:instrText>
        </w:r>
        <w:r w:rsidRPr="00F87F46">
          <w:rPr>
            <w:rStyle w:val="Hyperlink"/>
            <w:noProof/>
          </w:rPr>
          <w:instrText xml:space="preserve"> </w:instrText>
        </w:r>
        <w:r w:rsidRPr="00F87F46">
          <w:rPr>
            <w:rStyle w:val="Hyperlink"/>
            <w:noProof/>
          </w:rPr>
          <w:fldChar w:fldCharType="separate"/>
        </w:r>
        <w:r w:rsidRPr="00F87F46">
          <w:rPr>
            <w:rStyle w:val="Hyperlink"/>
            <w:noProof/>
          </w:rPr>
          <w:t>5.1.3</w:t>
        </w:r>
        <w:r>
          <w:rPr>
            <w:rFonts w:asciiTheme="minorHAnsi" w:eastAsiaTheme="minorEastAsia" w:hAnsiTheme="minorHAnsi" w:cstheme="minorBidi"/>
            <w:noProof/>
            <w:sz w:val="22"/>
            <w:szCs w:val="22"/>
            <w:lang w:eastAsia="en-US"/>
          </w:rPr>
          <w:tab/>
        </w:r>
        <w:r w:rsidRPr="00F87F46">
          <w:rPr>
            <w:rStyle w:val="Hyperlink"/>
            <w:noProof/>
          </w:rPr>
          <w:t>Unit System</w:t>
        </w:r>
        <w:r>
          <w:rPr>
            <w:noProof/>
            <w:webHidden/>
          </w:rPr>
          <w:tab/>
        </w:r>
        <w:r>
          <w:rPr>
            <w:noProof/>
            <w:webHidden/>
          </w:rPr>
          <w:fldChar w:fldCharType="begin"/>
        </w:r>
        <w:r>
          <w:rPr>
            <w:noProof/>
            <w:webHidden/>
          </w:rPr>
          <w:instrText xml:space="preserve"> PAGEREF _Toc8893615 \h </w:instrText>
        </w:r>
      </w:ins>
      <w:r>
        <w:rPr>
          <w:noProof/>
          <w:webHidden/>
        </w:rPr>
      </w:r>
      <w:r>
        <w:rPr>
          <w:noProof/>
          <w:webHidden/>
        </w:rPr>
        <w:fldChar w:fldCharType="separate"/>
      </w:r>
      <w:ins w:id="70" w:author="m.kalaitzaki" w:date="2019-05-16T10:06:00Z">
        <w:r>
          <w:rPr>
            <w:noProof/>
            <w:webHidden/>
          </w:rPr>
          <w:t>29</w:t>
        </w:r>
        <w:r>
          <w:rPr>
            <w:noProof/>
            <w:webHidden/>
          </w:rPr>
          <w:fldChar w:fldCharType="end"/>
        </w:r>
        <w:r w:rsidRPr="00F87F46">
          <w:rPr>
            <w:rStyle w:val="Hyperlink"/>
            <w:noProof/>
          </w:rPr>
          <w:fldChar w:fldCharType="end"/>
        </w:r>
      </w:ins>
    </w:p>
    <w:p w14:paraId="0A77C3A0" w14:textId="77777777" w:rsidR="00EA1A11" w:rsidRDefault="00EA1A11">
      <w:pPr>
        <w:pStyle w:val="TOC2"/>
        <w:tabs>
          <w:tab w:val="left" w:pos="660"/>
          <w:tab w:val="right" w:leader="dot" w:pos="9060"/>
        </w:tabs>
        <w:rPr>
          <w:ins w:id="71" w:author="m.kalaitzaki" w:date="2019-05-16T10:06:00Z"/>
          <w:rFonts w:asciiTheme="minorHAnsi" w:eastAsiaTheme="minorEastAsia" w:hAnsiTheme="minorHAnsi" w:cstheme="minorBidi"/>
          <w:b w:val="0"/>
          <w:bCs w:val="0"/>
          <w:noProof/>
          <w:sz w:val="22"/>
          <w:szCs w:val="22"/>
          <w:lang w:eastAsia="en-US"/>
        </w:rPr>
      </w:pPr>
      <w:ins w:id="7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"_Toc8893616"</w:instrText>
        </w:r>
        <w:r w:rsidRPr="00F87F46">
          <w:rPr>
            <w:rStyle w:val="Hyperlink"/>
            <w:noProof/>
          </w:rPr>
          <w:instrText xml:space="preserve"> </w:instrText>
        </w:r>
        <w:r w:rsidRPr="00F87F46">
          <w:rPr>
            <w:rStyle w:val="Hyperlink"/>
            <w:noProof/>
          </w:rPr>
          <w:fldChar w:fldCharType="separate"/>
        </w:r>
        <w:r w:rsidRPr="00F87F46">
          <w:rPr>
            <w:rStyle w:val="Hyperlink"/>
            <w:noProof/>
          </w:rPr>
          <w:t>5.2</w:t>
        </w:r>
        <w:r>
          <w:rPr>
            <w:rFonts w:asciiTheme="minorHAnsi" w:eastAsiaTheme="minorEastAsia" w:hAnsiTheme="minorHAnsi" w:cstheme="minorBidi"/>
            <w:b w:val="0"/>
            <w:bCs w:val="0"/>
            <w:noProof/>
            <w:sz w:val="22"/>
            <w:szCs w:val="22"/>
            <w:lang w:eastAsia="en-US"/>
          </w:rPr>
          <w:tab/>
        </w:r>
        <w:r w:rsidRPr="00F87F46">
          <w:rPr>
            <w:rStyle w:val="Hyperlink"/>
            <w:noProof/>
          </w:rPr>
          <w:t>Application, User and Process Specific Data</w:t>
        </w:r>
        <w:r>
          <w:rPr>
            <w:noProof/>
            <w:webHidden/>
          </w:rPr>
          <w:tab/>
        </w:r>
        <w:r>
          <w:rPr>
            <w:noProof/>
            <w:webHidden/>
          </w:rPr>
          <w:fldChar w:fldCharType="begin"/>
        </w:r>
        <w:r>
          <w:rPr>
            <w:noProof/>
            <w:webHidden/>
          </w:rPr>
          <w:instrText xml:space="preserve"> PAGEREF _Toc8893616 \h </w:instrText>
        </w:r>
      </w:ins>
      <w:r>
        <w:rPr>
          <w:noProof/>
          <w:webHidden/>
        </w:rPr>
      </w:r>
      <w:r>
        <w:rPr>
          <w:noProof/>
          <w:webHidden/>
        </w:rPr>
        <w:fldChar w:fldCharType="separate"/>
      </w:r>
      <w:ins w:id="73" w:author="m.kalaitzaki" w:date="2019-05-16T10:06:00Z">
        <w:r>
          <w:rPr>
            <w:noProof/>
            <w:webHidden/>
          </w:rPr>
          <w:t>30</w:t>
        </w:r>
        <w:r>
          <w:rPr>
            <w:noProof/>
            <w:webHidden/>
          </w:rPr>
          <w:fldChar w:fldCharType="end"/>
        </w:r>
        <w:r w:rsidRPr="00F87F46">
          <w:rPr>
            <w:rStyle w:val="Hyperlink"/>
            <w:noProof/>
          </w:rPr>
          <w:fldChar w:fldCharType="end"/>
        </w:r>
      </w:ins>
    </w:p>
    <w:p w14:paraId="2F987581" w14:textId="77777777" w:rsidR="00EA1A11" w:rsidRDefault="00EA1A11">
      <w:pPr>
        <w:pStyle w:val="TOC3"/>
        <w:rPr>
          <w:ins w:id="74" w:author="m.kalaitzaki" w:date="2019-05-16T10:06:00Z"/>
          <w:rFonts w:asciiTheme="minorHAnsi" w:eastAsiaTheme="minorEastAsia" w:hAnsiTheme="minorHAnsi" w:cstheme="minorBidi"/>
          <w:noProof/>
          <w:sz w:val="22"/>
          <w:szCs w:val="22"/>
          <w:lang w:eastAsia="en-US"/>
        </w:rPr>
      </w:pPr>
      <w:ins w:id="7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"_Toc8893617"</w:instrText>
        </w:r>
        <w:r w:rsidRPr="00F87F46">
          <w:rPr>
            <w:rStyle w:val="Hyperlink"/>
            <w:noProof/>
          </w:rPr>
          <w:instrText xml:space="preserve"> </w:instrText>
        </w:r>
        <w:r w:rsidRPr="00F87F46">
          <w:rPr>
            <w:rStyle w:val="Hyperlink"/>
            <w:noProof/>
          </w:rPr>
          <w:fldChar w:fldCharType="separate"/>
        </w:r>
        <w:r w:rsidRPr="00F87F46">
          <w:rPr>
            <w:rStyle w:val="Hyperlink"/>
            <w:noProof/>
          </w:rPr>
          <w:t>5.2.1</w:t>
        </w:r>
        <w:r>
          <w:rPr>
            <w:rFonts w:asciiTheme="minorHAnsi" w:eastAsiaTheme="minorEastAsia" w:hAnsiTheme="minorHAnsi" w:cstheme="minorBidi"/>
            <w:noProof/>
            <w:sz w:val="22"/>
            <w:szCs w:val="22"/>
            <w:lang w:eastAsia="en-US"/>
          </w:rPr>
          <w:tab/>
        </w:r>
        <w:r w:rsidRPr="00F87F46">
          <w:rPr>
            <w:rStyle w:val="Hyperlink"/>
            <w:noProof/>
          </w:rPr>
          <w:t xml:space="preserve">User Specific Data </w:t>
        </w:r>
        <w:r w:rsidRPr="00F87F46">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_Toc8893617 \h </w:instrText>
        </w:r>
      </w:ins>
      <w:r>
        <w:rPr>
          <w:noProof/>
          <w:webHidden/>
        </w:rPr>
      </w:r>
      <w:r>
        <w:rPr>
          <w:noProof/>
          <w:webHidden/>
        </w:rPr>
        <w:fldChar w:fldCharType="separate"/>
      </w:r>
      <w:ins w:id="76" w:author="m.kalaitzaki" w:date="2019-05-16T10:06:00Z">
        <w:r>
          <w:rPr>
            <w:noProof/>
            <w:webHidden/>
          </w:rPr>
          <w:t>30</w:t>
        </w:r>
        <w:r>
          <w:rPr>
            <w:noProof/>
            <w:webHidden/>
          </w:rPr>
          <w:fldChar w:fldCharType="end"/>
        </w:r>
        <w:r w:rsidRPr="00F87F46">
          <w:rPr>
            <w:rStyle w:val="Hyperlink"/>
            <w:noProof/>
          </w:rPr>
          <w:fldChar w:fldCharType="end"/>
        </w:r>
      </w:ins>
    </w:p>
    <w:p w14:paraId="06E0A3AE" w14:textId="77777777" w:rsidR="00EA1A11" w:rsidRDefault="00EA1A11">
      <w:pPr>
        <w:pStyle w:val="TOC3"/>
        <w:rPr>
          <w:ins w:id="77" w:author="m.kalaitzaki" w:date="2019-05-16T10:06:00Z"/>
          <w:rFonts w:asciiTheme="minorHAnsi" w:eastAsiaTheme="minorEastAsia" w:hAnsiTheme="minorHAnsi" w:cstheme="minorBidi"/>
          <w:noProof/>
          <w:sz w:val="22"/>
          <w:szCs w:val="22"/>
          <w:lang w:eastAsia="en-US"/>
        </w:rPr>
      </w:pPr>
      <w:ins w:id="7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"_Toc8893618"</w:instrText>
        </w:r>
        <w:r w:rsidRPr="00F87F46">
          <w:rPr>
            <w:rStyle w:val="Hyperlink"/>
            <w:noProof/>
          </w:rPr>
          <w:instrText xml:space="preserve"> </w:instrText>
        </w:r>
        <w:r w:rsidRPr="00F87F46">
          <w:rPr>
            <w:rStyle w:val="Hyperlink"/>
            <w:noProof/>
          </w:rPr>
          <w:fldChar w:fldCharType="separate"/>
        </w:r>
        <w:r w:rsidRPr="00F87F46">
          <w:rPr>
            <w:rStyle w:val="Hyperlink"/>
            <w:noProof/>
          </w:rPr>
          <w:t>5.2.2</w:t>
        </w:r>
        <w:r>
          <w:rPr>
            <w:rFonts w:asciiTheme="minorHAnsi" w:eastAsiaTheme="minorEastAsia" w:hAnsiTheme="minorHAnsi" w:cstheme="minorBidi"/>
            <w:noProof/>
            <w:sz w:val="22"/>
            <w:szCs w:val="22"/>
            <w:lang w:eastAsia="en-US"/>
          </w:rPr>
          <w:tab/>
        </w:r>
        <w:r w:rsidRPr="00F87F46">
          <w:rPr>
            <w:rStyle w:val="Hyperlink"/>
            <w:noProof/>
          </w:rPr>
          <w:t xml:space="preserve">Finite Element Specific Data </w:t>
        </w:r>
        <w:r w:rsidRPr="00F87F46">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_Toc8893618 \h </w:instrText>
        </w:r>
      </w:ins>
      <w:r>
        <w:rPr>
          <w:noProof/>
          <w:webHidden/>
        </w:rPr>
      </w:r>
      <w:r>
        <w:rPr>
          <w:noProof/>
          <w:webHidden/>
        </w:rPr>
        <w:fldChar w:fldCharType="separate"/>
      </w:r>
      <w:ins w:id="79" w:author="m.kalaitzaki" w:date="2019-05-16T10:06:00Z">
        <w:r>
          <w:rPr>
            <w:noProof/>
            <w:webHidden/>
          </w:rPr>
          <w:t>32</w:t>
        </w:r>
        <w:r>
          <w:rPr>
            <w:noProof/>
            <w:webHidden/>
          </w:rPr>
          <w:fldChar w:fldCharType="end"/>
        </w:r>
        <w:r w:rsidRPr="00F87F46">
          <w:rPr>
            <w:rStyle w:val="Hyperlink"/>
            <w:noProof/>
          </w:rPr>
          <w:fldChar w:fldCharType="end"/>
        </w:r>
      </w:ins>
    </w:p>
    <w:p w14:paraId="72F402D1" w14:textId="77777777" w:rsidR="00EA1A11" w:rsidRDefault="00EA1A11">
      <w:pPr>
        <w:pStyle w:val="TOC2"/>
        <w:tabs>
          <w:tab w:val="left" w:pos="660"/>
          <w:tab w:val="right" w:leader="dot" w:pos="9060"/>
        </w:tabs>
        <w:rPr>
          <w:ins w:id="80" w:author="m.kalaitzaki" w:date="2019-05-16T10:06:00Z"/>
          <w:rFonts w:asciiTheme="minorHAnsi" w:eastAsiaTheme="minorEastAsia" w:hAnsiTheme="minorHAnsi" w:cstheme="minorBidi"/>
          <w:b w:val="0"/>
          <w:bCs w:val="0"/>
          <w:noProof/>
          <w:sz w:val="22"/>
          <w:szCs w:val="22"/>
          <w:lang w:eastAsia="en-US"/>
        </w:rPr>
      </w:pPr>
      <w:ins w:id="8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"_Toc8893619"</w:instrText>
        </w:r>
        <w:r w:rsidRPr="00F87F46">
          <w:rPr>
            <w:rStyle w:val="Hyperlink"/>
            <w:noProof/>
          </w:rPr>
          <w:instrText xml:space="preserve"> </w:instrText>
        </w:r>
        <w:r w:rsidRPr="00F87F46">
          <w:rPr>
            <w:rStyle w:val="Hyperlink"/>
            <w:noProof/>
          </w:rPr>
          <w:fldChar w:fldCharType="separate"/>
        </w:r>
        <w:r w:rsidRPr="00F87F46">
          <w:rPr>
            <w:rStyle w:val="Hyperlink"/>
            <w:noProof/>
          </w:rPr>
          <w:t>5.3</w:t>
        </w:r>
        <w:r>
          <w:rPr>
            <w:rFonts w:asciiTheme="minorHAnsi" w:eastAsiaTheme="minorEastAsia" w:hAnsiTheme="minorHAnsi" w:cstheme="minorBidi"/>
            <w:b w:val="0"/>
            <w:bCs w:val="0"/>
            <w:noProof/>
            <w:sz w:val="22"/>
            <w:szCs w:val="22"/>
            <w:lang w:eastAsia="en-US"/>
          </w:rPr>
          <w:tab/>
        </w:r>
        <w:r w:rsidRPr="00F87F46">
          <w:rPr>
            <w:rStyle w:val="Hyperlink"/>
            <w:noProof/>
          </w:rPr>
          <w:t xml:space="preserve">Connection Data </w:t>
        </w:r>
        <w:r w:rsidRPr="00F87F46">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_Toc8893619 \h </w:instrText>
        </w:r>
      </w:ins>
      <w:r>
        <w:rPr>
          <w:noProof/>
          <w:webHidden/>
        </w:rPr>
      </w:r>
      <w:r>
        <w:rPr>
          <w:noProof/>
          <w:webHidden/>
        </w:rPr>
        <w:fldChar w:fldCharType="separate"/>
      </w:r>
      <w:ins w:id="82" w:author="m.kalaitzaki" w:date="2019-05-16T10:06:00Z">
        <w:r>
          <w:rPr>
            <w:noProof/>
            <w:webHidden/>
          </w:rPr>
          <w:t>34</w:t>
        </w:r>
        <w:r>
          <w:rPr>
            <w:noProof/>
            <w:webHidden/>
          </w:rPr>
          <w:fldChar w:fldCharType="end"/>
        </w:r>
        <w:r w:rsidRPr="00F87F46">
          <w:rPr>
            <w:rStyle w:val="Hyperlink"/>
            <w:noProof/>
          </w:rPr>
          <w:fldChar w:fldCharType="end"/>
        </w:r>
      </w:ins>
    </w:p>
    <w:p w14:paraId="161D01C1" w14:textId="77777777" w:rsidR="00EA1A11" w:rsidRDefault="00EA1A11">
      <w:pPr>
        <w:pStyle w:val="TOC3"/>
        <w:rPr>
          <w:ins w:id="83" w:author="m.kalaitzaki" w:date="2019-05-16T10:06:00Z"/>
          <w:rFonts w:asciiTheme="minorHAnsi" w:eastAsiaTheme="minorEastAsia" w:hAnsiTheme="minorHAnsi" w:cstheme="minorBidi"/>
          <w:noProof/>
          <w:sz w:val="22"/>
          <w:szCs w:val="22"/>
          <w:lang w:eastAsia="en-US"/>
        </w:rPr>
      </w:pPr>
      <w:ins w:id="8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"_Toc8893620"</w:instrText>
        </w:r>
        <w:r w:rsidRPr="00F87F46">
          <w:rPr>
            <w:rStyle w:val="Hyperlink"/>
            <w:noProof/>
          </w:rPr>
          <w:instrText xml:space="preserve"> </w:instrText>
        </w:r>
        <w:r w:rsidRPr="00F87F46">
          <w:rPr>
            <w:rStyle w:val="Hyperlink"/>
            <w:noProof/>
          </w:rPr>
          <w:fldChar w:fldCharType="separate"/>
        </w:r>
        <w:r w:rsidRPr="00F87F46">
          <w:rPr>
            <w:rStyle w:val="Hyperlink"/>
            <w:noProof/>
          </w:rPr>
          <w:t>5.3.1</w:t>
        </w:r>
        <w:r>
          <w:rPr>
            <w:rFonts w:asciiTheme="minorHAnsi" w:eastAsiaTheme="minorEastAsia" w:hAnsiTheme="minorHAnsi" w:cstheme="minorBidi"/>
            <w:noProof/>
            <w:sz w:val="22"/>
            <w:szCs w:val="22"/>
            <w:lang w:eastAsia="en-US"/>
          </w:rPr>
          <w:tab/>
        </w:r>
        <w:r w:rsidRPr="00F87F46">
          <w:rPr>
            <w:rStyle w:val="Hyperlink"/>
            <w:noProof/>
          </w:rPr>
          <w:t>Connected Objects</w:t>
        </w:r>
        <w:r>
          <w:rPr>
            <w:noProof/>
            <w:webHidden/>
          </w:rPr>
          <w:tab/>
        </w:r>
        <w:r>
          <w:rPr>
            <w:noProof/>
            <w:webHidden/>
          </w:rPr>
          <w:fldChar w:fldCharType="begin"/>
        </w:r>
        <w:r>
          <w:rPr>
            <w:noProof/>
            <w:webHidden/>
          </w:rPr>
          <w:instrText xml:space="preserve"> PAGEREF _Toc8893620 \h </w:instrText>
        </w:r>
      </w:ins>
      <w:r>
        <w:rPr>
          <w:noProof/>
          <w:webHidden/>
        </w:rPr>
      </w:r>
      <w:r>
        <w:rPr>
          <w:noProof/>
          <w:webHidden/>
        </w:rPr>
        <w:fldChar w:fldCharType="separate"/>
      </w:r>
      <w:ins w:id="85" w:author="m.kalaitzaki" w:date="2019-05-16T10:06:00Z">
        <w:r>
          <w:rPr>
            <w:noProof/>
            <w:webHidden/>
          </w:rPr>
          <w:t>35</w:t>
        </w:r>
        <w:r>
          <w:rPr>
            <w:noProof/>
            <w:webHidden/>
          </w:rPr>
          <w:fldChar w:fldCharType="end"/>
        </w:r>
        <w:r w:rsidRPr="00F87F46">
          <w:rPr>
            <w:rStyle w:val="Hyperlink"/>
            <w:noProof/>
          </w:rPr>
          <w:fldChar w:fldCharType="end"/>
        </w:r>
      </w:ins>
    </w:p>
    <w:p w14:paraId="71D901AE" w14:textId="77777777" w:rsidR="00EA1A11" w:rsidRDefault="00EA1A11">
      <w:pPr>
        <w:pStyle w:val="TOC4"/>
        <w:tabs>
          <w:tab w:val="left" w:pos="1320"/>
          <w:tab w:val="right" w:leader="dot" w:pos="9060"/>
        </w:tabs>
        <w:rPr>
          <w:ins w:id="86" w:author="m.kalaitzaki" w:date="2019-05-16T10:06:00Z"/>
          <w:rFonts w:asciiTheme="minorHAnsi" w:eastAsiaTheme="minorEastAsia" w:hAnsiTheme="minorHAnsi" w:cstheme="minorBidi"/>
          <w:noProof/>
          <w:sz w:val="22"/>
          <w:szCs w:val="22"/>
          <w:lang w:eastAsia="en-US"/>
        </w:rPr>
      </w:pPr>
      <w:ins w:id="8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"_Toc8893621"</w:instrText>
        </w:r>
        <w:r w:rsidRPr="00F87F46">
          <w:rPr>
            <w:rStyle w:val="Hyperlink"/>
            <w:noProof/>
          </w:rPr>
          <w:instrText xml:space="preserve"> </w:instrText>
        </w:r>
        <w:r w:rsidRPr="00F87F46">
          <w:rPr>
            <w:rStyle w:val="Hyperlink"/>
            <w:noProof/>
          </w:rPr>
          <w:fldChar w:fldCharType="separate"/>
        </w:r>
        <w:r w:rsidRPr="00F87F46">
          <w:rPr>
            <w:rStyle w:val="Hyperlink"/>
            <w:noProof/>
          </w:rPr>
          <w:t>5.3.1.1</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_Toc8893621 \h </w:instrText>
        </w:r>
      </w:ins>
      <w:r>
        <w:rPr>
          <w:noProof/>
          <w:webHidden/>
        </w:rPr>
      </w:r>
      <w:r>
        <w:rPr>
          <w:noProof/>
          <w:webHidden/>
        </w:rPr>
        <w:fldChar w:fldCharType="separate"/>
      </w:r>
      <w:ins w:id="88" w:author="m.kalaitzaki" w:date="2019-05-16T10:06:00Z">
        <w:r>
          <w:rPr>
            <w:noProof/>
            <w:webHidden/>
          </w:rPr>
          <w:t>35</w:t>
        </w:r>
        <w:r>
          <w:rPr>
            <w:noProof/>
            <w:webHidden/>
          </w:rPr>
          <w:fldChar w:fldCharType="end"/>
        </w:r>
        <w:r w:rsidRPr="00F87F46">
          <w:rPr>
            <w:rStyle w:val="Hyperlink"/>
            <w:noProof/>
          </w:rPr>
          <w:fldChar w:fldCharType="end"/>
        </w:r>
      </w:ins>
    </w:p>
    <w:p w14:paraId="2D2275BC" w14:textId="77777777" w:rsidR="00EA1A11" w:rsidRDefault="00EA1A11">
      <w:pPr>
        <w:pStyle w:val="TOC4"/>
        <w:tabs>
          <w:tab w:val="left" w:pos="1320"/>
          <w:tab w:val="right" w:leader="dot" w:pos="9060"/>
        </w:tabs>
        <w:rPr>
          <w:ins w:id="89" w:author="m.kalaitzaki" w:date="2019-05-16T10:06:00Z"/>
          <w:rFonts w:asciiTheme="minorHAnsi" w:eastAsiaTheme="minorEastAsia" w:hAnsiTheme="minorHAnsi" w:cstheme="minorBidi"/>
          <w:noProof/>
          <w:sz w:val="22"/>
          <w:szCs w:val="22"/>
          <w:lang w:eastAsia="en-US"/>
        </w:rPr>
      </w:pPr>
      <w:ins w:id="9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"_Toc8893622"</w:instrText>
        </w:r>
        <w:r w:rsidRPr="00F87F46">
          <w:rPr>
            <w:rStyle w:val="Hyperlink"/>
            <w:noProof/>
          </w:rPr>
          <w:instrText xml:space="preserve"> </w:instrText>
        </w:r>
        <w:r w:rsidRPr="00F87F46">
          <w:rPr>
            <w:rStyle w:val="Hyperlink"/>
            <w:noProof/>
          </w:rPr>
          <w:fldChar w:fldCharType="separate"/>
        </w:r>
        <w:r w:rsidRPr="00F87F46">
          <w:rPr>
            <w:rStyle w:val="Hyperlink"/>
            <w:noProof/>
          </w:rPr>
          <w:t>5.3.1.2</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_Toc8893622 \h </w:instrText>
        </w:r>
      </w:ins>
      <w:r>
        <w:rPr>
          <w:noProof/>
          <w:webHidden/>
        </w:rPr>
      </w:r>
      <w:r>
        <w:rPr>
          <w:noProof/>
          <w:webHidden/>
        </w:rPr>
        <w:fldChar w:fldCharType="separate"/>
      </w:r>
      <w:ins w:id="91" w:author="m.kalaitzaki" w:date="2019-05-16T10:06:00Z">
        <w:r>
          <w:rPr>
            <w:noProof/>
            <w:webHidden/>
          </w:rPr>
          <w:t>36</w:t>
        </w:r>
        <w:r>
          <w:rPr>
            <w:noProof/>
            <w:webHidden/>
          </w:rPr>
          <w:fldChar w:fldCharType="end"/>
        </w:r>
        <w:r w:rsidRPr="00F87F46">
          <w:rPr>
            <w:rStyle w:val="Hyperlink"/>
            <w:noProof/>
          </w:rPr>
          <w:fldChar w:fldCharType="end"/>
        </w:r>
      </w:ins>
    </w:p>
    <w:p w14:paraId="1E0B7B26" w14:textId="77777777" w:rsidR="00EA1A11" w:rsidRDefault="00EA1A11">
      <w:pPr>
        <w:pStyle w:val="TOC3"/>
        <w:rPr>
          <w:ins w:id="92" w:author="m.kalaitzaki" w:date="2019-05-16T10:06:00Z"/>
          <w:rFonts w:asciiTheme="minorHAnsi" w:eastAsiaTheme="minorEastAsia" w:hAnsiTheme="minorHAnsi" w:cstheme="minorBidi"/>
          <w:noProof/>
          <w:sz w:val="22"/>
          <w:szCs w:val="22"/>
          <w:lang w:eastAsia="en-US"/>
        </w:rPr>
      </w:pPr>
      <w:ins w:id="9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"_Toc8893623"</w:instrText>
        </w:r>
        <w:r w:rsidRPr="00F87F46">
          <w:rPr>
            <w:rStyle w:val="Hyperlink"/>
            <w:noProof/>
          </w:rPr>
          <w:instrText xml:space="preserve"> </w:instrText>
        </w:r>
        <w:r w:rsidRPr="00F87F46">
          <w:rPr>
            <w:rStyle w:val="Hyperlink"/>
            <w:noProof/>
          </w:rPr>
          <w:fldChar w:fldCharType="separate"/>
        </w:r>
        <w:r w:rsidRPr="00F87F46">
          <w:rPr>
            <w:rStyle w:val="Hyperlink"/>
            <w:noProof/>
          </w:rPr>
          <w:t>5.3.2</w:t>
        </w:r>
        <w:r>
          <w:rPr>
            <w:rFonts w:asciiTheme="minorHAnsi" w:eastAsiaTheme="minorEastAsia" w:hAnsiTheme="minorHAnsi" w:cstheme="minorBidi"/>
            <w:noProof/>
            <w:sz w:val="22"/>
            <w:szCs w:val="22"/>
            <w:lang w:eastAsia="en-US"/>
          </w:rPr>
          <w:tab/>
        </w:r>
        <w:r w:rsidRPr="00F87F46">
          <w:rPr>
            <w:rStyle w:val="Hyperlink"/>
            <w:noProof/>
          </w:rPr>
          <w:t>Contacts and Friction</w:t>
        </w:r>
        <w:r>
          <w:rPr>
            <w:noProof/>
            <w:webHidden/>
          </w:rPr>
          <w:tab/>
        </w:r>
        <w:r>
          <w:rPr>
            <w:noProof/>
            <w:webHidden/>
          </w:rPr>
          <w:fldChar w:fldCharType="begin"/>
        </w:r>
        <w:r>
          <w:rPr>
            <w:noProof/>
            <w:webHidden/>
          </w:rPr>
          <w:instrText xml:space="preserve"> PAGEREF _Toc8893623 \h </w:instrText>
        </w:r>
      </w:ins>
      <w:r>
        <w:rPr>
          <w:noProof/>
          <w:webHidden/>
        </w:rPr>
      </w:r>
      <w:r>
        <w:rPr>
          <w:noProof/>
          <w:webHidden/>
        </w:rPr>
        <w:fldChar w:fldCharType="separate"/>
      </w:r>
      <w:ins w:id="94" w:author="m.kalaitzaki" w:date="2019-05-16T10:06:00Z">
        <w:r>
          <w:rPr>
            <w:noProof/>
            <w:webHidden/>
          </w:rPr>
          <w:t>37</w:t>
        </w:r>
        <w:r>
          <w:rPr>
            <w:noProof/>
            <w:webHidden/>
          </w:rPr>
          <w:fldChar w:fldCharType="end"/>
        </w:r>
        <w:r w:rsidRPr="00F87F46">
          <w:rPr>
            <w:rStyle w:val="Hyperlink"/>
            <w:noProof/>
          </w:rPr>
          <w:fldChar w:fldCharType="end"/>
        </w:r>
      </w:ins>
    </w:p>
    <w:p w14:paraId="39803014" w14:textId="77777777" w:rsidR="00EA1A11" w:rsidRDefault="00EA1A11">
      <w:pPr>
        <w:pStyle w:val="TOC4"/>
        <w:tabs>
          <w:tab w:val="left" w:pos="1320"/>
          <w:tab w:val="right" w:leader="dot" w:pos="9060"/>
        </w:tabs>
        <w:rPr>
          <w:ins w:id="95" w:author="m.kalaitzaki" w:date="2019-05-16T10:06:00Z"/>
          <w:rFonts w:asciiTheme="minorHAnsi" w:eastAsiaTheme="minorEastAsia" w:hAnsiTheme="minorHAnsi" w:cstheme="minorBidi"/>
          <w:noProof/>
          <w:sz w:val="22"/>
          <w:szCs w:val="22"/>
          <w:lang w:eastAsia="en-US"/>
        </w:rPr>
      </w:pPr>
      <w:ins w:id="9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"_Toc8893624"</w:instrText>
        </w:r>
        <w:r w:rsidRPr="00F87F46">
          <w:rPr>
            <w:rStyle w:val="Hyperlink"/>
            <w:noProof/>
          </w:rPr>
          <w:instrText xml:space="preserve"> </w:instrText>
        </w:r>
        <w:r w:rsidRPr="00F87F46">
          <w:rPr>
            <w:rStyle w:val="Hyperlink"/>
            <w:noProof/>
          </w:rPr>
          <w:fldChar w:fldCharType="separate"/>
        </w:r>
        <w:r w:rsidRPr="00F87F46">
          <w:rPr>
            <w:rStyle w:val="Hyperlink"/>
            <w:noProof/>
          </w:rPr>
          <w:t>5.3.2.1</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_Toc8893624 \h </w:instrText>
        </w:r>
      </w:ins>
      <w:r>
        <w:rPr>
          <w:noProof/>
          <w:webHidden/>
        </w:rPr>
      </w:r>
      <w:r>
        <w:rPr>
          <w:noProof/>
          <w:webHidden/>
        </w:rPr>
        <w:fldChar w:fldCharType="separate"/>
      </w:r>
      <w:ins w:id="97" w:author="m.kalaitzaki" w:date="2019-05-16T10:06:00Z">
        <w:r>
          <w:rPr>
            <w:noProof/>
            <w:webHidden/>
          </w:rPr>
          <w:t>37</w:t>
        </w:r>
        <w:r>
          <w:rPr>
            <w:noProof/>
            <w:webHidden/>
          </w:rPr>
          <w:fldChar w:fldCharType="end"/>
        </w:r>
        <w:r w:rsidRPr="00F87F46">
          <w:rPr>
            <w:rStyle w:val="Hyperlink"/>
            <w:noProof/>
          </w:rPr>
          <w:fldChar w:fldCharType="end"/>
        </w:r>
      </w:ins>
    </w:p>
    <w:p w14:paraId="05C14FDA" w14:textId="77777777" w:rsidR="00EA1A11" w:rsidRDefault="00EA1A11">
      <w:pPr>
        <w:pStyle w:val="TOC4"/>
        <w:tabs>
          <w:tab w:val="left" w:pos="1320"/>
          <w:tab w:val="right" w:leader="dot" w:pos="9060"/>
        </w:tabs>
        <w:rPr>
          <w:ins w:id="98" w:author="m.kalaitzaki" w:date="2019-05-16T10:06:00Z"/>
          <w:rFonts w:asciiTheme="minorHAnsi" w:eastAsiaTheme="minorEastAsia" w:hAnsiTheme="minorHAnsi" w:cstheme="minorBidi"/>
          <w:noProof/>
          <w:sz w:val="22"/>
          <w:szCs w:val="22"/>
          <w:lang w:eastAsia="en-US"/>
        </w:rPr>
      </w:pPr>
      <w:ins w:id="9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"_Toc8893625"</w:instrText>
        </w:r>
        <w:r w:rsidRPr="00F87F46">
          <w:rPr>
            <w:rStyle w:val="Hyperlink"/>
            <w:noProof/>
          </w:rPr>
          <w:instrText xml:space="preserve"> </w:instrText>
        </w:r>
        <w:r w:rsidRPr="00F87F46">
          <w:rPr>
            <w:rStyle w:val="Hyperlink"/>
            <w:noProof/>
          </w:rPr>
          <w:fldChar w:fldCharType="separate"/>
        </w:r>
        <w:r w:rsidRPr="00F87F46">
          <w:rPr>
            <w:rStyle w:val="Hyperlink"/>
            <w:noProof/>
          </w:rPr>
          <w:t>5.3.2.2</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_Toc8893625 \h </w:instrText>
        </w:r>
      </w:ins>
      <w:r>
        <w:rPr>
          <w:noProof/>
          <w:webHidden/>
        </w:rPr>
      </w:r>
      <w:r>
        <w:rPr>
          <w:noProof/>
          <w:webHidden/>
        </w:rPr>
        <w:fldChar w:fldCharType="separate"/>
      </w:r>
      <w:ins w:id="100" w:author="m.kalaitzaki" w:date="2019-05-16T10:06:00Z">
        <w:r>
          <w:rPr>
            <w:noProof/>
            <w:webHidden/>
          </w:rPr>
          <w:t>37</w:t>
        </w:r>
        <w:r>
          <w:rPr>
            <w:noProof/>
            <w:webHidden/>
          </w:rPr>
          <w:fldChar w:fldCharType="end"/>
        </w:r>
        <w:r w:rsidRPr="00F87F46">
          <w:rPr>
            <w:rStyle w:val="Hyperlink"/>
            <w:noProof/>
          </w:rPr>
          <w:fldChar w:fldCharType="end"/>
        </w:r>
      </w:ins>
    </w:p>
    <w:p w14:paraId="642116D7" w14:textId="77777777" w:rsidR="00EA1A11" w:rsidRDefault="00EA1A11">
      <w:pPr>
        <w:pStyle w:val="TOC4"/>
        <w:tabs>
          <w:tab w:val="left" w:pos="1320"/>
          <w:tab w:val="right" w:leader="dot" w:pos="9060"/>
        </w:tabs>
        <w:rPr>
          <w:ins w:id="101" w:author="m.kalaitzaki" w:date="2019-05-16T10:06:00Z"/>
          <w:rFonts w:asciiTheme="minorHAnsi" w:eastAsiaTheme="minorEastAsia" w:hAnsiTheme="minorHAnsi" w:cstheme="minorBidi"/>
          <w:noProof/>
          <w:sz w:val="22"/>
          <w:szCs w:val="22"/>
          <w:lang w:eastAsia="en-US"/>
        </w:rPr>
      </w:pPr>
      <w:ins w:id="102" w:author="m.kalaitzaki" w:date="2019-05-16T10:06:00Z">
        <w:r w:rsidRPr="00F87F46">
          <w:rPr>
            <w:rStyle w:val="Hyperlink"/>
            <w:noProof/>
          </w:rPr>
          <w:lastRenderedPageBreak/>
          <w:fldChar w:fldCharType="begin"/>
        </w:r>
        <w:r w:rsidRPr="00F87F46">
          <w:rPr>
            <w:rStyle w:val="Hyperlink"/>
            <w:noProof/>
          </w:rPr>
          <w:instrText xml:space="preserve"> </w:instrText>
        </w:r>
        <w:r>
          <w:rPr>
            <w:noProof/>
          </w:rPr>
          <w:instrText>HYPERLINK \l "_Toc8893626"</w:instrText>
        </w:r>
        <w:r w:rsidRPr="00F87F46">
          <w:rPr>
            <w:rStyle w:val="Hyperlink"/>
            <w:noProof/>
          </w:rPr>
          <w:instrText xml:space="preserve"> </w:instrText>
        </w:r>
        <w:r w:rsidRPr="00F87F46">
          <w:rPr>
            <w:rStyle w:val="Hyperlink"/>
            <w:noProof/>
          </w:rPr>
          <w:fldChar w:fldCharType="separate"/>
        </w:r>
        <w:r w:rsidRPr="00F87F46">
          <w:rPr>
            <w:rStyle w:val="Hyperlink"/>
            <w:i/>
            <w:noProof/>
          </w:rPr>
          <w:t>5.3.2.3</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_Toc8893626 \h </w:instrText>
        </w:r>
      </w:ins>
      <w:r>
        <w:rPr>
          <w:noProof/>
          <w:webHidden/>
        </w:rPr>
      </w:r>
      <w:r>
        <w:rPr>
          <w:noProof/>
          <w:webHidden/>
        </w:rPr>
        <w:fldChar w:fldCharType="separate"/>
      </w:r>
      <w:ins w:id="103" w:author="m.kalaitzaki" w:date="2019-05-16T10:06:00Z">
        <w:r>
          <w:rPr>
            <w:noProof/>
            <w:webHidden/>
          </w:rPr>
          <w:t>38</w:t>
        </w:r>
        <w:r>
          <w:rPr>
            <w:noProof/>
            <w:webHidden/>
          </w:rPr>
          <w:fldChar w:fldCharType="end"/>
        </w:r>
        <w:r w:rsidRPr="00F87F46">
          <w:rPr>
            <w:rStyle w:val="Hyperlink"/>
            <w:noProof/>
          </w:rPr>
          <w:fldChar w:fldCharType="end"/>
        </w:r>
      </w:ins>
    </w:p>
    <w:p w14:paraId="64761C3B" w14:textId="77777777" w:rsidR="00EA1A11" w:rsidRDefault="00EA1A11">
      <w:pPr>
        <w:pStyle w:val="TOC4"/>
        <w:tabs>
          <w:tab w:val="left" w:pos="1320"/>
          <w:tab w:val="right" w:leader="dot" w:pos="9060"/>
        </w:tabs>
        <w:rPr>
          <w:ins w:id="104" w:author="m.kalaitzaki" w:date="2019-05-16T10:06:00Z"/>
          <w:rFonts w:asciiTheme="minorHAnsi" w:eastAsiaTheme="minorEastAsia" w:hAnsiTheme="minorHAnsi" w:cstheme="minorBidi"/>
          <w:noProof/>
          <w:sz w:val="22"/>
          <w:szCs w:val="22"/>
          <w:lang w:eastAsia="en-US"/>
        </w:rPr>
      </w:pPr>
      <w:ins w:id="10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"_Toc8893627"</w:instrText>
        </w:r>
        <w:r w:rsidRPr="00F87F46">
          <w:rPr>
            <w:rStyle w:val="Hyperlink"/>
            <w:noProof/>
          </w:rPr>
          <w:instrText xml:space="preserve"> </w:instrText>
        </w:r>
        <w:r w:rsidRPr="00F87F46">
          <w:rPr>
            <w:rStyle w:val="Hyperlink"/>
            <w:noProof/>
          </w:rPr>
          <w:fldChar w:fldCharType="separate"/>
        </w:r>
        <w:r w:rsidRPr="00F87F46">
          <w:rPr>
            <w:rStyle w:val="Hyperlink"/>
            <w:i/>
            <w:noProof/>
          </w:rPr>
          <w:t>5.3.2.4</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_Toc8893627 \h </w:instrText>
        </w:r>
      </w:ins>
      <w:r>
        <w:rPr>
          <w:noProof/>
          <w:webHidden/>
        </w:rPr>
      </w:r>
      <w:r>
        <w:rPr>
          <w:noProof/>
          <w:webHidden/>
        </w:rPr>
        <w:fldChar w:fldCharType="separate"/>
      </w:r>
      <w:ins w:id="106" w:author="m.kalaitzaki" w:date="2019-05-16T10:06:00Z">
        <w:r>
          <w:rPr>
            <w:noProof/>
            <w:webHidden/>
          </w:rPr>
          <w:t>38</w:t>
        </w:r>
        <w:r>
          <w:rPr>
            <w:noProof/>
            <w:webHidden/>
          </w:rPr>
          <w:fldChar w:fldCharType="end"/>
        </w:r>
        <w:r w:rsidRPr="00F87F46">
          <w:rPr>
            <w:rStyle w:val="Hyperlink"/>
            <w:noProof/>
          </w:rPr>
          <w:fldChar w:fldCharType="end"/>
        </w:r>
      </w:ins>
    </w:p>
    <w:p w14:paraId="2225F361" w14:textId="77777777" w:rsidR="00EA1A11" w:rsidRDefault="00EA1A11">
      <w:pPr>
        <w:pStyle w:val="TOC4"/>
        <w:tabs>
          <w:tab w:val="left" w:pos="1320"/>
          <w:tab w:val="right" w:leader="dot" w:pos="9060"/>
        </w:tabs>
        <w:rPr>
          <w:ins w:id="107" w:author="m.kalaitzaki" w:date="2019-05-16T10:06:00Z"/>
          <w:rFonts w:asciiTheme="minorHAnsi" w:eastAsiaTheme="minorEastAsia" w:hAnsiTheme="minorHAnsi" w:cstheme="minorBidi"/>
          <w:noProof/>
          <w:sz w:val="22"/>
          <w:szCs w:val="22"/>
          <w:lang w:eastAsia="en-US"/>
        </w:rPr>
      </w:pPr>
      <w:ins w:id="10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"_Toc8893628"</w:instrText>
        </w:r>
        <w:r w:rsidRPr="00F87F46">
          <w:rPr>
            <w:rStyle w:val="Hyperlink"/>
            <w:noProof/>
          </w:rPr>
          <w:instrText xml:space="preserve"> </w:instrText>
        </w:r>
        <w:r w:rsidRPr="00F87F46">
          <w:rPr>
            <w:rStyle w:val="Hyperlink"/>
            <w:noProof/>
          </w:rPr>
          <w:fldChar w:fldCharType="separate"/>
        </w:r>
        <w:r w:rsidRPr="00F87F46">
          <w:rPr>
            <w:rStyle w:val="Hyperlink"/>
            <w:noProof/>
          </w:rPr>
          <w:t>5.3.2.5</w:t>
        </w:r>
        <w:r>
          <w:rPr>
            <w:rFonts w:asciiTheme="minorHAnsi" w:eastAsiaTheme="minorEastAsia" w:hAnsiTheme="minorHAnsi" w:cstheme="minorBidi"/>
            <w:noProof/>
            <w:sz w:val="22"/>
            <w:szCs w:val="22"/>
            <w:lang w:eastAsia="en-US"/>
          </w:rPr>
          <w:tab/>
        </w:r>
        <w:r w:rsidRPr="00F87F46">
          <w:rPr>
            <w:rStyle w:val="Hyperlink"/>
            <w:noProof/>
          </w:rPr>
          <w:t>Local Contact Properties</w:t>
        </w:r>
        <w:r>
          <w:rPr>
            <w:noProof/>
            <w:webHidden/>
          </w:rPr>
          <w:tab/>
        </w:r>
        <w:r>
          <w:rPr>
            <w:noProof/>
            <w:webHidden/>
          </w:rPr>
          <w:fldChar w:fldCharType="begin"/>
        </w:r>
        <w:r>
          <w:rPr>
            <w:noProof/>
            <w:webHidden/>
          </w:rPr>
          <w:instrText xml:space="preserve"> PAGEREF _Toc8893628 \h </w:instrText>
        </w:r>
      </w:ins>
      <w:r>
        <w:rPr>
          <w:noProof/>
          <w:webHidden/>
        </w:rPr>
      </w:r>
      <w:r>
        <w:rPr>
          <w:noProof/>
          <w:webHidden/>
        </w:rPr>
        <w:fldChar w:fldCharType="separate"/>
      </w:r>
      <w:ins w:id="109" w:author="m.kalaitzaki" w:date="2019-05-16T10:06:00Z">
        <w:r>
          <w:rPr>
            <w:noProof/>
            <w:webHidden/>
          </w:rPr>
          <w:t>38</w:t>
        </w:r>
        <w:r>
          <w:rPr>
            <w:noProof/>
            <w:webHidden/>
          </w:rPr>
          <w:fldChar w:fldCharType="end"/>
        </w:r>
        <w:r w:rsidRPr="00F87F46">
          <w:rPr>
            <w:rStyle w:val="Hyperlink"/>
            <w:noProof/>
          </w:rPr>
          <w:fldChar w:fldCharType="end"/>
        </w:r>
      </w:ins>
    </w:p>
    <w:p w14:paraId="24F691F4" w14:textId="77777777" w:rsidR="00EA1A11" w:rsidRDefault="00EA1A11">
      <w:pPr>
        <w:pStyle w:val="TOC3"/>
        <w:rPr>
          <w:ins w:id="110" w:author="m.kalaitzaki" w:date="2019-05-16T10:06:00Z"/>
          <w:rFonts w:asciiTheme="minorHAnsi" w:eastAsiaTheme="minorEastAsia" w:hAnsiTheme="minorHAnsi" w:cstheme="minorBidi"/>
          <w:noProof/>
          <w:sz w:val="22"/>
          <w:szCs w:val="22"/>
          <w:lang w:eastAsia="en-US"/>
        </w:rPr>
      </w:pPr>
      <w:ins w:id="11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"_Toc8893629"</w:instrText>
        </w:r>
        <w:r w:rsidRPr="00F87F46">
          <w:rPr>
            <w:rStyle w:val="Hyperlink"/>
            <w:noProof/>
          </w:rPr>
          <w:instrText xml:space="preserve"> </w:instrText>
        </w:r>
        <w:r w:rsidRPr="00F87F46">
          <w:rPr>
            <w:rStyle w:val="Hyperlink"/>
            <w:noProof/>
          </w:rPr>
          <w:fldChar w:fldCharType="separate"/>
        </w:r>
        <w:r w:rsidRPr="00F87F46">
          <w:rPr>
            <w:rStyle w:val="Hyperlink"/>
            <w:noProof/>
          </w:rPr>
          <w:t>5.3.3</w:t>
        </w:r>
        <w:r>
          <w:rPr>
            <w:rFonts w:asciiTheme="minorHAnsi" w:eastAsiaTheme="minorEastAsia" w:hAnsiTheme="minorHAnsi" w:cstheme="minorBidi"/>
            <w:noProof/>
            <w:sz w:val="22"/>
            <w:szCs w:val="22"/>
            <w:lang w:eastAsia="en-US"/>
          </w:rPr>
          <w:tab/>
        </w:r>
        <w:r w:rsidRPr="00F87F46">
          <w:rPr>
            <w:rStyle w:val="Hyperlink"/>
            <w:noProof/>
          </w:rPr>
          <w:t>Joints</w:t>
        </w:r>
        <w:r>
          <w:rPr>
            <w:noProof/>
            <w:webHidden/>
          </w:rPr>
          <w:tab/>
        </w:r>
        <w:r>
          <w:rPr>
            <w:noProof/>
            <w:webHidden/>
          </w:rPr>
          <w:fldChar w:fldCharType="begin"/>
        </w:r>
        <w:r>
          <w:rPr>
            <w:noProof/>
            <w:webHidden/>
          </w:rPr>
          <w:instrText xml:space="preserve"> PAGEREF _Toc8893629 \h </w:instrText>
        </w:r>
      </w:ins>
      <w:r>
        <w:rPr>
          <w:noProof/>
          <w:webHidden/>
        </w:rPr>
      </w:r>
      <w:r>
        <w:rPr>
          <w:noProof/>
          <w:webHidden/>
        </w:rPr>
        <w:fldChar w:fldCharType="separate"/>
      </w:r>
      <w:ins w:id="112" w:author="m.kalaitzaki" w:date="2019-05-16T10:06:00Z">
        <w:r>
          <w:rPr>
            <w:noProof/>
            <w:webHidden/>
          </w:rPr>
          <w:t>39</w:t>
        </w:r>
        <w:r>
          <w:rPr>
            <w:noProof/>
            <w:webHidden/>
          </w:rPr>
          <w:fldChar w:fldCharType="end"/>
        </w:r>
        <w:r w:rsidRPr="00F87F46">
          <w:rPr>
            <w:rStyle w:val="Hyperlink"/>
            <w:noProof/>
          </w:rPr>
          <w:fldChar w:fldCharType="end"/>
        </w:r>
      </w:ins>
    </w:p>
    <w:p w14:paraId="2249FC95" w14:textId="77777777" w:rsidR="00EA1A11" w:rsidRDefault="00EA1A11">
      <w:pPr>
        <w:pStyle w:val="TOC2"/>
        <w:tabs>
          <w:tab w:val="left" w:pos="660"/>
          <w:tab w:val="right" w:leader="dot" w:pos="9060"/>
        </w:tabs>
        <w:rPr>
          <w:ins w:id="113" w:author="m.kalaitzaki" w:date="2019-05-16T10:06:00Z"/>
          <w:rFonts w:asciiTheme="minorHAnsi" w:eastAsiaTheme="minorEastAsia" w:hAnsiTheme="minorHAnsi" w:cstheme="minorBidi"/>
          <w:b w:val="0"/>
          <w:bCs w:val="0"/>
          <w:noProof/>
          <w:sz w:val="22"/>
          <w:szCs w:val="22"/>
          <w:lang w:eastAsia="en-US"/>
        </w:rPr>
      </w:pPr>
      <w:ins w:id="11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"_Toc8893630"</w:instrText>
        </w:r>
        <w:r w:rsidRPr="00F87F46">
          <w:rPr>
            <w:rStyle w:val="Hyperlink"/>
            <w:noProof/>
          </w:rPr>
          <w:instrText xml:space="preserve"> </w:instrText>
        </w:r>
        <w:r w:rsidRPr="00F87F46">
          <w:rPr>
            <w:rStyle w:val="Hyperlink"/>
            <w:noProof/>
          </w:rPr>
          <w:fldChar w:fldCharType="separate"/>
        </w:r>
        <w:r w:rsidRPr="00F87F46">
          <w:rPr>
            <w:rStyle w:val="Hyperlink"/>
            <w:noProof/>
          </w:rPr>
          <w:t>5.4</w:t>
        </w:r>
        <w:r>
          <w:rPr>
            <w:rFonts w:asciiTheme="minorHAnsi" w:eastAsiaTheme="minorEastAsia" w:hAnsiTheme="minorHAnsi" w:cstheme="minorBidi"/>
            <w:b w:val="0"/>
            <w:bCs w:val="0"/>
            <w:noProof/>
            <w:sz w:val="22"/>
            <w:szCs w:val="22"/>
            <w:lang w:eastAsia="en-US"/>
          </w:rPr>
          <w:tab/>
        </w:r>
        <w:r w:rsidRPr="00F87F46">
          <w:rPr>
            <w:rStyle w:val="Hyperlink"/>
            <w:noProof/>
          </w:rPr>
          <w:t>A Minimalistic Example of a χMCF file</w:t>
        </w:r>
        <w:r>
          <w:rPr>
            <w:noProof/>
            <w:webHidden/>
          </w:rPr>
          <w:tab/>
        </w:r>
        <w:r>
          <w:rPr>
            <w:noProof/>
            <w:webHidden/>
          </w:rPr>
          <w:fldChar w:fldCharType="begin"/>
        </w:r>
        <w:r>
          <w:rPr>
            <w:noProof/>
            <w:webHidden/>
          </w:rPr>
          <w:instrText xml:space="preserve"> PAGEREF _Toc8893630 \h </w:instrText>
        </w:r>
      </w:ins>
      <w:r>
        <w:rPr>
          <w:noProof/>
          <w:webHidden/>
        </w:rPr>
      </w:r>
      <w:r>
        <w:rPr>
          <w:noProof/>
          <w:webHidden/>
        </w:rPr>
        <w:fldChar w:fldCharType="separate"/>
      </w:r>
      <w:ins w:id="115" w:author="m.kalaitzaki" w:date="2019-05-16T10:06:00Z">
        <w:r>
          <w:rPr>
            <w:noProof/>
            <w:webHidden/>
          </w:rPr>
          <w:t>40</w:t>
        </w:r>
        <w:r>
          <w:rPr>
            <w:noProof/>
            <w:webHidden/>
          </w:rPr>
          <w:fldChar w:fldCharType="end"/>
        </w:r>
        <w:r w:rsidRPr="00F87F46">
          <w:rPr>
            <w:rStyle w:val="Hyperlink"/>
            <w:noProof/>
          </w:rPr>
          <w:fldChar w:fldCharType="end"/>
        </w:r>
      </w:ins>
    </w:p>
    <w:p w14:paraId="0B6BA9C9" w14:textId="77777777" w:rsidR="00EA1A11" w:rsidRDefault="00EA1A11">
      <w:pPr>
        <w:pStyle w:val="TOC2"/>
        <w:tabs>
          <w:tab w:val="left" w:pos="660"/>
          <w:tab w:val="right" w:leader="dot" w:pos="9060"/>
        </w:tabs>
        <w:rPr>
          <w:ins w:id="116" w:author="m.kalaitzaki" w:date="2019-05-16T10:06:00Z"/>
          <w:rFonts w:asciiTheme="minorHAnsi" w:eastAsiaTheme="minorEastAsia" w:hAnsiTheme="minorHAnsi" w:cstheme="minorBidi"/>
          <w:b w:val="0"/>
          <w:bCs w:val="0"/>
          <w:noProof/>
          <w:sz w:val="22"/>
          <w:szCs w:val="22"/>
          <w:lang w:eastAsia="en-US"/>
        </w:rPr>
      </w:pPr>
      <w:ins w:id="11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"_Toc8893631"</w:instrText>
        </w:r>
        <w:r w:rsidRPr="00F87F46">
          <w:rPr>
            <w:rStyle w:val="Hyperlink"/>
            <w:noProof/>
          </w:rPr>
          <w:instrText xml:space="preserve"> </w:instrText>
        </w:r>
        <w:r w:rsidRPr="00F87F46">
          <w:rPr>
            <w:rStyle w:val="Hyperlink"/>
            <w:noProof/>
          </w:rPr>
          <w:fldChar w:fldCharType="separate"/>
        </w:r>
        <w:r w:rsidRPr="00F87F46">
          <w:rPr>
            <w:rStyle w:val="Hyperlink"/>
            <w:noProof/>
          </w:rPr>
          <w:t>5.5</w:t>
        </w:r>
        <w:r>
          <w:rPr>
            <w:rFonts w:asciiTheme="minorHAnsi" w:eastAsiaTheme="minorEastAsia" w:hAnsiTheme="minorHAnsi" w:cstheme="minorBidi"/>
            <w:b w:val="0"/>
            <w:bCs w:val="0"/>
            <w:noProof/>
            <w:sz w:val="22"/>
            <w:szCs w:val="22"/>
            <w:lang w:eastAsia="en-US"/>
          </w:rPr>
          <w:tab/>
        </w:r>
        <w:r w:rsidRPr="00F87F46">
          <w:rPr>
            <w:rStyle w:val="Hyperlink"/>
            <w:noProof/>
          </w:rPr>
          <w:t>XML Schema Definition</w:t>
        </w:r>
        <w:r>
          <w:rPr>
            <w:noProof/>
            <w:webHidden/>
          </w:rPr>
          <w:tab/>
        </w:r>
        <w:r>
          <w:rPr>
            <w:noProof/>
            <w:webHidden/>
          </w:rPr>
          <w:fldChar w:fldCharType="begin"/>
        </w:r>
        <w:r>
          <w:rPr>
            <w:noProof/>
            <w:webHidden/>
          </w:rPr>
          <w:instrText xml:space="preserve"> PAGEREF _Toc8893631 \h </w:instrText>
        </w:r>
      </w:ins>
      <w:r>
        <w:rPr>
          <w:noProof/>
          <w:webHidden/>
        </w:rPr>
      </w:r>
      <w:r>
        <w:rPr>
          <w:noProof/>
          <w:webHidden/>
        </w:rPr>
        <w:fldChar w:fldCharType="separate"/>
      </w:r>
      <w:ins w:id="118" w:author="m.kalaitzaki" w:date="2019-05-16T10:06:00Z">
        <w:r>
          <w:rPr>
            <w:noProof/>
            <w:webHidden/>
          </w:rPr>
          <w:t>41</w:t>
        </w:r>
        <w:r>
          <w:rPr>
            <w:noProof/>
            <w:webHidden/>
          </w:rPr>
          <w:fldChar w:fldCharType="end"/>
        </w:r>
        <w:r w:rsidRPr="00F87F46">
          <w:rPr>
            <w:rStyle w:val="Hyperlink"/>
            <w:noProof/>
          </w:rPr>
          <w:fldChar w:fldCharType="end"/>
        </w:r>
      </w:ins>
    </w:p>
    <w:p w14:paraId="3C5D4CB3" w14:textId="77777777" w:rsidR="00EA1A11" w:rsidRDefault="00EA1A11">
      <w:pPr>
        <w:pStyle w:val="TOC1"/>
        <w:tabs>
          <w:tab w:val="left" w:pos="440"/>
          <w:tab w:val="right" w:leader="dot" w:pos="9060"/>
        </w:tabs>
        <w:rPr>
          <w:ins w:id="119" w:author="m.kalaitzaki" w:date="2019-05-16T10:06:00Z"/>
          <w:rFonts w:asciiTheme="minorHAnsi" w:eastAsiaTheme="minorEastAsia" w:hAnsiTheme="minorHAnsi" w:cstheme="minorBidi"/>
          <w:b w:val="0"/>
          <w:bCs w:val="0"/>
          <w:caps w:val="0"/>
          <w:noProof/>
          <w:sz w:val="22"/>
          <w:szCs w:val="22"/>
          <w:lang w:eastAsia="en-US"/>
        </w:rPr>
      </w:pPr>
      <w:ins w:id="12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"_Toc8893632"</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eastAsia="en-US"/>
          </w:rPr>
          <w:tab/>
        </w:r>
        <w:r w:rsidRPr="00F87F46">
          <w:rPr>
            <w:rStyle w:val="Hyperlink"/>
            <w:noProof/>
          </w:rPr>
          <w:t>Data Common to any Connection</w:t>
        </w:r>
        <w:r>
          <w:rPr>
            <w:noProof/>
            <w:webHidden/>
          </w:rPr>
          <w:tab/>
        </w:r>
        <w:r>
          <w:rPr>
            <w:noProof/>
            <w:webHidden/>
          </w:rPr>
          <w:fldChar w:fldCharType="begin"/>
        </w:r>
        <w:r>
          <w:rPr>
            <w:noProof/>
            <w:webHidden/>
          </w:rPr>
          <w:instrText xml:space="preserve"> PAGEREF _Toc8893632 \h </w:instrText>
        </w:r>
      </w:ins>
      <w:r>
        <w:rPr>
          <w:noProof/>
          <w:webHidden/>
        </w:rPr>
      </w:r>
      <w:r>
        <w:rPr>
          <w:noProof/>
          <w:webHidden/>
        </w:rPr>
        <w:fldChar w:fldCharType="separate"/>
      </w:r>
      <w:ins w:id="121" w:author="m.kalaitzaki" w:date="2019-05-16T10:06:00Z">
        <w:r>
          <w:rPr>
            <w:noProof/>
            <w:webHidden/>
          </w:rPr>
          <w:t>42</w:t>
        </w:r>
        <w:r>
          <w:rPr>
            <w:noProof/>
            <w:webHidden/>
          </w:rPr>
          <w:fldChar w:fldCharType="end"/>
        </w:r>
        <w:r w:rsidRPr="00F87F46">
          <w:rPr>
            <w:rStyle w:val="Hyperlink"/>
            <w:noProof/>
          </w:rPr>
          <w:fldChar w:fldCharType="end"/>
        </w:r>
      </w:ins>
    </w:p>
    <w:p w14:paraId="62545035" w14:textId="77777777" w:rsidR="00EA1A11" w:rsidRDefault="00EA1A11">
      <w:pPr>
        <w:pStyle w:val="TOC2"/>
        <w:tabs>
          <w:tab w:val="left" w:pos="660"/>
          <w:tab w:val="right" w:leader="dot" w:pos="9060"/>
        </w:tabs>
        <w:rPr>
          <w:ins w:id="122" w:author="m.kalaitzaki" w:date="2019-05-16T10:06:00Z"/>
          <w:rFonts w:asciiTheme="minorHAnsi" w:eastAsiaTheme="minorEastAsia" w:hAnsiTheme="minorHAnsi" w:cstheme="minorBidi"/>
          <w:b w:val="0"/>
          <w:bCs w:val="0"/>
          <w:noProof/>
          <w:sz w:val="22"/>
          <w:szCs w:val="22"/>
          <w:lang w:eastAsia="en-US"/>
        </w:rPr>
      </w:pPr>
      <w:ins w:id="12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"_Toc8893633"</w:instrText>
        </w:r>
        <w:r w:rsidRPr="00F87F46">
          <w:rPr>
            <w:rStyle w:val="Hyperlink"/>
            <w:noProof/>
          </w:rPr>
          <w:instrText xml:space="preserve"> </w:instrText>
        </w:r>
        <w:r w:rsidRPr="00F87F46">
          <w:rPr>
            <w:rStyle w:val="Hyperlink"/>
            <w:noProof/>
          </w:rPr>
          <w:fldChar w:fldCharType="separate"/>
        </w:r>
        <w:r w:rsidRPr="00F87F46">
          <w:rPr>
            <w:rStyle w:val="Hyperlink"/>
            <w:noProof/>
          </w:rPr>
          <w:t>6.1</w:t>
        </w:r>
        <w:r>
          <w:rPr>
            <w:rFonts w:asciiTheme="minorHAnsi" w:eastAsiaTheme="minorEastAsia" w:hAnsiTheme="minorHAnsi" w:cstheme="minorBidi"/>
            <w:b w:val="0"/>
            <w:bCs w:val="0"/>
            <w:noProof/>
            <w:sz w:val="22"/>
            <w:szCs w:val="22"/>
            <w:lang w:eastAsia="en-US"/>
          </w:rPr>
          <w:tab/>
        </w:r>
        <w:r w:rsidRPr="00F87F46">
          <w:rPr>
            <w:rStyle w:val="Hyperlink"/>
            <w:noProof/>
          </w:rPr>
          <w:t>Indices and their properties</w:t>
        </w:r>
        <w:r>
          <w:rPr>
            <w:noProof/>
            <w:webHidden/>
          </w:rPr>
          <w:tab/>
        </w:r>
        <w:r>
          <w:rPr>
            <w:noProof/>
            <w:webHidden/>
          </w:rPr>
          <w:fldChar w:fldCharType="begin"/>
        </w:r>
        <w:r>
          <w:rPr>
            <w:noProof/>
            <w:webHidden/>
          </w:rPr>
          <w:instrText xml:space="preserve"> PAGEREF _Toc8893633 \h </w:instrText>
        </w:r>
      </w:ins>
      <w:r>
        <w:rPr>
          <w:noProof/>
          <w:webHidden/>
        </w:rPr>
      </w:r>
      <w:r>
        <w:rPr>
          <w:noProof/>
          <w:webHidden/>
        </w:rPr>
        <w:fldChar w:fldCharType="separate"/>
      </w:r>
      <w:ins w:id="124" w:author="m.kalaitzaki" w:date="2019-05-16T10:06:00Z">
        <w:r>
          <w:rPr>
            <w:noProof/>
            <w:webHidden/>
          </w:rPr>
          <w:t>42</w:t>
        </w:r>
        <w:r>
          <w:rPr>
            <w:noProof/>
            <w:webHidden/>
          </w:rPr>
          <w:fldChar w:fldCharType="end"/>
        </w:r>
        <w:r w:rsidRPr="00F87F46">
          <w:rPr>
            <w:rStyle w:val="Hyperlink"/>
            <w:noProof/>
          </w:rPr>
          <w:fldChar w:fldCharType="end"/>
        </w:r>
      </w:ins>
    </w:p>
    <w:p w14:paraId="5795F1A5" w14:textId="77777777" w:rsidR="00EA1A11" w:rsidRDefault="00EA1A11">
      <w:pPr>
        <w:pStyle w:val="TOC2"/>
        <w:tabs>
          <w:tab w:val="left" w:pos="660"/>
          <w:tab w:val="right" w:leader="dot" w:pos="9060"/>
        </w:tabs>
        <w:rPr>
          <w:ins w:id="125" w:author="m.kalaitzaki" w:date="2019-05-16T10:06:00Z"/>
          <w:rFonts w:asciiTheme="minorHAnsi" w:eastAsiaTheme="minorEastAsia" w:hAnsiTheme="minorHAnsi" w:cstheme="minorBidi"/>
          <w:b w:val="0"/>
          <w:bCs w:val="0"/>
          <w:noProof/>
          <w:sz w:val="22"/>
          <w:szCs w:val="22"/>
          <w:lang w:eastAsia="en-US"/>
        </w:rPr>
      </w:pPr>
      <w:ins w:id="12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"_Toc8893634"</w:instrText>
        </w:r>
        <w:r w:rsidRPr="00F87F46">
          <w:rPr>
            <w:rStyle w:val="Hyperlink"/>
            <w:noProof/>
          </w:rPr>
          <w:instrText xml:space="preserve"> </w:instrText>
        </w:r>
        <w:r w:rsidRPr="00F87F46">
          <w:rPr>
            <w:rStyle w:val="Hyperlink"/>
            <w:noProof/>
          </w:rPr>
          <w:fldChar w:fldCharType="separate"/>
        </w:r>
        <w:r w:rsidRPr="00F87F46">
          <w:rPr>
            <w:rStyle w:val="Hyperlink"/>
            <w:noProof/>
          </w:rPr>
          <w:t>6.2</w:t>
        </w:r>
        <w:r>
          <w:rPr>
            <w:rFonts w:asciiTheme="minorHAnsi" w:eastAsiaTheme="minorEastAsia" w:hAnsiTheme="minorHAnsi" w:cstheme="minorBidi"/>
            <w:b w:val="0"/>
            <w:bCs w:val="0"/>
            <w:noProof/>
            <w:sz w:val="22"/>
            <w:szCs w:val="22"/>
            <w:lang w:eastAsia="en-US"/>
          </w:rPr>
          <w:tab/>
        </w:r>
        <w:r w:rsidRPr="00F87F46">
          <w:rPr>
            <w:rStyle w:val="Hyperlink"/>
            <w:noProof/>
          </w:rPr>
          <w:t xml:space="preserve">Attribute </w:t>
        </w:r>
        <w:r w:rsidRPr="00F87F46">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_Toc8893634 \h </w:instrText>
        </w:r>
      </w:ins>
      <w:r>
        <w:rPr>
          <w:noProof/>
          <w:webHidden/>
        </w:rPr>
      </w:r>
      <w:r>
        <w:rPr>
          <w:noProof/>
          <w:webHidden/>
        </w:rPr>
        <w:fldChar w:fldCharType="separate"/>
      </w:r>
      <w:ins w:id="127" w:author="m.kalaitzaki" w:date="2019-05-16T10:06:00Z">
        <w:r>
          <w:rPr>
            <w:noProof/>
            <w:webHidden/>
          </w:rPr>
          <w:t>42</w:t>
        </w:r>
        <w:r>
          <w:rPr>
            <w:noProof/>
            <w:webHidden/>
          </w:rPr>
          <w:fldChar w:fldCharType="end"/>
        </w:r>
        <w:r w:rsidRPr="00F87F46">
          <w:rPr>
            <w:rStyle w:val="Hyperlink"/>
            <w:noProof/>
          </w:rPr>
          <w:fldChar w:fldCharType="end"/>
        </w:r>
      </w:ins>
    </w:p>
    <w:p w14:paraId="2E643277" w14:textId="77777777" w:rsidR="00EA1A11" w:rsidRDefault="00EA1A11">
      <w:pPr>
        <w:pStyle w:val="TOC2"/>
        <w:tabs>
          <w:tab w:val="left" w:pos="660"/>
          <w:tab w:val="right" w:leader="dot" w:pos="9060"/>
        </w:tabs>
        <w:rPr>
          <w:ins w:id="128" w:author="m.kalaitzaki" w:date="2019-05-16T10:06:00Z"/>
          <w:rFonts w:asciiTheme="minorHAnsi" w:eastAsiaTheme="minorEastAsia" w:hAnsiTheme="minorHAnsi" w:cstheme="minorBidi"/>
          <w:b w:val="0"/>
          <w:bCs w:val="0"/>
          <w:noProof/>
          <w:sz w:val="22"/>
          <w:szCs w:val="22"/>
          <w:lang w:eastAsia="en-US"/>
        </w:rPr>
      </w:pPr>
      <w:ins w:id="12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"_Toc8893635"</w:instrText>
        </w:r>
        <w:r w:rsidRPr="00F87F46">
          <w:rPr>
            <w:rStyle w:val="Hyperlink"/>
            <w:noProof/>
          </w:rPr>
          <w:instrText xml:space="preserve"> </w:instrText>
        </w:r>
        <w:r w:rsidRPr="00F87F46">
          <w:rPr>
            <w:rStyle w:val="Hyperlink"/>
            <w:noProof/>
          </w:rPr>
          <w:fldChar w:fldCharType="separate"/>
        </w:r>
        <w:r w:rsidRPr="00F87F46">
          <w:rPr>
            <w:rStyle w:val="Hyperlink"/>
            <w:noProof/>
          </w:rPr>
          <w:t>6.3</w:t>
        </w:r>
        <w:r>
          <w:rPr>
            <w:rFonts w:asciiTheme="minorHAnsi" w:eastAsiaTheme="minorEastAsia" w:hAnsiTheme="minorHAnsi" w:cstheme="minorBidi"/>
            <w:b w:val="0"/>
            <w:bCs w:val="0"/>
            <w:noProof/>
            <w:sz w:val="22"/>
            <w:szCs w:val="22"/>
            <w:lang w:eastAsia="en-US"/>
          </w:rPr>
          <w:tab/>
        </w:r>
        <w:r w:rsidRPr="00F87F46">
          <w:rPr>
            <w:rStyle w:val="Hyperlink"/>
            <w:noProof/>
          </w:rPr>
          <w:t>Dimensions and Coordinates</w:t>
        </w:r>
        <w:r>
          <w:rPr>
            <w:noProof/>
            <w:webHidden/>
          </w:rPr>
          <w:tab/>
        </w:r>
        <w:r>
          <w:rPr>
            <w:noProof/>
            <w:webHidden/>
          </w:rPr>
          <w:fldChar w:fldCharType="begin"/>
        </w:r>
        <w:r>
          <w:rPr>
            <w:noProof/>
            <w:webHidden/>
          </w:rPr>
          <w:instrText xml:space="preserve"> PAGEREF _Toc8893635 \h </w:instrText>
        </w:r>
      </w:ins>
      <w:r>
        <w:rPr>
          <w:noProof/>
          <w:webHidden/>
        </w:rPr>
      </w:r>
      <w:r>
        <w:rPr>
          <w:noProof/>
          <w:webHidden/>
        </w:rPr>
        <w:fldChar w:fldCharType="separate"/>
      </w:r>
      <w:ins w:id="130" w:author="m.kalaitzaki" w:date="2019-05-16T10:06:00Z">
        <w:r>
          <w:rPr>
            <w:noProof/>
            <w:webHidden/>
          </w:rPr>
          <w:t>42</w:t>
        </w:r>
        <w:r>
          <w:rPr>
            <w:noProof/>
            <w:webHidden/>
          </w:rPr>
          <w:fldChar w:fldCharType="end"/>
        </w:r>
        <w:r w:rsidRPr="00F87F46">
          <w:rPr>
            <w:rStyle w:val="Hyperlink"/>
            <w:noProof/>
          </w:rPr>
          <w:fldChar w:fldCharType="end"/>
        </w:r>
      </w:ins>
    </w:p>
    <w:p w14:paraId="54F0CBCE" w14:textId="77777777" w:rsidR="00EA1A11" w:rsidRDefault="00EA1A11">
      <w:pPr>
        <w:pStyle w:val="TOC2"/>
        <w:tabs>
          <w:tab w:val="left" w:pos="660"/>
          <w:tab w:val="right" w:leader="dot" w:pos="9060"/>
        </w:tabs>
        <w:rPr>
          <w:ins w:id="131" w:author="m.kalaitzaki" w:date="2019-05-16T10:06:00Z"/>
          <w:rFonts w:asciiTheme="minorHAnsi" w:eastAsiaTheme="minorEastAsia" w:hAnsiTheme="minorHAnsi" w:cstheme="minorBidi"/>
          <w:b w:val="0"/>
          <w:bCs w:val="0"/>
          <w:noProof/>
          <w:sz w:val="22"/>
          <w:szCs w:val="22"/>
          <w:lang w:eastAsia="en-US"/>
        </w:rPr>
      </w:pPr>
      <w:ins w:id="13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"_Toc8893636"</w:instrText>
        </w:r>
        <w:r w:rsidRPr="00F87F46">
          <w:rPr>
            <w:rStyle w:val="Hyperlink"/>
            <w:noProof/>
          </w:rPr>
          <w:instrText xml:space="preserve"> </w:instrText>
        </w:r>
        <w:r w:rsidRPr="00F87F46">
          <w:rPr>
            <w:rStyle w:val="Hyperlink"/>
            <w:noProof/>
          </w:rPr>
          <w:fldChar w:fldCharType="separate"/>
        </w:r>
        <w:r w:rsidRPr="00F87F46">
          <w:rPr>
            <w:rStyle w:val="Hyperlink"/>
            <w:noProof/>
          </w:rPr>
          <w:t>6.4</w:t>
        </w:r>
        <w:r>
          <w:rPr>
            <w:rFonts w:asciiTheme="minorHAnsi" w:eastAsiaTheme="minorEastAsia" w:hAnsiTheme="minorHAnsi" w:cstheme="minorBidi"/>
            <w:b w:val="0"/>
            <w:bCs w:val="0"/>
            <w:noProof/>
            <w:sz w:val="22"/>
            <w:szCs w:val="22"/>
            <w:lang w:eastAsia="en-US"/>
          </w:rPr>
          <w:tab/>
        </w:r>
        <w:r w:rsidRPr="00F87F46">
          <w:rPr>
            <w:rStyle w:val="Hyperlink"/>
            <w:noProof/>
          </w:rPr>
          <w:t xml:space="preserve">Attribute </w:t>
        </w:r>
        <w:r w:rsidRPr="00F87F46">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_Toc8893636 \h </w:instrText>
        </w:r>
      </w:ins>
      <w:r>
        <w:rPr>
          <w:noProof/>
          <w:webHidden/>
        </w:rPr>
      </w:r>
      <w:r>
        <w:rPr>
          <w:noProof/>
          <w:webHidden/>
        </w:rPr>
        <w:fldChar w:fldCharType="separate"/>
      </w:r>
      <w:ins w:id="133" w:author="m.kalaitzaki" w:date="2019-05-16T10:06:00Z">
        <w:r>
          <w:rPr>
            <w:noProof/>
            <w:webHidden/>
          </w:rPr>
          <w:t>42</w:t>
        </w:r>
        <w:r>
          <w:rPr>
            <w:noProof/>
            <w:webHidden/>
          </w:rPr>
          <w:fldChar w:fldCharType="end"/>
        </w:r>
        <w:r w:rsidRPr="00F87F46">
          <w:rPr>
            <w:rStyle w:val="Hyperlink"/>
            <w:noProof/>
          </w:rPr>
          <w:fldChar w:fldCharType="end"/>
        </w:r>
      </w:ins>
    </w:p>
    <w:p w14:paraId="34C7901A" w14:textId="77777777" w:rsidR="00EA1A11" w:rsidRDefault="00EA1A11">
      <w:pPr>
        <w:pStyle w:val="TOC2"/>
        <w:tabs>
          <w:tab w:val="left" w:pos="660"/>
          <w:tab w:val="right" w:leader="dot" w:pos="9060"/>
        </w:tabs>
        <w:rPr>
          <w:ins w:id="134" w:author="m.kalaitzaki" w:date="2019-05-16T10:06:00Z"/>
          <w:rFonts w:asciiTheme="minorHAnsi" w:eastAsiaTheme="minorEastAsia" w:hAnsiTheme="minorHAnsi" w:cstheme="minorBidi"/>
          <w:b w:val="0"/>
          <w:bCs w:val="0"/>
          <w:noProof/>
          <w:sz w:val="22"/>
          <w:szCs w:val="22"/>
          <w:lang w:eastAsia="en-US"/>
        </w:rPr>
      </w:pPr>
      <w:ins w:id="13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"_Toc8893637"</w:instrText>
        </w:r>
        <w:r w:rsidRPr="00F87F46">
          <w:rPr>
            <w:rStyle w:val="Hyperlink"/>
            <w:noProof/>
          </w:rPr>
          <w:instrText xml:space="preserve"> </w:instrText>
        </w:r>
        <w:r w:rsidRPr="00F87F46">
          <w:rPr>
            <w:rStyle w:val="Hyperlink"/>
            <w:noProof/>
          </w:rPr>
          <w:fldChar w:fldCharType="separate"/>
        </w:r>
        <w:r w:rsidRPr="00F87F46">
          <w:rPr>
            <w:rStyle w:val="Hyperlink"/>
            <w:noProof/>
          </w:rPr>
          <w:t>6.5</w:t>
        </w:r>
        <w:r>
          <w:rPr>
            <w:rFonts w:asciiTheme="minorHAnsi" w:eastAsiaTheme="minorEastAsia" w:hAnsiTheme="minorHAnsi" w:cstheme="minorBidi"/>
            <w:b w:val="0"/>
            <w:bCs w:val="0"/>
            <w:noProof/>
            <w:sz w:val="22"/>
            <w:szCs w:val="22"/>
            <w:lang w:eastAsia="en-US"/>
          </w:rPr>
          <w:tab/>
        </w:r>
        <w:r w:rsidRPr="00F87F46">
          <w:rPr>
            <w:rStyle w:val="Hyperlink"/>
            <w:noProof/>
          </w:rPr>
          <w:t>Custom Attributes list</w:t>
        </w:r>
        <w:r>
          <w:rPr>
            <w:noProof/>
            <w:webHidden/>
          </w:rPr>
          <w:tab/>
        </w:r>
        <w:r>
          <w:rPr>
            <w:noProof/>
            <w:webHidden/>
          </w:rPr>
          <w:fldChar w:fldCharType="begin"/>
        </w:r>
        <w:r>
          <w:rPr>
            <w:noProof/>
            <w:webHidden/>
          </w:rPr>
          <w:instrText xml:space="preserve"> PAGEREF _Toc8893637 \h </w:instrText>
        </w:r>
      </w:ins>
      <w:r>
        <w:rPr>
          <w:noProof/>
          <w:webHidden/>
        </w:rPr>
      </w:r>
      <w:r>
        <w:rPr>
          <w:noProof/>
          <w:webHidden/>
        </w:rPr>
        <w:fldChar w:fldCharType="separate"/>
      </w:r>
      <w:ins w:id="136" w:author="m.kalaitzaki" w:date="2019-05-16T10:06:00Z">
        <w:r>
          <w:rPr>
            <w:noProof/>
            <w:webHidden/>
          </w:rPr>
          <w:t>43</w:t>
        </w:r>
        <w:r>
          <w:rPr>
            <w:noProof/>
            <w:webHidden/>
          </w:rPr>
          <w:fldChar w:fldCharType="end"/>
        </w:r>
        <w:r w:rsidRPr="00F87F46">
          <w:rPr>
            <w:rStyle w:val="Hyperlink"/>
            <w:noProof/>
          </w:rPr>
          <w:fldChar w:fldCharType="end"/>
        </w:r>
      </w:ins>
    </w:p>
    <w:p w14:paraId="66F00F5B" w14:textId="77777777" w:rsidR="00EA1A11" w:rsidRDefault="00EA1A11">
      <w:pPr>
        <w:pStyle w:val="TOC2"/>
        <w:tabs>
          <w:tab w:val="left" w:pos="660"/>
          <w:tab w:val="right" w:leader="dot" w:pos="9060"/>
        </w:tabs>
        <w:rPr>
          <w:ins w:id="137" w:author="m.kalaitzaki" w:date="2019-05-16T10:06:00Z"/>
          <w:rFonts w:asciiTheme="minorHAnsi" w:eastAsiaTheme="minorEastAsia" w:hAnsiTheme="minorHAnsi" w:cstheme="minorBidi"/>
          <w:b w:val="0"/>
          <w:bCs w:val="0"/>
          <w:noProof/>
          <w:sz w:val="22"/>
          <w:szCs w:val="22"/>
          <w:lang w:eastAsia="en-US"/>
        </w:rPr>
      </w:pPr>
      <w:ins w:id="13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"_Toc8893638"</w:instrText>
        </w:r>
        <w:r w:rsidRPr="00F87F46">
          <w:rPr>
            <w:rStyle w:val="Hyperlink"/>
            <w:noProof/>
          </w:rPr>
          <w:instrText xml:space="preserve"> </w:instrText>
        </w:r>
        <w:r w:rsidRPr="00F87F46">
          <w:rPr>
            <w:rStyle w:val="Hyperlink"/>
            <w:noProof/>
          </w:rPr>
          <w:fldChar w:fldCharType="separate"/>
        </w:r>
        <w:r w:rsidRPr="00F87F46">
          <w:rPr>
            <w:rStyle w:val="Hyperlink"/>
            <w:noProof/>
          </w:rPr>
          <w:t>6.6</w:t>
        </w:r>
        <w:r>
          <w:rPr>
            <w:rFonts w:asciiTheme="minorHAnsi" w:eastAsiaTheme="minorEastAsia" w:hAnsiTheme="minorHAnsi" w:cstheme="minorBidi"/>
            <w:b w:val="0"/>
            <w:bCs w:val="0"/>
            <w:noProof/>
            <w:sz w:val="22"/>
            <w:szCs w:val="22"/>
            <w:lang w:eastAsia="en-US"/>
          </w:rPr>
          <w:tab/>
        </w:r>
        <w:r w:rsidRPr="00F87F46">
          <w:rPr>
            <w:rStyle w:val="Hyperlink"/>
            <w:noProof/>
          </w:rPr>
          <w:t xml:space="preserve">Distinction between </w:t>
        </w:r>
        <w:r w:rsidRPr="00F87F46">
          <w:rPr>
            <w:rStyle w:val="Hyperlink"/>
            <w:rFonts w:ascii="Courier New" w:hAnsi="Courier New" w:cs="Courier New"/>
            <w:noProof/>
          </w:rPr>
          <w:t>&lt;custom_attributes/&gt;</w:t>
        </w:r>
        <w:r w:rsidRPr="00F87F46">
          <w:rPr>
            <w:rStyle w:val="Hyperlink"/>
            <w:noProof/>
          </w:rPr>
          <w:t xml:space="preserve"> and </w:t>
        </w:r>
        <w:r w:rsidRPr="00F87F46">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_Toc8893638 \h </w:instrText>
        </w:r>
      </w:ins>
      <w:r>
        <w:rPr>
          <w:noProof/>
          <w:webHidden/>
        </w:rPr>
      </w:r>
      <w:r>
        <w:rPr>
          <w:noProof/>
          <w:webHidden/>
        </w:rPr>
        <w:fldChar w:fldCharType="separate"/>
      </w:r>
      <w:ins w:id="139" w:author="m.kalaitzaki" w:date="2019-05-16T10:06:00Z">
        <w:r>
          <w:rPr>
            <w:noProof/>
            <w:webHidden/>
          </w:rPr>
          <w:t>48</w:t>
        </w:r>
        <w:r>
          <w:rPr>
            <w:noProof/>
            <w:webHidden/>
          </w:rPr>
          <w:fldChar w:fldCharType="end"/>
        </w:r>
        <w:r w:rsidRPr="00F87F46">
          <w:rPr>
            <w:rStyle w:val="Hyperlink"/>
            <w:noProof/>
          </w:rPr>
          <w:fldChar w:fldCharType="end"/>
        </w:r>
      </w:ins>
    </w:p>
    <w:p w14:paraId="228A1510" w14:textId="77777777" w:rsidR="00EA1A11" w:rsidRDefault="00EA1A11">
      <w:pPr>
        <w:pStyle w:val="TOC3"/>
        <w:rPr>
          <w:ins w:id="140" w:author="m.kalaitzaki" w:date="2019-05-16T10:06:00Z"/>
          <w:rFonts w:asciiTheme="minorHAnsi" w:eastAsiaTheme="minorEastAsia" w:hAnsiTheme="minorHAnsi" w:cstheme="minorBidi"/>
          <w:noProof/>
          <w:sz w:val="22"/>
          <w:szCs w:val="22"/>
          <w:lang w:eastAsia="en-US"/>
        </w:rPr>
      </w:pPr>
      <w:ins w:id="14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"_Toc8893639"</w:instrText>
        </w:r>
        <w:r w:rsidRPr="00F87F46">
          <w:rPr>
            <w:rStyle w:val="Hyperlink"/>
            <w:noProof/>
          </w:rPr>
          <w:instrText xml:space="preserve"> </w:instrText>
        </w:r>
        <w:r w:rsidRPr="00F87F46">
          <w:rPr>
            <w:rStyle w:val="Hyperlink"/>
            <w:noProof/>
          </w:rPr>
          <w:fldChar w:fldCharType="separate"/>
        </w:r>
        <w:r w:rsidRPr="00F87F46">
          <w:rPr>
            <w:rStyle w:val="Hyperlink"/>
            <w:noProof/>
          </w:rPr>
          <w:t>6.6.1</w:t>
        </w:r>
        <w:r>
          <w:rPr>
            <w:rFonts w:asciiTheme="minorHAnsi" w:eastAsiaTheme="minorEastAsia" w:hAnsiTheme="minorHAnsi" w:cstheme="minorBidi"/>
            <w:noProof/>
            <w:sz w:val="22"/>
            <w:szCs w:val="22"/>
            <w:lang w:eastAsia="en-US"/>
          </w:rPr>
          <w:tab/>
        </w:r>
        <w:r w:rsidRPr="00F87F46">
          <w:rPr>
            <w:rStyle w:val="Hyperlink"/>
            <w:noProof/>
          </w:rPr>
          <w:t xml:space="preserve">Needs of different process roles, addressed by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_Toc8893639 \h </w:instrText>
        </w:r>
      </w:ins>
      <w:r>
        <w:rPr>
          <w:noProof/>
          <w:webHidden/>
        </w:rPr>
      </w:r>
      <w:r>
        <w:rPr>
          <w:noProof/>
          <w:webHidden/>
        </w:rPr>
        <w:fldChar w:fldCharType="separate"/>
      </w:r>
      <w:ins w:id="142" w:author="m.kalaitzaki" w:date="2019-05-16T10:06:00Z">
        <w:r>
          <w:rPr>
            <w:noProof/>
            <w:webHidden/>
          </w:rPr>
          <w:t>48</w:t>
        </w:r>
        <w:r>
          <w:rPr>
            <w:noProof/>
            <w:webHidden/>
          </w:rPr>
          <w:fldChar w:fldCharType="end"/>
        </w:r>
        <w:r w:rsidRPr="00F87F46">
          <w:rPr>
            <w:rStyle w:val="Hyperlink"/>
            <w:noProof/>
          </w:rPr>
          <w:fldChar w:fldCharType="end"/>
        </w:r>
      </w:ins>
    </w:p>
    <w:p w14:paraId="2656DC15" w14:textId="77777777" w:rsidR="00EA1A11" w:rsidRDefault="00EA1A11">
      <w:pPr>
        <w:pStyle w:val="TOC3"/>
        <w:rPr>
          <w:ins w:id="143" w:author="m.kalaitzaki" w:date="2019-05-16T10:06:00Z"/>
          <w:rFonts w:asciiTheme="minorHAnsi" w:eastAsiaTheme="minorEastAsia" w:hAnsiTheme="minorHAnsi" w:cstheme="minorBidi"/>
          <w:noProof/>
          <w:sz w:val="22"/>
          <w:szCs w:val="22"/>
          <w:lang w:eastAsia="en-US"/>
        </w:rPr>
      </w:pPr>
      <w:ins w:id="14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"_Toc8893640"</w:instrText>
        </w:r>
        <w:r w:rsidRPr="00F87F46">
          <w:rPr>
            <w:rStyle w:val="Hyperlink"/>
            <w:noProof/>
          </w:rPr>
          <w:instrText xml:space="preserve"> </w:instrText>
        </w:r>
        <w:r w:rsidRPr="00F87F46">
          <w:rPr>
            <w:rStyle w:val="Hyperlink"/>
            <w:noProof/>
          </w:rPr>
          <w:fldChar w:fldCharType="separate"/>
        </w:r>
        <w:r w:rsidRPr="00F87F46">
          <w:rPr>
            <w:rStyle w:val="Hyperlink"/>
            <w:noProof/>
          </w:rPr>
          <w:t>6.6.2</w:t>
        </w:r>
        <w:r>
          <w:rPr>
            <w:rFonts w:asciiTheme="minorHAnsi" w:eastAsiaTheme="minorEastAsia" w:hAnsiTheme="minorHAnsi" w:cstheme="minorBidi"/>
            <w:noProof/>
            <w:sz w:val="22"/>
            <w:szCs w:val="22"/>
            <w:lang w:eastAsia="en-US"/>
          </w:rPr>
          <w:tab/>
        </w:r>
        <w:r w:rsidRPr="00F87F46">
          <w:rPr>
            <w:rStyle w:val="Hyperlink"/>
            <w:noProof/>
          </w:rPr>
          <w:t xml:space="preserve">Needs of different applications, addressed by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_Toc8893640 \h </w:instrText>
        </w:r>
      </w:ins>
      <w:r>
        <w:rPr>
          <w:noProof/>
          <w:webHidden/>
        </w:rPr>
      </w:r>
      <w:r>
        <w:rPr>
          <w:noProof/>
          <w:webHidden/>
        </w:rPr>
        <w:fldChar w:fldCharType="separate"/>
      </w:r>
      <w:ins w:id="145" w:author="m.kalaitzaki" w:date="2019-05-16T10:06:00Z">
        <w:r>
          <w:rPr>
            <w:noProof/>
            <w:webHidden/>
          </w:rPr>
          <w:t>48</w:t>
        </w:r>
        <w:r>
          <w:rPr>
            <w:noProof/>
            <w:webHidden/>
          </w:rPr>
          <w:fldChar w:fldCharType="end"/>
        </w:r>
        <w:r w:rsidRPr="00F87F46">
          <w:rPr>
            <w:rStyle w:val="Hyperlink"/>
            <w:noProof/>
          </w:rPr>
          <w:fldChar w:fldCharType="end"/>
        </w:r>
      </w:ins>
    </w:p>
    <w:p w14:paraId="6D45E03A" w14:textId="77777777" w:rsidR="00EA1A11" w:rsidRDefault="00EA1A11">
      <w:pPr>
        <w:pStyle w:val="TOC3"/>
        <w:rPr>
          <w:ins w:id="146" w:author="m.kalaitzaki" w:date="2019-05-16T10:06:00Z"/>
          <w:rFonts w:asciiTheme="minorHAnsi" w:eastAsiaTheme="minorEastAsia" w:hAnsiTheme="minorHAnsi" w:cstheme="minorBidi"/>
          <w:noProof/>
          <w:sz w:val="22"/>
          <w:szCs w:val="22"/>
          <w:lang w:eastAsia="en-US"/>
        </w:rPr>
      </w:pPr>
      <w:ins w:id="14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"_Toc8893641"</w:instrText>
        </w:r>
        <w:r w:rsidRPr="00F87F46">
          <w:rPr>
            <w:rStyle w:val="Hyperlink"/>
            <w:noProof/>
          </w:rPr>
          <w:instrText xml:space="preserve"> </w:instrText>
        </w:r>
        <w:r w:rsidRPr="00F87F46">
          <w:rPr>
            <w:rStyle w:val="Hyperlink"/>
            <w:noProof/>
          </w:rPr>
          <w:fldChar w:fldCharType="separate"/>
        </w:r>
        <w:r w:rsidRPr="00F87F46">
          <w:rPr>
            <w:rStyle w:val="Hyperlink"/>
            <w:noProof/>
          </w:rPr>
          <w:t>6.6.3</w:t>
        </w:r>
        <w:r>
          <w:rPr>
            <w:rFonts w:asciiTheme="minorHAnsi" w:eastAsiaTheme="minorEastAsia" w:hAnsiTheme="minorHAnsi" w:cstheme="minorBidi"/>
            <w:noProof/>
            <w:sz w:val="22"/>
            <w:szCs w:val="22"/>
            <w:lang w:eastAsia="en-US"/>
          </w:rPr>
          <w:tab/>
        </w:r>
        <w:r w:rsidRPr="00F87F46">
          <w:rPr>
            <w:rStyle w:val="Hyperlink"/>
            <w:noProof/>
          </w:rPr>
          <w:t xml:space="preserve">Different levels of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sidRPr="00F87F46">
          <w:rPr>
            <w:rStyle w:val="Hyperlink"/>
            <w:noProof/>
          </w:rPr>
          <w:t xml:space="preserve"> within χMCF data model</w:t>
        </w:r>
        <w:r>
          <w:rPr>
            <w:noProof/>
            <w:webHidden/>
          </w:rPr>
          <w:tab/>
        </w:r>
        <w:r>
          <w:rPr>
            <w:noProof/>
            <w:webHidden/>
          </w:rPr>
          <w:fldChar w:fldCharType="begin"/>
        </w:r>
        <w:r>
          <w:rPr>
            <w:noProof/>
            <w:webHidden/>
          </w:rPr>
          <w:instrText xml:space="preserve"> PAGEREF _Toc8893641 \h </w:instrText>
        </w:r>
      </w:ins>
      <w:r>
        <w:rPr>
          <w:noProof/>
          <w:webHidden/>
        </w:rPr>
      </w:r>
      <w:r>
        <w:rPr>
          <w:noProof/>
          <w:webHidden/>
        </w:rPr>
        <w:fldChar w:fldCharType="separate"/>
      </w:r>
      <w:ins w:id="148" w:author="m.kalaitzaki" w:date="2019-05-16T10:06:00Z">
        <w:r>
          <w:rPr>
            <w:noProof/>
            <w:webHidden/>
          </w:rPr>
          <w:t>49</w:t>
        </w:r>
        <w:r>
          <w:rPr>
            <w:noProof/>
            <w:webHidden/>
          </w:rPr>
          <w:fldChar w:fldCharType="end"/>
        </w:r>
        <w:r w:rsidRPr="00F87F46">
          <w:rPr>
            <w:rStyle w:val="Hyperlink"/>
            <w:noProof/>
          </w:rPr>
          <w:fldChar w:fldCharType="end"/>
        </w:r>
      </w:ins>
    </w:p>
    <w:p w14:paraId="2CB7FFAA" w14:textId="77777777" w:rsidR="00EA1A11" w:rsidRDefault="00EA1A11">
      <w:pPr>
        <w:pStyle w:val="TOC1"/>
        <w:tabs>
          <w:tab w:val="left" w:pos="440"/>
          <w:tab w:val="right" w:leader="dot" w:pos="9060"/>
        </w:tabs>
        <w:rPr>
          <w:ins w:id="149" w:author="m.kalaitzaki" w:date="2019-05-16T10:06:00Z"/>
          <w:rFonts w:asciiTheme="minorHAnsi" w:eastAsiaTheme="minorEastAsia" w:hAnsiTheme="minorHAnsi" w:cstheme="minorBidi"/>
          <w:b w:val="0"/>
          <w:bCs w:val="0"/>
          <w:caps w:val="0"/>
          <w:noProof/>
          <w:sz w:val="22"/>
          <w:szCs w:val="22"/>
          <w:lang w:eastAsia="en-US"/>
        </w:rPr>
      </w:pPr>
      <w:ins w:id="15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"_Toc8893642"</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eastAsia="en-US"/>
          </w:rPr>
          <w:tab/>
        </w:r>
        <w:r w:rsidRPr="00F87F46">
          <w:rPr>
            <w:rStyle w:val="Hyperlink"/>
            <w:noProof/>
          </w:rPr>
          <w:t>0D connections</w:t>
        </w:r>
        <w:r>
          <w:rPr>
            <w:noProof/>
            <w:webHidden/>
          </w:rPr>
          <w:tab/>
        </w:r>
        <w:r>
          <w:rPr>
            <w:noProof/>
            <w:webHidden/>
          </w:rPr>
          <w:fldChar w:fldCharType="begin"/>
        </w:r>
        <w:r>
          <w:rPr>
            <w:noProof/>
            <w:webHidden/>
          </w:rPr>
          <w:instrText xml:space="preserve"> PAGEREF _Toc8893642 \h </w:instrText>
        </w:r>
      </w:ins>
      <w:r>
        <w:rPr>
          <w:noProof/>
          <w:webHidden/>
        </w:rPr>
      </w:r>
      <w:r>
        <w:rPr>
          <w:noProof/>
          <w:webHidden/>
        </w:rPr>
        <w:fldChar w:fldCharType="separate"/>
      </w:r>
      <w:ins w:id="151" w:author="m.kalaitzaki" w:date="2019-05-16T10:06:00Z">
        <w:r>
          <w:rPr>
            <w:noProof/>
            <w:webHidden/>
          </w:rPr>
          <w:t>50</w:t>
        </w:r>
        <w:r>
          <w:rPr>
            <w:noProof/>
            <w:webHidden/>
          </w:rPr>
          <w:fldChar w:fldCharType="end"/>
        </w:r>
        <w:r w:rsidRPr="00F87F46">
          <w:rPr>
            <w:rStyle w:val="Hyperlink"/>
            <w:noProof/>
          </w:rPr>
          <w:fldChar w:fldCharType="end"/>
        </w:r>
      </w:ins>
    </w:p>
    <w:p w14:paraId="29D7FA7F" w14:textId="77777777" w:rsidR="00EA1A11" w:rsidRDefault="00EA1A11">
      <w:pPr>
        <w:pStyle w:val="TOC2"/>
        <w:tabs>
          <w:tab w:val="left" w:pos="660"/>
          <w:tab w:val="right" w:leader="dot" w:pos="9060"/>
        </w:tabs>
        <w:rPr>
          <w:ins w:id="152" w:author="m.kalaitzaki" w:date="2019-05-16T10:06:00Z"/>
          <w:rFonts w:asciiTheme="minorHAnsi" w:eastAsiaTheme="minorEastAsia" w:hAnsiTheme="minorHAnsi" w:cstheme="minorBidi"/>
          <w:b w:val="0"/>
          <w:bCs w:val="0"/>
          <w:noProof/>
          <w:sz w:val="22"/>
          <w:szCs w:val="22"/>
          <w:lang w:eastAsia="en-US"/>
        </w:rPr>
      </w:pPr>
      <w:ins w:id="15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"_Toc8893643"</w:instrText>
        </w:r>
        <w:r w:rsidRPr="00F87F46">
          <w:rPr>
            <w:rStyle w:val="Hyperlink"/>
            <w:noProof/>
          </w:rPr>
          <w:instrText xml:space="preserve"> </w:instrText>
        </w:r>
        <w:r w:rsidRPr="00F87F46">
          <w:rPr>
            <w:rStyle w:val="Hyperlink"/>
            <w:noProof/>
          </w:rPr>
          <w:fldChar w:fldCharType="separate"/>
        </w:r>
        <w:r w:rsidRPr="00F87F46">
          <w:rPr>
            <w:rStyle w:val="Hyperlink"/>
            <w:noProof/>
          </w:rPr>
          <w:t>7.1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_Toc8893643 \h </w:instrText>
        </w:r>
      </w:ins>
      <w:r>
        <w:rPr>
          <w:noProof/>
          <w:webHidden/>
        </w:rPr>
      </w:r>
      <w:r>
        <w:rPr>
          <w:noProof/>
          <w:webHidden/>
        </w:rPr>
        <w:fldChar w:fldCharType="separate"/>
      </w:r>
      <w:ins w:id="154" w:author="m.kalaitzaki" w:date="2019-05-16T10:06:00Z">
        <w:r>
          <w:rPr>
            <w:noProof/>
            <w:webHidden/>
          </w:rPr>
          <w:t>50</w:t>
        </w:r>
        <w:r>
          <w:rPr>
            <w:noProof/>
            <w:webHidden/>
          </w:rPr>
          <w:fldChar w:fldCharType="end"/>
        </w:r>
        <w:r w:rsidRPr="00F87F46">
          <w:rPr>
            <w:rStyle w:val="Hyperlink"/>
            <w:noProof/>
          </w:rPr>
          <w:fldChar w:fldCharType="end"/>
        </w:r>
      </w:ins>
    </w:p>
    <w:p w14:paraId="5DB19687" w14:textId="77777777" w:rsidR="00EA1A11" w:rsidRDefault="00EA1A11">
      <w:pPr>
        <w:pStyle w:val="TOC3"/>
        <w:rPr>
          <w:ins w:id="155" w:author="m.kalaitzaki" w:date="2019-05-16T10:06:00Z"/>
          <w:rFonts w:asciiTheme="minorHAnsi" w:eastAsiaTheme="minorEastAsia" w:hAnsiTheme="minorHAnsi" w:cstheme="minorBidi"/>
          <w:noProof/>
          <w:sz w:val="22"/>
          <w:szCs w:val="22"/>
          <w:lang w:eastAsia="en-US"/>
        </w:rPr>
      </w:pPr>
      <w:ins w:id="15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"_Toc8893644"</w:instrText>
        </w:r>
        <w:r w:rsidRPr="00F87F46">
          <w:rPr>
            <w:rStyle w:val="Hyperlink"/>
            <w:noProof/>
          </w:rPr>
          <w:instrText xml:space="preserve"> </w:instrText>
        </w:r>
        <w:r w:rsidRPr="00F87F46">
          <w:rPr>
            <w:rStyle w:val="Hyperlink"/>
            <w:noProof/>
          </w:rPr>
          <w:fldChar w:fldCharType="separate"/>
        </w:r>
        <w:r w:rsidRPr="00F87F46">
          <w:rPr>
            <w:rStyle w:val="Hyperlink"/>
            <w:noProof/>
          </w:rPr>
          <w:t>7.1.1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_Toc8893644 \h </w:instrText>
        </w:r>
      </w:ins>
      <w:r>
        <w:rPr>
          <w:noProof/>
          <w:webHidden/>
        </w:rPr>
      </w:r>
      <w:r>
        <w:rPr>
          <w:noProof/>
          <w:webHidden/>
        </w:rPr>
        <w:fldChar w:fldCharType="separate"/>
      </w:r>
      <w:ins w:id="157" w:author="m.kalaitzaki" w:date="2019-05-16T10:06:00Z">
        <w:r>
          <w:rPr>
            <w:noProof/>
            <w:webHidden/>
          </w:rPr>
          <w:t>50</w:t>
        </w:r>
        <w:r>
          <w:rPr>
            <w:noProof/>
            <w:webHidden/>
          </w:rPr>
          <w:fldChar w:fldCharType="end"/>
        </w:r>
        <w:r w:rsidRPr="00F87F46">
          <w:rPr>
            <w:rStyle w:val="Hyperlink"/>
            <w:noProof/>
          </w:rPr>
          <w:fldChar w:fldCharType="end"/>
        </w:r>
      </w:ins>
    </w:p>
    <w:p w14:paraId="00E8A252" w14:textId="77777777" w:rsidR="00EA1A11" w:rsidRDefault="00EA1A11">
      <w:pPr>
        <w:pStyle w:val="TOC3"/>
        <w:rPr>
          <w:ins w:id="158" w:author="m.kalaitzaki" w:date="2019-05-16T10:06:00Z"/>
          <w:rFonts w:asciiTheme="minorHAnsi" w:eastAsiaTheme="minorEastAsia" w:hAnsiTheme="minorHAnsi" w:cstheme="minorBidi"/>
          <w:noProof/>
          <w:sz w:val="22"/>
          <w:szCs w:val="22"/>
          <w:lang w:eastAsia="en-US"/>
        </w:rPr>
      </w:pPr>
      <w:ins w:id="15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"_Toc8893645"</w:instrText>
        </w:r>
        <w:r w:rsidRPr="00F87F46">
          <w:rPr>
            <w:rStyle w:val="Hyperlink"/>
            <w:noProof/>
          </w:rPr>
          <w:instrText xml:space="preserve"> </w:instrText>
        </w:r>
        <w:r w:rsidRPr="00F87F46">
          <w:rPr>
            <w:rStyle w:val="Hyperlink"/>
            <w:noProof/>
          </w:rPr>
          <w:fldChar w:fldCharType="separate"/>
        </w:r>
        <w:r w:rsidRPr="00F87F46">
          <w:rPr>
            <w:rStyle w:val="Hyperlink"/>
            <w:noProof/>
          </w:rPr>
          <w:t>7.1.2</w:t>
        </w:r>
        <w:r>
          <w:rPr>
            <w:rFonts w:asciiTheme="minorHAnsi" w:eastAsiaTheme="minorEastAsia" w:hAnsiTheme="minorHAnsi" w:cstheme="minorBidi"/>
            <w:noProof/>
            <w:sz w:val="22"/>
            <w:szCs w:val="22"/>
            <w:lang w:eastAsia="en-US"/>
          </w:rPr>
          <w:tab/>
        </w:r>
        <w:r w:rsidRPr="00F87F46">
          <w:rPr>
            <w:rStyle w:val="Hyperlink"/>
            <w:noProof/>
          </w:rPr>
          <w:t>Location</w:t>
        </w:r>
        <w:r>
          <w:rPr>
            <w:noProof/>
            <w:webHidden/>
          </w:rPr>
          <w:tab/>
        </w:r>
        <w:r>
          <w:rPr>
            <w:noProof/>
            <w:webHidden/>
          </w:rPr>
          <w:fldChar w:fldCharType="begin"/>
        </w:r>
        <w:r>
          <w:rPr>
            <w:noProof/>
            <w:webHidden/>
          </w:rPr>
          <w:instrText xml:space="preserve"> PAGEREF _Toc8893645 \h </w:instrText>
        </w:r>
      </w:ins>
      <w:r>
        <w:rPr>
          <w:noProof/>
          <w:webHidden/>
        </w:rPr>
      </w:r>
      <w:r>
        <w:rPr>
          <w:noProof/>
          <w:webHidden/>
        </w:rPr>
        <w:fldChar w:fldCharType="separate"/>
      </w:r>
      <w:ins w:id="160" w:author="m.kalaitzaki" w:date="2019-05-16T10:06:00Z">
        <w:r>
          <w:rPr>
            <w:noProof/>
            <w:webHidden/>
          </w:rPr>
          <w:t>50</w:t>
        </w:r>
        <w:r>
          <w:rPr>
            <w:noProof/>
            <w:webHidden/>
          </w:rPr>
          <w:fldChar w:fldCharType="end"/>
        </w:r>
        <w:r w:rsidRPr="00F87F46">
          <w:rPr>
            <w:rStyle w:val="Hyperlink"/>
            <w:noProof/>
          </w:rPr>
          <w:fldChar w:fldCharType="end"/>
        </w:r>
      </w:ins>
    </w:p>
    <w:p w14:paraId="77A7DF21" w14:textId="77777777" w:rsidR="00EA1A11" w:rsidRDefault="00EA1A11">
      <w:pPr>
        <w:pStyle w:val="TOC3"/>
        <w:rPr>
          <w:ins w:id="161" w:author="m.kalaitzaki" w:date="2019-05-16T10:06:00Z"/>
          <w:rFonts w:asciiTheme="minorHAnsi" w:eastAsiaTheme="minorEastAsia" w:hAnsiTheme="minorHAnsi" w:cstheme="minorBidi"/>
          <w:noProof/>
          <w:sz w:val="22"/>
          <w:szCs w:val="22"/>
          <w:lang w:eastAsia="en-US"/>
        </w:rPr>
      </w:pPr>
      <w:ins w:id="16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"_Toc8893646"</w:instrText>
        </w:r>
        <w:r w:rsidRPr="00F87F46">
          <w:rPr>
            <w:rStyle w:val="Hyperlink"/>
            <w:noProof/>
          </w:rPr>
          <w:instrText xml:space="preserve"> </w:instrText>
        </w:r>
        <w:r w:rsidRPr="00F87F46">
          <w:rPr>
            <w:rStyle w:val="Hyperlink"/>
            <w:noProof/>
          </w:rPr>
          <w:fldChar w:fldCharType="separate"/>
        </w:r>
        <w:r w:rsidRPr="00F87F46">
          <w:rPr>
            <w:rStyle w:val="Hyperlink"/>
            <w:noProof/>
          </w:rPr>
          <w:t>7.1.3</w:t>
        </w:r>
        <w:r>
          <w:rPr>
            <w:rFonts w:asciiTheme="minorHAnsi" w:eastAsiaTheme="minorEastAsia" w:hAnsiTheme="minorHAnsi" w:cstheme="minorBidi"/>
            <w:noProof/>
            <w:sz w:val="22"/>
            <w:szCs w:val="22"/>
            <w:lang w:eastAsia="en-US"/>
          </w:rPr>
          <w:tab/>
        </w:r>
        <w:r w:rsidRPr="00F87F46">
          <w:rPr>
            <w:rStyle w:val="Hyperlink"/>
            <w:noProof/>
          </w:rPr>
          <w:t>Direction</w:t>
        </w:r>
        <w:r>
          <w:rPr>
            <w:noProof/>
            <w:webHidden/>
          </w:rPr>
          <w:tab/>
        </w:r>
        <w:r>
          <w:rPr>
            <w:noProof/>
            <w:webHidden/>
          </w:rPr>
          <w:fldChar w:fldCharType="begin"/>
        </w:r>
        <w:r>
          <w:rPr>
            <w:noProof/>
            <w:webHidden/>
          </w:rPr>
          <w:instrText xml:space="preserve"> PAGEREF _Toc8893646 \h </w:instrText>
        </w:r>
      </w:ins>
      <w:r>
        <w:rPr>
          <w:noProof/>
          <w:webHidden/>
        </w:rPr>
      </w:r>
      <w:r>
        <w:rPr>
          <w:noProof/>
          <w:webHidden/>
        </w:rPr>
        <w:fldChar w:fldCharType="separate"/>
      </w:r>
      <w:ins w:id="163" w:author="m.kalaitzaki" w:date="2019-05-16T10:06:00Z">
        <w:r>
          <w:rPr>
            <w:noProof/>
            <w:webHidden/>
          </w:rPr>
          <w:t>51</w:t>
        </w:r>
        <w:r>
          <w:rPr>
            <w:noProof/>
            <w:webHidden/>
          </w:rPr>
          <w:fldChar w:fldCharType="end"/>
        </w:r>
        <w:r w:rsidRPr="00F87F46">
          <w:rPr>
            <w:rStyle w:val="Hyperlink"/>
            <w:noProof/>
          </w:rPr>
          <w:fldChar w:fldCharType="end"/>
        </w:r>
      </w:ins>
    </w:p>
    <w:p w14:paraId="7E27EFCB" w14:textId="77777777" w:rsidR="00EA1A11" w:rsidRDefault="00EA1A11">
      <w:pPr>
        <w:pStyle w:val="TOC3"/>
        <w:rPr>
          <w:ins w:id="164" w:author="m.kalaitzaki" w:date="2019-05-16T10:06:00Z"/>
          <w:rFonts w:asciiTheme="minorHAnsi" w:eastAsiaTheme="minorEastAsia" w:hAnsiTheme="minorHAnsi" w:cstheme="minorBidi"/>
          <w:noProof/>
          <w:sz w:val="22"/>
          <w:szCs w:val="22"/>
          <w:lang w:eastAsia="en-US"/>
        </w:rPr>
      </w:pPr>
      <w:ins w:id="16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"_Toc8893647"</w:instrText>
        </w:r>
        <w:r w:rsidRPr="00F87F46">
          <w:rPr>
            <w:rStyle w:val="Hyperlink"/>
            <w:noProof/>
          </w:rPr>
          <w:instrText xml:space="preserve"> </w:instrText>
        </w:r>
        <w:r w:rsidRPr="00F87F46">
          <w:rPr>
            <w:rStyle w:val="Hyperlink"/>
            <w:noProof/>
          </w:rPr>
          <w:fldChar w:fldCharType="separate"/>
        </w:r>
        <w:r w:rsidRPr="00F87F46">
          <w:rPr>
            <w:rStyle w:val="Hyperlink"/>
            <w:noProof/>
          </w:rPr>
          <w:t>7.1.4</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_Toc8893647 \h </w:instrText>
        </w:r>
      </w:ins>
      <w:r>
        <w:rPr>
          <w:noProof/>
          <w:webHidden/>
        </w:rPr>
      </w:r>
      <w:r>
        <w:rPr>
          <w:noProof/>
          <w:webHidden/>
        </w:rPr>
        <w:fldChar w:fldCharType="separate"/>
      </w:r>
      <w:ins w:id="166" w:author="m.kalaitzaki" w:date="2019-05-16T10:06:00Z">
        <w:r>
          <w:rPr>
            <w:noProof/>
            <w:webHidden/>
          </w:rPr>
          <w:t>52</w:t>
        </w:r>
        <w:r>
          <w:rPr>
            <w:noProof/>
            <w:webHidden/>
          </w:rPr>
          <w:fldChar w:fldCharType="end"/>
        </w:r>
        <w:r w:rsidRPr="00F87F46">
          <w:rPr>
            <w:rStyle w:val="Hyperlink"/>
            <w:noProof/>
          </w:rPr>
          <w:fldChar w:fldCharType="end"/>
        </w:r>
      </w:ins>
    </w:p>
    <w:p w14:paraId="5D273F66" w14:textId="77777777" w:rsidR="00EA1A11" w:rsidRDefault="00EA1A11">
      <w:pPr>
        <w:pStyle w:val="TOC2"/>
        <w:tabs>
          <w:tab w:val="left" w:pos="660"/>
          <w:tab w:val="right" w:leader="dot" w:pos="9060"/>
        </w:tabs>
        <w:rPr>
          <w:ins w:id="167" w:author="m.kalaitzaki" w:date="2019-05-16T10:06:00Z"/>
          <w:rFonts w:asciiTheme="minorHAnsi" w:eastAsiaTheme="minorEastAsia" w:hAnsiTheme="minorHAnsi" w:cstheme="minorBidi"/>
          <w:b w:val="0"/>
          <w:bCs w:val="0"/>
          <w:noProof/>
          <w:sz w:val="22"/>
          <w:szCs w:val="22"/>
          <w:lang w:eastAsia="en-US"/>
        </w:rPr>
      </w:pPr>
      <w:ins w:id="16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"_Toc8893648"</w:instrText>
        </w:r>
        <w:r w:rsidRPr="00F87F46">
          <w:rPr>
            <w:rStyle w:val="Hyperlink"/>
            <w:noProof/>
          </w:rPr>
          <w:instrText xml:space="preserve"> </w:instrText>
        </w:r>
        <w:r w:rsidRPr="00F87F46">
          <w:rPr>
            <w:rStyle w:val="Hyperlink"/>
            <w:noProof/>
          </w:rPr>
          <w:fldChar w:fldCharType="separate"/>
        </w:r>
        <w:r w:rsidRPr="00F87F46">
          <w:rPr>
            <w:rStyle w:val="Hyperlink"/>
            <w:noProof/>
          </w:rPr>
          <w:t>7.2</w:t>
        </w:r>
        <w:r>
          <w:rPr>
            <w:rFonts w:asciiTheme="minorHAnsi" w:eastAsiaTheme="minorEastAsia" w:hAnsiTheme="minorHAnsi" w:cstheme="minorBidi"/>
            <w:b w:val="0"/>
            <w:bCs w:val="0"/>
            <w:noProof/>
            <w:sz w:val="22"/>
            <w:szCs w:val="22"/>
            <w:lang w:eastAsia="en-US"/>
          </w:rPr>
          <w:tab/>
        </w:r>
        <w:r w:rsidRPr="00F87F46">
          <w:rPr>
            <w:rStyle w:val="Hyperlink"/>
            <w:noProof/>
          </w:rPr>
          <w:t>Spot Welds</w:t>
        </w:r>
        <w:r>
          <w:rPr>
            <w:noProof/>
            <w:webHidden/>
          </w:rPr>
          <w:tab/>
        </w:r>
        <w:r>
          <w:rPr>
            <w:noProof/>
            <w:webHidden/>
          </w:rPr>
          <w:fldChar w:fldCharType="begin"/>
        </w:r>
        <w:r>
          <w:rPr>
            <w:noProof/>
            <w:webHidden/>
          </w:rPr>
          <w:instrText xml:space="preserve"> PAGEREF _Toc8893648 \h </w:instrText>
        </w:r>
      </w:ins>
      <w:r>
        <w:rPr>
          <w:noProof/>
          <w:webHidden/>
        </w:rPr>
      </w:r>
      <w:r>
        <w:rPr>
          <w:noProof/>
          <w:webHidden/>
        </w:rPr>
        <w:fldChar w:fldCharType="separate"/>
      </w:r>
      <w:ins w:id="169" w:author="m.kalaitzaki" w:date="2019-05-16T10:06:00Z">
        <w:r>
          <w:rPr>
            <w:noProof/>
            <w:webHidden/>
          </w:rPr>
          <w:t>52</w:t>
        </w:r>
        <w:r>
          <w:rPr>
            <w:noProof/>
            <w:webHidden/>
          </w:rPr>
          <w:fldChar w:fldCharType="end"/>
        </w:r>
        <w:r w:rsidRPr="00F87F46">
          <w:rPr>
            <w:rStyle w:val="Hyperlink"/>
            <w:noProof/>
          </w:rPr>
          <w:fldChar w:fldCharType="end"/>
        </w:r>
      </w:ins>
    </w:p>
    <w:p w14:paraId="45B80140" w14:textId="77777777" w:rsidR="00EA1A11" w:rsidRDefault="00EA1A11">
      <w:pPr>
        <w:pStyle w:val="TOC2"/>
        <w:tabs>
          <w:tab w:val="left" w:pos="660"/>
          <w:tab w:val="right" w:leader="dot" w:pos="9060"/>
        </w:tabs>
        <w:rPr>
          <w:ins w:id="170" w:author="m.kalaitzaki" w:date="2019-05-16T10:06:00Z"/>
          <w:rFonts w:asciiTheme="minorHAnsi" w:eastAsiaTheme="minorEastAsia" w:hAnsiTheme="minorHAnsi" w:cstheme="minorBidi"/>
          <w:b w:val="0"/>
          <w:bCs w:val="0"/>
          <w:noProof/>
          <w:sz w:val="22"/>
          <w:szCs w:val="22"/>
          <w:lang w:eastAsia="en-US"/>
        </w:rPr>
      </w:pPr>
      <w:ins w:id="17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"_Toc8893649"</w:instrText>
        </w:r>
        <w:r w:rsidRPr="00F87F46">
          <w:rPr>
            <w:rStyle w:val="Hyperlink"/>
            <w:noProof/>
          </w:rPr>
          <w:instrText xml:space="preserve"> </w:instrText>
        </w:r>
        <w:r w:rsidRPr="00F87F46">
          <w:rPr>
            <w:rStyle w:val="Hyperlink"/>
            <w:noProof/>
          </w:rPr>
          <w:fldChar w:fldCharType="separate"/>
        </w:r>
        <w:r w:rsidRPr="00F87F46">
          <w:rPr>
            <w:rStyle w:val="Hyperlink"/>
            <w:noProof/>
          </w:rPr>
          <w:t>7.3</w:t>
        </w:r>
        <w:r>
          <w:rPr>
            <w:rFonts w:asciiTheme="minorHAnsi" w:eastAsiaTheme="minorEastAsia" w:hAnsiTheme="minorHAnsi" w:cstheme="minorBidi"/>
            <w:b w:val="0"/>
            <w:bCs w:val="0"/>
            <w:noProof/>
            <w:sz w:val="22"/>
            <w:szCs w:val="22"/>
            <w:lang w:eastAsia="en-US"/>
          </w:rPr>
          <w:tab/>
        </w:r>
        <w:r w:rsidRPr="00F87F46">
          <w:rPr>
            <w:rStyle w:val="Hyperlink"/>
            <w:noProof/>
          </w:rPr>
          <w:t>Robscans</w:t>
        </w:r>
        <w:r>
          <w:rPr>
            <w:noProof/>
            <w:webHidden/>
          </w:rPr>
          <w:tab/>
        </w:r>
        <w:r>
          <w:rPr>
            <w:noProof/>
            <w:webHidden/>
          </w:rPr>
          <w:fldChar w:fldCharType="begin"/>
        </w:r>
        <w:r>
          <w:rPr>
            <w:noProof/>
            <w:webHidden/>
          </w:rPr>
          <w:instrText xml:space="preserve"> PAGEREF _Toc8893649 \h </w:instrText>
        </w:r>
      </w:ins>
      <w:r>
        <w:rPr>
          <w:noProof/>
          <w:webHidden/>
        </w:rPr>
      </w:r>
      <w:r>
        <w:rPr>
          <w:noProof/>
          <w:webHidden/>
        </w:rPr>
        <w:fldChar w:fldCharType="separate"/>
      </w:r>
      <w:ins w:id="172" w:author="m.kalaitzaki" w:date="2019-05-16T10:06:00Z">
        <w:r>
          <w:rPr>
            <w:noProof/>
            <w:webHidden/>
          </w:rPr>
          <w:t>53</w:t>
        </w:r>
        <w:r>
          <w:rPr>
            <w:noProof/>
            <w:webHidden/>
          </w:rPr>
          <w:fldChar w:fldCharType="end"/>
        </w:r>
        <w:r w:rsidRPr="00F87F46">
          <w:rPr>
            <w:rStyle w:val="Hyperlink"/>
            <w:noProof/>
          </w:rPr>
          <w:fldChar w:fldCharType="end"/>
        </w:r>
      </w:ins>
    </w:p>
    <w:p w14:paraId="3F14BBE2" w14:textId="77777777" w:rsidR="00EA1A11" w:rsidRDefault="00EA1A11">
      <w:pPr>
        <w:pStyle w:val="TOC2"/>
        <w:tabs>
          <w:tab w:val="left" w:pos="660"/>
          <w:tab w:val="right" w:leader="dot" w:pos="9060"/>
        </w:tabs>
        <w:rPr>
          <w:ins w:id="173" w:author="m.kalaitzaki" w:date="2019-05-16T10:06:00Z"/>
          <w:rFonts w:asciiTheme="minorHAnsi" w:eastAsiaTheme="minorEastAsia" w:hAnsiTheme="minorHAnsi" w:cstheme="minorBidi"/>
          <w:b w:val="0"/>
          <w:bCs w:val="0"/>
          <w:noProof/>
          <w:sz w:val="22"/>
          <w:szCs w:val="22"/>
          <w:lang w:eastAsia="en-US"/>
        </w:rPr>
      </w:pPr>
      <w:ins w:id="17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"_Toc8893650"</w:instrText>
        </w:r>
        <w:r w:rsidRPr="00F87F46">
          <w:rPr>
            <w:rStyle w:val="Hyperlink"/>
            <w:noProof/>
          </w:rPr>
          <w:instrText xml:space="preserve"> </w:instrText>
        </w:r>
        <w:r w:rsidRPr="00F87F46">
          <w:rPr>
            <w:rStyle w:val="Hyperlink"/>
            <w:noProof/>
          </w:rPr>
          <w:fldChar w:fldCharType="separate"/>
        </w:r>
        <w:r w:rsidRPr="00F87F46">
          <w:rPr>
            <w:rStyle w:val="Hyperlink"/>
            <w:noProof/>
          </w:rPr>
          <w:t>7.4</w:t>
        </w:r>
        <w:r>
          <w:rPr>
            <w:rFonts w:asciiTheme="minorHAnsi" w:eastAsiaTheme="minorEastAsia" w:hAnsiTheme="minorHAnsi" w:cstheme="minorBidi"/>
            <w:b w:val="0"/>
            <w:bCs w:val="0"/>
            <w:noProof/>
            <w:sz w:val="22"/>
            <w:szCs w:val="22"/>
            <w:lang w:eastAsia="en-US"/>
          </w:rPr>
          <w:tab/>
        </w:r>
        <w:r w:rsidRPr="00F87F46">
          <w:rPr>
            <w:rStyle w:val="Hyperlink"/>
            <w:noProof/>
          </w:rPr>
          <w:t>Rivets</w:t>
        </w:r>
        <w:r>
          <w:rPr>
            <w:noProof/>
            <w:webHidden/>
          </w:rPr>
          <w:tab/>
        </w:r>
        <w:r>
          <w:rPr>
            <w:noProof/>
            <w:webHidden/>
          </w:rPr>
          <w:fldChar w:fldCharType="begin"/>
        </w:r>
        <w:r>
          <w:rPr>
            <w:noProof/>
            <w:webHidden/>
          </w:rPr>
          <w:instrText xml:space="preserve"> PAGEREF _Toc8893650 \h </w:instrText>
        </w:r>
      </w:ins>
      <w:r>
        <w:rPr>
          <w:noProof/>
          <w:webHidden/>
        </w:rPr>
      </w:r>
      <w:r>
        <w:rPr>
          <w:noProof/>
          <w:webHidden/>
        </w:rPr>
        <w:fldChar w:fldCharType="separate"/>
      </w:r>
      <w:ins w:id="175" w:author="m.kalaitzaki" w:date="2019-05-16T10:06:00Z">
        <w:r>
          <w:rPr>
            <w:noProof/>
            <w:webHidden/>
          </w:rPr>
          <w:t>56</w:t>
        </w:r>
        <w:r>
          <w:rPr>
            <w:noProof/>
            <w:webHidden/>
          </w:rPr>
          <w:fldChar w:fldCharType="end"/>
        </w:r>
        <w:r w:rsidRPr="00F87F46">
          <w:rPr>
            <w:rStyle w:val="Hyperlink"/>
            <w:noProof/>
          </w:rPr>
          <w:fldChar w:fldCharType="end"/>
        </w:r>
      </w:ins>
    </w:p>
    <w:p w14:paraId="19789975" w14:textId="77777777" w:rsidR="00EA1A11" w:rsidRDefault="00EA1A11">
      <w:pPr>
        <w:pStyle w:val="TOC3"/>
        <w:rPr>
          <w:ins w:id="176" w:author="m.kalaitzaki" w:date="2019-05-16T10:06:00Z"/>
          <w:rFonts w:asciiTheme="minorHAnsi" w:eastAsiaTheme="minorEastAsia" w:hAnsiTheme="minorHAnsi" w:cstheme="minorBidi"/>
          <w:noProof/>
          <w:sz w:val="22"/>
          <w:szCs w:val="22"/>
          <w:lang w:eastAsia="en-US"/>
        </w:rPr>
      </w:pPr>
      <w:ins w:id="17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"_Toc8893651"</w:instrText>
        </w:r>
        <w:r w:rsidRPr="00F87F46">
          <w:rPr>
            <w:rStyle w:val="Hyperlink"/>
            <w:noProof/>
          </w:rPr>
          <w:instrText xml:space="preserve"> </w:instrText>
        </w:r>
        <w:r w:rsidRPr="00F87F46">
          <w:rPr>
            <w:rStyle w:val="Hyperlink"/>
            <w:noProof/>
          </w:rPr>
          <w:fldChar w:fldCharType="separate"/>
        </w:r>
        <w:r w:rsidRPr="00F87F46">
          <w:rPr>
            <w:rStyle w:val="Hyperlink"/>
            <w:noProof/>
          </w:rPr>
          <w:t>7.4.1</w:t>
        </w:r>
        <w:r>
          <w:rPr>
            <w:rFonts w:asciiTheme="minorHAnsi" w:eastAsiaTheme="minorEastAsia" w:hAnsiTheme="minorHAnsi" w:cstheme="minorBidi"/>
            <w:noProof/>
            <w:sz w:val="22"/>
            <w:szCs w:val="22"/>
            <w:lang w:eastAsia="en-US"/>
          </w:rPr>
          <w:tab/>
        </w:r>
        <w:r w:rsidRPr="00F87F46">
          <w:rPr>
            <w:rStyle w:val="Hyperlink"/>
            <w:noProof/>
          </w:rPr>
          <w:t>Blind Rivets</w:t>
        </w:r>
        <w:r>
          <w:rPr>
            <w:noProof/>
            <w:webHidden/>
          </w:rPr>
          <w:tab/>
        </w:r>
        <w:r>
          <w:rPr>
            <w:noProof/>
            <w:webHidden/>
          </w:rPr>
          <w:fldChar w:fldCharType="begin"/>
        </w:r>
        <w:r>
          <w:rPr>
            <w:noProof/>
            <w:webHidden/>
          </w:rPr>
          <w:instrText xml:space="preserve"> PAGEREF _Toc8893651 \h </w:instrText>
        </w:r>
      </w:ins>
      <w:r>
        <w:rPr>
          <w:noProof/>
          <w:webHidden/>
        </w:rPr>
      </w:r>
      <w:r>
        <w:rPr>
          <w:noProof/>
          <w:webHidden/>
        </w:rPr>
        <w:fldChar w:fldCharType="separate"/>
      </w:r>
      <w:ins w:id="178" w:author="m.kalaitzaki" w:date="2019-05-16T10:06:00Z">
        <w:r>
          <w:rPr>
            <w:noProof/>
            <w:webHidden/>
          </w:rPr>
          <w:t>58</w:t>
        </w:r>
        <w:r>
          <w:rPr>
            <w:noProof/>
            <w:webHidden/>
          </w:rPr>
          <w:fldChar w:fldCharType="end"/>
        </w:r>
        <w:r w:rsidRPr="00F87F46">
          <w:rPr>
            <w:rStyle w:val="Hyperlink"/>
            <w:noProof/>
          </w:rPr>
          <w:fldChar w:fldCharType="end"/>
        </w:r>
      </w:ins>
    </w:p>
    <w:p w14:paraId="42A3D480" w14:textId="77777777" w:rsidR="00EA1A11" w:rsidRDefault="00EA1A11">
      <w:pPr>
        <w:pStyle w:val="TOC3"/>
        <w:rPr>
          <w:ins w:id="179" w:author="m.kalaitzaki" w:date="2019-05-16T10:06:00Z"/>
          <w:rFonts w:asciiTheme="minorHAnsi" w:eastAsiaTheme="minorEastAsia" w:hAnsiTheme="minorHAnsi" w:cstheme="minorBidi"/>
          <w:noProof/>
          <w:sz w:val="22"/>
          <w:szCs w:val="22"/>
          <w:lang w:eastAsia="en-US"/>
        </w:rPr>
      </w:pPr>
      <w:ins w:id="18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"_Toc8893652"</w:instrText>
        </w:r>
        <w:r w:rsidRPr="00F87F46">
          <w:rPr>
            <w:rStyle w:val="Hyperlink"/>
            <w:noProof/>
          </w:rPr>
          <w:instrText xml:space="preserve"> </w:instrText>
        </w:r>
        <w:r w:rsidRPr="00F87F46">
          <w:rPr>
            <w:rStyle w:val="Hyperlink"/>
            <w:noProof/>
          </w:rPr>
          <w:fldChar w:fldCharType="separate"/>
        </w:r>
        <w:r w:rsidRPr="00F87F46">
          <w:rPr>
            <w:rStyle w:val="Hyperlink"/>
            <w:noProof/>
          </w:rPr>
          <w:t>7.4.2</w:t>
        </w:r>
        <w:r>
          <w:rPr>
            <w:rFonts w:asciiTheme="minorHAnsi" w:eastAsiaTheme="minorEastAsia" w:hAnsiTheme="minorHAnsi" w:cstheme="minorBidi"/>
            <w:noProof/>
            <w:sz w:val="22"/>
            <w:szCs w:val="22"/>
            <w:lang w:eastAsia="en-US"/>
          </w:rPr>
          <w:tab/>
        </w:r>
        <w:r w:rsidRPr="00F87F46">
          <w:rPr>
            <w:rStyle w:val="Hyperlink"/>
            <w:noProof/>
          </w:rPr>
          <w:t>Self-Piercing Rivets</w:t>
        </w:r>
        <w:r>
          <w:rPr>
            <w:noProof/>
            <w:webHidden/>
          </w:rPr>
          <w:tab/>
        </w:r>
        <w:r>
          <w:rPr>
            <w:noProof/>
            <w:webHidden/>
          </w:rPr>
          <w:fldChar w:fldCharType="begin"/>
        </w:r>
        <w:r>
          <w:rPr>
            <w:noProof/>
            <w:webHidden/>
          </w:rPr>
          <w:instrText xml:space="preserve"> PAGEREF _Toc8893652 \h </w:instrText>
        </w:r>
      </w:ins>
      <w:r>
        <w:rPr>
          <w:noProof/>
          <w:webHidden/>
        </w:rPr>
      </w:r>
      <w:r>
        <w:rPr>
          <w:noProof/>
          <w:webHidden/>
        </w:rPr>
        <w:fldChar w:fldCharType="separate"/>
      </w:r>
      <w:ins w:id="181" w:author="m.kalaitzaki" w:date="2019-05-16T10:06:00Z">
        <w:r>
          <w:rPr>
            <w:noProof/>
            <w:webHidden/>
          </w:rPr>
          <w:t>61</w:t>
        </w:r>
        <w:r>
          <w:rPr>
            <w:noProof/>
            <w:webHidden/>
          </w:rPr>
          <w:fldChar w:fldCharType="end"/>
        </w:r>
        <w:r w:rsidRPr="00F87F46">
          <w:rPr>
            <w:rStyle w:val="Hyperlink"/>
            <w:noProof/>
          </w:rPr>
          <w:fldChar w:fldCharType="end"/>
        </w:r>
      </w:ins>
    </w:p>
    <w:p w14:paraId="221C18C7" w14:textId="77777777" w:rsidR="00EA1A11" w:rsidRDefault="00EA1A11">
      <w:pPr>
        <w:pStyle w:val="TOC3"/>
        <w:rPr>
          <w:ins w:id="182" w:author="m.kalaitzaki" w:date="2019-05-16T10:06:00Z"/>
          <w:rFonts w:asciiTheme="minorHAnsi" w:eastAsiaTheme="minorEastAsia" w:hAnsiTheme="minorHAnsi" w:cstheme="minorBidi"/>
          <w:noProof/>
          <w:sz w:val="22"/>
          <w:szCs w:val="22"/>
          <w:lang w:eastAsia="en-US"/>
        </w:rPr>
      </w:pPr>
      <w:ins w:id="18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"_Toc8893653"</w:instrText>
        </w:r>
        <w:r w:rsidRPr="00F87F46">
          <w:rPr>
            <w:rStyle w:val="Hyperlink"/>
            <w:noProof/>
          </w:rPr>
          <w:instrText xml:space="preserve"> </w:instrText>
        </w:r>
        <w:r w:rsidRPr="00F87F46">
          <w:rPr>
            <w:rStyle w:val="Hyperlink"/>
            <w:noProof/>
          </w:rPr>
          <w:fldChar w:fldCharType="separate"/>
        </w:r>
        <w:r w:rsidRPr="00F87F46">
          <w:rPr>
            <w:rStyle w:val="Hyperlink"/>
            <w:noProof/>
          </w:rPr>
          <w:t>7.4.3</w:t>
        </w:r>
        <w:r>
          <w:rPr>
            <w:rFonts w:asciiTheme="minorHAnsi" w:eastAsiaTheme="minorEastAsia" w:hAnsiTheme="minorHAnsi" w:cstheme="minorBidi"/>
            <w:noProof/>
            <w:sz w:val="22"/>
            <w:szCs w:val="22"/>
            <w:lang w:eastAsia="en-US"/>
          </w:rPr>
          <w:tab/>
        </w:r>
        <w:r w:rsidRPr="00F87F46">
          <w:rPr>
            <w:rStyle w:val="Hyperlink"/>
            <w:noProof/>
          </w:rPr>
          <w:t>Solid Rivets</w:t>
        </w:r>
        <w:r>
          <w:rPr>
            <w:noProof/>
            <w:webHidden/>
          </w:rPr>
          <w:tab/>
        </w:r>
        <w:r>
          <w:rPr>
            <w:noProof/>
            <w:webHidden/>
          </w:rPr>
          <w:fldChar w:fldCharType="begin"/>
        </w:r>
        <w:r>
          <w:rPr>
            <w:noProof/>
            <w:webHidden/>
          </w:rPr>
          <w:instrText xml:space="preserve"> PAGEREF _Toc8893653 \h </w:instrText>
        </w:r>
      </w:ins>
      <w:r>
        <w:rPr>
          <w:noProof/>
          <w:webHidden/>
        </w:rPr>
      </w:r>
      <w:r>
        <w:rPr>
          <w:noProof/>
          <w:webHidden/>
        </w:rPr>
        <w:fldChar w:fldCharType="separate"/>
      </w:r>
      <w:ins w:id="184" w:author="m.kalaitzaki" w:date="2019-05-16T10:06:00Z">
        <w:r>
          <w:rPr>
            <w:noProof/>
            <w:webHidden/>
          </w:rPr>
          <w:t>62</w:t>
        </w:r>
        <w:r>
          <w:rPr>
            <w:noProof/>
            <w:webHidden/>
          </w:rPr>
          <w:fldChar w:fldCharType="end"/>
        </w:r>
        <w:r w:rsidRPr="00F87F46">
          <w:rPr>
            <w:rStyle w:val="Hyperlink"/>
            <w:noProof/>
          </w:rPr>
          <w:fldChar w:fldCharType="end"/>
        </w:r>
      </w:ins>
    </w:p>
    <w:p w14:paraId="2AEF61D0" w14:textId="77777777" w:rsidR="00EA1A11" w:rsidRDefault="00EA1A11">
      <w:pPr>
        <w:pStyle w:val="TOC3"/>
        <w:rPr>
          <w:ins w:id="185" w:author="m.kalaitzaki" w:date="2019-05-16T10:06:00Z"/>
          <w:rFonts w:asciiTheme="minorHAnsi" w:eastAsiaTheme="minorEastAsia" w:hAnsiTheme="minorHAnsi" w:cstheme="minorBidi"/>
          <w:noProof/>
          <w:sz w:val="22"/>
          <w:szCs w:val="22"/>
          <w:lang w:eastAsia="en-US"/>
        </w:rPr>
      </w:pPr>
      <w:ins w:id="18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"_Toc8893654"</w:instrText>
        </w:r>
        <w:r w:rsidRPr="00F87F46">
          <w:rPr>
            <w:rStyle w:val="Hyperlink"/>
            <w:noProof/>
          </w:rPr>
          <w:instrText xml:space="preserve"> </w:instrText>
        </w:r>
        <w:r w:rsidRPr="00F87F46">
          <w:rPr>
            <w:rStyle w:val="Hyperlink"/>
            <w:noProof/>
          </w:rPr>
          <w:fldChar w:fldCharType="separate"/>
        </w:r>
        <w:r w:rsidRPr="00F87F46">
          <w:rPr>
            <w:rStyle w:val="Hyperlink"/>
            <w:noProof/>
          </w:rPr>
          <w:t>7.4.4</w:t>
        </w:r>
        <w:r>
          <w:rPr>
            <w:rFonts w:asciiTheme="minorHAnsi" w:eastAsiaTheme="minorEastAsia" w:hAnsiTheme="minorHAnsi" w:cstheme="minorBidi"/>
            <w:noProof/>
            <w:sz w:val="22"/>
            <w:szCs w:val="22"/>
            <w:lang w:eastAsia="en-US"/>
          </w:rPr>
          <w:tab/>
        </w:r>
        <w:r w:rsidRPr="00F87F46">
          <w:rPr>
            <w:rStyle w:val="Hyperlink"/>
            <w:noProof/>
          </w:rPr>
          <w:t>Swop Rivets</w:t>
        </w:r>
        <w:r>
          <w:rPr>
            <w:noProof/>
            <w:webHidden/>
          </w:rPr>
          <w:tab/>
        </w:r>
        <w:r>
          <w:rPr>
            <w:noProof/>
            <w:webHidden/>
          </w:rPr>
          <w:fldChar w:fldCharType="begin"/>
        </w:r>
        <w:r>
          <w:rPr>
            <w:noProof/>
            <w:webHidden/>
          </w:rPr>
          <w:instrText xml:space="preserve"> PAGEREF _Toc8893654 \h </w:instrText>
        </w:r>
      </w:ins>
      <w:r>
        <w:rPr>
          <w:noProof/>
          <w:webHidden/>
        </w:rPr>
      </w:r>
      <w:r>
        <w:rPr>
          <w:noProof/>
          <w:webHidden/>
        </w:rPr>
        <w:fldChar w:fldCharType="separate"/>
      </w:r>
      <w:ins w:id="187" w:author="m.kalaitzaki" w:date="2019-05-16T10:06:00Z">
        <w:r>
          <w:rPr>
            <w:noProof/>
            <w:webHidden/>
          </w:rPr>
          <w:t>65</w:t>
        </w:r>
        <w:r>
          <w:rPr>
            <w:noProof/>
            <w:webHidden/>
          </w:rPr>
          <w:fldChar w:fldCharType="end"/>
        </w:r>
        <w:r w:rsidRPr="00F87F46">
          <w:rPr>
            <w:rStyle w:val="Hyperlink"/>
            <w:noProof/>
          </w:rPr>
          <w:fldChar w:fldCharType="end"/>
        </w:r>
      </w:ins>
    </w:p>
    <w:p w14:paraId="3C882208" w14:textId="77777777" w:rsidR="00EA1A11" w:rsidRDefault="00EA1A11">
      <w:pPr>
        <w:pStyle w:val="TOC2"/>
        <w:tabs>
          <w:tab w:val="left" w:pos="660"/>
          <w:tab w:val="right" w:leader="dot" w:pos="9060"/>
        </w:tabs>
        <w:rPr>
          <w:ins w:id="188" w:author="m.kalaitzaki" w:date="2019-05-16T10:06:00Z"/>
          <w:rFonts w:asciiTheme="minorHAnsi" w:eastAsiaTheme="minorEastAsia" w:hAnsiTheme="minorHAnsi" w:cstheme="minorBidi"/>
          <w:b w:val="0"/>
          <w:bCs w:val="0"/>
          <w:noProof/>
          <w:sz w:val="22"/>
          <w:szCs w:val="22"/>
          <w:lang w:eastAsia="en-US"/>
        </w:rPr>
      </w:pPr>
      <w:ins w:id="18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"_Toc8893655"</w:instrText>
        </w:r>
        <w:r w:rsidRPr="00F87F46">
          <w:rPr>
            <w:rStyle w:val="Hyperlink"/>
            <w:noProof/>
          </w:rPr>
          <w:instrText xml:space="preserve"> </w:instrText>
        </w:r>
        <w:r w:rsidRPr="00F87F46">
          <w:rPr>
            <w:rStyle w:val="Hyperlink"/>
            <w:noProof/>
          </w:rPr>
          <w:fldChar w:fldCharType="separate"/>
        </w:r>
        <w:r w:rsidRPr="00F87F46">
          <w:rPr>
            <w:rStyle w:val="Hyperlink"/>
            <w:noProof/>
          </w:rPr>
          <w:t>7.5</w:t>
        </w:r>
        <w:r>
          <w:rPr>
            <w:rFonts w:asciiTheme="minorHAnsi" w:eastAsiaTheme="minorEastAsia" w:hAnsiTheme="minorHAnsi" w:cstheme="minorBidi"/>
            <w:b w:val="0"/>
            <w:bCs w:val="0"/>
            <w:noProof/>
            <w:sz w:val="22"/>
            <w:szCs w:val="22"/>
            <w:lang w:eastAsia="en-US"/>
          </w:rPr>
          <w:tab/>
        </w:r>
        <w:r w:rsidRPr="00F87F46">
          <w:rPr>
            <w:rStyle w:val="Hyperlink"/>
            <w:noProof/>
          </w:rPr>
          <w:t>Threaded Connections: Bolts and Screws</w:t>
        </w:r>
        <w:r>
          <w:rPr>
            <w:noProof/>
            <w:webHidden/>
          </w:rPr>
          <w:tab/>
        </w:r>
        <w:r>
          <w:rPr>
            <w:noProof/>
            <w:webHidden/>
          </w:rPr>
          <w:fldChar w:fldCharType="begin"/>
        </w:r>
        <w:r>
          <w:rPr>
            <w:noProof/>
            <w:webHidden/>
          </w:rPr>
          <w:instrText xml:space="preserve"> PAGEREF _Toc8893655 \h </w:instrText>
        </w:r>
      </w:ins>
      <w:r>
        <w:rPr>
          <w:noProof/>
          <w:webHidden/>
        </w:rPr>
      </w:r>
      <w:r>
        <w:rPr>
          <w:noProof/>
          <w:webHidden/>
        </w:rPr>
        <w:fldChar w:fldCharType="separate"/>
      </w:r>
      <w:ins w:id="190" w:author="m.kalaitzaki" w:date="2019-05-16T10:06:00Z">
        <w:r>
          <w:rPr>
            <w:noProof/>
            <w:webHidden/>
          </w:rPr>
          <w:t>67</w:t>
        </w:r>
        <w:r>
          <w:rPr>
            <w:noProof/>
            <w:webHidden/>
          </w:rPr>
          <w:fldChar w:fldCharType="end"/>
        </w:r>
        <w:r w:rsidRPr="00F87F46">
          <w:rPr>
            <w:rStyle w:val="Hyperlink"/>
            <w:noProof/>
          </w:rPr>
          <w:fldChar w:fldCharType="end"/>
        </w:r>
      </w:ins>
    </w:p>
    <w:p w14:paraId="4D8E72F5" w14:textId="77777777" w:rsidR="00EA1A11" w:rsidRDefault="00EA1A11">
      <w:pPr>
        <w:pStyle w:val="TOC3"/>
        <w:rPr>
          <w:ins w:id="191" w:author="m.kalaitzaki" w:date="2019-05-16T10:06:00Z"/>
          <w:rFonts w:asciiTheme="minorHAnsi" w:eastAsiaTheme="minorEastAsia" w:hAnsiTheme="minorHAnsi" w:cstheme="minorBidi"/>
          <w:noProof/>
          <w:sz w:val="22"/>
          <w:szCs w:val="22"/>
          <w:lang w:eastAsia="en-US"/>
        </w:rPr>
      </w:pPr>
      <w:ins w:id="19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"_Toc8893656"</w:instrText>
        </w:r>
        <w:r w:rsidRPr="00F87F46">
          <w:rPr>
            <w:rStyle w:val="Hyperlink"/>
            <w:noProof/>
          </w:rPr>
          <w:instrText xml:space="preserve"> </w:instrText>
        </w:r>
        <w:r w:rsidRPr="00F87F46">
          <w:rPr>
            <w:rStyle w:val="Hyperlink"/>
            <w:noProof/>
          </w:rPr>
          <w:fldChar w:fldCharType="separate"/>
        </w:r>
        <w:r w:rsidRPr="00F87F46">
          <w:rPr>
            <w:rStyle w:val="Hyperlink"/>
            <w:noProof/>
          </w:rPr>
          <w:t>7.5.1</w:t>
        </w:r>
        <w:r>
          <w:rPr>
            <w:rFonts w:asciiTheme="minorHAnsi" w:eastAsiaTheme="minorEastAsia" w:hAnsiTheme="minorHAnsi" w:cstheme="minorBidi"/>
            <w:noProof/>
            <w:sz w:val="22"/>
            <w:szCs w:val="22"/>
            <w:lang w:eastAsia="en-US"/>
          </w:rPr>
          <w:tab/>
        </w:r>
        <w:r w:rsidRPr="00F87F46">
          <w:rPr>
            <w:rStyle w:val="Hyperlink"/>
            <w:noProof/>
          </w:rPr>
          <w:t>Introdu</w:t>
        </w:r>
        <w:r w:rsidRPr="00F87F46">
          <w:rPr>
            <w:rStyle w:val="Hyperlink"/>
            <w:noProof/>
          </w:rPr>
          <w:t>c</w:t>
        </w:r>
        <w:r w:rsidRPr="00F87F46">
          <w:rPr>
            <w:rStyle w:val="Hyperlink"/>
            <w:noProof/>
          </w:rPr>
          <w:t>tion</w:t>
        </w:r>
        <w:r>
          <w:rPr>
            <w:noProof/>
            <w:webHidden/>
          </w:rPr>
          <w:tab/>
        </w:r>
        <w:r>
          <w:rPr>
            <w:noProof/>
            <w:webHidden/>
          </w:rPr>
          <w:fldChar w:fldCharType="begin"/>
        </w:r>
        <w:r>
          <w:rPr>
            <w:noProof/>
            <w:webHidden/>
          </w:rPr>
          <w:instrText xml:space="preserve"> PAGEREF _Toc8893656 \h </w:instrText>
        </w:r>
      </w:ins>
      <w:r>
        <w:rPr>
          <w:noProof/>
          <w:webHidden/>
        </w:rPr>
      </w:r>
      <w:r>
        <w:rPr>
          <w:noProof/>
          <w:webHidden/>
        </w:rPr>
        <w:fldChar w:fldCharType="separate"/>
      </w:r>
      <w:ins w:id="193" w:author="m.kalaitzaki" w:date="2019-05-16T10:06:00Z">
        <w:r>
          <w:rPr>
            <w:noProof/>
            <w:webHidden/>
          </w:rPr>
          <w:t>67</w:t>
        </w:r>
        <w:r>
          <w:rPr>
            <w:noProof/>
            <w:webHidden/>
          </w:rPr>
          <w:fldChar w:fldCharType="end"/>
        </w:r>
        <w:r w:rsidRPr="00F87F46">
          <w:rPr>
            <w:rStyle w:val="Hyperlink"/>
            <w:noProof/>
          </w:rPr>
          <w:fldChar w:fldCharType="end"/>
        </w:r>
      </w:ins>
    </w:p>
    <w:p w14:paraId="6CDD09FA" w14:textId="77777777" w:rsidR="00EA1A11" w:rsidRDefault="00EA1A11">
      <w:pPr>
        <w:pStyle w:val="TOC3"/>
        <w:rPr>
          <w:ins w:id="194" w:author="m.kalaitzaki" w:date="2019-05-16T10:06:00Z"/>
          <w:rFonts w:asciiTheme="minorHAnsi" w:eastAsiaTheme="minorEastAsia" w:hAnsiTheme="minorHAnsi" w:cstheme="minorBidi"/>
          <w:noProof/>
          <w:sz w:val="22"/>
          <w:szCs w:val="22"/>
          <w:lang w:eastAsia="en-US"/>
        </w:rPr>
      </w:pPr>
      <w:ins w:id="19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"_Toc8893657"</w:instrText>
        </w:r>
        <w:r w:rsidRPr="00F87F46">
          <w:rPr>
            <w:rStyle w:val="Hyperlink"/>
            <w:noProof/>
          </w:rPr>
          <w:instrText xml:space="preserve"> </w:instrText>
        </w:r>
        <w:r w:rsidRPr="00F87F46">
          <w:rPr>
            <w:rStyle w:val="Hyperlink"/>
            <w:noProof/>
          </w:rPr>
          <w:fldChar w:fldCharType="separate"/>
        </w:r>
        <w:r w:rsidRPr="00F87F46">
          <w:rPr>
            <w:rStyle w:val="Hyperlink"/>
            <w:noProof/>
          </w:rPr>
          <w:t>7.5.2</w:t>
        </w:r>
        <w:r>
          <w:rPr>
            <w:rFonts w:asciiTheme="minorHAnsi" w:eastAsiaTheme="minorEastAsia" w:hAnsiTheme="minorHAnsi" w:cstheme="minorBidi"/>
            <w:noProof/>
            <w:sz w:val="22"/>
            <w:szCs w:val="22"/>
            <w:lang w:eastAsia="en-US"/>
          </w:rPr>
          <w:tab/>
        </w:r>
        <w:r w:rsidRPr="00F87F46">
          <w:rPr>
            <w:rStyle w:val="Hyperlink"/>
            <w:noProof/>
          </w:rPr>
          <w:t>Contacts and Friction</w:t>
        </w:r>
        <w:r>
          <w:rPr>
            <w:noProof/>
            <w:webHidden/>
          </w:rPr>
          <w:tab/>
        </w:r>
        <w:r>
          <w:rPr>
            <w:noProof/>
            <w:webHidden/>
          </w:rPr>
          <w:fldChar w:fldCharType="begin"/>
        </w:r>
        <w:r>
          <w:rPr>
            <w:noProof/>
            <w:webHidden/>
          </w:rPr>
          <w:instrText xml:space="preserve"> PAGEREF _Toc8893657 \h </w:instrText>
        </w:r>
      </w:ins>
      <w:r>
        <w:rPr>
          <w:noProof/>
          <w:webHidden/>
        </w:rPr>
      </w:r>
      <w:r>
        <w:rPr>
          <w:noProof/>
          <w:webHidden/>
        </w:rPr>
        <w:fldChar w:fldCharType="separate"/>
      </w:r>
      <w:ins w:id="196" w:author="m.kalaitzaki" w:date="2019-05-16T10:06:00Z">
        <w:r>
          <w:rPr>
            <w:noProof/>
            <w:webHidden/>
          </w:rPr>
          <w:t>68</w:t>
        </w:r>
        <w:r>
          <w:rPr>
            <w:noProof/>
            <w:webHidden/>
          </w:rPr>
          <w:fldChar w:fldCharType="end"/>
        </w:r>
        <w:r w:rsidRPr="00F87F46">
          <w:rPr>
            <w:rStyle w:val="Hyperlink"/>
            <w:noProof/>
          </w:rPr>
          <w:fldChar w:fldCharType="end"/>
        </w:r>
      </w:ins>
    </w:p>
    <w:p w14:paraId="76D4A804" w14:textId="77777777" w:rsidR="00EA1A11" w:rsidRDefault="00EA1A11">
      <w:pPr>
        <w:pStyle w:val="TOC3"/>
        <w:rPr>
          <w:ins w:id="197" w:author="m.kalaitzaki" w:date="2019-05-16T10:06:00Z"/>
          <w:rFonts w:asciiTheme="minorHAnsi" w:eastAsiaTheme="minorEastAsia" w:hAnsiTheme="minorHAnsi" w:cstheme="minorBidi"/>
          <w:noProof/>
          <w:sz w:val="22"/>
          <w:szCs w:val="22"/>
          <w:lang w:eastAsia="en-US"/>
        </w:rPr>
      </w:pPr>
      <w:ins w:id="19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"_Toc8893658"</w:instrText>
        </w:r>
        <w:r w:rsidRPr="00F87F46">
          <w:rPr>
            <w:rStyle w:val="Hyperlink"/>
            <w:noProof/>
          </w:rPr>
          <w:instrText xml:space="preserve"> </w:instrText>
        </w:r>
        <w:r w:rsidRPr="00F87F46">
          <w:rPr>
            <w:rStyle w:val="Hyperlink"/>
            <w:noProof/>
          </w:rPr>
          <w:fldChar w:fldCharType="separate"/>
        </w:r>
        <w:r w:rsidRPr="00F87F46">
          <w:rPr>
            <w:rStyle w:val="Hyperlink"/>
            <w:noProof/>
          </w:rPr>
          <w:t>7.5.3</w:t>
        </w:r>
        <w:r>
          <w:rPr>
            <w:rFonts w:asciiTheme="minorHAnsi" w:eastAsiaTheme="minorEastAsia" w:hAnsiTheme="minorHAnsi" w:cstheme="minorBidi"/>
            <w:noProof/>
            <w:sz w:val="22"/>
            <w:szCs w:val="22"/>
            <w:lang w:eastAsia="en-US"/>
          </w:rPr>
          <w:tab/>
        </w:r>
        <w:r w:rsidRPr="00F87F46">
          <w:rPr>
            <w:rStyle w:val="Hyperlink"/>
            <w:noProof/>
          </w:rPr>
          <w:t xml:space="preserve">Definition of element </w:t>
        </w:r>
        <w:r w:rsidRPr="00F87F4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_Toc8893658 \h </w:instrText>
        </w:r>
      </w:ins>
      <w:r>
        <w:rPr>
          <w:noProof/>
          <w:webHidden/>
        </w:rPr>
      </w:r>
      <w:r>
        <w:rPr>
          <w:noProof/>
          <w:webHidden/>
        </w:rPr>
        <w:fldChar w:fldCharType="separate"/>
      </w:r>
      <w:ins w:id="199" w:author="m.kalaitzaki" w:date="2019-05-16T10:06:00Z">
        <w:r>
          <w:rPr>
            <w:noProof/>
            <w:webHidden/>
          </w:rPr>
          <w:t>71</w:t>
        </w:r>
        <w:r>
          <w:rPr>
            <w:noProof/>
            <w:webHidden/>
          </w:rPr>
          <w:fldChar w:fldCharType="end"/>
        </w:r>
        <w:r w:rsidRPr="00F87F46">
          <w:rPr>
            <w:rStyle w:val="Hyperlink"/>
            <w:noProof/>
          </w:rPr>
          <w:fldChar w:fldCharType="end"/>
        </w:r>
      </w:ins>
    </w:p>
    <w:p w14:paraId="573E8661" w14:textId="77777777" w:rsidR="00EA1A11" w:rsidRDefault="00EA1A11">
      <w:pPr>
        <w:pStyle w:val="TOC3"/>
        <w:rPr>
          <w:ins w:id="200" w:author="m.kalaitzaki" w:date="2019-05-16T10:06:00Z"/>
          <w:rFonts w:asciiTheme="minorHAnsi" w:eastAsiaTheme="minorEastAsia" w:hAnsiTheme="minorHAnsi" w:cstheme="minorBidi"/>
          <w:noProof/>
          <w:sz w:val="22"/>
          <w:szCs w:val="22"/>
          <w:lang w:eastAsia="en-US"/>
        </w:rPr>
      </w:pPr>
      <w:ins w:id="20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"_Toc8893659"</w:instrText>
        </w:r>
        <w:r w:rsidRPr="00F87F46">
          <w:rPr>
            <w:rStyle w:val="Hyperlink"/>
            <w:noProof/>
          </w:rPr>
          <w:instrText xml:space="preserve"> </w:instrText>
        </w:r>
        <w:r w:rsidRPr="00F87F46">
          <w:rPr>
            <w:rStyle w:val="Hyperlink"/>
            <w:noProof/>
          </w:rPr>
          <w:fldChar w:fldCharType="separate"/>
        </w:r>
        <w:r w:rsidRPr="00F87F46">
          <w:rPr>
            <w:rStyle w:val="Hyperlink"/>
            <w:noProof/>
          </w:rPr>
          <w:t>7.5.4</w:t>
        </w:r>
        <w:r>
          <w:rPr>
            <w:rFonts w:asciiTheme="minorHAnsi" w:eastAsiaTheme="minorEastAsia" w:hAnsiTheme="minorHAnsi" w:cstheme="minorBidi"/>
            <w:noProof/>
            <w:sz w:val="22"/>
            <w:szCs w:val="22"/>
            <w:lang w:eastAsia="en-US"/>
          </w:rPr>
          <w:tab/>
        </w:r>
        <w:r w:rsidRPr="00F87F46">
          <w:rPr>
            <w:rStyle w:val="Hyperlink"/>
            <w:noProof/>
          </w:rPr>
          <w:t>Washer</w:t>
        </w:r>
        <w:r>
          <w:rPr>
            <w:noProof/>
            <w:webHidden/>
          </w:rPr>
          <w:tab/>
        </w:r>
        <w:r>
          <w:rPr>
            <w:noProof/>
            <w:webHidden/>
          </w:rPr>
          <w:fldChar w:fldCharType="begin"/>
        </w:r>
        <w:r>
          <w:rPr>
            <w:noProof/>
            <w:webHidden/>
          </w:rPr>
          <w:instrText xml:space="preserve"> PAGEREF _Toc8893659 \h </w:instrText>
        </w:r>
      </w:ins>
      <w:r>
        <w:rPr>
          <w:noProof/>
          <w:webHidden/>
        </w:rPr>
      </w:r>
      <w:r>
        <w:rPr>
          <w:noProof/>
          <w:webHidden/>
        </w:rPr>
        <w:fldChar w:fldCharType="separate"/>
      </w:r>
      <w:ins w:id="202" w:author="m.kalaitzaki" w:date="2019-05-16T10:06:00Z">
        <w:r>
          <w:rPr>
            <w:noProof/>
            <w:webHidden/>
          </w:rPr>
          <w:t>74</w:t>
        </w:r>
        <w:r>
          <w:rPr>
            <w:noProof/>
            <w:webHidden/>
          </w:rPr>
          <w:fldChar w:fldCharType="end"/>
        </w:r>
        <w:r w:rsidRPr="00F87F46">
          <w:rPr>
            <w:rStyle w:val="Hyperlink"/>
            <w:noProof/>
          </w:rPr>
          <w:fldChar w:fldCharType="end"/>
        </w:r>
      </w:ins>
    </w:p>
    <w:p w14:paraId="14B62ADB" w14:textId="77777777" w:rsidR="00EA1A11" w:rsidRDefault="00EA1A11">
      <w:pPr>
        <w:pStyle w:val="TOC3"/>
        <w:rPr>
          <w:ins w:id="203" w:author="m.kalaitzaki" w:date="2019-05-16T10:06:00Z"/>
          <w:rFonts w:asciiTheme="minorHAnsi" w:eastAsiaTheme="minorEastAsia" w:hAnsiTheme="minorHAnsi" w:cstheme="minorBidi"/>
          <w:noProof/>
          <w:sz w:val="22"/>
          <w:szCs w:val="22"/>
          <w:lang w:eastAsia="en-US"/>
        </w:rPr>
      </w:pPr>
      <w:ins w:id="20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"_Toc8893660"</w:instrText>
        </w:r>
        <w:r w:rsidRPr="00F87F46">
          <w:rPr>
            <w:rStyle w:val="Hyperlink"/>
            <w:noProof/>
          </w:rPr>
          <w:instrText xml:space="preserve"> </w:instrText>
        </w:r>
        <w:r w:rsidRPr="00F87F46">
          <w:rPr>
            <w:rStyle w:val="Hyperlink"/>
            <w:noProof/>
          </w:rPr>
          <w:fldChar w:fldCharType="separate"/>
        </w:r>
        <w:r w:rsidRPr="00F87F46">
          <w:rPr>
            <w:rStyle w:val="Hyperlink"/>
            <w:noProof/>
          </w:rPr>
          <w:t>7.5.5</w:t>
        </w:r>
        <w:r>
          <w:rPr>
            <w:rFonts w:asciiTheme="minorHAnsi" w:eastAsiaTheme="minorEastAsia" w:hAnsiTheme="minorHAnsi" w:cstheme="minorBidi"/>
            <w:noProof/>
            <w:sz w:val="22"/>
            <w:szCs w:val="22"/>
            <w:lang w:eastAsia="en-US"/>
          </w:rPr>
          <w:tab/>
        </w:r>
        <w:r w:rsidRPr="00F87F46">
          <w:rPr>
            <w:rStyle w:val="Hyperlink"/>
            <w:noProof/>
          </w:rPr>
          <w:t>Nut</w:t>
        </w:r>
        <w:r>
          <w:rPr>
            <w:noProof/>
            <w:webHidden/>
          </w:rPr>
          <w:tab/>
        </w:r>
        <w:r>
          <w:rPr>
            <w:noProof/>
            <w:webHidden/>
          </w:rPr>
          <w:fldChar w:fldCharType="begin"/>
        </w:r>
        <w:r>
          <w:rPr>
            <w:noProof/>
            <w:webHidden/>
          </w:rPr>
          <w:instrText xml:space="preserve"> PAGEREF _Toc8893660 \h </w:instrText>
        </w:r>
      </w:ins>
      <w:r>
        <w:rPr>
          <w:noProof/>
          <w:webHidden/>
        </w:rPr>
      </w:r>
      <w:r>
        <w:rPr>
          <w:noProof/>
          <w:webHidden/>
        </w:rPr>
        <w:fldChar w:fldCharType="separate"/>
      </w:r>
      <w:ins w:id="205" w:author="m.kalaitzaki" w:date="2019-05-16T10:06:00Z">
        <w:r>
          <w:rPr>
            <w:noProof/>
            <w:webHidden/>
          </w:rPr>
          <w:t>74</w:t>
        </w:r>
        <w:r>
          <w:rPr>
            <w:noProof/>
            <w:webHidden/>
          </w:rPr>
          <w:fldChar w:fldCharType="end"/>
        </w:r>
        <w:r w:rsidRPr="00F87F46">
          <w:rPr>
            <w:rStyle w:val="Hyperlink"/>
            <w:noProof/>
          </w:rPr>
          <w:fldChar w:fldCharType="end"/>
        </w:r>
      </w:ins>
    </w:p>
    <w:p w14:paraId="2B96D173" w14:textId="77777777" w:rsidR="00EA1A11" w:rsidRDefault="00EA1A11">
      <w:pPr>
        <w:pStyle w:val="TOC3"/>
        <w:rPr>
          <w:ins w:id="206" w:author="m.kalaitzaki" w:date="2019-05-16T10:06:00Z"/>
          <w:rFonts w:asciiTheme="minorHAnsi" w:eastAsiaTheme="minorEastAsia" w:hAnsiTheme="minorHAnsi" w:cstheme="minorBidi"/>
          <w:noProof/>
          <w:sz w:val="22"/>
          <w:szCs w:val="22"/>
          <w:lang w:eastAsia="en-US"/>
        </w:rPr>
      </w:pPr>
      <w:ins w:id="20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"_Toc8893661"</w:instrText>
        </w:r>
        <w:r w:rsidRPr="00F87F46">
          <w:rPr>
            <w:rStyle w:val="Hyperlink"/>
            <w:noProof/>
          </w:rPr>
          <w:instrText xml:space="preserve"> </w:instrText>
        </w:r>
        <w:r w:rsidRPr="00F87F46">
          <w:rPr>
            <w:rStyle w:val="Hyperlink"/>
            <w:noProof/>
          </w:rPr>
          <w:fldChar w:fldCharType="separate"/>
        </w:r>
        <w:r w:rsidRPr="00F87F46">
          <w:rPr>
            <w:rStyle w:val="Hyperlink"/>
            <w:noProof/>
          </w:rPr>
          <w:t>7.5.6</w:t>
        </w:r>
        <w:r>
          <w:rPr>
            <w:rFonts w:asciiTheme="minorHAnsi" w:eastAsiaTheme="minorEastAsia" w:hAnsiTheme="minorHAnsi" w:cstheme="minorBidi"/>
            <w:noProof/>
            <w:sz w:val="22"/>
            <w:szCs w:val="22"/>
            <w:lang w:eastAsia="en-US"/>
          </w:rPr>
          <w:tab/>
        </w:r>
        <w:r w:rsidRPr="00F87F46">
          <w:rPr>
            <w:rStyle w:val="Hyperlink"/>
            <w:noProof/>
          </w:rPr>
          <w:t>Bolt</w:t>
        </w:r>
        <w:r>
          <w:rPr>
            <w:noProof/>
            <w:webHidden/>
          </w:rPr>
          <w:tab/>
        </w:r>
        <w:r>
          <w:rPr>
            <w:noProof/>
            <w:webHidden/>
          </w:rPr>
          <w:fldChar w:fldCharType="begin"/>
        </w:r>
        <w:r>
          <w:rPr>
            <w:noProof/>
            <w:webHidden/>
          </w:rPr>
          <w:instrText xml:space="preserve"> PAGEREF _Toc8893661 \h </w:instrText>
        </w:r>
      </w:ins>
      <w:r>
        <w:rPr>
          <w:noProof/>
          <w:webHidden/>
        </w:rPr>
      </w:r>
      <w:r>
        <w:rPr>
          <w:noProof/>
          <w:webHidden/>
        </w:rPr>
        <w:fldChar w:fldCharType="separate"/>
      </w:r>
      <w:ins w:id="208" w:author="m.kalaitzaki" w:date="2019-05-16T10:06:00Z">
        <w:r>
          <w:rPr>
            <w:noProof/>
            <w:webHidden/>
          </w:rPr>
          <w:t>75</w:t>
        </w:r>
        <w:r>
          <w:rPr>
            <w:noProof/>
            <w:webHidden/>
          </w:rPr>
          <w:fldChar w:fldCharType="end"/>
        </w:r>
        <w:r w:rsidRPr="00F87F46">
          <w:rPr>
            <w:rStyle w:val="Hyperlink"/>
            <w:noProof/>
          </w:rPr>
          <w:fldChar w:fldCharType="end"/>
        </w:r>
      </w:ins>
    </w:p>
    <w:p w14:paraId="53EE03F7" w14:textId="77777777" w:rsidR="00EA1A11" w:rsidRDefault="00EA1A11">
      <w:pPr>
        <w:pStyle w:val="TOC4"/>
        <w:tabs>
          <w:tab w:val="left" w:pos="1320"/>
          <w:tab w:val="right" w:leader="dot" w:pos="9060"/>
        </w:tabs>
        <w:rPr>
          <w:ins w:id="209" w:author="m.kalaitzaki" w:date="2019-05-16T10:06:00Z"/>
          <w:rFonts w:asciiTheme="minorHAnsi" w:eastAsiaTheme="minorEastAsia" w:hAnsiTheme="minorHAnsi" w:cstheme="minorBidi"/>
          <w:noProof/>
          <w:sz w:val="22"/>
          <w:szCs w:val="22"/>
          <w:lang w:eastAsia="en-US"/>
        </w:rPr>
      </w:pPr>
      <w:ins w:id="21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"_Toc8893662"</w:instrText>
        </w:r>
        <w:r w:rsidRPr="00F87F46">
          <w:rPr>
            <w:rStyle w:val="Hyperlink"/>
            <w:noProof/>
          </w:rPr>
          <w:instrText xml:space="preserve"> </w:instrText>
        </w:r>
        <w:r w:rsidRPr="00F87F46">
          <w:rPr>
            <w:rStyle w:val="Hyperlink"/>
            <w:noProof/>
          </w:rPr>
          <w:fldChar w:fldCharType="separate"/>
        </w:r>
        <w:r w:rsidRPr="00F87F46">
          <w:rPr>
            <w:rStyle w:val="Hyperlink"/>
            <w:noProof/>
          </w:rPr>
          <w:t>7.5.6.1</w:t>
        </w:r>
        <w:r>
          <w:rPr>
            <w:rFonts w:asciiTheme="minorHAnsi" w:eastAsiaTheme="minorEastAsia" w:hAnsiTheme="minorHAnsi" w:cstheme="minorBidi"/>
            <w:noProof/>
            <w:sz w:val="22"/>
            <w:szCs w:val="22"/>
            <w:lang w:eastAsia="en-US"/>
          </w:rPr>
          <w:tab/>
        </w:r>
        <w:r w:rsidRPr="00F87F46">
          <w:rPr>
            <w:rStyle w:val="Hyperlink"/>
            <w:noProof/>
          </w:rPr>
          <w:t>Possible Bolt and Screw Assemblies</w:t>
        </w:r>
        <w:r>
          <w:rPr>
            <w:noProof/>
            <w:webHidden/>
          </w:rPr>
          <w:tab/>
        </w:r>
        <w:r>
          <w:rPr>
            <w:noProof/>
            <w:webHidden/>
          </w:rPr>
          <w:fldChar w:fldCharType="begin"/>
        </w:r>
        <w:r>
          <w:rPr>
            <w:noProof/>
            <w:webHidden/>
          </w:rPr>
          <w:instrText xml:space="preserve"> PAGEREF _Toc8893662 \h </w:instrText>
        </w:r>
      </w:ins>
      <w:r>
        <w:rPr>
          <w:noProof/>
          <w:webHidden/>
        </w:rPr>
      </w:r>
      <w:r>
        <w:rPr>
          <w:noProof/>
          <w:webHidden/>
        </w:rPr>
        <w:fldChar w:fldCharType="separate"/>
      </w:r>
      <w:ins w:id="211" w:author="m.kalaitzaki" w:date="2019-05-16T10:06:00Z">
        <w:r>
          <w:rPr>
            <w:noProof/>
            <w:webHidden/>
          </w:rPr>
          <w:t>79</w:t>
        </w:r>
        <w:r>
          <w:rPr>
            <w:noProof/>
            <w:webHidden/>
          </w:rPr>
          <w:fldChar w:fldCharType="end"/>
        </w:r>
        <w:r w:rsidRPr="00F87F46">
          <w:rPr>
            <w:rStyle w:val="Hyperlink"/>
            <w:noProof/>
          </w:rPr>
          <w:fldChar w:fldCharType="end"/>
        </w:r>
      </w:ins>
    </w:p>
    <w:p w14:paraId="6D1AF6BD" w14:textId="77777777" w:rsidR="00EA1A11" w:rsidRDefault="00EA1A11">
      <w:pPr>
        <w:pStyle w:val="TOC3"/>
        <w:rPr>
          <w:ins w:id="212" w:author="m.kalaitzaki" w:date="2019-05-16T10:06:00Z"/>
          <w:rFonts w:asciiTheme="minorHAnsi" w:eastAsiaTheme="minorEastAsia" w:hAnsiTheme="minorHAnsi" w:cstheme="minorBidi"/>
          <w:noProof/>
          <w:sz w:val="22"/>
          <w:szCs w:val="22"/>
          <w:lang w:eastAsia="en-US"/>
        </w:rPr>
      </w:pPr>
      <w:ins w:id="21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"_Toc8893663"</w:instrText>
        </w:r>
        <w:r w:rsidRPr="00F87F46">
          <w:rPr>
            <w:rStyle w:val="Hyperlink"/>
            <w:noProof/>
          </w:rPr>
          <w:instrText xml:space="preserve"> </w:instrText>
        </w:r>
        <w:r w:rsidRPr="00F87F46">
          <w:rPr>
            <w:rStyle w:val="Hyperlink"/>
            <w:noProof/>
          </w:rPr>
          <w:fldChar w:fldCharType="separate"/>
        </w:r>
        <w:r w:rsidRPr="00F87F46">
          <w:rPr>
            <w:rStyle w:val="Hyperlink"/>
            <w:noProof/>
          </w:rPr>
          <w:t>7.5.7</w:t>
        </w:r>
        <w:r>
          <w:rPr>
            <w:rFonts w:asciiTheme="minorHAnsi" w:eastAsiaTheme="minorEastAsia" w:hAnsiTheme="minorHAnsi" w:cstheme="minorBidi"/>
            <w:noProof/>
            <w:sz w:val="22"/>
            <w:szCs w:val="22"/>
            <w:lang w:eastAsia="en-US"/>
          </w:rPr>
          <w:tab/>
        </w:r>
        <w:r w:rsidRPr="00F87F46">
          <w:rPr>
            <w:rStyle w:val="Hyperlink"/>
            <w:noProof/>
          </w:rPr>
          <w:t>Screw</w:t>
        </w:r>
        <w:r>
          <w:rPr>
            <w:noProof/>
            <w:webHidden/>
          </w:rPr>
          <w:tab/>
        </w:r>
        <w:r>
          <w:rPr>
            <w:noProof/>
            <w:webHidden/>
          </w:rPr>
          <w:fldChar w:fldCharType="begin"/>
        </w:r>
        <w:r>
          <w:rPr>
            <w:noProof/>
            <w:webHidden/>
          </w:rPr>
          <w:instrText xml:space="preserve"> PAGEREF _Toc8893663 \h </w:instrText>
        </w:r>
      </w:ins>
      <w:r>
        <w:rPr>
          <w:noProof/>
          <w:webHidden/>
        </w:rPr>
      </w:r>
      <w:r>
        <w:rPr>
          <w:noProof/>
          <w:webHidden/>
        </w:rPr>
        <w:fldChar w:fldCharType="separate"/>
      </w:r>
      <w:ins w:id="214" w:author="m.kalaitzaki" w:date="2019-05-16T10:06:00Z">
        <w:r>
          <w:rPr>
            <w:noProof/>
            <w:webHidden/>
          </w:rPr>
          <w:t>81</w:t>
        </w:r>
        <w:r>
          <w:rPr>
            <w:noProof/>
            <w:webHidden/>
          </w:rPr>
          <w:fldChar w:fldCharType="end"/>
        </w:r>
        <w:r w:rsidRPr="00F87F46">
          <w:rPr>
            <w:rStyle w:val="Hyperlink"/>
            <w:noProof/>
          </w:rPr>
          <w:fldChar w:fldCharType="end"/>
        </w:r>
      </w:ins>
    </w:p>
    <w:p w14:paraId="3E78B2F6" w14:textId="77777777" w:rsidR="00EA1A11" w:rsidRDefault="00EA1A11">
      <w:pPr>
        <w:pStyle w:val="TOC4"/>
        <w:tabs>
          <w:tab w:val="right" w:leader="dot" w:pos="9060"/>
        </w:tabs>
        <w:rPr>
          <w:ins w:id="215" w:author="m.kalaitzaki" w:date="2019-05-16T10:06:00Z"/>
          <w:rFonts w:asciiTheme="minorHAnsi" w:eastAsiaTheme="minorEastAsia" w:hAnsiTheme="minorHAnsi" w:cstheme="minorBidi"/>
          <w:noProof/>
          <w:sz w:val="22"/>
          <w:szCs w:val="22"/>
          <w:lang w:eastAsia="en-US"/>
        </w:rPr>
      </w:pPr>
      <w:ins w:id="21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"_Toc8893664"</w:instrText>
        </w:r>
        <w:r w:rsidRPr="00F87F46">
          <w:rPr>
            <w:rStyle w:val="Hyperlink"/>
            <w:noProof/>
          </w:rPr>
          <w:instrText xml:space="preserve"> </w:instrText>
        </w:r>
        <w:r w:rsidRPr="00F87F46">
          <w:rPr>
            <w:rStyle w:val="Hyperlink"/>
            <w:noProof/>
          </w:rPr>
          <w:fldChar w:fldCharType="separate"/>
        </w:r>
        <w:r w:rsidRPr="00F87F46">
          <w:rPr>
            <w:rStyle w:val="Hyperlink"/>
            <w:noProof/>
          </w:rPr>
          <w:t>7.5.7.1 Flow Drilled Screws (FDS)</w:t>
        </w:r>
        <w:r>
          <w:rPr>
            <w:noProof/>
            <w:webHidden/>
          </w:rPr>
          <w:tab/>
        </w:r>
        <w:r>
          <w:rPr>
            <w:noProof/>
            <w:webHidden/>
          </w:rPr>
          <w:fldChar w:fldCharType="begin"/>
        </w:r>
        <w:r>
          <w:rPr>
            <w:noProof/>
            <w:webHidden/>
          </w:rPr>
          <w:instrText xml:space="preserve"> PAGEREF _Toc8893664 \h </w:instrText>
        </w:r>
      </w:ins>
      <w:r>
        <w:rPr>
          <w:noProof/>
          <w:webHidden/>
        </w:rPr>
      </w:r>
      <w:r>
        <w:rPr>
          <w:noProof/>
          <w:webHidden/>
        </w:rPr>
        <w:fldChar w:fldCharType="separate"/>
      </w:r>
      <w:ins w:id="217" w:author="m.kalaitzaki" w:date="2019-05-16T10:06:00Z">
        <w:r>
          <w:rPr>
            <w:noProof/>
            <w:webHidden/>
          </w:rPr>
          <w:t>82</w:t>
        </w:r>
        <w:r>
          <w:rPr>
            <w:noProof/>
            <w:webHidden/>
          </w:rPr>
          <w:fldChar w:fldCharType="end"/>
        </w:r>
        <w:r w:rsidRPr="00F87F46">
          <w:rPr>
            <w:rStyle w:val="Hyperlink"/>
            <w:noProof/>
          </w:rPr>
          <w:fldChar w:fldCharType="end"/>
        </w:r>
      </w:ins>
    </w:p>
    <w:p w14:paraId="37765C69" w14:textId="77777777" w:rsidR="00EA1A11" w:rsidRDefault="00EA1A11">
      <w:pPr>
        <w:pStyle w:val="TOC2"/>
        <w:tabs>
          <w:tab w:val="left" w:pos="660"/>
          <w:tab w:val="right" w:leader="dot" w:pos="9060"/>
        </w:tabs>
        <w:rPr>
          <w:ins w:id="218" w:author="m.kalaitzaki" w:date="2019-05-16T10:06:00Z"/>
          <w:rFonts w:asciiTheme="minorHAnsi" w:eastAsiaTheme="minorEastAsia" w:hAnsiTheme="minorHAnsi" w:cstheme="minorBidi"/>
          <w:b w:val="0"/>
          <w:bCs w:val="0"/>
          <w:noProof/>
          <w:sz w:val="22"/>
          <w:szCs w:val="22"/>
          <w:lang w:eastAsia="en-US"/>
        </w:rPr>
      </w:pPr>
      <w:ins w:id="21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"_Toc8893665"</w:instrText>
        </w:r>
        <w:r w:rsidRPr="00F87F46">
          <w:rPr>
            <w:rStyle w:val="Hyperlink"/>
            <w:noProof/>
          </w:rPr>
          <w:instrText xml:space="preserve"> </w:instrText>
        </w:r>
        <w:r w:rsidRPr="00F87F46">
          <w:rPr>
            <w:rStyle w:val="Hyperlink"/>
            <w:noProof/>
          </w:rPr>
          <w:fldChar w:fldCharType="separate"/>
        </w:r>
        <w:r w:rsidRPr="00F87F46">
          <w:rPr>
            <w:rStyle w:val="Hyperlink"/>
            <w:noProof/>
          </w:rPr>
          <w:t>7.6</w:t>
        </w:r>
        <w:r>
          <w:rPr>
            <w:rFonts w:asciiTheme="minorHAnsi" w:eastAsiaTheme="minorEastAsia" w:hAnsiTheme="minorHAnsi" w:cstheme="minorBidi"/>
            <w:b w:val="0"/>
            <w:bCs w:val="0"/>
            <w:noProof/>
            <w:sz w:val="22"/>
            <w:szCs w:val="22"/>
            <w:lang w:eastAsia="en-US"/>
          </w:rPr>
          <w:tab/>
        </w:r>
        <w:r w:rsidRPr="00F87F46">
          <w:rPr>
            <w:rStyle w:val="Hyperlink"/>
            <w:noProof/>
          </w:rPr>
          <w:t>Gum Drops</w:t>
        </w:r>
        <w:r>
          <w:rPr>
            <w:noProof/>
            <w:webHidden/>
          </w:rPr>
          <w:tab/>
        </w:r>
        <w:r>
          <w:rPr>
            <w:noProof/>
            <w:webHidden/>
          </w:rPr>
          <w:fldChar w:fldCharType="begin"/>
        </w:r>
        <w:r>
          <w:rPr>
            <w:noProof/>
            <w:webHidden/>
          </w:rPr>
          <w:instrText xml:space="preserve"> PAGEREF _Toc8893665 \h </w:instrText>
        </w:r>
      </w:ins>
      <w:r>
        <w:rPr>
          <w:noProof/>
          <w:webHidden/>
        </w:rPr>
      </w:r>
      <w:r>
        <w:rPr>
          <w:noProof/>
          <w:webHidden/>
        </w:rPr>
        <w:fldChar w:fldCharType="separate"/>
      </w:r>
      <w:ins w:id="220" w:author="m.kalaitzaki" w:date="2019-05-16T10:06:00Z">
        <w:r>
          <w:rPr>
            <w:noProof/>
            <w:webHidden/>
          </w:rPr>
          <w:t>84</w:t>
        </w:r>
        <w:r>
          <w:rPr>
            <w:noProof/>
            <w:webHidden/>
          </w:rPr>
          <w:fldChar w:fldCharType="end"/>
        </w:r>
        <w:r w:rsidRPr="00F87F46">
          <w:rPr>
            <w:rStyle w:val="Hyperlink"/>
            <w:noProof/>
          </w:rPr>
          <w:fldChar w:fldCharType="end"/>
        </w:r>
      </w:ins>
    </w:p>
    <w:p w14:paraId="52C40834" w14:textId="77777777" w:rsidR="00EA1A11" w:rsidRDefault="00EA1A11">
      <w:pPr>
        <w:pStyle w:val="TOC2"/>
        <w:tabs>
          <w:tab w:val="left" w:pos="660"/>
          <w:tab w:val="right" w:leader="dot" w:pos="9060"/>
        </w:tabs>
        <w:rPr>
          <w:ins w:id="221" w:author="m.kalaitzaki" w:date="2019-05-16T10:06:00Z"/>
          <w:rFonts w:asciiTheme="minorHAnsi" w:eastAsiaTheme="minorEastAsia" w:hAnsiTheme="minorHAnsi" w:cstheme="minorBidi"/>
          <w:b w:val="0"/>
          <w:bCs w:val="0"/>
          <w:noProof/>
          <w:sz w:val="22"/>
          <w:szCs w:val="22"/>
          <w:lang w:eastAsia="en-US"/>
        </w:rPr>
      </w:pPr>
      <w:ins w:id="222" w:author="m.kalaitzaki" w:date="2019-05-16T10:06:00Z">
        <w:r w:rsidRPr="00F87F46">
          <w:rPr>
            <w:rStyle w:val="Hyperlink"/>
            <w:noProof/>
          </w:rPr>
          <w:lastRenderedPageBreak/>
          <w:fldChar w:fldCharType="begin"/>
        </w:r>
        <w:r w:rsidRPr="00F87F46">
          <w:rPr>
            <w:rStyle w:val="Hyperlink"/>
            <w:noProof/>
          </w:rPr>
          <w:instrText xml:space="preserve"> </w:instrText>
        </w:r>
        <w:r>
          <w:rPr>
            <w:noProof/>
          </w:rPr>
          <w:instrText>HYPERLINK \l "_Toc8893666"</w:instrText>
        </w:r>
        <w:r w:rsidRPr="00F87F46">
          <w:rPr>
            <w:rStyle w:val="Hyperlink"/>
            <w:noProof/>
          </w:rPr>
          <w:instrText xml:space="preserve"> </w:instrText>
        </w:r>
        <w:r w:rsidRPr="00F87F46">
          <w:rPr>
            <w:rStyle w:val="Hyperlink"/>
            <w:noProof/>
          </w:rPr>
          <w:fldChar w:fldCharType="separate"/>
        </w:r>
        <w:r w:rsidRPr="00F87F46">
          <w:rPr>
            <w:rStyle w:val="Hyperlink"/>
            <w:noProof/>
          </w:rPr>
          <w:t>7.7</w:t>
        </w:r>
        <w:r>
          <w:rPr>
            <w:rFonts w:asciiTheme="minorHAnsi" w:eastAsiaTheme="minorEastAsia" w:hAnsiTheme="minorHAnsi" w:cstheme="minorBidi"/>
            <w:b w:val="0"/>
            <w:bCs w:val="0"/>
            <w:noProof/>
            <w:sz w:val="22"/>
            <w:szCs w:val="22"/>
            <w:lang w:eastAsia="en-US"/>
          </w:rPr>
          <w:tab/>
        </w:r>
        <w:r w:rsidRPr="00F87F46">
          <w:rPr>
            <w:rStyle w:val="Hyperlink"/>
            <w:noProof/>
          </w:rPr>
          <w:t>Clinches</w:t>
        </w:r>
        <w:r>
          <w:rPr>
            <w:noProof/>
            <w:webHidden/>
          </w:rPr>
          <w:tab/>
        </w:r>
        <w:r>
          <w:rPr>
            <w:noProof/>
            <w:webHidden/>
          </w:rPr>
          <w:fldChar w:fldCharType="begin"/>
        </w:r>
        <w:r>
          <w:rPr>
            <w:noProof/>
            <w:webHidden/>
          </w:rPr>
          <w:instrText xml:space="preserve"> PAGEREF _Toc8893666 \h </w:instrText>
        </w:r>
      </w:ins>
      <w:r>
        <w:rPr>
          <w:noProof/>
          <w:webHidden/>
        </w:rPr>
      </w:r>
      <w:r>
        <w:rPr>
          <w:noProof/>
          <w:webHidden/>
        </w:rPr>
        <w:fldChar w:fldCharType="separate"/>
      </w:r>
      <w:ins w:id="223" w:author="m.kalaitzaki" w:date="2019-05-16T10:06:00Z">
        <w:r>
          <w:rPr>
            <w:noProof/>
            <w:webHidden/>
          </w:rPr>
          <w:t>85</w:t>
        </w:r>
        <w:r>
          <w:rPr>
            <w:noProof/>
            <w:webHidden/>
          </w:rPr>
          <w:fldChar w:fldCharType="end"/>
        </w:r>
        <w:r w:rsidRPr="00F87F46">
          <w:rPr>
            <w:rStyle w:val="Hyperlink"/>
            <w:noProof/>
          </w:rPr>
          <w:fldChar w:fldCharType="end"/>
        </w:r>
      </w:ins>
    </w:p>
    <w:p w14:paraId="457B877C" w14:textId="77777777" w:rsidR="00EA1A11" w:rsidRDefault="00EA1A11">
      <w:pPr>
        <w:pStyle w:val="TOC2"/>
        <w:tabs>
          <w:tab w:val="left" w:pos="660"/>
          <w:tab w:val="right" w:leader="dot" w:pos="9060"/>
        </w:tabs>
        <w:rPr>
          <w:ins w:id="224" w:author="m.kalaitzaki" w:date="2019-05-16T10:06:00Z"/>
          <w:rFonts w:asciiTheme="minorHAnsi" w:eastAsiaTheme="minorEastAsia" w:hAnsiTheme="minorHAnsi" w:cstheme="minorBidi"/>
          <w:b w:val="0"/>
          <w:bCs w:val="0"/>
          <w:noProof/>
          <w:sz w:val="22"/>
          <w:szCs w:val="22"/>
          <w:lang w:eastAsia="en-US"/>
        </w:rPr>
      </w:pPr>
      <w:ins w:id="22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"_Toc8893667"</w:instrText>
        </w:r>
        <w:r w:rsidRPr="00F87F46">
          <w:rPr>
            <w:rStyle w:val="Hyperlink"/>
            <w:noProof/>
          </w:rPr>
          <w:instrText xml:space="preserve"> </w:instrText>
        </w:r>
        <w:r w:rsidRPr="00F87F46">
          <w:rPr>
            <w:rStyle w:val="Hyperlink"/>
            <w:noProof/>
          </w:rPr>
          <w:fldChar w:fldCharType="separate"/>
        </w:r>
        <w:r w:rsidRPr="00F87F46">
          <w:rPr>
            <w:rStyle w:val="Hyperlink"/>
            <w:noProof/>
          </w:rPr>
          <w:t>7.8</w:t>
        </w:r>
        <w:r>
          <w:rPr>
            <w:rFonts w:asciiTheme="minorHAnsi" w:eastAsiaTheme="minorEastAsia" w:hAnsiTheme="minorHAnsi" w:cstheme="minorBidi"/>
            <w:b w:val="0"/>
            <w:bCs w:val="0"/>
            <w:noProof/>
            <w:sz w:val="22"/>
            <w:szCs w:val="22"/>
            <w:lang w:eastAsia="en-US"/>
          </w:rPr>
          <w:tab/>
        </w:r>
        <w:r w:rsidRPr="00F87F46">
          <w:rPr>
            <w:rStyle w:val="Hyperlink"/>
            <w:noProof/>
          </w:rPr>
          <w:t>Heat Stakes / Thermal Stakes</w:t>
        </w:r>
        <w:r>
          <w:rPr>
            <w:noProof/>
            <w:webHidden/>
          </w:rPr>
          <w:tab/>
        </w:r>
        <w:r>
          <w:rPr>
            <w:noProof/>
            <w:webHidden/>
          </w:rPr>
          <w:fldChar w:fldCharType="begin"/>
        </w:r>
        <w:r>
          <w:rPr>
            <w:noProof/>
            <w:webHidden/>
          </w:rPr>
          <w:instrText xml:space="preserve"> PAGEREF _Toc8893667 \h </w:instrText>
        </w:r>
      </w:ins>
      <w:r>
        <w:rPr>
          <w:noProof/>
          <w:webHidden/>
        </w:rPr>
      </w:r>
      <w:r>
        <w:rPr>
          <w:noProof/>
          <w:webHidden/>
        </w:rPr>
        <w:fldChar w:fldCharType="separate"/>
      </w:r>
      <w:ins w:id="226" w:author="m.kalaitzaki" w:date="2019-05-16T10:06:00Z">
        <w:r>
          <w:rPr>
            <w:noProof/>
            <w:webHidden/>
          </w:rPr>
          <w:t>88</w:t>
        </w:r>
        <w:r>
          <w:rPr>
            <w:noProof/>
            <w:webHidden/>
          </w:rPr>
          <w:fldChar w:fldCharType="end"/>
        </w:r>
        <w:r w:rsidRPr="00F87F46">
          <w:rPr>
            <w:rStyle w:val="Hyperlink"/>
            <w:noProof/>
          </w:rPr>
          <w:fldChar w:fldCharType="end"/>
        </w:r>
      </w:ins>
    </w:p>
    <w:p w14:paraId="2F097CA9" w14:textId="77777777" w:rsidR="00EA1A11" w:rsidRDefault="00EA1A11">
      <w:pPr>
        <w:pStyle w:val="TOC2"/>
        <w:tabs>
          <w:tab w:val="left" w:pos="660"/>
          <w:tab w:val="right" w:leader="dot" w:pos="9060"/>
        </w:tabs>
        <w:rPr>
          <w:ins w:id="227" w:author="m.kalaitzaki" w:date="2019-05-16T10:06:00Z"/>
          <w:rFonts w:asciiTheme="minorHAnsi" w:eastAsiaTheme="minorEastAsia" w:hAnsiTheme="minorHAnsi" w:cstheme="minorBidi"/>
          <w:b w:val="0"/>
          <w:bCs w:val="0"/>
          <w:noProof/>
          <w:sz w:val="22"/>
          <w:szCs w:val="22"/>
          <w:lang w:eastAsia="en-US"/>
        </w:rPr>
      </w:pPr>
      <w:ins w:id="22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"_Toc8893668"</w:instrText>
        </w:r>
        <w:r w:rsidRPr="00F87F46">
          <w:rPr>
            <w:rStyle w:val="Hyperlink"/>
            <w:noProof/>
          </w:rPr>
          <w:instrText xml:space="preserve"> </w:instrText>
        </w:r>
        <w:r w:rsidRPr="00F87F46">
          <w:rPr>
            <w:rStyle w:val="Hyperlink"/>
            <w:noProof/>
          </w:rPr>
          <w:fldChar w:fldCharType="separate"/>
        </w:r>
        <w:r w:rsidRPr="00F87F46">
          <w:rPr>
            <w:rStyle w:val="Hyperlink"/>
            <w:noProof/>
          </w:rPr>
          <w:t>7.9</w:t>
        </w:r>
        <w:r>
          <w:rPr>
            <w:rFonts w:asciiTheme="minorHAnsi" w:eastAsiaTheme="minorEastAsia" w:hAnsiTheme="minorHAnsi" w:cstheme="minorBidi"/>
            <w:b w:val="0"/>
            <w:bCs w:val="0"/>
            <w:noProof/>
            <w:sz w:val="22"/>
            <w:szCs w:val="22"/>
            <w:lang w:eastAsia="en-US"/>
          </w:rPr>
          <w:tab/>
        </w:r>
        <w:r w:rsidRPr="00F87F46">
          <w:rPr>
            <w:rStyle w:val="Hyperlink"/>
            <w:noProof/>
          </w:rPr>
          <w:t>Clips/Snap Joints</w:t>
        </w:r>
        <w:r>
          <w:rPr>
            <w:noProof/>
            <w:webHidden/>
          </w:rPr>
          <w:tab/>
        </w:r>
        <w:r>
          <w:rPr>
            <w:noProof/>
            <w:webHidden/>
          </w:rPr>
          <w:fldChar w:fldCharType="begin"/>
        </w:r>
        <w:r>
          <w:rPr>
            <w:noProof/>
            <w:webHidden/>
          </w:rPr>
          <w:instrText xml:space="preserve"> PAGEREF _Toc8893668 \h </w:instrText>
        </w:r>
      </w:ins>
      <w:r>
        <w:rPr>
          <w:noProof/>
          <w:webHidden/>
        </w:rPr>
      </w:r>
      <w:r>
        <w:rPr>
          <w:noProof/>
          <w:webHidden/>
        </w:rPr>
        <w:fldChar w:fldCharType="separate"/>
      </w:r>
      <w:ins w:id="229" w:author="m.kalaitzaki" w:date="2019-05-16T10:06:00Z">
        <w:r>
          <w:rPr>
            <w:noProof/>
            <w:webHidden/>
          </w:rPr>
          <w:t>90</w:t>
        </w:r>
        <w:r>
          <w:rPr>
            <w:noProof/>
            <w:webHidden/>
          </w:rPr>
          <w:fldChar w:fldCharType="end"/>
        </w:r>
        <w:r w:rsidRPr="00F87F46">
          <w:rPr>
            <w:rStyle w:val="Hyperlink"/>
            <w:noProof/>
          </w:rPr>
          <w:fldChar w:fldCharType="end"/>
        </w:r>
      </w:ins>
    </w:p>
    <w:p w14:paraId="1A00265B" w14:textId="77777777" w:rsidR="00EA1A11" w:rsidRDefault="00EA1A11">
      <w:pPr>
        <w:pStyle w:val="TOC2"/>
        <w:tabs>
          <w:tab w:val="left" w:pos="660"/>
          <w:tab w:val="right" w:leader="dot" w:pos="9060"/>
        </w:tabs>
        <w:rPr>
          <w:ins w:id="230" w:author="m.kalaitzaki" w:date="2019-05-16T10:06:00Z"/>
          <w:rFonts w:asciiTheme="minorHAnsi" w:eastAsiaTheme="minorEastAsia" w:hAnsiTheme="minorHAnsi" w:cstheme="minorBidi"/>
          <w:b w:val="0"/>
          <w:bCs w:val="0"/>
          <w:noProof/>
          <w:sz w:val="22"/>
          <w:szCs w:val="22"/>
          <w:lang w:eastAsia="en-US"/>
        </w:rPr>
      </w:pPr>
      <w:ins w:id="23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"_Toc8893669"</w:instrText>
        </w:r>
        <w:r w:rsidRPr="00F87F46">
          <w:rPr>
            <w:rStyle w:val="Hyperlink"/>
            <w:noProof/>
          </w:rPr>
          <w:instrText xml:space="preserve"> </w:instrText>
        </w:r>
        <w:r w:rsidRPr="00F87F46">
          <w:rPr>
            <w:rStyle w:val="Hyperlink"/>
            <w:noProof/>
          </w:rPr>
          <w:fldChar w:fldCharType="separate"/>
        </w:r>
        <w:r w:rsidRPr="00F87F46">
          <w:rPr>
            <w:rStyle w:val="Hyperlink"/>
            <w:noProof/>
          </w:rPr>
          <w:t>7.10</w:t>
        </w:r>
        <w:r>
          <w:rPr>
            <w:rFonts w:asciiTheme="minorHAnsi" w:eastAsiaTheme="minorEastAsia" w:hAnsiTheme="minorHAnsi" w:cstheme="minorBidi"/>
            <w:b w:val="0"/>
            <w:bCs w:val="0"/>
            <w:noProof/>
            <w:sz w:val="22"/>
            <w:szCs w:val="22"/>
            <w:lang w:eastAsia="en-US"/>
          </w:rPr>
          <w:tab/>
        </w:r>
        <w:r w:rsidRPr="00F87F46">
          <w:rPr>
            <w:rStyle w:val="Hyperlink"/>
            <w:noProof/>
          </w:rPr>
          <w:t>Nails</w:t>
        </w:r>
        <w:r>
          <w:rPr>
            <w:noProof/>
            <w:webHidden/>
          </w:rPr>
          <w:tab/>
        </w:r>
        <w:r>
          <w:rPr>
            <w:noProof/>
            <w:webHidden/>
          </w:rPr>
          <w:fldChar w:fldCharType="begin"/>
        </w:r>
        <w:r>
          <w:rPr>
            <w:noProof/>
            <w:webHidden/>
          </w:rPr>
          <w:instrText xml:space="preserve"> PAGEREF _Toc8893669 \h </w:instrText>
        </w:r>
      </w:ins>
      <w:r>
        <w:rPr>
          <w:noProof/>
          <w:webHidden/>
        </w:rPr>
      </w:r>
      <w:r>
        <w:rPr>
          <w:noProof/>
          <w:webHidden/>
        </w:rPr>
        <w:fldChar w:fldCharType="separate"/>
      </w:r>
      <w:ins w:id="232" w:author="m.kalaitzaki" w:date="2019-05-16T10:06:00Z">
        <w:r>
          <w:rPr>
            <w:noProof/>
            <w:webHidden/>
          </w:rPr>
          <w:t>93</w:t>
        </w:r>
        <w:r>
          <w:rPr>
            <w:noProof/>
            <w:webHidden/>
          </w:rPr>
          <w:fldChar w:fldCharType="end"/>
        </w:r>
        <w:r w:rsidRPr="00F87F46">
          <w:rPr>
            <w:rStyle w:val="Hyperlink"/>
            <w:noProof/>
          </w:rPr>
          <w:fldChar w:fldCharType="end"/>
        </w:r>
      </w:ins>
    </w:p>
    <w:p w14:paraId="12CC2510" w14:textId="77777777" w:rsidR="00EA1A11" w:rsidRDefault="00EA1A11">
      <w:pPr>
        <w:pStyle w:val="TOC1"/>
        <w:tabs>
          <w:tab w:val="left" w:pos="440"/>
          <w:tab w:val="right" w:leader="dot" w:pos="9060"/>
        </w:tabs>
        <w:rPr>
          <w:ins w:id="233" w:author="m.kalaitzaki" w:date="2019-05-16T10:06:00Z"/>
          <w:rFonts w:asciiTheme="minorHAnsi" w:eastAsiaTheme="minorEastAsia" w:hAnsiTheme="minorHAnsi" w:cstheme="minorBidi"/>
          <w:b w:val="0"/>
          <w:bCs w:val="0"/>
          <w:caps w:val="0"/>
          <w:noProof/>
          <w:sz w:val="22"/>
          <w:szCs w:val="22"/>
          <w:lang w:eastAsia="en-US"/>
        </w:rPr>
      </w:pPr>
      <w:ins w:id="23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"_Toc8893670"</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eastAsia="en-US"/>
          </w:rPr>
          <w:tab/>
        </w:r>
        <w:r w:rsidRPr="00F87F46">
          <w:rPr>
            <w:rStyle w:val="Hyperlink"/>
            <w:noProof/>
          </w:rPr>
          <w:t>1D connections</w:t>
        </w:r>
        <w:r>
          <w:rPr>
            <w:noProof/>
            <w:webHidden/>
          </w:rPr>
          <w:tab/>
        </w:r>
        <w:r>
          <w:rPr>
            <w:noProof/>
            <w:webHidden/>
          </w:rPr>
          <w:fldChar w:fldCharType="begin"/>
        </w:r>
        <w:r>
          <w:rPr>
            <w:noProof/>
            <w:webHidden/>
          </w:rPr>
          <w:instrText xml:space="preserve"> PAGEREF _Toc8893670 \h </w:instrText>
        </w:r>
      </w:ins>
      <w:r>
        <w:rPr>
          <w:noProof/>
          <w:webHidden/>
        </w:rPr>
      </w:r>
      <w:r>
        <w:rPr>
          <w:noProof/>
          <w:webHidden/>
        </w:rPr>
        <w:fldChar w:fldCharType="separate"/>
      </w:r>
      <w:ins w:id="235" w:author="m.kalaitzaki" w:date="2019-05-16T10:06:00Z">
        <w:r>
          <w:rPr>
            <w:noProof/>
            <w:webHidden/>
          </w:rPr>
          <w:t>96</w:t>
        </w:r>
        <w:r>
          <w:rPr>
            <w:noProof/>
            <w:webHidden/>
          </w:rPr>
          <w:fldChar w:fldCharType="end"/>
        </w:r>
        <w:r w:rsidRPr="00F87F46">
          <w:rPr>
            <w:rStyle w:val="Hyperlink"/>
            <w:noProof/>
          </w:rPr>
          <w:fldChar w:fldCharType="end"/>
        </w:r>
      </w:ins>
    </w:p>
    <w:p w14:paraId="3CB68C89" w14:textId="77777777" w:rsidR="00EA1A11" w:rsidRDefault="00EA1A11">
      <w:pPr>
        <w:pStyle w:val="TOC2"/>
        <w:tabs>
          <w:tab w:val="left" w:pos="660"/>
          <w:tab w:val="right" w:leader="dot" w:pos="9060"/>
        </w:tabs>
        <w:rPr>
          <w:ins w:id="236" w:author="m.kalaitzaki" w:date="2019-05-16T10:06:00Z"/>
          <w:rFonts w:asciiTheme="minorHAnsi" w:eastAsiaTheme="minorEastAsia" w:hAnsiTheme="minorHAnsi" w:cstheme="minorBidi"/>
          <w:b w:val="0"/>
          <w:bCs w:val="0"/>
          <w:noProof/>
          <w:sz w:val="22"/>
          <w:szCs w:val="22"/>
          <w:lang w:eastAsia="en-US"/>
        </w:rPr>
      </w:pPr>
      <w:ins w:id="23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"_Toc8893671"</w:instrText>
        </w:r>
        <w:r w:rsidRPr="00F87F46">
          <w:rPr>
            <w:rStyle w:val="Hyperlink"/>
            <w:noProof/>
          </w:rPr>
          <w:instrText xml:space="preserve"> </w:instrText>
        </w:r>
        <w:r w:rsidRPr="00F87F46">
          <w:rPr>
            <w:rStyle w:val="Hyperlink"/>
            <w:noProof/>
          </w:rPr>
          <w:fldChar w:fldCharType="separate"/>
        </w:r>
        <w:r w:rsidRPr="00F87F46">
          <w:rPr>
            <w:rStyle w:val="Hyperlink"/>
            <w:noProof/>
          </w:rPr>
          <w:t>8.1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_Toc8893671 \h </w:instrText>
        </w:r>
      </w:ins>
      <w:r>
        <w:rPr>
          <w:noProof/>
          <w:webHidden/>
        </w:rPr>
      </w:r>
      <w:r>
        <w:rPr>
          <w:noProof/>
          <w:webHidden/>
        </w:rPr>
        <w:fldChar w:fldCharType="separate"/>
      </w:r>
      <w:ins w:id="238" w:author="m.kalaitzaki" w:date="2019-05-16T10:06:00Z">
        <w:r>
          <w:rPr>
            <w:noProof/>
            <w:webHidden/>
          </w:rPr>
          <w:t>96</w:t>
        </w:r>
        <w:r>
          <w:rPr>
            <w:noProof/>
            <w:webHidden/>
          </w:rPr>
          <w:fldChar w:fldCharType="end"/>
        </w:r>
        <w:r w:rsidRPr="00F87F46">
          <w:rPr>
            <w:rStyle w:val="Hyperlink"/>
            <w:noProof/>
          </w:rPr>
          <w:fldChar w:fldCharType="end"/>
        </w:r>
      </w:ins>
    </w:p>
    <w:p w14:paraId="423A46AD" w14:textId="77777777" w:rsidR="00EA1A11" w:rsidRDefault="00EA1A11">
      <w:pPr>
        <w:pStyle w:val="TOC3"/>
        <w:rPr>
          <w:ins w:id="239" w:author="m.kalaitzaki" w:date="2019-05-16T10:06:00Z"/>
          <w:rFonts w:asciiTheme="minorHAnsi" w:eastAsiaTheme="minorEastAsia" w:hAnsiTheme="minorHAnsi" w:cstheme="minorBidi"/>
          <w:noProof/>
          <w:sz w:val="22"/>
          <w:szCs w:val="22"/>
          <w:lang w:eastAsia="en-US"/>
        </w:rPr>
      </w:pPr>
      <w:ins w:id="24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"_Toc8893672"</w:instrText>
        </w:r>
        <w:r w:rsidRPr="00F87F46">
          <w:rPr>
            <w:rStyle w:val="Hyperlink"/>
            <w:noProof/>
          </w:rPr>
          <w:instrText xml:space="preserve"> </w:instrText>
        </w:r>
        <w:r w:rsidRPr="00F87F46">
          <w:rPr>
            <w:rStyle w:val="Hyperlink"/>
            <w:noProof/>
          </w:rPr>
          <w:fldChar w:fldCharType="separate"/>
        </w:r>
        <w:r w:rsidRPr="00F87F46">
          <w:rPr>
            <w:rStyle w:val="Hyperlink"/>
            <w:noProof/>
          </w:rPr>
          <w:t>8.1.1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_Toc8893672 \h </w:instrText>
        </w:r>
      </w:ins>
      <w:r>
        <w:rPr>
          <w:noProof/>
          <w:webHidden/>
        </w:rPr>
      </w:r>
      <w:r>
        <w:rPr>
          <w:noProof/>
          <w:webHidden/>
        </w:rPr>
        <w:fldChar w:fldCharType="separate"/>
      </w:r>
      <w:ins w:id="241" w:author="m.kalaitzaki" w:date="2019-05-16T10:06:00Z">
        <w:r>
          <w:rPr>
            <w:noProof/>
            <w:webHidden/>
          </w:rPr>
          <w:t>96</w:t>
        </w:r>
        <w:r>
          <w:rPr>
            <w:noProof/>
            <w:webHidden/>
          </w:rPr>
          <w:fldChar w:fldCharType="end"/>
        </w:r>
        <w:r w:rsidRPr="00F87F46">
          <w:rPr>
            <w:rStyle w:val="Hyperlink"/>
            <w:noProof/>
          </w:rPr>
          <w:fldChar w:fldCharType="end"/>
        </w:r>
      </w:ins>
    </w:p>
    <w:p w14:paraId="50B62BB2" w14:textId="77777777" w:rsidR="00EA1A11" w:rsidRDefault="00EA1A11">
      <w:pPr>
        <w:pStyle w:val="TOC3"/>
        <w:rPr>
          <w:ins w:id="242" w:author="m.kalaitzaki" w:date="2019-05-16T10:06:00Z"/>
          <w:rFonts w:asciiTheme="minorHAnsi" w:eastAsiaTheme="minorEastAsia" w:hAnsiTheme="minorHAnsi" w:cstheme="minorBidi"/>
          <w:noProof/>
          <w:sz w:val="22"/>
          <w:szCs w:val="22"/>
          <w:lang w:eastAsia="en-US"/>
        </w:rPr>
      </w:pPr>
      <w:ins w:id="24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"_Toc8893673"</w:instrText>
        </w:r>
        <w:r w:rsidRPr="00F87F46">
          <w:rPr>
            <w:rStyle w:val="Hyperlink"/>
            <w:noProof/>
          </w:rPr>
          <w:instrText xml:space="preserve"> </w:instrText>
        </w:r>
        <w:r w:rsidRPr="00F87F46">
          <w:rPr>
            <w:rStyle w:val="Hyperlink"/>
            <w:noProof/>
          </w:rPr>
          <w:fldChar w:fldCharType="separate"/>
        </w:r>
        <w:r w:rsidRPr="00F87F46">
          <w:rPr>
            <w:rStyle w:val="Hyperlink"/>
            <w:noProof/>
          </w:rPr>
          <w:t>8.1.2</w:t>
        </w:r>
        <w:r>
          <w:rPr>
            <w:rFonts w:asciiTheme="minorHAnsi" w:eastAsiaTheme="minorEastAsia" w:hAnsiTheme="minorHAnsi" w:cstheme="minorBidi"/>
            <w:noProof/>
            <w:sz w:val="22"/>
            <w:szCs w:val="22"/>
            <w:lang w:eastAsia="en-US"/>
          </w:rPr>
          <w:tab/>
        </w:r>
        <w:r w:rsidRPr="00F87F46">
          <w:rPr>
            <w:rStyle w:val="Hyperlink"/>
            <w:noProof/>
          </w:rPr>
          <w:t>Location</w:t>
        </w:r>
        <w:r>
          <w:rPr>
            <w:noProof/>
            <w:webHidden/>
          </w:rPr>
          <w:tab/>
        </w:r>
        <w:r>
          <w:rPr>
            <w:noProof/>
            <w:webHidden/>
          </w:rPr>
          <w:fldChar w:fldCharType="begin"/>
        </w:r>
        <w:r>
          <w:rPr>
            <w:noProof/>
            <w:webHidden/>
          </w:rPr>
          <w:instrText xml:space="preserve"> PAGEREF _Toc8893673 \h </w:instrText>
        </w:r>
      </w:ins>
      <w:r>
        <w:rPr>
          <w:noProof/>
          <w:webHidden/>
        </w:rPr>
      </w:r>
      <w:r>
        <w:rPr>
          <w:noProof/>
          <w:webHidden/>
        </w:rPr>
        <w:fldChar w:fldCharType="separate"/>
      </w:r>
      <w:ins w:id="244" w:author="m.kalaitzaki" w:date="2019-05-16T10:06:00Z">
        <w:r>
          <w:rPr>
            <w:noProof/>
            <w:webHidden/>
          </w:rPr>
          <w:t>96</w:t>
        </w:r>
        <w:r>
          <w:rPr>
            <w:noProof/>
            <w:webHidden/>
          </w:rPr>
          <w:fldChar w:fldCharType="end"/>
        </w:r>
        <w:r w:rsidRPr="00F87F46">
          <w:rPr>
            <w:rStyle w:val="Hyperlink"/>
            <w:noProof/>
          </w:rPr>
          <w:fldChar w:fldCharType="end"/>
        </w:r>
      </w:ins>
    </w:p>
    <w:p w14:paraId="77B72520" w14:textId="77777777" w:rsidR="00EA1A11" w:rsidRDefault="00EA1A11">
      <w:pPr>
        <w:pStyle w:val="TOC3"/>
        <w:rPr>
          <w:ins w:id="245" w:author="m.kalaitzaki" w:date="2019-05-16T10:06:00Z"/>
          <w:rFonts w:asciiTheme="minorHAnsi" w:eastAsiaTheme="minorEastAsia" w:hAnsiTheme="minorHAnsi" w:cstheme="minorBidi"/>
          <w:noProof/>
          <w:sz w:val="22"/>
          <w:szCs w:val="22"/>
          <w:lang w:eastAsia="en-US"/>
        </w:rPr>
      </w:pPr>
      <w:ins w:id="24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"_Toc8893674"</w:instrText>
        </w:r>
        <w:r w:rsidRPr="00F87F46">
          <w:rPr>
            <w:rStyle w:val="Hyperlink"/>
            <w:noProof/>
          </w:rPr>
          <w:instrText xml:space="preserve"> </w:instrText>
        </w:r>
        <w:r w:rsidRPr="00F87F46">
          <w:rPr>
            <w:rStyle w:val="Hyperlink"/>
            <w:noProof/>
          </w:rPr>
          <w:fldChar w:fldCharType="separate"/>
        </w:r>
        <w:r w:rsidRPr="00F87F46">
          <w:rPr>
            <w:rStyle w:val="Hyperlink"/>
            <w:noProof/>
          </w:rPr>
          <w:t>8.1.3</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_Toc8893674 \h </w:instrText>
        </w:r>
      </w:ins>
      <w:r>
        <w:rPr>
          <w:noProof/>
          <w:webHidden/>
        </w:rPr>
      </w:r>
      <w:r>
        <w:rPr>
          <w:noProof/>
          <w:webHidden/>
        </w:rPr>
        <w:fldChar w:fldCharType="separate"/>
      </w:r>
      <w:ins w:id="247" w:author="m.kalaitzaki" w:date="2019-05-16T10:06:00Z">
        <w:r>
          <w:rPr>
            <w:noProof/>
            <w:webHidden/>
          </w:rPr>
          <w:t>97</w:t>
        </w:r>
        <w:r>
          <w:rPr>
            <w:noProof/>
            <w:webHidden/>
          </w:rPr>
          <w:fldChar w:fldCharType="end"/>
        </w:r>
        <w:r w:rsidRPr="00F87F46">
          <w:rPr>
            <w:rStyle w:val="Hyperlink"/>
            <w:noProof/>
          </w:rPr>
          <w:fldChar w:fldCharType="end"/>
        </w:r>
      </w:ins>
    </w:p>
    <w:p w14:paraId="4818382E" w14:textId="77777777" w:rsidR="00EA1A11" w:rsidRDefault="00EA1A11">
      <w:pPr>
        <w:pStyle w:val="TOC2"/>
        <w:tabs>
          <w:tab w:val="left" w:pos="660"/>
          <w:tab w:val="right" w:leader="dot" w:pos="9060"/>
        </w:tabs>
        <w:rPr>
          <w:ins w:id="248" w:author="m.kalaitzaki" w:date="2019-05-16T10:06:00Z"/>
          <w:rFonts w:asciiTheme="minorHAnsi" w:eastAsiaTheme="minorEastAsia" w:hAnsiTheme="minorHAnsi" w:cstheme="minorBidi"/>
          <w:b w:val="0"/>
          <w:bCs w:val="0"/>
          <w:noProof/>
          <w:sz w:val="22"/>
          <w:szCs w:val="22"/>
          <w:lang w:eastAsia="en-US"/>
        </w:rPr>
      </w:pPr>
      <w:ins w:id="24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"_Toc8893675"</w:instrText>
        </w:r>
        <w:r w:rsidRPr="00F87F46">
          <w:rPr>
            <w:rStyle w:val="Hyperlink"/>
            <w:noProof/>
          </w:rPr>
          <w:instrText xml:space="preserve"> </w:instrText>
        </w:r>
        <w:r w:rsidRPr="00F87F46">
          <w:rPr>
            <w:rStyle w:val="Hyperlink"/>
            <w:noProof/>
          </w:rPr>
          <w:fldChar w:fldCharType="separate"/>
        </w:r>
        <w:r w:rsidRPr="00F87F46">
          <w:rPr>
            <w:rStyle w:val="Hyperlink"/>
            <w:noProof/>
          </w:rPr>
          <w:t>8.2</w:t>
        </w:r>
        <w:r>
          <w:rPr>
            <w:rFonts w:asciiTheme="minorHAnsi" w:eastAsiaTheme="minorEastAsia" w:hAnsiTheme="minorHAnsi" w:cstheme="minorBidi"/>
            <w:b w:val="0"/>
            <w:bCs w:val="0"/>
            <w:noProof/>
            <w:sz w:val="22"/>
            <w:szCs w:val="22"/>
            <w:lang w:eastAsia="en-US"/>
          </w:rPr>
          <w:tab/>
        </w:r>
        <w:r w:rsidRPr="00F87F46">
          <w:rPr>
            <w:rStyle w:val="Hyperlink"/>
            <w:noProof/>
          </w:rPr>
          <w:t>Seam Welds</w:t>
        </w:r>
        <w:r>
          <w:rPr>
            <w:noProof/>
            <w:webHidden/>
          </w:rPr>
          <w:tab/>
        </w:r>
        <w:r>
          <w:rPr>
            <w:noProof/>
            <w:webHidden/>
          </w:rPr>
          <w:fldChar w:fldCharType="begin"/>
        </w:r>
        <w:r>
          <w:rPr>
            <w:noProof/>
            <w:webHidden/>
          </w:rPr>
          <w:instrText xml:space="preserve"> PAGEREF _Toc8893675 \h </w:instrText>
        </w:r>
      </w:ins>
      <w:r>
        <w:rPr>
          <w:noProof/>
          <w:webHidden/>
        </w:rPr>
      </w:r>
      <w:r>
        <w:rPr>
          <w:noProof/>
          <w:webHidden/>
        </w:rPr>
        <w:fldChar w:fldCharType="separate"/>
      </w:r>
      <w:ins w:id="250" w:author="m.kalaitzaki" w:date="2019-05-16T10:06:00Z">
        <w:r>
          <w:rPr>
            <w:noProof/>
            <w:webHidden/>
          </w:rPr>
          <w:t>98</w:t>
        </w:r>
        <w:r>
          <w:rPr>
            <w:noProof/>
            <w:webHidden/>
          </w:rPr>
          <w:fldChar w:fldCharType="end"/>
        </w:r>
        <w:r w:rsidRPr="00F87F46">
          <w:rPr>
            <w:rStyle w:val="Hyperlink"/>
            <w:noProof/>
          </w:rPr>
          <w:fldChar w:fldCharType="end"/>
        </w:r>
      </w:ins>
    </w:p>
    <w:p w14:paraId="64302AC7" w14:textId="77777777" w:rsidR="00EA1A11" w:rsidRDefault="00EA1A11">
      <w:pPr>
        <w:pStyle w:val="TOC3"/>
        <w:rPr>
          <w:ins w:id="251" w:author="m.kalaitzaki" w:date="2019-05-16T10:06:00Z"/>
          <w:rFonts w:asciiTheme="minorHAnsi" w:eastAsiaTheme="minorEastAsia" w:hAnsiTheme="minorHAnsi" w:cstheme="minorBidi"/>
          <w:noProof/>
          <w:sz w:val="22"/>
          <w:szCs w:val="22"/>
          <w:lang w:eastAsia="en-US"/>
        </w:rPr>
      </w:pPr>
      <w:ins w:id="25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"_Toc8893676"</w:instrText>
        </w:r>
        <w:r w:rsidRPr="00F87F46">
          <w:rPr>
            <w:rStyle w:val="Hyperlink"/>
            <w:noProof/>
          </w:rPr>
          <w:instrText xml:space="preserve"> </w:instrText>
        </w:r>
        <w:r w:rsidRPr="00F87F46">
          <w:rPr>
            <w:rStyle w:val="Hyperlink"/>
            <w:noProof/>
          </w:rPr>
          <w:fldChar w:fldCharType="separate"/>
        </w:r>
        <w:r w:rsidRPr="00F87F46">
          <w:rPr>
            <w:rStyle w:val="Hyperlink"/>
            <w:noProof/>
          </w:rPr>
          <w:t>8.2.1</w:t>
        </w:r>
        <w:r>
          <w:rPr>
            <w:rFonts w:asciiTheme="minorHAnsi" w:eastAsiaTheme="minorEastAsia" w:hAnsiTheme="minorHAnsi" w:cstheme="minorBidi"/>
            <w:noProof/>
            <w:sz w:val="22"/>
            <w:szCs w:val="22"/>
            <w:lang w:eastAsia="en-US"/>
          </w:rPr>
          <w:tab/>
        </w:r>
        <w:r w:rsidRPr="00F87F46">
          <w:rPr>
            <w:rStyle w:val="Hyperlink"/>
            <w:noProof/>
          </w:rPr>
          <w:t>Description and Modeling Parameters</w:t>
        </w:r>
        <w:r>
          <w:rPr>
            <w:noProof/>
            <w:webHidden/>
          </w:rPr>
          <w:tab/>
        </w:r>
        <w:r>
          <w:rPr>
            <w:noProof/>
            <w:webHidden/>
          </w:rPr>
          <w:fldChar w:fldCharType="begin"/>
        </w:r>
        <w:r>
          <w:rPr>
            <w:noProof/>
            <w:webHidden/>
          </w:rPr>
          <w:instrText xml:space="preserve"> PAGEREF _Toc8893676 \h </w:instrText>
        </w:r>
      </w:ins>
      <w:r>
        <w:rPr>
          <w:noProof/>
          <w:webHidden/>
        </w:rPr>
      </w:r>
      <w:r>
        <w:rPr>
          <w:noProof/>
          <w:webHidden/>
        </w:rPr>
        <w:fldChar w:fldCharType="separate"/>
      </w:r>
      <w:ins w:id="253" w:author="m.kalaitzaki" w:date="2019-05-16T10:06:00Z">
        <w:r>
          <w:rPr>
            <w:noProof/>
            <w:webHidden/>
          </w:rPr>
          <w:t>98</w:t>
        </w:r>
        <w:r>
          <w:rPr>
            <w:noProof/>
            <w:webHidden/>
          </w:rPr>
          <w:fldChar w:fldCharType="end"/>
        </w:r>
        <w:r w:rsidRPr="00F87F46">
          <w:rPr>
            <w:rStyle w:val="Hyperlink"/>
            <w:noProof/>
          </w:rPr>
          <w:fldChar w:fldCharType="end"/>
        </w:r>
      </w:ins>
    </w:p>
    <w:p w14:paraId="26E60DFA" w14:textId="77777777" w:rsidR="00EA1A11" w:rsidRDefault="00EA1A11">
      <w:pPr>
        <w:pStyle w:val="TOC3"/>
        <w:rPr>
          <w:ins w:id="254" w:author="m.kalaitzaki" w:date="2019-05-16T10:06:00Z"/>
          <w:rFonts w:asciiTheme="minorHAnsi" w:eastAsiaTheme="minorEastAsia" w:hAnsiTheme="minorHAnsi" w:cstheme="minorBidi"/>
          <w:noProof/>
          <w:sz w:val="22"/>
          <w:szCs w:val="22"/>
          <w:lang w:eastAsia="en-US"/>
        </w:rPr>
      </w:pPr>
      <w:ins w:id="25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"_Toc8893677"</w:instrText>
        </w:r>
        <w:r w:rsidRPr="00F87F46">
          <w:rPr>
            <w:rStyle w:val="Hyperlink"/>
            <w:noProof/>
          </w:rPr>
          <w:instrText xml:space="preserve"> </w:instrText>
        </w:r>
        <w:r w:rsidRPr="00F87F46">
          <w:rPr>
            <w:rStyle w:val="Hyperlink"/>
            <w:noProof/>
          </w:rPr>
          <w:fldChar w:fldCharType="separate"/>
        </w:r>
        <w:r w:rsidRPr="00F87F46">
          <w:rPr>
            <w:rStyle w:val="Hyperlink"/>
            <w:noProof/>
          </w:rPr>
          <w:t>8.2.2</w:t>
        </w:r>
        <w:r>
          <w:rPr>
            <w:rFonts w:asciiTheme="minorHAnsi" w:eastAsiaTheme="minorEastAsia" w:hAnsiTheme="minorHAnsi" w:cstheme="minorBidi"/>
            <w:noProof/>
            <w:sz w:val="22"/>
            <w:szCs w:val="22"/>
            <w:lang w:eastAsia="en-US"/>
          </w:rPr>
          <w:tab/>
        </w:r>
        <w:r w:rsidRPr="00F87F46">
          <w:rPr>
            <w:rStyle w:val="Hyperlink"/>
            <w:noProof/>
          </w:rPr>
          <w:t>Seam Weld Definition Overview</w:t>
        </w:r>
        <w:r>
          <w:rPr>
            <w:noProof/>
            <w:webHidden/>
          </w:rPr>
          <w:tab/>
        </w:r>
        <w:r>
          <w:rPr>
            <w:noProof/>
            <w:webHidden/>
          </w:rPr>
          <w:fldChar w:fldCharType="begin"/>
        </w:r>
        <w:r>
          <w:rPr>
            <w:noProof/>
            <w:webHidden/>
          </w:rPr>
          <w:instrText xml:space="preserve"> PAGEREF _Toc8893677 \h </w:instrText>
        </w:r>
      </w:ins>
      <w:r>
        <w:rPr>
          <w:noProof/>
          <w:webHidden/>
        </w:rPr>
      </w:r>
      <w:r>
        <w:rPr>
          <w:noProof/>
          <w:webHidden/>
        </w:rPr>
        <w:fldChar w:fldCharType="separate"/>
      </w:r>
      <w:ins w:id="256" w:author="m.kalaitzaki" w:date="2019-05-16T10:06:00Z">
        <w:r>
          <w:rPr>
            <w:noProof/>
            <w:webHidden/>
          </w:rPr>
          <w:t>99</w:t>
        </w:r>
        <w:r>
          <w:rPr>
            <w:noProof/>
            <w:webHidden/>
          </w:rPr>
          <w:fldChar w:fldCharType="end"/>
        </w:r>
        <w:r w:rsidRPr="00F87F46">
          <w:rPr>
            <w:rStyle w:val="Hyperlink"/>
            <w:noProof/>
          </w:rPr>
          <w:fldChar w:fldCharType="end"/>
        </w:r>
      </w:ins>
    </w:p>
    <w:p w14:paraId="62B3090F" w14:textId="77777777" w:rsidR="00EA1A11" w:rsidRDefault="00EA1A11">
      <w:pPr>
        <w:pStyle w:val="TOC3"/>
        <w:rPr>
          <w:ins w:id="257" w:author="m.kalaitzaki" w:date="2019-05-16T10:06:00Z"/>
          <w:rFonts w:asciiTheme="minorHAnsi" w:eastAsiaTheme="minorEastAsia" w:hAnsiTheme="minorHAnsi" w:cstheme="minorBidi"/>
          <w:noProof/>
          <w:sz w:val="22"/>
          <w:szCs w:val="22"/>
          <w:lang w:eastAsia="en-US"/>
        </w:rPr>
      </w:pPr>
      <w:ins w:id="25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"_Toc8893678"</w:instrText>
        </w:r>
        <w:r w:rsidRPr="00F87F46">
          <w:rPr>
            <w:rStyle w:val="Hyperlink"/>
            <w:noProof/>
          </w:rPr>
          <w:instrText xml:space="preserve"> </w:instrText>
        </w:r>
        <w:r w:rsidRPr="00F87F46">
          <w:rPr>
            <w:rStyle w:val="Hyperlink"/>
            <w:noProof/>
          </w:rPr>
          <w:fldChar w:fldCharType="separate"/>
        </w:r>
        <w:r w:rsidRPr="00F87F46">
          <w:rPr>
            <w:rStyle w:val="Hyperlink"/>
            <w:noProof/>
          </w:rPr>
          <w:t>8.2.3</w:t>
        </w:r>
        <w:r>
          <w:rPr>
            <w:rFonts w:asciiTheme="minorHAnsi" w:eastAsiaTheme="minorEastAsia" w:hAnsiTheme="minorHAnsi" w:cstheme="minorBidi"/>
            <w:noProof/>
            <w:sz w:val="22"/>
            <w:szCs w:val="22"/>
            <w:lang w:eastAsia="en-US"/>
          </w:rPr>
          <w:tab/>
        </w:r>
        <w:r w:rsidRPr="00F87F46">
          <w:rPr>
            <w:rStyle w:val="Hyperlink"/>
            <w:noProof/>
          </w:rPr>
          <w:t>Specific XML Realization</w:t>
        </w:r>
        <w:r>
          <w:rPr>
            <w:noProof/>
            <w:webHidden/>
          </w:rPr>
          <w:tab/>
        </w:r>
        <w:r>
          <w:rPr>
            <w:noProof/>
            <w:webHidden/>
          </w:rPr>
          <w:fldChar w:fldCharType="begin"/>
        </w:r>
        <w:r>
          <w:rPr>
            <w:noProof/>
            <w:webHidden/>
          </w:rPr>
          <w:instrText xml:space="preserve"> PAGEREF _Toc8893678 \h </w:instrText>
        </w:r>
      </w:ins>
      <w:r>
        <w:rPr>
          <w:noProof/>
          <w:webHidden/>
        </w:rPr>
      </w:r>
      <w:r>
        <w:rPr>
          <w:noProof/>
          <w:webHidden/>
        </w:rPr>
        <w:fldChar w:fldCharType="separate"/>
      </w:r>
      <w:ins w:id="259" w:author="m.kalaitzaki" w:date="2019-05-16T10:06:00Z">
        <w:r>
          <w:rPr>
            <w:noProof/>
            <w:webHidden/>
          </w:rPr>
          <w:t>101</w:t>
        </w:r>
        <w:r>
          <w:rPr>
            <w:noProof/>
            <w:webHidden/>
          </w:rPr>
          <w:fldChar w:fldCharType="end"/>
        </w:r>
        <w:r w:rsidRPr="00F87F46">
          <w:rPr>
            <w:rStyle w:val="Hyperlink"/>
            <w:noProof/>
          </w:rPr>
          <w:fldChar w:fldCharType="end"/>
        </w:r>
      </w:ins>
    </w:p>
    <w:p w14:paraId="096F6B1B" w14:textId="77777777" w:rsidR="00EA1A11" w:rsidRDefault="00EA1A11">
      <w:pPr>
        <w:pStyle w:val="TOC3"/>
        <w:rPr>
          <w:ins w:id="260" w:author="m.kalaitzaki" w:date="2019-05-16T10:06:00Z"/>
          <w:rFonts w:asciiTheme="minorHAnsi" w:eastAsiaTheme="minorEastAsia" w:hAnsiTheme="minorHAnsi" w:cstheme="minorBidi"/>
          <w:noProof/>
          <w:sz w:val="22"/>
          <w:szCs w:val="22"/>
          <w:lang w:eastAsia="en-US"/>
        </w:rPr>
      </w:pPr>
      <w:ins w:id="26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"_Toc8893679"</w:instrText>
        </w:r>
        <w:r w:rsidRPr="00F87F46">
          <w:rPr>
            <w:rStyle w:val="Hyperlink"/>
            <w:noProof/>
          </w:rPr>
          <w:instrText xml:space="preserve"> </w:instrText>
        </w:r>
        <w:r w:rsidRPr="00F87F46">
          <w:rPr>
            <w:rStyle w:val="Hyperlink"/>
            <w:noProof/>
          </w:rPr>
          <w:fldChar w:fldCharType="separate"/>
        </w:r>
        <w:r w:rsidRPr="00F87F46">
          <w:rPr>
            <w:rStyle w:val="Hyperlink"/>
            <w:noProof/>
          </w:rPr>
          <w:t>8.2.4</w:t>
        </w:r>
        <w:r>
          <w:rPr>
            <w:rFonts w:asciiTheme="minorHAnsi" w:eastAsiaTheme="minorEastAsia" w:hAnsiTheme="minorHAnsi" w:cstheme="minorBidi"/>
            <w:noProof/>
            <w:sz w:val="22"/>
            <w:szCs w:val="22"/>
            <w:lang w:eastAsia="en-US"/>
          </w:rPr>
          <w:tab/>
        </w:r>
        <w:r w:rsidRPr="00F87F46">
          <w:rPr>
            <w:rStyle w:val="Hyperlink"/>
            <w:noProof/>
          </w:rPr>
          <w:t>Generic Seam Weld Definition</w:t>
        </w:r>
        <w:r>
          <w:rPr>
            <w:noProof/>
            <w:webHidden/>
          </w:rPr>
          <w:tab/>
        </w:r>
        <w:r>
          <w:rPr>
            <w:noProof/>
            <w:webHidden/>
          </w:rPr>
          <w:fldChar w:fldCharType="begin"/>
        </w:r>
        <w:r>
          <w:rPr>
            <w:noProof/>
            <w:webHidden/>
          </w:rPr>
          <w:instrText xml:space="preserve"> PAGEREF _Toc8893679 \h </w:instrText>
        </w:r>
      </w:ins>
      <w:r>
        <w:rPr>
          <w:noProof/>
          <w:webHidden/>
        </w:rPr>
      </w:r>
      <w:r>
        <w:rPr>
          <w:noProof/>
          <w:webHidden/>
        </w:rPr>
        <w:fldChar w:fldCharType="separate"/>
      </w:r>
      <w:ins w:id="262" w:author="m.kalaitzaki" w:date="2019-05-16T10:06:00Z">
        <w:r>
          <w:rPr>
            <w:noProof/>
            <w:webHidden/>
          </w:rPr>
          <w:t>101</w:t>
        </w:r>
        <w:r>
          <w:rPr>
            <w:noProof/>
            <w:webHidden/>
          </w:rPr>
          <w:fldChar w:fldCharType="end"/>
        </w:r>
        <w:r w:rsidRPr="00F87F46">
          <w:rPr>
            <w:rStyle w:val="Hyperlink"/>
            <w:noProof/>
          </w:rPr>
          <w:fldChar w:fldCharType="end"/>
        </w:r>
      </w:ins>
    </w:p>
    <w:p w14:paraId="126C9871" w14:textId="77777777" w:rsidR="00EA1A11" w:rsidRDefault="00EA1A11">
      <w:pPr>
        <w:pStyle w:val="TOC4"/>
        <w:tabs>
          <w:tab w:val="left" w:pos="1320"/>
          <w:tab w:val="right" w:leader="dot" w:pos="9060"/>
        </w:tabs>
        <w:rPr>
          <w:ins w:id="263" w:author="m.kalaitzaki" w:date="2019-05-16T10:06:00Z"/>
          <w:rFonts w:asciiTheme="minorHAnsi" w:eastAsiaTheme="minorEastAsia" w:hAnsiTheme="minorHAnsi" w:cstheme="minorBidi"/>
          <w:noProof/>
          <w:sz w:val="22"/>
          <w:szCs w:val="22"/>
          <w:lang w:eastAsia="en-US"/>
        </w:rPr>
      </w:pPr>
      <w:ins w:id="26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"_Toc8893680"</w:instrText>
        </w:r>
        <w:r w:rsidRPr="00F87F46">
          <w:rPr>
            <w:rStyle w:val="Hyperlink"/>
            <w:noProof/>
          </w:rPr>
          <w:instrText xml:space="preserve"> </w:instrText>
        </w:r>
        <w:r w:rsidRPr="00F87F46">
          <w:rPr>
            <w:rStyle w:val="Hyperlink"/>
            <w:noProof/>
          </w:rPr>
          <w:fldChar w:fldCharType="separate"/>
        </w:r>
        <w:r w:rsidRPr="00F87F46">
          <w:rPr>
            <w:rStyle w:val="Hyperlink"/>
            <w:noProof/>
          </w:rPr>
          <w:t>8.2.4.1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_Toc8893680 \h </w:instrText>
        </w:r>
      </w:ins>
      <w:r>
        <w:rPr>
          <w:noProof/>
          <w:webHidden/>
        </w:rPr>
      </w:r>
      <w:r>
        <w:rPr>
          <w:noProof/>
          <w:webHidden/>
        </w:rPr>
        <w:fldChar w:fldCharType="separate"/>
      </w:r>
      <w:ins w:id="265" w:author="m.kalaitzaki" w:date="2019-05-16T10:06:00Z">
        <w:r>
          <w:rPr>
            <w:noProof/>
            <w:webHidden/>
          </w:rPr>
          <w:t>101</w:t>
        </w:r>
        <w:r>
          <w:rPr>
            <w:noProof/>
            <w:webHidden/>
          </w:rPr>
          <w:fldChar w:fldCharType="end"/>
        </w:r>
        <w:r w:rsidRPr="00F87F46">
          <w:rPr>
            <w:rStyle w:val="Hyperlink"/>
            <w:noProof/>
          </w:rPr>
          <w:fldChar w:fldCharType="end"/>
        </w:r>
      </w:ins>
    </w:p>
    <w:p w14:paraId="6B20F247" w14:textId="77777777" w:rsidR="00EA1A11" w:rsidRDefault="00EA1A11">
      <w:pPr>
        <w:pStyle w:val="TOC4"/>
        <w:tabs>
          <w:tab w:val="left" w:pos="1320"/>
          <w:tab w:val="right" w:leader="dot" w:pos="9060"/>
        </w:tabs>
        <w:rPr>
          <w:ins w:id="266" w:author="m.kalaitzaki" w:date="2019-05-16T10:06:00Z"/>
          <w:rFonts w:asciiTheme="minorHAnsi" w:eastAsiaTheme="minorEastAsia" w:hAnsiTheme="minorHAnsi" w:cstheme="minorBidi"/>
          <w:noProof/>
          <w:sz w:val="22"/>
          <w:szCs w:val="22"/>
          <w:lang w:eastAsia="en-US"/>
        </w:rPr>
      </w:pPr>
      <w:ins w:id="26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"_Toc8893681"</w:instrText>
        </w:r>
        <w:r w:rsidRPr="00F87F46">
          <w:rPr>
            <w:rStyle w:val="Hyperlink"/>
            <w:noProof/>
          </w:rPr>
          <w:instrText xml:space="preserve"> </w:instrText>
        </w:r>
        <w:r w:rsidRPr="00F87F46">
          <w:rPr>
            <w:rStyle w:val="Hyperlink"/>
            <w:noProof/>
          </w:rPr>
          <w:fldChar w:fldCharType="separate"/>
        </w:r>
        <w:r w:rsidRPr="00F87F46">
          <w:rPr>
            <w:rStyle w:val="Hyperlink"/>
            <w:noProof/>
          </w:rPr>
          <w:t>8.2.4.2</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_Toc8893681 \h </w:instrText>
        </w:r>
      </w:ins>
      <w:r>
        <w:rPr>
          <w:noProof/>
          <w:webHidden/>
        </w:rPr>
      </w:r>
      <w:r>
        <w:rPr>
          <w:noProof/>
          <w:webHidden/>
        </w:rPr>
        <w:fldChar w:fldCharType="separate"/>
      </w:r>
      <w:ins w:id="268" w:author="m.kalaitzaki" w:date="2019-05-16T10:06:00Z">
        <w:r>
          <w:rPr>
            <w:noProof/>
            <w:webHidden/>
          </w:rPr>
          <w:t>102</w:t>
        </w:r>
        <w:r>
          <w:rPr>
            <w:noProof/>
            <w:webHidden/>
          </w:rPr>
          <w:fldChar w:fldCharType="end"/>
        </w:r>
        <w:r w:rsidRPr="00F87F46">
          <w:rPr>
            <w:rStyle w:val="Hyperlink"/>
            <w:noProof/>
          </w:rPr>
          <w:fldChar w:fldCharType="end"/>
        </w:r>
      </w:ins>
    </w:p>
    <w:p w14:paraId="69FB75B7" w14:textId="77777777" w:rsidR="00EA1A11" w:rsidRDefault="00EA1A11">
      <w:pPr>
        <w:pStyle w:val="TOC4"/>
        <w:tabs>
          <w:tab w:val="left" w:pos="1320"/>
          <w:tab w:val="right" w:leader="dot" w:pos="9060"/>
        </w:tabs>
        <w:rPr>
          <w:ins w:id="269" w:author="m.kalaitzaki" w:date="2019-05-16T10:06:00Z"/>
          <w:rFonts w:asciiTheme="minorHAnsi" w:eastAsiaTheme="minorEastAsia" w:hAnsiTheme="minorHAnsi" w:cstheme="minorBidi"/>
          <w:noProof/>
          <w:sz w:val="22"/>
          <w:szCs w:val="22"/>
          <w:lang w:eastAsia="en-US"/>
        </w:rPr>
      </w:pPr>
      <w:ins w:id="27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"_Toc8893682"</w:instrText>
        </w:r>
        <w:r w:rsidRPr="00F87F46">
          <w:rPr>
            <w:rStyle w:val="Hyperlink"/>
            <w:noProof/>
          </w:rPr>
          <w:instrText xml:space="preserve"> </w:instrText>
        </w:r>
        <w:r w:rsidRPr="00F87F46">
          <w:rPr>
            <w:rStyle w:val="Hyperlink"/>
            <w:noProof/>
          </w:rPr>
          <w:fldChar w:fldCharType="separate"/>
        </w:r>
        <w:r w:rsidRPr="00F87F46">
          <w:rPr>
            <w:rStyle w:val="Hyperlink"/>
            <w:noProof/>
          </w:rPr>
          <w:t>8.2.4.3</w:t>
        </w:r>
        <w:r>
          <w:rPr>
            <w:rFonts w:asciiTheme="minorHAnsi" w:eastAsiaTheme="minorEastAsia" w:hAnsiTheme="minorHAnsi" w:cstheme="minorBidi"/>
            <w:noProof/>
            <w:sz w:val="22"/>
            <w:szCs w:val="22"/>
            <w:lang w:eastAsia="en-US"/>
          </w:rPr>
          <w:tab/>
        </w:r>
        <w:r w:rsidRPr="00F87F46">
          <w:rPr>
            <w:rStyle w:val="Hyperlink"/>
            <w:noProof/>
          </w:rPr>
          <w:t>Weld Position and Sheet Metal Parameters</w:t>
        </w:r>
        <w:r>
          <w:rPr>
            <w:noProof/>
            <w:webHidden/>
          </w:rPr>
          <w:tab/>
        </w:r>
        <w:r>
          <w:rPr>
            <w:noProof/>
            <w:webHidden/>
          </w:rPr>
          <w:fldChar w:fldCharType="begin"/>
        </w:r>
        <w:r>
          <w:rPr>
            <w:noProof/>
            <w:webHidden/>
          </w:rPr>
          <w:instrText xml:space="preserve"> PAGEREF _Toc8893682 \h </w:instrText>
        </w:r>
      </w:ins>
      <w:r>
        <w:rPr>
          <w:noProof/>
          <w:webHidden/>
        </w:rPr>
      </w:r>
      <w:r>
        <w:rPr>
          <w:noProof/>
          <w:webHidden/>
        </w:rPr>
        <w:fldChar w:fldCharType="separate"/>
      </w:r>
      <w:ins w:id="271" w:author="m.kalaitzaki" w:date="2019-05-16T10:06:00Z">
        <w:r>
          <w:rPr>
            <w:noProof/>
            <w:webHidden/>
          </w:rPr>
          <w:t>104</w:t>
        </w:r>
        <w:r>
          <w:rPr>
            <w:noProof/>
            <w:webHidden/>
          </w:rPr>
          <w:fldChar w:fldCharType="end"/>
        </w:r>
        <w:r w:rsidRPr="00F87F46">
          <w:rPr>
            <w:rStyle w:val="Hyperlink"/>
            <w:noProof/>
          </w:rPr>
          <w:fldChar w:fldCharType="end"/>
        </w:r>
      </w:ins>
    </w:p>
    <w:p w14:paraId="6EDFEB48" w14:textId="77777777" w:rsidR="00EA1A11" w:rsidRDefault="00EA1A11">
      <w:pPr>
        <w:pStyle w:val="TOC4"/>
        <w:tabs>
          <w:tab w:val="left" w:pos="1540"/>
          <w:tab w:val="right" w:leader="dot" w:pos="9060"/>
        </w:tabs>
        <w:rPr>
          <w:ins w:id="272" w:author="m.kalaitzaki" w:date="2019-05-16T10:06:00Z"/>
          <w:rFonts w:asciiTheme="minorHAnsi" w:eastAsiaTheme="minorEastAsia" w:hAnsiTheme="minorHAnsi" w:cstheme="minorBidi"/>
          <w:noProof/>
          <w:sz w:val="22"/>
          <w:szCs w:val="22"/>
          <w:lang w:eastAsia="en-US"/>
        </w:rPr>
      </w:pPr>
      <w:ins w:id="27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"_Toc8893683"</w:instrText>
        </w:r>
        <w:r w:rsidRPr="00F87F46">
          <w:rPr>
            <w:rStyle w:val="Hyperlink"/>
            <w:noProof/>
          </w:rPr>
          <w:instrText xml:space="preserve"> </w:instrText>
        </w:r>
        <w:r w:rsidRPr="00F87F46">
          <w:rPr>
            <w:rStyle w:val="Hyperlink"/>
            <w:noProof/>
          </w:rPr>
          <w:fldChar w:fldCharType="separate"/>
        </w:r>
        <w:r w:rsidRPr="00F87F46">
          <w:rPr>
            <w:rStyle w:val="Hyperlink"/>
            <w:noProof/>
          </w:rPr>
          <w:t>8.2.4.3.1</w:t>
        </w:r>
        <w:r>
          <w:rPr>
            <w:rFonts w:asciiTheme="minorHAnsi" w:eastAsiaTheme="minorEastAsia" w:hAnsiTheme="minorHAnsi" w:cstheme="minorBidi"/>
            <w:noProof/>
            <w:sz w:val="22"/>
            <w:szCs w:val="22"/>
            <w:lang w:eastAsia="en-US"/>
          </w:rPr>
          <w:tab/>
        </w:r>
        <w:r w:rsidRPr="00F87F46">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_Toc8893683 \h </w:instrText>
        </w:r>
      </w:ins>
      <w:r>
        <w:rPr>
          <w:noProof/>
          <w:webHidden/>
        </w:rPr>
      </w:r>
      <w:r>
        <w:rPr>
          <w:noProof/>
          <w:webHidden/>
        </w:rPr>
        <w:fldChar w:fldCharType="separate"/>
      </w:r>
      <w:ins w:id="274" w:author="m.kalaitzaki" w:date="2019-05-16T10:06:00Z">
        <w:r>
          <w:rPr>
            <w:noProof/>
            <w:webHidden/>
          </w:rPr>
          <w:t>104</w:t>
        </w:r>
        <w:r>
          <w:rPr>
            <w:noProof/>
            <w:webHidden/>
          </w:rPr>
          <w:fldChar w:fldCharType="end"/>
        </w:r>
        <w:r w:rsidRPr="00F87F46">
          <w:rPr>
            <w:rStyle w:val="Hyperlink"/>
            <w:noProof/>
          </w:rPr>
          <w:fldChar w:fldCharType="end"/>
        </w:r>
      </w:ins>
    </w:p>
    <w:p w14:paraId="1F522863" w14:textId="77777777" w:rsidR="00EA1A11" w:rsidRDefault="00EA1A11">
      <w:pPr>
        <w:pStyle w:val="TOC4"/>
        <w:tabs>
          <w:tab w:val="left" w:pos="1540"/>
          <w:tab w:val="right" w:leader="dot" w:pos="9060"/>
        </w:tabs>
        <w:rPr>
          <w:ins w:id="275" w:author="m.kalaitzaki" w:date="2019-05-16T10:06:00Z"/>
          <w:rFonts w:asciiTheme="minorHAnsi" w:eastAsiaTheme="minorEastAsia" w:hAnsiTheme="minorHAnsi" w:cstheme="minorBidi"/>
          <w:noProof/>
          <w:sz w:val="22"/>
          <w:szCs w:val="22"/>
          <w:lang w:eastAsia="en-US"/>
        </w:rPr>
      </w:pPr>
      <w:ins w:id="27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"_Toc8893684"</w:instrText>
        </w:r>
        <w:r w:rsidRPr="00F87F46">
          <w:rPr>
            <w:rStyle w:val="Hyperlink"/>
            <w:noProof/>
          </w:rPr>
          <w:instrText xml:space="preserve"> </w:instrText>
        </w:r>
        <w:r w:rsidRPr="00F87F46">
          <w:rPr>
            <w:rStyle w:val="Hyperlink"/>
            <w:noProof/>
          </w:rPr>
          <w:fldChar w:fldCharType="separate"/>
        </w:r>
        <w:r w:rsidRPr="00F87F46">
          <w:rPr>
            <w:rStyle w:val="Hyperlink"/>
            <w:noProof/>
          </w:rPr>
          <w:t>8.2.4.3.2</w:t>
        </w:r>
        <w:r>
          <w:rPr>
            <w:rFonts w:asciiTheme="minorHAnsi" w:eastAsiaTheme="minorEastAsia" w:hAnsiTheme="minorHAnsi" w:cstheme="minorBidi"/>
            <w:noProof/>
            <w:sz w:val="22"/>
            <w:szCs w:val="22"/>
            <w:lang w:eastAsia="en-US"/>
          </w:rPr>
          <w:tab/>
        </w:r>
        <w:r w:rsidRPr="00F87F46">
          <w:rPr>
            <w:rStyle w:val="Hyperlink"/>
            <w:noProof/>
          </w:rPr>
          <w:t>Welding Position</w:t>
        </w:r>
        <w:r>
          <w:rPr>
            <w:noProof/>
            <w:webHidden/>
          </w:rPr>
          <w:tab/>
        </w:r>
        <w:r>
          <w:rPr>
            <w:noProof/>
            <w:webHidden/>
          </w:rPr>
          <w:fldChar w:fldCharType="begin"/>
        </w:r>
        <w:r>
          <w:rPr>
            <w:noProof/>
            <w:webHidden/>
          </w:rPr>
          <w:instrText xml:space="preserve"> PAGEREF _Toc8893684 \h </w:instrText>
        </w:r>
      </w:ins>
      <w:r>
        <w:rPr>
          <w:noProof/>
          <w:webHidden/>
        </w:rPr>
      </w:r>
      <w:r>
        <w:rPr>
          <w:noProof/>
          <w:webHidden/>
        </w:rPr>
        <w:fldChar w:fldCharType="separate"/>
      </w:r>
      <w:ins w:id="277" w:author="m.kalaitzaki" w:date="2019-05-16T10:06:00Z">
        <w:r>
          <w:rPr>
            <w:noProof/>
            <w:webHidden/>
          </w:rPr>
          <w:t>105</w:t>
        </w:r>
        <w:r>
          <w:rPr>
            <w:noProof/>
            <w:webHidden/>
          </w:rPr>
          <w:fldChar w:fldCharType="end"/>
        </w:r>
        <w:r w:rsidRPr="00F87F46">
          <w:rPr>
            <w:rStyle w:val="Hyperlink"/>
            <w:noProof/>
          </w:rPr>
          <w:fldChar w:fldCharType="end"/>
        </w:r>
      </w:ins>
    </w:p>
    <w:p w14:paraId="2DE421ED" w14:textId="77777777" w:rsidR="00EA1A11" w:rsidRDefault="00EA1A11">
      <w:pPr>
        <w:pStyle w:val="TOC3"/>
        <w:rPr>
          <w:ins w:id="278" w:author="m.kalaitzaki" w:date="2019-05-16T10:06:00Z"/>
          <w:rFonts w:asciiTheme="minorHAnsi" w:eastAsiaTheme="minorEastAsia" w:hAnsiTheme="minorHAnsi" w:cstheme="minorBidi"/>
          <w:noProof/>
          <w:sz w:val="22"/>
          <w:szCs w:val="22"/>
          <w:lang w:eastAsia="en-US"/>
        </w:rPr>
      </w:pPr>
      <w:ins w:id="27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"_Toc8893685"</w:instrText>
        </w:r>
        <w:r w:rsidRPr="00F87F46">
          <w:rPr>
            <w:rStyle w:val="Hyperlink"/>
            <w:noProof/>
          </w:rPr>
          <w:instrText xml:space="preserve"> </w:instrText>
        </w:r>
        <w:r w:rsidRPr="00F87F46">
          <w:rPr>
            <w:rStyle w:val="Hyperlink"/>
            <w:noProof/>
          </w:rPr>
          <w:fldChar w:fldCharType="separate"/>
        </w:r>
        <w:r w:rsidRPr="00F87F46">
          <w:rPr>
            <w:rStyle w:val="Hyperlink"/>
            <w:noProof/>
          </w:rPr>
          <w:t>8.2.5</w:t>
        </w:r>
        <w:r>
          <w:rPr>
            <w:rFonts w:asciiTheme="minorHAnsi" w:eastAsiaTheme="minorEastAsia" w:hAnsiTheme="minorHAnsi" w:cstheme="minorBidi"/>
            <w:noProof/>
            <w:sz w:val="22"/>
            <w:szCs w:val="22"/>
            <w:lang w:eastAsia="en-US"/>
          </w:rPr>
          <w:tab/>
        </w:r>
        <w:r w:rsidRPr="00F87F46">
          <w:rPr>
            <w:rStyle w:val="Hyperlink"/>
            <w:noProof/>
          </w:rPr>
          <w:t>Butt Joint</w:t>
        </w:r>
        <w:r>
          <w:rPr>
            <w:noProof/>
            <w:webHidden/>
          </w:rPr>
          <w:tab/>
        </w:r>
        <w:r>
          <w:rPr>
            <w:noProof/>
            <w:webHidden/>
          </w:rPr>
          <w:fldChar w:fldCharType="begin"/>
        </w:r>
        <w:r>
          <w:rPr>
            <w:noProof/>
            <w:webHidden/>
          </w:rPr>
          <w:instrText xml:space="preserve"> PAGEREF _Toc8893685 \h </w:instrText>
        </w:r>
      </w:ins>
      <w:r>
        <w:rPr>
          <w:noProof/>
          <w:webHidden/>
        </w:rPr>
      </w:r>
      <w:r>
        <w:rPr>
          <w:noProof/>
          <w:webHidden/>
        </w:rPr>
        <w:fldChar w:fldCharType="separate"/>
      </w:r>
      <w:ins w:id="280" w:author="m.kalaitzaki" w:date="2019-05-16T10:06:00Z">
        <w:r>
          <w:rPr>
            <w:noProof/>
            <w:webHidden/>
          </w:rPr>
          <w:t>110</w:t>
        </w:r>
        <w:r>
          <w:rPr>
            <w:noProof/>
            <w:webHidden/>
          </w:rPr>
          <w:fldChar w:fldCharType="end"/>
        </w:r>
        <w:r w:rsidRPr="00F87F46">
          <w:rPr>
            <w:rStyle w:val="Hyperlink"/>
            <w:noProof/>
          </w:rPr>
          <w:fldChar w:fldCharType="end"/>
        </w:r>
      </w:ins>
    </w:p>
    <w:p w14:paraId="23F65146" w14:textId="77777777" w:rsidR="00EA1A11" w:rsidRDefault="00EA1A11">
      <w:pPr>
        <w:pStyle w:val="TOC4"/>
        <w:tabs>
          <w:tab w:val="left" w:pos="1320"/>
          <w:tab w:val="right" w:leader="dot" w:pos="9060"/>
        </w:tabs>
        <w:rPr>
          <w:ins w:id="281" w:author="m.kalaitzaki" w:date="2019-05-16T10:06:00Z"/>
          <w:rFonts w:asciiTheme="minorHAnsi" w:eastAsiaTheme="minorEastAsia" w:hAnsiTheme="minorHAnsi" w:cstheme="minorBidi"/>
          <w:noProof/>
          <w:sz w:val="22"/>
          <w:szCs w:val="22"/>
          <w:lang w:eastAsia="en-US"/>
        </w:rPr>
      </w:pPr>
      <w:ins w:id="28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"_Toc8893686"</w:instrText>
        </w:r>
        <w:r w:rsidRPr="00F87F46">
          <w:rPr>
            <w:rStyle w:val="Hyperlink"/>
            <w:noProof/>
          </w:rPr>
          <w:instrText xml:space="preserve"> </w:instrText>
        </w:r>
        <w:r w:rsidRPr="00F87F46">
          <w:rPr>
            <w:rStyle w:val="Hyperlink"/>
            <w:noProof/>
          </w:rPr>
          <w:fldChar w:fldCharType="separate"/>
        </w:r>
        <w:r w:rsidRPr="00F87F46">
          <w:rPr>
            <w:rStyle w:val="Hyperlink"/>
            <w:noProof/>
          </w:rPr>
          <w:t>8.2.5.1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_Toc8893686 \h </w:instrText>
        </w:r>
      </w:ins>
      <w:r>
        <w:rPr>
          <w:noProof/>
          <w:webHidden/>
        </w:rPr>
      </w:r>
      <w:r>
        <w:rPr>
          <w:noProof/>
          <w:webHidden/>
        </w:rPr>
        <w:fldChar w:fldCharType="separate"/>
      </w:r>
      <w:ins w:id="283" w:author="m.kalaitzaki" w:date="2019-05-16T10:06:00Z">
        <w:r>
          <w:rPr>
            <w:noProof/>
            <w:webHidden/>
          </w:rPr>
          <w:t>110</w:t>
        </w:r>
        <w:r>
          <w:rPr>
            <w:noProof/>
            <w:webHidden/>
          </w:rPr>
          <w:fldChar w:fldCharType="end"/>
        </w:r>
        <w:r w:rsidRPr="00F87F46">
          <w:rPr>
            <w:rStyle w:val="Hyperlink"/>
            <w:noProof/>
          </w:rPr>
          <w:fldChar w:fldCharType="end"/>
        </w:r>
      </w:ins>
    </w:p>
    <w:p w14:paraId="3B98AB8B" w14:textId="77777777" w:rsidR="00EA1A11" w:rsidRDefault="00EA1A11">
      <w:pPr>
        <w:pStyle w:val="TOC4"/>
        <w:tabs>
          <w:tab w:val="left" w:pos="1320"/>
          <w:tab w:val="right" w:leader="dot" w:pos="9060"/>
        </w:tabs>
        <w:rPr>
          <w:ins w:id="284" w:author="m.kalaitzaki" w:date="2019-05-16T10:06:00Z"/>
          <w:rFonts w:asciiTheme="minorHAnsi" w:eastAsiaTheme="minorEastAsia" w:hAnsiTheme="minorHAnsi" w:cstheme="minorBidi"/>
          <w:noProof/>
          <w:sz w:val="22"/>
          <w:szCs w:val="22"/>
          <w:lang w:eastAsia="en-US"/>
        </w:rPr>
      </w:pPr>
      <w:ins w:id="28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"_Toc8893687"</w:instrText>
        </w:r>
        <w:r w:rsidRPr="00F87F46">
          <w:rPr>
            <w:rStyle w:val="Hyperlink"/>
            <w:noProof/>
          </w:rPr>
          <w:instrText xml:space="preserve"> </w:instrText>
        </w:r>
        <w:r w:rsidRPr="00F87F46">
          <w:rPr>
            <w:rStyle w:val="Hyperlink"/>
            <w:noProof/>
          </w:rPr>
          <w:fldChar w:fldCharType="separate"/>
        </w:r>
        <w:r w:rsidRPr="00F87F46">
          <w:rPr>
            <w:rStyle w:val="Hyperlink"/>
            <w:noProof/>
          </w:rPr>
          <w:t>8.2.5.2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_Toc8893687 \h </w:instrText>
        </w:r>
      </w:ins>
      <w:r>
        <w:rPr>
          <w:noProof/>
          <w:webHidden/>
        </w:rPr>
      </w:r>
      <w:r>
        <w:rPr>
          <w:noProof/>
          <w:webHidden/>
        </w:rPr>
        <w:fldChar w:fldCharType="separate"/>
      </w:r>
      <w:ins w:id="286" w:author="m.kalaitzaki" w:date="2019-05-16T10:06:00Z">
        <w:r>
          <w:rPr>
            <w:noProof/>
            <w:webHidden/>
          </w:rPr>
          <w:t>110</w:t>
        </w:r>
        <w:r>
          <w:rPr>
            <w:noProof/>
            <w:webHidden/>
          </w:rPr>
          <w:fldChar w:fldCharType="end"/>
        </w:r>
        <w:r w:rsidRPr="00F87F46">
          <w:rPr>
            <w:rStyle w:val="Hyperlink"/>
            <w:noProof/>
          </w:rPr>
          <w:fldChar w:fldCharType="end"/>
        </w:r>
      </w:ins>
    </w:p>
    <w:p w14:paraId="6AF9C76A" w14:textId="77777777" w:rsidR="00EA1A11" w:rsidRDefault="00EA1A11">
      <w:pPr>
        <w:pStyle w:val="TOC4"/>
        <w:tabs>
          <w:tab w:val="left" w:pos="1320"/>
          <w:tab w:val="right" w:leader="dot" w:pos="9060"/>
        </w:tabs>
        <w:rPr>
          <w:ins w:id="287" w:author="m.kalaitzaki" w:date="2019-05-16T10:06:00Z"/>
          <w:rFonts w:asciiTheme="minorHAnsi" w:eastAsiaTheme="minorEastAsia" w:hAnsiTheme="minorHAnsi" w:cstheme="minorBidi"/>
          <w:noProof/>
          <w:sz w:val="22"/>
          <w:szCs w:val="22"/>
          <w:lang w:eastAsia="en-US"/>
        </w:rPr>
      </w:pPr>
      <w:ins w:id="28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"_Toc8893688"</w:instrText>
        </w:r>
        <w:r w:rsidRPr="00F87F46">
          <w:rPr>
            <w:rStyle w:val="Hyperlink"/>
            <w:noProof/>
          </w:rPr>
          <w:instrText xml:space="preserve"> </w:instrText>
        </w:r>
        <w:r w:rsidRPr="00F87F46">
          <w:rPr>
            <w:rStyle w:val="Hyperlink"/>
            <w:noProof/>
          </w:rPr>
          <w:fldChar w:fldCharType="separate"/>
        </w:r>
        <w:r w:rsidRPr="00F87F46">
          <w:rPr>
            <w:rStyle w:val="Hyperlink"/>
            <w:noProof/>
          </w:rPr>
          <w:t>8.2.5.3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_Toc8893688 \h </w:instrText>
        </w:r>
      </w:ins>
      <w:r>
        <w:rPr>
          <w:noProof/>
          <w:webHidden/>
        </w:rPr>
      </w:r>
      <w:r>
        <w:rPr>
          <w:noProof/>
          <w:webHidden/>
        </w:rPr>
        <w:fldChar w:fldCharType="separate"/>
      </w:r>
      <w:ins w:id="289" w:author="m.kalaitzaki" w:date="2019-05-16T10:06:00Z">
        <w:r>
          <w:rPr>
            <w:noProof/>
            <w:webHidden/>
          </w:rPr>
          <w:t>110</w:t>
        </w:r>
        <w:r>
          <w:rPr>
            <w:noProof/>
            <w:webHidden/>
          </w:rPr>
          <w:fldChar w:fldCharType="end"/>
        </w:r>
        <w:r w:rsidRPr="00F87F46">
          <w:rPr>
            <w:rStyle w:val="Hyperlink"/>
            <w:noProof/>
          </w:rPr>
          <w:fldChar w:fldCharType="end"/>
        </w:r>
      </w:ins>
    </w:p>
    <w:p w14:paraId="0B641822" w14:textId="77777777" w:rsidR="00EA1A11" w:rsidRDefault="00EA1A11">
      <w:pPr>
        <w:pStyle w:val="TOC4"/>
        <w:tabs>
          <w:tab w:val="left" w:pos="1320"/>
          <w:tab w:val="right" w:leader="dot" w:pos="9060"/>
        </w:tabs>
        <w:rPr>
          <w:ins w:id="290" w:author="m.kalaitzaki" w:date="2019-05-16T10:06:00Z"/>
          <w:rFonts w:asciiTheme="minorHAnsi" w:eastAsiaTheme="minorEastAsia" w:hAnsiTheme="minorHAnsi" w:cstheme="minorBidi"/>
          <w:noProof/>
          <w:sz w:val="22"/>
          <w:szCs w:val="22"/>
          <w:lang w:eastAsia="en-US"/>
        </w:rPr>
      </w:pPr>
      <w:ins w:id="29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"_Toc8893689"</w:instrText>
        </w:r>
        <w:r w:rsidRPr="00F87F46">
          <w:rPr>
            <w:rStyle w:val="Hyperlink"/>
            <w:noProof/>
          </w:rPr>
          <w:instrText xml:space="preserve"> </w:instrText>
        </w:r>
        <w:r w:rsidRPr="00F87F46">
          <w:rPr>
            <w:rStyle w:val="Hyperlink"/>
            <w:noProof/>
          </w:rPr>
          <w:fldChar w:fldCharType="separate"/>
        </w:r>
        <w:r w:rsidRPr="00F87F46">
          <w:rPr>
            <w:rStyle w:val="Hyperlink"/>
            <w:noProof/>
          </w:rPr>
          <w:t>8.2.5.4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_Toc8893689 \h </w:instrText>
        </w:r>
      </w:ins>
      <w:r>
        <w:rPr>
          <w:noProof/>
          <w:webHidden/>
        </w:rPr>
      </w:r>
      <w:r>
        <w:rPr>
          <w:noProof/>
          <w:webHidden/>
        </w:rPr>
        <w:fldChar w:fldCharType="separate"/>
      </w:r>
      <w:ins w:id="292" w:author="m.kalaitzaki" w:date="2019-05-16T10:06:00Z">
        <w:r>
          <w:rPr>
            <w:noProof/>
            <w:webHidden/>
          </w:rPr>
          <w:t>110</w:t>
        </w:r>
        <w:r>
          <w:rPr>
            <w:noProof/>
            <w:webHidden/>
          </w:rPr>
          <w:fldChar w:fldCharType="end"/>
        </w:r>
        <w:r w:rsidRPr="00F87F46">
          <w:rPr>
            <w:rStyle w:val="Hyperlink"/>
            <w:noProof/>
          </w:rPr>
          <w:fldChar w:fldCharType="end"/>
        </w:r>
      </w:ins>
    </w:p>
    <w:p w14:paraId="19FE961D" w14:textId="77777777" w:rsidR="00EA1A11" w:rsidRDefault="00EA1A11">
      <w:pPr>
        <w:pStyle w:val="TOC4"/>
        <w:tabs>
          <w:tab w:val="left" w:pos="1320"/>
          <w:tab w:val="right" w:leader="dot" w:pos="9060"/>
        </w:tabs>
        <w:rPr>
          <w:ins w:id="293" w:author="m.kalaitzaki" w:date="2019-05-16T10:06:00Z"/>
          <w:rFonts w:asciiTheme="minorHAnsi" w:eastAsiaTheme="minorEastAsia" w:hAnsiTheme="minorHAnsi" w:cstheme="minorBidi"/>
          <w:noProof/>
          <w:sz w:val="22"/>
          <w:szCs w:val="22"/>
          <w:lang w:eastAsia="en-US"/>
        </w:rPr>
      </w:pPr>
      <w:ins w:id="29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"_Toc8893690"</w:instrText>
        </w:r>
        <w:r w:rsidRPr="00F87F46">
          <w:rPr>
            <w:rStyle w:val="Hyperlink"/>
            <w:noProof/>
          </w:rPr>
          <w:instrText xml:space="preserve"> </w:instrText>
        </w:r>
        <w:r w:rsidRPr="00F87F46">
          <w:rPr>
            <w:rStyle w:val="Hyperlink"/>
            <w:noProof/>
          </w:rPr>
          <w:fldChar w:fldCharType="separate"/>
        </w:r>
        <w:r w:rsidRPr="00F87F46">
          <w:rPr>
            <w:rStyle w:val="Hyperlink"/>
            <w:noProof/>
          </w:rPr>
          <w:t>8.2.5.5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_Toc8893690 \h </w:instrText>
        </w:r>
      </w:ins>
      <w:r>
        <w:rPr>
          <w:noProof/>
          <w:webHidden/>
        </w:rPr>
      </w:r>
      <w:r>
        <w:rPr>
          <w:noProof/>
          <w:webHidden/>
        </w:rPr>
        <w:fldChar w:fldCharType="separate"/>
      </w:r>
      <w:ins w:id="295" w:author="m.kalaitzaki" w:date="2019-05-16T10:06:00Z">
        <w:r>
          <w:rPr>
            <w:noProof/>
            <w:webHidden/>
          </w:rPr>
          <w:t>112</w:t>
        </w:r>
        <w:r>
          <w:rPr>
            <w:noProof/>
            <w:webHidden/>
          </w:rPr>
          <w:fldChar w:fldCharType="end"/>
        </w:r>
        <w:r w:rsidRPr="00F87F46">
          <w:rPr>
            <w:rStyle w:val="Hyperlink"/>
            <w:noProof/>
          </w:rPr>
          <w:fldChar w:fldCharType="end"/>
        </w:r>
      </w:ins>
    </w:p>
    <w:p w14:paraId="56D18E22" w14:textId="77777777" w:rsidR="00EA1A11" w:rsidRDefault="00EA1A11">
      <w:pPr>
        <w:pStyle w:val="TOC3"/>
        <w:rPr>
          <w:ins w:id="296" w:author="m.kalaitzaki" w:date="2019-05-16T10:06:00Z"/>
          <w:rFonts w:asciiTheme="minorHAnsi" w:eastAsiaTheme="minorEastAsia" w:hAnsiTheme="minorHAnsi" w:cstheme="minorBidi"/>
          <w:noProof/>
          <w:sz w:val="22"/>
          <w:szCs w:val="22"/>
          <w:lang w:eastAsia="en-US"/>
        </w:rPr>
      </w:pPr>
      <w:ins w:id="29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"_Toc8893691"</w:instrText>
        </w:r>
        <w:r w:rsidRPr="00F87F46">
          <w:rPr>
            <w:rStyle w:val="Hyperlink"/>
            <w:noProof/>
          </w:rPr>
          <w:instrText xml:space="preserve"> </w:instrText>
        </w:r>
        <w:r w:rsidRPr="00F87F46">
          <w:rPr>
            <w:rStyle w:val="Hyperlink"/>
            <w:noProof/>
          </w:rPr>
          <w:fldChar w:fldCharType="separate"/>
        </w:r>
        <w:r w:rsidRPr="00F87F46">
          <w:rPr>
            <w:rStyle w:val="Hyperlink"/>
            <w:noProof/>
          </w:rPr>
          <w:t>8.2.6</w:t>
        </w:r>
        <w:r>
          <w:rPr>
            <w:rFonts w:asciiTheme="minorHAnsi" w:eastAsiaTheme="minorEastAsia" w:hAnsiTheme="minorHAnsi" w:cstheme="minorBidi"/>
            <w:noProof/>
            <w:sz w:val="22"/>
            <w:szCs w:val="22"/>
            <w:lang w:eastAsia="en-US"/>
          </w:rPr>
          <w:tab/>
        </w:r>
        <w:r w:rsidRPr="00F87F46">
          <w:rPr>
            <w:rStyle w:val="Hyperlink"/>
            <w:noProof/>
          </w:rPr>
          <w:t>Corner Weld</w:t>
        </w:r>
        <w:r>
          <w:rPr>
            <w:noProof/>
            <w:webHidden/>
          </w:rPr>
          <w:tab/>
        </w:r>
        <w:r>
          <w:rPr>
            <w:noProof/>
            <w:webHidden/>
          </w:rPr>
          <w:fldChar w:fldCharType="begin"/>
        </w:r>
        <w:r>
          <w:rPr>
            <w:noProof/>
            <w:webHidden/>
          </w:rPr>
          <w:instrText xml:space="preserve"> PAGEREF _Toc8893691 \h </w:instrText>
        </w:r>
      </w:ins>
      <w:r>
        <w:rPr>
          <w:noProof/>
          <w:webHidden/>
        </w:rPr>
      </w:r>
      <w:r>
        <w:rPr>
          <w:noProof/>
          <w:webHidden/>
        </w:rPr>
        <w:fldChar w:fldCharType="separate"/>
      </w:r>
      <w:ins w:id="298" w:author="m.kalaitzaki" w:date="2019-05-16T10:06:00Z">
        <w:r>
          <w:rPr>
            <w:noProof/>
            <w:webHidden/>
          </w:rPr>
          <w:t>112</w:t>
        </w:r>
        <w:r>
          <w:rPr>
            <w:noProof/>
            <w:webHidden/>
          </w:rPr>
          <w:fldChar w:fldCharType="end"/>
        </w:r>
        <w:r w:rsidRPr="00F87F46">
          <w:rPr>
            <w:rStyle w:val="Hyperlink"/>
            <w:noProof/>
          </w:rPr>
          <w:fldChar w:fldCharType="end"/>
        </w:r>
      </w:ins>
    </w:p>
    <w:p w14:paraId="40467FA6" w14:textId="77777777" w:rsidR="00EA1A11" w:rsidRDefault="00EA1A11">
      <w:pPr>
        <w:pStyle w:val="TOC4"/>
        <w:tabs>
          <w:tab w:val="left" w:pos="1320"/>
          <w:tab w:val="right" w:leader="dot" w:pos="9060"/>
        </w:tabs>
        <w:rPr>
          <w:ins w:id="299" w:author="m.kalaitzaki" w:date="2019-05-16T10:06:00Z"/>
          <w:rFonts w:asciiTheme="minorHAnsi" w:eastAsiaTheme="minorEastAsia" w:hAnsiTheme="minorHAnsi" w:cstheme="minorBidi"/>
          <w:noProof/>
          <w:sz w:val="22"/>
          <w:szCs w:val="22"/>
          <w:lang w:eastAsia="en-US"/>
        </w:rPr>
      </w:pPr>
      <w:ins w:id="30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"_Toc8893692"</w:instrText>
        </w:r>
        <w:r w:rsidRPr="00F87F46">
          <w:rPr>
            <w:rStyle w:val="Hyperlink"/>
            <w:noProof/>
          </w:rPr>
          <w:instrText xml:space="preserve"> </w:instrText>
        </w:r>
        <w:r w:rsidRPr="00F87F46">
          <w:rPr>
            <w:rStyle w:val="Hyperlink"/>
            <w:noProof/>
          </w:rPr>
          <w:fldChar w:fldCharType="separate"/>
        </w:r>
        <w:r w:rsidRPr="00F87F46">
          <w:rPr>
            <w:rStyle w:val="Hyperlink"/>
            <w:noProof/>
          </w:rPr>
          <w:t>8.2.6.1</w:t>
        </w:r>
        <w:r>
          <w:rPr>
            <w:rFonts w:asciiTheme="minorHAnsi" w:eastAsiaTheme="minorEastAsia" w:hAnsiTheme="minorHAnsi" w:cstheme="minorBidi"/>
            <w:noProof/>
            <w:sz w:val="22"/>
            <w:szCs w:val="22"/>
            <w:lang w:eastAsia="en-US"/>
          </w:rPr>
          <w:tab/>
        </w:r>
        <w:r w:rsidRPr="00F87F46">
          <w:rPr>
            <w:rStyle w:val="Hyperlink"/>
            <w:noProof/>
          </w:rPr>
          <w:t>Simple Corner Weld</w:t>
        </w:r>
        <w:r>
          <w:rPr>
            <w:noProof/>
            <w:webHidden/>
          </w:rPr>
          <w:tab/>
        </w:r>
        <w:r>
          <w:rPr>
            <w:noProof/>
            <w:webHidden/>
          </w:rPr>
          <w:fldChar w:fldCharType="begin"/>
        </w:r>
        <w:r>
          <w:rPr>
            <w:noProof/>
            <w:webHidden/>
          </w:rPr>
          <w:instrText xml:space="preserve"> PAGEREF _Toc8893692 \h </w:instrText>
        </w:r>
      </w:ins>
      <w:r>
        <w:rPr>
          <w:noProof/>
          <w:webHidden/>
        </w:rPr>
      </w:r>
      <w:r>
        <w:rPr>
          <w:noProof/>
          <w:webHidden/>
        </w:rPr>
        <w:fldChar w:fldCharType="separate"/>
      </w:r>
      <w:ins w:id="301" w:author="m.kalaitzaki" w:date="2019-05-16T10:06:00Z">
        <w:r>
          <w:rPr>
            <w:noProof/>
            <w:webHidden/>
          </w:rPr>
          <w:t>112</w:t>
        </w:r>
        <w:r>
          <w:rPr>
            <w:noProof/>
            <w:webHidden/>
          </w:rPr>
          <w:fldChar w:fldCharType="end"/>
        </w:r>
        <w:r w:rsidRPr="00F87F46">
          <w:rPr>
            <w:rStyle w:val="Hyperlink"/>
            <w:noProof/>
          </w:rPr>
          <w:fldChar w:fldCharType="end"/>
        </w:r>
      </w:ins>
    </w:p>
    <w:p w14:paraId="6B9BE037" w14:textId="77777777" w:rsidR="00EA1A11" w:rsidRDefault="00EA1A11">
      <w:pPr>
        <w:pStyle w:val="TOC4"/>
        <w:tabs>
          <w:tab w:val="left" w:pos="1320"/>
          <w:tab w:val="right" w:leader="dot" w:pos="9060"/>
        </w:tabs>
        <w:rPr>
          <w:ins w:id="302" w:author="m.kalaitzaki" w:date="2019-05-16T10:06:00Z"/>
          <w:rFonts w:asciiTheme="minorHAnsi" w:eastAsiaTheme="minorEastAsia" w:hAnsiTheme="minorHAnsi" w:cstheme="minorBidi"/>
          <w:noProof/>
          <w:sz w:val="22"/>
          <w:szCs w:val="22"/>
          <w:lang w:eastAsia="en-US"/>
        </w:rPr>
      </w:pPr>
      <w:ins w:id="30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"_Toc8893693"</w:instrText>
        </w:r>
        <w:r w:rsidRPr="00F87F46">
          <w:rPr>
            <w:rStyle w:val="Hyperlink"/>
            <w:noProof/>
          </w:rPr>
          <w:instrText xml:space="preserve"> </w:instrText>
        </w:r>
        <w:r w:rsidRPr="00F87F46">
          <w:rPr>
            <w:rStyle w:val="Hyperlink"/>
            <w:noProof/>
          </w:rPr>
          <w:fldChar w:fldCharType="separate"/>
        </w:r>
        <w:r w:rsidRPr="00F87F46">
          <w:rPr>
            <w:rStyle w:val="Hyperlink"/>
            <w:noProof/>
          </w:rPr>
          <w:t>8.2.6.2</w:t>
        </w:r>
        <w:r>
          <w:rPr>
            <w:rFonts w:asciiTheme="minorHAnsi" w:eastAsiaTheme="minorEastAsia" w:hAnsiTheme="minorHAnsi" w:cstheme="minorBidi"/>
            <w:noProof/>
            <w:sz w:val="22"/>
            <w:szCs w:val="22"/>
            <w:lang w:eastAsia="en-US"/>
          </w:rPr>
          <w:tab/>
        </w:r>
        <w:r w:rsidRPr="00F87F46">
          <w:rPr>
            <w:rStyle w:val="Hyperlink"/>
            <w:noProof/>
          </w:rPr>
          <w:t>Double Corner Weld</w:t>
        </w:r>
        <w:r>
          <w:rPr>
            <w:noProof/>
            <w:webHidden/>
          </w:rPr>
          <w:tab/>
        </w:r>
        <w:r>
          <w:rPr>
            <w:noProof/>
            <w:webHidden/>
          </w:rPr>
          <w:fldChar w:fldCharType="begin"/>
        </w:r>
        <w:r>
          <w:rPr>
            <w:noProof/>
            <w:webHidden/>
          </w:rPr>
          <w:instrText xml:space="preserve"> PAGEREF _Toc8893693 \h </w:instrText>
        </w:r>
      </w:ins>
      <w:r>
        <w:rPr>
          <w:noProof/>
          <w:webHidden/>
        </w:rPr>
      </w:r>
      <w:r>
        <w:rPr>
          <w:noProof/>
          <w:webHidden/>
        </w:rPr>
        <w:fldChar w:fldCharType="separate"/>
      </w:r>
      <w:ins w:id="304" w:author="m.kalaitzaki" w:date="2019-05-16T10:06:00Z">
        <w:r>
          <w:rPr>
            <w:noProof/>
            <w:webHidden/>
          </w:rPr>
          <w:t>113</w:t>
        </w:r>
        <w:r>
          <w:rPr>
            <w:noProof/>
            <w:webHidden/>
          </w:rPr>
          <w:fldChar w:fldCharType="end"/>
        </w:r>
        <w:r w:rsidRPr="00F87F46">
          <w:rPr>
            <w:rStyle w:val="Hyperlink"/>
            <w:noProof/>
          </w:rPr>
          <w:fldChar w:fldCharType="end"/>
        </w:r>
      </w:ins>
    </w:p>
    <w:p w14:paraId="55F580CF" w14:textId="77777777" w:rsidR="00EA1A11" w:rsidRDefault="00EA1A11">
      <w:pPr>
        <w:pStyle w:val="TOC4"/>
        <w:tabs>
          <w:tab w:val="left" w:pos="1320"/>
          <w:tab w:val="right" w:leader="dot" w:pos="9060"/>
        </w:tabs>
        <w:rPr>
          <w:ins w:id="305" w:author="m.kalaitzaki" w:date="2019-05-16T10:06:00Z"/>
          <w:rFonts w:asciiTheme="minorHAnsi" w:eastAsiaTheme="minorEastAsia" w:hAnsiTheme="minorHAnsi" w:cstheme="minorBidi"/>
          <w:noProof/>
          <w:sz w:val="22"/>
          <w:szCs w:val="22"/>
          <w:lang w:eastAsia="en-US"/>
        </w:rPr>
      </w:pPr>
      <w:ins w:id="30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"_Toc8893694"</w:instrText>
        </w:r>
        <w:r w:rsidRPr="00F87F46">
          <w:rPr>
            <w:rStyle w:val="Hyperlink"/>
            <w:noProof/>
          </w:rPr>
          <w:instrText xml:space="preserve"> </w:instrText>
        </w:r>
        <w:r w:rsidRPr="00F87F46">
          <w:rPr>
            <w:rStyle w:val="Hyperlink"/>
            <w:noProof/>
          </w:rPr>
          <w:fldChar w:fldCharType="separate"/>
        </w:r>
        <w:r w:rsidRPr="00F87F46">
          <w:rPr>
            <w:rStyle w:val="Hyperlink"/>
            <w:noProof/>
          </w:rPr>
          <w:t>8.2.6.3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_Toc8893694 \h </w:instrText>
        </w:r>
      </w:ins>
      <w:r>
        <w:rPr>
          <w:noProof/>
          <w:webHidden/>
        </w:rPr>
      </w:r>
      <w:r>
        <w:rPr>
          <w:noProof/>
          <w:webHidden/>
        </w:rPr>
        <w:fldChar w:fldCharType="separate"/>
      </w:r>
      <w:ins w:id="307" w:author="m.kalaitzaki" w:date="2019-05-16T10:06:00Z">
        <w:r>
          <w:rPr>
            <w:noProof/>
            <w:webHidden/>
          </w:rPr>
          <w:t>114</w:t>
        </w:r>
        <w:r>
          <w:rPr>
            <w:noProof/>
            <w:webHidden/>
          </w:rPr>
          <w:fldChar w:fldCharType="end"/>
        </w:r>
        <w:r w:rsidRPr="00F87F46">
          <w:rPr>
            <w:rStyle w:val="Hyperlink"/>
            <w:noProof/>
          </w:rPr>
          <w:fldChar w:fldCharType="end"/>
        </w:r>
      </w:ins>
    </w:p>
    <w:p w14:paraId="465B7584" w14:textId="77777777" w:rsidR="00EA1A11" w:rsidRDefault="00EA1A11">
      <w:pPr>
        <w:pStyle w:val="TOC4"/>
        <w:tabs>
          <w:tab w:val="left" w:pos="1320"/>
          <w:tab w:val="right" w:leader="dot" w:pos="9060"/>
        </w:tabs>
        <w:rPr>
          <w:ins w:id="308" w:author="m.kalaitzaki" w:date="2019-05-16T10:06:00Z"/>
          <w:rFonts w:asciiTheme="minorHAnsi" w:eastAsiaTheme="minorEastAsia" w:hAnsiTheme="minorHAnsi" w:cstheme="minorBidi"/>
          <w:noProof/>
          <w:sz w:val="22"/>
          <w:szCs w:val="22"/>
          <w:lang w:eastAsia="en-US"/>
        </w:rPr>
      </w:pPr>
      <w:ins w:id="30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"_Toc8893695"</w:instrText>
        </w:r>
        <w:r w:rsidRPr="00F87F46">
          <w:rPr>
            <w:rStyle w:val="Hyperlink"/>
            <w:noProof/>
          </w:rPr>
          <w:instrText xml:space="preserve"> </w:instrText>
        </w:r>
        <w:r w:rsidRPr="00F87F46">
          <w:rPr>
            <w:rStyle w:val="Hyperlink"/>
            <w:noProof/>
          </w:rPr>
          <w:fldChar w:fldCharType="separate"/>
        </w:r>
        <w:r w:rsidRPr="00F87F46">
          <w:rPr>
            <w:rStyle w:val="Hyperlink"/>
            <w:noProof/>
          </w:rPr>
          <w:t>8.2.6.4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_Toc8893695 \h </w:instrText>
        </w:r>
      </w:ins>
      <w:r>
        <w:rPr>
          <w:noProof/>
          <w:webHidden/>
        </w:rPr>
      </w:r>
      <w:r>
        <w:rPr>
          <w:noProof/>
          <w:webHidden/>
        </w:rPr>
        <w:fldChar w:fldCharType="separate"/>
      </w:r>
      <w:ins w:id="310" w:author="m.kalaitzaki" w:date="2019-05-16T10:06:00Z">
        <w:r>
          <w:rPr>
            <w:noProof/>
            <w:webHidden/>
          </w:rPr>
          <w:t>114</w:t>
        </w:r>
        <w:r>
          <w:rPr>
            <w:noProof/>
            <w:webHidden/>
          </w:rPr>
          <w:fldChar w:fldCharType="end"/>
        </w:r>
        <w:r w:rsidRPr="00F87F46">
          <w:rPr>
            <w:rStyle w:val="Hyperlink"/>
            <w:noProof/>
          </w:rPr>
          <w:fldChar w:fldCharType="end"/>
        </w:r>
      </w:ins>
    </w:p>
    <w:p w14:paraId="3DB82D82" w14:textId="77777777" w:rsidR="00EA1A11" w:rsidRDefault="00EA1A11">
      <w:pPr>
        <w:pStyle w:val="TOC4"/>
        <w:tabs>
          <w:tab w:val="left" w:pos="1320"/>
          <w:tab w:val="right" w:leader="dot" w:pos="9060"/>
        </w:tabs>
        <w:rPr>
          <w:ins w:id="311" w:author="m.kalaitzaki" w:date="2019-05-16T10:06:00Z"/>
          <w:rFonts w:asciiTheme="minorHAnsi" w:eastAsiaTheme="minorEastAsia" w:hAnsiTheme="minorHAnsi" w:cstheme="minorBidi"/>
          <w:noProof/>
          <w:sz w:val="22"/>
          <w:szCs w:val="22"/>
          <w:lang w:eastAsia="en-US"/>
        </w:rPr>
      </w:pPr>
      <w:ins w:id="31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"_Toc8893696"</w:instrText>
        </w:r>
        <w:r w:rsidRPr="00F87F46">
          <w:rPr>
            <w:rStyle w:val="Hyperlink"/>
            <w:noProof/>
          </w:rPr>
          <w:instrText xml:space="preserve"> </w:instrText>
        </w:r>
        <w:r w:rsidRPr="00F87F46">
          <w:rPr>
            <w:rStyle w:val="Hyperlink"/>
            <w:noProof/>
          </w:rPr>
          <w:fldChar w:fldCharType="separate"/>
        </w:r>
        <w:r w:rsidRPr="00F87F46">
          <w:rPr>
            <w:rStyle w:val="Hyperlink"/>
            <w:noProof/>
          </w:rPr>
          <w:t>8.2.6.5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_Toc8893696 \h </w:instrText>
        </w:r>
      </w:ins>
      <w:r>
        <w:rPr>
          <w:noProof/>
          <w:webHidden/>
        </w:rPr>
      </w:r>
      <w:r>
        <w:rPr>
          <w:noProof/>
          <w:webHidden/>
        </w:rPr>
        <w:fldChar w:fldCharType="separate"/>
      </w:r>
      <w:ins w:id="313" w:author="m.kalaitzaki" w:date="2019-05-16T10:06:00Z">
        <w:r>
          <w:rPr>
            <w:noProof/>
            <w:webHidden/>
          </w:rPr>
          <w:t>116</w:t>
        </w:r>
        <w:r>
          <w:rPr>
            <w:noProof/>
            <w:webHidden/>
          </w:rPr>
          <w:fldChar w:fldCharType="end"/>
        </w:r>
        <w:r w:rsidRPr="00F87F46">
          <w:rPr>
            <w:rStyle w:val="Hyperlink"/>
            <w:noProof/>
          </w:rPr>
          <w:fldChar w:fldCharType="end"/>
        </w:r>
      </w:ins>
    </w:p>
    <w:p w14:paraId="5DB6A4EC" w14:textId="77777777" w:rsidR="00EA1A11" w:rsidRDefault="00EA1A11">
      <w:pPr>
        <w:pStyle w:val="TOC3"/>
        <w:rPr>
          <w:ins w:id="314" w:author="m.kalaitzaki" w:date="2019-05-16T10:06:00Z"/>
          <w:rFonts w:asciiTheme="minorHAnsi" w:eastAsiaTheme="minorEastAsia" w:hAnsiTheme="minorHAnsi" w:cstheme="minorBidi"/>
          <w:noProof/>
          <w:sz w:val="22"/>
          <w:szCs w:val="22"/>
          <w:lang w:eastAsia="en-US"/>
        </w:rPr>
      </w:pPr>
      <w:ins w:id="31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"_Toc8893697"</w:instrText>
        </w:r>
        <w:r w:rsidRPr="00F87F46">
          <w:rPr>
            <w:rStyle w:val="Hyperlink"/>
            <w:noProof/>
          </w:rPr>
          <w:instrText xml:space="preserve"> </w:instrText>
        </w:r>
        <w:r w:rsidRPr="00F87F46">
          <w:rPr>
            <w:rStyle w:val="Hyperlink"/>
            <w:noProof/>
          </w:rPr>
          <w:fldChar w:fldCharType="separate"/>
        </w:r>
        <w:r w:rsidRPr="00F87F46">
          <w:rPr>
            <w:rStyle w:val="Hyperlink"/>
            <w:noProof/>
          </w:rPr>
          <w:t>8.2.7</w:t>
        </w:r>
        <w:r>
          <w:rPr>
            <w:rFonts w:asciiTheme="minorHAnsi" w:eastAsiaTheme="minorEastAsia" w:hAnsiTheme="minorHAnsi" w:cstheme="minorBidi"/>
            <w:noProof/>
            <w:sz w:val="22"/>
            <w:szCs w:val="22"/>
            <w:lang w:eastAsia="en-US"/>
          </w:rPr>
          <w:tab/>
        </w:r>
        <w:r w:rsidRPr="00F87F46">
          <w:rPr>
            <w:rStyle w:val="Hyperlink"/>
            <w:noProof/>
          </w:rPr>
          <w:t>Edge Weld</w:t>
        </w:r>
        <w:r>
          <w:rPr>
            <w:noProof/>
            <w:webHidden/>
          </w:rPr>
          <w:tab/>
        </w:r>
        <w:r>
          <w:rPr>
            <w:noProof/>
            <w:webHidden/>
          </w:rPr>
          <w:fldChar w:fldCharType="begin"/>
        </w:r>
        <w:r>
          <w:rPr>
            <w:noProof/>
            <w:webHidden/>
          </w:rPr>
          <w:instrText xml:space="preserve"> PAGEREF _Toc8893697 \h </w:instrText>
        </w:r>
      </w:ins>
      <w:r>
        <w:rPr>
          <w:noProof/>
          <w:webHidden/>
        </w:rPr>
      </w:r>
      <w:r>
        <w:rPr>
          <w:noProof/>
          <w:webHidden/>
        </w:rPr>
        <w:fldChar w:fldCharType="separate"/>
      </w:r>
      <w:ins w:id="316" w:author="m.kalaitzaki" w:date="2019-05-16T10:06:00Z">
        <w:r>
          <w:rPr>
            <w:noProof/>
            <w:webHidden/>
          </w:rPr>
          <w:t>116</w:t>
        </w:r>
        <w:r>
          <w:rPr>
            <w:noProof/>
            <w:webHidden/>
          </w:rPr>
          <w:fldChar w:fldCharType="end"/>
        </w:r>
        <w:r w:rsidRPr="00F87F46">
          <w:rPr>
            <w:rStyle w:val="Hyperlink"/>
            <w:noProof/>
          </w:rPr>
          <w:fldChar w:fldCharType="end"/>
        </w:r>
      </w:ins>
    </w:p>
    <w:p w14:paraId="42E1E3A0" w14:textId="77777777" w:rsidR="00EA1A11" w:rsidRDefault="00EA1A11">
      <w:pPr>
        <w:pStyle w:val="TOC4"/>
        <w:tabs>
          <w:tab w:val="left" w:pos="1320"/>
          <w:tab w:val="right" w:leader="dot" w:pos="9060"/>
        </w:tabs>
        <w:rPr>
          <w:ins w:id="317" w:author="m.kalaitzaki" w:date="2019-05-16T10:06:00Z"/>
          <w:rFonts w:asciiTheme="minorHAnsi" w:eastAsiaTheme="minorEastAsia" w:hAnsiTheme="minorHAnsi" w:cstheme="minorBidi"/>
          <w:noProof/>
          <w:sz w:val="22"/>
          <w:szCs w:val="22"/>
          <w:lang w:eastAsia="en-US"/>
        </w:rPr>
      </w:pPr>
      <w:ins w:id="31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"_Toc8893698"</w:instrText>
        </w:r>
        <w:r w:rsidRPr="00F87F46">
          <w:rPr>
            <w:rStyle w:val="Hyperlink"/>
            <w:noProof/>
          </w:rPr>
          <w:instrText xml:space="preserve"> </w:instrText>
        </w:r>
        <w:r w:rsidRPr="00F87F46">
          <w:rPr>
            <w:rStyle w:val="Hyperlink"/>
            <w:noProof/>
          </w:rPr>
          <w:fldChar w:fldCharType="separate"/>
        </w:r>
        <w:r w:rsidRPr="00F87F46">
          <w:rPr>
            <w:rStyle w:val="Hyperlink"/>
            <w:noProof/>
          </w:rPr>
          <w:t>8.2.7.1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_Toc8893698 \h </w:instrText>
        </w:r>
      </w:ins>
      <w:r>
        <w:rPr>
          <w:noProof/>
          <w:webHidden/>
        </w:rPr>
      </w:r>
      <w:r>
        <w:rPr>
          <w:noProof/>
          <w:webHidden/>
        </w:rPr>
        <w:fldChar w:fldCharType="separate"/>
      </w:r>
      <w:ins w:id="319" w:author="m.kalaitzaki" w:date="2019-05-16T10:06:00Z">
        <w:r>
          <w:rPr>
            <w:noProof/>
            <w:webHidden/>
          </w:rPr>
          <w:t>117</w:t>
        </w:r>
        <w:r>
          <w:rPr>
            <w:noProof/>
            <w:webHidden/>
          </w:rPr>
          <w:fldChar w:fldCharType="end"/>
        </w:r>
        <w:r w:rsidRPr="00F87F46">
          <w:rPr>
            <w:rStyle w:val="Hyperlink"/>
            <w:noProof/>
          </w:rPr>
          <w:fldChar w:fldCharType="end"/>
        </w:r>
      </w:ins>
    </w:p>
    <w:p w14:paraId="6EE64E8F" w14:textId="77777777" w:rsidR="00EA1A11" w:rsidRDefault="00EA1A11">
      <w:pPr>
        <w:pStyle w:val="TOC4"/>
        <w:tabs>
          <w:tab w:val="left" w:pos="1320"/>
          <w:tab w:val="right" w:leader="dot" w:pos="9060"/>
        </w:tabs>
        <w:rPr>
          <w:ins w:id="320" w:author="m.kalaitzaki" w:date="2019-05-16T10:06:00Z"/>
          <w:rFonts w:asciiTheme="minorHAnsi" w:eastAsiaTheme="minorEastAsia" w:hAnsiTheme="minorHAnsi" w:cstheme="minorBidi"/>
          <w:noProof/>
          <w:sz w:val="22"/>
          <w:szCs w:val="22"/>
          <w:lang w:eastAsia="en-US"/>
        </w:rPr>
      </w:pPr>
      <w:ins w:id="32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"_Toc8893699"</w:instrText>
        </w:r>
        <w:r w:rsidRPr="00F87F46">
          <w:rPr>
            <w:rStyle w:val="Hyperlink"/>
            <w:noProof/>
          </w:rPr>
          <w:instrText xml:space="preserve"> </w:instrText>
        </w:r>
        <w:r w:rsidRPr="00F87F46">
          <w:rPr>
            <w:rStyle w:val="Hyperlink"/>
            <w:noProof/>
          </w:rPr>
          <w:fldChar w:fldCharType="separate"/>
        </w:r>
        <w:r w:rsidRPr="00F87F46">
          <w:rPr>
            <w:rStyle w:val="Hyperlink"/>
            <w:noProof/>
          </w:rPr>
          <w:t>8.2.7.2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_Toc8893699 \h </w:instrText>
        </w:r>
      </w:ins>
      <w:r>
        <w:rPr>
          <w:noProof/>
          <w:webHidden/>
        </w:rPr>
      </w:r>
      <w:r>
        <w:rPr>
          <w:noProof/>
          <w:webHidden/>
        </w:rPr>
        <w:fldChar w:fldCharType="separate"/>
      </w:r>
      <w:ins w:id="322" w:author="m.kalaitzaki" w:date="2019-05-16T10:06:00Z">
        <w:r>
          <w:rPr>
            <w:noProof/>
            <w:webHidden/>
          </w:rPr>
          <w:t>117</w:t>
        </w:r>
        <w:r>
          <w:rPr>
            <w:noProof/>
            <w:webHidden/>
          </w:rPr>
          <w:fldChar w:fldCharType="end"/>
        </w:r>
        <w:r w:rsidRPr="00F87F46">
          <w:rPr>
            <w:rStyle w:val="Hyperlink"/>
            <w:noProof/>
          </w:rPr>
          <w:fldChar w:fldCharType="end"/>
        </w:r>
      </w:ins>
    </w:p>
    <w:p w14:paraId="1460B133" w14:textId="77777777" w:rsidR="00EA1A11" w:rsidRDefault="00EA1A11">
      <w:pPr>
        <w:pStyle w:val="TOC4"/>
        <w:tabs>
          <w:tab w:val="left" w:pos="1320"/>
          <w:tab w:val="right" w:leader="dot" w:pos="9060"/>
        </w:tabs>
        <w:rPr>
          <w:ins w:id="323" w:author="m.kalaitzaki" w:date="2019-05-16T10:06:00Z"/>
          <w:rFonts w:asciiTheme="minorHAnsi" w:eastAsiaTheme="minorEastAsia" w:hAnsiTheme="minorHAnsi" w:cstheme="minorBidi"/>
          <w:noProof/>
          <w:sz w:val="22"/>
          <w:szCs w:val="22"/>
          <w:lang w:eastAsia="en-US"/>
        </w:rPr>
      </w:pPr>
      <w:ins w:id="32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"_Toc8893700"</w:instrText>
        </w:r>
        <w:r w:rsidRPr="00F87F46">
          <w:rPr>
            <w:rStyle w:val="Hyperlink"/>
            <w:noProof/>
          </w:rPr>
          <w:instrText xml:space="preserve"> </w:instrText>
        </w:r>
        <w:r w:rsidRPr="00F87F46">
          <w:rPr>
            <w:rStyle w:val="Hyperlink"/>
            <w:noProof/>
          </w:rPr>
          <w:fldChar w:fldCharType="separate"/>
        </w:r>
        <w:r w:rsidRPr="00F87F46">
          <w:rPr>
            <w:rStyle w:val="Hyperlink"/>
            <w:noProof/>
          </w:rPr>
          <w:t>8.2.7.3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_Toc8893700 \h </w:instrText>
        </w:r>
      </w:ins>
      <w:r>
        <w:rPr>
          <w:noProof/>
          <w:webHidden/>
        </w:rPr>
      </w:r>
      <w:r>
        <w:rPr>
          <w:noProof/>
          <w:webHidden/>
        </w:rPr>
        <w:fldChar w:fldCharType="separate"/>
      </w:r>
      <w:ins w:id="325" w:author="m.kalaitzaki" w:date="2019-05-16T10:06:00Z">
        <w:r>
          <w:rPr>
            <w:noProof/>
            <w:webHidden/>
          </w:rPr>
          <w:t>117</w:t>
        </w:r>
        <w:r>
          <w:rPr>
            <w:noProof/>
            <w:webHidden/>
          </w:rPr>
          <w:fldChar w:fldCharType="end"/>
        </w:r>
        <w:r w:rsidRPr="00F87F46">
          <w:rPr>
            <w:rStyle w:val="Hyperlink"/>
            <w:noProof/>
          </w:rPr>
          <w:fldChar w:fldCharType="end"/>
        </w:r>
      </w:ins>
    </w:p>
    <w:p w14:paraId="5C7A9EB5" w14:textId="77777777" w:rsidR="00EA1A11" w:rsidRDefault="00EA1A11">
      <w:pPr>
        <w:pStyle w:val="TOC4"/>
        <w:tabs>
          <w:tab w:val="left" w:pos="1320"/>
          <w:tab w:val="right" w:leader="dot" w:pos="9060"/>
        </w:tabs>
        <w:rPr>
          <w:ins w:id="326" w:author="m.kalaitzaki" w:date="2019-05-16T10:06:00Z"/>
          <w:rFonts w:asciiTheme="minorHAnsi" w:eastAsiaTheme="minorEastAsia" w:hAnsiTheme="minorHAnsi" w:cstheme="minorBidi"/>
          <w:noProof/>
          <w:sz w:val="22"/>
          <w:szCs w:val="22"/>
          <w:lang w:eastAsia="en-US"/>
        </w:rPr>
      </w:pPr>
      <w:ins w:id="32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"_Toc8893701"</w:instrText>
        </w:r>
        <w:r w:rsidRPr="00F87F46">
          <w:rPr>
            <w:rStyle w:val="Hyperlink"/>
            <w:noProof/>
          </w:rPr>
          <w:instrText xml:space="preserve"> </w:instrText>
        </w:r>
        <w:r w:rsidRPr="00F87F46">
          <w:rPr>
            <w:rStyle w:val="Hyperlink"/>
            <w:noProof/>
          </w:rPr>
          <w:fldChar w:fldCharType="separate"/>
        </w:r>
        <w:r w:rsidRPr="00F87F46">
          <w:rPr>
            <w:rStyle w:val="Hyperlink"/>
            <w:noProof/>
          </w:rPr>
          <w:t>8.2.7.4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_Toc8893701 \h </w:instrText>
        </w:r>
      </w:ins>
      <w:r>
        <w:rPr>
          <w:noProof/>
          <w:webHidden/>
        </w:rPr>
      </w:r>
      <w:r>
        <w:rPr>
          <w:noProof/>
          <w:webHidden/>
        </w:rPr>
        <w:fldChar w:fldCharType="separate"/>
      </w:r>
      <w:ins w:id="328" w:author="m.kalaitzaki" w:date="2019-05-16T10:06:00Z">
        <w:r>
          <w:rPr>
            <w:noProof/>
            <w:webHidden/>
          </w:rPr>
          <w:t>117</w:t>
        </w:r>
        <w:r>
          <w:rPr>
            <w:noProof/>
            <w:webHidden/>
          </w:rPr>
          <w:fldChar w:fldCharType="end"/>
        </w:r>
        <w:r w:rsidRPr="00F87F46">
          <w:rPr>
            <w:rStyle w:val="Hyperlink"/>
            <w:noProof/>
          </w:rPr>
          <w:fldChar w:fldCharType="end"/>
        </w:r>
      </w:ins>
    </w:p>
    <w:p w14:paraId="672773E5" w14:textId="77777777" w:rsidR="00EA1A11" w:rsidRDefault="00EA1A11">
      <w:pPr>
        <w:pStyle w:val="TOC4"/>
        <w:tabs>
          <w:tab w:val="left" w:pos="1320"/>
          <w:tab w:val="right" w:leader="dot" w:pos="9060"/>
        </w:tabs>
        <w:rPr>
          <w:ins w:id="329" w:author="m.kalaitzaki" w:date="2019-05-16T10:06:00Z"/>
          <w:rFonts w:asciiTheme="minorHAnsi" w:eastAsiaTheme="minorEastAsia" w:hAnsiTheme="minorHAnsi" w:cstheme="minorBidi"/>
          <w:noProof/>
          <w:sz w:val="22"/>
          <w:szCs w:val="22"/>
          <w:lang w:eastAsia="en-US"/>
        </w:rPr>
      </w:pPr>
      <w:ins w:id="33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"_Toc8893702"</w:instrText>
        </w:r>
        <w:r w:rsidRPr="00F87F46">
          <w:rPr>
            <w:rStyle w:val="Hyperlink"/>
            <w:noProof/>
          </w:rPr>
          <w:instrText xml:space="preserve"> </w:instrText>
        </w:r>
        <w:r w:rsidRPr="00F87F46">
          <w:rPr>
            <w:rStyle w:val="Hyperlink"/>
            <w:noProof/>
          </w:rPr>
          <w:fldChar w:fldCharType="separate"/>
        </w:r>
        <w:r w:rsidRPr="00F87F46">
          <w:rPr>
            <w:rStyle w:val="Hyperlink"/>
            <w:noProof/>
          </w:rPr>
          <w:t>8.2.7.5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_Toc8893702 \h </w:instrText>
        </w:r>
      </w:ins>
      <w:r>
        <w:rPr>
          <w:noProof/>
          <w:webHidden/>
        </w:rPr>
      </w:r>
      <w:r>
        <w:rPr>
          <w:noProof/>
          <w:webHidden/>
        </w:rPr>
        <w:fldChar w:fldCharType="separate"/>
      </w:r>
      <w:ins w:id="331" w:author="m.kalaitzaki" w:date="2019-05-16T10:06:00Z">
        <w:r>
          <w:rPr>
            <w:noProof/>
            <w:webHidden/>
          </w:rPr>
          <w:t>118</w:t>
        </w:r>
        <w:r>
          <w:rPr>
            <w:noProof/>
            <w:webHidden/>
          </w:rPr>
          <w:fldChar w:fldCharType="end"/>
        </w:r>
        <w:r w:rsidRPr="00F87F46">
          <w:rPr>
            <w:rStyle w:val="Hyperlink"/>
            <w:noProof/>
          </w:rPr>
          <w:fldChar w:fldCharType="end"/>
        </w:r>
      </w:ins>
    </w:p>
    <w:p w14:paraId="6F9618D7" w14:textId="77777777" w:rsidR="00EA1A11" w:rsidRDefault="00EA1A11">
      <w:pPr>
        <w:pStyle w:val="TOC3"/>
        <w:rPr>
          <w:ins w:id="332" w:author="m.kalaitzaki" w:date="2019-05-16T10:06:00Z"/>
          <w:rFonts w:asciiTheme="minorHAnsi" w:eastAsiaTheme="minorEastAsia" w:hAnsiTheme="minorHAnsi" w:cstheme="minorBidi"/>
          <w:noProof/>
          <w:sz w:val="22"/>
          <w:szCs w:val="22"/>
          <w:lang w:eastAsia="en-US"/>
        </w:rPr>
      </w:pPr>
      <w:ins w:id="33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"_Toc8893703"</w:instrText>
        </w:r>
        <w:r w:rsidRPr="00F87F46">
          <w:rPr>
            <w:rStyle w:val="Hyperlink"/>
            <w:noProof/>
          </w:rPr>
          <w:instrText xml:space="preserve"> </w:instrText>
        </w:r>
        <w:r w:rsidRPr="00F87F46">
          <w:rPr>
            <w:rStyle w:val="Hyperlink"/>
            <w:noProof/>
          </w:rPr>
          <w:fldChar w:fldCharType="separate"/>
        </w:r>
        <w:r w:rsidRPr="00F87F46">
          <w:rPr>
            <w:rStyle w:val="Hyperlink"/>
            <w:noProof/>
          </w:rPr>
          <w:t>8.2.8</w:t>
        </w:r>
        <w:r>
          <w:rPr>
            <w:rFonts w:asciiTheme="minorHAnsi" w:eastAsiaTheme="minorEastAsia" w:hAnsiTheme="minorHAnsi" w:cstheme="minorBidi"/>
            <w:noProof/>
            <w:sz w:val="22"/>
            <w:szCs w:val="22"/>
            <w:lang w:eastAsia="en-US"/>
          </w:rPr>
          <w:tab/>
        </w:r>
        <w:r w:rsidRPr="00F87F46">
          <w:rPr>
            <w:rStyle w:val="Hyperlink"/>
            <w:noProof/>
          </w:rPr>
          <w:t>I-Weld</w:t>
        </w:r>
        <w:r>
          <w:rPr>
            <w:noProof/>
            <w:webHidden/>
          </w:rPr>
          <w:tab/>
        </w:r>
        <w:r>
          <w:rPr>
            <w:noProof/>
            <w:webHidden/>
          </w:rPr>
          <w:fldChar w:fldCharType="begin"/>
        </w:r>
        <w:r>
          <w:rPr>
            <w:noProof/>
            <w:webHidden/>
          </w:rPr>
          <w:instrText xml:space="preserve"> PAGEREF _Toc8893703 \h </w:instrText>
        </w:r>
      </w:ins>
      <w:r>
        <w:rPr>
          <w:noProof/>
          <w:webHidden/>
        </w:rPr>
      </w:r>
      <w:r>
        <w:rPr>
          <w:noProof/>
          <w:webHidden/>
        </w:rPr>
        <w:fldChar w:fldCharType="separate"/>
      </w:r>
      <w:ins w:id="334" w:author="m.kalaitzaki" w:date="2019-05-16T10:06:00Z">
        <w:r>
          <w:rPr>
            <w:noProof/>
            <w:webHidden/>
          </w:rPr>
          <w:t>119</w:t>
        </w:r>
        <w:r>
          <w:rPr>
            <w:noProof/>
            <w:webHidden/>
          </w:rPr>
          <w:fldChar w:fldCharType="end"/>
        </w:r>
        <w:r w:rsidRPr="00F87F46">
          <w:rPr>
            <w:rStyle w:val="Hyperlink"/>
            <w:noProof/>
          </w:rPr>
          <w:fldChar w:fldCharType="end"/>
        </w:r>
      </w:ins>
    </w:p>
    <w:p w14:paraId="6C43EB96" w14:textId="77777777" w:rsidR="00EA1A11" w:rsidRDefault="00EA1A11">
      <w:pPr>
        <w:pStyle w:val="TOC4"/>
        <w:tabs>
          <w:tab w:val="left" w:pos="1320"/>
          <w:tab w:val="right" w:leader="dot" w:pos="9060"/>
        </w:tabs>
        <w:rPr>
          <w:ins w:id="335" w:author="m.kalaitzaki" w:date="2019-05-16T10:06:00Z"/>
          <w:rFonts w:asciiTheme="minorHAnsi" w:eastAsiaTheme="minorEastAsia" w:hAnsiTheme="minorHAnsi" w:cstheme="minorBidi"/>
          <w:noProof/>
          <w:sz w:val="22"/>
          <w:szCs w:val="22"/>
          <w:lang w:eastAsia="en-US"/>
        </w:rPr>
      </w:pPr>
      <w:ins w:id="33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"_Toc8893704"</w:instrText>
        </w:r>
        <w:r w:rsidRPr="00F87F46">
          <w:rPr>
            <w:rStyle w:val="Hyperlink"/>
            <w:noProof/>
          </w:rPr>
          <w:instrText xml:space="preserve"> </w:instrText>
        </w:r>
        <w:r w:rsidRPr="00F87F46">
          <w:rPr>
            <w:rStyle w:val="Hyperlink"/>
            <w:noProof/>
          </w:rPr>
          <w:fldChar w:fldCharType="separate"/>
        </w:r>
        <w:r w:rsidRPr="00F87F46">
          <w:rPr>
            <w:rStyle w:val="Hyperlink"/>
            <w:noProof/>
          </w:rPr>
          <w:t>8.2.8.1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_Toc8893704 \h </w:instrText>
        </w:r>
      </w:ins>
      <w:r>
        <w:rPr>
          <w:noProof/>
          <w:webHidden/>
        </w:rPr>
      </w:r>
      <w:r>
        <w:rPr>
          <w:noProof/>
          <w:webHidden/>
        </w:rPr>
        <w:fldChar w:fldCharType="separate"/>
      </w:r>
      <w:ins w:id="337" w:author="m.kalaitzaki" w:date="2019-05-16T10:06:00Z">
        <w:r>
          <w:rPr>
            <w:noProof/>
            <w:webHidden/>
          </w:rPr>
          <w:t>119</w:t>
        </w:r>
        <w:r>
          <w:rPr>
            <w:noProof/>
            <w:webHidden/>
          </w:rPr>
          <w:fldChar w:fldCharType="end"/>
        </w:r>
        <w:r w:rsidRPr="00F87F46">
          <w:rPr>
            <w:rStyle w:val="Hyperlink"/>
            <w:noProof/>
          </w:rPr>
          <w:fldChar w:fldCharType="end"/>
        </w:r>
      </w:ins>
    </w:p>
    <w:p w14:paraId="04B1C086" w14:textId="77777777" w:rsidR="00EA1A11" w:rsidRDefault="00EA1A11">
      <w:pPr>
        <w:pStyle w:val="TOC4"/>
        <w:tabs>
          <w:tab w:val="left" w:pos="1320"/>
          <w:tab w:val="right" w:leader="dot" w:pos="9060"/>
        </w:tabs>
        <w:rPr>
          <w:ins w:id="338" w:author="m.kalaitzaki" w:date="2019-05-16T10:06:00Z"/>
          <w:rFonts w:asciiTheme="minorHAnsi" w:eastAsiaTheme="minorEastAsia" w:hAnsiTheme="minorHAnsi" w:cstheme="minorBidi"/>
          <w:noProof/>
          <w:sz w:val="22"/>
          <w:szCs w:val="22"/>
          <w:lang w:eastAsia="en-US"/>
        </w:rPr>
      </w:pPr>
      <w:ins w:id="33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"_Toc8893705"</w:instrText>
        </w:r>
        <w:r w:rsidRPr="00F87F46">
          <w:rPr>
            <w:rStyle w:val="Hyperlink"/>
            <w:noProof/>
          </w:rPr>
          <w:instrText xml:space="preserve"> </w:instrText>
        </w:r>
        <w:r w:rsidRPr="00F87F46">
          <w:rPr>
            <w:rStyle w:val="Hyperlink"/>
            <w:noProof/>
          </w:rPr>
          <w:fldChar w:fldCharType="separate"/>
        </w:r>
        <w:r w:rsidRPr="00F87F46">
          <w:rPr>
            <w:rStyle w:val="Hyperlink"/>
            <w:noProof/>
          </w:rPr>
          <w:t>8.2.8.2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_Toc8893705 \h </w:instrText>
        </w:r>
      </w:ins>
      <w:r>
        <w:rPr>
          <w:noProof/>
          <w:webHidden/>
        </w:rPr>
      </w:r>
      <w:r>
        <w:rPr>
          <w:noProof/>
          <w:webHidden/>
        </w:rPr>
        <w:fldChar w:fldCharType="separate"/>
      </w:r>
      <w:ins w:id="340" w:author="m.kalaitzaki" w:date="2019-05-16T10:06:00Z">
        <w:r>
          <w:rPr>
            <w:noProof/>
            <w:webHidden/>
          </w:rPr>
          <w:t>119</w:t>
        </w:r>
        <w:r>
          <w:rPr>
            <w:noProof/>
            <w:webHidden/>
          </w:rPr>
          <w:fldChar w:fldCharType="end"/>
        </w:r>
        <w:r w:rsidRPr="00F87F46">
          <w:rPr>
            <w:rStyle w:val="Hyperlink"/>
            <w:noProof/>
          </w:rPr>
          <w:fldChar w:fldCharType="end"/>
        </w:r>
      </w:ins>
    </w:p>
    <w:p w14:paraId="32337EDE" w14:textId="77777777" w:rsidR="00EA1A11" w:rsidRDefault="00EA1A11">
      <w:pPr>
        <w:pStyle w:val="TOC4"/>
        <w:tabs>
          <w:tab w:val="left" w:pos="1320"/>
          <w:tab w:val="right" w:leader="dot" w:pos="9060"/>
        </w:tabs>
        <w:rPr>
          <w:ins w:id="341" w:author="m.kalaitzaki" w:date="2019-05-16T10:06:00Z"/>
          <w:rFonts w:asciiTheme="minorHAnsi" w:eastAsiaTheme="minorEastAsia" w:hAnsiTheme="minorHAnsi" w:cstheme="minorBidi"/>
          <w:noProof/>
          <w:sz w:val="22"/>
          <w:szCs w:val="22"/>
          <w:lang w:eastAsia="en-US"/>
        </w:rPr>
      </w:pPr>
      <w:ins w:id="34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"_Toc8893706"</w:instrText>
        </w:r>
        <w:r w:rsidRPr="00F87F46">
          <w:rPr>
            <w:rStyle w:val="Hyperlink"/>
            <w:noProof/>
          </w:rPr>
          <w:instrText xml:space="preserve"> </w:instrText>
        </w:r>
        <w:r w:rsidRPr="00F87F46">
          <w:rPr>
            <w:rStyle w:val="Hyperlink"/>
            <w:noProof/>
          </w:rPr>
          <w:fldChar w:fldCharType="separate"/>
        </w:r>
        <w:r w:rsidRPr="00F87F46">
          <w:rPr>
            <w:rStyle w:val="Hyperlink"/>
            <w:noProof/>
          </w:rPr>
          <w:t>8.2.8.3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_Toc8893706 \h </w:instrText>
        </w:r>
      </w:ins>
      <w:r>
        <w:rPr>
          <w:noProof/>
          <w:webHidden/>
        </w:rPr>
      </w:r>
      <w:r>
        <w:rPr>
          <w:noProof/>
          <w:webHidden/>
        </w:rPr>
        <w:fldChar w:fldCharType="separate"/>
      </w:r>
      <w:ins w:id="343" w:author="m.kalaitzaki" w:date="2019-05-16T10:06:00Z">
        <w:r>
          <w:rPr>
            <w:noProof/>
            <w:webHidden/>
          </w:rPr>
          <w:t>119</w:t>
        </w:r>
        <w:r>
          <w:rPr>
            <w:noProof/>
            <w:webHidden/>
          </w:rPr>
          <w:fldChar w:fldCharType="end"/>
        </w:r>
        <w:r w:rsidRPr="00F87F46">
          <w:rPr>
            <w:rStyle w:val="Hyperlink"/>
            <w:noProof/>
          </w:rPr>
          <w:fldChar w:fldCharType="end"/>
        </w:r>
      </w:ins>
    </w:p>
    <w:p w14:paraId="7C96C83C" w14:textId="77777777" w:rsidR="00EA1A11" w:rsidRDefault="00EA1A11">
      <w:pPr>
        <w:pStyle w:val="TOC4"/>
        <w:tabs>
          <w:tab w:val="left" w:pos="1320"/>
          <w:tab w:val="right" w:leader="dot" w:pos="9060"/>
        </w:tabs>
        <w:rPr>
          <w:ins w:id="344" w:author="m.kalaitzaki" w:date="2019-05-16T10:06:00Z"/>
          <w:rFonts w:asciiTheme="minorHAnsi" w:eastAsiaTheme="minorEastAsia" w:hAnsiTheme="minorHAnsi" w:cstheme="minorBidi"/>
          <w:noProof/>
          <w:sz w:val="22"/>
          <w:szCs w:val="22"/>
          <w:lang w:eastAsia="en-US"/>
        </w:rPr>
      </w:pPr>
      <w:ins w:id="34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"_Toc8893707"</w:instrText>
        </w:r>
        <w:r w:rsidRPr="00F87F46">
          <w:rPr>
            <w:rStyle w:val="Hyperlink"/>
            <w:noProof/>
          </w:rPr>
          <w:instrText xml:space="preserve"> </w:instrText>
        </w:r>
        <w:r w:rsidRPr="00F87F46">
          <w:rPr>
            <w:rStyle w:val="Hyperlink"/>
            <w:noProof/>
          </w:rPr>
          <w:fldChar w:fldCharType="separate"/>
        </w:r>
        <w:r w:rsidRPr="00F87F46">
          <w:rPr>
            <w:rStyle w:val="Hyperlink"/>
            <w:noProof/>
          </w:rPr>
          <w:t>8.2.8.4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_Toc8893707 \h </w:instrText>
        </w:r>
      </w:ins>
      <w:r>
        <w:rPr>
          <w:noProof/>
          <w:webHidden/>
        </w:rPr>
      </w:r>
      <w:r>
        <w:rPr>
          <w:noProof/>
          <w:webHidden/>
        </w:rPr>
        <w:fldChar w:fldCharType="separate"/>
      </w:r>
      <w:ins w:id="346" w:author="m.kalaitzaki" w:date="2019-05-16T10:06:00Z">
        <w:r>
          <w:rPr>
            <w:noProof/>
            <w:webHidden/>
          </w:rPr>
          <w:t>120</w:t>
        </w:r>
        <w:r>
          <w:rPr>
            <w:noProof/>
            <w:webHidden/>
          </w:rPr>
          <w:fldChar w:fldCharType="end"/>
        </w:r>
        <w:r w:rsidRPr="00F87F46">
          <w:rPr>
            <w:rStyle w:val="Hyperlink"/>
            <w:noProof/>
          </w:rPr>
          <w:fldChar w:fldCharType="end"/>
        </w:r>
      </w:ins>
    </w:p>
    <w:p w14:paraId="3F8CB1D7" w14:textId="77777777" w:rsidR="00EA1A11" w:rsidRDefault="00EA1A11">
      <w:pPr>
        <w:pStyle w:val="TOC4"/>
        <w:tabs>
          <w:tab w:val="left" w:pos="1320"/>
          <w:tab w:val="right" w:leader="dot" w:pos="9060"/>
        </w:tabs>
        <w:rPr>
          <w:ins w:id="347" w:author="m.kalaitzaki" w:date="2019-05-16T10:06:00Z"/>
          <w:rFonts w:asciiTheme="minorHAnsi" w:eastAsiaTheme="minorEastAsia" w:hAnsiTheme="minorHAnsi" w:cstheme="minorBidi"/>
          <w:noProof/>
          <w:sz w:val="22"/>
          <w:szCs w:val="22"/>
          <w:lang w:eastAsia="en-US"/>
        </w:rPr>
      </w:pPr>
      <w:ins w:id="34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"_Toc8893708"</w:instrText>
        </w:r>
        <w:r w:rsidRPr="00F87F46">
          <w:rPr>
            <w:rStyle w:val="Hyperlink"/>
            <w:noProof/>
          </w:rPr>
          <w:instrText xml:space="preserve"> </w:instrText>
        </w:r>
        <w:r w:rsidRPr="00F87F46">
          <w:rPr>
            <w:rStyle w:val="Hyperlink"/>
            <w:noProof/>
          </w:rPr>
          <w:fldChar w:fldCharType="separate"/>
        </w:r>
        <w:r w:rsidRPr="00F87F46">
          <w:rPr>
            <w:rStyle w:val="Hyperlink"/>
            <w:noProof/>
          </w:rPr>
          <w:t>8.2.8.5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_Toc8893708 \h </w:instrText>
        </w:r>
      </w:ins>
      <w:r>
        <w:rPr>
          <w:noProof/>
          <w:webHidden/>
        </w:rPr>
      </w:r>
      <w:r>
        <w:rPr>
          <w:noProof/>
          <w:webHidden/>
        </w:rPr>
        <w:fldChar w:fldCharType="separate"/>
      </w:r>
      <w:ins w:id="349" w:author="m.kalaitzaki" w:date="2019-05-16T10:06:00Z">
        <w:r>
          <w:rPr>
            <w:noProof/>
            <w:webHidden/>
          </w:rPr>
          <w:t>121</w:t>
        </w:r>
        <w:r>
          <w:rPr>
            <w:noProof/>
            <w:webHidden/>
          </w:rPr>
          <w:fldChar w:fldCharType="end"/>
        </w:r>
        <w:r w:rsidRPr="00F87F46">
          <w:rPr>
            <w:rStyle w:val="Hyperlink"/>
            <w:noProof/>
          </w:rPr>
          <w:fldChar w:fldCharType="end"/>
        </w:r>
      </w:ins>
    </w:p>
    <w:p w14:paraId="138F4B51" w14:textId="77777777" w:rsidR="00EA1A11" w:rsidRDefault="00EA1A11">
      <w:pPr>
        <w:pStyle w:val="TOC3"/>
        <w:rPr>
          <w:ins w:id="350" w:author="m.kalaitzaki" w:date="2019-05-16T10:06:00Z"/>
          <w:rFonts w:asciiTheme="minorHAnsi" w:eastAsiaTheme="minorEastAsia" w:hAnsiTheme="minorHAnsi" w:cstheme="minorBidi"/>
          <w:noProof/>
          <w:sz w:val="22"/>
          <w:szCs w:val="22"/>
          <w:lang w:eastAsia="en-US"/>
        </w:rPr>
      </w:pPr>
      <w:ins w:id="35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"_Toc8893709"</w:instrText>
        </w:r>
        <w:r w:rsidRPr="00F87F46">
          <w:rPr>
            <w:rStyle w:val="Hyperlink"/>
            <w:noProof/>
          </w:rPr>
          <w:instrText xml:space="preserve"> </w:instrText>
        </w:r>
        <w:r w:rsidRPr="00F87F46">
          <w:rPr>
            <w:rStyle w:val="Hyperlink"/>
            <w:noProof/>
          </w:rPr>
          <w:fldChar w:fldCharType="separate"/>
        </w:r>
        <w:r w:rsidRPr="00F87F46">
          <w:rPr>
            <w:rStyle w:val="Hyperlink"/>
            <w:noProof/>
          </w:rPr>
          <w:t>8.2.9</w:t>
        </w:r>
        <w:r>
          <w:rPr>
            <w:rFonts w:asciiTheme="minorHAnsi" w:eastAsiaTheme="minorEastAsia" w:hAnsiTheme="minorHAnsi" w:cstheme="minorBidi"/>
            <w:noProof/>
            <w:sz w:val="22"/>
            <w:szCs w:val="22"/>
            <w:lang w:eastAsia="en-US"/>
          </w:rPr>
          <w:tab/>
        </w:r>
        <w:r w:rsidRPr="00F87F46">
          <w:rPr>
            <w:rStyle w:val="Hyperlink"/>
            <w:noProof/>
          </w:rPr>
          <w:t>Overlap Weld</w:t>
        </w:r>
        <w:r>
          <w:rPr>
            <w:noProof/>
            <w:webHidden/>
          </w:rPr>
          <w:tab/>
        </w:r>
        <w:r>
          <w:rPr>
            <w:noProof/>
            <w:webHidden/>
          </w:rPr>
          <w:fldChar w:fldCharType="begin"/>
        </w:r>
        <w:r>
          <w:rPr>
            <w:noProof/>
            <w:webHidden/>
          </w:rPr>
          <w:instrText xml:space="preserve"> PAGEREF _Toc8893709 \h </w:instrText>
        </w:r>
      </w:ins>
      <w:r>
        <w:rPr>
          <w:noProof/>
          <w:webHidden/>
        </w:rPr>
      </w:r>
      <w:r>
        <w:rPr>
          <w:noProof/>
          <w:webHidden/>
        </w:rPr>
        <w:fldChar w:fldCharType="separate"/>
      </w:r>
      <w:ins w:id="352" w:author="m.kalaitzaki" w:date="2019-05-16T10:06:00Z">
        <w:r>
          <w:rPr>
            <w:noProof/>
            <w:webHidden/>
          </w:rPr>
          <w:t>121</w:t>
        </w:r>
        <w:r>
          <w:rPr>
            <w:noProof/>
            <w:webHidden/>
          </w:rPr>
          <w:fldChar w:fldCharType="end"/>
        </w:r>
        <w:r w:rsidRPr="00F87F46">
          <w:rPr>
            <w:rStyle w:val="Hyperlink"/>
            <w:noProof/>
          </w:rPr>
          <w:fldChar w:fldCharType="end"/>
        </w:r>
      </w:ins>
    </w:p>
    <w:p w14:paraId="7B491D77" w14:textId="77777777" w:rsidR="00EA1A11" w:rsidRDefault="00EA1A11">
      <w:pPr>
        <w:pStyle w:val="TOC4"/>
        <w:tabs>
          <w:tab w:val="left" w:pos="1320"/>
          <w:tab w:val="right" w:leader="dot" w:pos="9060"/>
        </w:tabs>
        <w:rPr>
          <w:ins w:id="353" w:author="m.kalaitzaki" w:date="2019-05-16T10:06:00Z"/>
          <w:rFonts w:asciiTheme="minorHAnsi" w:eastAsiaTheme="minorEastAsia" w:hAnsiTheme="minorHAnsi" w:cstheme="minorBidi"/>
          <w:noProof/>
          <w:sz w:val="22"/>
          <w:szCs w:val="22"/>
          <w:lang w:eastAsia="en-US"/>
        </w:rPr>
      </w:pPr>
      <w:ins w:id="35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"_Toc8893710"</w:instrText>
        </w:r>
        <w:r w:rsidRPr="00F87F46">
          <w:rPr>
            <w:rStyle w:val="Hyperlink"/>
            <w:noProof/>
          </w:rPr>
          <w:instrText xml:space="preserve"> </w:instrText>
        </w:r>
        <w:r w:rsidRPr="00F87F46">
          <w:rPr>
            <w:rStyle w:val="Hyperlink"/>
            <w:noProof/>
          </w:rPr>
          <w:fldChar w:fldCharType="separate"/>
        </w:r>
        <w:r w:rsidRPr="00F87F46">
          <w:rPr>
            <w:rStyle w:val="Hyperlink"/>
            <w:noProof/>
          </w:rPr>
          <w:t>8.2.9.1</w:t>
        </w:r>
        <w:r>
          <w:rPr>
            <w:rFonts w:asciiTheme="minorHAnsi" w:eastAsiaTheme="minorEastAsia" w:hAnsiTheme="minorHAnsi" w:cstheme="minorBidi"/>
            <w:noProof/>
            <w:sz w:val="22"/>
            <w:szCs w:val="22"/>
            <w:lang w:eastAsia="en-US"/>
          </w:rPr>
          <w:tab/>
        </w:r>
        <w:r w:rsidRPr="00F87F46">
          <w:rPr>
            <w:rStyle w:val="Hyperlink"/>
            <w:noProof/>
          </w:rPr>
          <w:t>Simple Overlap Weld</w:t>
        </w:r>
        <w:r>
          <w:rPr>
            <w:noProof/>
            <w:webHidden/>
          </w:rPr>
          <w:tab/>
        </w:r>
        <w:r>
          <w:rPr>
            <w:noProof/>
            <w:webHidden/>
          </w:rPr>
          <w:fldChar w:fldCharType="begin"/>
        </w:r>
        <w:r>
          <w:rPr>
            <w:noProof/>
            <w:webHidden/>
          </w:rPr>
          <w:instrText xml:space="preserve"> PAGEREF _Toc8893710 \h </w:instrText>
        </w:r>
      </w:ins>
      <w:r>
        <w:rPr>
          <w:noProof/>
          <w:webHidden/>
        </w:rPr>
      </w:r>
      <w:r>
        <w:rPr>
          <w:noProof/>
          <w:webHidden/>
        </w:rPr>
        <w:fldChar w:fldCharType="separate"/>
      </w:r>
      <w:ins w:id="355" w:author="m.kalaitzaki" w:date="2019-05-16T10:06:00Z">
        <w:r>
          <w:rPr>
            <w:noProof/>
            <w:webHidden/>
          </w:rPr>
          <w:t>121</w:t>
        </w:r>
        <w:r>
          <w:rPr>
            <w:noProof/>
            <w:webHidden/>
          </w:rPr>
          <w:fldChar w:fldCharType="end"/>
        </w:r>
        <w:r w:rsidRPr="00F87F46">
          <w:rPr>
            <w:rStyle w:val="Hyperlink"/>
            <w:noProof/>
          </w:rPr>
          <w:fldChar w:fldCharType="end"/>
        </w:r>
      </w:ins>
    </w:p>
    <w:p w14:paraId="3EFC6387" w14:textId="77777777" w:rsidR="00EA1A11" w:rsidRDefault="00EA1A11">
      <w:pPr>
        <w:pStyle w:val="TOC4"/>
        <w:tabs>
          <w:tab w:val="left" w:pos="1320"/>
          <w:tab w:val="right" w:leader="dot" w:pos="9060"/>
        </w:tabs>
        <w:rPr>
          <w:ins w:id="356" w:author="m.kalaitzaki" w:date="2019-05-16T10:06:00Z"/>
          <w:rFonts w:asciiTheme="minorHAnsi" w:eastAsiaTheme="minorEastAsia" w:hAnsiTheme="minorHAnsi" w:cstheme="minorBidi"/>
          <w:noProof/>
          <w:sz w:val="22"/>
          <w:szCs w:val="22"/>
          <w:lang w:eastAsia="en-US"/>
        </w:rPr>
      </w:pPr>
      <w:ins w:id="35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"_Toc8893711"</w:instrText>
        </w:r>
        <w:r w:rsidRPr="00F87F46">
          <w:rPr>
            <w:rStyle w:val="Hyperlink"/>
            <w:noProof/>
          </w:rPr>
          <w:instrText xml:space="preserve"> </w:instrText>
        </w:r>
        <w:r w:rsidRPr="00F87F46">
          <w:rPr>
            <w:rStyle w:val="Hyperlink"/>
            <w:noProof/>
          </w:rPr>
          <w:fldChar w:fldCharType="separate"/>
        </w:r>
        <w:r w:rsidRPr="00F87F46">
          <w:rPr>
            <w:rStyle w:val="Hyperlink"/>
            <w:noProof/>
          </w:rPr>
          <w:t>8.2.9.2</w:t>
        </w:r>
        <w:r>
          <w:rPr>
            <w:rFonts w:asciiTheme="minorHAnsi" w:eastAsiaTheme="minorEastAsia" w:hAnsiTheme="minorHAnsi" w:cstheme="minorBidi"/>
            <w:noProof/>
            <w:sz w:val="22"/>
            <w:szCs w:val="22"/>
            <w:lang w:eastAsia="en-US"/>
          </w:rPr>
          <w:tab/>
        </w:r>
        <w:r w:rsidRPr="00F87F46">
          <w:rPr>
            <w:rStyle w:val="Hyperlink"/>
            <w:noProof/>
          </w:rPr>
          <w:t>Single Sided Double Overlap Weld</w:t>
        </w:r>
        <w:r>
          <w:rPr>
            <w:noProof/>
            <w:webHidden/>
          </w:rPr>
          <w:tab/>
        </w:r>
        <w:r>
          <w:rPr>
            <w:noProof/>
            <w:webHidden/>
          </w:rPr>
          <w:fldChar w:fldCharType="begin"/>
        </w:r>
        <w:r>
          <w:rPr>
            <w:noProof/>
            <w:webHidden/>
          </w:rPr>
          <w:instrText xml:space="preserve"> PAGEREF _Toc8893711 \h </w:instrText>
        </w:r>
      </w:ins>
      <w:r>
        <w:rPr>
          <w:noProof/>
          <w:webHidden/>
        </w:rPr>
      </w:r>
      <w:r>
        <w:rPr>
          <w:noProof/>
          <w:webHidden/>
        </w:rPr>
        <w:fldChar w:fldCharType="separate"/>
      </w:r>
      <w:ins w:id="358" w:author="m.kalaitzaki" w:date="2019-05-16T10:06:00Z">
        <w:r>
          <w:rPr>
            <w:noProof/>
            <w:webHidden/>
          </w:rPr>
          <w:t>122</w:t>
        </w:r>
        <w:r>
          <w:rPr>
            <w:noProof/>
            <w:webHidden/>
          </w:rPr>
          <w:fldChar w:fldCharType="end"/>
        </w:r>
        <w:r w:rsidRPr="00F87F46">
          <w:rPr>
            <w:rStyle w:val="Hyperlink"/>
            <w:noProof/>
          </w:rPr>
          <w:fldChar w:fldCharType="end"/>
        </w:r>
      </w:ins>
    </w:p>
    <w:p w14:paraId="73831146" w14:textId="77777777" w:rsidR="00EA1A11" w:rsidRDefault="00EA1A11">
      <w:pPr>
        <w:pStyle w:val="TOC4"/>
        <w:tabs>
          <w:tab w:val="left" w:pos="1320"/>
          <w:tab w:val="right" w:leader="dot" w:pos="9060"/>
        </w:tabs>
        <w:rPr>
          <w:ins w:id="359" w:author="m.kalaitzaki" w:date="2019-05-16T10:06:00Z"/>
          <w:rFonts w:asciiTheme="minorHAnsi" w:eastAsiaTheme="minorEastAsia" w:hAnsiTheme="minorHAnsi" w:cstheme="minorBidi"/>
          <w:noProof/>
          <w:sz w:val="22"/>
          <w:szCs w:val="22"/>
          <w:lang w:eastAsia="en-US"/>
        </w:rPr>
      </w:pPr>
      <w:ins w:id="36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"_Toc8893712"</w:instrText>
        </w:r>
        <w:r w:rsidRPr="00F87F46">
          <w:rPr>
            <w:rStyle w:val="Hyperlink"/>
            <w:noProof/>
          </w:rPr>
          <w:instrText xml:space="preserve"> </w:instrText>
        </w:r>
        <w:r w:rsidRPr="00F87F46">
          <w:rPr>
            <w:rStyle w:val="Hyperlink"/>
            <w:noProof/>
          </w:rPr>
          <w:fldChar w:fldCharType="separate"/>
        </w:r>
        <w:r w:rsidRPr="00F87F46">
          <w:rPr>
            <w:rStyle w:val="Hyperlink"/>
            <w:noProof/>
          </w:rPr>
          <w:t>8.2.9.3</w:t>
        </w:r>
        <w:r>
          <w:rPr>
            <w:rFonts w:asciiTheme="minorHAnsi" w:eastAsiaTheme="minorEastAsia" w:hAnsiTheme="minorHAnsi" w:cstheme="minorBidi"/>
            <w:noProof/>
            <w:sz w:val="22"/>
            <w:szCs w:val="22"/>
            <w:lang w:eastAsia="en-US"/>
          </w:rPr>
          <w:tab/>
        </w:r>
        <w:r w:rsidRPr="00F87F46">
          <w:rPr>
            <w:rStyle w:val="Hyperlink"/>
            <w:noProof/>
          </w:rPr>
          <w:t>Double Sided Double Overlap Weld</w:t>
        </w:r>
        <w:r>
          <w:rPr>
            <w:noProof/>
            <w:webHidden/>
          </w:rPr>
          <w:tab/>
        </w:r>
        <w:r>
          <w:rPr>
            <w:noProof/>
            <w:webHidden/>
          </w:rPr>
          <w:fldChar w:fldCharType="begin"/>
        </w:r>
        <w:r>
          <w:rPr>
            <w:noProof/>
            <w:webHidden/>
          </w:rPr>
          <w:instrText xml:space="preserve"> PAGEREF _Toc8893712 \h </w:instrText>
        </w:r>
      </w:ins>
      <w:r>
        <w:rPr>
          <w:noProof/>
          <w:webHidden/>
        </w:rPr>
      </w:r>
      <w:r>
        <w:rPr>
          <w:noProof/>
          <w:webHidden/>
        </w:rPr>
        <w:fldChar w:fldCharType="separate"/>
      </w:r>
      <w:ins w:id="361" w:author="m.kalaitzaki" w:date="2019-05-16T10:06:00Z">
        <w:r>
          <w:rPr>
            <w:noProof/>
            <w:webHidden/>
          </w:rPr>
          <w:t>123</w:t>
        </w:r>
        <w:r>
          <w:rPr>
            <w:noProof/>
            <w:webHidden/>
          </w:rPr>
          <w:fldChar w:fldCharType="end"/>
        </w:r>
        <w:r w:rsidRPr="00F87F46">
          <w:rPr>
            <w:rStyle w:val="Hyperlink"/>
            <w:noProof/>
          </w:rPr>
          <w:fldChar w:fldCharType="end"/>
        </w:r>
      </w:ins>
    </w:p>
    <w:p w14:paraId="063AA577" w14:textId="77777777" w:rsidR="00EA1A11" w:rsidRDefault="00EA1A11">
      <w:pPr>
        <w:pStyle w:val="TOC4"/>
        <w:tabs>
          <w:tab w:val="left" w:pos="1320"/>
          <w:tab w:val="right" w:leader="dot" w:pos="9060"/>
        </w:tabs>
        <w:rPr>
          <w:ins w:id="362" w:author="m.kalaitzaki" w:date="2019-05-16T10:06:00Z"/>
          <w:rFonts w:asciiTheme="minorHAnsi" w:eastAsiaTheme="minorEastAsia" w:hAnsiTheme="minorHAnsi" w:cstheme="minorBidi"/>
          <w:noProof/>
          <w:sz w:val="22"/>
          <w:szCs w:val="22"/>
          <w:lang w:eastAsia="en-US"/>
        </w:rPr>
      </w:pPr>
      <w:ins w:id="36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"_Toc8893713"</w:instrText>
        </w:r>
        <w:r w:rsidRPr="00F87F46">
          <w:rPr>
            <w:rStyle w:val="Hyperlink"/>
            <w:noProof/>
          </w:rPr>
          <w:instrText xml:space="preserve"> </w:instrText>
        </w:r>
        <w:r w:rsidRPr="00F87F46">
          <w:rPr>
            <w:rStyle w:val="Hyperlink"/>
            <w:noProof/>
          </w:rPr>
          <w:fldChar w:fldCharType="separate"/>
        </w:r>
        <w:r w:rsidRPr="00F87F46">
          <w:rPr>
            <w:rStyle w:val="Hyperlink"/>
            <w:noProof/>
          </w:rPr>
          <w:t>8.2.9.4</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_Toc8893713 \h </w:instrText>
        </w:r>
      </w:ins>
      <w:r>
        <w:rPr>
          <w:noProof/>
          <w:webHidden/>
        </w:rPr>
      </w:r>
      <w:r>
        <w:rPr>
          <w:noProof/>
          <w:webHidden/>
        </w:rPr>
        <w:fldChar w:fldCharType="separate"/>
      </w:r>
      <w:ins w:id="364" w:author="m.kalaitzaki" w:date="2019-05-16T10:06:00Z">
        <w:r>
          <w:rPr>
            <w:noProof/>
            <w:webHidden/>
          </w:rPr>
          <w:t>123</w:t>
        </w:r>
        <w:r>
          <w:rPr>
            <w:noProof/>
            <w:webHidden/>
          </w:rPr>
          <w:fldChar w:fldCharType="end"/>
        </w:r>
        <w:r w:rsidRPr="00F87F46">
          <w:rPr>
            <w:rStyle w:val="Hyperlink"/>
            <w:noProof/>
          </w:rPr>
          <w:fldChar w:fldCharType="end"/>
        </w:r>
      </w:ins>
    </w:p>
    <w:p w14:paraId="12EA839A" w14:textId="77777777" w:rsidR="00EA1A11" w:rsidRDefault="00EA1A11">
      <w:pPr>
        <w:pStyle w:val="TOC4"/>
        <w:tabs>
          <w:tab w:val="left" w:pos="1320"/>
          <w:tab w:val="right" w:leader="dot" w:pos="9060"/>
        </w:tabs>
        <w:rPr>
          <w:ins w:id="365" w:author="m.kalaitzaki" w:date="2019-05-16T10:06:00Z"/>
          <w:rFonts w:asciiTheme="minorHAnsi" w:eastAsiaTheme="minorEastAsia" w:hAnsiTheme="minorHAnsi" w:cstheme="minorBidi"/>
          <w:noProof/>
          <w:sz w:val="22"/>
          <w:szCs w:val="22"/>
          <w:lang w:eastAsia="en-US"/>
        </w:rPr>
      </w:pPr>
      <w:ins w:id="36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"_Toc8893714"</w:instrText>
        </w:r>
        <w:r w:rsidRPr="00F87F46">
          <w:rPr>
            <w:rStyle w:val="Hyperlink"/>
            <w:noProof/>
          </w:rPr>
          <w:instrText xml:space="preserve"> </w:instrText>
        </w:r>
        <w:r w:rsidRPr="00F87F46">
          <w:rPr>
            <w:rStyle w:val="Hyperlink"/>
            <w:noProof/>
          </w:rPr>
          <w:fldChar w:fldCharType="separate"/>
        </w:r>
        <w:r w:rsidRPr="00F87F46">
          <w:rPr>
            <w:rStyle w:val="Hyperlink"/>
            <w:noProof/>
          </w:rPr>
          <w:t>8.2.9.5</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_Toc8893714 \h </w:instrText>
        </w:r>
      </w:ins>
      <w:r>
        <w:rPr>
          <w:noProof/>
          <w:webHidden/>
        </w:rPr>
      </w:r>
      <w:r>
        <w:rPr>
          <w:noProof/>
          <w:webHidden/>
        </w:rPr>
        <w:fldChar w:fldCharType="separate"/>
      </w:r>
      <w:ins w:id="367" w:author="m.kalaitzaki" w:date="2019-05-16T10:06:00Z">
        <w:r>
          <w:rPr>
            <w:noProof/>
            <w:webHidden/>
          </w:rPr>
          <w:t>124</w:t>
        </w:r>
        <w:r>
          <w:rPr>
            <w:noProof/>
            <w:webHidden/>
          </w:rPr>
          <w:fldChar w:fldCharType="end"/>
        </w:r>
        <w:r w:rsidRPr="00F87F46">
          <w:rPr>
            <w:rStyle w:val="Hyperlink"/>
            <w:noProof/>
          </w:rPr>
          <w:fldChar w:fldCharType="end"/>
        </w:r>
      </w:ins>
    </w:p>
    <w:p w14:paraId="49C7555B" w14:textId="77777777" w:rsidR="00EA1A11" w:rsidRDefault="00EA1A11">
      <w:pPr>
        <w:pStyle w:val="TOC4"/>
        <w:tabs>
          <w:tab w:val="left" w:pos="1320"/>
          <w:tab w:val="right" w:leader="dot" w:pos="9060"/>
        </w:tabs>
        <w:rPr>
          <w:ins w:id="368" w:author="m.kalaitzaki" w:date="2019-05-16T10:06:00Z"/>
          <w:rFonts w:asciiTheme="minorHAnsi" w:eastAsiaTheme="minorEastAsia" w:hAnsiTheme="minorHAnsi" w:cstheme="minorBidi"/>
          <w:noProof/>
          <w:sz w:val="22"/>
          <w:szCs w:val="22"/>
          <w:lang w:eastAsia="en-US"/>
        </w:rPr>
      </w:pPr>
      <w:ins w:id="36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"_Toc8893715"</w:instrText>
        </w:r>
        <w:r w:rsidRPr="00F87F46">
          <w:rPr>
            <w:rStyle w:val="Hyperlink"/>
            <w:noProof/>
          </w:rPr>
          <w:instrText xml:space="preserve"> </w:instrText>
        </w:r>
        <w:r w:rsidRPr="00F87F46">
          <w:rPr>
            <w:rStyle w:val="Hyperlink"/>
            <w:noProof/>
          </w:rPr>
          <w:fldChar w:fldCharType="separate"/>
        </w:r>
        <w:r w:rsidRPr="00F87F46">
          <w:rPr>
            <w:rStyle w:val="Hyperlink"/>
            <w:noProof/>
          </w:rPr>
          <w:t>8.2.9.6</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_Toc8893715 \h </w:instrText>
        </w:r>
      </w:ins>
      <w:r>
        <w:rPr>
          <w:noProof/>
          <w:webHidden/>
        </w:rPr>
      </w:r>
      <w:r>
        <w:rPr>
          <w:noProof/>
          <w:webHidden/>
        </w:rPr>
        <w:fldChar w:fldCharType="separate"/>
      </w:r>
      <w:ins w:id="370" w:author="m.kalaitzaki" w:date="2019-05-16T10:06:00Z">
        <w:r>
          <w:rPr>
            <w:noProof/>
            <w:webHidden/>
          </w:rPr>
          <w:t>125</w:t>
        </w:r>
        <w:r>
          <w:rPr>
            <w:noProof/>
            <w:webHidden/>
          </w:rPr>
          <w:fldChar w:fldCharType="end"/>
        </w:r>
        <w:r w:rsidRPr="00F87F46">
          <w:rPr>
            <w:rStyle w:val="Hyperlink"/>
            <w:noProof/>
          </w:rPr>
          <w:fldChar w:fldCharType="end"/>
        </w:r>
      </w:ins>
    </w:p>
    <w:p w14:paraId="7F22568D" w14:textId="77777777" w:rsidR="00EA1A11" w:rsidRDefault="00EA1A11">
      <w:pPr>
        <w:pStyle w:val="TOC3"/>
        <w:rPr>
          <w:ins w:id="371" w:author="m.kalaitzaki" w:date="2019-05-16T10:06:00Z"/>
          <w:rFonts w:asciiTheme="minorHAnsi" w:eastAsiaTheme="minorEastAsia" w:hAnsiTheme="minorHAnsi" w:cstheme="minorBidi"/>
          <w:noProof/>
          <w:sz w:val="22"/>
          <w:szCs w:val="22"/>
          <w:lang w:eastAsia="en-US"/>
        </w:rPr>
      </w:pPr>
      <w:ins w:id="37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"_Toc8893716"</w:instrText>
        </w:r>
        <w:r w:rsidRPr="00F87F46">
          <w:rPr>
            <w:rStyle w:val="Hyperlink"/>
            <w:noProof/>
          </w:rPr>
          <w:instrText xml:space="preserve"> </w:instrText>
        </w:r>
        <w:r w:rsidRPr="00F87F46">
          <w:rPr>
            <w:rStyle w:val="Hyperlink"/>
            <w:noProof/>
          </w:rPr>
          <w:fldChar w:fldCharType="separate"/>
        </w:r>
        <w:r w:rsidRPr="00F87F46">
          <w:rPr>
            <w:rStyle w:val="Hyperlink"/>
            <w:noProof/>
          </w:rPr>
          <w:t>8.2.10</w:t>
        </w:r>
        <w:r>
          <w:rPr>
            <w:rFonts w:asciiTheme="minorHAnsi" w:eastAsiaTheme="minorEastAsia" w:hAnsiTheme="minorHAnsi" w:cstheme="minorBidi"/>
            <w:noProof/>
            <w:sz w:val="22"/>
            <w:szCs w:val="22"/>
            <w:lang w:eastAsia="en-US"/>
          </w:rPr>
          <w:tab/>
        </w:r>
        <w:r w:rsidRPr="00F87F46">
          <w:rPr>
            <w:rStyle w:val="Hyperlink"/>
            <w:noProof/>
          </w:rPr>
          <w:t>Y-Joint</w:t>
        </w:r>
        <w:r>
          <w:rPr>
            <w:noProof/>
            <w:webHidden/>
          </w:rPr>
          <w:tab/>
        </w:r>
        <w:r>
          <w:rPr>
            <w:noProof/>
            <w:webHidden/>
          </w:rPr>
          <w:fldChar w:fldCharType="begin"/>
        </w:r>
        <w:r>
          <w:rPr>
            <w:noProof/>
            <w:webHidden/>
          </w:rPr>
          <w:instrText xml:space="preserve"> PAGEREF _Toc8893716 \h </w:instrText>
        </w:r>
      </w:ins>
      <w:r>
        <w:rPr>
          <w:noProof/>
          <w:webHidden/>
        </w:rPr>
      </w:r>
      <w:r>
        <w:rPr>
          <w:noProof/>
          <w:webHidden/>
        </w:rPr>
        <w:fldChar w:fldCharType="separate"/>
      </w:r>
      <w:ins w:id="373" w:author="m.kalaitzaki" w:date="2019-05-16T10:06:00Z">
        <w:r>
          <w:rPr>
            <w:noProof/>
            <w:webHidden/>
          </w:rPr>
          <w:t>126</w:t>
        </w:r>
        <w:r>
          <w:rPr>
            <w:noProof/>
            <w:webHidden/>
          </w:rPr>
          <w:fldChar w:fldCharType="end"/>
        </w:r>
        <w:r w:rsidRPr="00F87F46">
          <w:rPr>
            <w:rStyle w:val="Hyperlink"/>
            <w:noProof/>
          </w:rPr>
          <w:fldChar w:fldCharType="end"/>
        </w:r>
      </w:ins>
    </w:p>
    <w:p w14:paraId="635F5EE6" w14:textId="77777777" w:rsidR="00EA1A11" w:rsidRDefault="00EA1A11">
      <w:pPr>
        <w:pStyle w:val="TOC4"/>
        <w:tabs>
          <w:tab w:val="left" w:pos="1320"/>
          <w:tab w:val="right" w:leader="dot" w:pos="9060"/>
        </w:tabs>
        <w:rPr>
          <w:ins w:id="374" w:author="m.kalaitzaki" w:date="2019-05-16T10:06:00Z"/>
          <w:rFonts w:asciiTheme="minorHAnsi" w:eastAsiaTheme="minorEastAsia" w:hAnsiTheme="minorHAnsi" w:cstheme="minorBidi"/>
          <w:noProof/>
          <w:sz w:val="22"/>
          <w:szCs w:val="22"/>
          <w:lang w:eastAsia="en-US"/>
        </w:rPr>
      </w:pPr>
      <w:ins w:id="375" w:author="m.kalaitzaki" w:date="2019-05-16T10:06:00Z">
        <w:r w:rsidRPr="00F87F46">
          <w:rPr>
            <w:rStyle w:val="Hyperlink"/>
            <w:noProof/>
          </w:rPr>
          <w:lastRenderedPageBreak/>
          <w:fldChar w:fldCharType="begin"/>
        </w:r>
        <w:r w:rsidRPr="00F87F46">
          <w:rPr>
            <w:rStyle w:val="Hyperlink"/>
            <w:noProof/>
          </w:rPr>
          <w:instrText xml:space="preserve"> </w:instrText>
        </w:r>
        <w:r>
          <w:rPr>
            <w:noProof/>
          </w:rPr>
          <w:instrText>HYPERLINK \l "_Toc8893717"</w:instrText>
        </w:r>
        <w:r w:rsidRPr="00F87F46">
          <w:rPr>
            <w:rStyle w:val="Hyperlink"/>
            <w:noProof/>
          </w:rPr>
          <w:instrText xml:space="preserve"> </w:instrText>
        </w:r>
        <w:r w:rsidRPr="00F87F46">
          <w:rPr>
            <w:rStyle w:val="Hyperlink"/>
            <w:noProof/>
          </w:rPr>
          <w:fldChar w:fldCharType="separate"/>
        </w:r>
        <w:r w:rsidRPr="00F87F46">
          <w:rPr>
            <w:rStyle w:val="Hyperlink"/>
            <w:noProof/>
          </w:rPr>
          <w:t>8.2.10.1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_Toc8893717 \h </w:instrText>
        </w:r>
      </w:ins>
      <w:r>
        <w:rPr>
          <w:noProof/>
          <w:webHidden/>
        </w:rPr>
      </w:r>
      <w:r>
        <w:rPr>
          <w:noProof/>
          <w:webHidden/>
        </w:rPr>
        <w:fldChar w:fldCharType="separate"/>
      </w:r>
      <w:ins w:id="376" w:author="m.kalaitzaki" w:date="2019-05-16T10:06:00Z">
        <w:r>
          <w:rPr>
            <w:noProof/>
            <w:webHidden/>
          </w:rPr>
          <w:t>126</w:t>
        </w:r>
        <w:r>
          <w:rPr>
            <w:noProof/>
            <w:webHidden/>
          </w:rPr>
          <w:fldChar w:fldCharType="end"/>
        </w:r>
        <w:r w:rsidRPr="00F87F46">
          <w:rPr>
            <w:rStyle w:val="Hyperlink"/>
            <w:noProof/>
          </w:rPr>
          <w:fldChar w:fldCharType="end"/>
        </w:r>
      </w:ins>
    </w:p>
    <w:p w14:paraId="5CC88B2C" w14:textId="77777777" w:rsidR="00EA1A11" w:rsidRDefault="00EA1A11">
      <w:pPr>
        <w:pStyle w:val="TOC4"/>
        <w:tabs>
          <w:tab w:val="left" w:pos="1320"/>
          <w:tab w:val="right" w:leader="dot" w:pos="9060"/>
        </w:tabs>
        <w:rPr>
          <w:ins w:id="377" w:author="m.kalaitzaki" w:date="2019-05-16T10:06:00Z"/>
          <w:rFonts w:asciiTheme="minorHAnsi" w:eastAsiaTheme="minorEastAsia" w:hAnsiTheme="minorHAnsi" w:cstheme="minorBidi"/>
          <w:noProof/>
          <w:sz w:val="22"/>
          <w:szCs w:val="22"/>
          <w:lang w:eastAsia="en-US"/>
        </w:rPr>
      </w:pPr>
      <w:ins w:id="37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"_Toc8893718"</w:instrText>
        </w:r>
        <w:r w:rsidRPr="00F87F46">
          <w:rPr>
            <w:rStyle w:val="Hyperlink"/>
            <w:noProof/>
          </w:rPr>
          <w:instrText xml:space="preserve"> </w:instrText>
        </w:r>
        <w:r w:rsidRPr="00F87F46">
          <w:rPr>
            <w:rStyle w:val="Hyperlink"/>
            <w:noProof/>
          </w:rPr>
          <w:fldChar w:fldCharType="separate"/>
        </w:r>
        <w:r w:rsidRPr="00F87F46">
          <w:rPr>
            <w:rStyle w:val="Hyperlink"/>
            <w:noProof/>
          </w:rPr>
          <w:t>8.2.10.2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_Toc8893718 \h </w:instrText>
        </w:r>
      </w:ins>
      <w:r>
        <w:rPr>
          <w:noProof/>
          <w:webHidden/>
        </w:rPr>
      </w:r>
      <w:r>
        <w:rPr>
          <w:noProof/>
          <w:webHidden/>
        </w:rPr>
        <w:fldChar w:fldCharType="separate"/>
      </w:r>
      <w:ins w:id="379" w:author="m.kalaitzaki" w:date="2019-05-16T10:06:00Z">
        <w:r>
          <w:rPr>
            <w:noProof/>
            <w:webHidden/>
          </w:rPr>
          <w:t>126</w:t>
        </w:r>
        <w:r>
          <w:rPr>
            <w:noProof/>
            <w:webHidden/>
          </w:rPr>
          <w:fldChar w:fldCharType="end"/>
        </w:r>
        <w:r w:rsidRPr="00F87F46">
          <w:rPr>
            <w:rStyle w:val="Hyperlink"/>
            <w:noProof/>
          </w:rPr>
          <w:fldChar w:fldCharType="end"/>
        </w:r>
      </w:ins>
    </w:p>
    <w:p w14:paraId="14900D39" w14:textId="77777777" w:rsidR="00EA1A11" w:rsidRDefault="00EA1A11">
      <w:pPr>
        <w:pStyle w:val="TOC4"/>
        <w:tabs>
          <w:tab w:val="left" w:pos="1320"/>
          <w:tab w:val="right" w:leader="dot" w:pos="9060"/>
        </w:tabs>
        <w:rPr>
          <w:ins w:id="380" w:author="m.kalaitzaki" w:date="2019-05-16T10:06:00Z"/>
          <w:rFonts w:asciiTheme="minorHAnsi" w:eastAsiaTheme="minorEastAsia" w:hAnsiTheme="minorHAnsi" w:cstheme="minorBidi"/>
          <w:noProof/>
          <w:sz w:val="22"/>
          <w:szCs w:val="22"/>
          <w:lang w:eastAsia="en-US"/>
        </w:rPr>
      </w:pPr>
      <w:ins w:id="38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"_Toc8893719"</w:instrText>
        </w:r>
        <w:r w:rsidRPr="00F87F46">
          <w:rPr>
            <w:rStyle w:val="Hyperlink"/>
            <w:noProof/>
          </w:rPr>
          <w:instrText xml:space="preserve"> </w:instrText>
        </w:r>
        <w:r w:rsidRPr="00F87F46">
          <w:rPr>
            <w:rStyle w:val="Hyperlink"/>
            <w:noProof/>
          </w:rPr>
          <w:fldChar w:fldCharType="separate"/>
        </w:r>
        <w:r w:rsidRPr="00F87F46">
          <w:rPr>
            <w:rStyle w:val="Hyperlink"/>
            <w:noProof/>
          </w:rPr>
          <w:t>8.2.10.3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_Toc8893719 \h </w:instrText>
        </w:r>
      </w:ins>
      <w:r>
        <w:rPr>
          <w:noProof/>
          <w:webHidden/>
        </w:rPr>
      </w:r>
      <w:r>
        <w:rPr>
          <w:noProof/>
          <w:webHidden/>
        </w:rPr>
        <w:fldChar w:fldCharType="separate"/>
      </w:r>
      <w:ins w:id="382" w:author="m.kalaitzaki" w:date="2019-05-16T10:06:00Z">
        <w:r>
          <w:rPr>
            <w:noProof/>
            <w:webHidden/>
          </w:rPr>
          <w:t>127</w:t>
        </w:r>
        <w:r>
          <w:rPr>
            <w:noProof/>
            <w:webHidden/>
          </w:rPr>
          <w:fldChar w:fldCharType="end"/>
        </w:r>
        <w:r w:rsidRPr="00F87F46">
          <w:rPr>
            <w:rStyle w:val="Hyperlink"/>
            <w:noProof/>
          </w:rPr>
          <w:fldChar w:fldCharType="end"/>
        </w:r>
      </w:ins>
    </w:p>
    <w:p w14:paraId="75580F4F" w14:textId="77777777" w:rsidR="00EA1A11" w:rsidRDefault="00EA1A11">
      <w:pPr>
        <w:pStyle w:val="TOC4"/>
        <w:tabs>
          <w:tab w:val="left" w:pos="1320"/>
          <w:tab w:val="right" w:leader="dot" w:pos="9060"/>
        </w:tabs>
        <w:rPr>
          <w:ins w:id="383" w:author="m.kalaitzaki" w:date="2019-05-16T10:06:00Z"/>
          <w:rFonts w:asciiTheme="minorHAnsi" w:eastAsiaTheme="minorEastAsia" w:hAnsiTheme="minorHAnsi" w:cstheme="minorBidi"/>
          <w:noProof/>
          <w:sz w:val="22"/>
          <w:szCs w:val="22"/>
          <w:lang w:eastAsia="en-US"/>
        </w:rPr>
      </w:pPr>
      <w:ins w:id="38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"_Toc8893720"</w:instrText>
        </w:r>
        <w:r w:rsidRPr="00F87F46">
          <w:rPr>
            <w:rStyle w:val="Hyperlink"/>
            <w:noProof/>
          </w:rPr>
          <w:instrText xml:space="preserve"> </w:instrText>
        </w:r>
        <w:r w:rsidRPr="00F87F46">
          <w:rPr>
            <w:rStyle w:val="Hyperlink"/>
            <w:noProof/>
          </w:rPr>
          <w:fldChar w:fldCharType="separate"/>
        </w:r>
        <w:r w:rsidRPr="00F87F46">
          <w:rPr>
            <w:rStyle w:val="Hyperlink"/>
            <w:noProof/>
          </w:rPr>
          <w:t>8.2.10.4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_Toc8893720 \h </w:instrText>
        </w:r>
      </w:ins>
      <w:r>
        <w:rPr>
          <w:noProof/>
          <w:webHidden/>
        </w:rPr>
      </w:r>
      <w:r>
        <w:rPr>
          <w:noProof/>
          <w:webHidden/>
        </w:rPr>
        <w:fldChar w:fldCharType="separate"/>
      </w:r>
      <w:ins w:id="385" w:author="m.kalaitzaki" w:date="2019-05-16T10:06:00Z">
        <w:r>
          <w:rPr>
            <w:noProof/>
            <w:webHidden/>
          </w:rPr>
          <w:t>127</w:t>
        </w:r>
        <w:r>
          <w:rPr>
            <w:noProof/>
            <w:webHidden/>
          </w:rPr>
          <w:fldChar w:fldCharType="end"/>
        </w:r>
        <w:r w:rsidRPr="00F87F46">
          <w:rPr>
            <w:rStyle w:val="Hyperlink"/>
            <w:noProof/>
          </w:rPr>
          <w:fldChar w:fldCharType="end"/>
        </w:r>
      </w:ins>
    </w:p>
    <w:p w14:paraId="4E502E1A" w14:textId="77777777" w:rsidR="00EA1A11" w:rsidRDefault="00EA1A11">
      <w:pPr>
        <w:pStyle w:val="TOC4"/>
        <w:tabs>
          <w:tab w:val="left" w:pos="1320"/>
          <w:tab w:val="right" w:leader="dot" w:pos="9060"/>
        </w:tabs>
        <w:rPr>
          <w:ins w:id="386" w:author="m.kalaitzaki" w:date="2019-05-16T10:06:00Z"/>
          <w:rFonts w:asciiTheme="minorHAnsi" w:eastAsiaTheme="minorEastAsia" w:hAnsiTheme="minorHAnsi" w:cstheme="minorBidi"/>
          <w:noProof/>
          <w:sz w:val="22"/>
          <w:szCs w:val="22"/>
          <w:lang w:eastAsia="en-US"/>
        </w:rPr>
      </w:pPr>
      <w:ins w:id="38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"_Toc8893721"</w:instrText>
        </w:r>
        <w:r w:rsidRPr="00F87F46">
          <w:rPr>
            <w:rStyle w:val="Hyperlink"/>
            <w:noProof/>
          </w:rPr>
          <w:instrText xml:space="preserve"> </w:instrText>
        </w:r>
        <w:r w:rsidRPr="00F87F46">
          <w:rPr>
            <w:rStyle w:val="Hyperlink"/>
            <w:noProof/>
          </w:rPr>
          <w:fldChar w:fldCharType="separate"/>
        </w:r>
        <w:r w:rsidRPr="00F87F46">
          <w:rPr>
            <w:rStyle w:val="Hyperlink"/>
            <w:noProof/>
          </w:rPr>
          <w:t>8.2.10.5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_Toc8893721 \h </w:instrText>
        </w:r>
      </w:ins>
      <w:r>
        <w:rPr>
          <w:noProof/>
          <w:webHidden/>
        </w:rPr>
      </w:r>
      <w:r>
        <w:rPr>
          <w:noProof/>
          <w:webHidden/>
        </w:rPr>
        <w:fldChar w:fldCharType="separate"/>
      </w:r>
      <w:ins w:id="388" w:author="m.kalaitzaki" w:date="2019-05-16T10:06:00Z">
        <w:r>
          <w:rPr>
            <w:noProof/>
            <w:webHidden/>
          </w:rPr>
          <w:t>129</w:t>
        </w:r>
        <w:r>
          <w:rPr>
            <w:noProof/>
            <w:webHidden/>
          </w:rPr>
          <w:fldChar w:fldCharType="end"/>
        </w:r>
        <w:r w:rsidRPr="00F87F46">
          <w:rPr>
            <w:rStyle w:val="Hyperlink"/>
            <w:noProof/>
          </w:rPr>
          <w:fldChar w:fldCharType="end"/>
        </w:r>
      </w:ins>
    </w:p>
    <w:p w14:paraId="75058491" w14:textId="77777777" w:rsidR="00EA1A11" w:rsidRDefault="00EA1A11">
      <w:pPr>
        <w:pStyle w:val="TOC3"/>
        <w:rPr>
          <w:ins w:id="389" w:author="m.kalaitzaki" w:date="2019-05-16T10:06:00Z"/>
          <w:rFonts w:asciiTheme="minorHAnsi" w:eastAsiaTheme="minorEastAsia" w:hAnsiTheme="minorHAnsi" w:cstheme="minorBidi"/>
          <w:noProof/>
          <w:sz w:val="22"/>
          <w:szCs w:val="22"/>
          <w:lang w:eastAsia="en-US"/>
        </w:rPr>
      </w:pPr>
      <w:ins w:id="39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"_Toc8893722"</w:instrText>
        </w:r>
        <w:r w:rsidRPr="00F87F46">
          <w:rPr>
            <w:rStyle w:val="Hyperlink"/>
            <w:noProof/>
          </w:rPr>
          <w:instrText xml:space="preserve"> </w:instrText>
        </w:r>
        <w:r w:rsidRPr="00F87F46">
          <w:rPr>
            <w:rStyle w:val="Hyperlink"/>
            <w:noProof/>
          </w:rPr>
          <w:fldChar w:fldCharType="separate"/>
        </w:r>
        <w:r w:rsidRPr="00F87F46">
          <w:rPr>
            <w:rStyle w:val="Hyperlink"/>
            <w:noProof/>
          </w:rPr>
          <w:t>8.2.11</w:t>
        </w:r>
        <w:r>
          <w:rPr>
            <w:rFonts w:asciiTheme="minorHAnsi" w:eastAsiaTheme="minorEastAsia" w:hAnsiTheme="minorHAnsi" w:cstheme="minorBidi"/>
            <w:noProof/>
            <w:sz w:val="22"/>
            <w:szCs w:val="22"/>
            <w:lang w:eastAsia="en-US"/>
          </w:rPr>
          <w:tab/>
        </w:r>
        <w:r w:rsidRPr="00F87F46">
          <w:rPr>
            <w:rStyle w:val="Hyperlink"/>
            <w:noProof/>
          </w:rPr>
          <w:t>K-Joint</w:t>
        </w:r>
        <w:r>
          <w:rPr>
            <w:noProof/>
            <w:webHidden/>
          </w:rPr>
          <w:tab/>
        </w:r>
        <w:r>
          <w:rPr>
            <w:noProof/>
            <w:webHidden/>
          </w:rPr>
          <w:fldChar w:fldCharType="begin"/>
        </w:r>
        <w:r>
          <w:rPr>
            <w:noProof/>
            <w:webHidden/>
          </w:rPr>
          <w:instrText xml:space="preserve"> PAGEREF _Toc8893722 \h </w:instrText>
        </w:r>
      </w:ins>
      <w:r>
        <w:rPr>
          <w:noProof/>
          <w:webHidden/>
        </w:rPr>
      </w:r>
      <w:r>
        <w:rPr>
          <w:noProof/>
          <w:webHidden/>
        </w:rPr>
        <w:fldChar w:fldCharType="separate"/>
      </w:r>
      <w:ins w:id="391" w:author="m.kalaitzaki" w:date="2019-05-16T10:06:00Z">
        <w:r>
          <w:rPr>
            <w:noProof/>
            <w:webHidden/>
          </w:rPr>
          <w:t>129</w:t>
        </w:r>
        <w:r>
          <w:rPr>
            <w:noProof/>
            <w:webHidden/>
          </w:rPr>
          <w:fldChar w:fldCharType="end"/>
        </w:r>
        <w:r w:rsidRPr="00F87F46">
          <w:rPr>
            <w:rStyle w:val="Hyperlink"/>
            <w:noProof/>
          </w:rPr>
          <w:fldChar w:fldCharType="end"/>
        </w:r>
      </w:ins>
    </w:p>
    <w:p w14:paraId="6FBBA8CE" w14:textId="77777777" w:rsidR="00EA1A11" w:rsidRDefault="00EA1A11">
      <w:pPr>
        <w:pStyle w:val="TOC4"/>
        <w:tabs>
          <w:tab w:val="left" w:pos="1320"/>
          <w:tab w:val="right" w:leader="dot" w:pos="9060"/>
        </w:tabs>
        <w:rPr>
          <w:ins w:id="392" w:author="m.kalaitzaki" w:date="2019-05-16T10:06:00Z"/>
          <w:rFonts w:asciiTheme="minorHAnsi" w:eastAsiaTheme="minorEastAsia" w:hAnsiTheme="minorHAnsi" w:cstheme="minorBidi"/>
          <w:noProof/>
          <w:sz w:val="22"/>
          <w:szCs w:val="22"/>
          <w:lang w:eastAsia="en-US"/>
        </w:rPr>
      </w:pPr>
      <w:ins w:id="39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"_Toc8893723"</w:instrText>
        </w:r>
        <w:r w:rsidRPr="00F87F46">
          <w:rPr>
            <w:rStyle w:val="Hyperlink"/>
            <w:noProof/>
          </w:rPr>
          <w:instrText xml:space="preserve"> </w:instrText>
        </w:r>
        <w:r w:rsidRPr="00F87F46">
          <w:rPr>
            <w:rStyle w:val="Hyperlink"/>
            <w:noProof/>
          </w:rPr>
          <w:fldChar w:fldCharType="separate"/>
        </w:r>
        <w:r w:rsidRPr="00F87F46">
          <w:rPr>
            <w:rStyle w:val="Hyperlink"/>
            <w:noProof/>
          </w:rPr>
          <w:t>8.2.11.1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_Toc8893723 \h </w:instrText>
        </w:r>
      </w:ins>
      <w:r>
        <w:rPr>
          <w:noProof/>
          <w:webHidden/>
        </w:rPr>
      </w:r>
      <w:r>
        <w:rPr>
          <w:noProof/>
          <w:webHidden/>
        </w:rPr>
        <w:fldChar w:fldCharType="separate"/>
      </w:r>
      <w:ins w:id="394" w:author="m.kalaitzaki" w:date="2019-05-16T10:06:00Z">
        <w:r>
          <w:rPr>
            <w:noProof/>
            <w:webHidden/>
          </w:rPr>
          <w:t>129</w:t>
        </w:r>
        <w:r>
          <w:rPr>
            <w:noProof/>
            <w:webHidden/>
          </w:rPr>
          <w:fldChar w:fldCharType="end"/>
        </w:r>
        <w:r w:rsidRPr="00F87F46">
          <w:rPr>
            <w:rStyle w:val="Hyperlink"/>
            <w:noProof/>
          </w:rPr>
          <w:fldChar w:fldCharType="end"/>
        </w:r>
      </w:ins>
    </w:p>
    <w:p w14:paraId="0D47EA0A" w14:textId="77777777" w:rsidR="00EA1A11" w:rsidRDefault="00EA1A11">
      <w:pPr>
        <w:pStyle w:val="TOC4"/>
        <w:tabs>
          <w:tab w:val="left" w:pos="1320"/>
          <w:tab w:val="right" w:leader="dot" w:pos="9060"/>
        </w:tabs>
        <w:rPr>
          <w:ins w:id="395" w:author="m.kalaitzaki" w:date="2019-05-16T10:06:00Z"/>
          <w:rFonts w:asciiTheme="minorHAnsi" w:eastAsiaTheme="minorEastAsia" w:hAnsiTheme="minorHAnsi" w:cstheme="minorBidi"/>
          <w:noProof/>
          <w:sz w:val="22"/>
          <w:szCs w:val="22"/>
          <w:lang w:eastAsia="en-US"/>
        </w:rPr>
      </w:pPr>
      <w:ins w:id="39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"_Toc8893724"</w:instrText>
        </w:r>
        <w:r w:rsidRPr="00F87F46">
          <w:rPr>
            <w:rStyle w:val="Hyperlink"/>
            <w:noProof/>
          </w:rPr>
          <w:instrText xml:space="preserve"> </w:instrText>
        </w:r>
        <w:r w:rsidRPr="00F87F46">
          <w:rPr>
            <w:rStyle w:val="Hyperlink"/>
            <w:noProof/>
          </w:rPr>
          <w:fldChar w:fldCharType="separate"/>
        </w:r>
        <w:r w:rsidRPr="00F87F46">
          <w:rPr>
            <w:rStyle w:val="Hyperlink"/>
            <w:noProof/>
          </w:rPr>
          <w:t>8.2.11.2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_Toc8893724 \h </w:instrText>
        </w:r>
      </w:ins>
      <w:r>
        <w:rPr>
          <w:noProof/>
          <w:webHidden/>
        </w:rPr>
      </w:r>
      <w:r>
        <w:rPr>
          <w:noProof/>
          <w:webHidden/>
        </w:rPr>
        <w:fldChar w:fldCharType="separate"/>
      </w:r>
      <w:ins w:id="397" w:author="m.kalaitzaki" w:date="2019-05-16T10:06:00Z">
        <w:r>
          <w:rPr>
            <w:noProof/>
            <w:webHidden/>
          </w:rPr>
          <w:t>130</w:t>
        </w:r>
        <w:r>
          <w:rPr>
            <w:noProof/>
            <w:webHidden/>
          </w:rPr>
          <w:fldChar w:fldCharType="end"/>
        </w:r>
        <w:r w:rsidRPr="00F87F46">
          <w:rPr>
            <w:rStyle w:val="Hyperlink"/>
            <w:noProof/>
          </w:rPr>
          <w:fldChar w:fldCharType="end"/>
        </w:r>
      </w:ins>
    </w:p>
    <w:p w14:paraId="1AEA3736" w14:textId="77777777" w:rsidR="00EA1A11" w:rsidRDefault="00EA1A11">
      <w:pPr>
        <w:pStyle w:val="TOC4"/>
        <w:tabs>
          <w:tab w:val="left" w:pos="1320"/>
          <w:tab w:val="right" w:leader="dot" w:pos="9060"/>
        </w:tabs>
        <w:rPr>
          <w:ins w:id="398" w:author="m.kalaitzaki" w:date="2019-05-16T10:06:00Z"/>
          <w:rFonts w:asciiTheme="minorHAnsi" w:eastAsiaTheme="minorEastAsia" w:hAnsiTheme="minorHAnsi" w:cstheme="minorBidi"/>
          <w:noProof/>
          <w:sz w:val="22"/>
          <w:szCs w:val="22"/>
          <w:lang w:eastAsia="en-US"/>
        </w:rPr>
      </w:pPr>
      <w:ins w:id="39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"_Toc8893725"</w:instrText>
        </w:r>
        <w:r w:rsidRPr="00F87F46">
          <w:rPr>
            <w:rStyle w:val="Hyperlink"/>
            <w:noProof/>
          </w:rPr>
          <w:instrText xml:space="preserve"> </w:instrText>
        </w:r>
        <w:r w:rsidRPr="00F87F46">
          <w:rPr>
            <w:rStyle w:val="Hyperlink"/>
            <w:noProof/>
          </w:rPr>
          <w:fldChar w:fldCharType="separate"/>
        </w:r>
        <w:r w:rsidRPr="00F87F46">
          <w:rPr>
            <w:rStyle w:val="Hyperlink"/>
            <w:noProof/>
          </w:rPr>
          <w:t>8.2.11.3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_Toc8893725 \h </w:instrText>
        </w:r>
      </w:ins>
      <w:r>
        <w:rPr>
          <w:noProof/>
          <w:webHidden/>
        </w:rPr>
      </w:r>
      <w:r>
        <w:rPr>
          <w:noProof/>
          <w:webHidden/>
        </w:rPr>
        <w:fldChar w:fldCharType="separate"/>
      </w:r>
      <w:ins w:id="400" w:author="m.kalaitzaki" w:date="2019-05-16T10:06:00Z">
        <w:r>
          <w:rPr>
            <w:noProof/>
            <w:webHidden/>
          </w:rPr>
          <w:t>130</w:t>
        </w:r>
        <w:r>
          <w:rPr>
            <w:noProof/>
            <w:webHidden/>
          </w:rPr>
          <w:fldChar w:fldCharType="end"/>
        </w:r>
        <w:r w:rsidRPr="00F87F46">
          <w:rPr>
            <w:rStyle w:val="Hyperlink"/>
            <w:noProof/>
          </w:rPr>
          <w:fldChar w:fldCharType="end"/>
        </w:r>
      </w:ins>
    </w:p>
    <w:p w14:paraId="2654C139" w14:textId="77777777" w:rsidR="00EA1A11" w:rsidRDefault="00EA1A11">
      <w:pPr>
        <w:pStyle w:val="TOC4"/>
        <w:tabs>
          <w:tab w:val="left" w:pos="1320"/>
          <w:tab w:val="right" w:leader="dot" w:pos="9060"/>
        </w:tabs>
        <w:rPr>
          <w:ins w:id="401" w:author="m.kalaitzaki" w:date="2019-05-16T10:06:00Z"/>
          <w:rFonts w:asciiTheme="minorHAnsi" w:eastAsiaTheme="minorEastAsia" w:hAnsiTheme="minorHAnsi" w:cstheme="minorBidi"/>
          <w:noProof/>
          <w:sz w:val="22"/>
          <w:szCs w:val="22"/>
          <w:lang w:eastAsia="en-US"/>
        </w:rPr>
      </w:pPr>
      <w:ins w:id="40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"_Toc8893726"</w:instrText>
        </w:r>
        <w:r w:rsidRPr="00F87F46">
          <w:rPr>
            <w:rStyle w:val="Hyperlink"/>
            <w:noProof/>
          </w:rPr>
          <w:instrText xml:space="preserve"> </w:instrText>
        </w:r>
        <w:r w:rsidRPr="00F87F46">
          <w:rPr>
            <w:rStyle w:val="Hyperlink"/>
            <w:noProof/>
          </w:rPr>
          <w:fldChar w:fldCharType="separate"/>
        </w:r>
        <w:r w:rsidRPr="00F87F46">
          <w:rPr>
            <w:rStyle w:val="Hyperlink"/>
            <w:noProof/>
          </w:rPr>
          <w:t>8.2.11.4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_Toc8893726 \h </w:instrText>
        </w:r>
      </w:ins>
      <w:r>
        <w:rPr>
          <w:noProof/>
          <w:webHidden/>
        </w:rPr>
      </w:r>
      <w:r>
        <w:rPr>
          <w:noProof/>
          <w:webHidden/>
        </w:rPr>
        <w:fldChar w:fldCharType="separate"/>
      </w:r>
      <w:ins w:id="403" w:author="m.kalaitzaki" w:date="2019-05-16T10:06:00Z">
        <w:r>
          <w:rPr>
            <w:noProof/>
            <w:webHidden/>
          </w:rPr>
          <w:t>130</w:t>
        </w:r>
        <w:r>
          <w:rPr>
            <w:noProof/>
            <w:webHidden/>
          </w:rPr>
          <w:fldChar w:fldCharType="end"/>
        </w:r>
        <w:r w:rsidRPr="00F87F46">
          <w:rPr>
            <w:rStyle w:val="Hyperlink"/>
            <w:noProof/>
          </w:rPr>
          <w:fldChar w:fldCharType="end"/>
        </w:r>
      </w:ins>
    </w:p>
    <w:p w14:paraId="1C8580CD" w14:textId="77777777" w:rsidR="00EA1A11" w:rsidRDefault="00EA1A11">
      <w:pPr>
        <w:pStyle w:val="TOC4"/>
        <w:tabs>
          <w:tab w:val="left" w:pos="1320"/>
          <w:tab w:val="right" w:leader="dot" w:pos="9060"/>
        </w:tabs>
        <w:rPr>
          <w:ins w:id="404" w:author="m.kalaitzaki" w:date="2019-05-16T10:06:00Z"/>
          <w:rFonts w:asciiTheme="minorHAnsi" w:eastAsiaTheme="minorEastAsia" w:hAnsiTheme="minorHAnsi" w:cstheme="minorBidi"/>
          <w:noProof/>
          <w:sz w:val="22"/>
          <w:szCs w:val="22"/>
          <w:lang w:eastAsia="en-US"/>
        </w:rPr>
      </w:pPr>
      <w:ins w:id="40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"_Toc8893727"</w:instrText>
        </w:r>
        <w:r w:rsidRPr="00F87F46">
          <w:rPr>
            <w:rStyle w:val="Hyperlink"/>
            <w:noProof/>
          </w:rPr>
          <w:instrText xml:space="preserve"> </w:instrText>
        </w:r>
        <w:r w:rsidRPr="00F87F46">
          <w:rPr>
            <w:rStyle w:val="Hyperlink"/>
            <w:noProof/>
          </w:rPr>
          <w:fldChar w:fldCharType="separate"/>
        </w:r>
        <w:r w:rsidRPr="00F87F46">
          <w:rPr>
            <w:rStyle w:val="Hyperlink"/>
            <w:noProof/>
          </w:rPr>
          <w:t>8.2.11.5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_Toc8893727 \h </w:instrText>
        </w:r>
      </w:ins>
      <w:r>
        <w:rPr>
          <w:noProof/>
          <w:webHidden/>
        </w:rPr>
      </w:r>
      <w:r>
        <w:rPr>
          <w:noProof/>
          <w:webHidden/>
        </w:rPr>
        <w:fldChar w:fldCharType="separate"/>
      </w:r>
      <w:ins w:id="406" w:author="m.kalaitzaki" w:date="2019-05-16T10:06:00Z">
        <w:r>
          <w:rPr>
            <w:noProof/>
            <w:webHidden/>
          </w:rPr>
          <w:t>133</w:t>
        </w:r>
        <w:r>
          <w:rPr>
            <w:noProof/>
            <w:webHidden/>
          </w:rPr>
          <w:fldChar w:fldCharType="end"/>
        </w:r>
        <w:r w:rsidRPr="00F87F46">
          <w:rPr>
            <w:rStyle w:val="Hyperlink"/>
            <w:noProof/>
          </w:rPr>
          <w:fldChar w:fldCharType="end"/>
        </w:r>
      </w:ins>
    </w:p>
    <w:p w14:paraId="48AAEAD3" w14:textId="77777777" w:rsidR="00EA1A11" w:rsidRDefault="00EA1A11">
      <w:pPr>
        <w:pStyle w:val="TOC3"/>
        <w:rPr>
          <w:ins w:id="407" w:author="m.kalaitzaki" w:date="2019-05-16T10:06:00Z"/>
          <w:rFonts w:asciiTheme="minorHAnsi" w:eastAsiaTheme="minorEastAsia" w:hAnsiTheme="minorHAnsi" w:cstheme="minorBidi"/>
          <w:noProof/>
          <w:sz w:val="22"/>
          <w:szCs w:val="22"/>
          <w:lang w:eastAsia="en-US"/>
        </w:rPr>
      </w:pPr>
      <w:ins w:id="40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"_Toc8893728"</w:instrText>
        </w:r>
        <w:r w:rsidRPr="00F87F46">
          <w:rPr>
            <w:rStyle w:val="Hyperlink"/>
            <w:noProof/>
          </w:rPr>
          <w:instrText xml:space="preserve"> </w:instrText>
        </w:r>
        <w:r w:rsidRPr="00F87F46">
          <w:rPr>
            <w:rStyle w:val="Hyperlink"/>
            <w:noProof/>
          </w:rPr>
          <w:fldChar w:fldCharType="separate"/>
        </w:r>
        <w:r w:rsidRPr="00F87F46">
          <w:rPr>
            <w:rStyle w:val="Hyperlink"/>
            <w:noProof/>
          </w:rPr>
          <w:t>8.2.12</w:t>
        </w:r>
        <w:r>
          <w:rPr>
            <w:rFonts w:asciiTheme="minorHAnsi" w:eastAsiaTheme="minorEastAsia" w:hAnsiTheme="minorHAnsi" w:cstheme="minorBidi"/>
            <w:noProof/>
            <w:sz w:val="22"/>
            <w:szCs w:val="22"/>
            <w:lang w:eastAsia="en-US"/>
          </w:rPr>
          <w:tab/>
        </w:r>
        <w:r w:rsidRPr="00F87F46">
          <w:rPr>
            <w:rStyle w:val="Hyperlink"/>
            <w:noProof/>
          </w:rPr>
          <w:t>Cruciform Joint</w:t>
        </w:r>
        <w:r>
          <w:rPr>
            <w:noProof/>
            <w:webHidden/>
          </w:rPr>
          <w:tab/>
        </w:r>
        <w:r>
          <w:rPr>
            <w:noProof/>
            <w:webHidden/>
          </w:rPr>
          <w:fldChar w:fldCharType="begin"/>
        </w:r>
        <w:r>
          <w:rPr>
            <w:noProof/>
            <w:webHidden/>
          </w:rPr>
          <w:instrText xml:space="preserve"> PAGEREF _Toc8893728 \h </w:instrText>
        </w:r>
      </w:ins>
      <w:r>
        <w:rPr>
          <w:noProof/>
          <w:webHidden/>
        </w:rPr>
      </w:r>
      <w:r>
        <w:rPr>
          <w:noProof/>
          <w:webHidden/>
        </w:rPr>
        <w:fldChar w:fldCharType="separate"/>
      </w:r>
      <w:ins w:id="409" w:author="m.kalaitzaki" w:date="2019-05-16T10:06:00Z">
        <w:r>
          <w:rPr>
            <w:noProof/>
            <w:webHidden/>
          </w:rPr>
          <w:t>133</w:t>
        </w:r>
        <w:r>
          <w:rPr>
            <w:noProof/>
            <w:webHidden/>
          </w:rPr>
          <w:fldChar w:fldCharType="end"/>
        </w:r>
        <w:r w:rsidRPr="00F87F46">
          <w:rPr>
            <w:rStyle w:val="Hyperlink"/>
            <w:noProof/>
          </w:rPr>
          <w:fldChar w:fldCharType="end"/>
        </w:r>
      </w:ins>
    </w:p>
    <w:p w14:paraId="5FFF7CE3" w14:textId="77777777" w:rsidR="00EA1A11" w:rsidRDefault="00EA1A11">
      <w:pPr>
        <w:pStyle w:val="TOC4"/>
        <w:tabs>
          <w:tab w:val="left" w:pos="1320"/>
          <w:tab w:val="right" w:leader="dot" w:pos="9060"/>
        </w:tabs>
        <w:rPr>
          <w:ins w:id="410" w:author="m.kalaitzaki" w:date="2019-05-16T10:06:00Z"/>
          <w:rFonts w:asciiTheme="minorHAnsi" w:eastAsiaTheme="minorEastAsia" w:hAnsiTheme="minorHAnsi" w:cstheme="minorBidi"/>
          <w:noProof/>
          <w:sz w:val="22"/>
          <w:szCs w:val="22"/>
          <w:lang w:eastAsia="en-US"/>
        </w:rPr>
      </w:pPr>
      <w:ins w:id="41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"_Toc8893729"</w:instrText>
        </w:r>
        <w:r w:rsidRPr="00F87F46">
          <w:rPr>
            <w:rStyle w:val="Hyperlink"/>
            <w:noProof/>
          </w:rPr>
          <w:instrText xml:space="preserve"> </w:instrText>
        </w:r>
        <w:r w:rsidRPr="00F87F46">
          <w:rPr>
            <w:rStyle w:val="Hyperlink"/>
            <w:noProof/>
          </w:rPr>
          <w:fldChar w:fldCharType="separate"/>
        </w:r>
        <w:r w:rsidRPr="00F87F46">
          <w:rPr>
            <w:rStyle w:val="Hyperlink"/>
            <w:noProof/>
          </w:rPr>
          <w:t>8.2.12.1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_Toc8893729 \h </w:instrText>
        </w:r>
      </w:ins>
      <w:r>
        <w:rPr>
          <w:noProof/>
          <w:webHidden/>
        </w:rPr>
      </w:r>
      <w:r>
        <w:rPr>
          <w:noProof/>
          <w:webHidden/>
        </w:rPr>
        <w:fldChar w:fldCharType="separate"/>
      </w:r>
      <w:ins w:id="412" w:author="m.kalaitzaki" w:date="2019-05-16T10:06:00Z">
        <w:r>
          <w:rPr>
            <w:noProof/>
            <w:webHidden/>
          </w:rPr>
          <w:t>133</w:t>
        </w:r>
        <w:r>
          <w:rPr>
            <w:noProof/>
            <w:webHidden/>
          </w:rPr>
          <w:fldChar w:fldCharType="end"/>
        </w:r>
        <w:r w:rsidRPr="00F87F46">
          <w:rPr>
            <w:rStyle w:val="Hyperlink"/>
            <w:noProof/>
          </w:rPr>
          <w:fldChar w:fldCharType="end"/>
        </w:r>
      </w:ins>
    </w:p>
    <w:p w14:paraId="6767014E" w14:textId="77777777" w:rsidR="00EA1A11" w:rsidRDefault="00EA1A11">
      <w:pPr>
        <w:pStyle w:val="TOC4"/>
        <w:tabs>
          <w:tab w:val="left" w:pos="1320"/>
          <w:tab w:val="right" w:leader="dot" w:pos="9060"/>
        </w:tabs>
        <w:rPr>
          <w:ins w:id="413" w:author="m.kalaitzaki" w:date="2019-05-16T10:06:00Z"/>
          <w:rFonts w:asciiTheme="minorHAnsi" w:eastAsiaTheme="minorEastAsia" w:hAnsiTheme="minorHAnsi" w:cstheme="minorBidi"/>
          <w:noProof/>
          <w:sz w:val="22"/>
          <w:szCs w:val="22"/>
          <w:lang w:eastAsia="en-US"/>
        </w:rPr>
      </w:pPr>
      <w:ins w:id="41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"_Toc8893730"</w:instrText>
        </w:r>
        <w:r w:rsidRPr="00F87F46">
          <w:rPr>
            <w:rStyle w:val="Hyperlink"/>
            <w:noProof/>
          </w:rPr>
          <w:instrText xml:space="preserve"> </w:instrText>
        </w:r>
        <w:r w:rsidRPr="00F87F46">
          <w:rPr>
            <w:rStyle w:val="Hyperlink"/>
            <w:noProof/>
          </w:rPr>
          <w:fldChar w:fldCharType="separate"/>
        </w:r>
        <w:r w:rsidRPr="00F87F46">
          <w:rPr>
            <w:rStyle w:val="Hyperlink"/>
            <w:noProof/>
          </w:rPr>
          <w:t>8.2.12.2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_Toc8893730 \h </w:instrText>
        </w:r>
      </w:ins>
      <w:r>
        <w:rPr>
          <w:noProof/>
          <w:webHidden/>
        </w:rPr>
      </w:r>
      <w:r>
        <w:rPr>
          <w:noProof/>
          <w:webHidden/>
        </w:rPr>
        <w:fldChar w:fldCharType="separate"/>
      </w:r>
      <w:ins w:id="415" w:author="m.kalaitzaki" w:date="2019-05-16T10:06:00Z">
        <w:r>
          <w:rPr>
            <w:noProof/>
            <w:webHidden/>
          </w:rPr>
          <w:t>133</w:t>
        </w:r>
        <w:r>
          <w:rPr>
            <w:noProof/>
            <w:webHidden/>
          </w:rPr>
          <w:fldChar w:fldCharType="end"/>
        </w:r>
        <w:r w:rsidRPr="00F87F46">
          <w:rPr>
            <w:rStyle w:val="Hyperlink"/>
            <w:noProof/>
          </w:rPr>
          <w:fldChar w:fldCharType="end"/>
        </w:r>
      </w:ins>
    </w:p>
    <w:p w14:paraId="75A9FC4D" w14:textId="77777777" w:rsidR="00EA1A11" w:rsidRDefault="00EA1A11">
      <w:pPr>
        <w:pStyle w:val="TOC4"/>
        <w:tabs>
          <w:tab w:val="left" w:pos="1320"/>
          <w:tab w:val="right" w:leader="dot" w:pos="9060"/>
        </w:tabs>
        <w:rPr>
          <w:ins w:id="416" w:author="m.kalaitzaki" w:date="2019-05-16T10:06:00Z"/>
          <w:rFonts w:asciiTheme="minorHAnsi" w:eastAsiaTheme="minorEastAsia" w:hAnsiTheme="minorHAnsi" w:cstheme="minorBidi"/>
          <w:noProof/>
          <w:sz w:val="22"/>
          <w:szCs w:val="22"/>
          <w:lang w:eastAsia="en-US"/>
        </w:rPr>
      </w:pPr>
      <w:ins w:id="41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"_Toc8893731"</w:instrText>
        </w:r>
        <w:r w:rsidRPr="00F87F46">
          <w:rPr>
            <w:rStyle w:val="Hyperlink"/>
            <w:noProof/>
          </w:rPr>
          <w:instrText xml:space="preserve"> </w:instrText>
        </w:r>
        <w:r w:rsidRPr="00F87F46">
          <w:rPr>
            <w:rStyle w:val="Hyperlink"/>
            <w:noProof/>
          </w:rPr>
          <w:fldChar w:fldCharType="separate"/>
        </w:r>
        <w:r w:rsidRPr="00F87F46">
          <w:rPr>
            <w:rStyle w:val="Hyperlink"/>
            <w:noProof/>
          </w:rPr>
          <w:t>8.2.12.3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_Toc8893731 \h </w:instrText>
        </w:r>
      </w:ins>
      <w:r>
        <w:rPr>
          <w:noProof/>
          <w:webHidden/>
        </w:rPr>
      </w:r>
      <w:r>
        <w:rPr>
          <w:noProof/>
          <w:webHidden/>
        </w:rPr>
        <w:fldChar w:fldCharType="separate"/>
      </w:r>
      <w:ins w:id="418" w:author="m.kalaitzaki" w:date="2019-05-16T10:06:00Z">
        <w:r>
          <w:rPr>
            <w:noProof/>
            <w:webHidden/>
          </w:rPr>
          <w:t>134</w:t>
        </w:r>
        <w:r>
          <w:rPr>
            <w:noProof/>
            <w:webHidden/>
          </w:rPr>
          <w:fldChar w:fldCharType="end"/>
        </w:r>
        <w:r w:rsidRPr="00F87F46">
          <w:rPr>
            <w:rStyle w:val="Hyperlink"/>
            <w:noProof/>
          </w:rPr>
          <w:fldChar w:fldCharType="end"/>
        </w:r>
      </w:ins>
    </w:p>
    <w:p w14:paraId="1541168D" w14:textId="77777777" w:rsidR="00EA1A11" w:rsidRDefault="00EA1A11">
      <w:pPr>
        <w:pStyle w:val="TOC4"/>
        <w:tabs>
          <w:tab w:val="left" w:pos="1320"/>
          <w:tab w:val="right" w:leader="dot" w:pos="9060"/>
        </w:tabs>
        <w:rPr>
          <w:ins w:id="419" w:author="m.kalaitzaki" w:date="2019-05-16T10:06:00Z"/>
          <w:rFonts w:asciiTheme="minorHAnsi" w:eastAsiaTheme="minorEastAsia" w:hAnsiTheme="minorHAnsi" w:cstheme="minorBidi"/>
          <w:noProof/>
          <w:sz w:val="22"/>
          <w:szCs w:val="22"/>
          <w:lang w:eastAsia="en-US"/>
        </w:rPr>
      </w:pPr>
      <w:ins w:id="42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"_Toc8893732"</w:instrText>
        </w:r>
        <w:r w:rsidRPr="00F87F46">
          <w:rPr>
            <w:rStyle w:val="Hyperlink"/>
            <w:noProof/>
          </w:rPr>
          <w:instrText xml:space="preserve"> </w:instrText>
        </w:r>
        <w:r w:rsidRPr="00F87F46">
          <w:rPr>
            <w:rStyle w:val="Hyperlink"/>
            <w:noProof/>
          </w:rPr>
          <w:fldChar w:fldCharType="separate"/>
        </w:r>
        <w:r w:rsidRPr="00F87F46">
          <w:rPr>
            <w:rStyle w:val="Hyperlink"/>
            <w:noProof/>
          </w:rPr>
          <w:t>8.2.12.4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_Toc8893732 \h </w:instrText>
        </w:r>
      </w:ins>
      <w:r>
        <w:rPr>
          <w:noProof/>
          <w:webHidden/>
        </w:rPr>
      </w:r>
      <w:r>
        <w:rPr>
          <w:noProof/>
          <w:webHidden/>
        </w:rPr>
        <w:fldChar w:fldCharType="separate"/>
      </w:r>
      <w:ins w:id="421" w:author="m.kalaitzaki" w:date="2019-05-16T10:06:00Z">
        <w:r>
          <w:rPr>
            <w:noProof/>
            <w:webHidden/>
          </w:rPr>
          <w:t>134</w:t>
        </w:r>
        <w:r>
          <w:rPr>
            <w:noProof/>
            <w:webHidden/>
          </w:rPr>
          <w:fldChar w:fldCharType="end"/>
        </w:r>
        <w:r w:rsidRPr="00F87F46">
          <w:rPr>
            <w:rStyle w:val="Hyperlink"/>
            <w:noProof/>
          </w:rPr>
          <w:fldChar w:fldCharType="end"/>
        </w:r>
      </w:ins>
    </w:p>
    <w:p w14:paraId="7D0AED5F" w14:textId="77777777" w:rsidR="00EA1A11" w:rsidRDefault="00EA1A11">
      <w:pPr>
        <w:pStyle w:val="TOC4"/>
        <w:tabs>
          <w:tab w:val="left" w:pos="1320"/>
          <w:tab w:val="right" w:leader="dot" w:pos="9060"/>
        </w:tabs>
        <w:rPr>
          <w:ins w:id="422" w:author="m.kalaitzaki" w:date="2019-05-16T10:06:00Z"/>
          <w:rFonts w:asciiTheme="minorHAnsi" w:eastAsiaTheme="minorEastAsia" w:hAnsiTheme="minorHAnsi" w:cstheme="minorBidi"/>
          <w:noProof/>
          <w:sz w:val="22"/>
          <w:szCs w:val="22"/>
          <w:lang w:eastAsia="en-US"/>
        </w:rPr>
      </w:pPr>
      <w:ins w:id="42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"_Toc8893733"</w:instrText>
        </w:r>
        <w:r w:rsidRPr="00F87F46">
          <w:rPr>
            <w:rStyle w:val="Hyperlink"/>
            <w:noProof/>
          </w:rPr>
          <w:instrText xml:space="preserve"> </w:instrText>
        </w:r>
        <w:r w:rsidRPr="00F87F46">
          <w:rPr>
            <w:rStyle w:val="Hyperlink"/>
            <w:noProof/>
          </w:rPr>
          <w:fldChar w:fldCharType="separate"/>
        </w:r>
        <w:r w:rsidRPr="00F87F46">
          <w:rPr>
            <w:rStyle w:val="Hyperlink"/>
            <w:noProof/>
          </w:rPr>
          <w:t>8.2.12.5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_Toc8893733 \h </w:instrText>
        </w:r>
      </w:ins>
      <w:r>
        <w:rPr>
          <w:noProof/>
          <w:webHidden/>
        </w:rPr>
      </w:r>
      <w:r>
        <w:rPr>
          <w:noProof/>
          <w:webHidden/>
        </w:rPr>
        <w:fldChar w:fldCharType="separate"/>
      </w:r>
      <w:ins w:id="424" w:author="m.kalaitzaki" w:date="2019-05-16T10:06:00Z">
        <w:r>
          <w:rPr>
            <w:noProof/>
            <w:webHidden/>
          </w:rPr>
          <w:t>137</w:t>
        </w:r>
        <w:r>
          <w:rPr>
            <w:noProof/>
            <w:webHidden/>
          </w:rPr>
          <w:fldChar w:fldCharType="end"/>
        </w:r>
        <w:r w:rsidRPr="00F87F46">
          <w:rPr>
            <w:rStyle w:val="Hyperlink"/>
            <w:noProof/>
          </w:rPr>
          <w:fldChar w:fldCharType="end"/>
        </w:r>
      </w:ins>
    </w:p>
    <w:p w14:paraId="274140A9" w14:textId="77777777" w:rsidR="00EA1A11" w:rsidRDefault="00EA1A11">
      <w:pPr>
        <w:pStyle w:val="TOC3"/>
        <w:rPr>
          <w:ins w:id="425" w:author="m.kalaitzaki" w:date="2019-05-16T10:06:00Z"/>
          <w:rFonts w:asciiTheme="minorHAnsi" w:eastAsiaTheme="minorEastAsia" w:hAnsiTheme="minorHAnsi" w:cstheme="minorBidi"/>
          <w:noProof/>
          <w:sz w:val="22"/>
          <w:szCs w:val="22"/>
          <w:lang w:eastAsia="en-US"/>
        </w:rPr>
      </w:pPr>
      <w:ins w:id="42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"_Toc8893734"</w:instrText>
        </w:r>
        <w:r w:rsidRPr="00F87F46">
          <w:rPr>
            <w:rStyle w:val="Hyperlink"/>
            <w:noProof/>
          </w:rPr>
          <w:instrText xml:space="preserve"> </w:instrText>
        </w:r>
        <w:r w:rsidRPr="00F87F46">
          <w:rPr>
            <w:rStyle w:val="Hyperlink"/>
            <w:noProof/>
          </w:rPr>
          <w:fldChar w:fldCharType="separate"/>
        </w:r>
        <w:r w:rsidRPr="00F87F46">
          <w:rPr>
            <w:rStyle w:val="Hyperlink"/>
            <w:noProof/>
          </w:rPr>
          <w:t>8.2.13</w:t>
        </w:r>
        <w:r>
          <w:rPr>
            <w:rFonts w:asciiTheme="minorHAnsi" w:eastAsiaTheme="minorEastAsia" w:hAnsiTheme="minorHAnsi" w:cstheme="minorBidi"/>
            <w:noProof/>
            <w:sz w:val="22"/>
            <w:szCs w:val="22"/>
            <w:lang w:eastAsia="en-US"/>
          </w:rPr>
          <w:tab/>
        </w:r>
        <w:r w:rsidRPr="00F87F46">
          <w:rPr>
            <w:rStyle w:val="Hyperlink"/>
            <w:noProof/>
          </w:rPr>
          <w:t>Flared Joint</w:t>
        </w:r>
        <w:r>
          <w:rPr>
            <w:noProof/>
            <w:webHidden/>
          </w:rPr>
          <w:tab/>
        </w:r>
        <w:r>
          <w:rPr>
            <w:noProof/>
            <w:webHidden/>
          </w:rPr>
          <w:fldChar w:fldCharType="begin"/>
        </w:r>
        <w:r>
          <w:rPr>
            <w:noProof/>
            <w:webHidden/>
          </w:rPr>
          <w:instrText xml:space="preserve"> PAGEREF _Toc8893734 \h </w:instrText>
        </w:r>
      </w:ins>
      <w:r>
        <w:rPr>
          <w:noProof/>
          <w:webHidden/>
        </w:rPr>
      </w:r>
      <w:r>
        <w:rPr>
          <w:noProof/>
          <w:webHidden/>
        </w:rPr>
        <w:fldChar w:fldCharType="separate"/>
      </w:r>
      <w:ins w:id="427" w:author="m.kalaitzaki" w:date="2019-05-16T10:06:00Z">
        <w:r>
          <w:rPr>
            <w:noProof/>
            <w:webHidden/>
          </w:rPr>
          <w:t>137</w:t>
        </w:r>
        <w:r>
          <w:rPr>
            <w:noProof/>
            <w:webHidden/>
          </w:rPr>
          <w:fldChar w:fldCharType="end"/>
        </w:r>
        <w:r w:rsidRPr="00F87F46">
          <w:rPr>
            <w:rStyle w:val="Hyperlink"/>
            <w:noProof/>
          </w:rPr>
          <w:fldChar w:fldCharType="end"/>
        </w:r>
      </w:ins>
    </w:p>
    <w:p w14:paraId="0D5A63A5" w14:textId="77777777" w:rsidR="00EA1A11" w:rsidRDefault="00EA1A11">
      <w:pPr>
        <w:pStyle w:val="TOC4"/>
        <w:tabs>
          <w:tab w:val="left" w:pos="1320"/>
          <w:tab w:val="right" w:leader="dot" w:pos="9060"/>
        </w:tabs>
        <w:rPr>
          <w:ins w:id="428" w:author="m.kalaitzaki" w:date="2019-05-16T10:06:00Z"/>
          <w:rFonts w:asciiTheme="minorHAnsi" w:eastAsiaTheme="minorEastAsia" w:hAnsiTheme="minorHAnsi" w:cstheme="minorBidi"/>
          <w:noProof/>
          <w:sz w:val="22"/>
          <w:szCs w:val="22"/>
          <w:lang w:eastAsia="en-US"/>
        </w:rPr>
      </w:pPr>
      <w:ins w:id="42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"_Toc8893735"</w:instrText>
        </w:r>
        <w:r w:rsidRPr="00F87F46">
          <w:rPr>
            <w:rStyle w:val="Hyperlink"/>
            <w:noProof/>
          </w:rPr>
          <w:instrText xml:space="preserve"> </w:instrText>
        </w:r>
        <w:r w:rsidRPr="00F87F46">
          <w:rPr>
            <w:rStyle w:val="Hyperlink"/>
            <w:noProof/>
          </w:rPr>
          <w:fldChar w:fldCharType="separate"/>
        </w:r>
        <w:r w:rsidRPr="00F87F46">
          <w:rPr>
            <w:rStyle w:val="Hyperlink"/>
            <w:noProof/>
          </w:rPr>
          <w:t>8.2.13.1</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_Toc8893735 \h </w:instrText>
        </w:r>
      </w:ins>
      <w:r>
        <w:rPr>
          <w:noProof/>
          <w:webHidden/>
        </w:rPr>
      </w:r>
      <w:r>
        <w:rPr>
          <w:noProof/>
          <w:webHidden/>
        </w:rPr>
        <w:fldChar w:fldCharType="separate"/>
      </w:r>
      <w:ins w:id="430" w:author="m.kalaitzaki" w:date="2019-05-16T10:06:00Z">
        <w:r>
          <w:rPr>
            <w:noProof/>
            <w:webHidden/>
          </w:rPr>
          <w:t>138</w:t>
        </w:r>
        <w:r>
          <w:rPr>
            <w:noProof/>
            <w:webHidden/>
          </w:rPr>
          <w:fldChar w:fldCharType="end"/>
        </w:r>
        <w:r w:rsidRPr="00F87F46">
          <w:rPr>
            <w:rStyle w:val="Hyperlink"/>
            <w:noProof/>
          </w:rPr>
          <w:fldChar w:fldCharType="end"/>
        </w:r>
      </w:ins>
    </w:p>
    <w:p w14:paraId="5FAD7905" w14:textId="77777777" w:rsidR="00EA1A11" w:rsidRDefault="00EA1A11">
      <w:pPr>
        <w:pStyle w:val="TOC4"/>
        <w:tabs>
          <w:tab w:val="left" w:pos="1320"/>
          <w:tab w:val="right" w:leader="dot" w:pos="9060"/>
        </w:tabs>
        <w:rPr>
          <w:ins w:id="431" w:author="m.kalaitzaki" w:date="2019-05-16T10:06:00Z"/>
          <w:rFonts w:asciiTheme="minorHAnsi" w:eastAsiaTheme="minorEastAsia" w:hAnsiTheme="minorHAnsi" w:cstheme="minorBidi"/>
          <w:noProof/>
          <w:sz w:val="22"/>
          <w:szCs w:val="22"/>
          <w:lang w:eastAsia="en-US"/>
        </w:rPr>
      </w:pPr>
      <w:ins w:id="43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"_Toc8893736"</w:instrText>
        </w:r>
        <w:r w:rsidRPr="00F87F46">
          <w:rPr>
            <w:rStyle w:val="Hyperlink"/>
            <w:noProof/>
          </w:rPr>
          <w:instrText xml:space="preserve"> </w:instrText>
        </w:r>
        <w:r w:rsidRPr="00F87F46">
          <w:rPr>
            <w:rStyle w:val="Hyperlink"/>
            <w:noProof/>
          </w:rPr>
          <w:fldChar w:fldCharType="separate"/>
        </w:r>
        <w:r w:rsidRPr="00F87F46">
          <w:rPr>
            <w:rStyle w:val="Hyperlink"/>
            <w:noProof/>
          </w:rPr>
          <w:t>8.2.13.2</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_Toc8893736 \h </w:instrText>
        </w:r>
      </w:ins>
      <w:r>
        <w:rPr>
          <w:noProof/>
          <w:webHidden/>
        </w:rPr>
      </w:r>
      <w:r>
        <w:rPr>
          <w:noProof/>
          <w:webHidden/>
        </w:rPr>
        <w:fldChar w:fldCharType="separate"/>
      </w:r>
      <w:ins w:id="433" w:author="m.kalaitzaki" w:date="2019-05-16T10:06:00Z">
        <w:r>
          <w:rPr>
            <w:noProof/>
            <w:webHidden/>
          </w:rPr>
          <w:t>138</w:t>
        </w:r>
        <w:r>
          <w:rPr>
            <w:noProof/>
            <w:webHidden/>
          </w:rPr>
          <w:fldChar w:fldCharType="end"/>
        </w:r>
        <w:r w:rsidRPr="00F87F46">
          <w:rPr>
            <w:rStyle w:val="Hyperlink"/>
            <w:noProof/>
          </w:rPr>
          <w:fldChar w:fldCharType="end"/>
        </w:r>
      </w:ins>
    </w:p>
    <w:p w14:paraId="1D08AAFB" w14:textId="77777777" w:rsidR="00EA1A11" w:rsidRDefault="00EA1A11">
      <w:pPr>
        <w:pStyle w:val="TOC4"/>
        <w:tabs>
          <w:tab w:val="left" w:pos="1320"/>
          <w:tab w:val="right" w:leader="dot" w:pos="9060"/>
        </w:tabs>
        <w:rPr>
          <w:ins w:id="434" w:author="m.kalaitzaki" w:date="2019-05-16T10:06:00Z"/>
          <w:rFonts w:asciiTheme="minorHAnsi" w:eastAsiaTheme="minorEastAsia" w:hAnsiTheme="minorHAnsi" w:cstheme="minorBidi"/>
          <w:noProof/>
          <w:sz w:val="22"/>
          <w:szCs w:val="22"/>
          <w:lang w:eastAsia="en-US"/>
        </w:rPr>
      </w:pPr>
      <w:ins w:id="43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"_Toc8893737"</w:instrText>
        </w:r>
        <w:r w:rsidRPr="00F87F46">
          <w:rPr>
            <w:rStyle w:val="Hyperlink"/>
            <w:noProof/>
          </w:rPr>
          <w:instrText xml:space="preserve"> </w:instrText>
        </w:r>
        <w:r w:rsidRPr="00F87F46">
          <w:rPr>
            <w:rStyle w:val="Hyperlink"/>
            <w:noProof/>
          </w:rPr>
          <w:fldChar w:fldCharType="separate"/>
        </w:r>
        <w:r w:rsidRPr="00F87F46">
          <w:rPr>
            <w:rStyle w:val="Hyperlink"/>
            <w:noProof/>
          </w:rPr>
          <w:t>8.2.13.4</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_Toc8893737 \h </w:instrText>
        </w:r>
      </w:ins>
      <w:r>
        <w:rPr>
          <w:noProof/>
          <w:webHidden/>
        </w:rPr>
      </w:r>
      <w:r>
        <w:rPr>
          <w:noProof/>
          <w:webHidden/>
        </w:rPr>
        <w:fldChar w:fldCharType="separate"/>
      </w:r>
      <w:ins w:id="436" w:author="m.kalaitzaki" w:date="2019-05-16T10:06:00Z">
        <w:r>
          <w:rPr>
            <w:noProof/>
            <w:webHidden/>
          </w:rPr>
          <w:t>138</w:t>
        </w:r>
        <w:r>
          <w:rPr>
            <w:noProof/>
            <w:webHidden/>
          </w:rPr>
          <w:fldChar w:fldCharType="end"/>
        </w:r>
        <w:r w:rsidRPr="00F87F46">
          <w:rPr>
            <w:rStyle w:val="Hyperlink"/>
            <w:noProof/>
          </w:rPr>
          <w:fldChar w:fldCharType="end"/>
        </w:r>
      </w:ins>
    </w:p>
    <w:p w14:paraId="709423D1" w14:textId="77777777" w:rsidR="00EA1A11" w:rsidRDefault="00EA1A11">
      <w:pPr>
        <w:pStyle w:val="TOC2"/>
        <w:tabs>
          <w:tab w:val="left" w:pos="660"/>
          <w:tab w:val="right" w:leader="dot" w:pos="9060"/>
        </w:tabs>
        <w:rPr>
          <w:ins w:id="437" w:author="m.kalaitzaki" w:date="2019-05-16T10:06:00Z"/>
          <w:rFonts w:asciiTheme="minorHAnsi" w:eastAsiaTheme="minorEastAsia" w:hAnsiTheme="minorHAnsi" w:cstheme="minorBidi"/>
          <w:b w:val="0"/>
          <w:bCs w:val="0"/>
          <w:noProof/>
          <w:sz w:val="22"/>
          <w:szCs w:val="22"/>
          <w:lang w:eastAsia="en-US"/>
        </w:rPr>
      </w:pPr>
      <w:ins w:id="43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"_Toc8893738"</w:instrText>
        </w:r>
        <w:r w:rsidRPr="00F87F46">
          <w:rPr>
            <w:rStyle w:val="Hyperlink"/>
            <w:noProof/>
          </w:rPr>
          <w:instrText xml:space="preserve"> </w:instrText>
        </w:r>
        <w:r w:rsidRPr="00F87F46">
          <w:rPr>
            <w:rStyle w:val="Hyperlink"/>
            <w:noProof/>
          </w:rPr>
          <w:fldChar w:fldCharType="separate"/>
        </w:r>
        <w:r w:rsidRPr="00F87F46">
          <w:rPr>
            <w:rStyle w:val="Hyperlink"/>
            <w:noProof/>
          </w:rPr>
          <w:t>8.3</w:t>
        </w:r>
        <w:r>
          <w:rPr>
            <w:rFonts w:asciiTheme="minorHAnsi" w:eastAsiaTheme="minorEastAsia" w:hAnsiTheme="minorHAnsi" w:cstheme="minorBidi"/>
            <w:b w:val="0"/>
            <w:bCs w:val="0"/>
            <w:noProof/>
            <w:sz w:val="22"/>
            <w:szCs w:val="22"/>
            <w:lang w:eastAsia="en-US"/>
          </w:rPr>
          <w:tab/>
        </w:r>
        <w:r w:rsidRPr="00F87F46">
          <w:rPr>
            <w:rStyle w:val="Hyperlink"/>
            <w:noProof/>
          </w:rPr>
          <w:t>Adhesive Lines</w:t>
        </w:r>
        <w:r>
          <w:rPr>
            <w:noProof/>
            <w:webHidden/>
          </w:rPr>
          <w:tab/>
        </w:r>
        <w:r>
          <w:rPr>
            <w:noProof/>
            <w:webHidden/>
          </w:rPr>
          <w:fldChar w:fldCharType="begin"/>
        </w:r>
        <w:r>
          <w:rPr>
            <w:noProof/>
            <w:webHidden/>
          </w:rPr>
          <w:instrText xml:space="preserve"> PAGEREF _Toc8893738 \h </w:instrText>
        </w:r>
      </w:ins>
      <w:r>
        <w:rPr>
          <w:noProof/>
          <w:webHidden/>
        </w:rPr>
      </w:r>
      <w:r>
        <w:rPr>
          <w:noProof/>
          <w:webHidden/>
        </w:rPr>
        <w:fldChar w:fldCharType="separate"/>
      </w:r>
      <w:ins w:id="439" w:author="m.kalaitzaki" w:date="2019-05-16T10:06:00Z">
        <w:r>
          <w:rPr>
            <w:noProof/>
            <w:webHidden/>
          </w:rPr>
          <w:t>139</w:t>
        </w:r>
        <w:r>
          <w:rPr>
            <w:noProof/>
            <w:webHidden/>
          </w:rPr>
          <w:fldChar w:fldCharType="end"/>
        </w:r>
        <w:r w:rsidRPr="00F87F46">
          <w:rPr>
            <w:rStyle w:val="Hyperlink"/>
            <w:noProof/>
          </w:rPr>
          <w:fldChar w:fldCharType="end"/>
        </w:r>
      </w:ins>
    </w:p>
    <w:p w14:paraId="7E2EF173" w14:textId="77777777" w:rsidR="00EA1A11" w:rsidRDefault="00EA1A11">
      <w:pPr>
        <w:pStyle w:val="TOC2"/>
        <w:tabs>
          <w:tab w:val="left" w:pos="660"/>
          <w:tab w:val="right" w:leader="dot" w:pos="9060"/>
        </w:tabs>
        <w:rPr>
          <w:ins w:id="440" w:author="m.kalaitzaki" w:date="2019-05-16T10:06:00Z"/>
          <w:rFonts w:asciiTheme="minorHAnsi" w:eastAsiaTheme="minorEastAsia" w:hAnsiTheme="minorHAnsi" w:cstheme="minorBidi"/>
          <w:b w:val="0"/>
          <w:bCs w:val="0"/>
          <w:noProof/>
          <w:sz w:val="22"/>
          <w:szCs w:val="22"/>
          <w:lang w:eastAsia="en-US"/>
        </w:rPr>
      </w:pPr>
      <w:ins w:id="44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"_Toc8893739"</w:instrText>
        </w:r>
        <w:r w:rsidRPr="00F87F46">
          <w:rPr>
            <w:rStyle w:val="Hyperlink"/>
            <w:noProof/>
          </w:rPr>
          <w:instrText xml:space="preserve"> </w:instrText>
        </w:r>
        <w:r w:rsidRPr="00F87F46">
          <w:rPr>
            <w:rStyle w:val="Hyperlink"/>
            <w:noProof/>
          </w:rPr>
          <w:fldChar w:fldCharType="separate"/>
        </w:r>
        <w:r w:rsidRPr="00F87F46">
          <w:rPr>
            <w:rStyle w:val="Hyperlink"/>
            <w:noProof/>
          </w:rPr>
          <w:t>8.4</w:t>
        </w:r>
        <w:r>
          <w:rPr>
            <w:rFonts w:asciiTheme="minorHAnsi" w:eastAsiaTheme="minorEastAsia" w:hAnsiTheme="minorHAnsi" w:cstheme="minorBidi"/>
            <w:b w:val="0"/>
            <w:bCs w:val="0"/>
            <w:noProof/>
            <w:sz w:val="22"/>
            <w:szCs w:val="22"/>
            <w:lang w:eastAsia="en-US"/>
          </w:rPr>
          <w:tab/>
        </w:r>
        <w:r w:rsidRPr="00F87F46">
          <w:rPr>
            <w:rStyle w:val="Hyperlink"/>
            <w:noProof/>
          </w:rPr>
          <w:t>Hemming Flanges</w:t>
        </w:r>
        <w:r>
          <w:rPr>
            <w:noProof/>
            <w:webHidden/>
          </w:rPr>
          <w:tab/>
        </w:r>
        <w:r>
          <w:rPr>
            <w:noProof/>
            <w:webHidden/>
          </w:rPr>
          <w:fldChar w:fldCharType="begin"/>
        </w:r>
        <w:r>
          <w:rPr>
            <w:noProof/>
            <w:webHidden/>
          </w:rPr>
          <w:instrText xml:space="preserve"> PAGEREF _Toc8893739 \h </w:instrText>
        </w:r>
      </w:ins>
      <w:r>
        <w:rPr>
          <w:noProof/>
          <w:webHidden/>
        </w:rPr>
      </w:r>
      <w:r>
        <w:rPr>
          <w:noProof/>
          <w:webHidden/>
        </w:rPr>
        <w:fldChar w:fldCharType="separate"/>
      </w:r>
      <w:ins w:id="442" w:author="m.kalaitzaki" w:date="2019-05-16T10:06:00Z">
        <w:r>
          <w:rPr>
            <w:noProof/>
            <w:webHidden/>
          </w:rPr>
          <w:t>141</w:t>
        </w:r>
        <w:r>
          <w:rPr>
            <w:noProof/>
            <w:webHidden/>
          </w:rPr>
          <w:fldChar w:fldCharType="end"/>
        </w:r>
        <w:r w:rsidRPr="00F87F46">
          <w:rPr>
            <w:rStyle w:val="Hyperlink"/>
            <w:noProof/>
          </w:rPr>
          <w:fldChar w:fldCharType="end"/>
        </w:r>
      </w:ins>
    </w:p>
    <w:p w14:paraId="69F1B19A" w14:textId="77777777" w:rsidR="00EA1A11" w:rsidRDefault="00EA1A11">
      <w:pPr>
        <w:pStyle w:val="TOC3"/>
        <w:rPr>
          <w:ins w:id="443" w:author="m.kalaitzaki" w:date="2019-05-16T10:06:00Z"/>
          <w:rFonts w:asciiTheme="minorHAnsi" w:eastAsiaTheme="minorEastAsia" w:hAnsiTheme="minorHAnsi" w:cstheme="minorBidi"/>
          <w:noProof/>
          <w:sz w:val="22"/>
          <w:szCs w:val="22"/>
          <w:lang w:eastAsia="en-US"/>
        </w:rPr>
      </w:pPr>
      <w:ins w:id="44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"_Toc8893740"</w:instrText>
        </w:r>
        <w:r w:rsidRPr="00F87F46">
          <w:rPr>
            <w:rStyle w:val="Hyperlink"/>
            <w:noProof/>
          </w:rPr>
          <w:instrText xml:space="preserve"> </w:instrText>
        </w:r>
        <w:r w:rsidRPr="00F87F46">
          <w:rPr>
            <w:rStyle w:val="Hyperlink"/>
            <w:noProof/>
          </w:rPr>
          <w:fldChar w:fldCharType="separate"/>
        </w:r>
        <w:r w:rsidRPr="00F87F46">
          <w:rPr>
            <w:rStyle w:val="Hyperlink"/>
            <w:noProof/>
          </w:rPr>
          <w:t>8.4.1</w:t>
        </w:r>
        <w:r>
          <w:rPr>
            <w:rFonts w:asciiTheme="minorHAnsi" w:eastAsiaTheme="minorEastAsia" w:hAnsiTheme="minorHAnsi" w:cstheme="minorBidi"/>
            <w:noProof/>
            <w:sz w:val="22"/>
            <w:szCs w:val="22"/>
            <w:lang w:eastAsia="en-US"/>
          </w:rPr>
          <w:tab/>
        </w:r>
        <w:r w:rsidRPr="00F87F46">
          <w:rPr>
            <w:rStyle w:val="Hyperlink"/>
            <w:noProof/>
          </w:rPr>
          <w:t>Introduction</w:t>
        </w:r>
        <w:r>
          <w:rPr>
            <w:noProof/>
            <w:webHidden/>
          </w:rPr>
          <w:tab/>
        </w:r>
        <w:r>
          <w:rPr>
            <w:noProof/>
            <w:webHidden/>
          </w:rPr>
          <w:fldChar w:fldCharType="begin"/>
        </w:r>
        <w:r>
          <w:rPr>
            <w:noProof/>
            <w:webHidden/>
          </w:rPr>
          <w:instrText xml:space="preserve"> PAGEREF _Toc8893740 \h </w:instrText>
        </w:r>
      </w:ins>
      <w:r>
        <w:rPr>
          <w:noProof/>
          <w:webHidden/>
        </w:rPr>
      </w:r>
      <w:r>
        <w:rPr>
          <w:noProof/>
          <w:webHidden/>
        </w:rPr>
        <w:fldChar w:fldCharType="separate"/>
      </w:r>
      <w:ins w:id="445" w:author="m.kalaitzaki" w:date="2019-05-16T10:06:00Z">
        <w:r>
          <w:rPr>
            <w:noProof/>
            <w:webHidden/>
          </w:rPr>
          <w:t>141</w:t>
        </w:r>
        <w:r>
          <w:rPr>
            <w:noProof/>
            <w:webHidden/>
          </w:rPr>
          <w:fldChar w:fldCharType="end"/>
        </w:r>
        <w:r w:rsidRPr="00F87F46">
          <w:rPr>
            <w:rStyle w:val="Hyperlink"/>
            <w:noProof/>
          </w:rPr>
          <w:fldChar w:fldCharType="end"/>
        </w:r>
      </w:ins>
    </w:p>
    <w:p w14:paraId="78373F47" w14:textId="77777777" w:rsidR="00EA1A11" w:rsidRDefault="00EA1A11">
      <w:pPr>
        <w:pStyle w:val="TOC3"/>
        <w:rPr>
          <w:ins w:id="446" w:author="m.kalaitzaki" w:date="2019-05-16T10:06:00Z"/>
          <w:rFonts w:asciiTheme="minorHAnsi" w:eastAsiaTheme="minorEastAsia" w:hAnsiTheme="minorHAnsi" w:cstheme="minorBidi"/>
          <w:noProof/>
          <w:sz w:val="22"/>
          <w:szCs w:val="22"/>
          <w:lang w:eastAsia="en-US"/>
        </w:rPr>
      </w:pPr>
      <w:ins w:id="44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"_Toc8893741"</w:instrText>
        </w:r>
        <w:r w:rsidRPr="00F87F46">
          <w:rPr>
            <w:rStyle w:val="Hyperlink"/>
            <w:noProof/>
          </w:rPr>
          <w:instrText xml:space="preserve"> </w:instrText>
        </w:r>
        <w:r w:rsidRPr="00F87F46">
          <w:rPr>
            <w:rStyle w:val="Hyperlink"/>
            <w:noProof/>
          </w:rPr>
          <w:fldChar w:fldCharType="separate"/>
        </w:r>
        <w:r w:rsidRPr="00F87F46">
          <w:rPr>
            <w:rStyle w:val="Hyperlink"/>
            <w:noProof/>
          </w:rPr>
          <w:t>8.4.2</w:t>
        </w:r>
        <w:r>
          <w:rPr>
            <w:rFonts w:asciiTheme="minorHAnsi" w:eastAsiaTheme="minorEastAsia" w:hAnsiTheme="minorHAnsi" w:cstheme="minorBidi"/>
            <w:noProof/>
            <w:sz w:val="22"/>
            <w:szCs w:val="22"/>
            <w:lang w:eastAsia="en-US"/>
          </w:rPr>
          <w:tab/>
        </w:r>
        <w:r w:rsidRPr="00F87F46">
          <w:rPr>
            <w:rStyle w:val="Hyperlink"/>
            <w:noProof/>
          </w:rPr>
          <w:t xml:space="preserve">Definition of element </w:t>
        </w:r>
        <w:r w:rsidRPr="00F87F46">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_Toc8893741 \h </w:instrText>
        </w:r>
      </w:ins>
      <w:r>
        <w:rPr>
          <w:noProof/>
          <w:webHidden/>
        </w:rPr>
      </w:r>
      <w:r>
        <w:rPr>
          <w:noProof/>
          <w:webHidden/>
        </w:rPr>
        <w:fldChar w:fldCharType="separate"/>
      </w:r>
      <w:ins w:id="448" w:author="m.kalaitzaki" w:date="2019-05-16T10:06:00Z">
        <w:r>
          <w:rPr>
            <w:noProof/>
            <w:webHidden/>
          </w:rPr>
          <w:t>142</w:t>
        </w:r>
        <w:r>
          <w:rPr>
            <w:noProof/>
            <w:webHidden/>
          </w:rPr>
          <w:fldChar w:fldCharType="end"/>
        </w:r>
        <w:r w:rsidRPr="00F87F46">
          <w:rPr>
            <w:rStyle w:val="Hyperlink"/>
            <w:noProof/>
          </w:rPr>
          <w:fldChar w:fldCharType="end"/>
        </w:r>
      </w:ins>
    </w:p>
    <w:p w14:paraId="7A837AEE" w14:textId="77777777" w:rsidR="00EA1A11" w:rsidRDefault="00EA1A11">
      <w:pPr>
        <w:pStyle w:val="TOC2"/>
        <w:tabs>
          <w:tab w:val="left" w:pos="660"/>
          <w:tab w:val="right" w:leader="dot" w:pos="9060"/>
        </w:tabs>
        <w:rPr>
          <w:ins w:id="449" w:author="m.kalaitzaki" w:date="2019-05-16T10:06:00Z"/>
          <w:rFonts w:asciiTheme="minorHAnsi" w:eastAsiaTheme="minorEastAsia" w:hAnsiTheme="minorHAnsi" w:cstheme="minorBidi"/>
          <w:b w:val="0"/>
          <w:bCs w:val="0"/>
          <w:noProof/>
          <w:sz w:val="22"/>
          <w:szCs w:val="22"/>
          <w:lang w:eastAsia="en-US"/>
        </w:rPr>
      </w:pPr>
      <w:ins w:id="45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"_Toc8893742"</w:instrText>
        </w:r>
        <w:r w:rsidRPr="00F87F46">
          <w:rPr>
            <w:rStyle w:val="Hyperlink"/>
            <w:noProof/>
          </w:rPr>
          <w:instrText xml:space="preserve"> </w:instrText>
        </w:r>
        <w:r w:rsidRPr="00F87F46">
          <w:rPr>
            <w:rStyle w:val="Hyperlink"/>
            <w:noProof/>
          </w:rPr>
          <w:fldChar w:fldCharType="separate"/>
        </w:r>
        <w:r w:rsidRPr="00F87F46">
          <w:rPr>
            <w:rStyle w:val="Hyperlink"/>
            <w:noProof/>
          </w:rPr>
          <w:t>8.5</w:t>
        </w:r>
        <w:r>
          <w:rPr>
            <w:rFonts w:asciiTheme="minorHAnsi" w:eastAsiaTheme="minorEastAsia" w:hAnsiTheme="minorHAnsi" w:cstheme="minorBidi"/>
            <w:b w:val="0"/>
            <w:bCs w:val="0"/>
            <w:noProof/>
            <w:sz w:val="22"/>
            <w:szCs w:val="22"/>
            <w:lang w:eastAsia="en-US"/>
          </w:rPr>
          <w:tab/>
        </w:r>
        <w:r w:rsidRPr="00F87F46">
          <w:rPr>
            <w:rStyle w:val="Hyperlink"/>
            <w:noProof/>
          </w:rPr>
          <w:t>Sequence Connections</w:t>
        </w:r>
        <w:r>
          <w:rPr>
            <w:noProof/>
            <w:webHidden/>
          </w:rPr>
          <w:tab/>
        </w:r>
        <w:r>
          <w:rPr>
            <w:noProof/>
            <w:webHidden/>
          </w:rPr>
          <w:fldChar w:fldCharType="begin"/>
        </w:r>
        <w:r>
          <w:rPr>
            <w:noProof/>
            <w:webHidden/>
          </w:rPr>
          <w:instrText xml:space="preserve"> PAGEREF _Toc8893742 \h </w:instrText>
        </w:r>
      </w:ins>
      <w:r>
        <w:rPr>
          <w:noProof/>
          <w:webHidden/>
        </w:rPr>
      </w:r>
      <w:r>
        <w:rPr>
          <w:noProof/>
          <w:webHidden/>
        </w:rPr>
        <w:fldChar w:fldCharType="separate"/>
      </w:r>
      <w:ins w:id="451" w:author="m.kalaitzaki" w:date="2019-05-16T10:06:00Z">
        <w:r>
          <w:rPr>
            <w:noProof/>
            <w:webHidden/>
          </w:rPr>
          <w:t>145</w:t>
        </w:r>
        <w:r>
          <w:rPr>
            <w:noProof/>
            <w:webHidden/>
          </w:rPr>
          <w:fldChar w:fldCharType="end"/>
        </w:r>
        <w:r w:rsidRPr="00F87F46">
          <w:rPr>
            <w:rStyle w:val="Hyperlink"/>
            <w:noProof/>
          </w:rPr>
          <w:fldChar w:fldCharType="end"/>
        </w:r>
      </w:ins>
    </w:p>
    <w:p w14:paraId="210FEB48" w14:textId="77777777" w:rsidR="00EA1A11" w:rsidRDefault="00EA1A11">
      <w:pPr>
        <w:pStyle w:val="TOC1"/>
        <w:tabs>
          <w:tab w:val="left" w:pos="440"/>
          <w:tab w:val="right" w:leader="dot" w:pos="9060"/>
        </w:tabs>
        <w:rPr>
          <w:ins w:id="452" w:author="m.kalaitzaki" w:date="2019-05-16T10:06:00Z"/>
          <w:rFonts w:asciiTheme="minorHAnsi" w:eastAsiaTheme="minorEastAsia" w:hAnsiTheme="minorHAnsi" w:cstheme="minorBidi"/>
          <w:b w:val="0"/>
          <w:bCs w:val="0"/>
          <w:caps w:val="0"/>
          <w:noProof/>
          <w:sz w:val="22"/>
          <w:szCs w:val="22"/>
          <w:lang w:eastAsia="en-US"/>
        </w:rPr>
      </w:pPr>
      <w:ins w:id="45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"_Toc8893743"</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eastAsia="en-US"/>
          </w:rPr>
          <w:tab/>
        </w:r>
        <w:r w:rsidRPr="00F87F46">
          <w:rPr>
            <w:rStyle w:val="Hyperlink"/>
            <w:noProof/>
          </w:rPr>
          <w:t>2D connections</w:t>
        </w:r>
        <w:r>
          <w:rPr>
            <w:noProof/>
            <w:webHidden/>
          </w:rPr>
          <w:tab/>
        </w:r>
        <w:r>
          <w:rPr>
            <w:noProof/>
            <w:webHidden/>
          </w:rPr>
          <w:fldChar w:fldCharType="begin"/>
        </w:r>
        <w:r>
          <w:rPr>
            <w:noProof/>
            <w:webHidden/>
          </w:rPr>
          <w:instrText xml:space="preserve"> PAGEREF _Toc8893743 \h </w:instrText>
        </w:r>
      </w:ins>
      <w:r>
        <w:rPr>
          <w:noProof/>
          <w:webHidden/>
        </w:rPr>
      </w:r>
      <w:r>
        <w:rPr>
          <w:noProof/>
          <w:webHidden/>
        </w:rPr>
        <w:fldChar w:fldCharType="separate"/>
      </w:r>
      <w:ins w:id="454" w:author="m.kalaitzaki" w:date="2019-05-16T10:06:00Z">
        <w:r>
          <w:rPr>
            <w:noProof/>
            <w:webHidden/>
          </w:rPr>
          <w:t>148</w:t>
        </w:r>
        <w:r>
          <w:rPr>
            <w:noProof/>
            <w:webHidden/>
          </w:rPr>
          <w:fldChar w:fldCharType="end"/>
        </w:r>
        <w:r w:rsidRPr="00F87F46">
          <w:rPr>
            <w:rStyle w:val="Hyperlink"/>
            <w:noProof/>
          </w:rPr>
          <w:fldChar w:fldCharType="end"/>
        </w:r>
      </w:ins>
    </w:p>
    <w:p w14:paraId="7AC1F581" w14:textId="77777777" w:rsidR="00EA1A11" w:rsidRDefault="00EA1A11">
      <w:pPr>
        <w:pStyle w:val="TOC2"/>
        <w:tabs>
          <w:tab w:val="left" w:pos="660"/>
          <w:tab w:val="right" w:leader="dot" w:pos="9060"/>
        </w:tabs>
        <w:rPr>
          <w:ins w:id="455" w:author="m.kalaitzaki" w:date="2019-05-16T10:06:00Z"/>
          <w:rFonts w:asciiTheme="minorHAnsi" w:eastAsiaTheme="minorEastAsia" w:hAnsiTheme="minorHAnsi" w:cstheme="minorBidi"/>
          <w:b w:val="0"/>
          <w:bCs w:val="0"/>
          <w:noProof/>
          <w:sz w:val="22"/>
          <w:szCs w:val="22"/>
          <w:lang w:eastAsia="en-US"/>
        </w:rPr>
      </w:pPr>
      <w:ins w:id="45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"_Toc8893744"</w:instrText>
        </w:r>
        <w:r w:rsidRPr="00F87F46">
          <w:rPr>
            <w:rStyle w:val="Hyperlink"/>
            <w:noProof/>
          </w:rPr>
          <w:instrText xml:space="preserve"> </w:instrText>
        </w:r>
        <w:r w:rsidRPr="00F87F46">
          <w:rPr>
            <w:rStyle w:val="Hyperlink"/>
            <w:noProof/>
          </w:rPr>
          <w:fldChar w:fldCharType="separate"/>
        </w:r>
        <w:r w:rsidRPr="00F87F46">
          <w:rPr>
            <w:rStyle w:val="Hyperlink"/>
            <w:noProof/>
          </w:rPr>
          <w:t>9.1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_Toc8893744 \h </w:instrText>
        </w:r>
      </w:ins>
      <w:r>
        <w:rPr>
          <w:noProof/>
          <w:webHidden/>
        </w:rPr>
      </w:r>
      <w:r>
        <w:rPr>
          <w:noProof/>
          <w:webHidden/>
        </w:rPr>
        <w:fldChar w:fldCharType="separate"/>
      </w:r>
      <w:ins w:id="457" w:author="m.kalaitzaki" w:date="2019-05-16T10:06:00Z">
        <w:r>
          <w:rPr>
            <w:noProof/>
            <w:webHidden/>
          </w:rPr>
          <w:t>148</w:t>
        </w:r>
        <w:r>
          <w:rPr>
            <w:noProof/>
            <w:webHidden/>
          </w:rPr>
          <w:fldChar w:fldCharType="end"/>
        </w:r>
        <w:r w:rsidRPr="00F87F46">
          <w:rPr>
            <w:rStyle w:val="Hyperlink"/>
            <w:noProof/>
          </w:rPr>
          <w:fldChar w:fldCharType="end"/>
        </w:r>
      </w:ins>
    </w:p>
    <w:p w14:paraId="7DF45995" w14:textId="77777777" w:rsidR="00EA1A11" w:rsidRDefault="00EA1A11">
      <w:pPr>
        <w:pStyle w:val="TOC3"/>
        <w:rPr>
          <w:ins w:id="458" w:author="m.kalaitzaki" w:date="2019-05-16T10:06:00Z"/>
          <w:rFonts w:asciiTheme="minorHAnsi" w:eastAsiaTheme="minorEastAsia" w:hAnsiTheme="minorHAnsi" w:cstheme="minorBidi"/>
          <w:noProof/>
          <w:sz w:val="22"/>
          <w:szCs w:val="22"/>
          <w:lang w:eastAsia="en-US"/>
        </w:rPr>
      </w:pPr>
      <w:ins w:id="45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"_Toc8893745"</w:instrText>
        </w:r>
        <w:r w:rsidRPr="00F87F46">
          <w:rPr>
            <w:rStyle w:val="Hyperlink"/>
            <w:noProof/>
          </w:rPr>
          <w:instrText xml:space="preserve"> </w:instrText>
        </w:r>
        <w:r w:rsidRPr="00F87F46">
          <w:rPr>
            <w:rStyle w:val="Hyperlink"/>
            <w:noProof/>
          </w:rPr>
          <w:fldChar w:fldCharType="separate"/>
        </w:r>
        <w:r w:rsidRPr="00F87F46">
          <w:rPr>
            <w:rStyle w:val="Hyperlink"/>
            <w:noProof/>
          </w:rPr>
          <w:t>9.1.1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_Toc8893745 \h </w:instrText>
        </w:r>
      </w:ins>
      <w:r>
        <w:rPr>
          <w:noProof/>
          <w:webHidden/>
        </w:rPr>
      </w:r>
      <w:r>
        <w:rPr>
          <w:noProof/>
          <w:webHidden/>
        </w:rPr>
        <w:fldChar w:fldCharType="separate"/>
      </w:r>
      <w:ins w:id="460" w:author="m.kalaitzaki" w:date="2019-05-16T10:06:00Z">
        <w:r>
          <w:rPr>
            <w:noProof/>
            <w:webHidden/>
          </w:rPr>
          <w:t>148</w:t>
        </w:r>
        <w:r>
          <w:rPr>
            <w:noProof/>
            <w:webHidden/>
          </w:rPr>
          <w:fldChar w:fldCharType="end"/>
        </w:r>
        <w:r w:rsidRPr="00F87F46">
          <w:rPr>
            <w:rStyle w:val="Hyperlink"/>
            <w:noProof/>
          </w:rPr>
          <w:fldChar w:fldCharType="end"/>
        </w:r>
      </w:ins>
    </w:p>
    <w:p w14:paraId="221DB5EC" w14:textId="77777777" w:rsidR="00EA1A11" w:rsidRDefault="00EA1A11">
      <w:pPr>
        <w:pStyle w:val="TOC3"/>
        <w:rPr>
          <w:ins w:id="461" w:author="m.kalaitzaki" w:date="2019-05-16T10:06:00Z"/>
          <w:rFonts w:asciiTheme="minorHAnsi" w:eastAsiaTheme="minorEastAsia" w:hAnsiTheme="minorHAnsi" w:cstheme="minorBidi"/>
          <w:noProof/>
          <w:sz w:val="22"/>
          <w:szCs w:val="22"/>
          <w:lang w:eastAsia="en-US"/>
        </w:rPr>
      </w:pPr>
      <w:ins w:id="46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"_Toc8893746"</w:instrText>
        </w:r>
        <w:r w:rsidRPr="00F87F46">
          <w:rPr>
            <w:rStyle w:val="Hyperlink"/>
            <w:noProof/>
          </w:rPr>
          <w:instrText xml:space="preserve"> </w:instrText>
        </w:r>
        <w:r w:rsidRPr="00F87F46">
          <w:rPr>
            <w:rStyle w:val="Hyperlink"/>
            <w:noProof/>
          </w:rPr>
          <w:fldChar w:fldCharType="separate"/>
        </w:r>
        <w:r w:rsidRPr="00F87F46">
          <w:rPr>
            <w:rStyle w:val="Hyperlink"/>
            <w:noProof/>
          </w:rPr>
          <w:t>9.1.2</w:t>
        </w:r>
        <w:r>
          <w:rPr>
            <w:rFonts w:asciiTheme="minorHAnsi" w:eastAsiaTheme="minorEastAsia" w:hAnsiTheme="minorHAnsi" w:cstheme="minorBidi"/>
            <w:noProof/>
            <w:sz w:val="22"/>
            <w:szCs w:val="22"/>
            <w:lang w:eastAsia="en-US"/>
          </w:rPr>
          <w:tab/>
        </w:r>
        <w:r w:rsidRPr="00F87F46">
          <w:rPr>
            <w:rStyle w:val="Hyperlink"/>
            <w:noProof/>
          </w:rPr>
          <w:t>Connection Face</w:t>
        </w:r>
        <w:r>
          <w:rPr>
            <w:noProof/>
            <w:webHidden/>
          </w:rPr>
          <w:tab/>
        </w:r>
        <w:r>
          <w:rPr>
            <w:noProof/>
            <w:webHidden/>
          </w:rPr>
          <w:fldChar w:fldCharType="begin"/>
        </w:r>
        <w:r>
          <w:rPr>
            <w:noProof/>
            <w:webHidden/>
          </w:rPr>
          <w:instrText xml:space="preserve"> PAGEREF _Toc8893746 \h </w:instrText>
        </w:r>
      </w:ins>
      <w:r>
        <w:rPr>
          <w:noProof/>
          <w:webHidden/>
        </w:rPr>
      </w:r>
      <w:r>
        <w:rPr>
          <w:noProof/>
          <w:webHidden/>
        </w:rPr>
        <w:fldChar w:fldCharType="separate"/>
      </w:r>
      <w:ins w:id="463" w:author="m.kalaitzaki" w:date="2019-05-16T10:06:00Z">
        <w:r>
          <w:rPr>
            <w:noProof/>
            <w:webHidden/>
          </w:rPr>
          <w:t>148</w:t>
        </w:r>
        <w:r>
          <w:rPr>
            <w:noProof/>
            <w:webHidden/>
          </w:rPr>
          <w:fldChar w:fldCharType="end"/>
        </w:r>
        <w:r w:rsidRPr="00F87F46">
          <w:rPr>
            <w:rStyle w:val="Hyperlink"/>
            <w:noProof/>
          </w:rPr>
          <w:fldChar w:fldCharType="end"/>
        </w:r>
      </w:ins>
    </w:p>
    <w:p w14:paraId="68D8DDE6" w14:textId="77777777" w:rsidR="00EA1A11" w:rsidRDefault="00EA1A11">
      <w:pPr>
        <w:pStyle w:val="TOC3"/>
        <w:rPr>
          <w:ins w:id="464" w:author="m.kalaitzaki" w:date="2019-05-16T10:06:00Z"/>
          <w:rFonts w:asciiTheme="minorHAnsi" w:eastAsiaTheme="minorEastAsia" w:hAnsiTheme="minorHAnsi" w:cstheme="minorBidi"/>
          <w:noProof/>
          <w:sz w:val="22"/>
          <w:szCs w:val="22"/>
          <w:lang w:eastAsia="en-US"/>
        </w:rPr>
      </w:pPr>
      <w:ins w:id="46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"_Toc8893747"</w:instrText>
        </w:r>
        <w:r w:rsidRPr="00F87F46">
          <w:rPr>
            <w:rStyle w:val="Hyperlink"/>
            <w:noProof/>
          </w:rPr>
          <w:instrText xml:space="preserve"> </w:instrText>
        </w:r>
        <w:r w:rsidRPr="00F87F46">
          <w:rPr>
            <w:rStyle w:val="Hyperlink"/>
            <w:noProof/>
          </w:rPr>
          <w:fldChar w:fldCharType="separate"/>
        </w:r>
        <w:r w:rsidRPr="00F87F46">
          <w:rPr>
            <w:rStyle w:val="Hyperlink"/>
            <w:noProof/>
          </w:rPr>
          <w:t>9.1.3</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_Toc8893747 \h </w:instrText>
        </w:r>
      </w:ins>
      <w:r>
        <w:rPr>
          <w:noProof/>
          <w:webHidden/>
        </w:rPr>
      </w:r>
      <w:r>
        <w:rPr>
          <w:noProof/>
          <w:webHidden/>
        </w:rPr>
        <w:fldChar w:fldCharType="separate"/>
      </w:r>
      <w:ins w:id="466" w:author="m.kalaitzaki" w:date="2019-05-16T10:06:00Z">
        <w:r>
          <w:rPr>
            <w:noProof/>
            <w:webHidden/>
          </w:rPr>
          <w:t>150</w:t>
        </w:r>
        <w:r>
          <w:rPr>
            <w:noProof/>
            <w:webHidden/>
          </w:rPr>
          <w:fldChar w:fldCharType="end"/>
        </w:r>
        <w:r w:rsidRPr="00F87F46">
          <w:rPr>
            <w:rStyle w:val="Hyperlink"/>
            <w:noProof/>
          </w:rPr>
          <w:fldChar w:fldCharType="end"/>
        </w:r>
      </w:ins>
    </w:p>
    <w:p w14:paraId="62C59F1D" w14:textId="77777777" w:rsidR="00EA1A11" w:rsidRDefault="00EA1A11">
      <w:pPr>
        <w:pStyle w:val="TOC2"/>
        <w:tabs>
          <w:tab w:val="left" w:pos="660"/>
          <w:tab w:val="right" w:leader="dot" w:pos="9060"/>
        </w:tabs>
        <w:rPr>
          <w:ins w:id="467" w:author="m.kalaitzaki" w:date="2019-05-16T10:06:00Z"/>
          <w:rFonts w:asciiTheme="minorHAnsi" w:eastAsiaTheme="minorEastAsia" w:hAnsiTheme="minorHAnsi" w:cstheme="minorBidi"/>
          <w:b w:val="0"/>
          <w:bCs w:val="0"/>
          <w:noProof/>
          <w:sz w:val="22"/>
          <w:szCs w:val="22"/>
          <w:lang w:eastAsia="en-US"/>
        </w:rPr>
      </w:pPr>
      <w:ins w:id="46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"_Toc8893748"</w:instrText>
        </w:r>
        <w:r w:rsidRPr="00F87F46">
          <w:rPr>
            <w:rStyle w:val="Hyperlink"/>
            <w:noProof/>
          </w:rPr>
          <w:instrText xml:space="preserve"> </w:instrText>
        </w:r>
        <w:r w:rsidRPr="00F87F46">
          <w:rPr>
            <w:rStyle w:val="Hyperlink"/>
            <w:noProof/>
          </w:rPr>
          <w:fldChar w:fldCharType="separate"/>
        </w:r>
        <w:r w:rsidRPr="00F87F46">
          <w:rPr>
            <w:rStyle w:val="Hyperlink"/>
            <w:noProof/>
          </w:rPr>
          <w:t>9.2</w:t>
        </w:r>
        <w:r>
          <w:rPr>
            <w:rFonts w:asciiTheme="minorHAnsi" w:eastAsiaTheme="minorEastAsia" w:hAnsiTheme="minorHAnsi" w:cstheme="minorBidi"/>
            <w:b w:val="0"/>
            <w:bCs w:val="0"/>
            <w:noProof/>
            <w:sz w:val="22"/>
            <w:szCs w:val="22"/>
            <w:lang w:eastAsia="en-US"/>
          </w:rPr>
          <w:tab/>
        </w:r>
        <w:r w:rsidRPr="00F87F46">
          <w:rPr>
            <w:rStyle w:val="Hyperlink"/>
            <w:noProof/>
          </w:rPr>
          <w:t>Adhesive Faces</w:t>
        </w:r>
        <w:r>
          <w:rPr>
            <w:noProof/>
            <w:webHidden/>
          </w:rPr>
          <w:tab/>
        </w:r>
        <w:r>
          <w:rPr>
            <w:noProof/>
            <w:webHidden/>
          </w:rPr>
          <w:fldChar w:fldCharType="begin"/>
        </w:r>
        <w:r>
          <w:rPr>
            <w:noProof/>
            <w:webHidden/>
          </w:rPr>
          <w:instrText xml:space="preserve"> PAGEREF _Toc8893748 \h </w:instrText>
        </w:r>
      </w:ins>
      <w:r>
        <w:rPr>
          <w:noProof/>
          <w:webHidden/>
        </w:rPr>
      </w:r>
      <w:r>
        <w:rPr>
          <w:noProof/>
          <w:webHidden/>
        </w:rPr>
        <w:fldChar w:fldCharType="separate"/>
      </w:r>
      <w:ins w:id="469" w:author="m.kalaitzaki" w:date="2019-05-16T10:06:00Z">
        <w:r>
          <w:rPr>
            <w:noProof/>
            <w:webHidden/>
          </w:rPr>
          <w:t>151</w:t>
        </w:r>
        <w:r>
          <w:rPr>
            <w:noProof/>
            <w:webHidden/>
          </w:rPr>
          <w:fldChar w:fldCharType="end"/>
        </w:r>
        <w:r w:rsidRPr="00F87F46">
          <w:rPr>
            <w:rStyle w:val="Hyperlink"/>
            <w:noProof/>
          </w:rPr>
          <w:fldChar w:fldCharType="end"/>
        </w:r>
      </w:ins>
    </w:p>
    <w:p w14:paraId="5275FE37" w14:textId="77777777" w:rsidR="00EA1A11" w:rsidRDefault="00EA1A11">
      <w:pPr>
        <w:pStyle w:val="TOC1"/>
        <w:tabs>
          <w:tab w:val="left" w:pos="660"/>
          <w:tab w:val="right" w:leader="dot" w:pos="9060"/>
        </w:tabs>
        <w:rPr>
          <w:ins w:id="470" w:author="m.kalaitzaki" w:date="2019-05-16T10:06:00Z"/>
          <w:rFonts w:asciiTheme="minorHAnsi" w:eastAsiaTheme="minorEastAsia" w:hAnsiTheme="minorHAnsi" w:cstheme="minorBidi"/>
          <w:b w:val="0"/>
          <w:bCs w:val="0"/>
          <w:caps w:val="0"/>
          <w:noProof/>
          <w:sz w:val="22"/>
          <w:szCs w:val="22"/>
          <w:lang w:eastAsia="en-US"/>
        </w:rPr>
      </w:pPr>
      <w:ins w:id="47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"_Toc8893749"</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eastAsia="en-US"/>
          </w:rPr>
          <w:tab/>
        </w:r>
        <w:r w:rsidRPr="00F87F46">
          <w:rPr>
            <w:rStyle w:val="Hyperlink"/>
            <w:noProof/>
          </w:rPr>
          <w:t>Future extensions</w:t>
        </w:r>
        <w:r>
          <w:rPr>
            <w:noProof/>
            <w:webHidden/>
          </w:rPr>
          <w:tab/>
        </w:r>
        <w:r>
          <w:rPr>
            <w:noProof/>
            <w:webHidden/>
          </w:rPr>
          <w:fldChar w:fldCharType="begin"/>
        </w:r>
        <w:r>
          <w:rPr>
            <w:noProof/>
            <w:webHidden/>
          </w:rPr>
          <w:instrText xml:space="preserve"> PAGEREF _Toc8893749 \h </w:instrText>
        </w:r>
      </w:ins>
      <w:r>
        <w:rPr>
          <w:noProof/>
          <w:webHidden/>
        </w:rPr>
      </w:r>
      <w:r>
        <w:rPr>
          <w:noProof/>
          <w:webHidden/>
        </w:rPr>
        <w:fldChar w:fldCharType="separate"/>
      </w:r>
      <w:ins w:id="472" w:author="m.kalaitzaki" w:date="2019-05-16T10:06:00Z">
        <w:r>
          <w:rPr>
            <w:noProof/>
            <w:webHidden/>
          </w:rPr>
          <w:t>153</w:t>
        </w:r>
        <w:r>
          <w:rPr>
            <w:noProof/>
            <w:webHidden/>
          </w:rPr>
          <w:fldChar w:fldCharType="end"/>
        </w:r>
        <w:r w:rsidRPr="00F87F46">
          <w:rPr>
            <w:rStyle w:val="Hyperlink"/>
            <w:noProof/>
          </w:rPr>
          <w:fldChar w:fldCharType="end"/>
        </w:r>
      </w:ins>
    </w:p>
    <w:p w14:paraId="13A6664A" w14:textId="77777777" w:rsidR="00EA1A11" w:rsidRDefault="00EA1A11">
      <w:pPr>
        <w:pStyle w:val="TOC2"/>
        <w:tabs>
          <w:tab w:val="left" w:pos="660"/>
          <w:tab w:val="right" w:leader="dot" w:pos="9060"/>
        </w:tabs>
        <w:rPr>
          <w:ins w:id="473" w:author="m.kalaitzaki" w:date="2019-05-16T10:06:00Z"/>
          <w:rFonts w:asciiTheme="minorHAnsi" w:eastAsiaTheme="minorEastAsia" w:hAnsiTheme="minorHAnsi" w:cstheme="minorBidi"/>
          <w:b w:val="0"/>
          <w:bCs w:val="0"/>
          <w:noProof/>
          <w:sz w:val="22"/>
          <w:szCs w:val="22"/>
          <w:lang w:eastAsia="en-US"/>
        </w:rPr>
      </w:pPr>
      <w:ins w:id="47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"_Toc8893750"</w:instrText>
        </w:r>
        <w:r w:rsidRPr="00F87F46">
          <w:rPr>
            <w:rStyle w:val="Hyperlink"/>
            <w:noProof/>
          </w:rPr>
          <w:instrText xml:space="preserve"> </w:instrText>
        </w:r>
        <w:r w:rsidRPr="00F87F46">
          <w:rPr>
            <w:rStyle w:val="Hyperlink"/>
            <w:noProof/>
          </w:rPr>
          <w:fldChar w:fldCharType="separate"/>
        </w:r>
        <w:r w:rsidRPr="00F87F46">
          <w:rPr>
            <w:rStyle w:val="Hyperlink"/>
            <w:noProof/>
          </w:rPr>
          <w:t>10.1</w:t>
        </w:r>
        <w:r>
          <w:rPr>
            <w:rFonts w:asciiTheme="minorHAnsi" w:eastAsiaTheme="minorEastAsia" w:hAnsiTheme="minorHAnsi" w:cstheme="minorBidi"/>
            <w:b w:val="0"/>
            <w:bCs w:val="0"/>
            <w:noProof/>
            <w:sz w:val="22"/>
            <w:szCs w:val="22"/>
            <w:lang w:eastAsia="en-US"/>
          </w:rPr>
          <w:tab/>
        </w:r>
        <w:r w:rsidRPr="00F87F46">
          <w:rPr>
            <w:rStyle w:val="Hyperlink"/>
            <w:noProof/>
          </w:rPr>
          <w:t>Additional parameters for spot and seam welds</w:t>
        </w:r>
        <w:r>
          <w:rPr>
            <w:noProof/>
            <w:webHidden/>
          </w:rPr>
          <w:tab/>
        </w:r>
        <w:r>
          <w:rPr>
            <w:noProof/>
            <w:webHidden/>
          </w:rPr>
          <w:fldChar w:fldCharType="begin"/>
        </w:r>
        <w:r>
          <w:rPr>
            <w:noProof/>
            <w:webHidden/>
          </w:rPr>
          <w:instrText xml:space="preserve"> PAGEREF _Toc8893750 \h </w:instrText>
        </w:r>
      </w:ins>
      <w:r>
        <w:rPr>
          <w:noProof/>
          <w:webHidden/>
        </w:rPr>
      </w:r>
      <w:r>
        <w:rPr>
          <w:noProof/>
          <w:webHidden/>
        </w:rPr>
        <w:fldChar w:fldCharType="separate"/>
      </w:r>
      <w:ins w:id="475" w:author="m.kalaitzaki" w:date="2019-05-16T10:06:00Z">
        <w:r>
          <w:rPr>
            <w:noProof/>
            <w:webHidden/>
          </w:rPr>
          <w:t>153</w:t>
        </w:r>
        <w:r>
          <w:rPr>
            <w:noProof/>
            <w:webHidden/>
          </w:rPr>
          <w:fldChar w:fldCharType="end"/>
        </w:r>
        <w:r w:rsidRPr="00F87F46">
          <w:rPr>
            <w:rStyle w:val="Hyperlink"/>
            <w:noProof/>
          </w:rPr>
          <w:fldChar w:fldCharType="end"/>
        </w:r>
      </w:ins>
    </w:p>
    <w:p w14:paraId="71AEE458" w14:textId="77777777" w:rsidR="00EA1A11" w:rsidRDefault="00EA1A11">
      <w:pPr>
        <w:pStyle w:val="TOC2"/>
        <w:tabs>
          <w:tab w:val="left" w:pos="660"/>
          <w:tab w:val="right" w:leader="dot" w:pos="9060"/>
        </w:tabs>
        <w:rPr>
          <w:ins w:id="476" w:author="m.kalaitzaki" w:date="2019-05-16T10:06:00Z"/>
          <w:rFonts w:asciiTheme="minorHAnsi" w:eastAsiaTheme="minorEastAsia" w:hAnsiTheme="minorHAnsi" w:cstheme="minorBidi"/>
          <w:b w:val="0"/>
          <w:bCs w:val="0"/>
          <w:noProof/>
          <w:sz w:val="22"/>
          <w:szCs w:val="22"/>
          <w:lang w:eastAsia="en-US"/>
        </w:rPr>
      </w:pPr>
      <w:ins w:id="47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"_Toc8893751"</w:instrText>
        </w:r>
        <w:r w:rsidRPr="00F87F46">
          <w:rPr>
            <w:rStyle w:val="Hyperlink"/>
            <w:noProof/>
          </w:rPr>
          <w:instrText xml:space="preserve"> </w:instrText>
        </w:r>
        <w:r w:rsidRPr="00F87F46">
          <w:rPr>
            <w:rStyle w:val="Hyperlink"/>
            <w:noProof/>
          </w:rPr>
          <w:fldChar w:fldCharType="separate"/>
        </w:r>
        <w:r w:rsidRPr="00F87F46">
          <w:rPr>
            <w:rStyle w:val="Hyperlink"/>
            <w:noProof/>
          </w:rPr>
          <w:t>10.2</w:t>
        </w:r>
        <w:r>
          <w:rPr>
            <w:rFonts w:asciiTheme="minorHAnsi" w:eastAsiaTheme="minorEastAsia" w:hAnsiTheme="minorHAnsi" w:cstheme="minorBidi"/>
            <w:b w:val="0"/>
            <w:bCs w:val="0"/>
            <w:noProof/>
            <w:sz w:val="22"/>
            <w:szCs w:val="22"/>
            <w:lang w:eastAsia="en-US"/>
          </w:rPr>
          <w:tab/>
        </w:r>
        <w:r w:rsidRPr="00F87F46">
          <w:rPr>
            <w:rStyle w:val="Hyperlink"/>
            <w:noProof/>
          </w:rPr>
          <w:t>Other relevant and new joint types</w:t>
        </w:r>
        <w:r>
          <w:rPr>
            <w:noProof/>
            <w:webHidden/>
          </w:rPr>
          <w:tab/>
        </w:r>
        <w:r>
          <w:rPr>
            <w:noProof/>
            <w:webHidden/>
          </w:rPr>
          <w:fldChar w:fldCharType="begin"/>
        </w:r>
        <w:r>
          <w:rPr>
            <w:noProof/>
            <w:webHidden/>
          </w:rPr>
          <w:instrText xml:space="preserve"> PAGEREF _Toc8893751 \h </w:instrText>
        </w:r>
      </w:ins>
      <w:r>
        <w:rPr>
          <w:noProof/>
          <w:webHidden/>
        </w:rPr>
      </w:r>
      <w:r>
        <w:rPr>
          <w:noProof/>
          <w:webHidden/>
        </w:rPr>
        <w:fldChar w:fldCharType="separate"/>
      </w:r>
      <w:ins w:id="478" w:author="m.kalaitzaki" w:date="2019-05-16T10:06:00Z">
        <w:r>
          <w:rPr>
            <w:noProof/>
            <w:webHidden/>
          </w:rPr>
          <w:t>153</w:t>
        </w:r>
        <w:r>
          <w:rPr>
            <w:noProof/>
            <w:webHidden/>
          </w:rPr>
          <w:fldChar w:fldCharType="end"/>
        </w:r>
        <w:r w:rsidRPr="00F87F46">
          <w:rPr>
            <w:rStyle w:val="Hyperlink"/>
            <w:noProof/>
          </w:rPr>
          <w:fldChar w:fldCharType="end"/>
        </w:r>
      </w:ins>
    </w:p>
    <w:p w14:paraId="5D7AFE66" w14:textId="77777777" w:rsidR="00EA1A11" w:rsidRDefault="00EA1A11">
      <w:pPr>
        <w:pStyle w:val="TOC1"/>
        <w:tabs>
          <w:tab w:val="left" w:pos="660"/>
          <w:tab w:val="right" w:leader="dot" w:pos="9060"/>
        </w:tabs>
        <w:rPr>
          <w:ins w:id="479" w:author="m.kalaitzaki" w:date="2019-05-16T10:06:00Z"/>
          <w:rFonts w:asciiTheme="minorHAnsi" w:eastAsiaTheme="minorEastAsia" w:hAnsiTheme="minorHAnsi" w:cstheme="minorBidi"/>
          <w:b w:val="0"/>
          <w:bCs w:val="0"/>
          <w:caps w:val="0"/>
          <w:noProof/>
          <w:sz w:val="22"/>
          <w:szCs w:val="22"/>
          <w:lang w:eastAsia="en-US"/>
        </w:rPr>
      </w:pPr>
      <w:ins w:id="48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"_Toc8893752"</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eastAsia="en-US"/>
          </w:rPr>
          <w:tab/>
        </w:r>
        <w:r w:rsidRPr="00F87F46">
          <w:rPr>
            <w:rStyle w:val="Hyperlink"/>
            <w:noProof/>
          </w:rPr>
          <w:t>Disclaimer</w:t>
        </w:r>
        <w:r>
          <w:rPr>
            <w:noProof/>
            <w:webHidden/>
          </w:rPr>
          <w:tab/>
        </w:r>
        <w:r>
          <w:rPr>
            <w:noProof/>
            <w:webHidden/>
          </w:rPr>
          <w:fldChar w:fldCharType="begin"/>
        </w:r>
        <w:r>
          <w:rPr>
            <w:noProof/>
            <w:webHidden/>
          </w:rPr>
          <w:instrText xml:space="preserve"> PAGEREF _Toc8893752 \h </w:instrText>
        </w:r>
      </w:ins>
      <w:r>
        <w:rPr>
          <w:noProof/>
          <w:webHidden/>
        </w:rPr>
      </w:r>
      <w:r>
        <w:rPr>
          <w:noProof/>
          <w:webHidden/>
        </w:rPr>
        <w:fldChar w:fldCharType="separate"/>
      </w:r>
      <w:ins w:id="481" w:author="m.kalaitzaki" w:date="2019-05-16T10:06:00Z">
        <w:r>
          <w:rPr>
            <w:noProof/>
            <w:webHidden/>
          </w:rPr>
          <w:t>154</w:t>
        </w:r>
        <w:r>
          <w:rPr>
            <w:noProof/>
            <w:webHidden/>
          </w:rPr>
          <w:fldChar w:fldCharType="end"/>
        </w:r>
        <w:r w:rsidRPr="00F87F46">
          <w:rPr>
            <w:rStyle w:val="Hyperlink"/>
            <w:noProof/>
          </w:rPr>
          <w:fldChar w:fldCharType="end"/>
        </w:r>
      </w:ins>
    </w:p>
    <w:p w14:paraId="527E87C3" w14:textId="77777777" w:rsidR="00EA1A11" w:rsidRDefault="00EA1A11">
      <w:pPr>
        <w:pStyle w:val="TOC1"/>
        <w:tabs>
          <w:tab w:val="left" w:pos="660"/>
          <w:tab w:val="right" w:leader="dot" w:pos="9060"/>
        </w:tabs>
        <w:rPr>
          <w:ins w:id="482" w:author="m.kalaitzaki" w:date="2019-05-16T10:06:00Z"/>
          <w:rFonts w:asciiTheme="minorHAnsi" w:eastAsiaTheme="minorEastAsia" w:hAnsiTheme="minorHAnsi" w:cstheme="minorBidi"/>
          <w:b w:val="0"/>
          <w:bCs w:val="0"/>
          <w:caps w:val="0"/>
          <w:noProof/>
          <w:sz w:val="22"/>
          <w:szCs w:val="22"/>
          <w:lang w:eastAsia="en-US"/>
        </w:rPr>
      </w:pPr>
      <w:ins w:id="48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"_Toc8893753"</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eastAsia="en-US"/>
          </w:rPr>
          <w:tab/>
        </w:r>
        <w:r w:rsidRPr="00F87F46">
          <w:rPr>
            <w:rStyle w:val="Hyperlink"/>
            <w:noProof/>
          </w:rPr>
          <w:t>References</w:t>
        </w:r>
        <w:r>
          <w:rPr>
            <w:noProof/>
            <w:webHidden/>
          </w:rPr>
          <w:tab/>
        </w:r>
        <w:r>
          <w:rPr>
            <w:noProof/>
            <w:webHidden/>
          </w:rPr>
          <w:fldChar w:fldCharType="begin"/>
        </w:r>
        <w:r>
          <w:rPr>
            <w:noProof/>
            <w:webHidden/>
          </w:rPr>
          <w:instrText xml:space="preserve"> PAGEREF _Toc8893753 \h </w:instrText>
        </w:r>
      </w:ins>
      <w:r>
        <w:rPr>
          <w:noProof/>
          <w:webHidden/>
        </w:rPr>
      </w:r>
      <w:r>
        <w:rPr>
          <w:noProof/>
          <w:webHidden/>
        </w:rPr>
        <w:fldChar w:fldCharType="separate"/>
      </w:r>
      <w:ins w:id="484" w:author="m.kalaitzaki" w:date="2019-05-16T10:06:00Z">
        <w:r>
          <w:rPr>
            <w:noProof/>
            <w:webHidden/>
          </w:rPr>
          <w:t>155</w:t>
        </w:r>
        <w:r>
          <w:rPr>
            <w:noProof/>
            <w:webHidden/>
          </w:rPr>
          <w:fldChar w:fldCharType="end"/>
        </w:r>
        <w:r w:rsidRPr="00F87F46">
          <w:rPr>
            <w:rStyle w:val="Hyperlink"/>
            <w:noProof/>
          </w:rPr>
          <w:fldChar w:fldCharType="end"/>
        </w:r>
      </w:ins>
    </w:p>
    <w:p w14:paraId="09FE2228" w14:textId="77777777" w:rsidR="00745DB6" w:rsidDel="00EA1A11" w:rsidRDefault="00745DB6">
      <w:pPr>
        <w:pStyle w:val="TOC1"/>
        <w:tabs>
          <w:tab w:val="left" w:pos="440"/>
          <w:tab w:val="right" w:leader="dot" w:pos="9060"/>
        </w:tabs>
        <w:rPr>
          <w:del w:id="485" w:author="m.kalaitzaki" w:date="2019-05-16T10:06:00Z"/>
          <w:rFonts w:asciiTheme="minorHAnsi" w:eastAsiaTheme="minorEastAsia" w:hAnsiTheme="minorHAnsi" w:cstheme="minorBidi"/>
          <w:b w:val="0"/>
          <w:bCs w:val="0"/>
          <w:caps w:val="0"/>
          <w:noProof/>
          <w:sz w:val="22"/>
          <w:szCs w:val="22"/>
          <w:lang w:val="de-DE"/>
        </w:rPr>
      </w:pPr>
      <w:del w:id="486" w:author="m.kalaitzaki" w:date="2019-05-16T10:06:00Z">
        <w:r w:rsidRPr="00EA1A11" w:rsidDel="00EA1A11">
          <w:rPr>
            <w:noProof/>
            <w14:scene3d>
              <w14:camera w14:prst="orthographicFront"/>
              <w14:lightRig w14:rig="threePt" w14:dir="t">
                <w14:rot w14:lat="0" w14:lon="0" w14:rev="0"/>
              </w14:lightRig>
            </w14:scene3d>
          </w:rPr>
          <w:delText>1</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Introduction</w:delText>
        </w:r>
        <w:r w:rsidDel="00EA1A11">
          <w:rPr>
            <w:noProof/>
            <w:webHidden/>
          </w:rPr>
          <w:tab/>
          <w:delText>17</w:delText>
        </w:r>
      </w:del>
    </w:p>
    <w:p w14:paraId="7571099B" w14:textId="77777777" w:rsidR="00745DB6" w:rsidDel="00EA1A11" w:rsidRDefault="00745DB6">
      <w:pPr>
        <w:pStyle w:val="TOC2"/>
        <w:tabs>
          <w:tab w:val="left" w:pos="660"/>
          <w:tab w:val="right" w:leader="dot" w:pos="9060"/>
        </w:tabs>
        <w:rPr>
          <w:del w:id="487" w:author="m.kalaitzaki" w:date="2019-05-16T10:06:00Z"/>
          <w:rFonts w:asciiTheme="minorHAnsi" w:eastAsiaTheme="minorEastAsia" w:hAnsiTheme="minorHAnsi" w:cstheme="minorBidi"/>
          <w:b w:val="0"/>
          <w:bCs w:val="0"/>
          <w:noProof/>
          <w:sz w:val="22"/>
          <w:szCs w:val="22"/>
          <w:lang w:val="de-DE"/>
        </w:rPr>
      </w:pPr>
      <w:del w:id="488" w:author="m.kalaitzaki" w:date="2019-05-16T10:06:00Z">
        <w:r w:rsidRPr="00EA1A11" w:rsidDel="00EA1A11">
          <w:rPr>
            <w:noProof/>
          </w:rPr>
          <w:delText>1.1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Motivation</w:delText>
        </w:r>
        <w:r w:rsidDel="00EA1A11">
          <w:rPr>
            <w:noProof/>
            <w:webHidden/>
          </w:rPr>
          <w:tab/>
          <w:delText>17</w:delText>
        </w:r>
      </w:del>
    </w:p>
    <w:p w14:paraId="0C8A7E8A" w14:textId="77777777" w:rsidR="00745DB6" w:rsidDel="00EA1A11" w:rsidRDefault="00745DB6">
      <w:pPr>
        <w:pStyle w:val="TOC2"/>
        <w:tabs>
          <w:tab w:val="left" w:pos="660"/>
          <w:tab w:val="right" w:leader="dot" w:pos="9060"/>
        </w:tabs>
        <w:rPr>
          <w:del w:id="489" w:author="m.kalaitzaki" w:date="2019-05-16T10:06:00Z"/>
          <w:rFonts w:asciiTheme="minorHAnsi" w:eastAsiaTheme="minorEastAsia" w:hAnsiTheme="minorHAnsi" w:cstheme="minorBidi"/>
          <w:b w:val="0"/>
          <w:bCs w:val="0"/>
          <w:noProof/>
          <w:sz w:val="22"/>
          <w:szCs w:val="22"/>
          <w:lang w:val="de-DE"/>
        </w:rPr>
      </w:pPr>
      <w:del w:id="490" w:author="m.kalaitzaki" w:date="2019-05-16T10:06:00Z">
        <w:r w:rsidRPr="00EA1A11" w:rsidDel="00EA1A11">
          <w:rPr>
            <w:noProof/>
          </w:rPr>
          <w:delText>1.2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MCF at Ford</w:delText>
        </w:r>
        <w:r w:rsidDel="00EA1A11">
          <w:rPr>
            <w:noProof/>
            <w:webHidden/>
          </w:rPr>
          <w:tab/>
          <w:delText>17</w:delText>
        </w:r>
      </w:del>
    </w:p>
    <w:p w14:paraId="38253818" w14:textId="77777777" w:rsidR="00745DB6" w:rsidDel="00EA1A11" w:rsidRDefault="00745DB6">
      <w:pPr>
        <w:pStyle w:val="TOC2"/>
        <w:tabs>
          <w:tab w:val="left" w:pos="660"/>
          <w:tab w:val="right" w:leader="dot" w:pos="9060"/>
        </w:tabs>
        <w:rPr>
          <w:del w:id="491" w:author="m.kalaitzaki" w:date="2019-05-16T10:06:00Z"/>
          <w:rFonts w:asciiTheme="minorHAnsi" w:eastAsiaTheme="minorEastAsia" w:hAnsiTheme="minorHAnsi" w:cstheme="minorBidi"/>
          <w:b w:val="0"/>
          <w:bCs w:val="0"/>
          <w:noProof/>
          <w:sz w:val="22"/>
          <w:szCs w:val="22"/>
          <w:lang w:val="de-DE"/>
        </w:rPr>
      </w:pPr>
      <w:del w:id="492" w:author="m.kalaitzaki" w:date="2019-05-16T10:06:00Z">
        <w:r w:rsidRPr="00EA1A11" w:rsidDel="00EA1A11">
          <w:rPr>
            <w:noProof/>
          </w:rPr>
          <w:lastRenderedPageBreak/>
          <w:delText>1.3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From MCF to χMCF - The Scope of the Document</w:delText>
        </w:r>
        <w:r w:rsidDel="00EA1A11">
          <w:rPr>
            <w:noProof/>
            <w:webHidden/>
          </w:rPr>
          <w:tab/>
          <w:delText>17</w:delText>
        </w:r>
      </w:del>
    </w:p>
    <w:p w14:paraId="06E5C0E5" w14:textId="77777777" w:rsidR="00745DB6" w:rsidDel="00EA1A11" w:rsidRDefault="00745DB6">
      <w:pPr>
        <w:pStyle w:val="TOC1"/>
        <w:tabs>
          <w:tab w:val="left" w:pos="440"/>
          <w:tab w:val="right" w:leader="dot" w:pos="9060"/>
        </w:tabs>
        <w:rPr>
          <w:del w:id="493" w:author="m.kalaitzaki" w:date="2019-05-16T10:06:00Z"/>
          <w:rFonts w:asciiTheme="minorHAnsi" w:eastAsiaTheme="minorEastAsia" w:hAnsiTheme="minorHAnsi" w:cstheme="minorBidi"/>
          <w:b w:val="0"/>
          <w:bCs w:val="0"/>
          <w:caps w:val="0"/>
          <w:noProof/>
          <w:sz w:val="22"/>
          <w:szCs w:val="22"/>
          <w:lang w:val="de-DE"/>
        </w:rPr>
      </w:pPr>
      <w:del w:id="494" w:author="m.kalaitzaki" w:date="2019-05-16T10:06:00Z">
        <w:r w:rsidRPr="00EA1A11" w:rsidDel="00EA1A11">
          <w:rPr>
            <w:noProof/>
            <w14:scene3d>
              <w14:camera w14:prst="orthographicFront"/>
              <w14:lightRig w14:rig="threePt" w14:dir="t">
                <w14:rot w14:lat="0" w14:lon="0" w14:rev="0"/>
              </w14:lightRig>
            </w14:scene3d>
          </w:rPr>
          <w:delText>2</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Design Principles and Basic Features of χMCF</w:delText>
        </w:r>
        <w:r w:rsidDel="00EA1A11">
          <w:rPr>
            <w:noProof/>
            <w:webHidden/>
          </w:rPr>
          <w:tab/>
          <w:delText>19</w:delText>
        </w:r>
      </w:del>
    </w:p>
    <w:p w14:paraId="3725D24E" w14:textId="77777777" w:rsidR="00745DB6" w:rsidDel="00EA1A11" w:rsidRDefault="00745DB6">
      <w:pPr>
        <w:pStyle w:val="TOC2"/>
        <w:tabs>
          <w:tab w:val="left" w:pos="660"/>
          <w:tab w:val="right" w:leader="dot" w:pos="9060"/>
        </w:tabs>
        <w:rPr>
          <w:del w:id="495" w:author="m.kalaitzaki" w:date="2019-05-16T10:06:00Z"/>
          <w:rFonts w:asciiTheme="minorHAnsi" w:eastAsiaTheme="minorEastAsia" w:hAnsiTheme="minorHAnsi" w:cstheme="minorBidi"/>
          <w:b w:val="0"/>
          <w:bCs w:val="0"/>
          <w:noProof/>
          <w:sz w:val="22"/>
          <w:szCs w:val="22"/>
          <w:lang w:val="de-DE"/>
        </w:rPr>
      </w:pPr>
      <w:del w:id="496" w:author="m.kalaitzaki" w:date="2019-05-16T10:06:00Z">
        <w:r w:rsidRPr="00EA1A11" w:rsidDel="00EA1A11">
          <w:rPr>
            <w:noProof/>
          </w:rPr>
          <w:delText>2.1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Design Principles</w:delText>
        </w:r>
        <w:r w:rsidDel="00EA1A11">
          <w:rPr>
            <w:noProof/>
            <w:webHidden/>
          </w:rPr>
          <w:tab/>
          <w:delText>19</w:delText>
        </w:r>
      </w:del>
    </w:p>
    <w:p w14:paraId="4101CE42" w14:textId="77777777" w:rsidR="00745DB6" w:rsidDel="00EA1A11" w:rsidRDefault="00745DB6">
      <w:pPr>
        <w:pStyle w:val="TOC2"/>
        <w:tabs>
          <w:tab w:val="left" w:pos="660"/>
          <w:tab w:val="right" w:leader="dot" w:pos="9060"/>
        </w:tabs>
        <w:rPr>
          <w:del w:id="497" w:author="m.kalaitzaki" w:date="2019-05-16T10:06:00Z"/>
          <w:rFonts w:asciiTheme="minorHAnsi" w:eastAsiaTheme="minorEastAsia" w:hAnsiTheme="minorHAnsi" w:cstheme="minorBidi"/>
          <w:b w:val="0"/>
          <w:bCs w:val="0"/>
          <w:noProof/>
          <w:sz w:val="22"/>
          <w:szCs w:val="22"/>
          <w:lang w:val="de-DE"/>
        </w:rPr>
      </w:pPr>
      <w:del w:id="498" w:author="m.kalaitzaki" w:date="2019-05-16T10:06:00Z">
        <w:r w:rsidRPr="00EA1A11" w:rsidDel="00EA1A11">
          <w:rPr>
            <w:noProof/>
          </w:rPr>
          <w:delText>2.2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Idealization of Joints</w:delText>
        </w:r>
        <w:r w:rsidDel="00EA1A11">
          <w:rPr>
            <w:noProof/>
            <w:webHidden/>
          </w:rPr>
          <w:tab/>
          <w:delText>20</w:delText>
        </w:r>
      </w:del>
    </w:p>
    <w:p w14:paraId="7D527E3C" w14:textId="77777777" w:rsidR="00745DB6" w:rsidDel="00EA1A11" w:rsidRDefault="00745DB6">
      <w:pPr>
        <w:pStyle w:val="TOC2"/>
        <w:tabs>
          <w:tab w:val="left" w:pos="660"/>
          <w:tab w:val="right" w:leader="dot" w:pos="9060"/>
        </w:tabs>
        <w:rPr>
          <w:del w:id="499" w:author="m.kalaitzaki" w:date="2019-05-16T10:06:00Z"/>
          <w:rFonts w:asciiTheme="minorHAnsi" w:eastAsiaTheme="minorEastAsia" w:hAnsiTheme="minorHAnsi" w:cstheme="minorBidi"/>
          <w:b w:val="0"/>
          <w:bCs w:val="0"/>
          <w:noProof/>
          <w:sz w:val="22"/>
          <w:szCs w:val="22"/>
          <w:lang w:val="de-DE"/>
        </w:rPr>
      </w:pPr>
      <w:del w:id="500" w:author="m.kalaitzaki" w:date="2019-05-16T10:06:00Z">
        <w:r w:rsidRPr="00EA1A11" w:rsidDel="00EA1A11">
          <w:rPr>
            <w:noProof/>
          </w:rPr>
          <w:delText>2.3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Reconstruction of Joints from χMCF</w:delText>
        </w:r>
        <w:r w:rsidDel="00EA1A11">
          <w:rPr>
            <w:noProof/>
            <w:webHidden/>
          </w:rPr>
          <w:tab/>
          <w:delText>20</w:delText>
        </w:r>
      </w:del>
    </w:p>
    <w:p w14:paraId="60C1AFD8" w14:textId="77777777" w:rsidR="00745DB6" w:rsidDel="00EA1A11" w:rsidRDefault="00745DB6">
      <w:pPr>
        <w:pStyle w:val="TOC2"/>
        <w:tabs>
          <w:tab w:val="left" w:pos="660"/>
          <w:tab w:val="right" w:leader="dot" w:pos="9060"/>
        </w:tabs>
        <w:rPr>
          <w:del w:id="501" w:author="m.kalaitzaki" w:date="2019-05-16T10:06:00Z"/>
          <w:rFonts w:asciiTheme="minorHAnsi" w:eastAsiaTheme="minorEastAsia" w:hAnsiTheme="minorHAnsi" w:cstheme="minorBidi"/>
          <w:b w:val="0"/>
          <w:bCs w:val="0"/>
          <w:noProof/>
          <w:sz w:val="22"/>
          <w:szCs w:val="22"/>
          <w:lang w:val="de-DE"/>
        </w:rPr>
      </w:pPr>
      <w:del w:id="502" w:author="m.kalaitzaki" w:date="2019-05-16T10:06:00Z">
        <w:r w:rsidRPr="00EA1A11" w:rsidDel="00EA1A11">
          <w:rPr>
            <w:noProof/>
          </w:rPr>
          <w:delText>2.4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Description of Topology</w:delText>
        </w:r>
        <w:r w:rsidDel="00EA1A11">
          <w:rPr>
            <w:noProof/>
            <w:webHidden/>
          </w:rPr>
          <w:tab/>
          <w:delText>20</w:delText>
        </w:r>
      </w:del>
    </w:p>
    <w:p w14:paraId="0183C89D" w14:textId="77777777" w:rsidR="00745DB6" w:rsidDel="00EA1A11" w:rsidRDefault="00745DB6">
      <w:pPr>
        <w:pStyle w:val="TOC2"/>
        <w:tabs>
          <w:tab w:val="left" w:pos="660"/>
          <w:tab w:val="right" w:leader="dot" w:pos="9060"/>
        </w:tabs>
        <w:rPr>
          <w:del w:id="503" w:author="m.kalaitzaki" w:date="2019-05-16T10:06:00Z"/>
          <w:rFonts w:asciiTheme="minorHAnsi" w:eastAsiaTheme="minorEastAsia" w:hAnsiTheme="minorHAnsi" w:cstheme="minorBidi"/>
          <w:b w:val="0"/>
          <w:bCs w:val="0"/>
          <w:noProof/>
          <w:sz w:val="22"/>
          <w:szCs w:val="22"/>
          <w:lang w:val="de-DE"/>
        </w:rPr>
      </w:pPr>
      <w:del w:id="504" w:author="m.kalaitzaki" w:date="2019-05-16T10:06:00Z">
        <w:r w:rsidRPr="00EA1A11" w:rsidDel="00EA1A11">
          <w:rPr>
            <w:noProof/>
          </w:rPr>
          <w:delText>2.5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χMCF in the Development Processes</w:delText>
        </w:r>
        <w:r w:rsidDel="00EA1A11">
          <w:rPr>
            <w:noProof/>
            <w:webHidden/>
          </w:rPr>
          <w:tab/>
          <w:delText>21</w:delText>
        </w:r>
      </w:del>
    </w:p>
    <w:p w14:paraId="37B3EC07" w14:textId="77777777" w:rsidR="00745DB6" w:rsidDel="00EA1A11" w:rsidRDefault="00745DB6">
      <w:pPr>
        <w:pStyle w:val="TOC1"/>
        <w:tabs>
          <w:tab w:val="left" w:pos="440"/>
          <w:tab w:val="right" w:leader="dot" w:pos="9060"/>
        </w:tabs>
        <w:rPr>
          <w:del w:id="505" w:author="m.kalaitzaki" w:date="2019-05-16T10:06:00Z"/>
          <w:rFonts w:asciiTheme="minorHAnsi" w:eastAsiaTheme="minorEastAsia" w:hAnsiTheme="minorHAnsi" w:cstheme="minorBidi"/>
          <w:b w:val="0"/>
          <w:bCs w:val="0"/>
          <w:caps w:val="0"/>
          <w:noProof/>
          <w:sz w:val="22"/>
          <w:szCs w:val="22"/>
          <w:lang w:val="de-DE"/>
        </w:rPr>
      </w:pPr>
      <w:del w:id="506" w:author="m.kalaitzaki" w:date="2019-05-16T10:06:00Z">
        <w:r w:rsidRPr="00EA1A11" w:rsidDel="00EA1A11">
          <w:rPr>
            <w:noProof/>
            <w14:scene3d>
              <w14:camera w14:prst="orthographicFront"/>
              <w14:lightRig w14:rig="threePt" w14:dir="t">
                <w14:rot w14:lat="0" w14:lon="0" w14:rev="0"/>
              </w14:lightRig>
            </w14:scene3d>
          </w:rPr>
          <w:delText>3</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Key-words of XML specification</w:delText>
        </w:r>
        <w:r w:rsidDel="00EA1A11">
          <w:rPr>
            <w:noProof/>
            <w:webHidden/>
          </w:rPr>
          <w:tab/>
          <w:delText>24</w:delText>
        </w:r>
      </w:del>
    </w:p>
    <w:p w14:paraId="0C729CD8" w14:textId="77777777" w:rsidR="00745DB6" w:rsidDel="00EA1A11" w:rsidRDefault="00745DB6">
      <w:pPr>
        <w:pStyle w:val="TOC2"/>
        <w:tabs>
          <w:tab w:val="left" w:pos="660"/>
          <w:tab w:val="right" w:leader="dot" w:pos="9060"/>
        </w:tabs>
        <w:rPr>
          <w:del w:id="507" w:author="m.kalaitzaki" w:date="2019-05-16T10:06:00Z"/>
          <w:rFonts w:asciiTheme="minorHAnsi" w:eastAsiaTheme="minorEastAsia" w:hAnsiTheme="minorHAnsi" w:cstheme="minorBidi"/>
          <w:b w:val="0"/>
          <w:bCs w:val="0"/>
          <w:noProof/>
          <w:sz w:val="22"/>
          <w:szCs w:val="22"/>
          <w:lang w:val="de-DE"/>
        </w:rPr>
      </w:pPr>
      <w:del w:id="508" w:author="m.kalaitzaki" w:date="2019-05-16T10:06:00Z">
        <w:r w:rsidRPr="00EA1A11" w:rsidDel="00EA1A11">
          <w:rPr>
            <w:noProof/>
          </w:rPr>
          <w:delText>3.1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Key-words</w:delText>
        </w:r>
        <w:r w:rsidDel="00EA1A11">
          <w:rPr>
            <w:noProof/>
            <w:webHidden/>
          </w:rPr>
          <w:tab/>
          <w:delText>24</w:delText>
        </w:r>
      </w:del>
    </w:p>
    <w:p w14:paraId="23F7B04F" w14:textId="77777777" w:rsidR="00745DB6" w:rsidDel="00EA1A11" w:rsidRDefault="00745DB6">
      <w:pPr>
        <w:pStyle w:val="TOC1"/>
        <w:tabs>
          <w:tab w:val="left" w:pos="440"/>
          <w:tab w:val="right" w:leader="dot" w:pos="9060"/>
        </w:tabs>
        <w:rPr>
          <w:del w:id="509" w:author="m.kalaitzaki" w:date="2019-05-16T10:06:00Z"/>
          <w:rFonts w:asciiTheme="minorHAnsi" w:eastAsiaTheme="minorEastAsia" w:hAnsiTheme="minorHAnsi" w:cstheme="minorBidi"/>
          <w:b w:val="0"/>
          <w:bCs w:val="0"/>
          <w:caps w:val="0"/>
          <w:noProof/>
          <w:sz w:val="22"/>
          <w:szCs w:val="22"/>
          <w:lang w:val="de-DE"/>
        </w:rPr>
      </w:pPr>
      <w:del w:id="510" w:author="m.kalaitzaki" w:date="2019-05-16T10:06:00Z">
        <w:r w:rsidRPr="00EA1A11" w:rsidDel="00EA1A11">
          <w:rPr>
            <w:noProof/>
            <w14:scene3d>
              <w14:camera w14:prst="orthographicFront"/>
              <w14:lightRig w14:rig="threePt" w14:dir="t">
                <w14:rot w14:lat="0" w14:lon="0" w14:rev="0"/>
              </w14:lightRig>
            </w14:scene3d>
          </w:rPr>
          <w:delText>4</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Parts, Properties and Assemblies</w:delText>
        </w:r>
        <w:r w:rsidDel="00EA1A11">
          <w:rPr>
            <w:noProof/>
            <w:webHidden/>
          </w:rPr>
          <w:tab/>
          <w:delText>26</w:delText>
        </w:r>
      </w:del>
    </w:p>
    <w:p w14:paraId="7033961F" w14:textId="77777777" w:rsidR="00745DB6" w:rsidDel="00EA1A11" w:rsidRDefault="00745DB6">
      <w:pPr>
        <w:pStyle w:val="TOC2"/>
        <w:tabs>
          <w:tab w:val="left" w:pos="660"/>
          <w:tab w:val="right" w:leader="dot" w:pos="9060"/>
        </w:tabs>
        <w:rPr>
          <w:del w:id="511" w:author="m.kalaitzaki" w:date="2019-05-16T10:06:00Z"/>
          <w:rFonts w:asciiTheme="minorHAnsi" w:eastAsiaTheme="minorEastAsia" w:hAnsiTheme="minorHAnsi" w:cstheme="minorBidi"/>
          <w:b w:val="0"/>
          <w:bCs w:val="0"/>
          <w:noProof/>
          <w:sz w:val="22"/>
          <w:szCs w:val="22"/>
          <w:lang w:val="de-DE"/>
        </w:rPr>
      </w:pPr>
      <w:del w:id="512" w:author="m.kalaitzaki" w:date="2019-05-16T10:06:00Z">
        <w:r w:rsidRPr="00EA1A11" w:rsidDel="00EA1A11">
          <w:rPr>
            <w:noProof/>
          </w:rPr>
          <w:delText>4.1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Parts</w:delText>
        </w:r>
        <w:r w:rsidDel="00EA1A11">
          <w:rPr>
            <w:noProof/>
            <w:webHidden/>
          </w:rPr>
          <w:tab/>
          <w:delText>26</w:delText>
        </w:r>
      </w:del>
    </w:p>
    <w:p w14:paraId="061311C9" w14:textId="77777777" w:rsidR="00745DB6" w:rsidDel="00EA1A11" w:rsidRDefault="00745DB6">
      <w:pPr>
        <w:pStyle w:val="TOC3"/>
        <w:rPr>
          <w:del w:id="513" w:author="m.kalaitzaki" w:date="2019-05-16T10:06:00Z"/>
          <w:rFonts w:asciiTheme="minorHAnsi" w:eastAsiaTheme="minorEastAsia" w:hAnsiTheme="minorHAnsi" w:cstheme="minorBidi"/>
          <w:noProof/>
          <w:sz w:val="22"/>
          <w:szCs w:val="22"/>
          <w:lang w:val="de-DE"/>
        </w:rPr>
      </w:pPr>
      <w:del w:id="514" w:author="m.kalaitzaki" w:date="2019-05-16T10:06:00Z">
        <w:r w:rsidRPr="00EA1A11" w:rsidDel="00EA1A11">
          <w:rPr>
            <w:noProof/>
          </w:rPr>
          <w:delText>4.1.1</w:delText>
        </w:r>
        <w:r w:rsidDel="00EA1A11">
          <w:rPr>
            <w:rFonts w:asciiTheme="minorHAnsi" w:eastAsiaTheme="minorEastAsia" w:hAnsiTheme="minorHAnsi" w:cstheme="minorBidi"/>
            <w:noProof/>
            <w:sz w:val="22"/>
            <w:szCs w:val="22"/>
            <w:lang w:val="de-DE"/>
          </w:rPr>
          <w:tab/>
        </w:r>
        <w:r w:rsidRPr="00EA1A11" w:rsidDel="00EA1A11">
          <w:rPr>
            <w:noProof/>
          </w:rPr>
          <w:delText>Part Labels</w:delText>
        </w:r>
        <w:r w:rsidDel="00EA1A11">
          <w:rPr>
            <w:noProof/>
            <w:webHidden/>
          </w:rPr>
          <w:tab/>
          <w:delText>26</w:delText>
        </w:r>
      </w:del>
    </w:p>
    <w:p w14:paraId="249DFC80" w14:textId="77777777" w:rsidR="00745DB6" w:rsidDel="00EA1A11" w:rsidRDefault="00745DB6">
      <w:pPr>
        <w:pStyle w:val="TOC2"/>
        <w:tabs>
          <w:tab w:val="left" w:pos="660"/>
          <w:tab w:val="right" w:leader="dot" w:pos="9060"/>
        </w:tabs>
        <w:rPr>
          <w:del w:id="515" w:author="m.kalaitzaki" w:date="2019-05-16T10:06:00Z"/>
          <w:rFonts w:asciiTheme="minorHAnsi" w:eastAsiaTheme="minorEastAsia" w:hAnsiTheme="minorHAnsi" w:cstheme="minorBidi"/>
          <w:b w:val="0"/>
          <w:bCs w:val="0"/>
          <w:noProof/>
          <w:sz w:val="22"/>
          <w:szCs w:val="22"/>
          <w:lang w:val="de-DE"/>
        </w:rPr>
      </w:pPr>
      <w:del w:id="516" w:author="m.kalaitzaki" w:date="2019-05-16T10:06:00Z">
        <w:r w:rsidRPr="00EA1A11" w:rsidDel="00EA1A11">
          <w:rPr>
            <w:noProof/>
          </w:rPr>
          <w:delText>4.2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Properties</w:delText>
        </w:r>
        <w:r w:rsidDel="00EA1A11">
          <w:rPr>
            <w:noProof/>
            <w:webHidden/>
          </w:rPr>
          <w:tab/>
          <w:delText>26</w:delText>
        </w:r>
      </w:del>
    </w:p>
    <w:p w14:paraId="5BEC81FB" w14:textId="77777777" w:rsidR="00745DB6" w:rsidDel="00EA1A11" w:rsidRDefault="00745DB6">
      <w:pPr>
        <w:pStyle w:val="TOC2"/>
        <w:tabs>
          <w:tab w:val="left" w:pos="660"/>
          <w:tab w:val="right" w:leader="dot" w:pos="9060"/>
        </w:tabs>
        <w:rPr>
          <w:del w:id="517" w:author="m.kalaitzaki" w:date="2019-05-16T10:06:00Z"/>
          <w:rFonts w:asciiTheme="minorHAnsi" w:eastAsiaTheme="minorEastAsia" w:hAnsiTheme="minorHAnsi" w:cstheme="minorBidi"/>
          <w:b w:val="0"/>
          <w:bCs w:val="0"/>
          <w:noProof/>
          <w:sz w:val="22"/>
          <w:szCs w:val="22"/>
          <w:lang w:val="de-DE"/>
        </w:rPr>
      </w:pPr>
      <w:del w:id="518" w:author="m.kalaitzaki" w:date="2019-05-16T10:06:00Z">
        <w:r w:rsidRPr="00EA1A11" w:rsidDel="00EA1A11">
          <w:rPr>
            <w:noProof/>
          </w:rPr>
          <w:delText>4.3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Assemblies</w:delText>
        </w:r>
        <w:r w:rsidDel="00EA1A11">
          <w:rPr>
            <w:noProof/>
            <w:webHidden/>
          </w:rPr>
          <w:tab/>
          <w:delText>27</w:delText>
        </w:r>
      </w:del>
    </w:p>
    <w:p w14:paraId="1B435EF7" w14:textId="77777777" w:rsidR="00745DB6" w:rsidDel="00EA1A11" w:rsidRDefault="00745DB6">
      <w:pPr>
        <w:pStyle w:val="TOC1"/>
        <w:tabs>
          <w:tab w:val="left" w:pos="440"/>
          <w:tab w:val="right" w:leader="dot" w:pos="9060"/>
        </w:tabs>
        <w:rPr>
          <w:del w:id="519" w:author="m.kalaitzaki" w:date="2019-05-16T10:06:00Z"/>
          <w:rFonts w:asciiTheme="minorHAnsi" w:eastAsiaTheme="minorEastAsia" w:hAnsiTheme="minorHAnsi" w:cstheme="minorBidi"/>
          <w:b w:val="0"/>
          <w:bCs w:val="0"/>
          <w:caps w:val="0"/>
          <w:noProof/>
          <w:sz w:val="22"/>
          <w:szCs w:val="22"/>
          <w:lang w:val="de-DE"/>
        </w:rPr>
      </w:pPr>
      <w:del w:id="520" w:author="m.kalaitzaki" w:date="2019-05-16T10:06:00Z">
        <w:r w:rsidRPr="00EA1A11" w:rsidDel="00EA1A11">
          <w:rPr>
            <w:noProof/>
            <w14:scene3d>
              <w14:camera w14:prst="orthographicFront"/>
              <w14:lightRig w14:rig="threePt" w14:dir="t">
                <w14:rot w14:lat="0" w14:lon="0" w14:rev="0"/>
              </w14:lightRig>
            </w14:scene3d>
          </w:rPr>
          <w:delText>5</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File Structure of χMCF</w:delText>
        </w:r>
        <w:r w:rsidDel="00EA1A11">
          <w:rPr>
            <w:noProof/>
            <w:webHidden/>
          </w:rPr>
          <w:tab/>
          <w:delText>28</w:delText>
        </w:r>
      </w:del>
    </w:p>
    <w:p w14:paraId="029EE8F9" w14:textId="77777777" w:rsidR="00745DB6" w:rsidDel="00EA1A11" w:rsidRDefault="00745DB6">
      <w:pPr>
        <w:pStyle w:val="TOC2"/>
        <w:tabs>
          <w:tab w:val="left" w:pos="660"/>
          <w:tab w:val="right" w:leader="dot" w:pos="9060"/>
        </w:tabs>
        <w:rPr>
          <w:del w:id="521" w:author="m.kalaitzaki" w:date="2019-05-16T10:06:00Z"/>
          <w:rFonts w:asciiTheme="minorHAnsi" w:eastAsiaTheme="minorEastAsia" w:hAnsiTheme="minorHAnsi" w:cstheme="minorBidi"/>
          <w:b w:val="0"/>
          <w:bCs w:val="0"/>
          <w:noProof/>
          <w:sz w:val="22"/>
          <w:szCs w:val="22"/>
          <w:lang w:val="de-DE"/>
        </w:rPr>
      </w:pPr>
      <w:del w:id="522" w:author="m.kalaitzaki" w:date="2019-05-16T10:06:00Z">
        <w:r w:rsidRPr="00EA1A11" w:rsidDel="00EA1A11">
          <w:rPr>
            <w:noProof/>
          </w:rPr>
          <w:delText>5.1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Elements containing general information</w:delText>
        </w:r>
        <w:r w:rsidDel="00EA1A11">
          <w:rPr>
            <w:noProof/>
            <w:webHidden/>
          </w:rPr>
          <w:tab/>
          <w:delText>28</w:delText>
        </w:r>
      </w:del>
    </w:p>
    <w:p w14:paraId="255C57A0" w14:textId="77777777" w:rsidR="00745DB6" w:rsidDel="00EA1A11" w:rsidRDefault="00745DB6">
      <w:pPr>
        <w:pStyle w:val="TOC3"/>
        <w:rPr>
          <w:del w:id="523" w:author="m.kalaitzaki" w:date="2019-05-16T10:06:00Z"/>
          <w:rFonts w:asciiTheme="minorHAnsi" w:eastAsiaTheme="minorEastAsia" w:hAnsiTheme="minorHAnsi" w:cstheme="minorBidi"/>
          <w:noProof/>
          <w:sz w:val="22"/>
          <w:szCs w:val="22"/>
          <w:lang w:val="de-DE"/>
        </w:rPr>
      </w:pPr>
      <w:del w:id="524" w:author="m.kalaitzaki" w:date="2019-05-16T10:06:00Z">
        <w:r w:rsidRPr="00EA1A11" w:rsidDel="00EA1A11">
          <w:rPr>
            <w:noProof/>
          </w:rPr>
          <w:delText>5.1.1</w:delText>
        </w:r>
        <w:r w:rsidDel="00EA1A11">
          <w:rPr>
            <w:rFonts w:asciiTheme="minorHAnsi" w:eastAsiaTheme="minorEastAsia" w:hAnsiTheme="minorHAnsi" w:cstheme="minorBidi"/>
            <w:noProof/>
            <w:sz w:val="22"/>
            <w:szCs w:val="22"/>
            <w:lang w:val="de-DE"/>
          </w:rPr>
          <w:tab/>
        </w:r>
        <w:r w:rsidRPr="00EA1A11" w:rsidDel="00EA1A11">
          <w:rPr>
            <w:noProof/>
          </w:rPr>
          <w:delText>Date</w:delText>
        </w:r>
        <w:r w:rsidDel="00EA1A11">
          <w:rPr>
            <w:noProof/>
            <w:webHidden/>
          </w:rPr>
          <w:tab/>
          <w:delText>28</w:delText>
        </w:r>
      </w:del>
    </w:p>
    <w:p w14:paraId="629A4D52" w14:textId="77777777" w:rsidR="00745DB6" w:rsidDel="00EA1A11" w:rsidRDefault="00745DB6">
      <w:pPr>
        <w:pStyle w:val="TOC3"/>
        <w:rPr>
          <w:del w:id="525" w:author="m.kalaitzaki" w:date="2019-05-16T10:06:00Z"/>
          <w:rFonts w:asciiTheme="minorHAnsi" w:eastAsiaTheme="minorEastAsia" w:hAnsiTheme="minorHAnsi" w:cstheme="minorBidi"/>
          <w:noProof/>
          <w:sz w:val="22"/>
          <w:szCs w:val="22"/>
          <w:lang w:val="de-DE"/>
        </w:rPr>
      </w:pPr>
      <w:del w:id="526" w:author="m.kalaitzaki" w:date="2019-05-16T10:06:00Z">
        <w:r w:rsidRPr="00EA1A11" w:rsidDel="00EA1A11">
          <w:rPr>
            <w:noProof/>
          </w:rPr>
          <w:delText>5.1.2</w:delText>
        </w:r>
        <w:r w:rsidDel="00EA1A11">
          <w:rPr>
            <w:rFonts w:asciiTheme="minorHAnsi" w:eastAsiaTheme="minorEastAsia" w:hAnsiTheme="minorHAnsi" w:cstheme="minorBidi"/>
            <w:noProof/>
            <w:sz w:val="22"/>
            <w:szCs w:val="22"/>
            <w:lang w:val="de-DE"/>
          </w:rPr>
          <w:tab/>
        </w:r>
        <w:r w:rsidRPr="00EA1A11" w:rsidDel="00EA1A11">
          <w:rPr>
            <w:noProof/>
          </w:rPr>
          <w:delText>Version</w:delText>
        </w:r>
        <w:r w:rsidDel="00EA1A11">
          <w:rPr>
            <w:noProof/>
            <w:webHidden/>
          </w:rPr>
          <w:tab/>
          <w:delText>29</w:delText>
        </w:r>
      </w:del>
    </w:p>
    <w:p w14:paraId="54953C79" w14:textId="77777777" w:rsidR="00745DB6" w:rsidDel="00EA1A11" w:rsidRDefault="00745DB6">
      <w:pPr>
        <w:pStyle w:val="TOC3"/>
        <w:rPr>
          <w:del w:id="527" w:author="m.kalaitzaki" w:date="2019-05-16T10:06:00Z"/>
          <w:rFonts w:asciiTheme="minorHAnsi" w:eastAsiaTheme="minorEastAsia" w:hAnsiTheme="minorHAnsi" w:cstheme="minorBidi"/>
          <w:noProof/>
          <w:sz w:val="22"/>
          <w:szCs w:val="22"/>
          <w:lang w:val="de-DE"/>
        </w:rPr>
      </w:pPr>
      <w:del w:id="528" w:author="m.kalaitzaki" w:date="2019-05-16T10:06:00Z">
        <w:r w:rsidRPr="00EA1A11" w:rsidDel="00EA1A11">
          <w:rPr>
            <w:noProof/>
          </w:rPr>
          <w:delText>5.1.3</w:delText>
        </w:r>
        <w:r w:rsidDel="00EA1A11">
          <w:rPr>
            <w:rFonts w:asciiTheme="minorHAnsi" w:eastAsiaTheme="minorEastAsia" w:hAnsiTheme="minorHAnsi" w:cstheme="minorBidi"/>
            <w:noProof/>
            <w:sz w:val="22"/>
            <w:szCs w:val="22"/>
            <w:lang w:val="de-DE"/>
          </w:rPr>
          <w:tab/>
        </w:r>
        <w:r w:rsidRPr="00EA1A11" w:rsidDel="00EA1A11">
          <w:rPr>
            <w:noProof/>
          </w:rPr>
          <w:delText>Unit System</w:delText>
        </w:r>
        <w:r w:rsidDel="00EA1A11">
          <w:rPr>
            <w:noProof/>
            <w:webHidden/>
          </w:rPr>
          <w:tab/>
          <w:delText>29</w:delText>
        </w:r>
      </w:del>
    </w:p>
    <w:p w14:paraId="7C3DC731" w14:textId="77777777" w:rsidR="00745DB6" w:rsidDel="00EA1A11" w:rsidRDefault="00745DB6">
      <w:pPr>
        <w:pStyle w:val="TOC2"/>
        <w:tabs>
          <w:tab w:val="left" w:pos="660"/>
          <w:tab w:val="right" w:leader="dot" w:pos="9060"/>
        </w:tabs>
        <w:rPr>
          <w:del w:id="529" w:author="m.kalaitzaki" w:date="2019-05-16T10:06:00Z"/>
          <w:rFonts w:asciiTheme="minorHAnsi" w:eastAsiaTheme="minorEastAsia" w:hAnsiTheme="minorHAnsi" w:cstheme="minorBidi"/>
          <w:b w:val="0"/>
          <w:bCs w:val="0"/>
          <w:noProof/>
          <w:sz w:val="22"/>
          <w:szCs w:val="22"/>
          <w:lang w:val="de-DE"/>
        </w:rPr>
      </w:pPr>
      <w:del w:id="530" w:author="m.kalaitzaki" w:date="2019-05-16T10:06:00Z">
        <w:r w:rsidRPr="00EA1A11" w:rsidDel="00EA1A11">
          <w:rPr>
            <w:noProof/>
          </w:rPr>
          <w:delText>5.2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Application, User and Process Specific Data</w:delText>
        </w:r>
        <w:r w:rsidDel="00EA1A11">
          <w:rPr>
            <w:noProof/>
            <w:webHidden/>
          </w:rPr>
          <w:tab/>
          <w:delText>30</w:delText>
        </w:r>
      </w:del>
    </w:p>
    <w:p w14:paraId="690FAFD0" w14:textId="77777777" w:rsidR="00745DB6" w:rsidDel="00EA1A11" w:rsidRDefault="00745DB6">
      <w:pPr>
        <w:pStyle w:val="TOC3"/>
        <w:rPr>
          <w:del w:id="531" w:author="m.kalaitzaki" w:date="2019-05-16T10:06:00Z"/>
          <w:rFonts w:asciiTheme="minorHAnsi" w:eastAsiaTheme="minorEastAsia" w:hAnsiTheme="minorHAnsi" w:cstheme="minorBidi"/>
          <w:noProof/>
          <w:sz w:val="22"/>
          <w:szCs w:val="22"/>
          <w:lang w:val="de-DE"/>
        </w:rPr>
      </w:pPr>
      <w:del w:id="532" w:author="m.kalaitzaki" w:date="2019-05-16T10:06:00Z">
        <w:r w:rsidRPr="00EA1A11" w:rsidDel="00EA1A11">
          <w:rPr>
            <w:noProof/>
          </w:rPr>
          <w:delText>5.2.1</w:delText>
        </w:r>
        <w:r w:rsidDel="00EA1A11">
          <w:rPr>
            <w:rFonts w:asciiTheme="minorHAnsi" w:eastAsiaTheme="minorEastAsia" w:hAnsiTheme="minorHAnsi" w:cstheme="minorBidi"/>
            <w:noProof/>
            <w:sz w:val="22"/>
            <w:szCs w:val="22"/>
            <w:lang w:val="de-DE"/>
          </w:rPr>
          <w:tab/>
        </w:r>
        <w:r w:rsidRPr="00EA1A11" w:rsidDel="00EA1A11">
          <w:rPr>
            <w:noProof/>
          </w:rPr>
          <w:delText xml:space="preserve">User Specific Data </w:delText>
        </w:r>
        <w:r w:rsidRPr="00EA1A11" w:rsidDel="00EA1A11">
          <w:rPr>
            <w:rFonts w:ascii="Courier New" w:hAnsi="Courier New" w:cs="Courier New"/>
            <w:noProof/>
          </w:rPr>
          <w:delText>&lt;appdata&gt;</w:delText>
        </w:r>
        <w:r w:rsidDel="00EA1A11">
          <w:rPr>
            <w:noProof/>
            <w:webHidden/>
          </w:rPr>
          <w:tab/>
          <w:delText>30</w:delText>
        </w:r>
      </w:del>
    </w:p>
    <w:p w14:paraId="19D8B913" w14:textId="77777777" w:rsidR="00745DB6" w:rsidDel="00EA1A11" w:rsidRDefault="00745DB6">
      <w:pPr>
        <w:pStyle w:val="TOC3"/>
        <w:rPr>
          <w:del w:id="533" w:author="m.kalaitzaki" w:date="2019-05-16T10:06:00Z"/>
          <w:rFonts w:asciiTheme="minorHAnsi" w:eastAsiaTheme="minorEastAsia" w:hAnsiTheme="minorHAnsi" w:cstheme="minorBidi"/>
          <w:noProof/>
          <w:sz w:val="22"/>
          <w:szCs w:val="22"/>
          <w:lang w:val="de-DE"/>
        </w:rPr>
      </w:pPr>
      <w:del w:id="534" w:author="m.kalaitzaki" w:date="2019-05-16T10:06:00Z">
        <w:r w:rsidRPr="00EA1A11" w:rsidDel="00EA1A11">
          <w:rPr>
            <w:noProof/>
          </w:rPr>
          <w:delText>5.2.2</w:delText>
        </w:r>
        <w:r w:rsidDel="00EA1A11">
          <w:rPr>
            <w:rFonts w:asciiTheme="minorHAnsi" w:eastAsiaTheme="minorEastAsia" w:hAnsiTheme="minorHAnsi" w:cstheme="minorBidi"/>
            <w:noProof/>
            <w:sz w:val="22"/>
            <w:szCs w:val="22"/>
            <w:lang w:val="de-DE"/>
          </w:rPr>
          <w:tab/>
        </w:r>
        <w:r w:rsidRPr="00EA1A11" w:rsidDel="00EA1A11">
          <w:rPr>
            <w:noProof/>
          </w:rPr>
          <w:delText xml:space="preserve">Finite Element Specific Data </w:delText>
        </w:r>
        <w:r w:rsidRPr="00EA1A11" w:rsidDel="00EA1A11">
          <w:rPr>
            <w:rFonts w:ascii="Courier New" w:hAnsi="Courier New" w:cs="Courier New"/>
            <w:noProof/>
          </w:rPr>
          <w:delText>&lt;femdata&gt;</w:delText>
        </w:r>
        <w:r w:rsidDel="00EA1A11">
          <w:rPr>
            <w:noProof/>
            <w:webHidden/>
          </w:rPr>
          <w:tab/>
          <w:delText>32</w:delText>
        </w:r>
      </w:del>
    </w:p>
    <w:p w14:paraId="2A40C0B5" w14:textId="77777777" w:rsidR="00745DB6" w:rsidDel="00EA1A11" w:rsidRDefault="00745DB6">
      <w:pPr>
        <w:pStyle w:val="TOC2"/>
        <w:tabs>
          <w:tab w:val="left" w:pos="660"/>
          <w:tab w:val="right" w:leader="dot" w:pos="9060"/>
        </w:tabs>
        <w:rPr>
          <w:del w:id="535" w:author="m.kalaitzaki" w:date="2019-05-16T10:06:00Z"/>
          <w:rFonts w:asciiTheme="minorHAnsi" w:eastAsiaTheme="minorEastAsia" w:hAnsiTheme="minorHAnsi" w:cstheme="minorBidi"/>
          <w:b w:val="0"/>
          <w:bCs w:val="0"/>
          <w:noProof/>
          <w:sz w:val="22"/>
          <w:szCs w:val="22"/>
          <w:lang w:val="de-DE"/>
        </w:rPr>
      </w:pPr>
      <w:del w:id="536" w:author="m.kalaitzaki" w:date="2019-05-16T10:06:00Z">
        <w:r w:rsidRPr="00EA1A11" w:rsidDel="00EA1A11">
          <w:rPr>
            <w:noProof/>
          </w:rPr>
          <w:delText>5.3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 xml:space="preserve">Connection Data </w:delText>
        </w:r>
        <w:r w:rsidRPr="00EA1A11" w:rsidDel="00EA1A11">
          <w:rPr>
            <w:rFonts w:ascii="Courier New" w:hAnsi="Courier New" w:cs="Courier New"/>
            <w:noProof/>
          </w:rPr>
          <w:delText>&lt;connection_group/&gt;</w:delText>
        </w:r>
        <w:r w:rsidDel="00EA1A11">
          <w:rPr>
            <w:noProof/>
            <w:webHidden/>
          </w:rPr>
          <w:tab/>
          <w:delText>34</w:delText>
        </w:r>
      </w:del>
    </w:p>
    <w:p w14:paraId="112D9914" w14:textId="77777777" w:rsidR="00745DB6" w:rsidDel="00EA1A11" w:rsidRDefault="00745DB6">
      <w:pPr>
        <w:pStyle w:val="TOC3"/>
        <w:rPr>
          <w:del w:id="537" w:author="m.kalaitzaki" w:date="2019-05-16T10:06:00Z"/>
          <w:rFonts w:asciiTheme="minorHAnsi" w:eastAsiaTheme="minorEastAsia" w:hAnsiTheme="minorHAnsi" w:cstheme="minorBidi"/>
          <w:noProof/>
          <w:sz w:val="22"/>
          <w:szCs w:val="22"/>
          <w:lang w:val="de-DE"/>
        </w:rPr>
      </w:pPr>
      <w:del w:id="538" w:author="m.kalaitzaki" w:date="2019-05-16T10:06:00Z">
        <w:r w:rsidRPr="00EA1A11" w:rsidDel="00EA1A11">
          <w:rPr>
            <w:noProof/>
          </w:rPr>
          <w:delText>5.3.1</w:delText>
        </w:r>
        <w:r w:rsidDel="00EA1A11">
          <w:rPr>
            <w:rFonts w:asciiTheme="minorHAnsi" w:eastAsiaTheme="minorEastAsia" w:hAnsiTheme="minorHAnsi" w:cstheme="minorBidi"/>
            <w:noProof/>
            <w:sz w:val="22"/>
            <w:szCs w:val="22"/>
            <w:lang w:val="de-DE"/>
          </w:rPr>
          <w:tab/>
        </w:r>
        <w:r w:rsidRPr="00EA1A11" w:rsidDel="00EA1A11">
          <w:rPr>
            <w:noProof/>
          </w:rPr>
          <w:delText>Connected Objects</w:delText>
        </w:r>
        <w:r w:rsidDel="00EA1A11">
          <w:rPr>
            <w:noProof/>
            <w:webHidden/>
          </w:rPr>
          <w:tab/>
          <w:delText>35</w:delText>
        </w:r>
      </w:del>
    </w:p>
    <w:p w14:paraId="1D564605" w14:textId="77777777" w:rsidR="00745DB6" w:rsidDel="00EA1A11" w:rsidRDefault="00745DB6">
      <w:pPr>
        <w:pStyle w:val="TOC4"/>
        <w:tabs>
          <w:tab w:val="left" w:pos="1320"/>
          <w:tab w:val="right" w:leader="dot" w:pos="9060"/>
        </w:tabs>
        <w:rPr>
          <w:del w:id="539" w:author="m.kalaitzaki" w:date="2019-05-16T10:06:00Z"/>
          <w:rFonts w:asciiTheme="minorHAnsi" w:eastAsiaTheme="minorEastAsia" w:hAnsiTheme="minorHAnsi" w:cstheme="minorBidi"/>
          <w:noProof/>
          <w:sz w:val="22"/>
          <w:szCs w:val="22"/>
          <w:lang w:val="de-DE"/>
        </w:rPr>
      </w:pPr>
      <w:del w:id="540" w:author="m.kalaitzaki" w:date="2019-05-16T10:06:00Z">
        <w:r w:rsidRPr="00EA1A11" w:rsidDel="00EA1A11">
          <w:rPr>
            <w:noProof/>
          </w:rPr>
          <w:delText>5.3.1.1</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noProof/>
          </w:rPr>
          <w:delText>&lt;part/&gt;</w:delText>
        </w:r>
        <w:r w:rsidDel="00EA1A11">
          <w:rPr>
            <w:noProof/>
            <w:webHidden/>
          </w:rPr>
          <w:tab/>
          <w:delText>35</w:delText>
        </w:r>
      </w:del>
    </w:p>
    <w:p w14:paraId="11C8F8AC" w14:textId="77777777" w:rsidR="00745DB6" w:rsidDel="00EA1A11" w:rsidRDefault="00745DB6">
      <w:pPr>
        <w:pStyle w:val="TOC4"/>
        <w:tabs>
          <w:tab w:val="left" w:pos="1320"/>
          <w:tab w:val="right" w:leader="dot" w:pos="9060"/>
        </w:tabs>
        <w:rPr>
          <w:del w:id="541" w:author="m.kalaitzaki" w:date="2019-05-16T10:06:00Z"/>
          <w:rFonts w:asciiTheme="minorHAnsi" w:eastAsiaTheme="minorEastAsia" w:hAnsiTheme="minorHAnsi" w:cstheme="minorBidi"/>
          <w:noProof/>
          <w:sz w:val="22"/>
          <w:szCs w:val="22"/>
          <w:lang w:val="de-DE"/>
        </w:rPr>
      </w:pPr>
      <w:del w:id="542" w:author="m.kalaitzaki" w:date="2019-05-16T10:06:00Z">
        <w:r w:rsidRPr="00EA1A11" w:rsidDel="00EA1A11">
          <w:rPr>
            <w:noProof/>
          </w:rPr>
          <w:delText>5.3.1.2</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noProof/>
          </w:rPr>
          <w:delText>&lt;assy/&gt;</w:delText>
        </w:r>
        <w:r w:rsidDel="00EA1A11">
          <w:rPr>
            <w:noProof/>
            <w:webHidden/>
          </w:rPr>
          <w:tab/>
          <w:delText>36</w:delText>
        </w:r>
      </w:del>
    </w:p>
    <w:p w14:paraId="65F8A391" w14:textId="77777777" w:rsidR="00745DB6" w:rsidDel="00EA1A11" w:rsidRDefault="00745DB6">
      <w:pPr>
        <w:pStyle w:val="TOC3"/>
        <w:rPr>
          <w:del w:id="543" w:author="m.kalaitzaki" w:date="2019-05-16T10:06:00Z"/>
          <w:rFonts w:asciiTheme="minorHAnsi" w:eastAsiaTheme="minorEastAsia" w:hAnsiTheme="minorHAnsi" w:cstheme="minorBidi"/>
          <w:noProof/>
          <w:sz w:val="22"/>
          <w:szCs w:val="22"/>
          <w:lang w:val="de-DE"/>
        </w:rPr>
      </w:pPr>
      <w:del w:id="544" w:author="m.kalaitzaki" w:date="2019-05-16T10:06:00Z">
        <w:r w:rsidRPr="00EA1A11" w:rsidDel="00EA1A11">
          <w:rPr>
            <w:noProof/>
          </w:rPr>
          <w:delText>5.3.2</w:delText>
        </w:r>
        <w:r w:rsidDel="00EA1A11">
          <w:rPr>
            <w:rFonts w:asciiTheme="minorHAnsi" w:eastAsiaTheme="minorEastAsia" w:hAnsiTheme="minorHAnsi" w:cstheme="minorBidi"/>
            <w:noProof/>
            <w:sz w:val="22"/>
            <w:szCs w:val="22"/>
            <w:lang w:val="de-DE"/>
          </w:rPr>
          <w:tab/>
        </w:r>
        <w:r w:rsidRPr="00EA1A11" w:rsidDel="00EA1A11">
          <w:rPr>
            <w:noProof/>
          </w:rPr>
          <w:delText>Contacts and Friction</w:delText>
        </w:r>
        <w:r w:rsidDel="00EA1A11">
          <w:rPr>
            <w:noProof/>
            <w:webHidden/>
          </w:rPr>
          <w:tab/>
          <w:delText>37</w:delText>
        </w:r>
      </w:del>
    </w:p>
    <w:p w14:paraId="0EA7DDA7" w14:textId="77777777" w:rsidR="00745DB6" w:rsidDel="00EA1A11" w:rsidRDefault="00745DB6">
      <w:pPr>
        <w:pStyle w:val="TOC4"/>
        <w:tabs>
          <w:tab w:val="left" w:pos="1320"/>
          <w:tab w:val="right" w:leader="dot" w:pos="9060"/>
        </w:tabs>
        <w:rPr>
          <w:del w:id="545" w:author="m.kalaitzaki" w:date="2019-05-16T10:06:00Z"/>
          <w:rFonts w:asciiTheme="minorHAnsi" w:eastAsiaTheme="minorEastAsia" w:hAnsiTheme="minorHAnsi" w:cstheme="minorBidi"/>
          <w:noProof/>
          <w:sz w:val="22"/>
          <w:szCs w:val="22"/>
          <w:lang w:val="de-DE"/>
        </w:rPr>
      </w:pPr>
      <w:del w:id="546" w:author="m.kalaitzaki" w:date="2019-05-16T10:06:00Z">
        <w:r w:rsidRPr="00EA1A11" w:rsidDel="00EA1A11">
          <w:rPr>
            <w:noProof/>
          </w:rPr>
          <w:delText>5.3.2.1</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i/>
            <w:noProof/>
          </w:rPr>
          <w:delText>&lt;contact_list/&gt;</w:delText>
        </w:r>
        <w:r w:rsidDel="00EA1A11">
          <w:rPr>
            <w:noProof/>
            <w:webHidden/>
          </w:rPr>
          <w:tab/>
          <w:delText>37</w:delText>
        </w:r>
      </w:del>
    </w:p>
    <w:p w14:paraId="58EEF954" w14:textId="77777777" w:rsidR="00745DB6" w:rsidDel="00EA1A11" w:rsidRDefault="00745DB6">
      <w:pPr>
        <w:pStyle w:val="TOC4"/>
        <w:tabs>
          <w:tab w:val="left" w:pos="1320"/>
          <w:tab w:val="right" w:leader="dot" w:pos="9060"/>
        </w:tabs>
        <w:rPr>
          <w:del w:id="547" w:author="m.kalaitzaki" w:date="2019-05-16T10:06:00Z"/>
          <w:rFonts w:asciiTheme="minorHAnsi" w:eastAsiaTheme="minorEastAsia" w:hAnsiTheme="minorHAnsi" w:cstheme="minorBidi"/>
          <w:noProof/>
          <w:sz w:val="22"/>
          <w:szCs w:val="22"/>
          <w:lang w:val="de-DE"/>
        </w:rPr>
      </w:pPr>
      <w:del w:id="548" w:author="m.kalaitzaki" w:date="2019-05-16T10:06:00Z">
        <w:r w:rsidRPr="00EA1A11" w:rsidDel="00EA1A11">
          <w:rPr>
            <w:noProof/>
          </w:rPr>
          <w:delText>5.3.2.2</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i/>
            <w:noProof/>
          </w:rPr>
          <w:delText>&lt;contact&gt;</w:delText>
        </w:r>
        <w:r w:rsidDel="00EA1A11">
          <w:rPr>
            <w:noProof/>
            <w:webHidden/>
          </w:rPr>
          <w:tab/>
          <w:delText>37</w:delText>
        </w:r>
      </w:del>
    </w:p>
    <w:p w14:paraId="62DFE50E" w14:textId="77777777" w:rsidR="00745DB6" w:rsidDel="00EA1A11" w:rsidRDefault="00745DB6">
      <w:pPr>
        <w:pStyle w:val="TOC4"/>
        <w:tabs>
          <w:tab w:val="left" w:pos="1320"/>
          <w:tab w:val="right" w:leader="dot" w:pos="9060"/>
        </w:tabs>
        <w:rPr>
          <w:del w:id="549" w:author="m.kalaitzaki" w:date="2019-05-16T10:06:00Z"/>
          <w:rFonts w:asciiTheme="minorHAnsi" w:eastAsiaTheme="minorEastAsia" w:hAnsiTheme="minorHAnsi" w:cstheme="minorBidi"/>
          <w:noProof/>
          <w:sz w:val="22"/>
          <w:szCs w:val="22"/>
          <w:lang w:val="de-DE"/>
        </w:rPr>
      </w:pPr>
      <w:del w:id="550" w:author="m.kalaitzaki" w:date="2019-05-16T10:06:00Z">
        <w:r w:rsidRPr="00EA1A11" w:rsidDel="00EA1A11">
          <w:rPr>
            <w:i/>
            <w:noProof/>
          </w:rPr>
          <w:delText>5.3.2.3</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i/>
            <w:noProof/>
          </w:rPr>
          <w:delText>&lt;partner/&gt;</w:delText>
        </w:r>
        <w:r w:rsidDel="00EA1A11">
          <w:rPr>
            <w:noProof/>
            <w:webHidden/>
          </w:rPr>
          <w:tab/>
          <w:delText>38</w:delText>
        </w:r>
      </w:del>
    </w:p>
    <w:p w14:paraId="4263263F" w14:textId="77777777" w:rsidR="00745DB6" w:rsidDel="00EA1A11" w:rsidRDefault="00745DB6">
      <w:pPr>
        <w:pStyle w:val="TOC4"/>
        <w:tabs>
          <w:tab w:val="left" w:pos="1320"/>
          <w:tab w:val="right" w:leader="dot" w:pos="9060"/>
        </w:tabs>
        <w:rPr>
          <w:del w:id="551" w:author="m.kalaitzaki" w:date="2019-05-16T10:06:00Z"/>
          <w:rFonts w:asciiTheme="minorHAnsi" w:eastAsiaTheme="minorEastAsia" w:hAnsiTheme="minorHAnsi" w:cstheme="minorBidi"/>
          <w:noProof/>
          <w:sz w:val="22"/>
          <w:szCs w:val="22"/>
          <w:lang w:val="de-DE"/>
        </w:rPr>
      </w:pPr>
      <w:del w:id="552" w:author="m.kalaitzaki" w:date="2019-05-16T10:06:00Z">
        <w:r w:rsidRPr="00EA1A11" w:rsidDel="00EA1A11">
          <w:rPr>
            <w:i/>
            <w:noProof/>
          </w:rPr>
          <w:delText>5.3.2.4</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i/>
            <w:noProof/>
          </w:rPr>
          <w:delText>&lt;coefficients/&gt;</w:delText>
        </w:r>
        <w:r w:rsidDel="00EA1A11">
          <w:rPr>
            <w:noProof/>
            <w:webHidden/>
          </w:rPr>
          <w:tab/>
          <w:delText>38</w:delText>
        </w:r>
      </w:del>
    </w:p>
    <w:p w14:paraId="70BF28C2" w14:textId="77777777" w:rsidR="00745DB6" w:rsidDel="00EA1A11" w:rsidRDefault="00745DB6">
      <w:pPr>
        <w:pStyle w:val="TOC4"/>
        <w:tabs>
          <w:tab w:val="left" w:pos="1320"/>
          <w:tab w:val="right" w:leader="dot" w:pos="9060"/>
        </w:tabs>
        <w:rPr>
          <w:del w:id="553" w:author="m.kalaitzaki" w:date="2019-05-16T10:06:00Z"/>
          <w:rFonts w:asciiTheme="minorHAnsi" w:eastAsiaTheme="minorEastAsia" w:hAnsiTheme="minorHAnsi" w:cstheme="minorBidi"/>
          <w:noProof/>
          <w:sz w:val="22"/>
          <w:szCs w:val="22"/>
          <w:lang w:val="de-DE"/>
        </w:rPr>
      </w:pPr>
      <w:del w:id="554" w:author="m.kalaitzaki" w:date="2019-05-16T10:06:00Z">
        <w:r w:rsidRPr="00EA1A11" w:rsidDel="00EA1A11">
          <w:rPr>
            <w:noProof/>
          </w:rPr>
          <w:delText>5.3.2.5</w:delText>
        </w:r>
        <w:r w:rsidDel="00EA1A11">
          <w:rPr>
            <w:rFonts w:asciiTheme="minorHAnsi" w:eastAsiaTheme="minorEastAsia" w:hAnsiTheme="minorHAnsi" w:cstheme="minorBidi"/>
            <w:noProof/>
            <w:sz w:val="22"/>
            <w:szCs w:val="22"/>
            <w:lang w:val="de-DE"/>
          </w:rPr>
          <w:tab/>
        </w:r>
        <w:r w:rsidRPr="00EA1A11" w:rsidDel="00EA1A11">
          <w:rPr>
            <w:noProof/>
          </w:rPr>
          <w:delText>Local Contact Properties</w:delText>
        </w:r>
        <w:r w:rsidDel="00EA1A11">
          <w:rPr>
            <w:noProof/>
            <w:webHidden/>
          </w:rPr>
          <w:tab/>
          <w:delText>38</w:delText>
        </w:r>
      </w:del>
    </w:p>
    <w:p w14:paraId="708B8D90" w14:textId="77777777" w:rsidR="00745DB6" w:rsidDel="00EA1A11" w:rsidRDefault="00745DB6">
      <w:pPr>
        <w:pStyle w:val="TOC3"/>
        <w:rPr>
          <w:del w:id="555" w:author="m.kalaitzaki" w:date="2019-05-16T10:06:00Z"/>
          <w:rFonts w:asciiTheme="minorHAnsi" w:eastAsiaTheme="minorEastAsia" w:hAnsiTheme="minorHAnsi" w:cstheme="minorBidi"/>
          <w:noProof/>
          <w:sz w:val="22"/>
          <w:szCs w:val="22"/>
          <w:lang w:val="de-DE"/>
        </w:rPr>
      </w:pPr>
      <w:del w:id="556" w:author="m.kalaitzaki" w:date="2019-05-16T10:06:00Z">
        <w:r w:rsidRPr="00EA1A11" w:rsidDel="00EA1A11">
          <w:rPr>
            <w:noProof/>
          </w:rPr>
          <w:delText>5.3.3</w:delText>
        </w:r>
        <w:r w:rsidDel="00EA1A11">
          <w:rPr>
            <w:rFonts w:asciiTheme="minorHAnsi" w:eastAsiaTheme="minorEastAsia" w:hAnsiTheme="minorHAnsi" w:cstheme="minorBidi"/>
            <w:noProof/>
            <w:sz w:val="22"/>
            <w:szCs w:val="22"/>
            <w:lang w:val="de-DE"/>
          </w:rPr>
          <w:tab/>
        </w:r>
        <w:r w:rsidRPr="00EA1A11" w:rsidDel="00EA1A11">
          <w:rPr>
            <w:noProof/>
          </w:rPr>
          <w:delText>Joints</w:delText>
        </w:r>
        <w:r w:rsidDel="00EA1A11">
          <w:rPr>
            <w:noProof/>
            <w:webHidden/>
          </w:rPr>
          <w:tab/>
          <w:delText>39</w:delText>
        </w:r>
      </w:del>
    </w:p>
    <w:p w14:paraId="34C2CD84" w14:textId="77777777" w:rsidR="00745DB6" w:rsidDel="00EA1A11" w:rsidRDefault="00745DB6">
      <w:pPr>
        <w:pStyle w:val="TOC2"/>
        <w:tabs>
          <w:tab w:val="left" w:pos="660"/>
          <w:tab w:val="right" w:leader="dot" w:pos="9060"/>
        </w:tabs>
        <w:rPr>
          <w:del w:id="557" w:author="m.kalaitzaki" w:date="2019-05-16T10:06:00Z"/>
          <w:rFonts w:asciiTheme="minorHAnsi" w:eastAsiaTheme="minorEastAsia" w:hAnsiTheme="minorHAnsi" w:cstheme="minorBidi"/>
          <w:b w:val="0"/>
          <w:bCs w:val="0"/>
          <w:noProof/>
          <w:sz w:val="22"/>
          <w:szCs w:val="22"/>
          <w:lang w:val="de-DE"/>
        </w:rPr>
      </w:pPr>
      <w:del w:id="558" w:author="m.kalaitzaki" w:date="2019-05-16T10:06:00Z">
        <w:r w:rsidRPr="00EA1A11" w:rsidDel="00EA1A11">
          <w:rPr>
            <w:noProof/>
          </w:rPr>
          <w:delText>5.4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 Minimalistic Example of a χMCF file</w:delText>
        </w:r>
        <w:r w:rsidDel="00EA1A11">
          <w:rPr>
            <w:noProof/>
            <w:webHidden/>
          </w:rPr>
          <w:tab/>
          <w:delText>40</w:delText>
        </w:r>
      </w:del>
    </w:p>
    <w:p w14:paraId="305312B4" w14:textId="77777777" w:rsidR="00745DB6" w:rsidDel="00EA1A11" w:rsidRDefault="00745DB6">
      <w:pPr>
        <w:pStyle w:val="TOC2"/>
        <w:tabs>
          <w:tab w:val="left" w:pos="660"/>
          <w:tab w:val="right" w:leader="dot" w:pos="9060"/>
        </w:tabs>
        <w:rPr>
          <w:del w:id="559" w:author="m.kalaitzaki" w:date="2019-05-16T10:06:00Z"/>
          <w:rFonts w:asciiTheme="minorHAnsi" w:eastAsiaTheme="minorEastAsia" w:hAnsiTheme="minorHAnsi" w:cstheme="minorBidi"/>
          <w:b w:val="0"/>
          <w:bCs w:val="0"/>
          <w:noProof/>
          <w:sz w:val="22"/>
          <w:szCs w:val="22"/>
          <w:lang w:val="de-DE"/>
        </w:rPr>
      </w:pPr>
      <w:del w:id="560" w:author="m.kalaitzaki" w:date="2019-05-16T10:06:00Z">
        <w:r w:rsidRPr="00EA1A11" w:rsidDel="00EA1A11">
          <w:rPr>
            <w:noProof/>
          </w:rPr>
          <w:delText>5.5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XML Schema Definition</w:delText>
        </w:r>
        <w:r w:rsidDel="00EA1A11">
          <w:rPr>
            <w:noProof/>
            <w:webHidden/>
          </w:rPr>
          <w:tab/>
          <w:delText>41</w:delText>
        </w:r>
      </w:del>
    </w:p>
    <w:p w14:paraId="7E013D62" w14:textId="77777777" w:rsidR="00745DB6" w:rsidDel="00EA1A11" w:rsidRDefault="00745DB6">
      <w:pPr>
        <w:pStyle w:val="TOC1"/>
        <w:tabs>
          <w:tab w:val="left" w:pos="440"/>
          <w:tab w:val="right" w:leader="dot" w:pos="9060"/>
        </w:tabs>
        <w:rPr>
          <w:del w:id="561" w:author="m.kalaitzaki" w:date="2019-05-16T10:06:00Z"/>
          <w:rFonts w:asciiTheme="minorHAnsi" w:eastAsiaTheme="minorEastAsia" w:hAnsiTheme="minorHAnsi" w:cstheme="minorBidi"/>
          <w:b w:val="0"/>
          <w:bCs w:val="0"/>
          <w:caps w:val="0"/>
          <w:noProof/>
          <w:sz w:val="22"/>
          <w:szCs w:val="22"/>
          <w:lang w:val="de-DE"/>
        </w:rPr>
      </w:pPr>
      <w:del w:id="562" w:author="m.kalaitzaki" w:date="2019-05-16T10:06:00Z">
        <w:r w:rsidRPr="00EA1A11" w:rsidDel="00EA1A11">
          <w:rPr>
            <w:noProof/>
            <w14:scene3d>
              <w14:camera w14:prst="orthographicFront"/>
              <w14:lightRig w14:rig="threePt" w14:dir="t">
                <w14:rot w14:lat="0" w14:lon="0" w14:rev="0"/>
              </w14:lightRig>
            </w14:scene3d>
          </w:rPr>
          <w:lastRenderedPageBreak/>
          <w:delText>6</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Data Common to any Connection</w:delText>
        </w:r>
        <w:r w:rsidDel="00EA1A11">
          <w:rPr>
            <w:noProof/>
            <w:webHidden/>
          </w:rPr>
          <w:tab/>
          <w:delText>42</w:delText>
        </w:r>
      </w:del>
    </w:p>
    <w:p w14:paraId="109CC912" w14:textId="77777777" w:rsidR="00745DB6" w:rsidDel="00EA1A11" w:rsidRDefault="00745DB6">
      <w:pPr>
        <w:pStyle w:val="TOC2"/>
        <w:tabs>
          <w:tab w:val="left" w:pos="660"/>
          <w:tab w:val="right" w:leader="dot" w:pos="9060"/>
        </w:tabs>
        <w:rPr>
          <w:del w:id="563" w:author="m.kalaitzaki" w:date="2019-05-16T10:06:00Z"/>
          <w:rFonts w:asciiTheme="minorHAnsi" w:eastAsiaTheme="minorEastAsia" w:hAnsiTheme="minorHAnsi" w:cstheme="minorBidi"/>
          <w:b w:val="0"/>
          <w:bCs w:val="0"/>
          <w:noProof/>
          <w:sz w:val="22"/>
          <w:szCs w:val="22"/>
          <w:lang w:val="de-DE"/>
        </w:rPr>
      </w:pPr>
      <w:del w:id="564" w:author="m.kalaitzaki" w:date="2019-05-16T10:06:00Z">
        <w:r w:rsidRPr="00EA1A11" w:rsidDel="00EA1A11">
          <w:rPr>
            <w:noProof/>
          </w:rPr>
          <w:delText>6.1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Indices and their properties</w:delText>
        </w:r>
        <w:r w:rsidDel="00EA1A11">
          <w:rPr>
            <w:noProof/>
            <w:webHidden/>
          </w:rPr>
          <w:tab/>
          <w:delText>42</w:delText>
        </w:r>
      </w:del>
    </w:p>
    <w:p w14:paraId="69DA83BD" w14:textId="77777777" w:rsidR="00745DB6" w:rsidDel="00EA1A11" w:rsidRDefault="00745DB6">
      <w:pPr>
        <w:pStyle w:val="TOC2"/>
        <w:tabs>
          <w:tab w:val="left" w:pos="660"/>
          <w:tab w:val="right" w:leader="dot" w:pos="9060"/>
        </w:tabs>
        <w:rPr>
          <w:del w:id="565" w:author="m.kalaitzaki" w:date="2019-05-16T10:06:00Z"/>
          <w:rFonts w:asciiTheme="minorHAnsi" w:eastAsiaTheme="minorEastAsia" w:hAnsiTheme="minorHAnsi" w:cstheme="minorBidi"/>
          <w:b w:val="0"/>
          <w:bCs w:val="0"/>
          <w:noProof/>
          <w:sz w:val="22"/>
          <w:szCs w:val="22"/>
          <w:lang w:val="de-DE"/>
        </w:rPr>
      </w:pPr>
      <w:del w:id="566" w:author="m.kalaitzaki" w:date="2019-05-16T10:06:00Z">
        <w:r w:rsidRPr="00EA1A11" w:rsidDel="00EA1A11">
          <w:rPr>
            <w:noProof/>
          </w:rPr>
          <w:delText>6.2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 xml:space="preserve">Attribute </w:delText>
        </w:r>
        <w:r w:rsidRPr="00EA1A11" w:rsidDel="00EA1A11">
          <w:rPr>
            <w:rFonts w:ascii="Courier New" w:hAnsi="Courier New" w:cs="Courier New"/>
            <w:noProof/>
            <w:highlight w:val="white"/>
          </w:rPr>
          <w:delText>label</w:delText>
        </w:r>
        <w:r w:rsidDel="00EA1A11">
          <w:rPr>
            <w:noProof/>
            <w:webHidden/>
          </w:rPr>
          <w:tab/>
          <w:delText>42</w:delText>
        </w:r>
      </w:del>
    </w:p>
    <w:p w14:paraId="7EFCDF72" w14:textId="77777777" w:rsidR="00745DB6" w:rsidDel="00EA1A11" w:rsidRDefault="00745DB6">
      <w:pPr>
        <w:pStyle w:val="TOC2"/>
        <w:tabs>
          <w:tab w:val="left" w:pos="660"/>
          <w:tab w:val="right" w:leader="dot" w:pos="9060"/>
        </w:tabs>
        <w:rPr>
          <w:del w:id="567" w:author="m.kalaitzaki" w:date="2019-05-16T10:06:00Z"/>
          <w:rFonts w:asciiTheme="minorHAnsi" w:eastAsiaTheme="minorEastAsia" w:hAnsiTheme="minorHAnsi" w:cstheme="minorBidi"/>
          <w:b w:val="0"/>
          <w:bCs w:val="0"/>
          <w:noProof/>
          <w:sz w:val="22"/>
          <w:szCs w:val="22"/>
          <w:lang w:val="de-DE"/>
        </w:rPr>
      </w:pPr>
      <w:del w:id="568" w:author="m.kalaitzaki" w:date="2019-05-16T10:06:00Z">
        <w:r w:rsidRPr="00EA1A11" w:rsidDel="00EA1A11">
          <w:rPr>
            <w:noProof/>
          </w:rPr>
          <w:delText>6.3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Dimensions and Coordinates</w:delText>
        </w:r>
        <w:r w:rsidDel="00EA1A11">
          <w:rPr>
            <w:noProof/>
            <w:webHidden/>
          </w:rPr>
          <w:tab/>
          <w:delText>42</w:delText>
        </w:r>
      </w:del>
    </w:p>
    <w:p w14:paraId="461506EF" w14:textId="77777777" w:rsidR="00745DB6" w:rsidDel="00EA1A11" w:rsidRDefault="00745DB6">
      <w:pPr>
        <w:pStyle w:val="TOC2"/>
        <w:tabs>
          <w:tab w:val="left" w:pos="660"/>
          <w:tab w:val="right" w:leader="dot" w:pos="9060"/>
        </w:tabs>
        <w:rPr>
          <w:del w:id="569" w:author="m.kalaitzaki" w:date="2019-05-16T10:06:00Z"/>
          <w:rFonts w:asciiTheme="minorHAnsi" w:eastAsiaTheme="minorEastAsia" w:hAnsiTheme="minorHAnsi" w:cstheme="minorBidi"/>
          <w:b w:val="0"/>
          <w:bCs w:val="0"/>
          <w:noProof/>
          <w:sz w:val="22"/>
          <w:szCs w:val="22"/>
          <w:lang w:val="de-DE"/>
        </w:rPr>
      </w:pPr>
      <w:del w:id="570" w:author="m.kalaitzaki" w:date="2019-05-16T10:06:00Z">
        <w:r w:rsidRPr="00EA1A11" w:rsidDel="00EA1A11">
          <w:rPr>
            <w:noProof/>
          </w:rPr>
          <w:delText>6.4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 xml:space="preserve">Attribute </w:delText>
        </w:r>
        <w:r w:rsidRPr="00EA1A11" w:rsidDel="00EA1A11">
          <w:rPr>
            <w:rFonts w:ascii="Courier New" w:hAnsi="Courier New" w:cs="Courier New"/>
            <w:noProof/>
            <w:highlight w:val="white"/>
          </w:rPr>
          <w:delText>quality_control</w:delText>
        </w:r>
        <w:r w:rsidDel="00EA1A11">
          <w:rPr>
            <w:noProof/>
            <w:webHidden/>
          </w:rPr>
          <w:tab/>
          <w:delText>42</w:delText>
        </w:r>
      </w:del>
    </w:p>
    <w:p w14:paraId="2FB7D5AB" w14:textId="77777777" w:rsidR="00745DB6" w:rsidDel="00EA1A11" w:rsidRDefault="00745DB6">
      <w:pPr>
        <w:pStyle w:val="TOC2"/>
        <w:tabs>
          <w:tab w:val="left" w:pos="660"/>
          <w:tab w:val="right" w:leader="dot" w:pos="9060"/>
        </w:tabs>
        <w:rPr>
          <w:del w:id="571" w:author="m.kalaitzaki" w:date="2019-05-16T10:06:00Z"/>
          <w:rFonts w:asciiTheme="minorHAnsi" w:eastAsiaTheme="minorEastAsia" w:hAnsiTheme="minorHAnsi" w:cstheme="minorBidi"/>
          <w:b w:val="0"/>
          <w:bCs w:val="0"/>
          <w:noProof/>
          <w:sz w:val="22"/>
          <w:szCs w:val="22"/>
          <w:lang w:val="de-DE"/>
        </w:rPr>
      </w:pPr>
      <w:del w:id="572" w:author="m.kalaitzaki" w:date="2019-05-16T10:06:00Z">
        <w:r w:rsidRPr="00EA1A11" w:rsidDel="00EA1A11">
          <w:rPr>
            <w:noProof/>
          </w:rPr>
          <w:delText>6.5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Custom Attributes list</w:delText>
        </w:r>
        <w:r w:rsidDel="00EA1A11">
          <w:rPr>
            <w:noProof/>
            <w:webHidden/>
          </w:rPr>
          <w:tab/>
          <w:delText>43</w:delText>
        </w:r>
      </w:del>
    </w:p>
    <w:p w14:paraId="3A8CC89A" w14:textId="77777777" w:rsidR="00745DB6" w:rsidDel="00EA1A11" w:rsidRDefault="00745DB6">
      <w:pPr>
        <w:pStyle w:val="TOC2"/>
        <w:tabs>
          <w:tab w:val="left" w:pos="660"/>
          <w:tab w:val="right" w:leader="dot" w:pos="9060"/>
        </w:tabs>
        <w:rPr>
          <w:del w:id="573" w:author="m.kalaitzaki" w:date="2019-05-16T10:06:00Z"/>
          <w:rFonts w:asciiTheme="minorHAnsi" w:eastAsiaTheme="minorEastAsia" w:hAnsiTheme="minorHAnsi" w:cstheme="minorBidi"/>
          <w:b w:val="0"/>
          <w:bCs w:val="0"/>
          <w:noProof/>
          <w:sz w:val="22"/>
          <w:szCs w:val="22"/>
          <w:lang w:val="de-DE"/>
        </w:rPr>
      </w:pPr>
      <w:del w:id="574" w:author="m.kalaitzaki" w:date="2019-05-16T10:06:00Z">
        <w:r w:rsidRPr="00EA1A11" w:rsidDel="00EA1A11">
          <w:rPr>
            <w:noProof/>
          </w:rPr>
          <w:delText>6.6</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 xml:space="preserve">Distinction between </w:delText>
        </w:r>
        <w:r w:rsidRPr="00EA1A11" w:rsidDel="00EA1A11">
          <w:rPr>
            <w:rFonts w:ascii="Courier New" w:hAnsi="Courier New" w:cs="Courier New"/>
            <w:noProof/>
          </w:rPr>
          <w:delText>&lt;custom_attributes/&gt;</w:delText>
        </w:r>
        <w:r w:rsidRPr="00EA1A11" w:rsidDel="00EA1A11">
          <w:rPr>
            <w:noProof/>
          </w:rPr>
          <w:delText xml:space="preserve"> and </w:delText>
        </w:r>
        <w:r w:rsidRPr="00EA1A11" w:rsidDel="00EA1A11">
          <w:rPr>
            <w:rFonts w:ascii="Courier New" w:hAnsi="Courier New" w:cs="Courier New"/>
            <w:noProof/>
          </w:rPr>
          <w:delText>&lt;appdata/&gt;</w:delText>
        </w:r>
        <w:r w:rsidDel="00EA1A11">
          <w:rPr>
            <w:noProof/>
            <w:webHidden/>
          </w:rPr>
          <w:tab/>
          <w:delText>48</w:delText>
        </w:r>
      </w:del>
    </w:p>
    <w:p w14:paraId="45F8A0B9" w14:textId="77777777" w:rsidR="00745DB6" w:rsidDel="00EA1A11" w:rsidRDefault="00745DB6">
      <w:pPr>
        <w:pStyle w:val="TOC3"/>
        <w:rPr>
          <w:del w:id="575" w:author="m.kalaitzaki" w:date="2019-05-16T10:06:00Z"/>
          <w:rFonts w:asciiTheme="minorHAnsi" w:eastAsiaTheme="minorEastAsia" w:hAnsiTheme="minorHAnsi" w:cstheme="minorBidi"/>
          <w:noProof/>
          <w:sz w:val="22"/>
          <w:szCs w:val="22"/>
          <w:lang w:val="de-DE"/>
        </w:rPr>
      </w:pPr>
      <w:del w:id="576" w:author="m.kalaitzaki" w:date="2019-05-16T10:06:00Z">
        <w:r w:rsidRPr="00EA1A11" w:rsidDel="00EA1A11">
          <w:rPr>
            <w:noProof/>
          </w:rPr>
          <w:delText>6.6.1</w:delText>
        </w:r>
        <w:r w:rsidDel="00EA1A11">
          <w:rPr>
            <w:rFonts w:asciiTheme="minorHAnsi" w:eastAsiaTheme="minorEastAsia" w:hAnsiTheme="minorHAnsi" w:cstheme="minorBidi"/>
            <w:noProof/>
            <w:sz w:val="22"/>
            <w:szCs w:val="22"/>
            <w:lang w:val="de-DE"/>
          </w:rPr>
          <w:tab/>
        </w:r>
        <w:r w:rsidRPr="00EA1A11" w:rsidDel="00EA1A11">
          <w:rPr>
            <w:noProof/>
          </w:rPr>
          <w:delText xml:space="preserve">Needs of different process roles, addressed by </w:delText>
        </w:r>
        <w:r w:rsidRPr="00EA1A11" w:rsidDel="00EA1A11">
          <w:rPr>
            <w:rFonts w:ascii="Courier New" w:hAnsi="Courier New" w:cs="Courier New"/>
            <w:i/>
            <w:iCs/>
            <w:noProof/>
          </w:rPr>
          <w:delText>&lt;custom_attributes/&gt;</w:delText>
        </w:r>
        <w:r w:rsidRPr="00EA1A11" w:rsidDel="00EA1A11">
          <w:rPr>
            <w:noProof/>
          </w:rPr>
          <w:delText xml:space="preserve"> and </w:delText>
        </w:r>
        <w:r w:rsidRPr="00EA1A11" w:rsidDel="00EA1A11">
          <w:rPr>
            <w:rFonts w:ascii="Courier New" w:hAnsi="Courier New" w:cs="Courier New"/>
            <w:i/>
            <w:iCs/>
            <w:noProof/>
          </w:rPr>
          <w:delText>&lt;appdata/&gt;</w:delText>
        </w:r>
        <w:r w:rsidDel="00EA1A11">
          <w:rPr>
            <w:noProof/>
            <w:webHidden/>
          </w:rPr>
          <w:tab/>
          <w:delText>48</w:delText>
        </w:r>
      </w:del>
    </w:p>
    <w:p w14:paraId="6E3ABECF" w14:textId="77777777" w:rsidR="00745DB6" w:rsidDel="00EA1A11" w:rsidRDefault="00745DB6">
      <w:pPr>
        <w:pStyle w:val="TOC3"/>
        <w:rPr>
          <w:del w:id="577" w:author="m.kalaitzaki" w:date="2019-05-16T10:06:00Z"/>
          <w:rFonts w:asciiTheme="minorHAnsi" w:eastAsiaTheme="minorEastAsia" w:hAnsiTheme="minorHAnsi" w:cstheme="minorBidi"/>
          <w:noProof/>
          <w:sz w:val="22"/>
          <w:szCs w:val="22"/>
          <w:lang w:val="de-DE"/>
        </w:rPr>
      </w:pPr>
      <w:del w:id="578" w:author="m.kalaitzaki" w:date="2019-05-16T10:06:00Z">
        <w:r w:rsidRPr="00EA1A11" w:rsidDel="00EA1A11">
          <w:rPr>
            <w:noProof/>
          </w:rPr>
          <w:delText>6.6.2</w:delText>
        </w:r>
        <w:r w:rsidDel="00EA1A11">
          <w:rPr>
            <w:rFonts w:asciiTheme="minorHAnsi" w:eastAsiaTheme="minorEastAsia" w:hAnsiTheme="minorHAnsi" w:cstheme="minorBidi"/>
            <w:noProof/>
            <w:sz w:val="22"/>
            <w:szCs w:val="22"/>
            <w:lang w:val="de-DE"/>
          </w:rPr>
          <w:tab/>
        </w:r>
        <w:r w:rsidRPr="00EA1A11" w:rsidDel="00EA1A11">
          <w:rPr>
            <w:noProof/>
          </w:rPr>
          <w:delText xml:space="preserve">Needs of different applications, addressed by </w:delText>
        </w:r>
        <w:r w:rsidRPr="00EA1A11" w:rsidDel="00EA1A11">
          <w:rPr>
            <w:rFonts w:ascii="Courier New" w:hAnsi="Courier New" w:cs="Courier New"/>
            <w:i/>
            <w:iCs/>
            <w:noProof/>
          </w:rPr>
          <w:delText>&lt;custom_attributes/&gt;</w:delText>
        </w:r>
        <w:r w:rsidRPr="00EA1A11" w:rsidDel="00EA1A11">
          <w:rPr>
            <w:noProof/>
          </w:rPr>
          <w:delText xml:space="preserve"> and </w:delText>
        </w:r>
        <w:r w:rsidRPr="00EA1A11" w:rsidDel="00EA1A11">
          <w:rPr>
            <w:rFonts w:ascii="Courier New" w:hAnsi="Courier New" w:cs="Courier New"/>
            <w:i/>
            <w:iCs/>
            <w:noProof/>
          </w:rPr>
          <w:delText>&lt;appdata/&gt;</w:delText>
        </w:r>
        <w:r w:rsidDel="00EA1A11">
          <w:rPr>
            <w:noProof/>
            <w:webHidden/>
          </w:rPr>
          <w:tab/>
          <w:delText>48</w:delText>
        </w:r>
      </w:del>
    </w:p>
    <w:p w14:paraId="5EB6F0BA" w14:textId="77777777" w:rsidR="00745DB6" w:rsidDel="00EA1A11" w:rsidRDefault="00745DB6">
      <w:pPr>
        <w:pStyle w:val="TOC3"/>
        <w:rPr>
          <w:del w:id="579" w:author="m.kalaitzaki" w:date="2019-05-16T10:06:00Z"/>
          <w:rFonts w:asciiTheme="minorHAnsi" w:eastAsiaTheme="minorEastAsia" w:hAnsiTheme="minorHAnsi" w:cstheme="minorBidi"/>
          <w:noProof/>
          <w:sz w:val="22"/>
          <w:szCs w:val="22"/>
          <w:lang w:val="de-DE"/>
        </w:rPr>
      </w:pPr>
      <w:del w:id="580" w:author="m.kalaitzaki" w:date="2019-05-16T10:06:00Z">
        <w:r w:rsidRPr="00EA1A11" w:rsidDel="00EA1A11">
          <w:rPr>
            <w:noProof/>
          </w:rPr>
          <w:delText>6.6.3</w:delText>
        </w:r>
        <w:r w:rsidDel="00EA1A11">
          <w:rPr>
            <w:rFonts w:asciiTheme="minorHAnsi" w:eastAsiaTheme="minorEastAsia" w:hAnsiTheme="minorHAnsi" w:cstheme="minorBidi"/>
            <w:noProof/>
            <w:sz w:val="22"/>
            <w:szCs w:val="22"/>
            <w:lang w:val="de-DE"/>
          </w:rPr>
          <w:tab/>
        </w:r>
        <w:r w:rsidRPr="00EA1A11" w:rsidDel="00EA1A11">
          <w:rPr>
            <w:noProof/>
          </w:rPr>
          <w:delText xml:space="preserve">Different levels of </w:delText>
        </w:r>
        <w:r w:rsidRPr="00EA1A11" w:rsidDel="00EA1A11">
          <w:rPr>
            <w:rFonts w:ascii="Courier New" w:hAnsi="Courier New" w:cs="Courier New"/>
            <w:i/>
            <w:iCs/>
            <w:noProof/>
          </w:rPr>
          <w:delText>&lt;custom_attributes/&gt;</w:delText>
        </w:r>
        <w:r w:rsidRPr="00EA1A11" w:rsidDel="00EA1A11">
          <w:rPr>
            <w:noProof/>
          </w:rPr>
          <w:delText xml:space="preserve"> and </w:delText>
        </w:r>
        <w:r w:rsidRPr="00EA1A11" w:rsidDel="00EA1A11">
          <w:rPr>
            <w:rFonts w:ascii="Courier New" w:hAnsi="Courier New" w:cs="Courier New"/>
            <w:i/>
            <w:iCs/>
            <w:noProof/>
          </w:rPr>
          <w:delText>&lt;appdata/&gt;</w:delText>
        </w:r>
        <w:r w:rsidRPr="00EA1A11" w:rsidDel="00EA1A11">
          <w:rPr>
            <w:noProof/>
          </w:rPr>
          <w:delText xml:space="preserve"> within χMCF data model</w:delText>
        </w:r>
        <w:r w:rsidDel="00EA1A11">
          <w:rPr>
            <w:noProof/>
            <w:webHidden/>
          </w:rPr>
          <w:tab/>
          <w:delText>49</w:delText>
        </w:r>
      </w:del>
    </w:p>
    <w:p w14:paraId="2B3DEE35" w14:textId="77777777" w:rsidR="00745DB6" w:rsidDel="00EA1A11" w:rsidRDefault="00745DB6">
      <w:pPr>
        <w:pStyle w:val="TOC1"/>
        <w:tabs>
          <w:tab w:val="left" w:pos="440"/>
          <w:tab w:val="right" w:leader="dot" w:pos="9060"/>
        </w:tabs>
        <w:rPr>
          <w:del w:id="581" w:author="m.kalaitzaki" w:date="2019-05-16T10:06:00Z"/>
          <w:rFonts w:asciiTheme="minorHAnsi" w:eastAsiaTheme="minorEastAsia" w:hAnsiTheme="minorHAnsi" w:cstheme="minorBidi"/>
          <w:b w:val="0"/>
          <w:bCs w:val="0"/>
          <w:caps w:val="0"/>
          <w:noProof/>
          <w:sz w:val="22"/>
          <w:szCs w:val="22"/>
          <w:lang w:val="de-DE"/>
        </w:rPr>
      </w:pPr>
      <w:del w:id="582" w:author="m.kalaitzaki" w:date="2019-05-16T10:06:00Z">
        <w:r w:rsidRPr="00EA1A11" w:rsidDel="00EA1A11">
          <w:rPr>
            <w:noProof/>
            <w14:scene3d>
              <w14:camera w14:prst="orthographicFront"/>
              <w14:lightRig w14:rig="threePt" w14:dir="t">
                <w14:rot w14:lat="0" w14:lon="0" w14:rev="0"/>
              </w14:lightRig>
            </w14:scene3d>
          </w:rPr>
          <w:delText>7</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0D connections</w:delText>
        </w:r>
        <w:r w:rsidDel="00EA1A11">
          <w:rPr>
            <w:noProof/>
            <w:webHidden/>
          </w:rPr>
          <w:tab/>
          <w:delText>50</w:delText>
        </w:r>
      </w:del>
    </w:p>
    <w:p w14:paraId="01E82A8B" w14:textId="77777777" w:rsidR="00745DB6" w:rsidDel="00EA1A11" w:rsidRDefault="00745DB6">
      <w:pPr>
        <w:pStyle w:val="TOC2"/>
        <w:tabs>
          <w:tab w:val="left" w:pos="660"/>
          <w:tab w:val="right" w:leader="dot" w:pos="9060"/>
        </w:tabs>
        <w:rPr>
          <w:del w:id="583" w:author="m.kalaitzaki" w:date="2019-05-16T10:06:00Z"/>
          <w:rFonts w:asciiTheme="minorHAnsi" w:eastAsiaTheme="minorEastAsia" w:hAnsiTheme="minorHAnsi" w:cstheme="minorBidi"/>
          <w:b w:val="0"/>
          <w:bCs w:val="0"/>
          <w:noProof/>
          <w:sz w:val="22"/>
          <w:szCs w:val="22"/>
          <w:lang w:val="de-DE"/>
        </w:rPr>
      </w:pPr>
      <w:del w:id="584" w:author="m.kalaitzaki" w:date="2019-05-16T10:06:00Z">
        <w:r w:rsidRPr="00EA1A11" w:rsidDel="00EA1A11">
          <w:rPr>
            <w:noProof/>
          </w:rPr>
          <w:delText>7.1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Generic Definitions</w:delText>
        </w:r>
        <w:r w:rsidDel="00EA1A11">
          <w:rPr>
            <w:noProof/>
            <w:webHidden/>
          </w:rPr>
          <w:tab/>
          <w:delText>50</w:delText>
        </w:r>
      </w:del>
    </w:p>
    <w:p w14:paraId="42B4CE51" w14:textId="77777777" w:rsidR="00745DB6" w:rsidDel="00EA1A11" w:rsidRDefault="00745DB6">
      <w:pPr>
        <w:pStyle w:val="TOC3"/>
        <w:rPr>
          <w:del w:id="585" w:author="m.kalaitzaki" w:date="2019-05-16T10:06:00Z"/>
          <w:rFonts w:asciiTheme="minorHAnsi" w:eastAsiaTheme="minorEastAsia" w:hAnsiTheme="minorHAnsi" w:cstheme="minorBidi"/>
          <w:noProof/>
          <w:sz w:val="22"/>
          <w:szCs w:val="22"/>
          <w:lang w:val="de-DE"/>
        </w:rPr>
      </w:pPr>
      <w:del w:id="586" w:author="m.kalaitzaki" w:date="2019-05-16T10:06:00Z">
        <w:r w:rsidRPr="00EA1A11" w:rsidDel="00EA1A11">
          <w:rPr>
            <w:noProof/>
          </w:rPr>
          <w:delText>7.1.1</w:delText>
        </w:r>
        <w:r w:rsidDel="00EA1A11">
          <w:rPr>
            <w:rFonts w:asciiTheme="minorHAnsi" w:eastAsiaTheme="minorEastAsia" w:hAnsiTheme="minorHAnsi" w:cstheme="minorBidi"/>
            <w:noProof/>
            <w:sz w:val="22"/>
            <w:szCs w:val="22"/>
            <w:lang w:val="de-DE"/>
          </w:rPr>
          <w:tab/>
        </w:r>
        <w:r w:rsidRPr="00EA1A11" w:rsidDel="00EA1A11">
          <w:rPr>
            <w:noProof/>
          </w:rPr>
          <w:delText>Identification</w:delText>
        </w:r>
        <w:r w:rsidDel="00EA1A11">
          <w:rPr>
            <w:noProof/>
            <w:webHidden/>
          </w:rPr>
          <w:tab/>
          <w:delText>50</w:delText>
        </w:r>
      </w:del>
    </w:p>
    <w:p w14:paraId="2D5BDFA2" w14:textId="77777777" w:rsidR="00745DB6" w:rsidDel="00EA1A11" w:rsidRDefault="00745DB6">
      <w:pPr>
        <w:pStyle w:val="TOC3"/>
        <w:rPr>
          <w:del w:id="587" w:author="m.kalaitzaki" w:date="2019-05-16T10:06:00Z"/>
          <w:rFonts w:asciiTheme="minorHAnsi" w:eastAsiaTheme="minorEastAsia" w:hAnsiTheme="minorHAnsi" w:cstheme="minorBidi"/>
          <w:noProof/>
          <w:sz w:val="22"/>
          <w:szCs w:val="22"/>
          <w:lang w:val="de-DE"/>
        </w:rPr>
      </w:pPr>
      <w:del w:id="588" w:author="m.kalaitzaki" w:date="2019-05-16T10:06:00Z">
        <w:r w:rsidRPr="00EA1A11" w:rsidDel="00EA1A11">
          <w:rPr>
            <w:noProof/>
          </w:rPr>
          <w:delText>7.1.2</w:delText>
        </w:r>
        <w:r w:rsidDel="00EA1A11">
          <w:rPr>
            <w:rFonts w:asciiTheme="minorHAnsi" w:eastAsiaTheme="minorEastAsia" w:hAnsiTheme="minorHAnsi" w:cstheme="minorBidi"/>
            <w:noProof/>
            <w:sz w:val="22"/>
            <w:szCs w:val="22"/>
            <w:lang w:val="de-DE"/>
          </w:rPr>
          <w:tab/>
        </w:r>
        <w:r w:rsidRPr="00EA1A11" w:rsidDel="00EA1A11">
          <w:rPr>
            <w:noProof/>
          </w:rPr>
          <w:delText>Location</w:delText>
        </w:r>
        <w:r w:rsidDel="00EA1A11">
          <w:rPr>
            <w:noProof/>
            <w:webHidden/>
          </w:rPr>
          <w:tab/>
          <w:delText>50</w:delText>
        </w:r>
      </w:del>
    </w:p>
    <w:p w14:paraId="389F0B0A" w14:textId="77777777" w:rsidR="00745DB6" w:rsidDel="00EA1A11" w:rsidRDefault="00745DB6">
      <w:pPr>
        <w:pStyle w:val="TOC3"/>
        <w:rPr>
          <w:del w:id="589" w:author="m.kalaitzaki" w:date="2019-05-16T10:06:00Z"/>
          <w:rFonts w:asciiTheme="minorHAnsi" w:eastAsiaTheme="minorEastAsia" w:hAnsiTheme="minorHAnsi" w:cstheme="minorBidi"/>
          <w:noProof/>
          <w:sz w:val="22"/>
          <w:szCs w:val="22"/>
          <w:lang w:val="de-DE"/>
        </w:rPr>
      </w:pPr>
      <w:del w:id="590" w:author="m.kalaitzaki" w:date="2019-05-16T10:06:00Z">
        <w:r w:rsidRPr="00EA1A11" w:rsidDel="00EA1A11">
          <w:rPr>
            <w:noProof/>
          </w:rPr>
          <w:delText>7.1.3</w:delText>
        </w:r>
        <w:r w:rsidDel="00EA1A11">
          <w:rPr>
            <w:rFonts w:asciiTheme="minorHAnsi" w:eastAsiaTheme="minorEastAsia" w:hAnsiTheme="minorHAnsi" w:cstheme="minorBidi"/>
            <w:noProof/>
            <w:sz w:val="22"/>
            <w:szCs w:val="22"/>
            <w:lang w:val="de-DE"/>
          </w:rPr>
          <w:tab/>
        </w:r>
        <w:r w:rsidRPr="00EA1A11" w:rsidDel="00EA1A11">
          <w:rPr>
            <w:noProof/>
          </w:rPr>
          <w:delText>Direction</w:delText>
        </w:r>
        <w:r w:rsidDel="00EA1A11">
          <w:rPr>
            <w:noProof/>
            <w:webHidden/>
          </w:rPr>
          <w:tab/>
          <w:delText>51</w:delText>
        </w:r>
      </w:del>
    </w:p>
    <w:p w14:paraId="48775985" w14:textId="77777777" w:rsidR="00745DB6" w:rsidDel="00EA1A11" w:rsidRDefault="00745DB6">
      <w:pPr>
        <w:pStyle w:val="TOC3"/>
        <w:rPr>
          <w:del w:id="591" w:author="m.kalaitzaki" w:date="2019-05-16T10:06:00Z"/>
          <w:rFonts w:asciiTheme="minorHAnsi" w:eastAsiaTheme="minorEastAsia" w:hAnsiTheme="minorHAnsi" w:cstheme="minorBidi"/>
          <w:noProof/>
          <w:sz w:val="22"/>
          <w:szCs w:val="22"/>
          <w:lang w:val="de-DE"/>
        </w:rPr>
      </w:pPr>
      <w:del w:id="592" w:author="m.kalaitzaki" w:date="2019-05-16T10:06:00Z">
        <w:r w:rsidRPr="00EA1A11" w:rsidDel="00EA1A11">
          <w:rPr>
            <w:noProof/>
          </w:rPr>
          <w:delText>7.1.4</w:delText>
        </w:r>
        <w:r w:rsidDel="00EA1A11">
          <w:rPr>
            <w:rFonts w:asciiTheme="minorHAnsi" w:eastAsiaTheme="minorEastAsia" w:hAnsiTheme="minorHAnsi" w:cstheme="minorBidi"/>
            <w:noProof/>
            <w:sz w:val="22"/>
            <w:szCs w:val="22"/>
            <w:lang w:val="de-DE"/>
          </w:rPr>
          <w:tab/>
        </w:r>
        <w:r w:rsidRPr="00EA1A11" w:rsidDel="00EA1A11">
          <w:rPr>
            <w:noProof/>
          </w:rPr>
          <w:delText>Type Specification</w:delText>
        </w:r>
        <w:r w:rsidDel="00EA1A11">
          <w:rPr>
            <w:noProof/>
            <w:webHidden/>
          </w:rPr>
          <w:tab/>
          <w:delText>52</w:delText>
        </w:r>
      </w:del>
    </w:p>
    <w:p w14:paraId="25B229D2" w14:textId="77777777" w:rsidR="00745DB6" w:rsidDel="00EA1A11" w:rsidRDefault="00745DB6">
      <w:pPr>
        <w:pStyle w:val="TOC2"/>
        <w:tabs>
          <w:tab w:val="left" w:pos="660"/>
          <w:tab w:val="right" w:leader="dot" w:pos="9060"/>
        </w:tabs>
        <w:rPr>
          <w:del w:id="593" w:author="m.kalaitzaki" w:date="2019-05-16T10:06:00Z"/>
          <w:rFonts w:asciiTheme="minorHAnsi" w:eastAsiaTheme="minorEastAsia" w:hAnsiTheme="minorHAnsi" w:cstheme="minorBidi"/>
          <w:b w:val="0"/>
          <w:bCs w:val="0"/>
          <w:noProof/>
          <w:sz w:val="22"/>
          <w:szCs w:val="22"/>
          <w:lang w:val="de-DE"/>
        </w:rPr>
      </w:pPr>
      <w:del w:id="594" w:author="m.kalaitzaki" w:date="2019-05-16T10:06:00Z">
        <w:r w:rsidRPr="00EA1A11" w:rsidDel="00EA1A11">
          <w:rPr>
            <w:noProof/>
          </w:rPr>
          <w:delText>7.2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Spot Welds</w:delText>
        </w:r>
        <w:r w:rsidDel="00EA1A11">
          <w:rPr>
            <w:noProof/>
            <w:webHidden/>
          </w:rPr>
          <w:tab/>
          <w:delText>52</w:delText>
        </w:r>
      </w:del>
    </w:p>
    <w:p w14:paraId="3EFB2359" w14:textId="77777777" w:rsidR="00745DB6" w:rsidDel="00EA1A11" w:rsidRDefault="00745DB6">
      <w:pPr>
        <w:pStyle w:val="TOC2"/>
        <w:tabs>
          <w:tab w:val="left" w:pos="660"/>
          <w:tab w:val="right" w:leader="dot" w:pos="9060"/>
        </w:tabs>
        <w:rPr>
          <w:del w:id="595" w:author="m.kalaitzaki" w:date="2019-05-16T10:06:00Z"/>
          <w:rFonts w:asciiTheme="minorHAnsi" w:eastAsiaTheme="minorEastAsia" w:hAnsiTheme="minorHAnsi" w:cstheme="minorBidi"/>
          <w:b w:val="0"/>
          <w:bCs w:val="0"/>
          <w:noProof/>
          <w:sz w:val="22"/>
          <w:szCs w:val="22"/>
          <w:lang w:val="de-DE"/>
        </w:rPr>
      </w:pPr>
      <w:del w:id="596" w:author="m.kalaitzaki" w:date="2019-05-16T10:06:00Z">
        <w:r w:rsidRPr="00EA1A11" w:rsidDel="00EA1A11">
          <w:rPr>
            <w:noProof/>
          </w:rPr>
          <w:delText>7.3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Robscans</w:delText>
        </w:r>
        <w:r w:rsidDel="00EA1A11">
          <w:rPr>
            <w:noProof/>
            <w:webHidden/>
          </w:rPr>
          <w:tab/>
          <w:delText>53</w:delText>
        </w:r>
      </w:del>
    </w:p>
    <w:p w14:paraId="4387E0CD" w14:textId="77777777" w:rsidR="00745DB6" w:rsidDel="00EA1A11" w:rsidRDefault="00745DB6">
      <w:pPr>
        <w:pStyle w:val="TOC2"/>
        <w:tabs>
          <w:tab w:val="left" w:pos="660"/>
          <w:tab w:val="right" w:leader="dot" w:pos="9060"/>
        </w:tabs>
        <w:rPr>
          <w:del w:id="597" w:author="m.kalaitzaki" w:date="2019-05-16T10:06:00Z"/>
          <w:rFonts w:asciiTheme="minorHAnsi" w:eastAsiaTheme="minorEastAsia" w:hAnsiTheme="minorHAnsi" w:cstheme="minorBidi"/>
          <w:b w:val="0"/>
          <w:bCs w:val="0"/>
          <w:noProof/>
          <w:sz w:val="22"/>
          <w:szCs w:val="22"/>
          <w:lang w:val="de-DE"/>
        </w:rPr>
      </w:pPr>
      <w:del w:id="598" w:author="m.kalaitzaki" w:date="2019-05-16T10:06:00Z">
        <w:r w:rsidRPr="00EA1A11" w:rsidDel="00EA1A11">
          <w:rPr>
            <w:noProof/>
          </w:rPr>
          <w:delText>7.4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Rivets</w:delText>
        </w:r>
        <w:r w:rsidDel="00EA1A11">
          <w:rPr>
            <w:noProof/>
            <w:webHidden/>
          </w:rPr>
          <w:tab/>
          <w:delText>56</w:delText>
        </w:r>
      </w:del>
    </w:p>
    <w:p w14:paraId="4EC7FFA6" w14:textId="77777777" w:rsidR="00745DB6" w:rsidDel="00EA1A11" w:rsidRDefault="00745DB6">
      <w:pPr>
        <w:pStyle w:val="TOC3"/>
        <w:rPr>
          <w:del w:id="599" w:author="m.kalaitzaki" w:date="2019-05-16T10:06:00Z"/>
          <w:rFonts w:asciiTheme="minorHAnsi" w:eastAsiaTheme="minorEastAsia" w:hAnsiTheme="minorHAnsi" w:cstheme="minorBidi"/>
          <w:noProof/>
          <w:sz w:val="22"/>
          <w:szCs w:val="22"/>
          <w:lang w:val="de-DE"/>
        </w:rPr>
      </w:pPr>
      <w:del w:id="600" w:author="m.kalaitzaki" w:date="2019-05-16T10:06:00Z">
        <w:r w:rsidRPr="00EA1A11" w:rsidDel="00EA1A11">
          <w:rPr>
            <w:noProof/>
          </w:rPr>
          <w:delText>7.4.1</w:delText>
        </w:r>
        <w:r w:rsidDel="00EA1A11">
          <w:rPr>
            <w:rFonts w:asciiTheme="minorHAnsi" w:eastAsiaTheme="minorEastAsia" w:hAnsiTheme="minorHAnsi" w:cstheme="minorBidi"/>
            <w:noProof/>
            <w:sz w:val="22"/>
            <w:szCs w:val="22"/>
            <w:lang w:val="de-DE"/>
          </w:rPr>
          <w:tab/>
        </w:r>
        <w:r w:rsidRPr="00EA1A11" w:rsidDel="00EA1A11">
          <w:rPr>
            <w:noProof/>
          </w:rPr>
          <w:delText>Blind Rivets</w:delText>
        </w:r>
        <w:r w:rsidDel="00EA1A11">
          <w:rPr>
            <w:noProof/>
            <w:webHidden/>
          </w:rPr>
          <w:tab/>
          <w:delText>58</w:delText>
        </w:r>
      </w:del>
    </w:p>
    <w:p w14:paraId="69A761B6" w14:textId="77777777" w:rsidR="00745DB6" w:rsidDel="00EA1A11" w:rsidRDefault="00745DB6">
      <w:pPr>
        <w:pStyle w:val="TOC3"/>
        <w:rPr>
          <w:del w:id="601" w:author="m.kalaitzaki" w:date="2019-05-16T10:06:00Z"/>
          <w:rFonts w:asciiTheme="minorHAnsi" w:eastAsiaTheme="minorEastAsia" w:hAnsiTheme="minorHAnsi" w:cstheme="minorBidi"/>
          <w:noProof/>
          <w:sz w:val="22"/>
          <w:szCs w:val="22"/>
          <w:lang w:val="de-DE"/>
        </w:rPr>
      </w:pPr>
      <w:del w:id="602" w:author="m.kalaitzaki" w:date="2019-05-16T10:06:00Z">
        <w:r w:rsidRPr="00EA1A11" w:rsidDel="00EA1A11">
          <w:rPr>
            <w:noProof/>
          </w:rPr>
          <w:delText>7.4.2</w:delText>
        </w:r>
        <w:r w:rsidDel="00EA1A11">
          <w:rPr>
            <w:rFonts w:asciiTheme="minorHAnsi" w:eastAsiaTheme="minorEastAsia" w:hAnsiTheme="minorHAnsi" w:cstheme="minorBidi"/>
            <w:noProof/>
            <w:sz w:val="22"/>
            <w:szCs w:val="22"/>
            <w:lang w:val="de-DE"/>
          </w:rPr>
          <w:tab/>
        </w:r>
        <w:r w:rsidRPr="00EA1A11" w:rsidDel="00EA1A11">
          <w:rPr>
            <w:noProof/>
          </w:rPr>
          <w:delText>Self-Piercing Rivets</w:delText>
        </w:r>
        <w:r w:rsidDel="00EA1A11">
          <w:rPr>
            <w:noProof/>
            <w:webHidden/>
          </w:rPr>
          <w:tab/>
          <w:delText>61</w:delText>
        </w:r>
      </w:del>
    </w:p>
    <w:p w14:paraId="555C7E39" w14:textId="77777777" w:rsidR="00745DB6" w:rsidDel="00EA1A11" w:rsidRDefault="00745DB6">
      <w:pPr>
        <w:pStyle w:val="TOC3"/>
        <w:rPr>
          <w:del w:id="603" w:author="m.kalaitzaki" w:date="2019-05-16T10:06:00Z"/>
          <w:rFonts w:asciiTheme="minorHAnsi" w:eastAsiaTheme="minorEastAsia" w:hAnsiTheme="minorHAnsi" w:cstheme="minorBidi"/>
          <w:noProof/>
          <w:sz w:val="22"/>
          <w:szCs w:val="22"/>
          <w:lang w:val="de-DE"/>
        </w:rPr>
      </w:pPr>
      <w:del w:id="604" w:author="m.kalaitzaki" w:date="2019-05-16T10:06:00Z">
        <w:r w:rsidRPr="00EA1A11" w:rsidDel="00EA1A11">
          <w:rPr>
            <w:noProof/>
          </w:rPr>
          <w:delText>7.4.3</w:delText>
        </w:r>
        <w:r w:rsidDel="00EA1A11">
          <w:rPr>
            <w:rFonts w:asciiTheme="minorHAnsi" w:eastAsiaTheme="minorEastAsia" w:hAnsiTheme="minorHAnsi" w:cstheme="minorBidi"/>
            <w:noProof/>
            <w:sz w:val="22"/>
            <w:szCs w:val="22"/>
            <w:lang w:val="de-DE"/>
          </w:rPr>
          <w:tab/>
        </w:r>
        <w:r w:rsidRPr="00EA1A11" w:rsidDel="00EA1A11">
          <w:rPr>
            <w:noProof/>
          </w:rPr>
          <w:delText>Solid Rivets</w:delText>
        </w:r>
        <w:r w:rsidDel="00EA1A11">
          <w:rPr>
            <w:noProof/>
            <w:webHidden/>
          </w:rPr>
          <w:tab/>
          <w:delText>62</w:delText>
        </w:r>
      </w:del>
    </w:p>
    <w:p w14:paraId="58633B41" w14:textId="77777777" w:rsidR="00745DB6" w:rsidDel="00EA1A11" w:rsidRDefault="00745DB6">
      <w:pPr>
        <w:pStyle w:val="TOC3"/>
        <w:rPr>
          <w:del w:id="605" w:author="m.kalaitzaki" w:date="2019-05-16T10:06:00Z"/>
          <w:rFonts w:asciiTheme="minorHAnsi" w:eastAsiaTheme="minorEastAsia" w:hAnsiTheme="minorHAnsi" w:cstheme="minorBidi"/>
          <w:noProof/>
          <w:sz w:val="22"/>
          <w:szCs w:val="22"/>
          <w:lang w:val="de-DE"/>
        </w:rPr>
      </w:pPr>
      <w:del w:id="606" w:author="m.kalaitzaki" w:date="2019-05-16T10:06:00Z">
        <w:r w:rsidRPr="00EA1A11" w:rsidDel="00EA1A11">
          <w:rPr>
            <w:noProof/>
          </w:rPr>
          <w:delText>7.4.4</w:delText>
        </w:r>
        <w:r w:rsidDel="00EA1A11">
          <w:rPr>
            <w:rFonts w:asciiTheme="minorHAnsi" w:eastAsiaTheme="minorEastAsia" w:hAnsiTheme="minorHAnsi" w:cstheme="minorBidi"/>
            <w:noProof/>
            <w:sz w:val="22"/>
            <w:szCs w:val="22"/>
            <w:lang w:val="de-DE"/>
          </w:rPr>
          <w:tab/>
        </w:r>
        <w:r w:rsidRPr="00EA1A11" w:rsidDel="00EA1A11">
          <w:rPr>
            <w:noProof/>
          </w:rPr>
          <w:delText>Swop Rivets</w:delText>
        </w:r>
        <w:r w:rsidDel="00EA1A11">
          <w:rPr>
            <w:noProof/>
            <w:webHidden/>
          </w:rPr>
          <w:tab/>
          <w:delText>65</w:delText>
        </w:r>
      </w:del>
    </w:p>
    <w:p w14:paraId="71E511B0" w14:textId="77777777" w:rsidR="00745DB6" w:rsidDel="00EA1A11" w:rsidRDefault="00745DB6">
      <w:pPr>
        <w:pStyle w:val="TOC2"/>
        <w:tabs>
          <w:tab w:val="left" w:pos="660"/>
          <w:tab w:val="right" w:leader="dot" w:pos="9060"/>
        </w:tabs>
        <w:rPr>
          <w:del w:id="607" w:author="m.kalaitzaki" w:date="2019-05-16T10:06:00Z"/>
          <w:rFonts w:asciiTheme="minorHAnsi" w:eastAsiaTheme="minorEastAsia" w:hAnsiTheme="minorHAnsi" w:cstheme="minorBidi"/>
          <w:b w:val="0"/>
          <w:bCs w:val="0"/>
          <w:noProof/>
          <w:sz w:val="22"/>
          <w:szCs w:val="22"/>
          <w:lang w:val="de-DE"/>
        </w:rPr>
      </w:pPr>
      <w:del w:id="608" w:author="m.kalaitzaki" w:date="2019-05-16T10:06:00Z">
        <w:r w:rsidRPr="00EA1A11" w:rsidDel="00EA1A11">
          <w:rPr>
            <w:noProof/>
          </w:rPr>
          <w:delText>7.5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Threaded Connections: Bolts and Screws</w:delText>
        </w:r>
        <w:r w:rsidDel="00EA1A11">
          <w:rPr>
            <w:noProof/>
            <w:webHidden/>
          </w:rPr>
          <w:tab/>
          <w:delText>67</w:delText>
        </w:r>
      </w:del>
    </w:p>
    <w:p w14:paraId="7BE48E69" w14:textId="77777777" w:rsidR="00745DB6" w:rsidDel="00EA1A11" w:rsidRDefault="00745DB6">
      <w:pPr>
        <w:pStyle w:val="TOC3"/>
        <w:rPr>
          <w:del w:id="609" w:author="m.kalaitzaki" w:date="2019-05-16T10:06:00Z"/>
          <w:rFonts w:asciiTheme="minorHAnsi" w:eastAsiaTheme="minorEastAsia" w:hAnsiTheme="minorHAnsi" w:cstheme="minorBidi"/>
          <w:noProof/>
          <w:sz w:val="22"/>
          <w:szCs w:val="22"/>
          <w:lang w:val="de-DE"/>
        </w:rPr>
      </w:pPr>
      <w:del w:id="610" w:author="m.kalaitzaki" w:date="2019-05-16T10:06:00Z">
        <w:r w:rsidRPr="00EA1A11" w:rsidDel="00EA1A11">
          <w:rPr>
            <w:noProof/>
          </w:rPr>
          <w:delText>7.5.1</w:delText>
        </w:r>
        <w:r w:rsidDel="00EA1A11">
          <w:rPr>
            <w:rFonts w:asciiTheme="minorHAnsi" w:eastAsiaTheme="minorEastAsia" w:hAnsiTheme="minorHAnsi" w:cstheme="minorBidi"/>
            <w:noProof/>
            <w:sz w:val="22"/>
            <w:szCs w:val="22"/>
            <w:lang w:val="de-DE"/>
          </w:rPr>
          <w:tab/>
        </w:r>
        <w:r w:rsidRPr="00EA1A11" w:rsidDel="00EA1A11">
          <w:rPr>
            <w:noProof/>
          </w:rPr>
          <w:delText>Introduction</w:delText>
        </w:r>
        <w:r w:rsidDel="00EA1A11">
          <w:rPr>
            <w:noProof/>
            <w:webHidden/>
          </w:rPr>
          <w:tab/>
          <w:delText>67</w:delText>
        </w:r>
      </w:del>
    </w:p>
    <w:p w14:paraId="0A384D8E" w14:textId="77777777" w:rsidR="00745DB6" w:rsidDel="00EA1A11" w:rsidRDefault="00745DB6">
      <w:pPr>
        <w:pStyle w:val="TOC3"/>
        <w:rPr>
          <w:del w:id="611" w:author="m.kalaitzaki" w:date="2019-05-16T10:06:00Z"/>
          <w:rFonts w:asciiTheme="minorHAnsi" w:eastAsiaTheme="minorEastAsia" w:hAnsiTheme="minorHAnsi" w:cstheme="minorBidi"/>
          <w:noProof/>
          <w:sz w:val="22"/>
          <w:szCs w:val="22"/>
          <w:lang w:val="de-DE"/>
        </w:rPr>
      </w:pPr>
      <w:del w:id="612" w:author="m.kalaitzaki" w:date="2019-05-16T10:06:00Z">
        <w:r w:rsidRPr="00EA1A11" w:rsidDel="00EA1A11">
          <w:rPr>
            <w:noProof/>
          </w:rPr>
          <w:delText>7.5.2</w:delText>
        </w:r>
        <w:r w:rsidDel="00EA1A11">
          <w:rPr>
            <w:rFonts w:asciiTheme="minorHAnsi" w:eastAsiaTheme="minorEastAsia" w:hAnsiTheme="minorHAnsi" w:cstheme="minorBidi"/>
            <w:noProof/>
            <w:sz w:val="22"/>
            <w:szCs w:val="22"/>
            <w:lang w:val="de-DE"/>
          </w:rPr>
          <w:tab/>
        </w:r>
        <w:r w:rsidRPr="00EA1A11" w:rsidDel="00EA1A11">
          <w:rPr>
            <w:noProof/>
          </w:rPr>
          <w:delText>Contacts and Friction</w:delText>
        </w:r>
        <w:r w:rsidDel="00EA1A11">
          <w:rPr>
            <w:noProof/>
            <w:webHidden/>
          </w:rPr>
          <w:tab/>
          <w:delText>68</w:delText>
        </w:r>
      </w:del>
    </w:p>
    <w:p w14:paraId="2D03FA5B" w14:textId="77777777" w:rsidR="00745DB6" w:rsidDel="00EA1A11" w:rsidRDefault="00745DB6">
      <w:pPr>
        <w:pStyle w:val="TOC3"/>
        <w:rPr>
          <w:del w:id="613" w:author="m.kalaitzaki" w:date="2019-05-16T10:06:00Z"/>
          <w:rFonts w:asciiTheme="minorHAnsi" w:eastAsiaTheme="minorEastAsia" w:hAnsiTheme="minorHAnsi" w:cstheme="minorBidi"/>
          <w:noProof/>
          <w:sz w:val="22"/>
          <w:szCs w:val="22"/>
          <w:lang w:val="de-DE"/>
        </w:rPr>
      </w:pPr>
      <w:del w:id="614" w:author="m.kalaitzaki" w:date="2019-05-16T10:06:00Z">
        <w:r w:rsidRPr="00EA1A11" w:rsidDel="00EA1A11">
          <w:rPr>
            <w:noProof/>
          </w:rPr>
          <w:delText>7.5.3</w:delText>
        </w:r>
        <w:r w:rsidDel="00EA1A11">
          <w:rPr>
            <w:rFonts w:asciiTheme="minorHAnsi" w:eastAsiaTheme="minorEastAsia" w:hAnsiTheme="minorHAnsi" w:cstheme="minorBidi"/>
            <w:noProof/>
            <w:sz w:val="22"/>
            <w:szCs w:val="22"/>
            <w:lang w:val="de-DE"/>
          </w:rPr>
          <w:tab/>
        </w:r>
        <w:r w:rsidRPr="00EA1A11" w:rsidDel="00EA1A11">
          <w:rPr>
            <w:noProof/>
          </w:rPr>
          <w:delText xml:space="preserve">Definition of element </w:delText>
        </w:r>
        <w:r w:rsidRPr="00EA1A11" w:rsidDel="00EA1A11">
          <w:rPr>
            <w:rFonts w:ascii="Courier New" w:hAnsi="Courier New" w:cs="Courier New"/>
            <w:i/>
            <w:noProof/>
          </w:rPr>
          <w:delText>&lt;threaded_connection/&gt;</w:delText>
        </w:r>
        <w:r w:rsidDel="00EA1A11">
          <w:rPr>
            <w:noProof/>
            <w:webHidden/>
          </w:rPr>
          <w:tab/>
          <w:delText>71</w:delText>
        </w:r>
      </w:del>
    </w:p>
    <w:p w14:paraId="0CA850A0" w14:textId="77777777" w:rsidR="00745DB6" w:rsidDel="00EA1A11" w:rsidRDefault="00745DB6">
      <w:pPr>
        <w:pStyle w:val="TOC3"/>
        <w:rPr>
          <w:del w:id="615" w:author="m.kalaitzaki" w:date="2019-05-16T10:06:00Z"/>
          <w:rFonts w:asciiTheme="minorHAnsi" w:eastAsiaTheme="minorEastAsia" w:hAnsiTheme="minorHAnsi" w:cstheme="minorBidi"/>
          <w:noProof/>
          <w:sz w:val="22"/>
          <w:szCs w:val="22"/>
          <w:lang w:val="de-DE"/>
        </w:rPr>
      </w:pPr>
      <w:del w:id="616" w:author="m.kalaitzaki" w:date="2019-05-16T10:06:00Z">
        <w:r w:rsidRPr="00EA1A11" w:rsidDel="00EA1A11">
          <w:rPr>
            <w:noProof/>
          </w:rPr>
          <w:delText>7.5.4</w:delText>
        </w:r>
        <w:r w:rsidDel="00EA1A11">
          <w:rPr>
            <w:rFonts w:asciiTheme="minorHAnsi" w:eastAsiaTheme="minorEastAsia" w:hAnsiTheme="minorHAnsi" w:cstheme="minorBidi"/>
            <w:noProof/>
            <w:sz w:val="22"/>
            <w:szCs w:val="22"/>
            <w:lang w:val="de-DE"/>
          </w:rPr>
          <w:tab/>
        </w:r>
        <w:r w:rsidRPr="00EA1A11" w:rsidDel="00EA1A11">
          <w:rPr>
            <w:noProof/>
          </w:rPr>
          <w:delText>Washer</w:delText>
        </w:r>
        <w:r w:rsidDel="00EA1A11">
          <w:rPr>
            <w:noProof/>
            <w:webHidden/>
          </w:rPr>
          <w:tab/>
          <w:delText>74</w:delText>
        </w:r>
      </w:del>
    </w:p>
    <w:p w14:paraId="3029BC41" w14:textId="77777777" w:rsidR="00745DB6" w:rsidDel="00EA1A11" w:rsidRDefault="00745DB6">
      <w:pPr>
        <w:pStyle w:val="TOC3"/>
        <w:rPr>
          <w:del w:id="617" w:author="m.kalaitzaki" w:date="2019-05-16T10:06:00Z"/>
          <w:rFonts w:asciiTheme="minorHAnsi" w:eastAsiaTheme="minorEastAsia" w:hAnsiTheme="minorHAnsi" w:cstheme="minorBidi"/>
          <w:noProof/>
          <w:sz w:val="22"/>
          <w:szCs w:val="22"/>
          <w:lang w:val="de-DE"/>
        </w:rPr>
      </w:pPr>
      <w:del w:id="618" w:author="m.kalaitzaki" w:date="2019-05-16T10:06:00Z">
        <w:r w:rsidRPr="00EA1A11" w:rsidDel="00EA1A11">
          <w:rPr>
            <w:noProof/>
          </w:rPr>
          <w:delText>7.5.5</w:delText>
        </w:r>
        <w:r w:rsidDel="00EA1A11">
          <w:rPr>
            <w:rFonts w:asciiTheme="minorHAnsi" w:eastAsiaTheme="minorEastAsia" w:hAnsiTheme="minorHAnsi" w:cstheme="minorBidi"/>
            <w:noProof/>
            <w:sz w:val="22"/>
            <w:szCs w:val="22"/>
            <w:lang w:val="de-DE"/>
          </w:rPr>
          <w:tab/>
        </w:r>
        <w:r w:rsidRPr="00EA1A11" w:rsidDel="00EA1A11">
          <w:rPr>
            <w:noProof/>
          </w:rPr>
          <w:delText>Nut</w:delText>
        </w:r>
        <w:r w:rsidDel="00EA1A11">
          <w:rPr>
            <w:noProof/>
            <w:webHidden/>
          </w:rPr>
          <w:tab/>
          <w:delText>74</w:delText>
        </w:r>
      </w:del>
    </w:p>
    <w:p w14:paraId="4C27D0F2" w14:textId="77777777" w:rsidR="00745DB6" w:rsidDel="00EA1A11" w:rsidRDefault="00745DB6">
      <w:pPr>
        <w:pStyle w:val="TOC3"/>
        <w:rPr>
          <w:del w:id="619" w:author="m.kalaitzaki" w:date="2019-05-16T10:06:00Z"/>
          <w:rFonts w:asciiTheme="minorHAnsi" w:eastAsiaTheme="minorEastAsia" w:hAnsiTheme="minorHAnsi" w:cstheme="minorBidi"/>
          <w:noProof/>
          <w:sz w:val="22"/>
          <w:szCs w:val="22"/>
          <w:lang w:val="de-DE"/>
        </w:rPr>
      </w:pPr>
      <w:del w:id="620" w:author="m.kalaitzaki" w:date="2019-05-16T10:06:00Z">
        <w:r w:rsidRPr="00EA1A11" w:rsidDel="00EA1A11">
          <w:rPr>
            <w:noProof/>
          </w:rPr>
          <w:delText>7.5.6</w:delText>
        </w:r>
        <w:r w:rsidDel="00EA1A11">
          <w:rPr>
            <w:rFonts w:asciiTheme="minorHAnsi" w:eastAsiaTheme="minorEastAsia" w:hAnsiTheme="minorHAnsi" w:cstheme="minorBidi"/>
            <w:noProof/>
            <w:sz w:val="22"/>
            <w:szCs w:val="22"/>
            <w:lang w:val="de-DE"/>
          </w:rPr>
          <w:tab/>
        </w:r>
        <w:r w:rsidRPr="00EA1A11" w:rsidDel="00EA1A11">
          <w:rPr>
            <w:noProof/>
          </w:rPr>
          <w:delText>Bolt</w:delText>
        </w:r>
        <w:r w:rsidDel="00EA1A11">
          <w:rPr>
            <w:noProof/>
            <w:webHidden/>
          </w:rPr>
          <w:tab/>
          <w:delText>75</w:delText>
        </w:r>
      </w:del>
    </w:p>
    <w:p w14:paraId="2E87AAC2" w14:textId="77777777" w:rsidR="00745DB6" w:rsidDel="00EA1A11" w:rsidRDefault="00745DB6">
      <w:pPr>
        <w:pStyle w:val="TOC4"/>
        <w:tabs>
          <w:tab w:val="left" w:pos="1320"/>
          <w:tab w:val="right" w:leader="dot" w:pos="9060"/>
        </w:tabs>
        <w:rPr>
          <w:del w:id="621" w:author="m.kalaitzaki" w:date="2019-05-16T10:06:00Z"/>
          <w:rFonts w:asciiTheme="minorHAnsi" w:eastAsiaTheme="minorEastAsia" w:hAnsiTheme="minorHAnsi" w:cstheme="minorBidi"/>
          <w:noProof/>
          <w:sz w:val="22"/>
          <w:szCs w:val="22"/>
          <w:lang w:val="de-DE"/>
        </w:rPr>
      </w:pPr>
      <w:del w:id="622" w:author="m.kalaitzaki" w:date="2019-05-16T10:06:00Z">
        <w:r w:rsidRPr="00EA1A11" w:rsidDel="00EA1A11">
          <w:rPr>
            <w:noProof/>
          </w:rPr>
          <w:delText>7.5.6.1</w:delText>
        </w:r>
        <w:r w:rsidDel="00EA1A11">
          <w:rPr>
            <w:rFonts w:asciiTheme="minorHAnsi" w:eastAsiaTheme="minorEastAsia" w:hAnsiTheme="minorHAnsi" w:cstheme="minorBidi"/>
            <w:noProof/>
            <w:sz w:val="22"/>
            <w:szCs w:val="22"/>
            <w:lang w:val="de-DE"/>
          </w:rPr>
          <w:tab/>
        </w:r>
        <w:r w:rsidRPr="00EA1A11" w:rsidDel="00EA1A11">
          <w:rPr>
            <w:noProof/>
          </w:rPr>
          <w:delText>Possible Bolt and Screw Assemblies</w:delText>
        </w:r>
        <w:r w:rsidDel="00EA1A11">
          <w:rPr>
            <w:noProof/>
            <w:webHidden/>
          </w:rPr>
          <w:tab/>
          <w:delText>79</w:delText>
        </w:r>
      </w:del>
    </w:p>
    <w:p w14:paraId="25AE9BF6" w14:textId="77777777" w:rsidR="00745DB6" w:rsidDel="00EA1A11" w:rsidRDefault="00745DB6">
      <w:pPr>
        <w:pStyle w:val="TOC3"/>
        <w:rPr>
          <w:del w:id="623" w:author="m.kalaitzaki" w:date="2019-05-16T10:06:00Z"/>
          <w:rFonts w:asciiTheme="minorHAnsi" w:eastAsiaTheme="minorEastAsia" w:hAnsiTheme="minorHAnsi" w:cstheme="minorBidi"/>
          <w:noProof/>
          <w:sz w:val="22"/>
          <w:szCs w:val="22"/>
          <w:lang w:val="de-DE"/>
        </w:rPr>
      </w:pPr>
      <w:del w:id="624" w:author="m.kalaitzaki" w:date="2019-05-16T10:06:00Z">
        <w:r w:rsidRPr="00EA1A11" w:rsidDel="00EA1A11">
          <w:rPr>
            <w:noProof/>
          </w:rPr>
          <w:delText>7.5.7</w:delText>
        </w:r>
        <w:r w:rsidDel="00EA1A11">
          <w:rPr>
            <w:rFonts w:asciiTheme="minorHAnsi" w:eastAsiaTheme="minorEastAsia" w:hAnsiTheme="minorHAnsi" w:cstheme="minorBidi"/>
            <w:noProof/>
            <w:sz w:val="22"/>
            <w:szCs w:val="22"/>
            <w:lang w:val="de-DE"/>
          </w:rPr>
          <w:tab/>
        </w:r>
        <w:r w:rsidRPr="00EA1A11" w:rsidDel="00EA1A11">
          <w:rPr>
            <w:noProof/>
          </w:rPr>
          <w:delText>Screw</w:delText>
        </w:r>
        <w:r w:rsidDel="00EA1A11">
          <w:rPr>
            <w:noProof/>
            <w:webHidden/>
          </w:rPr>
          <w:tab/>
          <w:delText>81</w:delText>
        </w:r>
      </w:del>
    </w:p>
    <w:p w14:paraId="36A1EAC9" w14:textId="77777777" w:rsidR="00745DB6" w:rsidDel="00EA1A11" w:rsidRDefault="00745DB6">
      <w:pPr>
        <w:pStyle w:val="TOC4"/>
        <w:tabs>
          <w:tab w:val="right" w:leader="dot" w:pos="9060"/>
        </w:tabs>
        <w:rPr>
          <w:del w:id="625" w:author="m.kalaitzaki" w:date="2019-05-16T10:06:00Z"/>
          <w:rFonts w:asciiTheme="minorHAnsi" w:eastAsiaTheme="minorEastAsia" w:hAnsiTheme="minorHAnsi" w:cstheme="minorBidi"/>
          <w:noProof/>
          <w:sz w:val="22"/>
          <w:szCs w:val="22"/>
          <w:lang w:val="de-DE"/>
        </w:rPr>
      </w:pPr>
      <w:del w:id="626" w:author="m.kalaitzaki" w:date="2019-05-16T10:06:00Z">
        <w:r w:rsidRPr="00EA1A11" w:rsidDel="00EA1A11">
          <w:rPr>
            <w:noProof/>
          </w:rPr>
          <w:delText>7.5.7.1 Flow Drilled Screws (FDS)</w:delText>
        </w:r>
        <w:r w:rsidDel="00EA1A11">
          <w:rPr>
            <w:noProof/>
            <w:webHidden/>
          </w:rPr>
          <w:tab/>
          <w:delText>82</w:delText>
        </w:r>
      </w:del>
    </w:p>
    <w:p w14:paraId="7CB8E041" w14:textId="77777777" w:rsidR="00745DB6" w:rsidDel="00EA1A11" w:rsidRDefault="00745DB6">
      <w:pPr>
        <w:pStyle w:val="TOC2"/>
        <w:tabs>
          <w:tab w:val="left" w:pos="660"/>
          <w:tab w:val="right" w:leader="dot" w:pos="9060"/>
        </w:tabs>
        <w:rPr>
          <w:del w:id="627" w:author="m.kalaitzaki" w:date="2019-05-16T10:06:00Z"/>
          <w:rFonts w:asciiTheme="minorHAnsi" w:eastAsiaTheme="minorEastAsia" w:hAnsiTheme="minorHAnsi" w:cstheme="minorBidi"/>
          <w:b w:val="0"/>
          <w:bCs w:val="0"/>
          <w:noProof/>
          <w:sz w:val="22"/>
          <w:szCs w:val="22"/>
          <w:lang w:val="de-DE"/>
        </w:rPr>
      </w:pPr>
      <w:del w:id="628" w:author="m.kalaitzaki" w:date="2019-05-16T10:06:00Z">
        <w:r w:rsidRPr="00EA1A11" w:rsidDel="00EA1A11">
          <w:rPr>
            <w:noProof/>
          </w:rPr>
          <w:delText>7.6</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Gum Drops</w:delText>
        </w:r>
        <w:r w:rsidDel="00EA1A11">
          <w:rPr>
            <w:noProof/>
            <w:webHidden/>
          </w:rPr>
          <w:tab/>
          <w:delText>84</w:delText>
        </w:r>
      </w:del>
    </w:p>
    <w:p w14:paraId="5B802981" w14:textId="77777777" w:rsidR="00745DB6" w:rsidDel="00EA1A11" w:rsidRDefault="00745DB6">
      <w:pPr>
        <w:pStyle w:val="TOC2"/>
        <w:tabs>
          <w:tab w:val="left" w:pos="660"/>
          <w:tab w:val="right" w:leader="dot" w:pos="9060"/>
        </w:tabs>
        <w:rPr>
          <w:del w:id="629" w:author="m.kalaitzaki" w:date="2019-05-16T10:06:00Z"/>
          <w:rFonts w:asciiTheme="minorHAnsi" w:eastAsiaTheme="minorEastAsia" w:hAnsiTheme="minorHAnsi" w:cstheme="minorBidi"/>
          <w:b w:val="0"/>
          <w:bCs w:val="0"/>
          <w:noProof/>
          <w:sz w:val="22"/>
          <w:szCs w:val="22"/>
          <w:lang w:val="de-DE"/>
        </w:rPr>
      </w:pPr>
      <w:del w:id="630" w:author="m.kalaitzaki" w:date="2019-05-16T10:06:00Z">
        <w:r w:rsidRPr="00EA1A11" w:rsidDel="00EA1A11">
          <w:rPr>
            <w:noProof/>
          </w:rPr>
          <w:delText>7.7</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Clinches</w:delText>
        </w:r>
        <w:r w:rsidDel="00EA1A11">
          <w:rPr>
            <w:noProof/>
            <w:webHidden/>
          </w:rPr>
          <w:tab/>
          <w:delText>85</w:delText>
        </w:r>
      </w:del>
    </w:p>
    <w:p w14:paraId="5EC5187F" w14:textId="77777777" w:rsidR="00745DB6" w:rsidDel="00EA1A11" w:rsidRDefault="00745DB6">
      <w:pPr>
        <w:pStyle w:val="TOC2"/>
        <w:tabs>
          <w:tab w:val="left" w:pos="660"/>
          <w:tab w:val="right" w:leader="dot" w:pos="9060"/>
        </w:tabs>
        <w:rPr>
          <w:del w:id="631" w:author="m.kalaitzaki" w:date="2019-05-16T10:06:00Z"/>
          <w:rFonts w:asciiTheme="minorHAnsi" w:eastAsiaTheme="minorEastAsia" w:hAnsiTheme="minorHAnsi" w:cstheme="minorBidi"/>
          <w:b w:val="0"/>
          <w:bCs w:val="0"/>
          <w:noProof/>
          <w:sz w:val="22"/>
          <w:szCs w:val="22"/>
          <w:lang w:val="de-DE"/>
        </w:rPr>
      </w:pPr>
      <w:del w:id="632" w:author="m.kalaitzaki" w:date="2019-05-16T10:06:00Z">
        <w:r w:rsidRPr="00EA1A11" w:rsidDel="00EA1A11">
          <w:rPr>
            <w:noProof/>
          </w:rPr>
          <w:delText>7.8</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Heat Stakes / Thermal Stakes</w:delText>
        </w:r>
        <w:r w:rsidDel="00EA1A11">
          <w:rPr>
            <w:noProof/>
            <w:webHidden/>
          </w:rPr>
          <w:tab/>
          <w:delText>88</w:delText>
        </w:r>
      </w:del>
    </w:p>
    <w:p w14:paraId="4A49A9C9" w14:textId="77777777" w:rsidR="00745DB6" w:rsidDel="00EA1A11" w:rsidRDefault="00745DB6">
      <w:pPr>
        <w:pStyle w:val="TOC2"/>
        <w:tabs>
          <w:tab w:val="left" w:pos="660"/>
          <w:tab w:val="right" w:leader="dot" w:pos="9060"/>
        </w:tabs>
        <w:rPr>
          <w:del w:id="633" w:author="m.kalaitzaki" w:date="2019-05-16T10:06:00Z"/>
          <w:rFonts w:asciiTheme="minorHAnsi" w:eastAsiaTheme="minorEastAsia" w:hAnsiTheme="minorHAnsi" w:cstheme="minorBidi"/>
          <w:b w:val="0"/>
          <w:bCs w:val="0"/>
          <w:noProof/>
          <w:sz w:val="22"/>
          <w:szCs w:val="22"/>
          <w:lang w:val="de-DE"/>
        </w:rPr>
      </w:pPr>
      <w:del w:id="634" w:author="m.kalaitzaki" w:date="2019-05-16T10:06:00Z">
        <w:r w:rsidRPr="00EA1A11" w:rsidDel="00EA1A11">
          <w:rPr>
            <w:noProof/>
          </w:rPr>
          <w:delText>7.9</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Clips/Snap Joints</w:delText>
        </w:r>
        <w:r w:rsidDel="00EA1A11">
          <w:rPr>
            <w:noProof/>
            <w:webHidden/>
          </w:rPr>
          <w:tab/>
          <w:delText>90</w:delText>
        </w:r>
      </w:del>
    </w:p>
    <w:p w14:paraId="07036235" w14:textId="77777777" w:rsidR="00745DB6" w:rsidDel="00EA1A11" w:rsidRDefault="00745DB6">
      <w:pPr>
        <w:pStyle w:val="TOC2"/>
        <w:tabs>
          <w:tab w:val="left" w:pos="660"/>
          <w:tab w:val="right" w:leader="dot" w:pos="9060"/>
        </w:tabs>
        <w:rPr>
          <w:del w:id="635" w:author="m.kalaitzaki" w:date="2019-05-16T10:06:00Z"/>
          <w:rFonts w:asciiTheme="minorHAnsi" w:eastAsiaTheme="minorEastAsia" w:hAnsiTheme="minorHAnsi" w:cstheme="minorBidi"/>
          <w:b w:val="0"/>
          <w:bCs w:val="0"/>
          <w:noProof/>
          <w:sz w:val="22"/>
          <w:szCs w:val="22"/>
          <w:lang w:val="de-DE"/>
        </w:rPr>
      </w:pPr>
      <w:del w:id="636" w:author="m.kalaitzaki" w:date="2019-05-16T10:06:00Z">
        <w:r w:rsidRPr="00EA1A11" w:rsidDel="00EA1A11">
          <w:rPr>
            <w:noProof/>
          </w:rPr>
          <w:delText>7.10</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Nails</w:delText>
        </w:r>
        <w:r w:rsidDel="00EA1A11">
          <w:rPr>
            <w:noProof/>
            <w:webHidden/>
          </w:rPr>
          <w:tab/>
          <w:delText>93</w:delText>
        </w:r>
      </w:del>
    </w:p>
    <w:p w14:paraId="27DB4B18" w14:textId="77777777" w:rsidR="00745DB6" w:rsidDel="00EA1A11" w:rsidRDefault="00745DB6">
      <w:pPr>
        <w:pStyle w:val="TOC1"/>
        <w:tabs>
          <w:tab w:val="left" w:pos="440"/>
          <w:tab w:val="right" w:leader="dot" w:pos="9060"/>
        </w:tabs>
        <w:rPr>
          <w:del w:id="637" w:author="m.kalaitzaki" w:date="2019-05-16T10:06:00Z"/>
          <w:rFonts w:asciiTheme="minorHAnsi" w:eastAsiaTheme="minorEastAsia" w:hAnsiTheme="minorHAnsi" w:cstheme="minorBidi"/>
          <w:b w:val="0"/>
          <w:bCs w:val="0"/>
          <w:caps w:val="0"/>
          <w:noProof/>
          <w:sz w:val="22"/>
          <w:szCs w:val="22"/>
          <w:lang w:val="de-DE"/>
        </w:rPr>
      </w:pPr>
      <w:del w:id="638" w:author="m.kalaitzaki" w:date="2019-05-16T10:06:00Z">
        <w:r w:rsidRPr="00EA1A11" w:rsidDel="00EA1A11">
          <w:rPr>
            <w:noProof/>
            <w14:scene3d>
              <w14:camera w14:prst="orthographicFront"/>
              <w14:lightRig w14:rig="threePt" w14:dir="t">
                <w14:rot w14:lat="0" w14:lon="0" w14:rev="0"/>
              </w14:lightRig>
            </w14:scene3d>
          </w:rPr>
          <w:lastRenderedPageBreak/>
          <w:delText>8</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1D connections</w:delText>
        </w:r>
        <w:r w:rsidDel="00EA1A11">
          <w:rPr>
            <w:noProof/>
            <w:webHidden/>
          </w:rPr>
          <w:tab/>
          <w:delText>96</w:delText>
        </w:r>
      </w:del>
    </w:p>
    <w:p w14:paraId="22DCA845" w14:textId="77777777" w:rsidR="00745DB6" w:rsidDel="00EA1A11" w:rsidRDefault="00745DB6">
      <w:pPr>
        <w:pStyle w:val="TOC2"/>
        <w:tabs>
          <w:tab w:val="left" w:pos="660"/>
          <w:tab w:val="right" w:leader="dot" w:pos="9060"/>
        </w:tabs>
        <w:rPr>
          <w:del w:id="639" w:author="m.kalaitzaki" w:date="2019-05-16T10:06:00Z"/>
          <w:rFonts w:asciiTheme="minorHAnsi" w:eastAsiaTheme="minorEastAsia" w:hAnsiTheme="minorHAnsi" w:cstheme="minorBidi"/>
          <w:b w:val="0"/>
          <w:bCs w:val="0"/>
          <w:noProof/>
          <w:sz w:val="22"/>
          <w:szCs w:val="22"/>
          <w:lang w:val="de-DE"/>
        </w:rPr>
      </w:pPr>
      <w:del w:id="640" w:author="m.kalaitzaki" w:date="2019-05-16T10:06:00Z">
        <w:r w:rsidRPr="00EA1A11" w:rsidDel="00EA1A11">
          <w:rPr>
            <w:noProof/>
          </w:rPr>
          <w:delText>8.1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Generic Definitions</w:delText>
        </w:r>
        <w:r w:rsidDel="00EA1A11">
          <w:rPr>
            <w:noProof/>
            <w:webHidden/>
          </w:rPr>
          <w:tab/>
          <w:delText>96</w:delText>
        </w:r>
      </w:del>
    </w:p>
    <w:p w14:paraId="06301CA9" w14:textId="77777777" w:rsidR="00745DB6" w:rsidDel="00EA1A11" w:rsidRDefault="00745DB6">
      <w:pPr>
        <w:pStyle w:val="TOC3"/>
        <w:rPr>
          <w:del w:id="641" w:author="m.kalaitzaki" w:date="2019-05-16T10:06:00Z"/>
          <w:rFonts w:asciiTheme="minorHAnsi" w:eastAsiaTheme="minorEastAsia" w:hAnsiTheme="minorHAnsi" w:cstheme="minorBidi"/>
          <w:noProof/>
          <w:sz w:val="22"/>
          <w:szCs w:val="22"/>
          <w:lang w:val="de-DE"/>
        </w:rPr>
      </w:pPr>
      <w:del w:id="642" w:author="m.kalaitzaki" w:date="2019-05-16T10:06:00Z">
        <w:r w:rsidRPr="00EA1A11" w:rsidDel="00EA1A11">
          <w:rPr>
            <w:noProof/>
          </w:rPr>
          <w:delText>8.1.1</w:delText>
        </w:r>
        <w:r w:rsidDel="00EA1A11">
          <w:rPr>
            <w:rFonts w:asciiTheme="minorHAnsi" w:eastAsiaTheme="minorEastAsia" w:hAnsiTheme="minorHAnsi" w:cstheme="minorBidi"/>
            <w:noProof/>
            <w:sz w:val="22"/>
            <w:szCs w:val="22"/>
            <w:lang w:val="de-DE"/>
          </w:rPr>
          <w:tab/>
        </w:r>
        <w:r w:rsidRPr="00EA1A11" w:rsidDel="00EA1A11">
          <w:rPr>
            <w:noProof/>
          </w:rPr>
          <w:delText>Identification</w:delText>
        </w:r>
        <w:r w:rsidDel="00EA1A11">
          <w:rPr>
            <w:noProof/>
            <w:webHidden/>
          </w:rPr>
          <w:tab/>
          <w:delText>96</w:delText>
        </w:r>
      </w:del>
    </w:p>
    <w:p w14:paraId="7EC83EB5" w14:textId="77777777" w:rsidR="00745DB6" w:rsidDel="00EA1A11" w:rsidRDefault="00745DB6">
      <w:pPr>
        <w:pStyle w:val="TOC3"/>
        <w:rPr>
          <w:del w:id="643" w:author="m.kalaitzaki" w:date="2019-05-16T10:06:00Z"/>
          <w:rFonts w:asciiTheme="minorHAnsi" w:eastAsiaTheme="minorEastAsia" w:hAnsiTheme="minorHAnsi" w:cstheme="minorBidi"/>
          <w:noProof/>
          <w:sz w:val="22"/>
          <w:szCs w:val="22"/>
          <w:lang w:val="de-DE"/>
        </w:rPr>
      </w:pPr>
      <w:del w:id="644" w:author="m.kalaitzaki" w:date="2019-05-16T10:06:00Z">
        <w:r w:rsidRPr="00EA1A11" w:rsidDel="00EA1A11">
          <w:rPr>
            <w:noProof/>
          </w:rPr>
          <w:delText>8.1.2</w:delText>
        </w:r>
        <w:r w:rsidDel="00EA1A11">
          <w:rPr>
            <w:rFonts w:asciiTheme="minorHAnsi" w:eastAsiaTheme="minorEastAsia" w:hAnsiTheme="minorHAnsi" w:cstheme="minorBidi"/>
            <w:noProof/>
            <w:sz w:val="22"/>
            <w:szCs w:val="22"/>
            <w:lang w:val="de-DE"/>
          </w:rPr>
          <w:tab/>
        </w:r>
        <w:r w:rsidRPr="00EA1A11" w:rsidDel="00EA1A11">
          <w:rPr>
            <w:noProof/>
          </w:rPr>
          <w:delText>Location</w:delText>
        </w:r>
        <w:r w:rsidDel="00EA1A11">
          <w:rPr>
            <w:noProof/>
            <w:webHidden/>
          </w:rPr>
          <w:tab/>
          <w:delText>96</w:delText>
        </w:r>
      </w:del>
    </w:p>
    <w:p w14:paraId="631A9240" w14:textId="77777777" w:rsidR="00745DB6" w:rsidDel="00EA1A11" w:rsidRDefault="00745DB6">
      <w:pPr>
        <w:pStyle w:val="TOC3"/>
        <w:rPr>
          <w:del w:id="645" w:author="m.kalaitzaki" w:date="2019-05-16T10:06:00Z"/>
          <w:rFonts w:asciiTheme="minorHAnsi" w:eastAsiaTheme="minorEastAsia" w:hAnsiTheme="minorHAnsi" w:cstheme="minorBidi"/>
          <w:noProof/>
          <w:sz w:val="22"/>
          <w:szCs w:val="22"/>
          <w:lang w:val="de-DE"/>
        </w:rPr>
      </w:pPr>
      <w:del w:id="646" w:author="m.kalaitzaki" w:date="2019-05-16T10:06:00Z">
        <w:r w:rsidRPr="00EA1A11" w:rsidDel="00EA1A11">
          <w:rPr>
            <w:noProof/>
          </w:rPr>
          <w:delText>8.1.3</w:delText>
        </w:r>
        <w:r w:rsidDel="00EA1A11">
          <w:rPr>
            <w:rFonts w:asciiTheme="minorHAnsi" w:eastAsiaTheme="minorEastAsia" w:hAnsiTheme="minorHAnsi" w:cstheme="minorBidi"/>
            <w:noProof/>
            <w:sz w:val="22"/>
            <w:szCs w:val="22"/>
            <w:lang w:val="de-DE"/>
          </w:rPr>
          <w:tab/>
        </w:r>
        <w:r w:rsidRPr="00EA1A11" w:rsidDel="00EA1A11">
          <w:rPr>
            <w:noProof/>
          </w:rPr>
          <w:delText>Type Specification</w:delText>
        </w:r>
        <w:r w:rsidDel="00EA1A11">
          <w:rPr>
            <w:noProof/>
            <w:webHidden/>
          </w:rPr>
          <w:tab/>
          <w:delText>97</w:delText>
        </w:r>
      </w:del>
    </w:p>
    <w:p w14:paraId="0D697BB1" w14:textId="77777777" w:rsidR="00745DB6" w:rsidDel="00EA1A11" w:rsidRDefault="00745DB6">
      <w:pPr>
        <w:pStyle w:val="TOC2"/>
        <w:tabs>
          <w:tab w:val="left" w:pos="660"/>
          <w:tab w:val="right" w:leader="dot" w:pos="9060"/>
        </w:tabs>
        <w:rPr>
          <w:del w:id="647" w:author="m.kalaitzaki" w:date="2019-05-16T10:06:00Z"/>
          <w:rFonts w:asciiTheme="minorHAnsi" w:eastAsiaTheme="minorEastAsia" w:hAnsiTheme="minorHAnsi" w:cstheme="minorBidi"/>
          <w:b w:val="0"/>
          <w:bCs w:val="0"/>
          <w:noProof/>
          <w:sz w:val="22"/>
          <w:szCs w:val="22"/>
          <w:lang w:val="de-DE"/>
        </w:rPr>
      </w:pPr>
      <w:del w:id="648" w:author="m.kalaitzaki" w:date="2019-05-16T10:06:00Z">
        <w:r w:rsidRPr="00EA1A11" w:rsidDel="00EA1A11">
          <w:rPr>
            <w:noProof/>
          </w:rPr>
          <w:delText>8.2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Seam Welds</w:delText>
        </w:r>
        <w:r w:rsidDel="00EA1A11">
          <w:rPr>
            <w:noProof/>
            <w:webHidden/>
          </w:rPr>
          <w:tab/>
          <w:delText>98</w:delText>
        </w:r>
      </w:del>
    </w:p>
    <w:p w14:paraId="22BAF1FF" w14:textId="77777777" w:rsidR="00745DB6" w:rsidDel="00EA1A11" w:rsidRDefault="00745DB6">
      <w:pPr>
        <w:pStyle w:val="TOC3"/>
        <w:rPr>
          <w:del w:id="649" w:author="m.kalaitzaki" w:date="2019-05-16T10:06:00Z"/>
          <w:rFonts w:asciiTheme="minorHAnsi" w:eastAsiaTheme="minorEastAsia" w:hAnsiTheme="minorHAnsi" w:cstheme="minorBidi"/>
          <w:noProof/>
          <w:sz w:val="22"/>
          <w:szCs w:val="22"/>
          <w:lang w:val="de-DE"/>
        </w:rPr>
      </w:pPr>
      <w:del w:id="650" w:author="m.kalaitzaki" w:date="2019-05-16T10:06:00Z">
        <w:r w:rsidRPr="00EA1A11" w:rsidDel="00EA1A11">
          <w:rPr>
            <w:noProof/>
          </w:rPr>
          <w:delText>8.2.1</w:delText>
        </w:r>
        <w:r w:rsidDel="00EA1A11">
          <w:rPr>
            <w:rFonts w:asciiTheme="minorHAnsi" w:eastAsiaTheme="minorEastAsia" w:hAnsiTheme="minorHAnsi" w:cstheme="minorBidi"/>
            <w:noProof/>
            <w:sz w:val="22"/>
            <w:szCs w:val="22"/>
            <w:lang w:val="de-DE"/>
          </w:rPr>
          <w:tab/>
        </w:r>
        <w:r w:rsidRPr="00EA1A11" w:rsidDel="00EA1A11">
          <w:rPr>
            <w:noProof/>
          </w:rPr>
          <w:delText>Description and Modeling Parameters</w:delText>
        </w:r>
        <w:r w:rsidDel="00EA1A11">
          <w:rPr>
            <w:noProof/>
            <w:webHidden/>
          </w:rPr>
          <w:tab/>
          <w:delText>98</w:delText>
        </w:r>
      </w:del>
    </w:p>
    <w:p w14:paraId="78E27C0E" w14:textId="77777777" w:rsidR="00745DB6" w:rsidDel="00EA1A11" w:rsidRDefault="00745DB6">
      <w:pPr>
        <w:pStyle w:val="TOC3"/>
        <w:rPr>
          <w:del w:id="651" w:author="m.kalaitzaki" w:date="2019-05-16T10:06:00Z"/>
          <w:rFonts w:asciiTheme="minorHAnsi" w:eastAsiaTheme="minorEastAsia" w:hAnsiTheme="minorHAnsi" w:cstheme="minorBidi"/>
          <w:noProof/>
          <w:sz w:val="22"/>
          <w:szCs w:val="22"/>
          <w:lang w:val="de-DE"/>
        </w:rPr>
      </w:pPr>
      <w:del w:id="652" w:author="m.kalaitzaki" w:date="2019-05-16T10:06:00Z">
        <w:r w:rsidRPr="00EA1A11" w:rsidDel="00EA1A11">
          <w:rPr>
            <w:noProof/>
          </w:rPr>
          <w:delText>8.2.2</w:delText>
        </w:r>
        <w:r w:rsidDel="00EA1A11">
          <w:rPr>
            <w:rFonts w:asciiTheme="minorHAnsi" w:eastAsiaTheme="minorEastAsia" w:hAnsiTheme="minorHAnsi" w:cstheme="minorBidi"/>
            <w:noProof/>
            <w:sz w:val="22"/>
            <w:szCs w:val="22"/>
            <w:lang w:val="de-DE"/>
          </w:rPr>
          <w:tab/>
        </w:r>
        <w:r w:rsidRPr="00EA1A11" w:rsidDel="00EA1A11">
          <w:rPr>
            <w:noProof/>
          </w:rPr>
          <w:delText>Seam Weld Definition Overview</w:delText>
        </w:r>
        <w:r w:rsidDel="00EA1A11">
          <w:rPr>
            <w:noProof/>
            <w:webHidden/>
          </w:rPr>
          <w:tab/>
          <w:delText>99</w:delText>
        </w:r>
      </w:del>
    </w:p>
    <w:p w14:paraId="23BE1CAC" w14:textId="77777777" w:rsidR="00745DB6" w:rsidDel="00EA1A11" w:rsidRDefault="00745DB6">
      <w:pPr>
        <w:pStyle w:val="TOC3"/>
        <w:rPr>
          <w:del w:id="653" w:author="m.kalaitzaki" w:date="2019-05-16T10:06:00Z"/>
          <w:rFonts w:asciiTheme="minorHAnsi" w:eastAsiaTheme="minorEastAsia" w:hAnsiTheme="minorHAnsi" w:cstheme="minorBidi"/>
          <w:noProof/>
          <w:sz w:val="22"/>
          <w:szCs w:val="22"/>
          <w:lang w:val="de-DE"/>
        </w:rPr>
      </w:pPr>
      <w:del w:id="654" w:author="m.kalaitzaki" w:date="2019-05-16T10:06:00Z">
        <w:r w:rsidRPr="00EA1A11" w:rsidDel="00EA1A11">
          <w:rPr>
            <w:noProof/>
          </w:rPr>
          <w:delText>8.2.3</w:delText>
        </w:r>
        <w:r w:rsidDel="00EA1A11">
          <w:rPr>
            <w:rFonts w:asciiTheme="minorHAnsi" w:eastAsiaTheme="minorEastAsia" w:hAnsiTheme="minorHAnsi" w:cstheme="minorBidi"/>
            <w:noProof/>
            <w:sz w:val="22"/>
            <w:szCs w:val="22"/>
            <w:lang w:val="de-DE"/>
          </w:rPr>
          <w:tab/>
        </w:r>
        <w:r w:rsidRPr="00EA1A11" w:rsidDel="00EA1A11">
          <w:rPr>
            <w:noProof/>
          </w:rPr>
          <w:delText>Specific XML Realization</w:delText>
        </w:r>
        <w:r w:rsidDel="00EA1A11">
          <w:rPr>
            <w:noProof/>
            <w:webHidden/>
          </w:rPr>
          <w:tab/>
          <w:delText>101</w:delText>
        </w:r>
      </w:del>
    </w:p>
    <w:p w14:paraId="4F5EC86D" w14:textId="77777777" w:rsidR="00745DB6" w:rsidDel="00EA1A11" w:rsidRDefault="00745DB6">
      <w:pPr>
        <w:pStyle w:val="TOC3"/>
        <w:rPr>
          <w:del w:id="655" w:author="m.kalaitzaki" w:date="2019-05-16T10:06:00Z"/>
          <w:rFonts w:asciiTheme="minorHAnsi" w:eastAsiaTheme="minorEastAsia" w:hAnsiTheme="minorHAnsi" w:cstheme="minorBidi"/>
          <w:noProof/>
          <w:sz w:val="22"/>
          <w:szCs w:val="22"/>
          <w:lang w:val="de-DE"/>
        </w:rPr>
      </w:pPr>
      <w:del w:id="656" w:author="m.kalaitzaki" w:date="2019-05-16T10:06:00Z">
        <w:r w:rsidRPr="00EA1A11" w:rsidDel="00EA1A11">
          <w:rPr>
            <w:noProof/>
          </w:rPr>
          <w:delText>8.2.4</w:delText>
        </w:r>
        <w:r w:rsidDel="00EA1A11">
          <w:rPr>
            <w:rFonts w:asciiTheme="minorHAnsi" w:eastAsiaTheme="minorEastAsia" w:hAnsiTheme="minorHAnsi" w:cstheme="minorBidi"/>
            <w:noProof/>
            <w:sz w:val="22"/>
            <w:szCs w:val="22"/>
            <w:lang w:val="de-DE"/>
          </w:rPr>
          <w:tab/>
        </w:r>
        <w:r w:rsidRPr="00EA1A11" w:rsidDel="00EA1A11">
          <w:rPr>
            <w:noProof/>
          </w:rPr>
          <w:delText>Generic Seam Weld Definition</w:delText>
        </w:r>
        <w:r w:rsidDel="00EA1A11">
          <w:rPr>
            <w:noProof/>
            <w:webHidden/>
          </w:rPr>
          <w:tab/>
          <w:delText>101</w:delText>
        </w:r>
      </w:del>
    </w:p>
    <w:p w14:paraId="023BE48E" w14:textId="77777777" w:rsidR="00745DB6" w:rsidDel="00EA1A11" w:rsidRDefault="00745DB6">
      <w:pPr>
        <w:pStyle w:val="TOC4"/>
        <w:tabs>
          <w:tab w:val="left" w:pos="1320"/>
          <w:tab w:val="right" w:leader="dot" w:pos="9060"/>
        </w:tabs>
        <w:rPr>
          <w:del w:id="657" w:author="m.kalaitzaki" w:date="2019-05-16T10:06:00Z"/>
          <w:rFonts w:asciiTheme="minorHAnsi" w:eastAsiaTheme="minorEastAsia" w:hAnsiTheme="minorHAnsi" w:cstheme="minorBidi"/>
          <w:noProof/>
          <w:sz w:val="22"/>
          <w:szCs w:val="22"/>
          <w:lang w:val="de-DE"/>
        </w:rPr>
      </w:pPr>
      <w:del w:id="658" w:author="m.kalaitzaki" w:date="2019-05-16T10:06:00Z">
        <w:r w:rsidRPr="00EA1A11" w:rsidDel="00EA1A11">
          <w:rPr>
            <w:noProof/>
          </w:rPr>
          <w:delText>8.2.4.1</w:delText>
        </w:r>
        <w:r w:rsidDel="00EA1A11">
          <w:rPr>
            <w:rFonts w:asciiTheme="minorHAnsi" w:eastAsiaTheme="minorEastAsia" w:hAnsiTheme="minorHAnsi" w:cstheme="minorBidi"/>
            <w:noProof/>
            <w:sz w:val="22"/>
            <w:szCs w:val="22"/>
            <w:lang w:val="de-DE"/>
          </w:rPr>
          <w:tab/>
        </w:r>
        <w:r w:rsidRPr="00EA1A11" w:rsidDel="00EA1A11">
          <w:rPr>
            <w:noProof/>
          </w:rPr>
          <w:delText>Identification</w:delText>
        </w:r>
        <w:r w:rsidDel="00EA1A11">
          <w:rPr>
            <w:noProof/>
            <w:webHidden/>
          </w:rPr>
          <w:tab/>
          <w:delText>101</w:delText>
        </w:r>
      </w:del>
    </w:p>
    <w:p w14:paraId="4EBBBEBA" w14:textId="77777777" w:rsidR="00745DB6" w:rsidDel="00EA1A11" w:rsidRDefault="00745DB6">
      <w:pPr>
        <w:pStyle w:val="TOC4"/>
        <w:tabs>
          <w:tab w:val="left" w:pos="1320"/>
          <w:tab w:val="right" w:leader="dot" w:pos="9060"/>
        </w:tabs>
        <w:rPr>
          <w:del w:id="659" w:author="m.kalaitzaki" w:date="2019-05-16T10:06:00Z"/>
          <w:rFonts w:asciiTheme="minorHAnsi" w:eastAsiaTheme="minorEastAsia" w:hAnsiTheme="minorHAnsi" w:cstheme="minorBidi"/>
          <w:noProof/>
          <w:sz w:val="22"/>
          <w:szCs w:val="22"/>
          <w:lang w:val="de-DE"/>
        </w:rPr>
      </w:pPr>
      <w:del w:id="660" w:author="m.kalaitzaki" w:date="2019-05-16T10:06:00Z">
        <w:r w:rsidRPr="00EA1A11" w:rsidDel="00EA1A11">
          <w:rPr>
            <w:noProof/>
          </w:rPr>
          <w:delText>8.2.4.2</w:delText>
        </w:r>
        <w:r w:rsidDel="00EA1A11">
          <w:rPr>
            <w:rFonts w:asciiTheme="minorHAnsi" w:eastAsiaTheme="minorEastAsia" w:hAnsiTheme="minorHAnsi" w:cstheme="minorBidi"/>
            <w:noProof/>
            <w:sz w:val="22"/>
            <w:szCs w:val="22"/>
            <w:lang w:val="de-DE"/>
          </w:rPr>
          <w:tab/>
        </w:r>
        <w:r w:rsidRPr="00EA1A11" w:rsidDel="00EA1A11">
          <w:rPr>
            <w:noProof/>
          </w:rPr>
          <w:delText>Type Specification</w:delText>
        </w:r>
        <w:r w:rsidDel="00EA1A11">
          <w:rPr>
            <w:noProof/>
            <w:webHidden/>
          </w:rPr>
          <w:tab/>
          <w:delText>102</w:delText>
        </w:r>
      </w:del>
    </w:p>
    <w:p w14:paraId="1390C6AF" w14:textId="77777777" w:rsidR="00745DB6" w:rsidDel="00EA1A11" w:rsidRDefault="00745DB6">
      <w:pPr>
        <w:pStyle w:val="TOC4"/>
        <w:tabs>
          <w:tab w:val="left" w:pos="1320"/>
          <w:tab w:val="right" w:leader="dot" w:pos="9060"/>
        </w:tabs>
        <w:rPr>
          <w:del w:id="661" w:author="m.kalaitzaki" w:date="2019-05-16T10:06:00Z"/>
          <w:rFonts w:asciiTheme="minorHAnsi" w:eastAsiaTheme="minorEastAsia" w:hAnsiTheme="minorHAnsi" w:cstheme="minorBidi"/>
          <w:noProof/>
          <w:sz w:val="22"/>
          <w:szCs w:val="22"/>
          <w:lang w:val="de-DE"/>
        </w:rPr>
      </w:pPr>
      <w:del w:id="662" w:author="m.kalaitzaki" w:date="2019-05-16T10:06:00Z">
        <w:r w:rsidRPr="00EA1A11" w:rsidDel="00EA1A11">
          <w:rPr>
            <w:noProof/>
          </w:rPr>
          <w:delText>8.2.4.3</w:delText>
        </w:r>
        <w:r w:rsidDel="00EA1A11">
          <w:rPr>
            <w:rFonts w:asciiTheme="minorHAnsi" w:eastAsiaTheme="minorEastAsia" w:hAnsiTheme="minorHAnsi" w:cstheme="minorBidi"/>
            <w:noProof/>
            <w:sz w:val="22"/>
            <w:szCs w:val="22"/>
            <w:lang w:val="de-DE"/>
          </w:rPr>
          <w:tab/>
        </w:r>
        <w:r w:rsidRPr="00EA1A11" w:rsidDel="00EA1A11">
          <w:rPr>
            <w:noProof/>
          </w:rPr>
          <w:delText>Weld Position and Sheet Metal Parameters</w:delText>
        </w:r>
        <w:r w:rsidDel="00EA1A11">
          <w:rPr>
            <w:noProof/>
            <w:webHidden/>
          </w:rPr>
          <w:tab/>
          <w:delText>104</w:delText>
        </w:r>
      </w:del>
    </w:p>
    <w:p w14:paraId="3422DB47" w14:textId="77777777" w:rsidR="00745DB6" w:rsidDel="00EA1A11" w:rsidRDefault="00745DB6">
      <w:pPr>
        <w:pStyle w:val="TOC4"/>
        <w:tabs>
          <w:tab w:val="left" w:pos="1540"/>
          <w:tab w:val="right" w:leader="dot" w:pos="9060"/>
        </w:tabs>
        <w:rPr>
          <w:del w:id="663" w:author="m.kalaitzaki" w:date="2019-05-16T10:06:00Z"/>
          <w:rFonts w:asciiTheme="minorHAnsi" w:eastAsiaTheme="minorEastAsia" w:hAnsiTheme="minorHAnsi" w:cstheme="minorBidi"/>
          <w:noProof/>
          <w:sz w:val="22"/>
          <w:szCs w:val="22"/>
          <w:lang w:val="de-DE"/>
        </w:rPr>
      </w:pPr>
      <w:del w:id="664" w:author="m.kalaitzaki" w:date="2019-05-16T10:06:00Z">
        <w:r w:rsidRPr="00EA1A11" w:rsidDel="00EA1A11">
          <w:rPr>
            <w:noProof/>
          </w:rPr>
          <w:delText>8.2.4.3.1</w:delText>
        </w:r>
        <w:r w:rsidDel="00EA1A11">
          <w:rPr>
            <w:rFonts w:asciiTheme="minorHAnsi" w:eastAsiaTheme="minorEastAsia" w:hAnsiTheme="minorHAnsi" w:cstheme="minorBidi"/>
            <w:noProof/>
            <w:sz w:val="22"/>
            <w:szCs w:val="22"/>
            <w:lang w:val="de-DE"/>
          </w:rPr>
          <w:tab/>
        </w:r>
        <w:r w:rsidRPr="00EA1A11" w:rsidDel="00EA1A11">
          <w:rPr>
            <w:noProof/>
          </w:rPr>
          <w:delText>Parameters Assigned to a Specific Sheet of the Flange</w:delText>
        </w:r>
        <w:r w:rsidDel="00EA1A11">
          <w:rPr>
            <w:noProof/>
            <w:webHidden/>
          </w:rPr>
          <w:tab/>
          <w:delText>104</w:delText>
        </w:r>
      </w:del>
    </w:p>
    <w:p w14:paraId="3842F302" w14:textId="77777777" w:rsidR="00745DB6" w:rsidDel="00EA1A11" w:rsidRDefault="00745DB6">
      <w:pPr>
        <w:pStyle w:val="TOC4"/>
        <w:tabs>
          <w:tab w:val="left" w:pos="1540"/>
          <w:tab w:val="right" w:leader="dot" w:pos="9060"/>
        </w:tabs>
        <w:rPr>
          <w:del w:id="665" w:author="m.kalaitzaki" w:date="2019-05-16T10:06:00Z"/>
          <w:rFonts w:asciiTheme="minorHAnsi" w:eastAsiaTheme="minorEastAsia" w:hAnsiTheme="minorHAnsi" w:cstheme="minorBidi"/>
          <w:noProof/>
          <w:sz w:val="22"/>
          <w:szCs w:val="22"/>
          <w:lang w:val="de-DE"/>
        </w:rPr>
      </w:pPr>
      <w:del w:id="666" w:author="m.kalaitzaki" w:date="2019-05-16T10:06:00Z">
        <w:r w:rsidRPr="00EA1A11" w:rsidDel="00EA1A11">
          <w:rPr>
            <w:noProof/>
          </w:rPr>
          <w:delText>8.2.4.3.2</w:delText>
        </w:r>
        <w:r w:rsidDel="00EA1A11">
          <w:rPr>
            <w:rFonts w:asciiTheme="minorHAnsi" w:eastAsiaTheme="minorEastAsia" w:hAnsiTheme="minorHAnsi" w:cstheme="minorBidi"/>
            <w:noProof/>
            <w:sz w:val="22"/>
            <w:szCs w:val="22"/>
            <w:lang w:val="de-DE"/>
          </w:rPr>
          <w:tab/>
        </w:r>
        <w:r w:rsidRPr="00EA1A11" w:rsidDel="00EA1A11">
          <w:rPr>
            <w:noProof/>
          </w:rPr>
          <w:delText>Welding Position</w:delText>
        </w:r>
        <w:r w:rsidDel="00EA1A11">
          <w:rPr>
            <w:noProof/>
            <w:webHidden/>
          </w:rPr>
          <w:tab/>
          <w:delText>105</w:delText>
        </w:r>
      </w:del>
    </w:p>
    <w:p w14:paraId="7B7160C0" w14:textId="77777777" w:rsidR="00745DB6" w:rsidDel="00EA1A11" w:rsidRDefault="00745DB6">
      <w:pPr>
        <w:pStyle w:val="TOC3"/>
        <w:rPr>
          <w:del w:id="667" w:author="m.kalaitzaki" w:date="2019-05-16T10:06:00Z"/>
          <w:rFonts w:asciiTheme="minorHAnsi" w:eastAsiaTheme="minorEastAsia" w:hAnsiTheme="minorHAnsi" w:cstheme="minorBidi"/>
          <w:noProof/>
          <w:sz w:val="22"/>
          <w:szCs w:val="22"/>
          <w:lang w:val="de-DE"/>
        </w:rPr>
      </w:pPr>
      <w:del w:id="668" w:author="m.kalaitzaki" w:date="2019-05-16T10:06:00Z">
        <w:r w:rsidRPr="00EA1A11" w:rsidDel="00EA1A11">
          <w:rPr>
            <w:noProof/>
          </w:rPr>
          <w:delText>8.2.5</w:delText>
        </w:r>
        <w:r w:rsidDel="00EA1A11">
          <w:rPr>
            <w:rFonts w:asciiTheme="minorHAnsi" w:eastAsiaTheme="minorEastAsia" w:hAnsiTheme="minorHAnsi" w:cstheme="minorBidi"/>
            <w:noProof/>
            <w:sz w:val="22"/>
            <w:szCs w:val="22"/>
            <w:lang w:val="de-DE"/>
          </w:rPr>
          <w:tab/>
        </w:r>
        <w:r w:rsidRPr="00EA1A11" w:rsidDel="00EA1A11">
          <w:rPr>
            <w:noProof/>
          </w:rPr>
          <w:delText>Butt Joint</w:delText>
        </w:r>
        <w:r w:rsidDel="00EA1A11">
          <w:rPr>
            <w:noProof/>
            <w:webHidden/>
          </w:rPr>
          <w:tab/>
          <w:delText>110</w:delText>
        </w:r>
      </w:del>
    </w:p>
    <w:p w14:paraId="47999B76" w14:textId="77777777" w:rsidR="00745DB6" w:rsidDel="00EA1A11" w:rsidRDefault="00745DB6">
      <w:pPr>
        <w:pStyle w:val="TOC4"/>
        <w:tabs>
          <w:tab w:val="left" w:pos="1320"/>
          <w:tab w:val="right" w:leader="dot" w:pos="9060"/>
        </w:tabs>
        <w:rPr>
          <w:del w:id="669" w:author="m.kalaitzaki" w:date="2019-05-16T10:06:00Z"/>
          <w:rFonts w:asciiTheme="minorHAnsi" w:eastAsiaTheme="minorEastAsia" w:hAnsiTheme="minorHAnsi" w:cstheme="minorBidi"/>
          <w:noProof/>
          <w:sz w:val="22"/>
          <w:szCs w:val="22"/>
          <w:lang w:val="de-DE"/>
        </w:rPr>
      </w:pPr>
      <w:del w:id="670" w:author="m.kalaitzaki" w:date="2019-05-16T10:06:00Z">
        <w:r w:rsidRPr="00EA1A11" w:rsidDel="00EA1A11">
          <w:rPr>
            <w:noProof/>
          </w:rPr>
          <w:delText>8.2.5.1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110</w:delText>
        </w:r>
      </w:del>
    </w:p>
    <w:p w14:paraId="6AEDE57E" w14:textId="77777777" w:rsidR="00745DB6" w:rsidDel="00EA1A11" w:rsidRDefault="00745DB6">
      <w:pPr>
        <w:pStyle w:val="TOC4"/>
        <w:tabs>
          <w:tab w:val="left" w:pos="1320"/>
          <w:tab w:val="right" w:leader="dot" w:pos="9060"/>
        </w:tabs>
        <w:rPr>
          <w:del w:id="671" w:author="m.kalaitzaki" w:date="2019-05-16T10:06:00Z"/>
          <w:rFonts w:asciiTheme="minorHAnsi" w:eastAsiaTheme="minorEastAsia" w:hAnsiTheme="minorHAnsi" w:cstheme="minorBidi"/>
          <w:noProof/>
          <w:sz w:val="22"/>
          <w:szCs w:val="22"/>
          <w:lang w:val="de-DE"/>
        </w:rPr>
      </w:pPr>
      <w:del w:id="672" w:author="m.kalaitzaki" w:date="2019-05-16T10:06:00Z">
        <w:r w:rsidRPr="00EA1A11" w:rsidDel="00EA1A11">
          <w:rPr>
            <w:noProof/>
          </w:rPr>
          <w:delText>8.2.5.2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110</w:delText>
        </w:r>
      </w:del>
    </w:p>
    <w:p w14:paraId="4389F4A1" w14:textId="77777777" w:rsidR="00745DB6" w:rsidDel="00EA1A11" w:rsidRDefault="00745DB6">
      <w:pPr>
        <w:pStyle w:val="TOC4"/>
        <w:tabs>
          <w:tab w:val="left" w:pos="1320"/>
          <w:tab w:val="right" w:leader="dot" w:pos="9060"/>
        </w:tabs>
        <w:rPr>
          <w:del w:id="673" w:author="m.kalaitzaki" w:date="2019-05-16T10:06:00Z"/>
          <w:rFonts w:asciiTheme="minorHAnsi" w:eastAsiaTheme="minorEastAsia" w:hAnsiTheme="minorHAnsi" w:cstheme="minorBidi"/>
          <w:noProof/>
          <w:sz w:val="22"/>
          <w:szCs w:val="22"/>
          <w:lang w:val="de-DE"/>
        </w:rPr>
      </w:pPr>
      <w:del w:id="674" w:author="m.kalaitzaki" w:date="2019-05-16T10:06:00Z">
        <w:r w:rsidRPr="00EA1A11" w:rsidDel="00EA1A11">
          <w:rPr>
            <w:noProof/>
          </w:rPr>
          <w:delText>8.2.5.3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110</w:delText>
        </w:r>
      </w:del>
    </w:p>
    <w:p w14:paraId="1E7AA705" w14:textId="77777777" w:rsidR="00745DB6" w:rsidDel="00EA1A11" w:rsidRDefault="00745DB6">
      <w:pPr>
        <w:pStyle w:val="TOC4"/>
        <w:tabs>
          <w:tab w:val="left" w:pos="1320"/>
          <w:tab w:val="right" w:leader="dot" w:pos="9060"/>
        </w:tabs>
        <w:rPr>
          <w:del w:id="675" w:author="m.kalaitzaki" w:date="2019-05-16T10:06:00Z"/>
          <w:rFonts w:asciiTheme="minorHAnsi" w:eastAsiaTheme="minorEastAsia" w:hAnsiTheme="minorHAnsi" w:cstheme="minorBidi"/>
          <w:noProof/>
          <w:sz w:val="22"/>
          <w:szCs w:val="22"/>
          <w:lang w:val="de-DE"/>
        </w:rPr>
      </w:pPr>
      <w:del w:id="676" w:author="m.kalaitzaki" w:date="2019-05-16T10:06:00Z">
        <w:r w:rsidRPr="00EA1A11" w:rsidDel="00EA1A11">
          <w:rPr>
            <w:noProof/>
          </w:rPr>
          <w:delText>8.2.5.4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110</w:delText>
        </w:r>
      </w:del>
    </w:p>
    <w:p w14:paraId="62663F2F" w14:textId="77777777" w:rsidR="00745DB6" w:rsidDel="00EA1A11" w:rsidRDefault="00745DB6">
      <w:pPr>
        <w:pStyle w:val="TOC4"/>
        <w:tabs>
          <w:tab w:val="left" w:pos="1320"/>
          <w:tab w:val="right" w:leader="dot" w:pos="9060"/>
        </w:tabs>
        <w:rPr>
          <w:del w:id="677" w:author="m.kalaitzaki" w:date="2019-05-16T10:06:00Z"/>
          <w:rFonts w:asciiTheme="minorHAnsi" w:eastAsiaTheme="minorEastAsia" w:hAnsiTheme="minorHAnsi" w:cstheme="minorBidi"/>
          <w:noProof/>
          <w:sz w:val="22"/>
          <w:szCs w:val="22"/>
          <w:lang w:val="de-DE"/>
        </w:rPr>
      </w:pPr>
      <w:del w:id="678" w:author="m.kalaitzaki" w:date="2019-05-16T10:06:00Z">
        <w:r w:rsidRPr="00EA1A11" w:rsidDel="00EA1A11">
          <w:rPr>
            <w:noProof/>
          </w:rPr>
          <w:delText>8.2.5.5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112</w:delText>
        </w:r>
      </w:del>
    </w:p>
    <w:p w14:paraId="0792DC26" w14:textId="77777777" w:rsidR="00745DB6" w:rsidDel="00EA1A11" w:rsidRDefault="00745DB6">
      <w:pPr>
        <w:pStyle w:val="TOC3"/>
        <w:rPr>
          <w:del w:id="679" w:author="m.kalaitzaki" w:date="2019-05-16T10:06:00Z"/>
          <w:rFonts w:asciiTheme="minorHAnsi" w:eastAsiaTheme="minorEastAsia" w:hAnsiTheme="minorHAnsi" w:cstheme="minorBidi"/>
          <w:noProof/>
          <w:sz w:val="22"/>
          <w:szCs w:val="22"/>
          <w:lang w:val="de-DE"/>
        </w:rPr>
      </w:pPr>
      <w:del w:id="680" w:author="m.kalaitzaki" w:date="2019-05-16T10:06:00Z">
        <w:r w:rsidRPr="00EA1A11" w:rsidDel="00EA1A11">
          <w:rPr>
            <w:noProof/>
          </w:rPr>
          <w:delText>8.2.6</w:delText>
        </w:r>
        <w:r w:rsidDel="00EA1A11">
          <w:rPr>
            <w:rFonts w:asciiTheme="minorHAnsi" w:eastAsiaTheme="minorEastAsia" w:hAnsiTheme="minorHAnsi" w:cstheme="minorBidi"/>
            <w:noProof/>
            <w:sz w:val="22"/>
            <w:szCs w:val="22"/>
            <w:lang w:val="de-DE"/>
          </w:rPr>
          <w:tab/>
        </w:r>
        <w:r w:rsidRPr="00EA1A11" w:rsidDel="00EA1A11">
          <w:rPr>
            <w:noProof/>
          </w:rPr>
          <w:delText>Corner Weld</w:delText>
        </w:r>
        <w:r w:rsidDel="00EA1A11">
          <w:rPr>
            <w:noProof/>
            <w:webHidden/>
          </w:rPr>
          <w:tab/>
          <w:delText>112</w:delText>
        </w:r>
      </w:del>
    </w:p>
    <w:p w14:paraId="28144AC3" w14:textId="77777777" w:rsidR="00745DB6" w:rsidDel="00EA1A11" w:rsidRDefault="00745DB6">
      <w:pPr>
        <w:pStyle w:val="TOC4"/>
        <w:tabs>
          <w:tab w:val="left" w:pos="1320"/>
          <w:tab w:val="right" w:leader="dot" w:pos="9060"/>
        </w:tabs>
        <w:rPr>
          <w:del w:id="681" w:author="m.kalaitzaki" w:date="2019-05-16T10:06:00Z"/>
          <w:rFonts w:asciiTheme="minorHAnsi" w:eastAsiaTheme="minorEastAsia" w:hAnsiTheme="minorHAnsi" w:cstheme="minorBidi"/>
          <w:noProof/>
          <w:sz w:val="22"/>
          <w:szCs w:val="22"/>
          <w:lang w:val="de-DE"/>
        </w:rPr>
      </w:pPr>
      <w:del w:id="682" w:author="m.kalaitzaki" w:date="2019-05-16T10:06:00Z">
        <w:r w:rsidRPr="00EA1A11" w:rsidDel="00EA1A11">
          <w:rPr>
            <w:noProof/>
          </w:rPr>
          <w:delText>8.2.6.1</w:delText>
        </w:r>
        <w:r w:rsidDel="00EA1A11">
          <w:rPr>
            <w:rFonts w:asciiTheme="minorHAnsi" w:eastAsiaTheme="minorEastAsia" w:hAnsiTheme="minorHAnsi" w:cstheme="minorBidi"/>
            <w:noProof/>
            <w:sz w:val="22"/>
            <w:szCs w:val="22"/>
            <w:lang w:val="de-DE"/>
          </w:rPr>
          <w:tab/>
        </w:r>
        <w:r w:rsidRPr="00EA1A11" w:rsidDel="00EA1A11">
          <w:rPr>
            <w:noProof/>
          </w:rPr>
          <w:delText>Simple Corner Weld</w:delText>
        </w:r>
        <w:r w:rsidDel="00EA1A11">
          <w:rPr>
            <w:noProof/>
            <w:webHidden/>
          </w:rPr>
          <w:tab/>
          <w:delText>112</w:delText>
        </w:r>
      </w:del>
    </w:p>
    <w:p w14:paraId="2D84F415" w14:textId="77777777" w:rsidR="00745DB6" w:rsidDel="00EA1A11" w:rsidRDefault="00745DB6">
      <w:pPr>
        <w:pStyle w:val="TOC4"/>
        <w:tabs>
          <w:tab w:val="left" w:pos="1320"/>
          <w:tab w:val="right" w:leader="dot" w:pos="9060"/>
        </w:tabs>
        <w:rPr>
          <w:del w:id="683" w:author="m.kalaitzaki" w:date="2019-05-16T10:06:00Z"/>
          <w:rFonts w:asciiTheme="minorHAnsi" w:eastAsiaTheme="minorEastAsia" w:hAnsiTheme="minorHAnsi" w:cstheme="minorBidi"/>
          <w:noProof/>
          <w:sz w:val="22"/>
          <w:szCs w:val="22"/>
          <w:lang w:val="de-DE"/>
        </w:rPr>
      </w:pPr>
      <w:del w:id="684" w:author="m.kalaitzaki" w:date="2019-05-16T10:06:00Z">
        <w:r w:rsidRPr="00EA1A11" w:rsidDel="00EA1A11">
          <w:rPr>
            <w:noProof/>
          </w:rPr>
          <w:delText>8.2.6.2</w:delText>
        </w:r>
        <w:r w:rsidDel="00EA1A11">
          <w:rPr>
            <w:rFonts w:asciiTheme="minorHAnsi" w:eastAsiaTheme="minorEastAsia" w:hAnsiTheme="minorHAnsi" w:cstheme="minorBidi"/>
            <w:noProof/>
            <w:sz w:val="22"/>
            <w:szCs w:val="22"/>
            <w:lang w:val="de-DE"/>
          </w:rPr>
          <w:tab/>
        </w:r>
        <w:r w:rsidRPr="00EA1A11" w:rsidDel="00EA1A11">
          <w:rPr>
            <w:noProof/>
          </w:rPr>
          <w:delText>Double Corner Weld</w:delText>
        </w:r>
        <w:r w:rsidDel="00EA1A11">
          <w:rPr>
            <w:noProof/>
            <w:webHidden/>
          </w:rPr>
          <w:tab/>
          <w:delText>113</w:delText>
        </w:r>
      </w:del>
    </w:p>
    <w:p w14:paraId="609489EA" w14:textId="77777777" w:rsidR="00745DB6" w:rsidDel="00EA1A11" w:rsidRDefault="00745DB6">
      <w:pPr>
        <w:pStyle w:val="TOC4"/>
        <w:tabs>
          <w:tab w:val="left" w:pos="1320"/>
          <w:tab w:val="right" w:leader="dot" w:pos="9060"/>
        </w:tabs>
        <w:rPr>
          <w:del w:id="685" w:author="m.kalaitzaki" w:date="2019-05-16T10:06:00Z"/>
          <w:rFonts w:asciiTheme="minorHAnsi" w:eastAsiaTheme="minorEastAsia" w:hAnsiTheme="minorHAnsi" w:cstheme="minorBidi"/>
          <w:noProof/>
          <w:sz w:val="22"/>
          <w:szCs w:val="22"/>
          <w:lang w:val="de-DE"/>
        </w:rPr>
      </w:pPr>
      <w:del w:id="686" w:author="m.kalaitzaki" w:date="2019-05-16T10:06:00Z">
        <w:r w:rsidRPr="00EA1A11" w:rsidDel="00EA1A11">
          <w:rPr>
            <w:noProof/>
          </w:rPr>
          <w:delText>8.2.6.3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114</w:delText>
        </w:r>
      </w:del>
    </w:p>
    <w:p w14:paraId="3D7BD05E" w14:textId="77777777" w:rsidR="00745DB6" w:rsidDel="00EA1A11" w:rsidRDefault="00745DB6">
      <w:pPr>
        <w:pStyle w:val="TOC4"/>
        <w:tabs>
          <w:tab w:val="left" w:pos="1320"/>
          <w:tab w:val="right" w:leader="dot" w:pos="9060"/>
        </w:tabs>
        <w:rPr>
          <w:del w:id="687" w:author="m.kalaitzaki" w:date="2019-05-16T10:06:00Z"/>
          <w:rFonts w:asciiTheme="minorHAnsi" w:eastAsiaTheme="minorEastAsia" w:hAnsiTheme="minorHAnsi" w:cstheme="minorBidi"/>
          <w:noProof/>
          <w:sz w:val="22"/>
          <w:szCs w:val="22"/>
          <w:lang w:val="de-DE"/>
        </w:rPr>
      </w:pPr>
      <w:del w:id="688" w:author="m.kalaitzaki" w:date="2019-05-16T10:06:00Z">
        <w:r w:rsidRPr="00EA1A11" w:rsidDel="00EA1A11">
          <w:rPr>
            <w:noProof/>
          </w:rPr>
          <w:delText>8.2.6.4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114</w:delText>
        </w:r>
      </w:del>
    </w:p>
    <w:p w14:paraId="51F57160" w14:textId="77777777" w:rsidR="00745DB6" w:rsidDel="00EA1A11" w:rsidRDefault="00745DB6">
      <w:pPr>
        <w:pStyle w:val="TOC4"/>
        <w:tabs>
          <w:tab w:val="left" w:pos="1320"/>
          <w:tab w:val="right" w:leader="dot" w:pos="9060"/>
        </w:tabs>
        <w:rPr>
          <w:del w:id="689" w:author="m.kalaitzaki" w:date="2019-05-16T10:06:00Z"/>
          <w:rFonts w:asciiTheme="minorHAnsi" w:eastAsiaTheme="minorEastAsia" w:hAnsiTheme="minorHAnsi" w:cstheme="minorBidi"/>
          <w:noProof/>
          <w:sz w:val="22"/>
          <w:szCs w:val="22"/>
          <w:lang w:val="de-DE"/>
        </w:rPr>
      </w:pPr>
      <w:del w:id="690" w:author="m.kalaitzaki" w:date="2019-05-16T10:06:00Z">
        <w:r w:rsidRPr="00EA1A11" w:rsidDel="00EA1A11">
          <w:rPr>
            <w:noProof/>
          </w:rPr>
          <w:delText>8.2.6.5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116</w:delText>
        </w:r>
      </w:del>
    </w:p>
    <w:p w14:paraId="500B57CD" w14:textId="77777777" w:rsidR="00745DB6" w:rsidDel="00EA1A11" w:rsidRDefault="00745DB6">
      <w:pPr>
        <w:pStyle w:val="TOC3"/>
        <w:rPr>
          <w:del w:id="691" w:author="m.kalaitzaki" w:date="2019-05-16T10:06:00Z"/>
          <w:rFonts w:asciiTheme="minorHAnsi" w:eastAsiaTheme="minorEastAsia" w:hAnsiTheme="minorHAnsi" w:cstheme="minorBidi"/>
          <w:noProof/>
          <w:sz w:val="22"/>
          <w:szCs w:val="22"/>
          <w:lang w:val="de-DE"/>
        </w:rPr>
      </w:pPr>
      <w:del w:id="692" w:author="m.kalaitzaki" w:date="2019-05-16T10:06:00Z">
        <w:r w:rsidRPr="00EA1A11" w:rsidDel="00EA1A11">
          <w:rPr>
            <w:noProof/>
          </w:rPr>
          <w:delText>8.2.7</w:delText>
        </w:r>
        <w:r w:rsidDel="00EA1A11">
          <w:rPr>
            <w:rFonts w:asciiTheme="minorHAnsi" w:eastAsiaTheme="minorEastAsia" w:hAnsiTheme="minorHAnsi" w:cstheme="minorBidi"/>
            <w:noProof/>
            <w:sz w:val="22"/>
            <w:szCs w:val="22"/>
            <w:lang w:val="de-DE"/>
          </w:rPr>
          <w:tab/>
        </w:r>
        <w:r w:rsidRPr="00EA1A11" w:rsidDel="00EA1A11">
          <w:rPr>
            <w:noProof/>
          </w:rPr>
          <w:delText>Edge Weld</w:delText>
        </w:r>
        <w:r w:rsidDel="00EA1A11">
          <w:rPr>
            <w:noProof/>
            <w:webHidden/>
          </w:rPr>
          <w:tab/>
          <w:delText>116</w:delText>
        </w:r>
      </w:del>
    </w:p>
    <w:p w14:paraId="5E342AD6" w14:textId="77777777" w:rsidR="00745DB6" w:rsidDel="00EA1A11" w:rsidRDefault="00745DB6">
      <w:pPr>
        <w:pStyle w:val="TOC4"/>
        <w:tabs>
          <w:tab w:val="left" w:pos="1320"/>
          <w:tab w:val="right" w:leader="dot" w:pos="9060"/>
        </w:tabs>
        <w:rPr>
          <w:del w:id="693" w:author="m.kalaitzaki" w:date="2019-05-16T10:06:00Z"/>
          <w:rFonts w:asciiTheme="minorHAnsi" w:eastAsiaTheme="minorEastAsia" w:hAnsiTheme="minorHAnsi" w:cstheme="minorBidi"/>
          <w:noProof/>
          <w:sz w:val="22"/>
          <w:szCs w:val="22"/>
          <w:lang w:val="de-DE"/>
        </w:rPr>
      </w:pPr>
      <w:del w:id="694" w:author="m.kalaitzaki" w:date="2019-05-16T10:06:00Z">
        <w:r w:rsidRPr="00EA1A11" w:rsidDel="00EA1A11">
          <w:rPr>
            <w:noProof/>
          </w:rPr>
          <w:delText>8.2.7.1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116</w:delText>
        </w:r>
      </w:del>
    </w:p>
    <w:p w14:paraId="125C4C01" w14:textId="77777777" w:rsidR="00745DB6" w:rsidDel="00EA1A11" w:rsidRDefault="00745DB6">
      <w:pPr>
        <w:pStyle w:val="TOC4"/>
        <w:tabs>
          <w:tab w:val="left" w:pos="1320"/>
          <w:tab w:val="right" w:leader="dot" w:pos="9060"/>
        </w:tabs>
        <w:rPr>
          <w:del w:id="695" w:author="m.kalaitzaki" w:date="2019-05-16T10:06:00Z"/>
          <w:rFonts w:asciiTheme="minorHAnsi" w:eastAsiaTheme="minorEastAsia" w:hAnsiTheme="minorHAnsi" w:cstheme="minorBidi"/>
          <w:noProof/>
          <w:sz w:val="22"/>
          <w:szCs w:val="22"/>
          <w:lang w:val="de-DE"/>
        </w:rPr>
      </w:pPr>
      <w:del w:id="696" w:author="m.kalaitzaki" w:date="2019-05-16T10:06:00Z">
        <w:r w:rsidRPr="00EA1A11" w:rsidDel="00EA1A11">
          <w:rPr>
            <w:noProof/>
          </w:rPr>
          <w:delText>8.2.7.2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117</w:delText>
        </w:r>
      </w:del>
    </w:p>
    <w:p w14:paraId="79DC8A4B" w14:textId="77777777" w:rsidR="00745DB6" w:rsidDel="00EA1A11" w:rsidRDefault="00745DB6">
      <w:pPr>
        <w:pStyle w:val="TOC4"/>
        <w:tabs>
          <w:tab w:val="left" w:pos="1320"/>
          <w:tab w:val="right" w:leader="dot" w:pos="9060"/>
        </w:tabs>
        <w:rPr>
          <w:del w:id="697" w:author="m.kalaitzaki" w:date="2019-05-16T10:06:00Z"/>
          <w:rFonts w:asciiTheme="minorHAnsi" w:eastAsiaTheme="minorEastAsia" w:hAnsiTheme="minorHAnsi" w:cstheme="minorBidi"/>
          <w:noProof/>
          <w:sz w:val="22"/>
          <w:szCs w:val="22"/>
          <w:lang w:val="de-DE"/>
        </w:rPr>
      </w:pPr>
      <w:del w:id="698" w:author="m.kalaitzaki" w:date="2019-05-16T10:06:00Z">
        <w:r w:rsidRPr="00EA1A11" w:rsidDel="00EA1A11">
          <w:rPr>
            <w:noProof/>
          </w:rPr>
          <w:delText>8.2.7.3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117</w:delText>
        </w:r>
      </w:del>
    </w:p>
    <w:p w14:paraId="1CB24779" w14:textId="77777777" w:rsidR="00745DB6" w:rsidDel="00EA1A11" w:rsidRDefault="00745DB6">
      <w:pPr>
        <w:pStyle w:val="TOC4"/>
        <w:tabs>
          <w:tab w:val="left" w:pos="1320"/>
          <w:tab w:val="right" w:leader="dot" w:pos="9060"/>
        </w:tabs>
        <w:rPr>
          <w:del w:id="699" w:author="m.kalaitzaki" w:date="2019-05-16T10:06:00Z"/>
          <w:rFonts w:asciiTheme="minorHAnsi" w:eastAsiaTheme="minorEastAsia" w:hAnsiTheme="minorHAnsi" w:cstheme="minorBidi"/>
          <w:noProof/>
          <w:sz w:val="22"/>
          <w:szCs w:val="22"/>
          <w:lang w:val="de-DE"/>
        </w:rPr>
      </w:pPr>
      <w:del w:id="700" w:author="m.kalaitzaki" w:date="2019-05-16T10:06:00Z">
        <w:r w:rsidRPr="00EA1A11" w:rsidDel="00EA1A11">
          <w:rPr>
            <w:noProof/>
          </w:rPr>
          <w:delText>8.2.7.4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117</w:delText>
        </w:r>
      </w:del>
    </w:p>
    <w:p w14:paraId="7E6CB9E8" w14:textId="77777777" w:rsidR="00745DB6" w:rsidDel="00EA1A11" w:rsidRDefault="00745DB6">
      <w:pPr>
        <w:pStyle w:val="TOC4"/>
        <w:tabs>
          <w:tab w:val="left" w:pos="1320"/>
          <w:tab w:val="right" w:leader="dot" w:pos="9060"/>
        </w:tabs>
        <w:rPr>
          <w:del w:id="701" w:author="m.kalaitzaki" w:date="2019-05-16T10:06:00Z"/>
          <w:rFonts w:asciiTheme="minorHAnsi" w:eastAsiaTheme="minorEastAsia" w:hAnsiTheme="minorHAnsi" w:cstheme="minorBidi"/>
          <w:noProof/>
          <w:sz w:val="22"/>
          <w:szCs w:val="22"/>
          <w:lang w:val="de-DE"/>
        </w:rPr>
      </w:pPr>
      <w:del w:id="702" w:author="m.kalaitzaki" w:date="2019-05-16T10:06:00Z">
        <w:r w:rsidRPr="00EA1A11" w:rsidDel="00EA1A11">
          <w:rPr>
            <w:noProof/>
          </w:rPr>
          <w:delText>8.2.7.5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118</w:delText>
        </w:r>
      </w:del>
    </w:p>
    <w:p w14:paraId="2C24E807" w14:textId="77777777" w:rsidR="00745DB6" w:rsidDel="00EA1A11" w:rsidRDefault="00745DB6">
      <w:pPr>
        <w:pStyle w:val="TOC3"/>
        <w:rPr>
          <w:del w:id="703" w:author="m.kalaitzaki" w:date="2019-05-16T10:06:00Z"/>
          <w:rFonts w:asciiTheme="minorHAnsi" w:eastAsiaTheme="minorEastAsia" w:hAnsiTheme="minorHAnsi" w:cstheme="minorBidi"/>
          <w:noProof/>
          <w:sz w:val="22"/>
          <w:szCs w:val="22"/>
          <w:lang w:val="de-DE"/>
        </w:rPr>
      </w:pPr>
      <w:del w:id="704" w:author="m.kalaitzaki" w:date="2019-05-16T10:06:00Z">
        <w:r w:rsidRPr="00EA1A11" w:rsidDel="00EA1A11">
          <w:rPr>
            <w:noProof/>
          </w:rPr>
          <w:delText>8.2.8</w:delText>
        </w:r>
        <w:r w:rsidDel="00EA1A11">
          <w:rPr>
            <w:rFonts w:asciiTheme="minorHAnsi" w:eastAsiaTheme="minorEastAsia" w:hAnsiTheme="minorHAnsi" w:cstheme="minorBidi"/>
            <w:noProof/>
            <w:sz w:val="22"/>
            <w:szCs w:val="22"/>
            <w:lang w:val="de-DE"/>
          </w:rPr>
          <w:tab/>
        </w:r>
        <w:r w:rsidRPr="00EA1A11" w:rsidDel="00EA1A11">
          <w:rPr>
            <w:noProof/>
          </w:rPr>
          <w:delText>I-Weld</w:delText>
        </w:r>
        <w:r w:rsidDel="00EA1A11">
          <w:rPr>
            <w:noProof/>
            <w:webHidden/>
          </w:rPr>
          <w:tab/>
          <w:delText>119</w:delText>
        </w:r>
      </w:del>
    </w:p>
    <w:p w14:paraId="1EE61A01" w14:textId="77777777" w:rsidR="00745DB6" w:rsidDel="00EA1A11" w:rsidRDefault="00745DB6">
      <w:pPr>
        <w:pStyle w:val="TOC4"/>
        <w:tabs>
          <w:tab w:val="left" w:pos="1320"/>
          <w:tab w:val="right" w:leader="dot" w:pos="9060"/>
        </w:tabs>
        <w:rPr>
          <w:del w:id="705" w:author="m.kalaitzaki" w:date="2019-05-16T10:06:00Z"/>
          <w:rFonts w:asciiTheme="minorHAnsi" w:eastAsiaTheme="minorEastAsia" w:hAnsiTheme="minorHAnsi" w:cstheme="minorBidi"/>
          <w:noProof/>
          <w:sz w:val="22"/>
          <w:szCs w:val="22"/>
          <w:lang w:val="de-DE"/>
        </w:rPr>
      </w:pPr>
      <w:del w:id="706" w:author="m.kalaitzaki" w:date="2019-05-16T10:06:00Z">
        <w:r w:rsidRPr="00EA1A11" w:rsidDel="00EA1A11">
          <w:rPr>
            <w:noProof/>
          </w:rPr>
          <w:delText>8.2.8.1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119</w:delText>
        </w:r>
      </w:del>
    </w:p>
    <w:p w14:paraId="7C805A72" w14:textId="77777777" w:rsidR="00745DB6" w:rsidDel="00EA1A11" w:rsidRDefault="00745DB6">
      <w:pPr>
        <w:pStyle w:val="TOC4"/>
        <w:tabs>
          <w:tab w:val="left" w:pos="1320"/>
          <w:tab w:val="right" w:leader="dot" w:pos="9060"/>
        </w:tabs>
        <w:rPr>
          <w:del w:id="707" w:author="m.kalaitzaki" w:date="2019-05-16T10:06:00Z"/>
          <w:rFonts w:asciiTheme="minorHAnsi" w:eastAsiaTheme="minorEastAsia" w:hAnsiTheme="minorHAnsi" w:cstheme="minorBidi"/>
          <w:noProof/>
          <w:sz w:val="22"/>
          <w:szCs w:val="22"/>
          <w:lang w:val="de-DE"/>
        </w:rPr>
      </w:pPr>
      <w:del w:id="708" w:author="m.kalaitzaki" w:date="2019-05-16T10:06:00Z">
        <w:r w:rsidRPr="00EA1A11" w:rsidDel="00EA1A11">
          <w:rPr>
            <w:noProof/>
          </w:rPr>
          <w:delText>8.2.8.2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119</w:delText>
        </w:r>
      </w:del>
    </w:p>
    <w:p w14:paraId="631ACF8F" w14:textId="77777777" w:rsidR="00745DB6" w:rsidDel="00EA1A11" w:rsidRDefault="00745DB6">
      <w:pPr>
        <w:pStyle w:val="TOC4"/>
        <w:tabs>
          <w:tab w:val="left" w:pos="1320"/>
          <w:tab w:val="right" w:leader="dot" w:pos="9060"/>
        </w:tabs>
        <w:rPr>
          <w:del w:id="709" w:author="m.kalaitzaki" w:date="2019-05-16T10:06:00Z"/>
          <w:rFonts w:asciiTheme="minorHAnsi" w:eastAsiaTheme="minorEastAsia" w:hAnsiTheme="minorHAnsi" w:cstheme="minorBidi"/>
          <w:noProof/>
          <w:sz w:val="22"/>
          <w:szCs w:val="22"/>
          <w:lang w:val="de-DE"/>
        </w:rPr>
      </w:pPr>
      <w:del w:id="710" w:author="m.kalaitzaki" w:date="2019-05-16T10:06:00Z">
        <w:r w:rsidRPr="00EA1A11" w:rsidDel="00EA1A11">
          <w:rPr>
            <w:noProof/>
          </w:rPr>
          <w:delText>8.2.8.3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119</w:delText>
        </w:r>
      </w:del>
    </w:p>
    <w:p w14:paraId="16997C71" w14:textId="77777777" w:rsidR="00745DB6" w:rsidDel="00EA1A11" w:rsidRDefault="00745DB6">
      <w:pPr>
        <w:pStyle w:val="TOC4"/>
        <w:tabs>
          <w:tab w:val="left" w:pos="1320"/>
          <w:tab w:val="right" w:leader="dot" w:pos="9060"/>
        </w:tabs>
        <w:rPr>
          <w:del w:id="711" w:author="m.kalaitzaki" w:date="2019-05-16T10:06:00Z"/>
          <w:rFonts w:asciiTheme="minorHAnsi" w:eastAsiaTheme="minorEastAsia" w:hAnsiTheme="minorHAnsi" w:cstheme="minorBidi"/>
          <w:noProof/>
          <w:sz w:val="22"/>
          <w:szCs w:val="22"/>
          <w:lang w:val="de-DE"/>
        </w:rPr>
      </w:pPr>
      <w:del w:id="712" w:author="m.kalaitzaki" w:date="2019-05-16T10:06:00Z">
        <w:r w:rsidRPr="00EA1A11" w:rsidDel="00EA1A11">
          <w:rPr>
            <w:noProof/>
          </w:rPr>
          <w:delText>8.2.8.4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120</w:delText>
        </w:r>
      </w:del>
    </w:p>
    <w:p w14:paraId="1947A636" w14:textId="77777777" w:rsidR="00745DB6" w:rsidDel="00EA1A11" w:rsidRDefault="00745DB6">
      <w:pPr>
        <w:pStyle w:val="TOC4"/>
        <w:tabs>
          <w:tab w:val="left" w:pos="1320"/>
          <w:tab w:val="right" w:leader="dot" w:pos="9060"/>
        </w:tabs>
        <w:rPr>
          <w:del w:id="713" w:author="m.kalaitzaki" w:date="2019-05-16T10:06:00Z"/>
          <w:rFonts w:asciiTheme="minorHAnsi" w:eastAsiaTheme="minorEastAsia" w:hAnsiTheme="minorHAnsi" w:cstheme="minorBidi"/>
          <w:noProof/>
          <w:sz w:val="22"/>
          <w:szCs w:val="22"/>
          <w:lang w:val="de-DE"/>
        </w:rPr>
      </w:pPr>
      <w:del w:id="714" w:author="m.kalaitzaki" w:date="2019-05-16T10:06:00Z">
        <w:r w:rsidRPr="00EA1A11" w:rsidDel="00EA1A11">
          <w:rPr>
            <w:noProof/>
          </w:rPr>
          <w:delText>8.2.8.5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120</w:delText>
        </w:r>
      </w:del>
    </w:p>
    <w:p w14:paraId="6CC03111" w14:textId="77777777" w:rsidR="00745DB6" w:rsidDel="00EA1A11" w:rsidRDefault="00745DB6">
      <w:pPr>
        <w:pStyle w:val="TOC3"/>
        <w:rPr>
          <w:del w:id="715" w:author="m.kalaitzaki" w:date="2019-05-16T10:06:00Z"/>
          <w:rFonts w:asciiTheme="minorHAnsi" w:eastAsiaTheme="minorEastAsia" w:hAnsiTheme="minorHAnsi" w:cstheme="minorBidi"/>
          <w:noProof/>
          <w:sz w:val="22"/>
          <w:szCs w:val="22"/>
          <w:lang w:val="de-DE"/>
        </w:rPr>
      </w:pPr>
      <w:del w:id="716" w:author="m.kalaitzaki" w:date="2019-05-16T10:06:00Z">
        <w:r w:rsidRPr="00EA1A11" w:rsidDel="00EA1A11">
          <w:rPr>
            <w:noProof/>
          </w:rPr>
          <w:delText>8.2.9</w:delText>
        </w:r>
        <w:r w:rsidDel="00EA1A11">
          <w:rPr>
            <w:rFonts w:asciiTheme="minorHAnsi" w:eastAsiaTheme="minorEastAsia" w:hAnsiTheme="minorHAnsi" w:cstheme="minorBidi"/>
            <w:noProof/>
            <w:sz w:val="22"/>
            <w:szCs w:val="22"/>
            <w:lang w:val="de-DE"/>
          </w:rPr>
          <w:tab/>
        </w:r>
        <w:r w:rsidRPr="00EA1A11" w:rsidDel="00EA1A11">
          <w:rPr>
            <w:noProof/>
          </w:rPr>
          <w:delText>Overlap Weld</w:delText>
        </w:r>
        <w:r w:rsidDel="00EA1A11">
          <w:rPr>
            <w:noProof/>
            <w:webHidden/>
          </w:rPr>
          <w:tab/>
          <w:delText>121</w:delText>
        </w:r>
      </w:del>
    </w:p>
    <w:p w14:paraId="24275602" w14:textId="77777777" w:rsidR="00745DB6" w:rsidDel="00EA1A11" w:rsidRDefault="00745DB6">
      <w:pPr>
        <w:pStyle w:val="TOC4"/>
        <w:tabs>
          <w:tab w:val="left" w:pos="1320"/>
          <w:tab w:val="right" w:leader="dot" w:pos="9060"/>
        </w:tabs>
        <w:rPr>
          <w:del w:id="717" w:author="m.kalaitzaki" w:date="2019-05-16T10:06:00Z"/>
          <w:rFonts w:asciiTheme="minorHAnsi" w:eastAsiaTheme="minorEastAsia" w:hAnsiTheme="minorHAnsi" w:cstheme="minorBidi"/>
          <w:noProof/>
          <w:sz w:val="22"/>
          <w:szCs w:val="22"/>
          <w:lang w:val="de-DE"/>
        </w:rPr>
      </w:pPr>
      <w:del w:id="718" w:author="m.kalaitzaki" w:date="2019-05-16T10:06:00Z">
        <w:r w:rsidRPr="00EA1A11" w:rsidDel="00EA1A11">
          <w:rPr>
            <w:noProof/>
          </w:rPr>
          <w:delText>8.2.9.1</w:delText>
        </w:r>
        <w:r w:rsidDel="00EA1A11">
          <w:rPr>
            <w:rFonts w:asciiTheme="minorHAnsi" w:eastAsiaTheme="minorEastAsia" w:hAnsiTheme="minorHAnsi" w:cstheme="minorBidi"/>
            <w:noProof/>
            <w:sz w:val="22"/>
            <w:szCs w:val="22"/>
            <w:lang w:val="de-DE"/>
          </w:rPr>
          <w:tab/>
        </w:r>
        <w:r w:rsidRPr="00EA1A11" w:rsidDel="00EA1A11">
          <w:rPr>
            <w:noProof/>
          </w:rPr>
          <w:delText>Simple Overlap Weld</w:delText>
        </w:r>
        <w:r w:rsidDel="00EA1A11">
          <w:rPr>
            <w:noProof/>
            <w:webHidden/>
          </w:rPr>
          <w:tab/>
          <w:delText>121</w:delText>
        </w:r>
      </w:del>
    </w:p>
    <w:p w14:paraId="141B55E2" w14:textId="77777777" w:rsidR="00745DB6" w:rsidDel="00EA1A11" w:rsidRDefault="00745DB6">
      <w:pPr>
        <w:pStyle w:val="TOC4"/>
        <w:tabs>
          <w:tab w:val="left" w:pos="1320"/>
          <w:tab w:val="right" w:leader="dot" w:pos="9060"/>
        </w:tabs>
        <w:rPr>
          <w:del w:id="719" w:author="m.kalaitzaki" w:date="2019-05-16T10:06:00Z"/>
          <w:rFonts w:asciiTheme="minorHAnsi" w:eastAsiaTheme="minorEastAsia" w:hAnsiTheme="minorHAnsi" w:cstheme="minorBidi"/>
          <w:noProof/>
          <w:sz w:val="22"/>
          <w:szCs w:val="22"/>
          <w:lang w:val="de-DE"/>
        </w:rPr>
      </w:pPr>
      <w:del w:id="720" w:author="m.kalaitzaki" w:date="2019-05-16T10:06:00Z">
        <w:r w:rsidRPr="00EA1A11" w:rsidDel="00EA1A11">
          <w:rPr>
            <w:noProof/>
          </w:rPr>
          <w:delText>8.2.9.2</w:delText>
        </w:r>
        <w:r w:rsidDel="00EA1A11">
          <w:rPr>
            <w:rFonts w:asciiTheme="minorHAnsi" w:eastAsiaTheme="minorEastAsia" w:hAnsiTheme="minorHAnsi" w:cstheme="minorBidi"/>
            <w:noProof/>
            <w:sz w:val="22"/>
            <w:szCs w:val="22"/>
            <w:lang w:val="de-DE"/>
          </w:rPr>
          <w:tab/>
        </w:r>
        <w:r w:rsidRPr="00EA1A11" w:rsidDel="00EA1A11">
          <w:rPr>
            <w:noProof/>
          </w:rPr>
          <w:delText>Single Sided Double Overlap Weld</w:delText>
        </w:r>
        <w:r w:rsidDel="00EA1A11">
          <w:rPr>
            <w:noProof/>
            <w:webHidden/>
          </w:rPr>
          <w:tab/>
          <w:delText>122</w:delText>
        </w:r>
      </w:del>
    </w:p>
    <w:p w14:paraId="77BA79B1" w14:textId="77777777" w:rsidR="00745DB6" w:rsidDel="00EA1A11" w:rsidRDefault="00745DB6">
      <w:pPr>
        <w:pStyle w:val="TOC4"/>
        <w:tabs>
          <w:tab w:val="left" w:pos="1320"/>
          <w:tab w:val="right" w:leader="dot" w:pos="9060"/>
        </w:tabs>
        <w:rPr>
          <w:del w:id="721" w:author="m.kalaitzaki" w:date="2019-05-16T10:06:00Z"/>
          <w:rFonts w:asciiTheme="minorHAnsi" w:eastAsiaTheme="minorEastAsia" w:hAnsiTheme="minorHAnsi" w:cstheme="minorBidi"/>
          <w:noProof/>
          <w:sz w:val="22"/>
          <w:szCs w:val="22"/>
          <w:lang w:val="de-DE"/>
        </w:rPr>
      </w:pPr>
      <w:del w:id="722" w:author="m.kalaitzaki" w:date="2019-05-16T10:06:00Z">
        <w:r w:rsidRPr="00EA1A11" w:rsidDel="00EA1A11">
          <w:rPr>
            <w:noProof/>
          </w:rPr>
          <w:delText>8.2.9.3</w:delText>
        </w:r>
        <w:r w:rsidDel="00EA1A11">
          <w:rPr>
            <w:rFonts w:asciiTheme="minorHAnsi" w:eastAsiaTheme="minorEastAsia" w:hAnsiTheme="minorHAnsi" w:cstheme="minorBidi"/>
            <w:noProof/>
            <w:sz w:val="22"/>
            <w:szCs w:val="22"/>
            <w:lang w:val="de-DE"/>
          </w:rPr>
          <w:tab/>
        </w:r>
        <w:r w:rsidRPr="00EA1A11" w:rsidDel="00EA1A11">
          <w:rPr>
            <w:noProof/>
          </w:rPr>
          <w:delText>Double Sided Double Overlap Weld</w:delText>
        </w:r>
        <w:r w:rsidDel="00EA1A11">
          <w:rPr>
            <w:noProof/>
            <w:webHidden/>
          </w:rPr>
          <w:tab/>
          <w:delText>123</w:delText>
        </w:r>
      </w:del>
    </w:p>
    <w:p w14:paraId="47DB7D27" w14:textId="77777777" w:rsidR="00745DB6" w:rsidDel="00EA1A11" w:rsidRDefault="00745DB6">
      <w:pPr>
        <w:pStyle w:val="TOC4"/>
        <w:tabs>
          <w:tab w:val="left" w:pos="1320"/>
          <w:tab w:val="right" w:leader="dot" w:pos="9060"/>
        </w:tabs>
        <w:rPr>
          <w:del w:id="723" w:author="m.kalaitzaki" w:date="2019-05-16T10:06:00Z"/>
          <w:rFonts w:asciiTheme="minorHAnsi" w:eastAsiaTheme="minorEastAsia" w:hAnsiTheme="minorHAnsi" w:cstheme="minorBidi"/>
          <w:noProof/>
          <w:sz w:val="22"/>
          <w:szCs w:val="22"/>
          <w:lang w:val="de-DE"/>
        </w:rPr>
      </w:pPr>
      <w:del w:id="724" w:author="m.kalaitzaki" w:date="2019-05-16T10:06:00Z">
        <w:r w:rsidRPr="00EA1A11" w:rsidDel="00EA1A11">
          <w:rPr>
            <w:noProof/>
          </w:rPr>
          <w:delText>8.2.9.4</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123</w:delText>
        </w:r>
      </w:del>
    </w:p>
    <w:p w14:paraId="4A5D12C4" w14:textId="77777777" w:rsidR="00745DB6" w:rsidDel="00EA1A11" w:rsidRDefault="00745DB6">
      <w:pPr>
        <w:pStyle w:val="TOC4"/>
        <w:tabs>
          <w:tab w:val="left" w:pos="1320"/>
          <w:tab w:val="right" w:leader="dot" w:pos="9060"/>
        </w:tabs>
        <w:rPr>
          <w:del w:id="725" w:author="m.kalaitzaki" w:date="2019-05-16T10:06:00Z"/>
          <w:rFonts w:asciiTheme="minorHAnsi" w:eastAsiaTheme="minorEastAsia" w:hAnsiTheme="minorHAnsi" w:cstheme="minorBidi"/>
          <w:noProof/>
          <w:sz w:val="22"/>
          <w:szCs w:val="22"/>
          <w:lang w:val="de-DE"/>
        </w:rPr>
      </w:pPr>
      <w:del w:id="726" w:author="m.kalaitzaki" w:date="2019-05-16T10:06:00Z">
        <w:r w:rsidRPr="00EA1A11" w:rsidDel="00EA1A11">
          <w:rPr>
            <w:noProof/>
          </w:rPr>
          <w:delText>8.2.9.5</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124</w:delText>
        </w:r>
      </w:del>
    </w:p>
    <w:p w14:paraId="6FA5BB9F" w14:textId="77777777" w:rsidR="00745DB6" w:rsidDel="00EA1A11" w:rsidRDefault="00745DB6">
      <w:pPr>
        <w:pStyle w:val="TOC4"/>
        <w:tabs>
          <w:tab w:val="left" w:pos="1320"/>
          <w:tab w:val="right" w:leader="dot" w:pos="9060"/>
        </w:tabs>
        <w:rPr>
          <w:del w:id="727" w:author="m.kalaitzaki" w:date="2019-05-16T10:06:00Z"/>
          <w:rFonts w:asciiTheme="minorHAnsi" w:eastAsiaTheme="minorEastAsia" w:hAnsiTheme="minorHAnsi" w:cstheme="minorBidi"/>
          <w:noProof/>
          <w:sz w:val="22"/>
          <w:szCs w:val="22"/>
          <w:lang w:val="de-DE"/>
        </w:rPr>
      </w:pPr>
      <w:del w:id="728" w:author="m.kalaitzaki" w:date="2019-05-16T10:06:00Z">
        <w:r w:rsidRPr="00EA1A11" w:rsidDel="00EA1A11">
          <w:rPr>
            <w:noProof/>
          </w:rPr>
          <w:delText>8.2.9.6</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125</w:delText>
        </w:r>
      </w:del>
    </w:p>
    <w:p w14:paraId="441BBB79" w14:textId="77777777" w:rsidR="00745DB6" w:rsidDel="00EA1A11" w:rsidRDefault="00745DB6">
      <w:pPr>
        <w:pStyle w:val="TOC3"/>
        <w:rPr>
          <w:del w:id="729" w:author="m.kalaitzaki" w:date="2019-05-16T10:06:00Z"/>
          <w:rFonts w:asciiTheme="minorHAnsi" w:eastAsiaTheme="minorEastAsia" w:hAnsiTheme="minorHAnsi" w:cstheme="minorBidi"/>
          <w:noProof/>
          <w:sz w:val="22"/>
          <w:szCs w:val="22"/>
          <w:lang w:val="de-DE"/>
        </w:rPr>
      </w:pPr>
      <w:del w:id="730" w:author="m.kalaitzaki" w:date="2019-05-16T10:06:00Z">
        <w:r w:rsidRPr="00EA1A11" w:rsidDel="00EA1A11">
          <w:rPr>
            <w:noProof/>
          </w:rPr>
          <w:delText>8.2.10</w:delText>
        </w:r>
        <w:r w:rsidDel="00EA1A11">
          <w:rPr>
            <w:rFonts w:asciiTheme="minorHAnsi" w:eastAsiaTheme="minorEastAsia" w:hAnsiTheme="minorHAnsi" w:cstheme="minorBidi"/>
            <w:noProof/>
            <w:sz w:val="22"/>
            <w:szCs w:val="22"/>
            <w:lang w:val="de-DE"/>
          </w:rPr>
          <w:tab/>
        </w:r>
        <w:r w:rsidRPr="00EA1A11" w:rsidDel="00EA1A11">
          <w:rPr>
            <w:noProof/>
          </w:rPr>
          <w:delText>Y-Joint</w:delText>
        </w:r>
        <w:r w:rsidDel="00EA1A11">
          <w:rPr>
            <w:noProof/>
            <w:webHidden/>
          </w:rPr>
          <w:tab/>
          <w:delText>125</w:delText>
        </w:r>
      </w:del>
    </w:p>
    <w:p w14:paraId="76F3DC68" w14:textId="77777777" w:rsidR="00745DB6" w:rsidDel="00EA1A11" w:rsidRDefault="00745DB6">
      <w:pPr>
        <w:pStyle w:val="TOC4"/>
        <w:tabs>
          <w:tab w:val="left" w:pos="1320"/>
          <w:tab w:val="right" w:leader="dot" w:pos="9060"/>
        </w:tabs>
        <w:rPr>
          <w:del w:id="731" w:author="m.kalaitzaki" w:date="2019-05-16T10:06:00Z"/>
          <w:rFonts w:asciiTheme="minorHAnsi" w:eastAsiaTheme="minorEastAsia" w:hAnsiTheme="minorHAnsi" w:cstheme="minorBidi"/>
          <w:noProof/>
          <w:sz w:val="22"/>
          <w:szCs w:val="22"/>
          <w:lang w:val="de-DE"/>
        </w:rPr>
      </w:pPr>
      <w:del w:id="732" w:author="m.kalaitzaki" w:date="2019-05-16T10:06:00Z">
        <w:r w:rsidRPr="00EA1A11" w:rsidDel="00EA1A11">
          <w:rPr>
            <w:noProof/>
          </w:rPr>
          <w:delText>8.2.10.1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126</w:delText>
        </w:r>
      </w:del>
    </w:p>
    <w:p w14:paraId="045B7E9E" w14:textId="77777777" w:rsidR="00745DB6" w:rsidDel="00EA1A11" w:rsidRDefault="00745DB6">
      <w:pPr>
        <w:pStyle w:val="TOC4"/>
        <w:tabs>
          <w:tab w:val="left" w:pos="1320"/>
          <w:tab w:val="right" w:leader="dot" w:pos="9060"/>
        </w:tabs>
        <w:rPr>
          <w:del w:id="733" w:author="m.kalaitzaki" w:date="2019-05-16T10:06:00Z"/>
          <w:rFonts w:asciiTheme="minorHAnsi" w:eastAsiaTheme="minorEastAsia" w:hAnsiTheme="minorHAnsi" w:cstheme="minorBidi"/>
          <w:noProof/>
          <w:sz w:val="22"/>
          <w:szCs w:val="22"/>
          <w:lang w:val="de-DE"/>
        </w:rPr>
      </w:pPr>
      <w:del w:id="734" w:author="m.kalaitzaki" w:date="2019-05-16T10:06:00Z">
        <w:r w:rsidRPr="00EA1A11" w:rsidDel="00EA1A11">
          <w:rPr>
            <w:noProof/>
          </w:rPr>
          <w:delText>8.2.10.2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126</w:delText>
        </w:r>
      </w:del>
    </w:p>
    <w:p w14:paraId="45151830" w14:textId="77777777" w:rsidR="00745DB6" w:rsidDel="00EA1A11" w:rsidRDefault="00745DB6">
      <w:pPr>
        <w:pStyle w:val="TOC4"/>
        <w:tabs>
          <w:tab w:val="left" w:pos="1320"/>
          <w:tab w:val="right" w:leader="dot" w:pos="9060"/>
        </w:tabs>
        <w:rPr>
          <w:del w:id="735" w:author="m.kalaitzaki" w:date="2019-05-16T10:06:00Z"/>
          <w:rFonts w:asciiTheme="minorHAnsi" w:eastAsiaTheme="minorEastAsia" w:hAnsiTheme="minorHAnsi" w:cstheme="minorBidi"/>
          <w:noProof/>
          <w:sz w:val="22"/>
          <w:szCs w:val="22"/>
          <w:lang w:val="de-DE"/>
        </w:rPr>
      </w:pPr>
      <w:del w:id="736" w:author="m.kalaitzaki" w:date="2019-05-16T10:06:00Z">
        <w:r w:rsidRPr="00EA1A11" w:rsidDel="00EA1A11">
          <w:rPr>
            <w:noProof/>
          </w:rPr>
          <w:delText>8.2.10.3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126</w:delText>
        </w:r>
      </w:del>
    </w:p>
    <w:p w14:paraId="554DCA65" w14:textId="77777777" w:rsidR="00745DB6" w:rsidDel="00EA1A11" w:rsidRDefault="00745DB6">
      <w:pPr>
        <w:pStyle w:val="TOC4"/>
        <w:tabs>
          <w:tab w:val="left" w:pos="1320"/>
          <w:tab w:val="right" w:leader="dot" w:pos="9060"/>
        </w:tabs>
        <w:rPr>
          <w:del w:id="737" w:author="m.kalaitzaki" w:date="2019-05-16T10:06:00Z"/>
          <w:rFonts w:asciiTheme="minorHAnsi" w:eastAsiaTheme="minorEastAsia" w:hAnsiTheme="minorHAnsi" w:cstheme="minorBidi"/>
          <w:noProof/>
          <w:sz w:val="22"/>
          <w:szCs w:val="22"/>
          <w:lang w:val="de-DE"/>
        </w:rPr>
      </w:pPr>
      <w:del w:id="738" w:author="m.kalaitzaki" w:date="2019-05-16T10:06:00Z">
        <w:r w:rsidRPr="00EA1A11" w:rsidDel="00EA1A11">
          <w:rPr>
            <w:noProof/>
          </w:rPr>
          <w:delText>8.2.10.4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127</w:delText>
        </w:r>
      </w:del>
    </w:p>
    <w:p w14:paraId="245A602E" w14:textId="77777777" w:rsidR="00745DB6" w:rsidDel="00EA1A11" w:rsidRDefault="00745DB6">
      <w:pPr>
        <w:pStyle w:val="TOC4"/>
        <w:tabs>
          <w:tab w:val="left" w:pos="1320"/>
          <w:tab w:val="right" w:leader="dot" w:pos="9060"/>
        </w:tabs>
        <w:rPr>
          <w:del w:id="739" w:author="m.kalaitzaki" w:date="2019-05-16T10:06:00Z"/>
          <w:rFonts w:asciiTheme="minorHAnsi" w:eastAsiaTheme="minorEastAsia" w:hAnsiTheme="minorHAnsi" w:cstheme="minorBidi"/>
          <w:noProof/>
          <w:sz w:val="22"/>
          <w:szCs w:val="22"/>
          <w:lang w:val="de-DE"/>
        </w:rPr>
      </w:pPr>
      <w:del w:id="740" w:author="m.kalaitzaki" w:date="2019-05-16T10:06:00Z">
        <w:r w:rsidRPr="00EA1A11" w:rsidDel="00EA1A11">
          <w:rPr>
            <w:noProof/>
          </w:rPr>
          <w:delText>8.2.10.5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128</w:delText>
        </w:r>
      </w:del>
    </w:p>
    <w:p w14:paraId="3A28963C" w14:textId="77777777" w:rsidR="00745DB6" w:rsidDel="00EA1A11" w:rsidRDefault="00745DB6">
      <w:pPr>
        <w:pStyle w:val="TOC3"/>
        <w:rPr>
          <w:del w:id="741" w:author="m.kalaitzaki" w:date="2019-05-16T10:06:00Z"/>
          <w:rFonts w:asciiTheme="minorHAnsi" w:eastAsiaTheme="minorEastAsia" w:hAnsiTheme="minorHAnsi" w:cstheme="minorBidi"/>
          <w:noProof/>
          <w:sz w:val="22"/>
          <w:szCs w:val="22"/>
          <w:lang w:val="de-DE"/>
        </w:rPr>
      </w:pPr>
      <w:del w:id="742" w:author="m.kalaitzaki" w:date="2019-05-16T10:06:00Z">
        <w:r w:rsidRPr="00EA1A11" w:rsidDel="00EA1A11">
          <w:rPr>
            <w:noProof/>
          </w:rPr>
          <w:delText>8.2.11</w:delText>
        </w:r>
        <w:r w:rsidDel="00EA1A11">
          <w:rPr>
            <w:rFonts w:asciiTheme="minorHAnsi" w:eastAsiaTheme="minorEastAsia" w:hAnsiTheme="minorHAnsi" w:cstheme="minorBidi"/>
            <w:noProof/>
            <w:sz w:val="22"/>
            <w:szCs w:val="22"/>
            <w:lang w:val="de-DE"/>
          </w:rPr>
          <w:tab/>
        </w:r>
        <w:r w:rsidRPr="00EA1A11" w:rsidDel="00EA1A11">
          <w:rPr>
            <w:noProof/>
          </w:rPr>
          <w:delText>K-Joint</w:delText>
        </w:r>
        <w:r w:rsidDel="00EA1A11">
          <w:rPr>
            <w:noProof/>
            <w:webHidden/>
          </w:rPr>
          <w:tab/>
          <w:delText>129</w:delText>
        </w:r>
      </w:del>
    </w:p>
    <w:p w14:paraId="42184740" w14:textId="77777777" w:rsidR="00745DB6" w:rsidDel="00EA1A11" w:rsidRDefault="00745DB6">
      <w:pPr>
        <w:pStyle w:val="TOC4"/>
        <w:tabs>
          <w:tab w:val="left" w:pos="1320"/>
          <w:tab w:val="right" w:leader="dot" w:pos="9060"/>
        </w:tabs>
        <w:rPr>
          <w:del w:id="743" w:author="m.kalaitzaki" w:date="2019-05-16T10:06:00Z"/>
          <w:rFonts w:asciiTheme="minorHAnsi" w:eastAsiaTheme="minorEastAsia" w:hAnsiTheme="minorHAnsi" w:cstheme="minorBidi"/>
          <w:noProof/>
          <w:sz w:val="22"/>
          <w:szCs w:val="22"/>
          <w:lang w:val="de-DE"/>
        </w:rPr>
      </w:pPr>
      <w:del w:id="744" w:author="m.kalaitzaki" w:date="2019-05-16T10:06:00Z">
        <w:r w:rsidRPr="00EA1A11" w:rsidDel="00EA1A11">
          <w:rPr>
            <w:noProof/>
          </w:rPr>
          <w:delText>8.2.11.1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129</w:delText>
        </w:r>
      </w:del>
    </w:p>
    <w:p w14:paraId="387238B8" w14:textId="77777777" w:rsidR="00745DB6" w:rsidDel="00EA1A11" w:rsidRDefault="00745DB6">
      <w:pPr>
        <w:pStyle w:val="TOC4"/>
        <w:tabs>
          <w:tab w:val="left" w:pos="1320"/>
          <w:tab w:val="right" w:leader="dot" w:pos="9060"/>
        </w:tabs>
        <w:rPr>
          <w:del w:id="745" w:author="m.kalaitzaki" w:date="2019-05-16T10:06:00Z"/>
          <w:rFonts w:asciiTheme="minorHAnsi" w:eastAsiaTheme="minorEastAsia" w:hAnsiTheme="minorHAnsi" w:cstheme="minorBidi"/>
          <w:noProof/>
          <w:sz w:val="22"/>
          <w:szCs w:val="22"/>
          <w:lang w:val="de-DE"/>
        </w:rPr>
      </w:pPr>
      <w:del w:id="746" w:author="m.kalaitzaki" w:date="2019-05-16T10:06:00Z">
        <w:r w:rsidRPr="00EA1A11" w:rsidDel="00EA1A11">
          <w:rPr>
            <w:noProof/>
          </w:rPr>
          <w:delText>8.2.11.2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129</w:delText>
        </w:r>
      </w:del>
    </w:p>
    <w:p w14:paraId="10F6B5DA" w14:textId="77777777" w:rsidR="00745DB6" w:rsidDel="00EA1A11" w:rsidRDefault="00745DB6">
      <w:pPr>
        <w:pStyle w:val="TOC4"/>
        <w:tabs>
          <w:tab w:val="left" w:pos="1320"/>
          <w:tab w:val="right" w:leader="dot" w:pos="9060"/>
        </w:tabs>
        <w:rPr>
          <w:del w:id="747" w:author="m.kalaitzaki" w:date="2019-05-16T10:06:00Z"/>
          <w:rFonts w:asciiTheme="minorHAnsi" w:eastAsiaTheme="minorEastAsia" w:hAnsiTheme="minorHAnsi" w:cstheme="minorBidi"/>
          <w:noProof/>
          <w:sz w:val="22"/>
          <w:szCs w:val="22"/>
          <w:lang w:val="de-DE"/>
        </w:rPr>
      </w:pPr>
      <w:del w:id="748" w:author="m.kalaitzaki" w:date="2019-05-16T10:06:00Z">
        <w:r w:rsidRPr="00EA1A11" w:rsidDel="00EA1A11">
          <w:rPr>
            <w:noProof/>
          </w:rPr>
          <w:lastRenderedPageBreak/>
          <w:delText>8.2.11.3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130</w:delText>
        </w:r>
      </w:del>
    </w:p>
    <w:p w14:paraId="63AB18DA" w14:textId="77777777" w:rsidR="00745DB6" w:rsidDel="00EA1A11" w:rsidRDefault="00745DB6">
      <w:pPr>
        <w:pStyle w:val="TOC4"/>
        <w:tabs>
          <w:tab w:val="left" w:pos="1320"/>
          <w:tab w:val="right" w:leader="dot" w:pos="9060"/>
        </w:tabs>
        <w:rPr>
          <w:del w:id="749" w:author="m.kalaitzaki" w:date="2019-05-16T10:06:00Z"/>
          <w:rFonts w:asciiTheme="minorHAnsi" w:eastAsiaTheme="minorEastAsia" w:hAnsiTheme="minorHAnsi" w:cstheme="minorBidi"/>
          <w:noProof/>
          <w:sz w:val="22"/>
          <w:szCs w:val="22"/>
          <w:lang w:val="de-DE"/>
        </w:rPr>
      </w:pPr>
      <w:del w:id="750" w:author="m.kalaitzaki" w:date="2019-05-16T10:06:00Z">
        <w:r w:rsidRPr="00EA1A11" w:rsidDel="00EA1A11">
          <w:rPr>
            <w:noProof/>
          </w:rPr>
          <w:delText>8.2.11.4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130</w:delText>
        </w:r>
      </w:del>
    </w:p>
    <w:p w14:paraId="35E546ED" w14:textId="77777777" w:rsidR="00745DB6" w:rsidDel="00EA1A11" w:rsidRDefault="00745DB6">
      <w:pPr>
        <w:pStyle w:val="TOC4"/>
        <w:tabs>
          <w:tab w:val="left" w:pos="1320"/>
          <w:tab w:val="right" w:leader="dot" w:pos="9060"/>
        </w:tabs>
        <w:rPr>
          <w:del w:id="751" w:author="m.kalaitzaki" w:date="2019-05-16T10:06:00Z"/>
          <w:rFonts w:asciiTheme="minorHAnsi" w:eastAsiaTheme="minorEastAsia" w:hAnsiTheme="minorHAnsi" w:cstheme="minorBidi"/>
          <w:noProof/>
          <w:sz w:val="22"/>
          <w:szCs w:val="22"/>
          <w:lang w:val="de-DE"/>
        </w:rPr>
      </w:pPr>
      <w:del w:id="752" w:author="m.kalaitzaki" w:date="2019-05-16T10:06:00Z">
        <w:r w:rsidRPr="00EA1A11" w:rsidDel="00EA1A11">
          <w:rPr>
            <w:noProof/>
          </w:rPr>
          <w:delText>8.2.11.5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132</w:delText>
        </w:r>
      </w:del>
    </w:p>
    <w:p w14:paraId="37DEC2DF" w14:textId="77777777" w:rsidR="00745DB6" w:rsidDel="00EA1A11" w:rsidRDefault="00745DB6">
      <w:pPr>
        <w:pStyle w:val="TOC3"/>
        <w:rPr>
          <w:del w:id="753" w:author="m.kalaitzaki" w:date="2019-05-16T10:06:00Z"/>
          <w:rFonts w:asciiTheme="minorHAnsi" w:eastAsiaTheme="minorEastAsia" w:hAnsiTheme="minorHAnsi" w:cstheme="minorBidi"/>
          <w:noProof/>
          <w:sz w:val="22"/>
          <w:szCs w:val="22"/>
          <w:lang w:val="de-DE"/>
        </w:rPr>
      </w:pPr>
      <w:del w:id="754" w:author="m.kalaitzaki" w:date="2019-05-16T10:06:00Z">
        <w:r w:rsidRPr="00EA1A11" w:rsidDel="00EA1A11">
          <w:rPr>
            <w:noProof/>
          </w:rPr>
          <w:delText>8.2.12</w:delText>
        </w:r>
        <w:r w:rsidDel="00EA1A11">
          <w:rPr>
            <w:rFonts w:asciiTheme="minorHAnsi" w:eastAsiaTheme="minorEastAsia" w:hAnsiTheme="minorHAnsi" w:cstheme="minorBidi"/>
            <w:noProof/>
            <w:sz w:val="22"/>
            <w:szCs w:val="22"/>
            <w:lang w:val="de-DE"/>
          </w:rPr>
          <w:tab/>
        </w:r>
        <w:r w:rsidRPr="00EA1A11" w:rsidDel="00EA1A11">
          <w:rPr>
            <w:noProof/>
          </w:rPr>
          <w:delText>Cruciform Joint</w:delText>
        </w:r>
        <w:r w:rsidDel="00EA1A11">
          <w:rPr>
            <w:noProof/>
            <w:webHidden/>
          </w:rPr>
          <w:tab/>
          <w:delText>132</w:delText>
        </w:r>
      </w:del>
    </w:p>
    <w:p w14:paraId="77E6B781" w14:textId="77777777" w:rsidR="00745DB6" w:rsidDel="00EA1A11" w:rsidRDefault="00745DB6">
      <w:pPr>
        <w:pStyle w:val="TOC4"/>
        <w:tabs>
          <w:tab w:val="left" w:pos="1320"/>
          <w:tab w:val="right" w:leader="dot" w:pos="9060"/>
        </w:tabs>
        <w:rPr>
          <w:del w:id="755" w:author="m.kalaitzaki" w:date="2019-05-16T10:06:00Z"/>
          <w:rFonts w:asciiTheme="minorHAnsi" w:eastAsiaTheme="minorEastAsia" w:hAnsiTheme="minorHAnsi" w:cstheme="minorBidi"/>
          <w:noProof/>
          <w:sz w:val="22"/>
          <w:szCs w:val="22"/>
          <w:lang w:val="de-DE"/>
        </w:rPr>
      </w:pPr>
      <w:del w:id="756" w:author="m.kalaitzaki" w:date="2019-05-16T10:06:00Z">
        <w:r w:rsidRPr="00EA1A11" w:rsidDel="00EA1A11">
          <w:rPr>
            <w:noProof/>
          </w:rPr>
          <w:delText>8.2.12.1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133</w:delText>
        </w:r>
      </w:del>
    </w:p>
    <w:p w14:paraId="691ACF8A" w14:textId="77777777" w:rsidR="00745DB6" w:rsidDel="00EA1A11" w:rsidRDefault="00745DB6">
      <w:pPr>
        <w:pStyle w:val="TOC4"/>
        <w:tabs>
          <w:tab w:val="left" w:pos="1320"/>
          <w:tab w:val="right" w:leader="dot" w:pos="9060"/>
        </w:tabs>
        <w:rPr>
          <w:del w:id="757" w:author="m.kalaitzaki" w:date="2019-05-16T10:06:00Z"/>
          <w:rFonts w:asciiTheme="minorHAnsi" w:eastAsiaTheme="minorEastAsia" w:hAnsiTheme="minorHAnsi" w:cstheme="minorBidi"/>
          <w:noProof/>
          <w:sz w:val="22"/>
          <w:szCs w:val="22"/>
          <w:lang w:val="de-DE"/>
        </w:rPr>
      </w:pPr>
      <w:del w:id="758" w:author="m.kalaitzaki" w:date="2019-05-16T10:06:00Z">
        <w:r w:rsidRPr="00EA1A11" w:rsidDel="00EA1A11">
          <w:rPr>
            <w:noProof/>
          </w:rPr>
          <w:delText>8.2.12.2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133</w:delText>
        </w:r>
      </w:del>
    </w:p>
    <w:p w14:paraId="4498CEC1" w14:textId="77777777" w:rsidR="00745DB6" w:rsidDel="00EA1A11" w:rsidRDefault="00745DB6">
      <w:pPr>
        <w:pStyle w:val="TOC4"/>
        <w:tabs>
          <w:tab w:val="left" w:pos="1320"/>
          <w:tab w:val="right" w:leader="dot" w:pos="9060"/>
        </w:tabs>
        <w:rPr>
          <w:del w:id="759" w:author="m.kalaitzaki" w:date="2019-05-16T10:06:00Z"/>
          <w:rFonts w:asciiTheme="minorHAnsi" w:eastAsiaTheme="minorEastAsia" w:hAnsiTheme="minorHAnsi" w:cstheme="minorBidi"/>
          <w:noProof/>
          <w:sz w:val="22"/>
          <w:szCs w:val="22"/>
          <w:lang w:val="de-DE"/>
        </w:rPr>
      </w:pPr>
      <w:del w:id="760" w:author="m.kalaitzaki" w:date="2019-05-16T10:06:00Z">
        <w:r w:rsidRPr="00EA1A11" w:rsidDel="00EA1A11">
          <w:rPr>
            <w:noProof/>
          </w:rPr>
          <w:delText>8.2.12.3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133</w:delText>
        </w:r>
      </w:del>
    </w:p>
    <w:p w14:paraId="354091FD" w14:textId="77777777" w:rsidR="00745DB6" w:rsidDel="00EA1A11" w:rsidRDefault="00745DB6">
      <w:pPr>
        <w:pStyle w:val="TOC4"/>
        <w:tabs>
          <w:tab w:val="left" w:pos="1320"/>
          <w:tab w:val="right" w:leader="dot" w:pos="9060"/>
        </w:tabs>
        <w:rPr>
          <w:del w:id="761" w:author="m.kalaitzaki" w:date="2019-05-16T10:06:00Z"/>
          <w:rFonts w:asciiTheme="minorHAnsi" w:eastAsiaTheme="minorEastAsia" w:hAnsiTheme="minorHAnsi" w:cstheme="minorBidi"/>
          <w:noProof/>
          <w:sz w:val="22"/>
          <w:szCs w:val="22"/>
          <w:lang w:val="de-DE"/>
        </w:rPr>
      </w:pPr>
      <w:del w:id="762" w:author="m.kalaitzaki" w:date="2019-05-16T10:06:00Z">
        <w:r w:rsidRPr="00EA1A11" w:rsidDel="00EA1A11">
          <w:rPr>
            <w:noProof/>
          </w:rPr>
          <w:delText>8.2.12.4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134</w:delText>
        </w:r>
      </w:del>
    </w:p>
    <w:p w14:paraId="092D6284" w14:textId="77777777" w:rsidR="00745DB6" w:rsidDel="00EA1A11" w:rsidRDefault="00745DB6">
      <w:pPr>
        <w:pStyle w:val="TOC4"/>
        <w:tabs>
          <w:tab w:val="left" w:pos="1320"/>
          <w:tab w:val="right" w:leader="dot" w:pos="9060"/>
        </w:tabs>
        <w:rPr>
          <w:del w:id="763" w:author="m.kalaitzaki" w:date="2019-05-16T10:06:00Z"/>
          <w:rFonts w:asciiTheme="minorHAnsi" w:eastAsiaTheme="minorEastAsia" w:hAnsiTheme="minorHAnsi" w:cstheme="minorBidi"/>
          <w:noProof/>
          <w:sz w:val="22"/>
          <w:szCs w:val="22"/>
          <w:lang w:val="de-DE"/>
        </w:rPr>
      </w:pPr>
      <w:del w:id="764" w:author="m.kalaitzaki" w:date="2019-05-16T10:06:00Z">
        <w:r w:rsidRPr="00EA1A11" w:rsidDel="00EA1A11">
          <w:rPr>
            <w:noProof/>
          </w:rPr>
          <w:delText>8.2.12.5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136</w:delText>
        </w:r>
      </w:del>
    </w:p>
    <w:p w14:paraId="2D291FFF" w14:textId="77777777" w:rsidR="00745DB6" w:rsidDel="00EA1A11" w:rsidRDefault="00745DB6">
      <w:pPr>
        <w:pStyle w:val="TOC3"/>
        <w:rPr>
          <w:del w:id="765" w:author="m.kalaitzaki" w:date="2019-05-16T10:06:00Z"/>
          <w:rFonts w:asciiTheme="minorHAnsi" w:eastAsiaTheme="minorEastAsia" w:hAnsiTheme="minorHAnsi" w:cstheme="minorBidi"/>
          <w:noProof/>
          <w:sz w:val="22"/>
          <w:szCs w:val="22"/>
          <w:lang w:val="de-DE"/>
        </w:rPr>
      </w:pPr>
      <w:del w:id="766" w:author="m.kalaitzaki" w:date="2019-05-16T10:06:00Z">
        <w:r w:rsidRPr="00EA1A11" w:rsidDel="00EA1A11">
          <w:rPr>
            <w:noProof/>
          </w:rPr>
          <w:delText>8.2.13</w:delText>
        </w:r>
        <w:r w:rsidDel="00EA1A11">
          <w:rPr>
            <w:rFonts w:asciiTheme="minorHAnsi" w:eastAsiaTheme="minorEastAsia" w:hAnsiTheme="minorHAnsi" w:cstheme="minorBidi"/>
            <w:noProof/>
            <w:sz w:val="22"/>
            <w:szCs w:val="22"/>
            <w:lang w:val="de-DE"/>
          </w:rPr>
          <w:tab/>
        </w:r>
        <w:r w:rsidRPr="00EA1A11" w:rsidDel="00EA1A11">
          <w:rPr>
            <w:noProof/>
          </w:rPr>
          <w:delText>Flared Joint</w:delText>
        </w:r>
        <w:r w:rsidDel="00EA1A11">
          <w:rPr>
            <w:noProof/>
            <w:webHidden/>
          </w:rPr>
          <w:tab/>
          <w:delText>136</w:delText>
        </w:r>
      </w:del>
    </w:p>
    <w:p w14:paraId="1DBD3C66" w14:textId="77777777" w:rsidR="00745DB6" w:rsidDel="00EA1A11" w:rsidRDefault="00745DB6">
      <w:pPr>
        <w:pStyle w:val="TOC4"/>
        <w:tabs>
          <w:tab w:val="left" w:pos="1320"/>
          <w:tab w:val="right" w:leader="dot" w:pos="9060"/>
        </w:tabs>
        <w:rPr>
          <w:del w:id="767" w:author="m.kalaitzaki" w:date="2019-05-16T10:06:00Z"/>
          <w:rFonts w:asciiTheme="minorHAnsi" w:eastAsiaTheme="minorEastAsia" w:hAnsiTheme="minorHAnsi" w:cstheme="minorBidi"/>
          <w:noProof/>
          <w:sz w:val="22"/>
          <w:szCs w:val="22"/>
          <w:lang w:val="de-DE"/>
        </w:rPr>
      </w:pPr>
      <w:del w:id="768" w:author="m.kalaitzaki" w:date="2019-05-16T10:06:00Z">
        <w:r w:rsidRPr="00EA1A11" w:rsidDel="00EA1A11">
          <w:rPr>
            <w:noProof/>
          </w:rPr>
          <w:delText>8.2.13.1</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137</w:delText>
        </w:r>
      </w:del>
    </w:p>
    <w:p w14:paraId="7FC2E8D2" w14:textId="77777777" w:rsidR="00745DB6" w:rsidDel="00EA1A11" w:rsidRDefault="00745DB6">
      <w:pPr>
        <w:pStyle w:val="TOC4"/>
        <w:tabs>
          <w:tab w:val="left" w:pos="1320"/>
          <w:tab w:val="right" w:leader="dot" w:pos="9060"/>
        </w:tabs>
        <w:rPr>
          <w:del w:id="769" w:author="m.kalaitzaki" w:date="2019-05-16T10:06:00Z"/>
          <w:rFonts w:asciiTheme="minorHAnsi" w:eastAsiaTheme="minorEastAsia" w:hAnsiTheme="minorHAnsi" w:cstheme="minorBidi"/>
          <w:noProof/>
          <w:sz w:val="22"/>
          <w:szCs w:val="22"/>
          <w:lang w:val="de-DE"/>
        </w:rPr>
      </w:pPr>
      <w:del w:id="770" w:author="m.kalaitzaki" w:date="2019-05-16T10:06:00Z">
        <w:r w:rsidRPr="00EA1A11" w:rsidDel="00EA1A11">
          <w:rPr>
            <w:noProof/>
          </w:rPr>
          <w:delText>8.2.13.2</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137</w:delText>
        </w:r>
      </w:del>
    </w:p>
    <w:p w14:paraId="736AC356" w14:textId="77777777" w:rsidR="00745DB6" w:rsidDel="00EA1A11" w:rsidRDefault="00745DB6">
      <w:pPr>
        <w:pStyle w:val="TOC4"/>
        <w:tabs>
          <w:tab w:val="left" w:pos="1320"/>
          <w:tab w:val="right" w:leader="dot" w:pos="9060"/>
        </w:tabs>
        <w:rPr>
          <w:del w:id="771" w:author="m.kalaitzaki" w:date="2019-05-16T10:06:00Z"/>
          <w:rFonts w:asciiTheme="minorHAnsi" w:eastAsiaTheme="minorEastAsia" w:hAnsiTheme="minorHAnsi" w:cstheme="minorBidi"/>
          <w:noProof/>
          <w:sz w:val="22"/>
          <w:szCs w:val="22"/>
          <w:lang w:val="de-DE"/>
        </w:rPr>
      </w:pPr>
      <w:del w:id="772" w:author="m.kalaitzaki" w:date="2019-05-16T10:06:00Z">
        <w:r w:rsidRPr="00EA1A11" w:rsidDel="00EA1A11">
          <w:rPr>
            <w:noProof/>
          </w:rPr>
          <w:delText>8.2.13.4</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138</w:delText>
        </w:r>
      </w:del>
    </w:p>
    <w:p w14:paraId="61D4AE9B" w14:textId="77777777" w:rsidR="00745DB6" w:rsidDel="00EA1A11" w:rsidRDefault="00745DB6">
      <w:pPr>
        <w:pStyle w:val="TOC2"/>
        <w:tabs>
          <w:tab w:val="left" w:pos="660"/>
          <w:tab w:val="right" w:leader="dot" w:pos="9060"/>
        </w:tabs>
        <w:rPr>
          <w:del w:id="773" w:author="m.kalaitzaki" w:date="2019-05-16T10:06:00Z"/>
          <w:rFonts w:asciiTheme="minorHAnsi" w:eastAsiaTheme="minorEastAsia" w:hAnsiTheme="minorHAnsi" w:cstheme="minorBidi"/>
          <w:b w:val="0"/>
          <w:bCs w:val="0"/>
          <w:noProof/>
          <w:sz w:val="22"/>
          <w:szCs w:val="22"/>
          <w:lang w:val="de-DE"/>
        </w:rPr>
      </w:pPr>
      <w:del w:id="774" w:author="m.kalaitzaki" w:date="2019-05-16T10:06:00Z">
        <w:r w:rsidRPr="00EA1A11" w:rsidDel="00EA1A11">
          <w:rPr>
            <w:noProof/>
          </w:rPr>
          <w:delText>8.3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Adhesive Lines</w:delText>
        </w:r>
        <w:r w:rsidDel="00EA1A11">
          <w:rPr>
            <w:noProof/>
            <w:webHidden/>
          </w:rPr>
          <w:tab/>
          <w:delText>138</w:delText>
        </w:r>
      </w:del>
    </w:p>
    <w:p w14:paraId="373B4D98" w14:textId="77777777" w:rsidR="00745DB6" w:rsidDel="00EA1A11" w:rsidRDefault="00745DB6">
      <w:pPr>
        <w:pStyle w:val="TOC2"/>
        <w:tabs>
          <w:tab w:val="left" w:pos="660"/>
          <w:tab w:val="right" w:leader="dot" w:pos="9060"/>
        </w:tabs>
        <w:rPr>
          <w:del w:id="775" w:author="m.kalaitzaki" w:date="2019-05-16T10:06:00Z"/>
          <w:rFonts w:asciiTheme="minorHAnsi" w:eastAsiaTheme="minorEastAsia" w:hAnsiTheme="minorHAnsi" w:cstheme="minorBidi"/>
          <w:b w:val="0"/>
          <w:bCs w:val="0"/>
          <w:noProof/>
          <w:sz w:val="22"/>
          <w:szCs w:val="22"/>
          <w:lang w:val="de-DE"/>
        </w:rPr>
      </w:pPr>
      <w:del w:id="776" w:author="m.kalaitzaki" w:date="2019-05-16T10:06:00Z">
        <w:r w:rsidRPr="00EA1A11" w:rsidDel="00EA1A11">
          <w:rPr>
            <w:noProof/>
          </w:rPr>
          <w:delText>8.4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Hemming Flanges</w:delText>
        </w:r>
        <w:r w:rsidDel="00EA1A11">
          <w:rPr>
            <w:noProof/>
            <w:webHidden/>
          </w:rPr>
          <w:tab/>
          <w:delText>140</w:delText>
        </w:r>
      </w:del>
    </w:p>
    <w:p w14:paraId="791C9F86" w14:textId="77777777" w:rsidR="00745DB6" w:rsidDel="00EA1A11" w:rsidRDefault="00745DB6">
      <w:pPr>
        <w:pStyle w:val="TOC3"/>
        <w:rPr>
          <w:del w:id="777" w:author="m.kalaitzaki" w:date="2019-05-16T10:06:00Z"/>
          <w:rFonts w:asciiTheme="minorHAnsi" w:eastAsiaTheme="minorEastAsia" w:hAnsiTheme="minorHAnsi" w:cstheme="minorBidi"/>
          <w:noProof/>
          <w:sz w:val="22"/>
          <w:szCs w:val="22"/>
          <w:lang w:val="de-DE"/>
        </w:rPr>
      </w:pPr>
      <w:del w:id="778" w:author="m.kalaitzaki" w:date="2019-05-16T10:06:00Z">
        <w:r w:rsidRPr="00EA1A11" w:rsidDel="00EA1A11">
          <w:rPr>
            <w:noProof/>
          </w:rPr>
          <w:delText>8.4.1</w:delText>
        </w:r>
        <w:r w:rsidDel="00EA1A11">
          <w:rPr>
            <w:rFonts w:asciiTheme="minorHAnsi" w:eastAsiaTheme="minorEastAsia" w:hAnsiTheme="minorHAnsi" w:cstheme="minorBidi"/>
            <w:noProof/>
            <w:sz w:val="22"/>
            <w:szCs w:val="22"/>
            <w:lang w:val="de-DE"/>
          </w:rPr>
          <w:tab/>
        </w:r>
        <w:r w:rsidRPr="00EA1A11" w:rsidDel="00EA1A11">
          <w:rPr>
            <w:noProof/>
          </w:rPr>
          <w:delText>Introduction</w:delText>
        </w:r>
        <w:r w:rsidDel="00EA1A11">
          <w:rPr>
            <w:noProof/>
            <w:webHidden/>
          </w:rPr>
          <w:tab/>
          <w:delText>140</w:delText>
        </w:r>
      </w:del>
    </w:p>
    <w:p w14:paraId="5A20D9AE" w14:textId="77777777" w:rsidR="00745DB6" w:rsidDel="00EA1A11" w:rsidRDefault="00745DB6">
      <w:pPr>
        <w:pStyle w:val="TOC3"/>
        <w:rPr>
          <w:del w:id="779" w:author="m.kalaitzaki" w:date="2019-05-16T10:06:00Z"/>
          <w:rFonts w:asciiTheme="minorHAnsi" w:eastAsiaTheme="minorEastAsia" w:hAnsiTheme="minorHAnsi" w:cstheme="minorBidi"/>
          <w:noProof/>
          <w:sz w:val="22"/>
          <w:szCs w:val="22"/>
          <w:lang w:val="de-DE"/>
        </w:rPr>
      </w:pPr>
      <w:del w:id="780" w:author="m.kalaitzaki" w:date="2019-05-16T10:06:00Z">
        <w:r w:rsidRPr="00EA1A11" w:rsidDel="00EA1A11">
          <w:rPr>
            <w:noProof/>
          </w:rPr>
          <w:delText>8.4.2</w:delText>
        </w:r>
        <w:r w:rsidDel="00EA1A11">
          <w:rPr>
            <w:rFonts w:asciiTheme="minorHAnsi" w:eastAsiaTheme="minorEastAsia" w:hAnsiTheme="minorHAnsi" w:cstheme="minorBidi"/>
            <w:noProof/>
            <w:sz w:val="22"/>
            <w:szCs w:val="22"/>
            <w:lang w:val="de-DE"/>
          </w:rPr>
          <w:tab/>
        </w:r>
        <w:r w:rsidRPr="00EA1A11" w:rsidDel="00EA1A11">
          <w:rPr>
            <w:noProof/>
          </w:rPr>
          <w:delText xml:space="preserve">Definition of element </w:delText>
        </w:r>
        <w:r w:rsidRPr="00EA1A11" w:rsidDel="00EA1A11">
          <w:rPr>
            <w:rFonts w:ascii="Courier New" w:hAnsi="Courier New" w:cs="Courier New"/>
            <w:noProof/>
          </w:rPr>
          <w:delText>&lt;hemming/&gt;</w:delText>
        </w:r>
        <w:r w:rsidDel="00EA1A11">
          <w:rPr>
            <w:noProof/>
            <w:webHidden/>
          </w:rPr>
          <w:tab/>
          <w:delText>141</w:delText>
        </w:r>
      </w:del>
    </w:p>
    <w:p w14:paraId="394BC7BF" w14:textId="77777777" w:rsidR="00745DB6" w:rsidDel="00EA1A11" w:rsidRDefault="00745DB6">
      <w:pPr>
        <w:pStyle w:val="TOC2"/>
        <w:tabs>
          <w:tab w:val="left" w:pos="660"/>
          <w:tab w:val="right" w:leader="dot" w:pos="9060"/>
        </w:tabs>
        <w:rPr>
          <w:del w:id="781" w:author="m.kalaitzaki" w:date="2019-05-16T10:06:00Z"/>
          <w:rFonts w:asciiTheme="minorHAnsi" w:eastAsiaTheme="minorEastAsia" w:hAnsiTheme="minorHAnsi" w:cstheme="minorBidi"/>
          <w:b w:val="0"/>
          <w:bCs w:val="0"/>
          <w:noProof/>
          <w:sz w:val="22"/>
          <w:szCs w:val="22"/>
          <w:lang w:val="de-DE"/>
        </w:rPr>
      </w:pPr>
      <w:del w:id="782" w:author="m.kalaitzaki" w:date="2019-05-16T10:06:00Z">
        <w:r w:rsidRPr="00EA1A11" w:rsidDel="00EA1A11">
          <w:rPr>
            <w:noProof/>
          </w:rPr>
          <w:delText>8.5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Sequence Connections</w:delText>
        </w:r>
        <w:r w:rsidDel="00EA1A11">
          <w:rPr>
            <w:noProof/>
            <w:webHidden/>
          </w:rPr>
          <w:tab/>
          <w:delText>144</w:delText>
        </w:r>
      </w:del>
    </w:p>
    <w:p w14:paraId="2B3AB491" w14:textId="77777777" w:rsidR="00745DB6" w:rsidDel="00EA1A11" w:rsidRDefault="00745DB6">
      <w:pPr>
        <w:pStyle w:val="TOC1"/>
        <w:tabs>
          <w:tab w:val="left" w:pos="440"/>
          <w:tab w:val="right" w:leader="dot" w:pos="9060"/>
        </w:tabs>
        <w:rPr>
          <w:del w:id="783" w:author="m.kalaitzaki" w:date="2019-05-16T10:06:00Z"/>
          <w:rFonts w:asciiTheme="minorHAnsi" w:eastAsiaTheme="minorEastAsia" w:hAnsiTheme="minorHAnsi" w:cstheme="minorBidi"/>
          <w:b w:val="0"/>
          <w:bCs w:val="0"/>
          <w:caps w:val="0"/>
          <w:noProof/>
          <w:sz w:val="22"/>
          <w:szCs w:val="22"/>
          <w:lang w:val="de-DE"/>
        </w:rPr>
      </w:pPr>
      <w:del w:id="784" w:author="m.kalaitzaki" w:date="2019-05-16T10:06:00Z">
        <w:r w:rsidRPr="00EA1A11" w:rsidDel="00EA1A11">
          <w:rPr>
            <w:noProof/>
            <w14:scene3d>
              <w14:camera w14:prst="orthographicFront"/>
              <w14:lightRig w14:rig="threePt" w14:dir="t">
                <w14:rot w14:lat="0" w14:lon="0" w14:rev="0"/>
              </w14:lightRig>
            </w14:scene3d>
          </w:rPr>
          <w:delText>9</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2D connections</w:delText>
        </w:r>
        <w:r w:rsidDel="00EA1A11">
          <w:rPr>
            <w:noProof/>
            <w:webHidden/>
          </w:rPr>
          <w:tab/>
          <w:delText>147</w:delText>
        </w:r>
      </w:del>
    </w:p>
    <w:p w14:paraId="062DF1C6" w14:textId="77777777" w:rsidR="00745DB6" w:rsidDel="00EA1A11" w:rsidRDefault="00745DB6">
      <w:pPr>
        <w:pStyle w:val="TOC2"/>
        <w:tabs>
          <w:tab w:val="left" w:pos="660"/>
          <w:tab w:val="right" w:leader="dot" w:pos="9060"/>
        </w:tabs>
        <w:rPr>
          <w:del w:id="785" w:author="m.kalaitzaki" w:date="2019-05-16T10:06:00Z"/>
          <w:rFonts w:asciiTheme="minorHAnsi" w:eastAsiaTheme="minorEastAsia" w:hAnsiTheme="minorHAnsi" w:cstheme="minorBidi"/>
          <w:b w:val="0"/>
          <w:bCs w:val="0"/>
          <w:noProof/>
          <w:sz w:val="22"/>
          <w:szCs w:val="22"/>
          <w:lang w:val="de-DE"/>
        </w:rPr>
      </w:pPr>
      <w:del w:id="786" w:author="m.kalaitzaki" w:date="2019-05-16T10:06:00Z">
        <w:r w:rsidRPr="00EA1A11" w:rsidDel="00EA1A11">
          <w:rPr>
            <w:noProof/>
          </w:rPr>
          <w:delText>9.1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Generic Definitions</w:delText>
        </w:r>
        <w:r w:rsidDel="00EA1A11">
          <w:rPr>
            <w:noProof/>
            <w:webHidden/>
          </w:rPr>
          <w:tab/>
          <w:delText>147</w:delText>
        </w:r>
      </w:del>
    </w:p>
    <w:p w14:paraId="2BA0FD44" w14:textId="77777777" w:rsidR="00745DB6" w:rsidDel="00EA1A11" w:rsidRDefault="00745DB6">
      <w:pPr>
        <w:pStyle w:val="TOC3"/>
        <w:rPr>
          <w:del w:id="787" w:author="m.kalaitzaki" w:date="2019-05-16T10:06:00Z"/>
          <w:rFonts w:asciiTheme="minorHAnsi" w:eastAsiaTheme="minorEastAsia" w:hAnsiTheme="minorHAnsi" w:cstheme="minorBidi"/>
          <w:noProof/>
          <w:sz w:val="22"/>
          <w:szCs w:val="22"/>
          <w:lang w:val="de-DE"/>
        </w:rPr>
      </w:pPr>
      <w:del w:id="788" w:author="m.kalaitzaki" w:date="2019-05-16T10:06:00Z">
        <w:r w:rsidRPr="00EA1A11" w:rsidDel="00EA1A11">
          <w:rPr>
            <w:noProof/>
          </w:rPr>
          <w:delText>9.1.1</w:delText>
        </w:r>
        <w:r w:rsidDel="00EA1A11">
          <w:rPr>
            <w:rFonts w:asciiTheme="minorHAnsi" w:eastAsiaTheme="minorEastAsia" w:hAnsiTheme="minorHAnsi" w:cstheme="minorBidi"/>
            <w:noProof/>
            <w:sz w:val="22"/>
            <w:szCs w:val="22"/>
            <w:lang w:val="de-DE"/>
          </w:rPr>
          <w:tab/>
        </w:r>
        <w:r w:rsidRPr="00EA1A11" w:rsidDel="00EA1A11">
          <w:rPr>
            <w:noProof/>
          </w:rPr>
          <w:delText>Identification</w:delText>
        </w:r>
        <w:r w:rsidDel="00EA1A11">
          <w:rPr>
            <w:noProof/>
            <w:webHidden/>
          </w:rPr>
          <w:tab/>
          <w:delText>147</w:delText>
        </w:r>
      </w:del>
    </w:p>
    <w:p w14:paraId="5A20E65A" w14:textId="77777777" w:rsidR="00745DB6" w:rsidDel="00EA1A11" w:rsidRDefault="00745DB6">
      <w:pPr>
        <w:pStyle w:val="TOC3"/>
        <w:rPr>
          <w:del w:id="789" w:author="m.kalaitzaki" w:date="2019-05-16T10:06:00Z"/>
          <w:rFonts w:asciiTheme="minorHAnsi" w:eastAsiaTheme="minorEastAsia" w:hAnsiTheme="minorHAnsi" w:cstheme="minorBidi"/>
          <w:noProof/>
          <w:sz w:val="22"/>
          <w:szCs w:val="22"/>
          <w:lang w:val="de-DE"/>
        </w:rPr>
      </w:pPr>
      <w:del w:id="790" w:author="m.kalaitzaki" w:date="2019-05-16T10:06:00Z">
        <w:r w:rsidRPr="00EA1A11" w:rsidDel="00EA1A11">
          <w:rPr>
            <w:noProof/>
          </w:rPr>
          <w:delText>9.1.2</w:delText>
        </w:r>
        <w:r w:rsidDel="00EA1A11">
          <w:rPr>
            <w:rFonts w:asciiTheme="minorHAnsi" w:eastAsiaTheme="minorEastAsia" w:hAnsiTheme="minorHAnsi" w:cstheme="minorBidi"/>
            <w:noProof/>
            <w:sz w:val="22"/>
            <w:szCs w:val="22"/>
            <w:lang w:val="de-DE"/>
          </w:rPr>
          <w:tab/>
        </w:r>
        <w:r w:rsidRPr="00EA1A11" w:rsidDel="00EA1A11">
          <w:rPr>
            <w:noProof/>
          </w:rPr>
          <w:delText>Connection Face</w:delText>
        </w:r>
        <w:r w:rsidDel="00EA1A11">
          <w:rPr>
            <w:noProof/>
            <w:webHidden/>
          </w:rPr>
          <w:tab/>
          <w:delText>147</w:delText>
        </w:r>
      </w:del>
    </w:p>
    <w:p w14:paraId="3B3203EE" w14:textId="77777777" w:rsidR="00745DB6" w:rsidDel="00EA1A11" w:rsidRDefault="00745DB6">
      <w:pPr>
        <w:pStyle w:val="TOC3"/>
        <w:rPr>
          <w:del w:id="791" w:author="m.kalaitzaki" w:date="2019-05-16T10:06:00Z"/>
          <w:rFonts w:asciiTheme="minorHAnsi" w:eastAsiaTheme="minorEastAsia" w:hAnsiTheme="minorHAnsi" w:cstheme="minorBidi"/>
          <w:noProof/>
          <w:sz w:val="22"/>
          <w:szCs w:val="22"/>
          <w:lang w:val="de-DE"/>
        </w:rPr>
      </w:pPr>
      <w:del w:id="792" w:author="m.kalaitzaki" w:date="2019-05-16T10:06:00Z">
        <w:r w:rsidRPr="00EA1A11" w:rsidDel="00EA1A11">
          <w:rPr>
            <w:noProof/>
          </w:rPr>
          <w:delText>9.1.3</w:delText>
        </w:r>
        <w:r w:rsidDel="00EA1A11">
          <w:rPr>
            <w:rFonts w:asciiTheme="minorHAnsi" w:eastAsiaTheme="minorEastAsia" w:hAnsiTheme="minorHAnsi" w:cstheme="minorBidi"/>
            <w:noProof/>
            <w:sz w:val="22"/>
            <w:szCs w:val="22"/>
            <w:lang w:val="de-DE"/>
          </w:rPr>
          <w:tab/>
        </w:r>
        <w:r w:rsidRPr="00EA1A11" w:rsidDel="00EA1A11">
          <w:rPr>
            <w:noProof/>
          </w:rPr>
          <w:delText>Type Specification</w:delText>
        </w:r>
        <w:r w:rsidDel="00EA1A11">
          <w:rPr>
            <w:noProof/>
            <w:webHidden/>
          </w:rPr>
          <w:tab/>
          <w:delText>149</w:delText>
        </w:r>
      </w:del>
    </w:p>
    <w:p w14:paraId="08CD9742" w14:textId="77777777" w:rsidR="00745DB6" w:rsidDel="00EA1A11" w:rsidRDefault="00745DB6">
      <w:pPr>
        <w:pStyle w:val="TOC2"/>
        <w:tabs>
          <w:tab w:val="left" w:pos="660"/>
          <w:tab w:val="right" w:leader="dot" w:pos="9060"/>
        </w:tabs>
        <w:rPr>
          <w:del w:id="793" w:author="m.kalaitzaki" w:date="2019-05-16T10:06:00Z"/>
          <w:rFonts w:asciiTheme="minorHAnsi" w:eastAsiaTheme="minorEastAsia" w:hAnsiTheme="minorHAnsi" w:cstheme="minorBidi"/>
          <w:b w:val="0"/>
          <w:bCs w:val="0"/>
          <w:noProof/>
          <w:sz w:val="22"/>
          <w:szCs w:val="22"/>
          <w:lang w:val="de-DE"/>
        </w:rPr>
      </w:pPr>
      <w:del w:id="794" w:author="m.kalaitzaki" w:date="2019-05-16T10:06:00Z">
        <w:r w:rsidRPr="00EA1A11" w:rsidDel="00EA1A11">
          <w:rPr>
            <w:noProof/>
          </w:rPr>
          <w:delText>9.2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Adhesive Faces</w:delText>
        </w:r>
        <w:r w:rsidDel="00EA1A11">
          <w:rPr>
            <w:noProof/>
            <w:webHidden/>
          </w:rPr>
          <w:tab/>
          <w:delText>150</w:delText>
        </w:r>
      </w:del>
    </w:p>
    <w:p w14:paraId="523071A1" w14:textId="77777777" w:rsidR="00745DB6" w:rsidDel="00EA1A11" w:rsidRDefault="00745DB6">
      <w:pPr>
        <w:pStyle w:val="TOC1"/>
        <w:tabs>
          <w:tab w:val="left" w:pos="660"/>
          <w:tab w:val="right" w:leader="dot" w:pos="9060"/>
        </w:tabs>
        <w:rPr>
          <w:del w:id="795" w:author="m.kalaitzaki" w:date="2019-05-16T10:06:00Z"/>
          <w:rFonts w:asciiTheme="minorHAnsi" w:eastAsiaTheme="minorEastAsia" w:hAnsiTheme="minorHAnsi" w:cstheme="minorBidi"/>
          <w:b w:val="0"/>
          <w:bCs w:val="0"/>
          <w:caps w:val="0"/>
          <w:noProof/>
          <w:sz w:val="22"/>
          <w:szCs w:val="22"/>
          <w:lang w:val="de-DE"/>
        </w:rPr>
      </w:pPr>
      <w:del w:id="796" w:author="m.kalaitzaki" w:date="2019-05-16T10:06:00Z">
        <w:r w:rsidRPr="00EA1A11" w:rsidDel="00EA1A11">
          <w:rPr>
            <w:noProof/>
            <w14:scene3d>
              <w14:camera w14:prst="orthographicFront"/>
              <w14:lightRig w14:rig="threePt" w14:dir="t">
                <w14:rot w14:lat="0" w14:lon="0" w14:rev="0"/>
              </w14:lightRig>
            </w14:scene3d>
          </w:rPr>
          <w:delText>10</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Future extensions</w:delText>
        </w:r>
        <w:r w:rsidDel="00EA1A11">
          <w:rPr>
            <w:noProof/>
            <w:webHidden/>
          </w:rPr>
          <w:tab/>
          <w:delText>152</w:delText>
        </w:r>
      </w:del>
    </w:p>
    <w:p w14:paraId="2783FF3D" w14:textId="77777777" w:rsidR="00745DB6" w:rsidDel="00EA1A11" w:rsidRDefault="00745DB6">
      <w:pPr>
        <w:pStyle w:val="TOC2"/>
        <w:tabs>
          <w:tab w:val="left" w:pos="660"/>
          <w:tab w:val="right" w:leader="dot" w:pos="9060"/>
        </w:tabs>
        <w:rPr>
          <w:del w:id="797" w:author="m.kalaitzaki" w:date="2019-05-16T10:06:00Z"/>
          <w:rFonts w:asciiTheme="minorHAnsi" w:eastAsiaTheme="minorEastAsia" w:hAnsiTheme="minorHAnsi" w:cstheme="minorBidi"/>
          <w:b w:val="0"/>
          <w:bCs w:val="0"/>
          <w:noProof/>
          <w:sz w:val="22"/>
          <w:szCs w:val="22"/>
          <w:lang w:val="de-DE"/>
        </w:rPr>
      </w:pPr>
      <w:del w:id="798" w:author="m.kalaitzaki" w:date="2019-05-16T10:06:00Z">
        <w:r w:rsidRPr="00EA1A11" w:rsidDel="00EA1A11">
          <w:rPr>
            <w:noProof/>
          </w:rPr>
          <w:delText>10.1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Additional parameters for spot and seam welds</w:delText>
        </w:r>
        <w:r w:rsidDel="00EA1A11">
          <w:rPr>
            <w:noProof/>
            <w:webHidden/>
          </w:rPr>
          <w:tab/>
          <w:delText>152</w:delText>
        </w:r>
      </w:del>
    </w:p>
    <w:p w14:paraId="0DE38128" w14:textId="77777777" w:rsidR="00745DB6" w:rsidDel="00EA1A11" w:rsidRDefault="00745DB6">
      <w:pPr>
        <w:pStyle w:val="TOC2"/>
        <w:tabs>
          <w:tab w:val="left" w:pos="660"/>
          <w:tab w:val="right" w:leader="dot" w:pos="9060"/>
        </w:tabs>
        <w:rPr>
          <w:del w:id="799" w:author="m.kalaitzaki" w:date="2019-05-16T10:06:00Z"/>
          <w:rFonts w:asciiTheme="minorHAnsi" w:eastAsiaTheme="minorEastAsia" w:hAnsiTheme="minorHAnsi" w:cstheme="minorBidi"/>
          <w:b w:val="0"/>
          <w:bCs w:val="0"/>
          <w:noProof/>
          <w:sz w:val="22"/>
          <w:szCs w:val="22"/>
          <w:lang w:val="de-DE"/>
        </w:rPr>
      </w:pPr>
      <w:del w:id="800" w:author="m.kalaitzaki" w:date="2019-05-16T10:06:00Z">
        <w:r w:rsidRPr="00EA1A11" w:rsidDel="00EA1A11">
          <w:rPr>
            <w:noProof/>
          </w:rPr>
          <w:delText>10.2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Other relevant and new joint types</w:delText>
        </w:r>
        <w:r w:rsidDel="00EA1A11">
          <w:rPr>
            <w:noProof/>
            <w:webHidden/>
          </w:rPr>
          <w:tab/>
          <w:delText>152</w:delText>
        </w:r>
      </w:del>
    </w:p>
    <w:p w14:paraId="6BDEA5A2" w14:textId="77777777" w:rsidR="00745DB6" w:rsidDel="00EA1A11" w:rsidRDefault="00745DB6">
      <w:pPr>
        <w:pStyle w:val="TOC1"/>
        <w:tabs>
          <w:tab w:val="left" w:pos="660"/>
          <w:tab w:val="right" w:leader="dot" w:pos="9060"/>
        </w:tabs>
        <w:rPr>
          <w:del w:id="801" w:author="m.kalaitzaki" w:date="2019-05-16T10:06:00Z"/>
          <w:rFonts w:asciiTheme="minorHAnsi" w:eastAsiaTheme="minorEastAsia" w:hAnsiTheme="minorHAnsi" w:cstheme="minorBidi"/>
          <w:b w:val="0"/>
          <w:bCs w:val="0"/>
          <w:caps w:val="0"/>
          <w:noProof/>
          <w:sz w:val="22"/>
          <w:szCs w:val="22"/>
          <w:lang w:val="de-DE"/>
        </w:rPr>
      </w:pPr>
      <w:del w:id="802" w:author="m.kalaitzaki" w:date="2019-05-16T10:06:00Z">
        <w:r w:rsidRPr="00EA1A11" w:rsidDel="00EA1A11">
          <w:rPr>
            <w:noProof/>
            <w14:scene3d>
              <w14:camera w14:prst="orthographicFront"/>
              <w14:lightRig w14:rig="threePt" w14:dir="t">
                <w14:rot w14:lat="0" w14:lon="0" w14:rev="0"/>
              </w14:lightRig>
            </w14:scene3d>
          </w:rPr>
          <w:delText>11</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Disclaimer</w:delText>
        </w:r>
        <w:r w:rsidDel="00EA1A11">
          <w:rPr>
            <w:noProof/>
            <w:webHidden/>
          </w:rPr>
          <w:tab/>
          <w:delText>153</w:delText>
        </w:r>
      </w:del>
    </w:p>
    <w:p w14:paraId="57852A57" w14:textId="77777777" w:rsidR="00745DB6" w:rsidDel="00EA1A11" w:rsidRDefault="00745DB6">
      <w:pPr>
        <w:pStyle w:val="TOC1"/>
        <w:tabs>
          <w:tab w:val="left" w:pos="660"/>
          <w:tab w:val="right" w:leader="dot" w:pos="9060"/>
        </w:tabs>
        <w:rPr>
          <w:del w:id="803" w:author="m.kalaitzaki" w:date="2019-05-16T10:06:00Z"/>
          <w:rFonts w:asciiTheme="minorHAnsi" w:eastAsiaTheme="minorEastAsia" w:hAnsiTheme="minorHAnsi" w:cstheme="minorBidi"/>
          <w:b w:val="0"/>
          <w:bCs w:val="0"/>
          <w:caps w:val="0"/>
          <w:noProof/>
          <w:sz w:val="22"/>
          <w:szCs w:val="22"/>
          <w:lang w:val="de-DE"/>
        </w:rPr>
      </w:pPr>
      <w:del w:id="804" w:author="m.kalaitzaki" w:date="2019-05-16T10:06:00Z">
        <w:r w:rsidRPr="00EA1A11" w:rsidDel="00EA1A11">
          <w:rPr>
            <w:noProof/>
            <w14:scene3d>
              <w14:camera w14:prst="orthographicFront"/>
              <w14:lightRig w14:rig="threePt" w14:dir="t">
                <w14:rot w14:lat="0" w14:lon="0" w14:rev="0"/>
              </w14:lightRig>
            </w14:scene3d>
          </w:rPr>
          <w:delText>12</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References</w:delText>
        </w:r>
        <w:r w:rsidDel="00EA1A11">
          <w:rPr>
            <w:noProof/>
            <w:webHidden/>
          </w:rPr>
          <w:tab/>
          <w:delText>154</w:delText>
        </w:r>
      </w:del>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52B7C667"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w:t>
      </w:r>
      <w:del w:id="805" w:author="Dr. Carsten Franke" w:date="2019-05-02T21:07:00Z">
        <w:r w:rsidDel="00783F73">
          <w:delText xml:space="preserve"> </w:delText>
        </w:r>
      </w:del>
      <w:r>
        <w:t xml:space="preserve">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6A692040" w14:textId="77777777" w:rsidR="00EA1A11" w:rsidRDefault="008D51C0">
      <w:pPr>
        <w:pStyle w:val="TableofFigures"/>
        <w:tabs>
          <w:tab w:val="right" w:leader="dot" w:pos="9060"/>
        </w:tabs>
        <w:rPr>
          <w:ins w:id="806" w:author="m.kalaitzaki" w:date="2019-05-16T10:06:00Z"/>
          <w:rFonts w:asciiTheme="minorHAnsi" w:eastAsiaTheme="minorEastAsia" w:hAnsiTheme="minorHAnsi" w:cstheme="minorBidi"/>
          <w:noProof/>
          <w:szCs w:val="22"/>
          <w:lang w:eastAsia="en-US"/>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ins w:id="807" w:author="m.kalaitzaki" w:date="2019-05-16T10:06:00Z">
        <w:r w:rsidR="00EA1A11" w:rsidRPr="00A47FC2">
          <w:rPr>
            <w:rStyle w:val="Hyperlink"/>
            <w:noProof/>
          </w:rPr>
          <w:fldChar w:fldCharType="begin"/>
        </w:r>
        <w:r w:rsidR="00EA1A11" w:rsidRPr="00A47FC2">
          <w:rPr>
            <w:rStyle w:val="Hyperlink"/>
            <w:noProof/>
          </w:rPr>
          <w:instrText xml:space="preserve"> </w:instrText>
        </w:r>
        <w:r w:rsidR="00EA1A11">
          <w:rPr>
            <w:noProof/>
          </w:rPr>
          <w:instrText>HYPERLINK \l "_Toc8893754"</w:instrText>
        </w:r>
        <w:r w:rsidR="00EA1A11" w:rsidRPr="00A47FC2">
          <w:rPr>
            <w:rStyle w:val="Hyperlink"/>
            <w:noProof/>
          </w:rPr>
          <w:instrText xml:space="preserve"> </w:instrText>
        </w:r>
        <w:r w:rsidR="00EA1A11" w:rsidRPr="00A47FC2">
          <w:rPr>
            <w:rStyle w:val="Hyperlink"/>
            <w:noProof/>
          </w:rPr>
          <w:fldChar w:fldCharType="separate"/>
        </w:r>
        <w:r w:rsidR="00EA1A11" w:rsidRPr="00A47FC2">
          <w:rPr>
            <w:rStyle w:val="Hyperlink"/>
            <w:noProof/>
          </w:rPr>
          <w:t>Figure 1: Seam weld as 1</w:t>
        </w:r>
        <w:r w:rsidR="00EA1A11" w:rsidRPr="00A47FC2">
          <w:rPr>
            <w:rStyle w:val="Hyperlink"/>
            <w:noProof/>
          </w:rPr>
          <w:noBreakHyphen/>
          <w:t>dimensional joint</w:t>
        </w:r>
        <w:r w:rsidR="00EA1A11">
          <w:rPr>
            <w:noProof/>
            <w:webHidden/>
          </w:rPr>
          <w:tab/>
        </w:r>
        <w:r w:rsidR="00EA1A11">
          <w:rPr>
            <w:noProof/>
            <w:webHidden/>
          </w:rPr>
          <w:fldChar w:fldCharType="begin"/>
        </w:r>
        <w:r w:rsidR="00EA1A11">
          <w:rPr>
            <w:noProof/>
            <w:webHidden/>
          </w:rPr>
          <w:instrText xml:space="preserve"> PAGEREF _Toc8893754 \h </w:instrText>
        </w:r>
      </w:ins>
      <w:r w:rsidR="00EA1A11">
        <w:rPr>
          <w:noProof/>
          <w:webHidden/>
        </w:rPr>
      </w:r>
      <w:r w:rsidR="00EA1A11">
        <w:rPr>
          <w:noProof/>
          <w:webHidden/>
        </w:rPr>
        <w:fldChar w:fldCharType="separate"/>
      </w:r>
      <w:ins w:id="808" w:author="m.kalaitzaki" w:date="2019-05-16T10:06:00Z">
        <w:r w:rsidR="00EA1A11">
          <w:rPr>
            <w:noProof/>
            <w:webHidden/>
          </w:rPr>
          <w:t>20</w:t>
        </w:r>
        <w:r w:rsidR="00EA1A11">
          <w:rPr>
            <w:noProof/>
            <w:webHidden/>
          </w:rPr>
          <w:fldChar w:fldCharType="end"/>
        </w:r>
        <w:r w:rsidR="00EA1A11" w:rsidRPr="00A47FC2">
          <w:rPr>
            <w:rStyle w:val="Hyperlink"/>
            <w:noProof/>
          </w:rPr>
          <w:fldChar w:fldCharType="end"/>
        </w:r>
      </w:ins>
    </w:p>
    <w:p w14:paraId="5E071595" w14:textId="77777777" w:rsidR="00EA1A11" w:rsidRDefault="00EA1A11">
      <w:pPr>
        <w:pStyle w:val="TableofFigures"/>
        <w:tabs>
          <w:tab w:val="right" w:leader="dot" w:pos="9060"/>
        </w:tabs>
        <w:rPr>
          <w:ins w:id="809" w:author="m.kalaitzaki" w:date="2019-05-16T10:06:00Z"/>
          <w:rFonts w:asciiTheme="minorHAnsi" w:eastAsiaTheme="minorEastAsia" w:hAnsiTheme="minorHAnsi" w:cstheme="minorBidi"/>
          <w:noProof/>
          <w:szCs w:val="22"/>
          <w:lang w:eastAsia="en-US"/>
        </w:rPr>
      </w:pPr>
      <w:ins w:id="81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_Toc8893755 \h </w:instrText>
        </w:r>
      </w:ins>
      <w:r>
        <w:rPr>
          <w:noProof/>
          <w:webHidden/>
        </w:rPr>
      </w:r>
      <w:r>
        <w:rPr>
          <w:noProof/>
          <w:webHidden/>
        </w:rPr>
        <w:fldChar w:fldCharType="separate"/>
      </w:r>
      <w:ins w:id="811" w:author="m.kalaitzaki" w:date="2019-05-16T10:06:00Z">
        <w:r>
          <w:rPr>
            <w:noProof/>
            <w:webHidden/>
          </w:rPr>
          <w:t>21</w:t>
        </w:r>
        <w:r>
          <w:rPr>
            <w:noProof/>
            <w:webHidden/>
          </w:rPr>
          <w:fldChar w:fldCharType="end"/>
        </w:r>
        <w:r w:rsidRPr="00A47FC2">
          <w:rPr>
            <w:rStyle w:val="Hyperlink"/>
            <w:noProof/>
          </w:rPr>
          <w:fldChar w:fldCharType="end"/>
        </w:r>
      </w:ins>
    </w:p>
    <w:p w14:paraId="50D3E944" w14:textId="77777777" w:rsidR="00EA1A11" w:rsidRDefault="00EA1A11">
      <w:pPr>
        <w:pStyle w:val="TableofFigures"/>
        <w:tabs>
          <w:tab w:val="right" w:leader="dot" w:pos="9060"/>
        </w:tabs>
        <w:rPr>
          <w:ins w:id="812" w:author="m.kalaitzaki" w:date="2019-05-16T10:06:00Z"/>
          <w:rFonts w:asciiTheme="minorHAnsi" w:eastAsiaTheme="minorEastAsia" w:hAnsiTheme="minorHAnsi" w:cstheme="minorBidi"/>
          <w:noProof/>
          <w:szCs w:val="22"/>
          <w:lang w:eastAsia="en-US"/>
        </w:rPr>
      </w:pPr>
      <w:ins w:id="81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_Toc8893756 \h </w:instrText>
        </w:r>
      </w:ins>
      <w:r>
        <w:rPr>
          <w:noProof/>
          <w:webHidden/>
        </w:rPr>
      </w:r>
      <w:r>
        <w:rPr>
          <w:noProof/>
          <w:webHidden/>
        </w:rPr>
        <w:fldChar w:fldCharType="separate"/>
      </w:r>
      <w:ins w:id="814" w:author="m.kalaitzaki" w:date="2019-05-16T10:06:00Z">
        <w:r>
          <w:rPr>
            <w:noProof/>
            <w:webHidden/>
          </w:rPr>
          <w:t>21</w:t>
        </w:r>
        <w:r>
          <w:rPr>
            <w:noProof/>
            <w:webHidden/>
          </w:rPr>
          <w:fldChar w:fldCharType="end"/>
        </w:r>
        <w:r w:rsidRPr="00A47FC2">
          <w:rPr>
            <w:rStyle w:val="Hyperlink"/>
            <w:noProof/>
          </w:rPr>
          <w:fldChar w:fldCharType="end"/>
        </w:r>
      </w:ins>
    </w:p>
    <w:p w14:paraId="6CA8C45F" w14:textId="77777777" w:rsidR="00EA1A11" w:rsidRDefault="00EA1A11">
      <w:pPr>
        <w:pStyle w:val="TableofFigures"/>
        <w:tabs>
          <w:tab w:val="right" w:leader="dot" w:pos="9060"/>
        </w:tabs>
        <w:rPr>
          <w:ins w:id="815" w:author="m.kalaitzaki" w:date="2019-05-16T10:06:00Z"/>
          <w:rFonts w:asciiTheme="minorHAnsi" w:eastAsiaTheme="minorEastAsia" w:hAnsiTheme="minorHAnsi" w:cstheme="minorBidi"/>
          <w:noProof/>
          <w:szCs w:val="22"/>
          <w:lang w:eastAsia="en-US"/>
        </w:rPr>
      </w:pPr>
      <w:ins w:id="81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 The Development Process</w:t>
        </w:r>
        <w:r>
          <w:rPr>
            <w:noProof/>
            <w:webHidden/>
          </w:rPr>
          <w:tab/>
        </w:r>
        <w:r>
          <w:rPr>
            <w:noProof/>
            <w:webHidden/>
          </w:rPr>
          <w:fldChar w:fldCharType="begin"/>
        </w:r>
        <w:r>
          <w:rPr>
            <w:noProof/>
            <w:webHidden/>
          </w:rPr>
          <w:instrText xml:space="preserve"> PAGEREF _Toc8893757 \h </w:instrText>
        </w:r>
      </w:ins>
      <w:r>
        <w:rPr>
          <w:noProof/>
          <w:webHidden/>
        </w:rPr>
      </w:r>
      <w:r>
        <w:rPr>
          <w:noProof/>
          <w:webHidden/>
        </w:rPr>
        <w:fldChar w:fldCharType="separate"/>
      </w:r>
      <w:ins w:id="817" w:author="m.kalaitzaki" w:date="2019-05-16T10:06:00Z">
        <w:r>
          <w:rPr>
            <w:noProof/>
            <w:webHidden/>
          </w:rPr>
          <w:t>22</w:t>
        </w:r>
        <w:r>
          <w:rPr>
            <w:noProof/>
            <w:webHidden/>
          </w:rPr>
          <w:fldChar w:fldCharType="end"/>
        </w:r>
        <w:r w:rsidRPr="00A47FC2">
          <w:rPr>
            <w:rStyle w:val="Hyperlink"/>
            <w:noProof/>
          </w:rPr>
          <w:fldChar w:fldCharType="end"/>
        </w:r>
      </w:ins>
    </w:p>
    <w:p w14:paraId="21825538" w14:textId="77777777" w:rsidR="00EA1A11" w:rsidRDefault="00EA1A11">
      <w:pPr>
        <w:pStyle w:val="TableofFigures"/>
        <w:tabs>
          <w:tab w:val="right" w:leader="dot" w:pos="9060"/>
        </w:tabs>
        <w:rPr>
          <w:ins w:id="818" w:author="m.kalaitzaki" w:date="2019-05-16T10:06:00Z"/>
          <w:rFonts w:asciiTheme="minorHAnsi" w:eastAsiaTheme="minorEastAsia" w:hAnsiTheme="minorHAnsi" w:cstheme="minorBidi"/>
          <w:noProof/>
          <w:szCs w:val="22"/>
          <w:lang w:eastAsia="en-US"/>
        </w:rPr>
      </w:pPr>
      <w:ins w:id="81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_Toc8893758 \h </w:instrText>
        </w:r>
      </w:ins>
      <w:r>
        <w:rPr>
          <w:noProof/>
          <w:webHidden/>
        </w:rPr>
      </w:r>
      <w:r>
        <w:rPr>
          <w:noProof/>
          <w:webHidden/>
        </w:rPr>
        <w:fldChar w:fldCharType="separate"/>
      </w:r>
      <w:ins w:id="820" w:author="m.kalaitzaki" w:date="2019-05-16T10:06:00Z">
        <w:r>
          <w:rPr>
            <w:noProof/>
            <w:webHidden/>
          </w:rPr>
          <w:t>22</w:t>
        </w:r>
        <w:r>
          <w:rPr>
            <w:noProof/>
            <w:webHidden/>
          </w:rPr>
          <w:fldChar w:fldCharType="end"/>
        </w:r>
        <w:r w:rsidRPr="00A47FC2">
          <w:rPr>
            <w:rStyle w:val="Hyperlink"/>
            <w:noProof/>
          </w:rPr>
          <w:fldChar w:fldCharType="end"/>
        </w:r>
      </w:ins>
    </w:p>
    <w:p w14:paraId="200BFD9E" w14:textId="77777777" w:rsidR="00EA1A11" w:rsidRDefault="00EA1A11">
      <w:pPr>
        <w:pStyle w:val="TableofFigures"/>
        <w:tabs>
          <w:tab w:val="right" w:leader="dot" w:pos="9060"/>
        </w:tabs>
        <w:rPr>
          <w:ins w:id="821" w:author="m.kalaitzaki" w:date="2019-05-16T10:06:00Z"/>
          <w:rFonts w:asciiTheme="minorHAnsi" w:eastAsiaTheme="minorEastAsia" w:hAnsiTheme="minorHAnsi" w:cstheme="minorBidi"/>
          <w:noProof/>
          <w:szCs w:val="22"/>
          <w:lang w:eastAsia="en-US"/>
        </w:rPr>
      </w:pPr>
      <w:ins w:id="82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_Toc8893759 \h </w:instrText>
        </w:r>
      </w:ins>
      <w:r>
        <w:rPr>
          <w:noProof/>
          <w:webHidden/>
        </w:rPr>
      </w:r>
      <w:r>
        <w:rPr>
          <w:noProof/>
          <w:webHidden/>
        </w:rPr>
        <w:fldChar w:fldCharType="separate"/>
      </w:r>
      <w:ins w:id="823" w:author="m.kalaitzaki" w:date="2019-05-16T10:06:00Z">
        <w:r>
          <w:rPr>
            <w:noProof/>
            <w:webHidden/>
          </w:rPr>
          <w:t>27</w:t>
        </w:r>
        <w:r>
          <w:rPr>
            <w:noProof/>
            <w:webHidden/>
          </w:rPr>
          <w:fldChar w:fldCharType="end"/>
        </w:r>
        <w:r w:rsidRPr="00A47FC2">
          <w:rPr>
            <w:rStyle w:val="Hyperlink"/>
            <w:noProof/>
          </w:rPr>
          <w:fldChar w:fldCharType="end"/>
        </w:r>
      </w:ins>
    </w:p>
    <w:p w14:paraId="070D59B0" w14:textId="77777777" w:rsidR="00EA1A11" w:rsidRDefault="00EA1A11">
      <w:pPr>
        <w:pStyle w:val="TableofFigures"/>
        <w:tabs>
          <w:tab w:val="right" w:leader="dot" w:pos="9060"/>
        </w:tabs>
        <w:rPr>
          <w:ins w:id="824" w:author="m.kalaitzaki" w:date="2019-05-16T10:06:00Z"/>
          <w:rFonts w:asciiTheme="minorHAnsi" w:eastAsiaTheme="minorEastAsia" w:hAnsiTheme="minorHAnsi" w:cstheme="minorBidi"/>
          <w:noProof/>
          <w:szCs w:val="22"/>
          <w:lang w:eastAsia="en-US"/>
        </w:rPr>
      </w:pPr>
      <w:ins w:id="82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 Robscans with Different Rotation Angles; Two of them Mirrored</w:t>
        </w:r>
        <w:r>
          <w:rPr>
            <w:noProof/>
            <w:webHidden/>
          </w:rPr>
          <w:tab/>
        </w:r>
        <w:r>
          <w:rPr>
            <w:noProof/>
            <w:webHidden/>
          </w:rPr>
          <w:fldChar w:fldCharType="begin"/>
        </w:r>
        <w:r>
          <w:rPr>
            <w:noProof/>
            <w:webHidden/>
          </w:rPr>
          <w:instrText xml:space="preserve"> PAGEREF _Toc8893760 \h </w:instrText>
        </w:r>
      </w:ins>
      <w:r>
        <w:rPr>
          <w:noProof/>
          <w:webHidden/>
        </w:rPr>
      </w:r>
      <w:r>
        <w:rPr>
          <w:noProof/>
          <w:webHidden/>
        </w:rPr>
        <w:fldChar w:fldCharType="separate"/>
      </w:r>
      <w:ins w:id="826" w:author="m.kalaitzaki" w:date="2019-05-16T10:06:00Z">
        <w:r>
          <w:rPr>
            <w:noProof/>
            <w:webHidden/>
          </w:rPr>
          <w:t>54</w:t>
        </w:r>
        <w:r>
          <w:rPr>
            <w:noProof/>
            <w:webHidden/>
          </w:rPr>
          <w:fldChar w:fldCharType="end"/>
        </w:r>
        <w:r w:rsidRPr="00A47FC2">
          <w:rPr>
            <w:rStyle w:val="Hyperlink"/>
            <w:noProof/>
          </w:rPr>
          <w:fldChar w:fldCharType="end"/>
        </w:r>
      </w:ins>
    </w:p>
    <w:p w14:paraId="26366CC3" w14:textId="77777777" w:rsidR="00EA1A11" w:rsidRDefault="00EA1A11">
      <w:pPr>
        <w:pStyle w:val="TableofFigures"/>
        <w:tabs>
          <w:tab w:val="right" w:leader="dot" w:pos="9060"/>
        </w:tabs>
        <w:rPr>
          <w:ins w:id="827" w:author="m.kalaitzaki" w:date="2019-05-16T10:06:00Z"/>
          <w:rFonts w:asciiTheme="minorHAnsi" w:eastAsiaTheme="minorEastAsia" w:hAnsiTheme="minorHAnsi" w:cstheme="minorBidi"/>
          <w:noProof/>
          <w:szCs w:val="22"/>
          <w:lang w:eastAsia="en-US"/>
        </w:rPr>
      </w:pPr>
      <w:ins w:id="82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8: Rivet head types</w:t>
        </w:r>
        <w:r>
          <w:rPr>
            <w:noProof/>
            <w:webHidden/>
          </w:rPr>
          <w:tab/>
        </w:r>
        <w:r>
          <w:rPr>
            <w:noProof/>
            <w:webHidden/>
          </w:rPr>
          <w:fldChar w:fldCharType="begin"/>
        </w:r>
        <w:r>
          <w:rPr>
            <w:noProof/>
            <w:webHidden/>
          </w:rPr>
          <w:instrText xml:space="preserve"> PAGEREF _Toc8893761 \h </w:instrText>
        </w:r>
      </w:ins>
      <w:r>
        <w:rPr>
          <w:noProof/>
          <w:webHidden/>
        </w:rPr>
      </w:r>
      <w:r>
        <w:rPr>
          <w:noProof/>
          <w:webHidden/>
        </w:rPr>
        <w:fldChar w:fldCharType="separate"/>
      </w:r>
      <w:ins w:id="829" w:author="m.kalaitzaki" w:date="2019-05-16T10:06:00Z">
        <w:r>
          <w:rPr>
            <w:noProof/>
            <w:webHidden/>
          </w:rPr>
          <w:t>57</w:t>
        </w:r>
        <w:r>
          <w:rPr>
            <w:noProof/>
            <w:webHidden/>
          </w:rPr>
          <w:fldChar w:fldCharType="end"/>
        </w:r>
        <w:r w:rsidRPr="00A47FC2">
          <w:rPr>
            <w:rStyle w:val="Hyperlink"/>
            <w:noProof/>
          </w:rPr>
          <w:fldChar w:fldCharType="end"/>
        </w:r>
      </w:ins>
    </w:p>
    <w:p w14:paraId="10F734AF" w14:textId="77777777" w:rsidR="00EA1A11" w:rsidRDefault="00EA1A11">
      <w:pPr>
        <w:pStyle w:val="TableofFigures"/>
        <w:tabs>
          <w:tab w:val="right" w:leader="dot" w:pos="9060"/>
        </w:tabs>
        <w:rPr>
          <w:ins w:id="830" w:author="m.kalaitzaki" w:date="2019-05-16T10:06:00Z"/>
          <w:rFonts w:asciiTheme="minorHAnsi" w:eastAsiaTheme="minorEastAsia" w:hAnsiTheme="minorHAnsi" w:cstheme="minorBidi"/>
          <w:noProof/>
          <w:szCs w:val="22"/>
          <w:lang w:eastAsia="en-US"/>
        </w:rPr>
      </w:pPr>
      <w:ins w:id="83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9: Cross Section of a blind rivet</w:t>
        </w:r>
        <w:r>
          <w:rPr>
            <w:noProof/>
            <w:webHidden/>
          </w:rPr>
          <w:tab/>
        </w:r>
        <w:r>
          <w:rPr>
            <w:noProof/>
            <w:webHidden/>
          </w:rPr>
          <w:fldChar w:fldCharType="begin"/>
        </w:r>
        <w:r>
          <w:rPr>
            <w:noProof/>
            <w:webHidden/>
          </w:rPr>
          <w:instrText xml:space="preserve"> PAGEREF _Toc8893762 \h </w:instrText>
        </w:r>
      </w:ins>
      <w:r>
        <w:rPr>
          <w:noProof/>
          <w:webHidden/>
        </w:rPr>
      </w:r>
      <w:r>
        <w:rPr>
          <w:noProof/>
          <w:webHidden/>
        </w:rPr>
        <w:fldChar w:fldCharType="separate"/>
      </w:r>
      <w:ins w:id="832" w:author="m.kalaitzaki" w:date="2019-05-16T10:06:00Z">
        <w:r>
          <w:rPr>
            <w:noProof/>
            <w:webHidden/>
          </w:rPr>
          <w:t>59</w:t>
        </w:r>
        <w:r>
          <w:rPr>
            <w:noProof/>
            <w:webHidden/>
          </w:rPr>
          <w:fldChar w:fldCharType="end"/>
        </w:r>
        <w:r w:rsidRPr="00A47FC2">
          <w:rPr>
            <w:rStyle w:val="Hyperlink"/>
            <w:noProof/>
          </w:rPr>
          <w:fldChar w:fldCharType="end"/>
        </w:r>
      </w:ins>
    </w:p>
    <w:p w14:paraId="76ACC7C1" w14:textId="77777777" w:rsidR="00EA1A11" w:rsidRDefault="00EA1A11">
      <w:pPr>
        <w:pStyle w:val="TableofFigures"/>
        <w:tabs>
          <w:tab w:val="right" w:leader="dot" w:pos="9060"/>
        </w:tabs>
        <w:rPr>
          <w:ins w:id="833" w:author="m.kalaitzaki" w:date="2019-05-16T10:06:00Z"/>
          <w:rFonts w:asciiTheme="minorHAnsi" w:eastAsiaTheme="minorEastAsia" w:hAnsiTheme="minorHAnsi" w:cstheme="minorBidi"/>
          <w:noProof/>
          <w:szCs w:val="22"/>
          <w:lang w:eastAsia="en-US"/>
        </w:rPr>
      </w:pPr>
      <w:ins w:id="83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10: Thick and Thin Assembling</w:t>
        </w:r>
        <w:r>
          <w:rPr>
            <w:noProof/>
            <w:webHidden/>
          </w:rPr>
          <w:tab/>
        </w:r>
        <w:r>
          <w:rPr>
            <w:noProof/>
            <w:webHidden/>
          </w:rPr>
          <w:fldChar w:fldCharType="begin"/>
        </w:r>
        <w:r>
          <w:rPr>
            <w:noProof/>
            <w:webHidden/>
          </w:rPr>
          <w:instrText xml:space="preserve"> PAGEREF _Toc8893763 \h </w:instrText>
        </w:r>
      </w:ins>
      <w:r>
        <w:rPr>
          <w:noProof/>
          <w:webHidden/>
        </w:rPr>
      </w:r>
      <w:r>
        <w:rPr>
          <w:noProof/>
          <w:webHidden/>
        </w:rPr>
        <w:fldChar w:fldCharType="separate"/>
      </w:r>
      <w:ins w:id="835" w:author="m.kalaitzaki" w:date="2019-05-16T10:06:00Z">
        <w:r>
          <w:rPr>
            <w:noProof/>
            <w:webHidden/>
          </w:rPr>
          <w:t>59</w:t>
        </w:r>
        <w:r>
          <w:rPr>
            <w:noProof/>
            <w:webHidden/>
          </w:rPr>
          <w:fldChar w:fldCharType="end"/>
        </w:r>
        <w:r w:rsidRPr="00A47FC2">
          <w:rPr>
            <w:rStyle w:val="Hyperlink"/>
            <w:noProof/>
          </w:rPr>
          <w:fldChar w:fldCharType="end"/>
        </w:r>
      </w:ins>
    </w:p>
    <w:p w14:paraId="5D78416E" w14:textId="77777777" w:rsidR="00EA1A11" w:rsidRDefault="00EA1A11">
      <w:pPr>
        <w:pStyle w:val="TableofFigures"/>
        <w:tabs>
          <w:tab w:val="right" w:leader="dot" w:pos="9060"/>
        </w:tabs>
        <w:rPr>
          <w:ins w:id="836" w:author="m.kalaitzaki" w:date="2019-05-16T10:06:00Z"/>
          <w:rFonts w:asciiTheme="minorHAnsi" w:eastAsiaTheme="minorEastAsia" w:hAnsiTheme="minorHAnsi" w:cstheme="minorBidi"/>
          <w:noProof/>
          <w:szCs w:val="22"/>
          <w:lang w:eastAsia="en-US"/>
        </w:rPr>
      </w:pPr>
      <w:ins w:id="83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11: Fastening Soft and Hard</w:t>
        </w:r>
        <w:r>
          <w:rPr>
            <w:noProof/>
            <w:webHidden/>
          </w:rPr>
          <w:tab/>
        </w:r>
        <w:r>
          <w:rPr>
            <w:noProof/>
            <w:webHidden/>
          </w:rPr>
          <w:fldChar w:fldCharType="begin"/>
        </w:r>
        <w:r>
          <w:rPr>
            <w:noProof/>
            <w:webHidden/>
          </w:rPr>
          <w:instrText xml:space="preserve"> PAGEREF _Toc8893764 \h </w:instrText>
        </w:r>
      </w:ins>
      <w:r>
        <w:rPr>
          <w:noProof/>
          <w:webHidden/>
        </w:rPr>
      </w:r>
      <w:r>
        <w:rPr>
          <w:noProof/>
          <w:webHidden/>
        </w:rPr>
        <w:fldChar w:fldCharType="separate"/>
      </w:r>
      <w:ins w:id="838" w:author="m.kalaitzaki" w:date="2019-05-16T10:06:00Z">
        <w:r>
          <w:rPr>
            <w:noProof/>
            <w:webHidden/>
          </w:rPr>
          <w:t>60</w:t>
        </w:r>
        <w:r>
          <w:rPr>
            <w:noProof/>
            <w:webHidden/>
          </w:rPr>
          <w:fldChar w:fldCharType="end"/>
        </w:r>
        <w:r w:rsidRPr="00A47FC2">
          <w:rPr>
            <w:rStyle w:val="Hyperlink"/>
            <w:noProof/>
          </w:rPr>
          <w:fldChar w:fldCharType="end"/>
        </w:r>
      </w:ins>
    </w:p>
    <w:p w14:paraId="6972FEC9" w14:textId="77777777" w:rsidR="00EA1A11" w:rsidRDefault="00EA1A11">
      <w:pPr>
        <w:pStyle w:val="TableofFigures"/>
        <w:tabs>
          <w:tab w:val="right" w:leader="dot" w:pos="9060"/>
        </w:tabs>
        <w:rPr>
          <w:ins w:id="839" w:author="m.kalaitzaki" w:date="2019-05-16T10:06:00Z"/>
          <w:rFonts w:asciiTheme="minorHAnsi" w:eastAsiaTheme="minorEastAsia" w:hAnsiTheme="minorHAnsi" w:cstheme="minorBidi"/>
          <w:noProof/>
          <w:szCs w:val="22"/>
          <w:lang w:eastAsia="en-US"/>
        </w:rPr>
      </w:pPr>
      <w:ins w:id="84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12: Cross Section of a Self-Piercing Rivet</w:t>
        </w:r>
        <w:r>
          <w:rPr>
            <w:noProof/>
            <w:webHidden/>
          </w:rPr>
          <w:tab/>
        </w:r>
        <w:r>
          <w:rPr>
            <w:noProof/>
            <w:webHidden/>
          </w:rPr>
          <w:fldChar w:fldCharType="begin"/>
        </w:r>
        <w:r>
          <w:rPr>
            <w:noProof/>
            <w:webHidden/>
          </w:rPr>
          <w:instrText xml:space="preserve"> PAGEREF _Toc8893765 \h </w:instrText>
        </w:r>
      </w:ins>
      <w:r>
        <w:rPr>
          <w:noProof/>
          <w:webHidden/>
        </w:rPr>
      </w:r>
      <w:r>
        <w:rPr>
          <w:noProof/>
          <w:webHidden/>
        </w:rPr>
        <w:fldChar w:fldCharType="separate"/>
      </w:r>
      <w:ins w:id="841" w:author="m.kalaitzaki" w:date="2019-05-16T10:06:00Z">
        <w:r>
          <w:rPr>
            <w:noProof/>
            <w:webHidden/>
          </w:rPr>
          <w:t>61</w:t>
        </w:r>
        <w:r>
          <w:rPr>
            <w:noProof/>
            <w:webHidden/>
          </w:rPr>
          <w:fldChar w:fldCharType="end"/>
        </w:r>
        <w:r w:rsidRPr="00A47FC2">
          <w:rPr>
            <w:rStyle w:val="Hyperlink"/>
            <w:noProof/>
          </w:rPr>
          <w:fldChar w:fldCharType="end"/>
        </w:r>
      </w:ins>
    </w:p>
    <w:p w14:paraId="7BA55F73" w14:textId="77777777" w:rsidR="00EA1A11" w:rsidRDefault="00EA1A11">
      <w:pPr>
        <w:pStyle w:val="TableofFigures"/>
        <w:tabs>
          <w:tab w:val="right" w:leader="dot" w:pos="9060"/>
        </w:tabs>
        <w:rPr>
          <w:ins w:id="842" w:author="m.kalaitzaki" w:date="2019-05-16T10:06:00Z"/>
          <w:rFonts w:asciiTheme="minorHAnsi" w:eastAsiaTheme="minorEastAsia" w:hAnsiTheme="minorHAnsi" w:cstheme="minorBidi"/>
          <w:noProof/>
          <w:szCs w:val="22"/>
          <w:lang w:eastAsia="en-US"/>
        </w:rPr>
      </w:pPr>
      <w:ins w:id="84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13: S</w:t>
        </w:r>
        <w:r w:rsidRPr="00A47FC2">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_Toc8893766 \h </w:instrText>
        </w:r>
      </w:ins>
      <w:r>
        <w:rPr>
          <w:noProof/>
          <w:webHidden/>
        </w:rPr>
      </w:r>
      <w:r>
        <w:rPr>
          <w:noProof/>
          <w:webHidden/>
        </w:rPr>
        <w:fldChar w:fldCharType="separate"/>
      </w:r>
      <w:ins w:id="844" w:author="m.kalaitzaki" w:date="2019-05-16T10:06:00Z">
        <w:r>
          <w:rPr>
            <w:noProof/>
            <w:webHidden/>
          </w:rPr>
          <w:t>61</w:t>
        </w:r>
        <w:r>
          <w:rPr>
            <w:noProof/>
            <w:webHidden/>
          </w:rPr>
          <w:fldChar w:fldCharType="end"/>
        </w:r>
        <w:r w:rsidRPr="00A47FC2">
          <w:rPr>
            <w:rStyle w:val="Hyperlink"/>
            <w:noProof/>
          </w:rPr>
          <w:fldChar w:fldCharType="end"/>
        </w:r>
      </w:ins>
    </w:p>
    <w:p w14:paraId="124BB757" w14:textId="77777777" w:rsidR="00EA1A11" w:rsidRDefault="00EA1A11">
      <w:pPr>
        <w:pStyle w:val="TableofFigures"/>
        <w:tabs>
          <w:tab w:val="right" w:leader="dot" w:pos="9060"/>
        </w:tabs>
        <w:rPr>
          <w:ins w:id="845" w:author="m.kalaitzaki" w:date="2019-05-16T10:06:00Z"/>
          <w:rFonts w:asciiTheme="minorHAnsi" w:eastAsiaTheme="minorEastAsia" w:hAnsiTheme="minorHAnsi" w:cstheme="minorBidi"/>
          <w:noProof/>
          <w:szCs w:val="22"/>
          <w:lang w:eastAsia="en-US"/>
        </w:rPr>
      </w:pPr>
      <w:ins w:id="84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14: Dimensions of Solid Rivets</w:t>
        </w:r>
        <w:r>
          <w:rPr>
            <w:noProof/>
            <w:webHidden/>
          </w:rPr>
          <w:tab/>
        </w:r>
        <w:r>
          <w:rPr>
            <w:noProof/>
            <w:webHidden/>
          </w:rPr>
          <w:fldChar w:fldCharType="begin"/>
        </w:r>
        <w:r>
          <w:rPr>
            <w:noProof/>
            <w:webHidden/>
          </w:rPr>
          <w:instrText xml:space="preserve"> PAGEREF _Toc8893767 \h </w:instrText>
        </w:r>
      </w:ins>
      <w:r>
        <w:rPr>
          <w:noProof/>
          <w:webHidden/>
        </w:rPr>
      </w:r>
      <w:r>
        <w:rPr>
          <w:noProof/>
          <w:webHidden/>
        </w:rPr>
        <w:fldChar w:fldCharType="separate"/>
      </w:r>
      <w:ins w:id="847" w:author="m.kalaitzaki" w:date="2019-05-16T10:06:00Z">
        <w:r>
          <w:rPr>
            <w:noProof/>
            <w:webHidden/>
          </w:rPr>
          <w:t>63</w:t>
        </w:r>
        <w:r>
          <w:rPr>
            <w:noProof/>
            <w:webHidden/>
          </w:rPr>
          <w:fldChar w:fldCharType="end"/>
        </w:r>
        <w:r w:rsidRPr="00A47FC2">
          <w:rPr>
            <w:rStyle w:val="Hyperlink"/>
            <w:noProof/>
          </w:rPr>
          <w:fldChar w:fldCharType="end"/>
        </w:r>
      </w:ins>
    </w:p>
    <w:p w14:paraId="7DC5421E" w14:textId="77777777" w:rsidR="00EA1A11" w:rsidRDefault="00EA1A11">
      <w:pPr>
        <w:pStyle w:val="TableofFigures"/>
        <w:tabs>
          <w:tab w:val="right" w:leader="dot" w:pos="9060"/>
        </w:tabs>
        <w:rPr>
          <w:ins w:id="848" w:author="m.kalaitzaki" w:date="2019-05-16T10:06:00Z"/>
          <w:rFonts w:asciiTheme="minorHAnsi" w:eastAsiaTheme="minorEastAsia" w:hAnsiTheme="minorHAnsi" w:cstheme="minorBidi"/>
          <w:noProof/>
          <w:szCs w:val="22"/>
          <w:lang w:eastAsia="en-US"/>
        </w:rPr>
      </w:pPr>
      <w:ins w:id="84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15: Clinch allowance of solid rivet</w:t>
        </w:r>
        <w:r>
          <w:rPr>
            <w:noProof/>
            <w:webHidden/>
          </w:rPr>
          <w:tab/>
        </w:r>
        <w:r>
          <w:rPr>
            <w:noProof/>
            <w:webHidden/>
          </w:rPr>
          <w:fldChar w:fldCharType="begin"/>
        </w:r>
        <w:r>
          <w:rPr>
            <w:noProof/>
            <w:webHidden/>
          </w:rPr>
          <w:instrText xml:space="preserve"> PAGEREF _Toc8893768 \h </w:instrText>
        </w:r>
      </w:ins>
      <w:r>
        <w:rPr>
          <w:noProof/>
          <w:webHidden/>
        </w:rPr>
      </w:r>
      <w:r>
        <w:rPr>
          <w:noProof/>
          <w:webHidden/>
        </w:rPr>
        <w:fldChar w:fldCharType="separate"/>
      </w:r>
      <w:ins w:id="850" w:author="m.kalaitzaki" w:date="2019-05-16T10:06:00Z">
        <w:r>
          <w:rPr>
            <w:noProof/>
            <w:webHidden/>
          </w:rPr>
          <w:t>64</w:t>
        </w:r>
        <w:r>
          <w:rPr>
            <w:noProof/>
            <w:webHidden/>
          </w:rPr>
          <w:fldChar w:fldCharType="end"/>
        </w:r>
        <w:r w:rsidRPr="00A47FC2">
          <w:rPr>
            <w:rStyle w:val="Hyperlink"/>
            <w:noProof/>
          </w:rPr>
          <w:fldChar w:fldCharType="end"/>
        </w:r>
      </w:ins>
    </w:p>
    <w:p w14:paraId="13867DF9" w14:textId="77777777" w:rsidR="00EA1A11" w:rsidRDefault="00EA1A11">
      <w:pPr>
        <w:pStyle w:val="TableofFigures"/>
        <w:tabs>
          <w:tab w:val="right" w:leader="dot" w:pos="9060"/>
        </w:tabs>
        <w:rPr>
          <w:ins w:id="851" w:author="m.kalaitzaki" w:date="2019-05-16T10:06:00Z"/>
          <w:rFonts w:asciiTheme="minorHAnsi" w:eastAsiaTheme="minorEastAsia" w:hAnsiTheme="minorHAnsi" w:cstheme="minorBidi"/>
          <w:noProof/>
          <w:szCs w:val="22"/>
          <w:lang w:eastAsia="en-US"/>
        </w:rPr>
      </w:pPr>
      <w:ins w:id="85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16: Cross section of a SWOP Rivet</w:t>
        </w:r>
        <w:r>
          <w:rPr>
            <w:noProof/>
            <w:webHidden/>
          </w:rPr>
          <w:tab/>
        </w:r>
        <w:r>
          <w:rPr>
            <w:noProof/>
            <w:webHidden/>
          </w:rPr>
          <w:fldChar w:fldCharType="begin"/>
        </w:r>
        <w:r>
          <w:rPr>
            <w:noProof/>
            <w:webHidden/>
          </w:rPr>
          <w:instrText xml:space="preserve"> PAGEREF _Toc8893769 \h </w:instrText>
        </w:r>
      </w:ins>
      <w:r>
        <w:rPr>
          <w:noProof/>
          <w:webHidden/>
        </w:rPr>
      </w:r>
      <w:r>
        <w:rPr>
          <w:noProof/>
          <w:webHidden/>
        </w:rPr>
        <w:fldChar w:fldCharType="separate"/>
      </w:r>
      <w:ins w:id="853" w:author="m.kalaitzaki" w:date="2019-05-16T10:06:00Z">
        <w:r>
          <w:rPr>
            <w:noProof/>
            <w:webHidden/>
          </w:rPr>
          <w:t>65</w:t>
        </w:r>
        <w:r>
          <w:rPr>
            <w:noProof/>
            <w:webHidden/>
          </w:rPr>
          <w:fldChar w:fldCharType="end"/>
        </w:r>
        <w:r w:rsidRPr="00A47FC2">
          <w:rPr>
            <w:rStyle w:val="Hyperlink"/>
            <w:noProof/>
          </w:rPr>
          <w:fldChar w:fldCharType="end"/>
        </w:r>
      </w:ins>
    </w:p>
    <w:p w14:paraId="299B83B6" w14:textId="77777777" w:rsidR="00EA1A11" w:rsidRDefault="00EA1A11">
      <w:pPr>
        <w:pStyle w:val="TableofFigures"/>
        <w:tabs>
          <w:tab w:val="right" w:leader="dot" w:pos="9060"/>
        </w:tabs>
        <w:rPr>
          <w:ins w:id="854" w:author="m.kalaitzaki" w:date="2019-05-16T10:06:00Z"/>
          <w:rFonts w:asciiTheme="minorHAnsi" w:eastAsiaTheme="minorEastAsia" w:hAnsiTheme="minorHAnsi" w:cstheme="minorBidi"/>
          <w:noProof/>
          <w:szCs w:val="22"/>
          <w:lang w:eastAsia="en-US"/>
        </w:rPr>
      </w:pPr>
      <w:ins w:id="85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17: Bolts and Screws</w:t>
        </w:r>
        <w:r>
          <w:rPr>
            <w:noProof/>
            <w:webHidden/>
          </w:rPr>
          <w:tab/>
        </w:r>
        <w:r>
          <w:rPr>
            <w:noProof/>
            <w:webHidden/>
          </w:rPr>
          <w:fldChar w:fldCharType="begin"/>
        </w:r>
        <w:r>
          <w:rPr>
            <w:noProof/>
            <w:webHidden/>
          </w:rPr>
          <w:instrText xml:space="preserve"> PAGEREF _Toc8893770 \h </w:instrText>
        </w:r>
      </w:ins>
      <w:r>
        <w:rPr>
          <w:noProof/>
          <w:webHidden/>
        </w:rPr>
      </w:r>
      <w:r>
        <w:rPr>
          <w:noProof/>
          <w:webHidden/>
        </w:rPr>
        <w:fldChar w:fldCharType="separate"/>
      </w:r>
      <w:ins w:id="856" w:author="m.kalaitzaki" w:date="2019-05-16T10:06:00Z">
        <w:r>
          <w:rPr>
            <w:noProof/>
            <w:webHidden/>
          </w:rPr>
          <w:t>67</w:t>
        </w:r>
        <w:r>
          <w:rPr>
            <w:noProof/>
            <w:webHidden/>
          </w:rPr>
          <w:fldChar w:fldCharType="end"/>
        </w:r>
        <w:r w:rsidRPr="00A47FC2">
          <w:rPr>
            <w:rStyle w:val="Hyperlink"/>
            <w:noProof/>
          </w:rPr>
          <w:fldChar w:fldCharType="end"/>
        </w:r>
      </w:ins>
    </w:p>
    <w:p w14:paraId="4E18B72E" w14:textId="77777777" w:rsidR="00EA1A11" w:rsidRDefault="00EA1A11">
      <w:pPr>
        <w:pStyle w:val="TableofFigures"/>
        <w:tabs>
          <w:tab w:val="right" w:leader="dot" w:pos="9060"/>
        </w:tabs>
        <w:rPr>
          <w:ins w:id="857" w:author="m.kalaitzaki" w:date="2019-05-16T10:06:00Z"/>
          <w:rFonts w:asciiTheme="minorHAnsi" w:eastAsiaTheme="minorEastAsia" w:hAnsiTheme="minorHAnsi" w:cstheme="minorBidi"/>
          <w:noProof/>
          <w:szCs w:val="22"/>
          <w:lang w:eastAsia="en-US"/>
        </w:rPr>
      </w:pPr>
      <w:ins w:id="85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18: Different Screw Forms</w:t>
        </w:r>
        <w:r>
          <w:rPr>
            <w:noProof/>
            <w:webHidden/>
          </w:rPr>
          <w:tab/>
        </w:r>
        <w:r>
          <w:rPr>
            <w:noProof/>
            <w:webHidden/>
          </w:rPr>
          <w:fldChar w:fldCharType="begin"/>
        </w:r>
        <w:r>
          <w:rPr>
            <w:noProof/>
            <w:webHidden/>
          </w:rPr>
          <w:instrText xml:space="preserve"> PAGEREF _Toc8893771 \h </w:instrText>
        </w:r>
      </w:ins>
      <w:r>
        <w:rPr>
          <w:noProof/>
          <w:webHidden/>
        </w:rPr>
      </w:r>
      <w:r>
        <w:rPr>
          <w:noProof/>
          <w:webHidden/>
        </w:rPr>
        <w:fldChar w:fldCharType="separate"/>
      </w:r>
      <w:ins w:id="859" w:author="m.kalaitzaki" w:date="2019-05-16T10:06:00Z">
        <w:r>
          <w:rPr>
            <w:noProof/>
            <w:webHidden/>
          </w:rPr>
          <w:t>67</w:t>
        </w:r>
        <w:r>
          <w:rPr>
            <w:noProof/>
            <w:webHidden/>
          </w:rPr>
          <w:fldChar w:fldCharType="end"/>
        </w:r>
        <w:r w:rsidRPr="00A47FC2">
          <w:rPr>
            <w:rStyle w:val="Hyperlink"/>
            <w:noProof/>
          </w:rPr>
          <w:fldChar w:fldCharType="end"/>
        </w:r>
      </w:ins>
    </w:p>
    <w:p w14:paraId="2538464A" w14:textId="77777777" w:rsidR="00EA1A11" w:rsidRDefault="00EA1A11">
      <w:pPr>
        <w:pStyle w:val="TableofFigures"/>
        <w:tabs>
          <w:tab w:val="right" w:leader="dot" w:pos="9060"/>
        </w:tabs>
        <w:rPr>
          <w:ins w:id="860" w:author="m.kalaitzaki" w:date="2019-05-16T10:06:00Z"/>
          <w:rFonts w:asciiTheme="minorHAnsi" w:eastAsiaTheme="minorEastAsia" w:hAnsiTheme="minorHAnsi" w:cstheme="minorBidi"/>
          <w:noProof/>
          <w:szCs w:val="22"/>
          <w:lang w:eastAsia="en-US"/>
        </w:rPr>
      </w:pPr>
      <w:ins w:id="86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19: Definition of Length and Head Sizes</w:t>
        </w:r>
        <w:r>
          <w:rPr>
            <w:noProof/>
            <w:webHidden/>
          </w:rPr>
          <w:tab/>
        </w:r>
        <w:r>
          <w:rPr>
            <w:noProof/>
            <w:webHidden/>
          </w:rPr>
          <w:fldChar w:fldCharType="begin"/>
        </w:r>
        <w:r>
          <w:rPr>
            <w:noProof/>
            <w:webHidden/>
          </w:rPr>
          <w:instrText xml:space="preserve"> PAGEREF _Toc8893772 \h </w:instrText>
        </w:r>
      </w:ins>
      <w:r>
        <w:rPr>
          <w:noProof/>
          <w:webHidden/>
        </w:rPr>
      </w:r>
      <w:r>
        <w:rPr>
          <w:noProof/>
          <w:webHidden/>
        </w:rPr>
        <w:fldChar w:fldCharType="separate"/>
      </w:r>
      <w:ins w:id="862" w:author="m.kalaitzaki" w:date="2019-05-16T10:06:00Z">
        <w:r>
          <w:rPr>
            <w:noProof/>
            <w:webHidden/>
          </w:rPr>
          <w:t>68</w:t>
        </w:r>
        <w:r>
          <w:rPr>
            <w:noProof/>
            <w:webHidden/>
          </w:rPr>
          <w:fldChar w:fldCharType="end"/>
        </w:r>
        <w:r w:rsidRPr="00A47FC2">
          <w:rPr>
            <w:rStyle w:val="Hyperlink"/>
            <w:noProof/>
          </w:rPr>
          <w:fldChar w:fldCharType="end"/>
        </w:r>
      </w:ins>
    </w:p>
    <w:p w14:paraId="7AED51E8" w14:textId="77777777" w:rsidR="00EA1A11" w:rsidRDefault="00EA1A11">
      <w:pPr>
        <w:pStyle w:val="TableofFigures"/>
        <w:tabs>
          <w:tab w:val="right" w:leader="dot" w:pos="9060"/>
        </w:tabs>
        <w:rPr>
          <w:ins w:id="863" w:author="m.kalaitzaki" w:date="2019-05-16T10:06:00Z"/>
          <w:rFonts w:asciiTheme="minorHAnsi" w:eastAsiaTheme="minorEastAsia" w:hAnsiTheme="minorHAnsi" w:cstheme="minorBidi"/>
          <w:noProof/>
          <w:szCs w:val="22"/>
          <w:lang w:eastAsia="en-US"/>
        </w:rPr>
      </w:pPr>
      <w:ins w:id="86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20: Definition of lead, pitch and starts of a thread.</w:t>
        </w:r>
        <w:r>
          <w:rPr>
            <w:noProof/>
            <w:webHidden/>
          </w:rPr>
          <w:tab/>
        </w:r>
        <w:r>
          <w:rPr>
            <w:noProof/>
            <w:webHidden/>
          </w:rPr>
          <w:fldChar w:fldCharType="begin"/>
        </w:r>
        <w:r>
          <w:rPr>
            <w:noProof/>
            <w:webHidden/>
          </w:rPr>
          <w:instrText xml:space="preserve"> PAGEREF _Toc8893773 \h </w:instrText>
        </w:r>
      </w:ins>
      <w:r>
        <w:rPr>
          <w:noProof/>
          <w:webHidden/>
        </w:rPr>
      </w:r>
      <w:r>
        <w:rPr>
          <w:noProof/>
          <w:webHidden/>
        </w:rPr>
        <w:fldChar w:fldCharType="separate"/>
      </w:r>
      <w:ins w:id="865" w:author="m.kalaitzaki" w:date="2019-05-16T10:06:00Z">
        <w:r>
          <w:rPr>
            <w:noProof/>
            <w:webHidden/>
          </w:rPr>
          <w:t>68</w:t>
        </w:r>
        <w:r>
          <w:rPr>
            <w:noProof/>
            <w:webHidden/>
          </w:rPr>
          <w:fldChar w:fldCharType="end"/>
        </w:r>
        <w:r w:rsidRPr="00A47FC2">
          <w:rPr>
            <w:rStyle w:val="Hyperlink"/>
            <w:noProof/>
          </w:rPr>
          <w:fldChar w:fldCharType="end"/>
        </w:r>
      </w:ins>
    </w:p>
    <w:p w14:paraId="7D6C26FD" w14:textId="77777777" w:rsidR="00EA1A11" w:rsidRDefault="00EA1A11">
      <w:pPr>
        <w:pStyle w:val="TableofFigures"/>
        <w:tabs>
          <w:tab w:val="right" w:leader="dot" w:pos="9060"/>
        </w:tabs>
        <w:rPr>
          <w:ins w:id="866" w:author="m.kalaitzaki" w:date="2019-05-16T10:06:00Z"/>
          <w:rFonts w:asciiTheme="minorHAnsi" w:eastAsiaTheme="minorEastAsia" w:hAnsiTheme="minorHAnsi" w:cstheme="minorBidi"/>
          <w:noProof/>
          <w:szCs w:val="22"/>
          <w:lang w:eastAsia="en-US"/>
        </w:rPr>
      </w:pPr>
      <w:ins w:id="86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21: Bolt with welded nut</w:t>
        </w:r>
        <w:r>
          <w:rPr>
            <w:noProof/>
            <w:webHidden/>
          </w:rPr>
          <w:tab/>
        </w:r>
        <w:r>
          <w:rPr>
            <w:noProof/>
            <w:webHidden/>
          </w:rPr>
          <w:fldChar w:fldCharType="begin"/>
        </w:r>
        <w:r>
          <w:rPr>
            <w:noProof/>
            <w:webHidden/>
          </w:rPr>
          <w:instrText xml:space="preserve"> PAGEREF _Toc8893774 \h </w:instrText>
        </w:r>
      </w:ins>
      <w:r>
        <w:rPr>
          <w:noProof/>
          <w:webHidden/>
        </w:rPr>
      </w:r>
      <w:r>
        <w:rPr>
          <w:noProof/>
          <w:webHidden/>
        </w:rPr>
        <w:fldChar w:fldCharType="separate"/>
      </w:r>
      <w:ins w:id="868" w:author="m.kalaitzaki" w:date="2019-05-16T10:06:00Z">
        <w:r>
          <w:rPr>
            <w:noProof/>
            <w:webHidden/>
          </w:rPr>
          <w:t>79</w:t>
        </w:r>
        <w:r>
          <w:rPr>
            <w:noProof/>
            <w:webHidden/>
          </w:rPr>
          <w:fldChar w:fldCharType="end"/>
        </w:r>
        <w:r w:rsidRPr="00A47FC2">
          <w:rPr>
            <w:rStyle w:val="Hyperlink"/>
            <w:noProof/>
          </w:rPr>
          <w:fldChar w:fldCharType="end"/>
        </w:r>
      </w:ins>
    </w:p>
    <w:p w14:paraId="3920C5E6" w14:textId="77777777" w:rsidR="00EA1A11" w:rsidRDefault="00EA1A11">
      <w:pPr>
        <w:pStyle w:val="TableofFigures"/>
        <w:tabs>
          <w:tab w:val="right" w:leader="dot" w:pos="9060"/>
        </w:tabs>
        <w:rPr>
          <w:ins w:id="869" w:author="m.kalaitzaki" w:date="2019-05-16T10:06:00Z"/>
          <w:rFonts w:asciiTheme="minorHAnsi" w:eastAsiaTheme="minorEastAsia" w:hAnsiTheme="minorHAnsi" w:cstheme="minorBidi"/>
          <w:noProof/>
          <w:szCs w:val="22"/>
          <w:lang w:eastAsia="en-US"/>
        </w:rPr>
      </w:pPr>
      <w:ins w:id="87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22: Bolt with free nut</w:t>
        </w:r>
        <w:r>
          <w:rPr>
            <w:noProof/>
            <w:webHidden/>
          </w:rPr>
          <w:tab/>
        </w:r>
        <w:r>
          <w:rPr>
            <w:noProof/>
            <w:webHidden/>
          </w:rPr>
          <w:fldChar w:fldCharType="begin"/>
        </w:r>
        <w:r>
          <w:rPr>
            <w:noProof/>
            <w:webHidden/>
          </w:rPr>
          <w:instrText xml:space="preserve"> PAGEREF _Toc8893775 \h </w:instrText>
        </w:r>
      </w:ins>
      <w:r>
        <w:rPr>
          <w:noProof/>
          <w:webHidden/>
        </w:rPr>
      </w:r>
      <w:r>
        <w:rPr>
          <w:noProof/>
          <w:webHidden/>
        </w:rPr>
        <w:fldChar w:fldCharType="separate"/>
      </w:r>
      <w:ins w:id="871" w:author="m.kalaitzaki" w:date="2019-05-16T10:06:00Z">
        <w:r>
          <w:rPr>
            <w:noProof/>
            <w:webHidden/>
          </w:rPr>
          <w:t>79</w:t>
        </w:r>
        <w:r>
          <w:rPr>
            <w:noProof/>
            <w:webHidden/>
          </w:rPr>
          <w:fldChar w:fldCharType="end"/>
        </w:r>
        <w:r w:rsidRPr="00A47FC2">
          <w:rPr>
            <w:rStyle w:val="Hyperlink"/>
            <w:noProof/>
          </w:rPr>
          <w:fldChar w:fldCharType="end"/>
        </w:r>
      </w:ins>
    </w:p>
    <w:p w14:paraId="3954EA7D" w14:textId="77777777" w:rsidR="00EA1A11" w:rsidRDefault="00EA1A11">
      <w:pPr>
        <w:pStyle w:val="TableofFigures"/>
        <w:tabs>
          <w:tab w:val="right" w:leader="dot" w:pos="9060"/>
        </w:tabs>
        <w:rPr>
          <w:ins w:id="872" w:author="m.kalaitzaki" w:date="2019-05-16T10:06:00Z"/>
          <w:rFonts w:asciiTheme="minorHAnsi" w:eastAsiaTheme="minorEastAsia" w:hAnsiTheme="minorHAnsi" w:cstheme="minorBidi"/>
          <w:noProof/>
          <w:szCs w:val="22"/>
          <w:lang w:eastAsia="en-US"/>
        </w:rPr>
      </w:pPr>
      <w:ins w:id="87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23: Screw without nut</w:t>
        </w:r>
        <w:r>
          <w:rPr>
            <w:noProof/>
            <w:webHidden/>
          </w:rPr>
          <w:tab/>
        </w:r>
        <w:r>
          <w:rPr>
            <w:noProof/>
            <w:webHidden/>
          </w:rPr>
          <w:fldChar w:fldCharType="begin"/>
        </w:r>
        <w:r>
          <w:rPr>
            <w:noProof/>
            <w:webHidden/>
          </w:rPr>
          <w:instrText xml:space="preserve"> PAGEREF _Toc8893776 \h </w:instrText>
        </w:r>
      </w:ins>
      <w:r>
        <w:rPr>
          <w:noProof/>
          <w:webHidden/>
        </w:rPr>
      </w:r>
      <w:r>
        <w:rPr>
          <w:noProof/>
          <w:webHidden/>
        </w:rPr>
        <w:fldChar w:fldCharType="separate"/>
      </w:r>
      <w:ins w:id="874" w:author="m.kalaitzaki" w:date="2019-05-16T10:06:00Z">
        <w:r>
          <w:rPr>
            <w:noProof/>
            <w:webHidden/>
          </w:rPr>
          <w:t>79</w:t>
        </w:r>
        <w:r>
          <w:rPr>
            <w:noProof/>
            <w:webHidden/>
          </w:rPr>
          <w:fldChar w:fldCharType="end"/>
        </w:r>
        <w:r w:rsidRPr="00A47FC2">
          <w:rPr>
            <w:rStyle w:val="Hyperlink"/>
            <w:noProof/>
          </w:rPr>
          <w:fldChar w:fldCharType="end"/>
        </w:r>
      </w:ins>
    </w:p>
    <w:p w14:paraId="09B48066" w14:textId="77777777" w:rsidR="00EA1A11" w:rsidRDefault="00EA1A11">
      <w:pPr>
        <w:pStyle w:val="TableofFigures"/>
        <w:tabs>
          <w:tab w:val="right" w:leader="dot" w:pos="9060"/>
        </w:tabs>
        <w:rPr>
          <w:ins w:id="875" w:author="m.kalaitzaki" w:date="2019-05-16T10:06:00Z"/>
          <w:rFonts w:asciiTheme="minorHAnsi" w:eastAsiaTheme="minorEastAsia" w:hAnsiTheme="minorHAnsi" w:cstheme="minorBidi"/>
          <w:noProof/>
          <w:szCs w:val="22"/>
          <w:lang w:eastAsia="en-US"/>
        </w:rPr>
      </w:pPr>
      <w:ins w:id="87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24: Welded stud with free nut</w:t>
        </w:r>
        <w:r>
          <w:rPr>
            <w:noProof/>
            <w:webHidden/>
          </w:rPr>
          <w:tab/>
        </w:r>
        <w:r>
          <w:rPr>
            <w:noProof/>
            <w:webHidden/>
          </w:rPr>
          <w:fldChar w:fldCharType="begin"/>
        </w:r>
        <w:r>
          <w:rPr>
            <w:noProof/>
            <w:webHidden/>
          </w:rPr>
          <w:instrText xml:space="preserve"> PAGEREF _Toc8893777 \h </w:instrText>
        </w:r>
      </w:ins>
      <w:r>
        <w:rPr>
          <w:noProof/>
          <w:webHidden/>
        </w:rPr>
      </w:r>
      <w:r>
        <w:rPr>
          <w:noProof/>
          <w:webHidden/>
        </w:rPr>
        <w:fldChar w:fldCharType="separate"/>
      </w:r>
      <w:ins w:id="877" w:author="m.kalaitzaki" w:date="2019-05-16T10:06:00Z">
        <w:r>
          <w:rPr>
            <w:noProof/>
            <w:webHidden/>
          </w:rPr>
          <w:t>80</w:t>
        </w:r>
        <w:r>
          <w:rPr>
            <w:noProof/>
            <w:webHidden/>
          </w:rPr>
          <w:fldChar w:fldCharType="end"/>
        </w:r>
        <w:r w:rsidRPr="00A47FC2">
          <w:rPr>
            <w:rStyle w:val="Hyperlink"/>
            <w:noProof/>
          </w:rPr>
          <w:fldChar w:fldCharType="end"/>
        </w:r>
      </w:ins>
    </w:p>
    <w:p w14:paraId="6CAE8B5D" w14:textId="77777777" w:rsidR="00EA1A11" w:rsidRDefault="00EA1A11">
      <w:pPr>
        <w:pStyle w:val="TableofFigures"/>
        <w:tabs>
          <w:tab w:val="right" w:leader="dot" w:pos="9060"/>
        </w:tabs>
        <w:rPr>
          <w:ins w:id="878" w:author="m.kalaitzaki" w:date="2019-05-16T10:06:00Z"/>
          <w:rFonts w:asciiTheme="minorHAnsi" w:eastAsiaTheme="minorEastAsia" w:hAnsiTheme="minorHAnsi" w:cstheme="minorBidi"/>
          <w:noProof/>
          <w:szCs w:val="22"/>
          <w:lang w:eastAsia="en-US"/>
        </w:rPr>
      </w:pPr>
      <w:ins w:id="87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25: Plain stud</w:t>
        </w:r>
        <w:r>
          <w:rPr>
            <w:noProof/>
            <w:webHidden/>
          </w:rPr>
          <w:tab/>
        </w:r>
        <w:r>
          <w:rPr>
            <w:noProof/>
            <w:webHidden/>
          </w:rPr>
          <w:fldChar w:fldCharType="begin"/>
        </w:r>
        <w:r>
          <w:rPr>
            <w:noProof/>
            <w:webHidden/>
          </w:rPr>
          <w:instrText xml:space="preserve"> PAGEREF _Toc8893778 \h </w:instrText>
        </w:r>
      </w:ins>
      <w:r>
        <w:rPr>
          <w:noProof/>
          <w:webHidden/>
        </w:rPr>
      </w:r>
      <w:r>
        <w:rPr>
          <w:noProof/>
          <w:webHidden/>
        </w:rPr>
        <w:fldChar w:fldCharType="separate"/>
      </w:r>
      <w:ins w:id="880" w:author="m.kalaitzaki" w:date="2019-05-16T10:06:00Z">
        <w:r>
          <w:rPr>
            <w:noProof/>
            <w:webHidden/>
          </w:rPr>
          <w:t>80</w:t>
        </w:r>
        <w:r>
          <w:rPr>
            <w:noProof/>
            <w:webHidden/>
          </w:rPr>
          <w:fldChar w:fldCharType="end"/>
        </w:r>
        <w:r w:rsidRPr="00A47FC2">
          <w:rPr>
            <w:rStyle w:val="Hyperlink"/>
            <w:noProof/>
          </w:rPr>
          <w:fldChar w:fldCharType="end"/>
        </w:r>
      </w:ins>
    </w:p>
    <w:p w14:paraId="7F256578" w14:textId="77777777" w:rsidR="00EA1A11" w:rsidRDefault="00EA1A11">
      <w:pPr>
        <w:pStyle w:val="TableofFigures"/>
        <w:tabs>
          <w:tab w:val="right" w:leader="dot" w:pos="9060"/>
        </w:tabs>
        <w:rPr>
          <w:ins w:id="881" w:author="m.kalaitzaki" w:date="2019-05-16T10:06:00Z"/>
          <w:rFonts w:asciiTheme="minorHAnsi" w:eastAsiaTheme="minorEastAsia" w:hAnsiTheme="minorHAnsi" w:cstheme="minorBidi"/>
          <w:noProof/>
          <w:szCs w:val="22"/>
          <w:lang w:eastAsia="en-US"/>
        </w:rPr>
      </w:pPr>
      <w:ins w:id="88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26: Process of Flow Drill Screwing</w:t>
        </w:r>
        <w:r>
          <w:rPr>
            <w:noProof/>
            <w:webHidden/>
          </w:rPr>
          <w:tab/>
        </w:r>
        <w:r>
          <w:rPr>
            <w:noProof/>
            <w:webHidden/>
          </w:rPr>
          <w:fldChar w:fldCharType="begin"/>
        </w:r>
        <w:r>
          <w:rPr>
            <w:noProof/>
            <w:webHidden/>
          </w:rPr>
          <w:instrText xml:space="preserve"> PAGEREF _Toc8893779 \h </w:instrText>
        </w:r>
      </w:ins>
      <w:r>
        <w:rPr>
          <w:noProof/>
          <w:webHidden/>
        </w:rPr>
      </w:r>
      <w:r>
        <w:rPr>
          <w:noProof/>
          <w:webHidden/>
        </w:rPr>
        <w:fldChar w:fldCharType="separate"/>
      </w:r>
      <w:ins w:id="883" w:author="m.kalaitzaki" w:date="2019-05-16T10:06:00Z">
        <w:r>
          <w:rPr>
            <w:noProof/>
            <w:webHidden/>
          </w:rPr>
          <w:t>82</w:t>
        </w:r>
        <w:r>
          <w:rPr>
            <w:noProof/>
            <w:webHidden/>
          </w:rPr>
          <w:fldChar w:fldCharType="end"/>
        </w:r>
        <w:r w:rsidRPr="00A47FC2">
          <w:rPr>
            <w:rStyle w:val="Hyperlink"/>
            <w:noProof/>
          </w:rPr>
          <w:fldChar w:fldCharType="end"/>
        </w:r>
      </w:ins>
    </w:p>
    <w:p w14:paraId="58B2A201" w14:textId="77777777" w:rsidR="00EA1A11" w:rsidRDefault="00EA1A11">
      <w:pPr>
        <w:pStyle w:val="TableofFigures"/>
        <w:tabs>
          <w:tab w:val="right" w:leader="dot" w:pos="9060"/>
        </w:tabs>
        <w:rPr>
          <w:ins w:id="884" w:author="m.kalaitzaki" w:date="2019-05-16T10:06:00Z"/>
          <w:rFonts w:asciiTheme="minorHAnsi" w:eastAsiaTheme="minorEastAsia" w:hAnsiTheme="minorHAnsi" w:cstheme="minorBidi"/>
          <w:noProof/>
          <w:szCs w:val="22"/>
          <w:lang w:eastAsia="en-US"/>
        </w:rPr>
      </w:pPr>
      <w:ins w:id="88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27: Measures of applied FDS</w:t>
        </w:r>
        <w:r>
          <w:rPr>
            <w:noProof/>
            <w:webHidden/>
          </w:rPr>
          <w:tab/>
        </w:r>
        <w:r>
          <w:rPr>
            <w:noProof/>
            <w:webHidden/>
          </w:rPr>
          <w:fldChar w:fldCharType="begin"/>
        </w:r>
        <w:r>
          <w:rPr>
            <w:noProof/>
            <w:webHidden/>
          </w:rPr>
          <w:instrText xml:space="preserve"> PAGEREF _Toc8893780 \h </w:instrText>
        </w:r>
      </w:ins>
      <w:r>
        <w:rPr>
          <w:noProof/>
          <w:webHidden/>
        </w:rPr>
      </w:r>
      <w:r>
        <w:rPr>
          <w:noProof/>
          <w:webHidden/>
        </w:rPr>
        <w:fldChar w:fldCharType="separate"/>
      </w:r>
      <w:ins w:id="886" w:author="m.kalaitzaki" w:date="2019-05-16T10:06:00Z">
        <w:r>
          <w:rPr>
            <w:noProof/>
            <w:webHidden/>
          </w:rPr>
          <w:t>82</w:t>
        </w:r>
        <w:r>
          <w:rPr>
            <w:noProof/>
            <w:webHidden/>
          </w:rPr>
          <w:fldChar w:fldCharType="end"/>
        </w:r>
        <w:r w:rsidRPr="00A47FC2">
          <w:rPr>
            <w:rStyle w:val="Hyperlink"/>
            <w:noProof/>
          </w:rPr>
          <w:fldChar w:fldCharType="end"/>
        </w:r>
      </w:ins>
    </w:p>
    <w:p w14:paraId="57FDF27A" w14:textId="77777777" w:rsidR="00EA1A11" w:rsidRDefault="00EA1A11">
      <w:pPr>
        <w:pStyle w:val="TableofFigures"/>
        <w:tabs>
          <w:tab w:val="right" w:leader="dot" w:pos="9060"/>
        </w:tabs>
        <w:rPr>
          <w:ins w:id="887" w:author="m.kalaitzaki" w:date="2019-05-16T10:06:00Z"/>
          <w:rFonts w:asciiTheme="minorHAnsi" w:eastAsiaTheme="minorEastAsia" w:hAnsiTheme="minorHAnsi" w:cstheme="minorBidi"/>
          <w:noProof/>
          <w:szCs w:val="22"/>
          <w:lang w:eastAsia="en-US"/>
        </w:rPr>
      </w:pPr>
      <w:ins w:id="88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28: Pre-machined or clearance hole in FDS connection</w:t>
        </w:r>
        <w:r>
          <w:rPr>
            <w:noProof/>
            <w:webHidden/>
          </w:rPr>
          <w:tab/>
        </w:r>
        <w:r>
          <w:rPr>
            <w:noProof/>
            <w:webHidden/>
          </w:rPr>
          <w:fldChar w:fldCharType="begin"/>
        </w:r>
        <w:r>
          <w:rPr>
            <w:noProof/>
            <w:webHidden/>
          </w:rPr>
          <w:instrText xml:space="preserve"> PAGEREF _Toc8893781 \h </w:instrText>
        </w:r>
      </w:ins>
      <w:r>
        <w:rPr>
          <w:noProof/>
          <w:webHidden/>
        </w:rPr>
      </w:r>
      <w:r>
        <w:rPr>
          <w:noProof/>
          <w:webHidden/>
        </w:rPr>
        <w:fldChar w:fldCharType="separate"/>
      </w:r>
      <w:ins w:id="889" w:author="m.kalaitzaki" w:date="2019-05-16T10:06:00Z">
        <w:r>
          <w:rPr>
            <w:noProof/>
            <w:webHidden/>
          </w:rPr>
          <w:t>83</w:t>
        </w:r>
        <w:r>
          <w:rPr>
            <w:noProof/>
            <w:webHidden/>
          </w:rPr>
          <w:fldChar w:fldCharType="end"/>
        </w:r>
        <w:r w:rsidRPr="00A47FC2">
          <w:rPr>
            <w:rStyle w:val="Hyperlink"/>
            <w:noProof/>
          </w:rPr>
          <w:fldChar w:fldCharType="end"/>
        </w:r>
      </w:ins>
    </w:p>
    <w:p w14:paraId="444C24A9" w14:textId="77777777" w:rsidR="00EA1A11" w:rsidRDefault="00EA1A11">
      <w:pPr>
        <w:pStyle w:val="TableofFigures"/>
        <w:tabs>
          <w:tab w:val="right" w:leader="dot" w:pos="9060"/>
        </w:tabs>
        <w:rPr>
          <w:ins w:id="890" w:author="m.kalaitzaki" w:date="2019-05-16T10:06:00Z"/>
          <w:rFonts w:asciiTheme="minorHAnsi" w:eastAsiaTheme="minorEastAsia" w:hAnsiTheme="minorHAnsi" w:cstheme="minorBidi"/>
          <w:noProof/>
          <w:szCs w:val="22"/>
          <w:lang w:eastAsia="en-US"/>
        </w:rPr>
      </w:pPr>
      <w:ins w:id="89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29: Pilot hole on sheet metal</w:t>
        </w:r>
        <w:r>
          <w:rPr>
            <w:noProof/>
            <w:webHidden/>
          </w:rPr>
          <w:tab/>
        </w:r>
        <w:r>
          <w:rPr>
            <w:noProof/>
            <w:webHidden/>
          </w:rPr>
          <w:fldChar w:fldCharType="begin"/>
        </w:r>
        <w:r>
          <w:rPr>
            <w:noProof/>
            <w:webHidden/>
          </w:rPr>
          <w:instrText xml:space="preserve"> PAGEREF _Toc8893782 \h </w:instrText>
        </w:r>
      </w:ins>
      <w:r>
        <w:rPr>
          <w:noProof/>
          <w:webHidden/>
        </w:rPr>
      </w:r>
      <w:r>
        <w:rPr>
          <w:noProof/>
          <w:webHidden/>
        </w:rPr>
        <w:fldChar w:fldCharType="separate"/>
      </w:r>
      <w:ins w:id="892" w:author="m.kalaitzaki" w:date="2019-05-16T10:06:00Z">
        <w:r>
          <w:rPr>
            <w:noProof/>
            <w:webHidden/>
          </w:rPr>
          <w:t>83</w:t>
        </w:r>
        <w:r>
          <w:rPr>
            <w:noProof/>
            <w:webHidden/>
          </w:rPr>
          <w:fldChar w:fldCharType="end"/>
        </w:r>
        <w:r w:rsidRPr="00A47FC2">
          <w:rPr>
            <w:rStyle w:val="Hyperlink"/>
            <w:noProof/>
          </w:rPr>
          <w:fldChar w:fldCharType="end"/>
        </w:r>
      </w:ins>
    </w:p>
    <w:p w14:paraId="38274847" w14:textId="77777777" w:rsidR="00EA1A11" w:rsidRDefault="00EA1A11">
      <w:pPr>
        <w:pStyle w:val="TableofFigures"/>
        <w:tabs>
          <w:tab w:val="right" w:leader="dot" w:pos="9060"/>
        </w:tabs>
        <w:rPr>
          <w:ins w:id="893" w:author="m.kalaitzaki" w:date="2019-05-16T10:06:00Z"/>
          <w:rFonts w:asciiTheme="minorHAnsi" w:eastAsiaTheme="minorEastAsia" w:hAnsiTheme="minorHAnsi" w:cstheme="minorBidi"/>
          <w:noProof/>
          <w:szCs w:val="22"/>
          <w:lang w:eastAsia="en-US"/>
        </w:rPr>
      </w:pPr>
      <w:ins w:id="89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30: Schematic representation of the clinching operation</w:t>
        </w:r>
        <w:r>
          <w:rPr>
            <w:noProof/>
            <w:webHidden/>
          </w:rPr>
          <w:tab/>
        </w:r>
        <w:r>
          <w:rPr>
            <w:noProof/>
            <w:webHidden/>
          </w:rPr>
          <w:fldChar w:fldCharType="begin"/>
        </w:r>
        <w:r>
          <w:rPr>
            <w:noProof/>
            <w:webHidden/>
          </w:rPr>
          <w:instrText xml:space="preserve"> PAGEREF _Toc8893783 \h </w:instrText>
        </w:r>
      </w:ins>
      <w:r>
        <w:rPr>
          <w:noProof/>
          <w:webHidden/>
        </w:rPr>
      </w:r>
      <w:r>
        <w:rPr>
          <w:noProof/>
          <w:webHidden/>
        </w:rPr>
        <w:fldChar w:fldCharType="separate"/>
      </w:r>
      <w:ins w:id="895" w:author="m.kalaitzaki" w:date="2019-05-16T10:06:00Z">
        <w:r>
          <w:rPr>
            <w:noProof/>
            <w:webHidden/>
          </w:rPr>
          <w:t>85</w:t>
        </w:r>
        <w:r>
          <w:rPr>
            <w:noProof/>
            <w:webHidden/>
          </w:rPr>
          <w:fldChar w:fldCharType="end"/>
        </w:r>
        <w:r w:rsidRPr="00A47FC2">
          <w:rPr>
            <w:rStyle w:val="Hyperlink"/>
            <w:noProof/>
          </w:rPr>
          <w:fldChar w:fldCharType="end"/>
        </w:r>
      </w:ins>
    </w:p>
    <w:p w14:paraId="560CA050" w14:textId="77777777" w:rsidR="00EA1A11" w:rsidRDefault="00EA1A11">
      <w:pPr>
        <w:pStyle w:val="TableofFigures"/>
        <w:tabs>
          <w:tab w:val="right" w:leader="dot" w:pos="9060"/>
        </w:tabs>
        <w:rPr>
          <w:ins w:id="896" w:author="m.kalaitzaki" w:date="2019-05-16T10:06:00Z"/>
          <w:rFonts w:asciiTheme="minorHAnsi" w:eastAsiaTheme="minorEastAsia" w:hAnsiTheme="minorHAnsi" w:cstheme="minorBidi"/>
          <w:noProof/>
          <w:szCs w:val="22"/>
          <w:lang w:eastAsia="en-US"/>
        </w:rPr>
      </w:pPr>
      <w:ins w:id="89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31: Clinch Joint Dimensions</w:t>
        </w:r>
        <w:r>
          <w:rPr>
            <w:noProof/>
            <w:webHidden/>
          </w:rPr>
          <w:tab/>
        </w:r>
        <w:r>
          <w:rPr>
            <w:noProof/>
            <w:webHidden/>
          </w:rPr>
          <w:fldChar w:fldCharType="begin"/>
        </w:r>
        <w:r>
          <w:rPr>
            <w:noProof/>
            <w:webHidden/>
          </w:rPr>
          <w:instrText xml:space="preserve"> PAGEREF _Toc8893784 \h </w:instrText>
        </w:r>
      </w:ins>
      <w:r>
        <w:rPr>
          <w:noProof/>
          <w:webHidden/>
        </w:rPr>
      </w:r>
      <w:r>
        <w:rPr>
          <w:noProof/>
          <w:webHidden/>
        </w:rPr>
        <w:fldChar w:fldCharType="separate"/>
      </w:r>
      <w:ins w:id="898" w:author="m.kalaitzaki" w:date="2019-05-16T10:06:00Z">
        <w:r>
          <w:rPr>
            <w:noProof/>
            <w:webHidden/>
          </w:rPr>
          <w:t>85</w:t>
        </w:r>
        <w:r>
          <w:rPr>
            <w:noProof/>
            <w:webHidden/>
          </w:rPr>
          <w:fldChar w:fldCharType="end"/>
        </w:r>
        <w:r w:rsidRPr="00A47FC2">
          <w:rPr>
            <w:rStyle w:val="Hyperlink"/>
            <w:noProof/>
          </w:rPr>
          <w:fldChar w:fldCharType="end"/>
        </w:r>
      </w:ins>
    </w:p>
    <w:p w14:paraId="3D6EF2B5" w14:textId="77777777" w:rsidR="00EA1A11" w:rsidRDefault="00EA1A11">
      <w:pPr>
        <w:pStyle w:val="TableofFigures"/>
        <w:tabs>
          <w:tab w:val="right" w:leader="dot" w:pos="9060"/>
        </w:tabs>
        <w:rPr>
          <w:ins w:id="899" w:author="m.kalaitzaki" w:date="2019-05-16T10:06:00Z"/>
          <w:rFonts w:asciiTheme="minorHAnsi" w:eastAsiaTheme="minorEastAsia" w:hAnsiTheme="minorHAnsi" w:cstheme="minorBidi"/>
          <w:noProof/>
          <w:szCs w:val="22"/>
          <w:lang w:eastAsia="en-US"/>
        </w:rPr>
      </w:pPr>
      <w:ins w:id="90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32: TOX (left) and BTM’s Tog-L-Loc system</w:t>
        </w:r>
        <w:r>
          <w:rPr>
            <w:noProof/>
            <w:webHidden/>
          </w:rPr>
          <w:tab/>
        </w:r>
        <w:r>
          <w:rPr>
            <w:noProof/>
            <w:webHidden/>
          </w:rPr>
          <w:fldChar w:fldCharType="begin"/>
        </w:r>
        <w:r>
          <w:rPr>
            <w:noProof/>
            <w:webHidden/>
          </w:rPr>
          <w:instrText xml:space="preserve"> PAGEREF _Toc8893785 \h </w:instrText>
        </w:r>
      </w:ins>
      <w:r>
        <w:rPr>
          <w:noProof/>
          <w:webHidden/>
        </w:rPr>
      </w:r>
      <w:r>
        <w:rPr>
          <w:noProof/>
          <w:webHidden/>
        </w:rPr>
        <w:fldChar w:fldCharType="separate"/>
      </w:r>
      <w:ins w:id="901" w:author="m.kalaitzaki" w:date="2019-05-16T10:06:00Z">
        <w:r>
          <w:rPr>
            <w:noProof/>
            <w:webHidden/>
          </w:rPr>
          <w:t>86</w:t>
        </w:r>
        <w:r>
          <w:rPr>
            <w:noProof/>
            <w:webHidden/>
          </w:rPr>
          <w:fldChar w:fldCharType="end"/>
        </w:r>
        <w:r w:rsidRPr="00A47FC2">
          <w:rPr>
            <w:rStyle w:val="Hyperlink"/>
            <w:noProof/>
          </w:rPr>
          <w:fldChar w:fldCharType="end"/>
        </w:r>
      </w:ins>
    </w:p>
    <w:p w14:paraId="6461D4D5" w14:textId="77777777" w:rsidR="00EA1A11" w:rsidRDefault="00EA1A11">
      <w:pPr>
        <w:pStyle w:val="TableofFigures"/>
        <w:tabs>
          <w:tab w:val="right" w:leader="dot" w:pos="9060"/>
        </w:tabs>
        <w:rPr>
          <w:ins w:id="902" w:author="m.kalaitzaki" w:date="2019-05-16T10:06:00Z"/>
          <w:rFonts w:asciiTheme="minorHAnsi" w:eastAsiaTheme="minorEastAsia" w:hAnsiTheme="minorHAnsi" w:cstheme="minorBidi"/>
          <w:noProof/>
          <w:szCs w:val="22"/>
          <w:lang w:eastAsia="en-US"/>
        </w:rPr>
      </w:pPr>
      <w:ins w:id="90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33: Cross Section of a Heat Stake</w:t>
        </w:r>
        <w:r>
          <w:rPr>
            <w:noProof/>
            <w:webHidden/>
          </w:rPr>
          <w:tab/>
        </w:r>
        <w:r>
          <w:rPr>
            <w:noProof/>
            <w:webHidden/>
          </w:rPr>
          <w:fldChar w:fldCharType="begin"/>
        </w:r>
        <w:r>
          <w:rPr>
            <w:noProof/>
            <w:webHidden/>
          </w:rPr>
          <w:instrText xml:space="preserve"> PAGEREF _Toc8893786 \h </w:instrText>
        </w:r>
      </w:ins>
      <w:r>
        <w:rPr>
          <w:noProof/>
          <w:webHidden/>
        </w:rPr>
      </w:r>
      <w:r>
        <w:rPr>
          <w:noProof/>
          <w:webHidden/>
        </w:rPr>
        <w:fldChar w:fldCharType="separate"/>
      </w:r>
      <w:ins w:id="904" w:author="m.kalaitzaki" w:date="2019-05-16T10:06:00Z">
        <w:r>
          <w:rPr>
            <w:noProof/>
            <w:webHidden/>
          </w:rPr>
          <w:t>88</w:t>
        </w:r>
        <w:r>
          <w:rPr>
            <w:noProof/>
            <w:webHidden/>
          </w:rPr>
          <w:fldChar w:fldCharType="end"/>
        </w:r>
        <w:r w:rsidRPr="00A47FC2">
          <w:rPr>
            <w:rStyle w:val="Hyperlink"/>
            <w:noProof/>
          </w:rPr>
          <w:fldChar w:fldCharType="end"/>
        </w:r>
      </w:ins>
    </w:p>
    <w:p w14:paraId="182EC95F" w14:textId="77777777" w:rsidR="00EA1A11" w:rsidRDefault="00EA1A11">
      <w:pPr>
        <w:pStyle w:val="TableofFigures"/>
        <w:tabs>
          <w:tab w:val="right" w:leader="dot" w:pos="9060"/>
        </w:tabs>
        <w:rPr>
          <w:ins w:id="905" w:author="m.kalaitzaki" w:date="2019-05-16T10:06:00Z"/>
          <w:rFonts w:asciiTheme="minorHAnsi" w:eastAsiaTheme="minorEastAsia" w:hAnsiTheme="minorHAnsi" w:cstheme="minorBidi"/>
          <w:noProof/>
          <w:szCs w:val="22"/>
          <w:lang w:eastAsia="en-US"/>
        </w:rPr>
      </w:pPr>
      <w:ins w:id="90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34: A "Hairpin Clip"</w:t>
        </w:r>
        <w:r>
          <w:rPr>
            <w:noProof/>
            <w:webHidden/>
          </w:rPr>
          <w:tab/>
        </w:r>
        <w:r>
          <w:rPr>
            <w:noProof/>
            <w:webHidden/>
          </w:rPr>
          <w:fldChar w:fldCharType="begin"/>
        </w:r>
        <w:r>
          <w:rPr>
            <w:noProof/>
            <w:webHidden/>
          </w:rPr>
          <w:instrText xml:space="preserve"> PAGEREF _Toc8893787 \h </w:instrText>
        </w:r>
      </w:ins>
      <w:r>
        <w:rPr>
          <w:noProof/>
          <w:webHidden/>
        </w:rPr>
      </w:r>
      <w:r>
        <w:rPr>
          <w:noProof/>
          <w:webHidden/>
        </w:rPr>
        <w:fldChar w:fldCharType="separate"/>
      </w:r>
      <w:ins w:id="907" w:author="m.kalaitzaki" w:date="2019-05-16T10:06:00Z">
        <w:r>
          <w:rPr>
            <w:noProof/>
            <w:webHidden/>
          </w:rPr>
          <w:t>90</w:t>
        </w:r>
        <w:r>
          <w:rPr>
            <w:noProof/>
            <w:webHidden/>
          </w:rPr>
          <w:fldChar w:fldCharType="end"/>
        </w:r>
        <w:r w:rsidRPr="00A47FC2">
          <w:rPr>
            <w:rStyle w:val="Hyperlink"/>
            <w:noProof/>
          </w:rPr>
          <w:fldChar w:fldCharType="end"/>
        </w:r>
      </w:ins>
    </w:p>
    <w:p w14:paraId="55EFFAC2" w14:textId="77777777" w:rsidR="00EA1A11" w:rsidRDefault="00EA1A11">
      <w:pPr>
        <w:pStyle w:val="TableofFigures"/>
        <w:tabs>
          <w:tab w:val="right" w:leader="dot" w:pos="9060"/>
        </w:tabs>
        <w:rPr>
          <w:ins w:id="908" w:author="m.kalaitzaki" w:date="2019-05-16T10:06:00Z"/>
          <w:rFonts w:asciiTheme="minorHAnsi" w:eastAsiaTheme="minorEastAsia" w:hAnsiTheme="minorHAnsi" w:cstheme="minorBidi"/>
          <w:noProof/>
          <w:szCs w:val="22"/>
          <w:lang w:eastAsia="en-US"/>
        </w:rPr>
      </w:pPr>
      <w:ins w:id="90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35: Internal and External Circlips</w:t>
        </w:r>
        <w:r>
          <w:rPr>
            <w:noProof/>
            <w:webHidden/>
          </w:rPr>
          <w:tab/>
        </w:r>
        <w:r>
          <w:rPr>
            <w:noProof/>
            <w:webHidden/>
          </w:rPr>
          <w:fldChar w:fldCharType="begin"/>
        </w:r>
        <w:r>
          <w:rPr>
            <w:noProof/>
            <w:webHidden/>
          </w:rPr>
          <w:instrText xml:space="preserve"> PAGEREF _Toc8893788 \h </w:instrText>
        </w:r>
      </w:ins>
      <w:r>
        <w:rPr>
          <w:noProof/>
          <w:webHidden/>
        </w:rPr>
      </w:r>
      <w:r>
        <w:rPr>
          <w:noProof/>
          <w:webHidden/>
        </w:rPr>
        <w:fldChar w:fldCharType="separate"/>
      </w:r>
      <w:ins w:id="910" w:author="m.kalaitzaki" w:date="2019-05-16T10:06:00Z">
        <w:r>
          <w:rPr>
            <w:noProof/>
            <w:webHidden/>
          </w:rPr>
          <w:t>90</w:t>
        </w:r>
        <w:r>
          <w:rPr>
            <w:noProof/>
            <w:webHidden/>
          </w:rPr>
          <w:fldChar w:fldCharType="end"/>
        </w:r>
        <w:r w:rsidRPr="00A47FC2">
          <w:rPr>
            <w:rStyle w:val="Hyperlink"/>
            <w:noProof/>
          </w:rPr>
          <w:fldChar w:fldCharType="end"/>
        </w:r>
      </w:ins>
    </w:p>
    <w:p w14:paraId="7273B59F" w14:textId="77777777" w:rsidR="00EA1A11" w:rsidRDefault="00EA1A11">
      <w:pPr>
        <w:pStyle w:val="TableofFigures"/>
        <w:tabs>
          <w:tab w:val="right" w:leader="dot" w:pos="9060"/>
        </w:tabs>
        <w:rPr>
          <w:ins w:id="911" w:author="m.kalaitzaki" w:date="2019-05-16T10:06:00Z"/>
          <w:rFonts w:asciiTheme="minorHAnsi" w:eastAsiaTheme="minorEastAsia" w:hAnsiTheme="minorHAnsi" w:cstheme="minorBidi"/>
          <w:noProof/>
          <w:szCs w:val="22"/>
          <w:lang w:eastAsia="en-US"/>
        </w:rPr>
      </w:pPr>
      <w:ins w:id="912" w:author="m.kalaitzaki" w:date="2019-05-16T10:06:00Z">
        <w:r w:rsidRPr="00A47FC2">
          <w:rPr>
            <w:rStyle w:val="Hyperlink"/>
            <w:noProof/>
          </w:rPr>
          <w:lastRenderedPageBreak/>
          <w:fldChar w:fldCharType="begin"/>
        </w:r>
        <w:r w:rsidRPr="00A47FC2">
          <w:rPr>
            <w:rStyle w:val="Hyperlink"/>
            <w:noProof/>
          </w:rPr>
          <w:instrText xml:space="preserve"> </w:instrText>
        </w:r>
        <w:r>
          <w:rPr>
            <w:noProof/>
          </w:rPr>
          <w:instrText>HYPERLINK \l "_Toc8893789"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36: Clips Pushed into a Hole</w:t>
        </w:r>
        <w:r>
          <w:rPr>
            <w:noProof/>
            <w:webHidden/>
          </w:rPr>
          <w:tab/>
        </w:r>
        <w:r>
          <w:rPr>
            <w:noProof/>
            <w:webHidden/>
          </w:rPr>
          <w:fldChar w:fldCharType="begin"/>
        </w:r>
        <w:r>
          <w:rPr>
            <w:noProof/>
            <w:webHidden/>
          </w:rPr>
          <w:instrText xml:space="preserve"> PAGEREF _Toc8893789 \h </w:instrText>
        </w:r>
      </w:ins>
      <w:r>
        <w:rPr>
          <w:noProof/>
          <w:webHidden/>
        </w:rPr>
      </w:r>
      <w:r>
        <w:rPr>
          <w:noProof/>
          <w:webHidden/>
        </w:rPr>
        <w:fldChar w:fldCharType="separate"/>
      </w:r>
      <w:ins w:id="913" w:author="m.kalaitzaki" w:date="2019-05-16T10:06:00Z">
        <w:r>
          <w:rPr>
            <w:noProof/>
            <w:webHidden/>
          </w:rPr>
          <w:t>91</w:t>
        </w:r>
        <w:r>
          <w:rPr>
            <w:noProof/>
            <w:webHidden/>
          </w:rPr>
          <w:fldChar w:fldCharType="end"/>
        </w:r>
        <w:r w:rsidRPr="00A47FC2">
          <w:rPr>
            <w:rStyle w:val="Hyperlink"/>
            <w:noProof/>
          </w:rPr>
          <w:fldChar w:fldCharType="end"/>
        </w:r>
      </w:ins>
    </w:p>
    <w:p w14:paraId="5C0B8A19" w14:textId="77777777" w:rsidR="00EA1A11" w:rsidRDefault="00EA1A11">
      <w:pPr>
        <w:pStyle w:val="TableofFigures"/>
        <w:tabs>
          <w:tab w:val="right" w:leader="dot" w:pos="9060"/>
        </w:tabs>
        <w:rPr>
          <w:ins w:id="914" w:author="m.kalaitzaki" w:date="2019-05-16T10:06:00Z"/>
          <w:rFonts w:asciiTheme="minorHAnsi" w:eastAsiaTheme="minorEastAsia" w:hAnsiTheme="minorHAnsi" w:cstheme="minorBidi"/>
          <w:noProof/>
          <w:szCs w:val="22"/>
          <w:lang w:eastAsia="en-US"/>
        </w:rPr>
      </w:pPr>
      <w:ins w:id="91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37: Clips Sliding onto a Flat Surface</w:t>
        </w:r>
        <w:r>
          <w:rPr>
            <w:noProof/>
            <w:webHidden/>
          </w:rPr>
          <w:tab/>
        </w:r>
        <w:r>
          <w:rPr>
            <w:noProof/>
            <w:webHidden/>
          </w:rPr>
          <w:fldChar w:fldCharType="begin"/>
        </w:r>
        <w:r>
          <w:rPr>
            <w:noProof/>
            <w:webHidden/>
          </w:rPr>
          <w:instrText xml:space="preserve"> PAGEREF _Toc8893790 \h </w:instrText>
        </w:r>
      </w:ins>
      <w:r>
        <w:rPr>
          <w:noProof/>
          <w:webHidden/>
        </w:rPr>
      </w:r>
      <w:r>
        <w:rPr>
          <w:noProof/>
          <w:webHidden/>
        </w:rPr>
        <w:fldChar w:fldCharType="separate"/>
      </w:r>
      <w:ins w:id="916" w:author="m.kalaitzaki" w:date="2019-05-16T10:06:00Z">
        <w:r>
          <w:rPr>
            <w:noProof/>
            <w:webHidden/>
          </w:rPr>
          <w:t>91</w:t>
        </w:r>
        <w:r>
          <w:rPr>
            <w:noProof/>
            <w:webHidden/>
          </w:rPr>
          <w:fldChar w:fldCharType="end"/>
        </w:r>
        <w:r w:rsidRPr="00A47FC2">
          <w:rPr>
            <w:rStyle w:val="Hyperlink"/>
            <w:noProof/>
          </w:rPr>
          <w:fldChar w:fldCharType="end"/>
        </w:r>
      </w:ins>
    </w:p>
    <w:p w14:paraId="41BDCC4E" w14:textId="77777777" w:rsidR="00EA1A11" w:rsidRDefault="00EA1A11">
      <w:pPr>
        <w:pStyle w:val="TableofFigures"/>
        <w:tabs>
          <w:tab w:val="right" w:leader="dot" w:pos="9060"/>
        </w:tabs>
        <w:rPr>
          <w:ins w:id="917" w:author="m.kalaitzaki" w:date="2019-05-16T10:06:00Z"/>
          <w:rFonts w:asciiTheme="minorHAnsi" w:eastAsiaTheme="minorEastAsia" w:hAnsiTheme="minorHAnsi" w:cstheme="minorBidi"/>
          <w:noProof/>
          <w:szCs w:val="22"/>
          <w:lang w:eastAsia="en-US"/>
        </w:rPr>
      </w:pPr>
      <w:ins w:id="91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38: RIVTAC</w:t>
        </w:r>
        <w:r w:rsidRPr="00A47FC2">
          <w:rPr>
            <w:rStyle w:val="Hyperlink"/>
            <w:rFonts w:cs="Calibri"/>
            <w:noProof/>
          </w:rPr>
          <w:t>®</w:t>
        </w:r>
        <w:r w:rsidRPr="00A47FC2">
          <w:rPr>
            <w:rStyle w:val="Hyperlink"/>
            <w:noProof/>
          </w:rPr>
          <w:t xml:space="preserve"> Nail</w:t>
        </w:r>
        <w:r>
          <w:rPr>
            <w:noProof/>
            <w:webHidden/>
          </w:rPr>
          <w:tab/>
        </w:r>
        <w:r>
          <w:rPr>
            <w:noProof/>
            <w:webHidden/>
          </w:rPr>
          <w:fldChar w:fldCharType="begin"/>
        </w:r>
        <w:r>
          <w:rPr>
            <w:noProof/>
            <w:webHidden/>
          </w:rPr>
          <w:instrText xml:space="preserve"> PAGEREF _Toc8893791 \h </w:instrText>
        </w:r>
      </w:ins>
      <w:r>
        <w:rPr>
          <w:noProof/>
          <w:webHidden/>
        </w:rPr>
      </w:r>
      <w:r>
        <w:rPr>
          <w:noProof/>
          <w:webHidden/>
        </w:rPr>
        <w:fldChar w:fldCharType="separate"/>
      </w:r>
      <w:ins w:id="919" w:author="m.kalaitzaki" w:date="2019-05-16T10:06:00Z">
        <w:r>
          <w:rPr>
            <w:noProof/>
            <w:webHidden/>
          </w:rPr>
          <w:t>93</w:t>
        </w:r>
        <w:r>
          <w:rPr>
            <w:noProof/>
            <w:webHidden/>
          </w:rPr>
          <w:fldChar w:fldCharType="end"/>
        </w:r>
        <w:r w:rsidRPr="00A47FC2">
          <w:rPr>
            <w:rStyle w:val="Hyperlink"/>
            <w:noProof/>
          </w:rPr>
          <w:fldChar w:fldCharType="end"/>
        </w:r>
      </w:ins>
    </w:p>
    <w:p w14:paraId="2953A368" w14:textId="77777777" w:rsidR="00EA1A11" w:rsidRDefault="00EA1A11">
      <w:pPr>
        <w:pStyle w:val="TableofFigures"/>
        <w:tabs>
          <w:tab w:val="right" w:leader="dot" w:pos="9060"/>
        </w:tabs>
        <w:rPr>
          <w:ins w:id="920" w:author="m.kalaitzaki" w:date="2019-05-16T10:06:00Z"/>
          <w:rFonts w:asciiTheme="minorHAnsi" w:eastAsiaTheme="minorEastAsia" w:hAnsiTheme="minorHAnsi" w:cstheme="minorBidi"/>
          <w:noProof/>
          <w:szCs w:val="22"/>
          <w:lang w:eastAsia="en-US"/>
        </w:rPr>
      </w:pPr>
      <w:ins w:id="92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39: Cross Section of a Nail, Connecting Two Sheets</w:t>
        </w:r>
        <w:r>
          <w:rPr>
            <w:noProof/>
            <w:webHidden/>
          </w:rPr>
          <w:tab/>
        </w:r>
        <w:r>
          <w:rPr>
            <w:noProof/>
            <w:webHidden/>
          </w:rPr>
          <w:fldChar w:fldCharType="begin"/>
        </w:r>
        <w:r>
          <w:rPr>
            <w:noProof/>
            <w:webHidden/>
          </w:rPr>
          <w:instrText xml:space="preserve"> PAGEREF _Toc8893792 \h </w:instrText>
        </w:r>
      </w:ins>
      <w:r>
        <w:rPr>
          <w:noProof/>
          <w:webHidden/>
        </w:rPr>
      </w:r>
      <w:r>
        <w:rPr>
          <w:noProof/>
          <w:webHidden/>
        </w:rPr>
        <w:fldChar w:fldCharType="separate"/>
      </w:r>
      <w:ins w:id="922" w:author="m.kalaitzaki" w:date="2019-05-16T10:06:00Z">
        <w:r>
          <w:rPr>
            <w:noProof/>
            <w:webHidden/>
          </w:rPr>
          <w:t>93</w:t>
        </w:r>
        <w:r>
          <w:rPr>
            <w:noProof/>
            <w:webHidden/>
          </w:rPr>
          <w:fldChar w:fldCharType="end"/>
        </w:r>
        <w:r w:rsidRPr="00A47FC2">
          <w:rPr>
            <w:rStyle w:val="Hyperlink"/>
            <w:noProof/>
          </w:rPr>
          <w:fldChar w:fldCharType="end"/>
        </w:r>
      </w:ins>
    </w:p>
    <w:p w14:paraId="08B082CF" w14:textId="77777777" w:rsidR="00EA1A11" w:rsidRDefault="00EA1A11">
      <w:pPr>
        <w:pStyle w:val="TableofFigures"/>
        <w:tabs>
          <w:tab w:val="right" w:leader="dot" w:pos="9060"/>
        </w:tabs>
        <w:rPr>
          <w:ins w:id="923" w:author="m.kalaitzaki" w:date="2019-05-16T10:06:00Z"/>
          <w:rFonts w:asciiTheme="minorHAnsi" w:eastAsiaTheme="minorEastAsia" w:hAnsiTheme="minorHAnsi" w:cstheme="minorBidi"/>
          <w:noProof/>
          <w:szCs w:val="22"/>
          <w:lang w:eastAsia="en-US"/>
        </w:rPr>
      </w:pPr>
      <w:ins w:id="92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40: Weld Line Changing from Y-Joint to Overlap-Joint</w:t>
        </w:r>
        <w:r>
          <w:rPr>
            <w:noProof/>
            <w:webHidden/>
          </w:rPr>
          <w:tab/>
        </w:r>
        <w:r>
          <w:rPr>
            <w:noProof/>
            <w:webHidden/>
          </w:rPr>
          <w:fldChar w:fldCharType="begin"/>
        </w:r>
        <w:r>
          <w:rPr>
            <w:noProof/>
            <w:webHidden/>
          </w:rPr>
          <w:instrText xml:space="preserve"> PAGEREF _Toc8893793 \h </w:instrText>
        </w:r>
      </w:ins>
      <w:r>
        <w:rPr>
          <w:noProof/>
          <w:webHidden/>
        </w:rPr>
      </w:r>
      <w:r>
        <w:rPr>
          <w:noProof/>
          <w:webHidden/>
        </w:rPr>
        <w:fldChar w:fldCharType="separate"/>
      </w:r>
      <w:ins w:id="925" w:author="m.kalaitzaki" w:date="2019-05-16T10:06:00Z">
        <w:r>
          <w:rPr>
            <w:noProof/>
            <w:webHidden/>
          </w:rPr>
          <w:t>98</w:t>
        </w:r>
        <w:r>
          <w:rPr>
            <w:noProof/>
            <w:webHidden/>
          </w:rPr>
          <w:fldChar w:fldCharType="end"/>
        </w:r>
        <w:r w:rsidRPr="00A47FC2">
          <w:rPr>
            <w:rStyle w:val="Hyperlink"/>
            <w:noProof/>
          </w:rPr>
          <w:fldChar w:fldCharType="end"/>
        </w:r>
      </w:ins>
    </w:p>
    <w:p w14:paraId="7696F140" w14:textId="77777777" w:rsidR="00EA1A11" w:rsidRDefault="00EA1A11">
      <w:pPr>
        <w:pStyle w:val="TableofFigures"/>
        <w:tabs>
          <w:tab w:val="right" w:leader="dot" w:pos="9060"/>
        </w:tabs>
        <w:rPr>
          <w:ins w:id="926" w:author="m.kalaitzaki" w:date="2019-05-16T10:06:00Z"/>
          <w:rFonts w:asciiTheme="minorHAnsi" w:eastAsiaTheme="minorEastAsia" w:hAnsiTheme="minorHAnsi" w:cstheme="minorBidi"/>
          <w:noProof/>
          <w:szCs w:val="22"/>
          <w:lang w:eastAsia="en-US"/>
        </w:rPr>
      </w:pPr>
      <w:ins w:id="92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41: Longitudinal stiffener, top view</w:t>
        </w:r>
        <w:r>
          <w:rPr>
            <w:noProof/>
            <w:webHidden/>
          </w:rPr>
          <w:tab/>
        </w:r>
        <w:r>
          <w:rPr>
            <w:noProof/>
            <w:webHidden/>
          </w:rPr>
          <w:fldChar w:fldCharType="begin"/>
        </w:r>
        <w:r>
          <w:rPr>
            <w:noProof/>
            <w:webHidden/>
          </w:rPr>
          <w:instrText xml:space="preserve"> PAGEREF _Toc8893794 \h </w:instrText>
        </w:r>
      </w:ins>
      <w:r>
        <w:rPr>
          <w:noProof/>
          <w:webHidden/>
        </w:rPr>
      </w:r>
      <w:r>
        <w:rPr>
          <w:noProof/>
          <w:webHidden/>
        </w:rPr>
        <w:fldChar w:fldCharType="separate"/>
      </w:r>
      <w:ins w:id="928" w:author="m.kalaitzaki" w:date="2019-05-16T10:06:00Z">
        <w:r>
          <w:rPr>
            <w:noProof/>
            <w:webHidden/>
          </w:rPr>
          <w:t>98</w:t>
        </w:r>
        <w:r>
          <w:rPr>
            <w:noProof/>
            <w:webHidden/>
          </w:rPr>
          <w:fldChar w:fldCharType="end"/>
        </w:r>
        <w:r w:rsidRPr="00A47FC2">
          <w:rPr>
            <w:rStyle w:val="Hyperlink"/>
            <w:noProof/>
          </w:rPr>
          <w:fldChar w:fldCharType="end"/>
        </w:r>
      </w:ins>
    </w:p>
    <w:p w14:paraId="17B20AFB" w14:textId="77777777" w:rsidR="00EA1A11" w:rsidRDefault="00EA1A11">
      <w:pPr>
        <w:pStyle w:val="TableofFigures"/>
        <w:tabs>
          <w:tab w:val="right" w:leader="dot" w:pos="9060"/>
        </w:tabs>
        <w:rPr>
          <w:ins w:id="929" w:author="m.kalaitzaki" w:date="2019-05-16T10:06:00Z"/>
          <w:rFonts w:asciiTheme="minorHAnsi" w:eastAsiaTheme="minorEastAsia" w:hAnsiTheme="minorHAnsi" w:cstheme="minorBidi"/>
          <w:noProof/>
          <w:szCs w:val="22"/>
          <w:lang w:eastAsia="en-US"/>
        </w:rPr>
      </w:pPr>
      <w:ins w:id="93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42: Seam weld types and attributes</w:t>
        </w:r>
        <w:r>
          <w:rPr>
            <w:noProof/>
            <w:webHidden/>
          </w:rPr>
          <w:tab/>
        </w:r>
        <w:r>
          <w:rPr>
            <w:noProof/>
            <w:webHidden/>
          </w:rPr>
          <w:fldChar w:fldCharType="begin"/>
        </w:r>
        <w:r>
          <w:rPr>
            <w:noProof/>
            <w:webHidden/>
          </w:rPr>
          <w:instrText xml:space="preserve"> PAGEREF _Toc8893795 \h </w:instrText>
        </w:r>
      </w:ins>
      <w:r>
        <w:rPr>
          <w:noProof/>
          <w:webHidden/>
        </w:rPr>
      </w:r>
      <w:r>
        <w:rPr>
          <w:noProof/>
          <w:webHidden/>
        </w:rPr>
        <w:fldChar w:fldCharType="separate"/>
      </w:r>
      <w:ins w:id="931" w:author="m.kalaitzaki" w:date="2019-05-16T10:06:00Z">
        <w:r>
          <w:rPr>
            <w:noProof/>
            <w:webHidden/>
          </w:rPr>
          <w:t>100</w:t>
        </w:r>
        <w:r>
          <w:rPr>
            <w:noProof/>
            <w:webHidden/>
          </w:rPr>
          <w:fldChar w:fldCharType="end"/>
        </w:r>
        <w:r w:rsidRPr="00A47FC2">
          <w:rPr>
            <w:rStyle w:val="Hyperlink"/>
            <w:noProof/>
          </w:rPr>
          <w:fldChar w:fldCharType="end"/>
        </w:r>
      </w:ins>
    </w:p>
    <w:p w14:paraId="245BF3DC" w14:textId="77777777" w:rsidR="00EA1A11" w:rsidRDefault="00EA1A11">
      <w:pPr>
        <w:pStyle w:val="TableofFigures"/>
        <w:tabs>
          <w:tab w:val="right" w:leader="dot" w:pos="9060"/>
        </w:tabs>
        <w:rPr>
          <w:ins w:id="932" w:author="m.kalaitzaki" w:date="2019-05-16T10:06:00Z"/>
          <w:rFonts w:asciiTheme="minorHAnsi" w:eastAsiaTheme="minorEastAsia" w:hAnsiTheme="minorHAnsi" w:cstheme="minorBidi"/>
          <w:noProof/>
          <w:szCs w:val="22"/>
          <w:lang w:eastAsia="en-US"/>
        </w:rPr>
      </w:pPr>
      <w:ins w:id="93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43: χMCF Structure of a Seam Weld (</w:t>
        </w:r>
        <w:r w:rsidRPr="00A47FC2">
          <w:rPr>
            <w:rStyle w:val="Hyperlink"/>
            <w:i/>
            <w:noProof/>
          </w:rPr>
          <w:t>connection_1d</w:t>
        </w:r>
        <w:r w:rsidRPr="00A47FC2">
          <w:rPr>
            <w:rStyle w:val="Hyperlink"/>
            <w:noProof/>
          </w:rPr>
          <w:t>)</w:t>
        </w:r>
        <w:r>
          <w:rPr>
            <w:noProof/>
            <w:webHidden/>
          </w:rPr>
          <w:tab/>
        </w:r>
        <w:r>
          <w:rPr>
            <w:noProof/>
            <w:webHidden/>
          </w:rPr>
          <w:fldChar w:fldCharType="begin"/>
        </w:r>
        <w:r>
          <w:rPr>
            <w:noProof/>
            <w:webHidden/>
          </w:rPr>
          <w:instrText xml:space="preserve"> PAGEREF _Toc8893796 \h </w:instrText>
        </w:r>
      </w:ins>
      <w:r>
        <w:rPr>
          <w:noProof/>
          <w:webHidden/>
        </w:rPr>
      </w:r>
      <w:r>
        <w:rPr>
          <w:noProof/>
          <w:webHidden/>
        </w:rPr>
        <w:fldChar w:fldCharType="separate"/>
      </w:r>
      <w:ins w:id="934" w:author="m.kalaitzaki" w:date="2019-05-16T10:06:00Z">
        <w:r>
          <w:rPr>
            <w:noProof/>
            <w:webHidden/>
          </w:rPr>
          <w:t>101</w:t>
        </w:r>
        <w:r>
          <w:rPr>
            <w:noProof/>
            <w:webHidden/>
          </w:rPr>
          <w:fldChar w:fldCharType="end"/>
        </w:r>
        <w:r w:rsidRPr="00A47FC2">
          <w:rPr>
            <w:rStyle w:val="Hyperlink"/>
            <w:noProof/>
          </w:rPr>
          <w:fldChar w:fldCharType="end"/>
        </w:r>
      </w:ins>
    </w:p>
    <w:p w14:paraId="76A70CFF" w14:textId="77777777" w:rsidR="00EA1A11" w:rsidRDefault="00EA1A11">
      <w:pPr>
        <w:pStyle w:val="TableofFigures"/>
        <w:tabs>
          <w:tab w:val="right" w:leader="dot" w:pos="9060"/>
        </w:tabs>
        <w:rPr>
          <w:ins w:id="935" w:author="m.kalaitzaki" w:date="2019-05-16T10:06:00Z"/>
          <w:rFonts w:asciiTheme="minorHAnsi" w:eastAsiaTheme="minorEastAsia" w:hAnsiTheme="minorHAnsi" w:cstheme="minorBidi"/>
          <w:noProof/>
          <w:szCs w:val="22"/>
          <w:lang w:eastAsia="en-US"/>
        </w:rPr>
      </w:pPr>
      <w:ins w:id="93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44: Sheet Parameters vs.  Weld Position Parameters</w:t>
        </w:r>
        <w:r>
          <w:rPr>
            <w:noProof/>
            <w:webHidden/>
          </w:rPr>
          <w:tab/>
        </w:r>
        <w:r>
          <w:rPr>
            <w:noProof/>
            <w:webHidden/>
          </w:rPr>
          <w:fldChar w:fldCharType="begin"/>
        </w:r>
        <w:r>
          <w:rPr>
            <w:noProof/>
            <w:webHidden/>
          </w:rPr>
          <w:instrText xml:space="preserve"> PAGEREF _Toc8893797 \h </w:instrText>
        </w:r>
      </w:ins>
      <w:r>
        <w:rPr>
          <w:noProof/>
          <w:webHidden/>
        </w:rPr>
      </w:r>
      <w:r>
        <w:rPr>
          <w:noProof/>
          <w:webHidden/>
        </w:rPr>
        <w:fldChar w:fldCharType="separate"/>
      </w:r>
      <w:ins w:id="937" w:author="m.kalaitzaki" w:date="2019-05-16T10:06:00Z">
        <w:r>
          <w:rPr>
            <w:noProof/>
            <w:webHidden/>
          </w:rPr>
          <w:t>104</w:t>
        </w:r>
        <w:r>
          <w:rPr>
            <w:noProof/>
            <w:webHidden/>
          </w:rPr>
          <w:fldChar w:fldCharType="end"/>
        </w:r>
        <w:r w:rsidRPr="00A47FC2">
          <w:rPr>
            <w:rStyle w:val="Hyperlink"/>
            <w:noProof/>
          </w:rPr>
          <w:fldChar w:fldCharType="end"/>
        </w:r>
      </w:ins>
    </w:p>
    <w:p w14:paraId="01AA76D2" w14:textId="77777777" w:rsidR="00EA1A11" w:rsidRDefault="00EA1A11">
      <w:pPr>
        <w:pStyle w:val="TableofFigures"/>
        <w:tabs>
          <w:tab w:val="right" w:leader="dot" w:pos="9060"/>
        </w:tabs>
        <w:rPr>
          <w:ins w:id="938" w:author="m.kalaitzaki" w:date="2019-05-16T10:06:00Z"/>
          <w:rFonts w:asciiTheme="minorHAnsi" w:eastAsiaTheme="minorEastAsia" w:hAnsiTheme="minorHAnsi" w:cstheme="minorBidi"/>
          <w:noProof/>
          <w:szCs w:val="22"/>
          <w:lang w:eastAsia="en-US"/>
        </w:rPr>
      </w:pPr>
      <w:ins w:id="93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45: Welding Position of a Y-Joint</w:t>
        </w:r>
        <w:r>
          <w:rPr>
            <w:noProof/>
            <w:webHidden/>
          </w:rPr>
          <w:tab/>
        </w:r>
        <w:r>
          <w:rPr>
            <w:noProof/>
            <w:webHidden/>
          </w:rPr>
          <w:fldChar w:fldCharType="begin"/>
        </w:r>
        <w:r>
          <w:rPr>
            <w:noProof/>
            <w:webHidden/>
          </w:rPr>
          <w:instrText xml:space="preserve"> PAGEREF _Toc8893798 \h </w:instrText>
        </w:r>
      </w:ins>
      <w:r>
        <w:rPr>
          <w:noProof/>
          <w:webHidden/>
        </w:rPr>
      </w:r>
      <w:r>
        <w:rPr>
          <w:noProof/>
          <w:webHidden/>
        </w:rPr>
        <w:fldChar w:fldCharType="separate"/>
      </w:r>
      <w:ins w:id="940" w:author="m.kalaitzaki" w:date="2019-05-16T10:06:00Z">
        <w:r>
          <w:rPr>
            <w:noProof/>
            <w:webHidden/>
          </w:rPr>
          <w:t>106</w:t>
        </w:r>
        <w:r>
          <w:rPr>
            <w:noProof/>
            <w:webHidden/>
          </w:rPr>
          <w:fldChar w:fldCharType="end"/>
        </w:r>
        <w:r w:rsidRPr="00A47FC2">
          <w:rPr>
            <w:rStyle w:val="Hyperlink"/>
            <w:noProof/>
          </w:rPr>
          <w:fldChar w:fldCharType="end"/>
        </w:r>
      </w:ins>
    </w:p>
    <w:p w14:paraId="039D0439" w14:textId="77777777" w:rsidR="00EA1A11" w:rsidRDefault="00EA1A11">
      <w:pPr>
        <w:pStyle w:val="TableofFigures"/>
        <w:tabs>
          <w:tab w:val="right" w:leader="dot" w:pos="9060"/>
        </w:tabs>
        <w:rPr>
          <w:ins w:id="941" w:author="m.kalaitzaki" w:date="2019-05-16T10:06:00Z"/>
          <w:rFonts w:asciiTheme="minorHAnsi" w:eastAsiaTheme="minorEastAsia" w:hAnsiTheme="minorHAnsi" w:cstheme="minorBidi"/>
          <w:noProof/>
          <w:szCs w:val="22"/>
          <w:lang w:eastAsia="en-US"/>
        </w:rPr>
      </w:pPr>
      <w:ins w:id="94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46: Welding Position vector direction and length</w:t>
        </w:r>
        <w:r>
          <w:rPr>
            <w:noProof/>
            <w:webHidden/>
          </w:rPr>
          <w:tab/>
        </w:r>
        <w:r>
          <w:rPr>
            <w:noProof/>
            <w:webHidden/>
          </w:rPr>
          <w:fldChar w:fldCharType="begin"/>
        </w:r>
        <w:r>
          <w:rPr>
            <w:noProof/>
            <w:webHidden/>
          </w:rPr>
          <w:instrText xml:space="preserve"> PAGEREF _Toc8893799 \h </w:instrText>
        </w:r>
      </w:ins>
      <w:r>
        <w:rPr>
          <w:noProof/>
          <w:webHidden/>
        </w:rPr>
      </w:r>
      <w:r>
        <w:rPr>
          <w:noProof/>
          <w:webHidden/>
        </w:rPr>
        <w:fldChar w:fldCharType="separate"/>
      </w:r>
      <w:ins w:id="943" w:author="m.kalaitzaki" w:date="2019-05-16T10:06:00Z">
        <w:r>
          <w:rPr>
            <w:noProof/>
            <w:webHidden/>
          </w:rPr>
          <w:t>107</w:t>
        </w:r>
        <w:r>
          <w:rPr>
            <w:noProof/>
            <w:webHidden/>
          </w:rPr>
          <w:fldChar w:fldCharType="end"/>
        </w:r>
        <w:r w:rsidRPr="00A47FC2">
          <w:rPr>
            <w:rStyle w:val="Hyperlink"/>
            <w:noProof/>
          </w:rPr>
          <w:fldChar w:fldCharType="end"/>
        </w:r>
      </w:ins>
    </w:p>
    <w:p w14:paraId="39B7BF73" w14:textId="77777777" w:rsidR="00EA1A11" w:rsidRDefault="00EA1A11">
      <w:pPr>
        <w:pStyle w:val="TableofFigures"/>
        <w:tabs>
          <w:tab w:val="right" w:leader="dot" w:pos="9060"/>
        </w:tabs>
        <w:rPr>
          <w:ins w:id="944" w:author="m.kalaitzaki" w:date="2019-05-16T10:06:00Z"/>
          <w:rFonts w:asciiTheme="minorHAnsi" w:eastAsiaTheme="minorEastAsia" w:hAnsiTheme="minorHAnsi" w:cstheme="minorBidi"/>
          <w:noProof/>
          <w:szCs w:val="22"/>
          <w:lang w:eastAsia="en-US"/>
        </w:rPr>
      </w:pPr>
      <w:ins w:id="945"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47: Butt Joint Sheet Layout</w:t>
        </w:r>
        <w:r>
          <w:rPr>
            <w:noProof/>
            <w:webHidden/>
          </w:rPr>
          <w:tab/>
        </w:r>
        <w:r>
          <w:rPr>
            <w:noProof/>
            <w:webHidden/>
          </w:rPr>
          <w:fldChar w:fldCharType="begin"/>
        </w:r>
        <w:r>
          <w:rPr>
            <w:noProof/>
            <w:webHidden/>
          </w:rPr>
          <w:instrText xml:space="preserve"> PAGEREF _Toc8893800 \h </w:instrText>
        </w:r>
      </w:ins>
      <w:r>
        <w:rPr>
          <w:noProof/>
          <w:webHidden/>
        </w:rPr>
      </w:r>
      <w:r>
        <w:rPr>
          <w:noProof/>
          <w:webHidden/>
        </w:rPr>
        <w:fldChar w:fldCharType="separate"/>
      </w:r>
      <w:ins w:id="946" w:author="m.kalaitzaki" w:date="2019-05-16T10:06:00Z">
        <w:r>
          <w:rPr>
            <w:noProof/>
            <w:webHidden/>
          </w:rPr>
          <w:t>110</w:t>
        </w:r>
        <w:r>
          <w:rPr>
            <w:noProof/>
            <w:webHidden/>
          </w:rPr>
          <w:fldChar w:fldCharType="end"/>
        </w:r>
        <w:r w:rsidRPr="00A47FC2">
          <w:rPr>
            <w:rStyle w:val="Hyperlink"/>
            <w:noProof/>
          </w:rPr>
          <w:fldChar w:fldCharType="end"/>
        </w:r>
      </w:ins>
    </w:p>
    <w:p w14:paraId="593866D9" w14:textId="77777777" w:rsidR="00EA1A11" w:rsidRDefault="00EA1A11">
      <w:pPr>
        <w:pStyle w:val="TableofFigures"/>
        <w:tabs>
          <w:tab w:val="right" w:leader="dot" w:pos="9060"/>
        </w:tabs>
        <w:rPr>
          <w:ins w:id="947" w:author="m.kalaitzaki" w:date="2019-05-16T10:06:00Z"/>
          <w:rFonts w:asciiTheme="minorHAnsi" w:eastAsiaTheme="minorEastAsia" w:hAnsiTheme="minorHAnsi" w:cstheme="minorBidi"/>
          <w:noProof/>
          <w:szCs w:val="22"/>
          <w:lang w:eastAsia="en-US"/>
        </w:rPr>
      </w:pPr>
      <w:ins w:id="948"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48: Butt Joint Weld parameters</w:t>
        </w:r>
        <w:r>
          <w:rPr>
            <w:noProof/>
            <w:webHidden/>
          </w:rPr>
          <w:tab/>
        </w:r>
        <w:r>
          <w:rPr>
            <w:noProof/>
            <w:webHidden/>
          </w:rPr>
          <w:fldChar w:fldCharType="begin"/>
        </w:r>
        <w:r>
          <w:rPr>
            <w:noProof/>
            <w:webHidden/>
          </w:rPr>
          <w:instrText xml:space="preserve"> PAGEREF _Toc8893801 \h </w:instrText>
        </w:r>
      </w:ins>
      <w:r>
        <w:rPr>
          <w:noProof/>
          <w:webHidden/>
        </w:rPr>
      </w:r>
      <w:r>
        <w:rPr>
          <w:noProof/>
          <w:webHidden/>
        </w:rPr>
        <w:fldChar w:fldCharType="separate"/>
      </w:r>
      <w:ins w:id="949" w:author="m.kalaitzaki" w:date="2019-05-16T10:06:00Z">
        <w:r>
          <w:rPr>
            <w:noProof/>
            <w:webHidden/>
          </w:rPr>
          <w:t>110</w:t>
        </w:r>
        <w:r>
          <w:rPr>
            <w:noProof/>
            <w:webHidden/>
          </w:rPr>
          <w:fldChar w:fldCharType="end"/>
        </w:r>
        <w:r w:rsidRPr="00A47FC2">
          <w:rPr>
            <w:rStyle w:val="Hyperlink"/>
            <w:noProof/>
          </w:rPr>
          <w:fldChar w:fldCharType="end"/>
        </w:r>
      </w:ins>
    </w:p>
    <w:p w14:paraId="63CE79B5" w14:textId="77777777" w:rsidR="00EA1A11" w:rsidRDefault="00EA1A11">
      <w:pPr>
        <w:pStyle w:val="TableofFigures"/>
        <w:tabs>
          <w:tab w:val="right" w:leader="dot" w:pos="9060"/>
        </w:tabs>
        <w:rPr>
          <w:ins w:id="950" w:author="m.kalaitzaki" w:date="2019-05-16T10:06:00Z"/>
          <w:rFonts w:asciiTheme="minorHAnsi" w:eastAsiaTheme="minorEastAsia" w:hAnsiTheme="minorHAnsi" w:cstheme="minorBidi"/>
          <w:noProof/>
          <w:szCs w:val="22"/>
          <w:lang w:eastAsia="en-US"/>
        </w:rPr>
      </w:pPr>
      <w:ins w:id="951"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49: Corner Weld Sheet Layout</w:t>
        </w:r>
        <w:r>
          <w:rPr>
            <w:noProof/>
            <w:webHidden/>
          </w:rPr>
          <w:tab/>
        </w:r>
        <w:r>
          <w:rPr>
            <w:noProof/>
            <w:webHidden/>
          </w:rPr>
          <w:fldChar w:fldCharType="begin"/>
        </w:r>
        <w:r>
          <w:rPr>
            <w:noProof/>
            <w:webHidden/>
          </w:rPr>
          <w:instrText xml:space="preserve"> PAGEREF _Toc8893802 \h </w:instrText>
        </w:r>
      </w:ins>
      <w:r>
        <w:rPr>
          <w:noProof/>
          <w:webHidden/>
        </w:rPr>
      </w:r>
      <w:r>
        <w:rPr>
          <w:noProof/>
          <w:webHidden/>
        </w:rPr>
        <w:fldChar w:fldCharType="separate"/>
      </w:r>
      <w:ins w:id="952" w:author="m.kalaitzaki" w:date="2019-05-16T10:06:00Z">
        <w:r>
          <w:rPr>
            <w:noProof/>
            <w:webHidden/>
          </w:rPr>
          <w:t>112</w:t>
        </w:r>
        <w:r>
          <w:rPr>
            <w:noProof/>
            <w:webHidden/>
          </w:rPr>
          <w:fldChar w:fldCharType="end"/>
        </w:r>
        <w:r w:rsidRPr="00A47FC2">
          <w:rPr>
            <w:rStyle w:val="Hyperlink"/>
            <w:noProof/>
          </w:rPr>
          <w:fldChar w:fldCharType="end"/>
        </w:r>
      </w:ins>
    </w:p>
    <w:p w14:paraId="031FFDA8" w14:textId="77777777" w:rsidR="00EA1A11" w:rsidRDefault="00EA1A11">
      <w:pPr>
        <w:pStyle w:val="TableofFigures"/>
        <w:tabs>
          <w:tab w:val="right" w:leader="dot" w:pos="9060"/>
        </w:tabs>
        <w:rPr>
          <w:ins w:id="953" w:author="m.kalaitzaki" w:date="2019-05-16T10:06:00Z"/>
          <w:rFonts w:asciiTheme="minorHAnsi" w:eastAsiaTheme="minorEastAsia" w:hAnsiTheme="minorHAnsi" w:cstheme="minorBidi"/>
          <w:noProof/>
          <w:szCs w:val="22"/>
          <w:lang w:eastAsia="en-US"/>
        </w:rPr>
      </w:pPr>
      <w:ins w:id="954"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50: Corner Weld Parameters</w:t>
        </w:r>
        <w:r>
          <w:rPr>
            <w:noProof/>
            <w:webHidden/>
          </w:rPr>
          <w:tab/>
        </w:r>
        <w:r>
          <w:rPr>
            <w:noProof/>
            <w:webHidden/>
          </w:rPr>
          <w:fldChar w:fldCharType="begin"/>
        </w:r>
        <w:r>
          <w:rPr>
            <w:noProof/>
            <w:webHidden/>
          </w:rPr>
          <w:instrText xml:space="preserve"> PAGEREF _Toc8893803 \h </w:instrText>
        </w:r>
      </w:ins>
      <w:r>
        <w:rPr>
          <w:noProof/>
          <w:webHidden/>
        </w:rPr>
      </w:r>
      <w:r>
        <w:rPr>
          <w:noProof/>
          <w:webHidden/>
        </w:rPr>
        <w:fldChar w:fldCharType="separate"/>
      </w:r>
      <w:ins w:id="955" w:author="m.kalaitzaki" w:date="2019-05-16T10:06:00Z">
        <w:r>
          <w:rPr>
            <w:noProof/>
            <w:webHidden/>
          </w:rPr>
          <w:t>113</w:t>
        </w:r>
        <w:r>
          <w:rPr>
            <w:noProof/>
            <w:webHidden/>
          </w:rPr>
          <w:fldChar w:fldCharType="end"/>
        </w:r>
        <w:r w:rsidRPr="00A47FC2">
          <w:rPr>
            <w:rStyle w:val="Hyperlink"/>
            <w:noProof/>
          </w:rPr>
          <w:fldChar w:fldCharType="end"/>
        </w:r>
      </w:ins>
    </w:p>
    <w:p w14:paraId="7D52D4E5" w14:textId="77777777" w:rsidR="00EA1A11" w:rsidRDefault="00EA1A11">
      <w:pPr>
        <w:pStyle w:val="TableofFigures"/>
        <w:tabs>
          <w:tab w:val="right" w:leader="dot" w:pos="9060"/>
        </w:tabs>
        <w:rPr>
          <w:ins w:id="956" w:author="m.kalaitzaki" w:date="2019-05-16T10:06:00Z"/>
          <w:rFonts w:asciiTheme="minorHAnsi" w:eastAsiaTheme="minorEastAsia" w:hAnsiTheme="minorHAnsi" w:cstheme="minorBidi"/>
          <w:noProof/>
          <w:szCs w:val="22"/>
          <w:lang w:eastAsia="en-US"/>
        </w:rPr>
      </w:pPr>
      <w:ins w:id="957"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51: Corner Weld Sheet Layout</w:t>
        </w:r>
        <w:r>
          <w:rPr>
            <w:noProof/>
            <w:webHidden/>
          </w:rPr>
          <w:tab/>
        </w:r>
        <w:r>
          <w:rPr>
            <w:noProof/>
            <w:webHidden/>
          </w:rPr>
          <w:fldChar w:fldCharType="begin"/>
        </w:r>
        <w:r>
          <w:rPr>
            <w:noProof/>
            <w:webHidden/>
          </w:rPr>
          <w:instrText xml:space="preserve"> PAGEREF _Toc8893804 \h </w:instrText>
        </w:r>
      </w:ins>
      <w:r>
        <w:rPr>
          <w:noProof/>
          <w:webHidden/>
        </w:rPr>
      </w:r>
      <w:r>
        <w:rPr>
          <w:noProof/>
          <w:webHidden/>
        </w:rPr>
        <w:fldChar w:fldCharType="separate"/>
      </w:r>
      <w:ins w:id="958" w:author="m.kalaitzaki" w:date="2019-05-16T10:06:00Z">
        <w:r>
          <w:rPr>
            <w:noProof/>
            <w:webHidden/>
          </w:rPr>
          <w:t>113</w:t>
        </w:r>
        <w:r>
          <w:rPr>
            <w:noProof/>
            <w:webHidden/>
          </w:rPr>
          <w:fldChar w:fldCharType="end"/>
        </w:r>
        <w:r w:rsidRPr="00A47FC2">
          <w:rPr>
            <w:rStyle w:val="Hyperlink"/>
            <w:noProof/>
          </w:rPr>
          <w:fldChar w:fldCharType="end"/>
        </w:r>
      </w:ins>
    </w:p>
    <w:p w14:paraId="6DBE3E3E" w14:textId="77777777" w:rsidR="00EA1A11" w:rsidRDefault="00EA1A11">
      <w:pPr>
        <w:pStyle w:val="TableofFigures"/>
        <w:tabs>
          <w:tab w:val="right" w:leader="dot" w:pos="9060"/>
        </w:tabs>
        <w:rPr>
          <w:ins w:id="959" w:author="m.kalaitzaki" w:date="2019-05-16T10:06:00Z"/>
          <w:rFonts w:asciiTheme="minorHAnsi" w:eastAsiaTheme="minorEastAsia" w:hAnsiTheme="minorHAnsi" w:cstheme="minorBidi"/>
          <w:noProof/>
          <w:szCs w:val="22"/>
          <w:lang w:eastAsia="en-US"/>
        </w:rPr>
      </w:pPr>
      <w:ins w:id="960"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52: Double Corner Weld Parameters</w:t>
        </w:r>
        <w:r>
          <w:rPr>
            <w:noProof/>
            <w:webHidden/>
          </w:rPr>
          <w:tab/>
        </w:r>
        <w:r>
          <w:rPr>
            <w:noProof/>
            <w:webHidden/>
          </w:rPr>
          <w:fldChar w:fldCharType="begin"/>
        </w:r>
        <w:r>
          <w:rPr>
            <w:noProof/>
            <w:webHidden/>
          </w:rPr>
          <w:instrText xml:space="preserve"> PAGEREF _Toc8893805 \h </w:instrText>
        </w:r>
      </w:ins>
      <w:r>
        <w:rPr>
          <w:noProof/>
          <w:webHidden/>
        </w:rPr>
      </w:r>
      <w:r>
        <w:rPr>
          <w:noProof/>
          <w:webHidden/>
        </w:rPr>
        <w:fldChar w:fldCharType="separate"/>
      </w:r>
      <w:ins w:id="961" w:author="m.kalaitzaki" w:date="2019-05-16T10:06:00Z">
        <w:r>
          <w:rPr>
            <w:noProof/>
            <w:webHidden/>
          </w:rPr>
          <w:t>113</w:t>
        </w:r>
        <w:r>
          <w:rPr>
            <w:noProof/>
            <w:webHidden/>
          </w:rPr>
          <w:fldChar w:fldCharType="end"/>
        </w:r>
        <w:r w:rsidRPr="00A47FC2">
          <w:rPr>
            <w:rStyle w:val="Hyperlink"/>
            <w:noProof/>
          </w:rPr>
          <w:fldChar w:fldCharType="end"/>
        </w:r>
      </w:ins>
    </w:p>
    <w:p w14:paraId="3666B467" w14:textId="77777777" w:rsidR="00EA1A11" w:rsidRDefault="00EA1A11">
      <w:pPr>
        <w:pStyle w:val="TableofFigures"/>
        <w:tabs>
          <w:tab w:val="right" w:leader="dot" w:pos="9060"/>
        </w:tabs>
        <w:rPr>
          <w:ins w:id="962" w:author="m.kalaitzaki" w:date="2019-05-16T10:06:00Z"/>
          <w:rFonts w:asciiTheme="minorHAnsi" w:eastAsiaTheme="minorEastAsia" w:hAnsiTheme="minorHAnsi" w:cstheme="minorBidi"/>
          <w:noProof/>
          <w:szCs w:val="22"/>
          <w:lang w:eastAsia="en-US"/>
        </w:rPr>
      </w:pPr>
      <w:ins w:id="963"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53: Edge Weld Sheet Layout</w:t>
        </w:r>
        <w:r>
          <w:rPr>
            <w:noProof/>
            <w:webHidden/>
          </w:rPr>
          <w:tab/>
        </w:r>
        <w:r>
          <w:rPr>
            <w:noProof/>
            <w:webHidden/>
          </w:rPr>
          <w:fldChar w:fldCharType="begin"/>
        </w:r>
        <w:r>
          <w:rPr>
            <w:noProof/>
            <w:webHidden/>
          </w:rPr>
          <w:instrText xml:space="preserve"> PAGEREF _Toc8893806 \h </w:instrText>
        </w:r>
      </w:ins>
      <w:r>
        <w:rPr>
          <w:noProof/>
          <w:webHidden/>
        </w:rPr>
      </w:r>
      <w:r>
        <w:rPr>
          <w:noProof/>
          <w:webHidden/>
        </w:rPr>
        <w:fldChar w:fldCharType="separate"/>
      </w:r>
      <w:ins w:id="964" w:author="m.kalaitzaki" w:date="2019-05-16T10:06:00Z">
        <w:r>
          <w:rPr>
            <w:noProof/>
            <w:webHidden/>
          </w:rPr>
          <w:t>117</w:t>
        </w:r>
        <w:r>
          <w:rPr>
            <w:noProof/>
            <w:webHidden/>
          </w:rPr>
          <w:fldChar w:fldCharType="end"/>
        </w:r>
        <w:r w:rsidRPr="00A47FC2">
          <w:rPr>
            <w:rStyle w:val="Hyperlink"/>
            <w:noProof/>
          </w:rPr>
          <w:fldChar w:fldCharType="end"/>
        </w:r>
      </w:ins>
    </w:p>
    <w:p w14:paraId="1D23B234" w14:textId="77777777" w:rsidR="00EA1A11" w:rsidRDefault="00EA1A11">
      <w:pPr>
        <w:pStyle w:val="TableofFigures"/>
        <w:tabs>
          <w:tab w:val="right" w:leader="dot" w:pos="9060"/>
        </w:tabs>
        <w:rPr>
          <w:ins w:id="965" w:author="m.kalaitzaki" w:date="2019-05-16T10:06:00Z"/>
          <w:rFonts w:asciiTheme="minorHAnsi" w:eastAsiaTheme="minorEastAsia" w:hAnsiTheme="minorHAnsi" w:cstheme="minorBidi"/>
          <w:noProof/>
          <w:szCs w:val="22"/>
          <w:lang w:eastAsia="en-US"/>
        </w:rPr>
      </w:pPr>
      <w:ins w:id="966"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54: Edge Weld parameters</w:t>
        </w:r>
        <w:r>
          <w:rPr>
            <w:noProof/>
            <w:webHidden/>
          </w:rPr>
          <w:tab/>
        </w:r>
        <w:r>
          <w:rPr>
            <w:noProof/>
            <w:webHidden/>
          </w:rPr>
          <w:fldChar w:fldCharType="begin"/>
        </w:r>
        <w:r>
          <w:rPr>
            <w:noProof/>
            <w:webHidden/>
          </w:rPr>
          <w:instrText xml:space="preserve"> PAGEREF _Toc8893807 \h </w:instrText>
        </w:r>
      </w:ins>
      <w:r>
        <w:rPr>
          <w:noProof/>
          <w:webHidden/>
        </w:rPr>
      </w:r>
      <w:r>
        <w:rPr>
          <w:noProof/>
          <w:webHidden/>
        </w:rPr>
        <w:fldChar w:fldCharType="separate"/>
      </w:r>
      <w:ins w:id="967" w:author="m.kalaitzaki" w:date="2019-05-16T10:06:00Z">
        <w:r>
          <w:rPr>
            <w:noProof/>
            <w:webHidden/>
          </w:rPr>
          <w:t>117</w:t>
        </w:r>
        <w:r>
          <w:rPr>
            <w:noProof/>
            <w:webHidden/>
          </w:rPr>
          <w:fldChar w:fldCharType="end"/>
        </w:r>
        <w:r w:rsidRPr="00A47FC2">
          <w:rPr>
            <w:rStyle w:val="Hyperlink"/>
            <w:noProof/>
          </w:rPr>
          <w:fldChar w:fldCharType="end"/>
        </w:r>
      </w:ins>
    </w:p>
    <w:p w14:paraId="7D78461C" w14:textId="77777777" w:rsidR="00EA1A11" w:rsidRDefault="00EA1A11">
      <w:pPr>
        <w:pStyle w:val="TableofFigures"/>
        <w:tabs>
          <w:tab w:val="right" w:leader="dot" w:pos="9060"/>
        </w:tabs>
        <w:rPr>
          <w:ins w:id="968" w:author="m.kalaitzaki" w:date="2019-05-16T10:06:00Z"/>
          <w:rFonts w:asciiTheme="minorHAnsi" w:eastAsiaTheme="minorEastAsia" w:hAnsiTheme="minorHAnsi" w:cstheme="minorBidi"/>
          <w:noProof/>
          <w:szCs w:val="22"/>
          <w:lang w:eastAsia="en-US"/>
        </w:rPr>
      </w:pPr>
      <w:ins w:id="969"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55: I-Weld Sheet Layout</w:t>
        </w:r>
        <w:r>
          <w:rPr>
            <w:noProof/>
            <w:webHidden/>
          </w:rPr>
          <w:tab/>
        </w:r>
        <w:r>
          <w:rPr>
            <w:noProof/>
            <w:webHidden/>
          </w:rPr>
          <w:fldChar w:fldCharType="begin"/>
        </w:r>
        <w:r>
          <w:rPr>
            <w:noProof/>
            <w:webHidden/>
          </w:rPr>
          <w:instrText xml:space="preserve"> PAGEREF _Toc8893808 \h </w:instrText>
        </w:r>
      </w:ins>
      <w:r>
        <w:rPr>
          <w:noProof/>
          <w:webHidden/>
        </w:rPr>
      </w:r>
      <w:r>
        <w:rPr>
          <w:noProof/>
          <w:webHidden/>
        </w:rPr>
        <w:fldChar w:fldCharType="separate"/>
      </w:r>
      <w:ins w:id="970" w:author="m.kalaitzaki" w:date="2019-05-16T10:06:00Z">
        <w:r>
          <w:rPr>
            <w:noProof/>
            <w:webHidden/>
          </w:rPr>
          <w:t>119</w:t>
        </w:r>
        <w:r>
          <w:rPr>
            <w:noProof/>
            <w:webHidden/>
          </w:rPr>
          <w:fldChar w:fldCharType="end"/>
        </w:r>
        <w:r w:rsidRPr="00A47FC2">
          <w:rPr>
            <w:rStyle w:val="Hyperlink"/>
            <w:noProof/>
          </w:rPr>
          <w:fldChar w:fldCharType="end"/>
        </w:r>
      </w:ins>
    </w:p>
    <w:p w14:paraId="0A269C7B" w14:textId="77777777" w:rsidR="00EA1A11" w:rsidRDefault="00EA1A11">
      <w:pPr>
        <w:pStyle w:val="TableofFigures"/>
        <w:tabs>
          <w:tab w:val="right" w:leader="dot" w:pos="9060"/>
        </w:tabs>
        <w:rPr>
          <w:ins w:id="971" w:author="m.kalaitzaki" w:date="2019-05-16T10:06:00Z"/>
          <w:rFonts w:asciiTheme="minorHAnsi" w:eastAsiaTheme="minorEastAsia" w:hAnsiTheme="minorHAnsi" w:cstheme="minorBidi"/>
          <w:noProof/>
          <w:szCs w:val="22"/>
          <w:lang w:eastAsia="en-US"/>
        </w:rPr>
      </w:pPr>
      <w:ins w:id="972"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56: I-Weld Parameters</w:t>
        </w:r>
        <w:r>
          <w:rPr>
            <w:noProof/>
            <w:webHidden/>
          </w:rPr>
          <w:tab/>
        </w:r>
        <w:r>
          <w:rPr>
            <w:noProof/>
            <w:webHidden/>
          </w:rPr>
          <w:fldChar w:fldCharType="begin"/>
        </w:r>
        <w:r>
          <w:rPr>
            <w:noProof/>
            <w:webHidden/>
          </w:rPr>
          <w:instrText xml:space="preserve"> PAGEREF _Toc8893809 \h </w:instrText>
        </w:r>
      </w:ins>
      <w:r>
        <w:rPr>
          <w:noProof/>
          <w:webHidden/>
        </w:rPr>
      </w:r>
      <w:r>
        <w:rPr>
          <w:noProof/>
          <w:webHidden/>
        </w:rPr>
        <w:fldChar w:fldCharType="separate"/>
      </w:r>
      <w:ins w:id="973" w:author="m.kalaitzaki" w:date="2019-05-16T10:06:00Z">
        <w:r>
          <w:rPr>
            <w:noProof/>
            <w:webHidden/>
          </w:rPr>
          <w:t>119</w:t>
        </w:r>
        <w:r>
          <w:rPr>
            <w:noProof/>
            <w:webHidden/>
          </w:rPr>
          <w:fldChar w:fldCharType="end"/>
        </w:r>
        <w:r w:rsidRPr="00A47FC2">
          <w:rPr>
            <w:rStyle w:val="Hyperlink"/>
            <w:noProof/>
          </w:rPr>
          <w:fldChar w:fldCharType="end"/>
        </w:r>
      </w:ins>
    </w:p>
    <w:p w14:paraId="064DDB5A" w14:textId="77777777" w:rsidR="00EA1A11" w:rsidRDefault="00EA1A11">
      <w:pPr>
        <w:pStyle w:val="TableofFigures"/>
        <w:tabs>
          <w:tab w:val="right" w:leader="dot" w:pos="9060"/>
        </w:tabs>
        <w:rPr>
          <w:ins w:id="974" w:author="m.kalaitzaki" w:date="2019-05-16T10:06:00Z"/>
          <w:rFonts w:asciiTheme="minorHAnsi" w:eastAsiaTheme="minorEastAsia" w:hAnsiTheme="minorHAnsi" w:cstheme="minorBidi"/>
          <w:noProof/>
          <w:szCs w:val="22"/>
          <w:lang w:eastAsia="en-US"/>
        </w:rPr>
      </w:pPr>
      <w:ins w:id="975"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57: Overlap Weld Sheet Layout</w:t>
        </w:r>
        <w:r>
          <w:rPr>
            <w:noProof/>
            <w:webHidden/>
          </w:rPr>
          <w:tab/>
        </w:r>
        <w:r>
          <w:rPr>
            <w:noProof/>
            <w:webHidden/>
          </w:rPr>
          <w:fldChar w:fldCharType="begin"/>
        </w:r>
        <w:r>
          <w:rPr>
            <w:noProof/>
            <w:webHidden/>
          </w:rPr>
          <w:instrText xml:space="preserve"> PAGEREF _Toc8893810 \h </w:instrText>
        </w:r>
      </w:ins>
      <w:r>
        <w:rPr>
          <w:noProof/>
          <w:webHidden/>
        </w:rPr>
      </w:r>
      <w:r>
        <w:rPr>
          <w:noProof/>
          <w:webHidden/>
        </w:rPr>
        <w:fldChar w:fldCharType="separate"/>
      </w:r>
      <w:ins w:id="976" w:author="m.kalaitzaki" w:date="2019-05-16T10:06:00Z">
        <w:r>
          <w:rPr>
            <w:noProof/>
            <w:webHidden/>
          </w:rPr>
          <w:t>121</w:t>
        </w:r>
        <w:r>
          <w:rPr>
            <w:noProof/>
            <w:webHidden/>
          </w:rPr>
          <w:fldChar w:fldCharType="end"/>
        </w:r>
        <w:r w:rsidRPr="00A47FC2">
          <w:rPr>
            <w:rStyle w:val="Hyperlink"/>
            <w:noProof/>
          </w:rPr>
          <w:fldChar w:fldCharType="end"/>
        </w:r>
      </w:ins>
    </w:p>
    <w:p w14:paraId="73E4B5CD" w14:textId="77777777" w:rsidR="00EA1A11" w:rsidRDefault="00EA1A11">
      <w:pPr>
        <w:pStyle w:val="TableofFigures"/>
        <w:tabs>
          <w:tab w:val="right" w:leader="dot" w:pos="9060"/>
        </w:tabs>
        <w:rPr>
          <w:ins w:id="977" w:author="m.kalaitzaki" w:date="2019-05-16T10:06:00Z"/>
          <w:rFonts w:asciiTheme="minorHAnsi" w:eastAsiaTheme="minorEastAsia" w:hAnsiTheme="minorHAnsi" w:cstheme="minorBidi"/>
          <w:noProof/>
          <w:szCs w:val="22"/>
          <w:lang w:eastAsia="en-US"/>
        </w:rPr>
      </w:pPr>
      <w:ins w:id="978"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58: Overlap Weld Parameters</w:t>
        </w:r>
        <w:r>
          <w:rPr>
            <w:noProof/>
            <w:webHidden/>
          </w:rPr>
          <w:tab/>
        </w:r>
        <w:r>
          <w:rPr>
            <w:noProof/>
            <w:webHidden/>
          </w:rPr>
          <w:fldChar w:fldCharType="begin"/>
        </w:r>
        <w:r>
          <w:rPr>
            <w:noProof/>
            <w:webHidden/>
          </w:rPr>
          <w:instrText xml:space="preserve"> PAGEREF _Toc8893811 \h </w:instrText>
        </w:r>
      </w:ins>
      <w:r>
        <w:rPr>
          <w:noProof/>
          <w:webHidden/>
        </w:rPr>
      </w:r>
      <w:r>
        <w:rPr>
          <w:noProof/>
          <w:webHidden/>
        </w:rPr>
        <w:fldChar w:fldCharType="separate"/>
      </w:r>
      <w:ins w:id="979" w:author="m.kalaitzaki" w:date="2019-05-16T10:06:00Z">
        <w:r>
          <w:rPr>
            <w:noProof/>
            <w:webHidden/>
          </w:rPr>
          <w:t>121</w:t>
        </w:r>
        <w:r>
          <w:rPr>
            <w:noProof/>
            <w:webHidden/>
          </w:rPr>
          <w:fldChar w:fldCharType="end"/>
        </w:r>
        <w:r w:rsidRPr="00A47FC2">
          <w:rPr>
            <w:rStyle w:val="Hyperlink"/>
            <w:noProof/>
          </w:rPr>
          <w:fldChar w:fldCharType="end"/>
        </w:r>
      </w:ins>
    </w:p>
    <w:p w14:paraId="281F7CD3" w14:textId="77777777" w:rsidR="00EA1A11" w:rsidRDefault="00EA1A11">
      <w:pPr>
        <w:pStyle w:val="TableofFigures"/>
        <w:tabs>
          <w:tab w:val="right" w:leader="dot" w:pos="9060"/>
        </w:tabs>
        <w:rPr>
          <w:ins w:id="980" w:author="m.kalaitzaki" w:date="2019-05-16T10:06:00Z"/>
          <w:rFonts w:asciiTheme="minorHAnsi" w:eastAsiaTheme="minorEastAsia" w:hAnsiTheme="minorHAnsi" w:cstheme="minorBidi"/>
          <w:noProof/>
          <w:szCs w:val="22"/>
          <w:lang w:eastAsia="en-US"/>
        </w:rPr>
      </w:pPr>
      <w:ins w:id="981"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59: Single Sided Double Overlap Weld</w:t>
        </w:r>
        <w:r>
          <w:rPr>
            <w:noProof/>
            <w:webHidden/>
          </w:rPr>
          <w:tab/>
        </w:r>
        <w:r>
          <w:rPr>
            <w:noProof/>
            <w:webHidden/>
          </w:rPr>
          <w:fldChar w:fldCharType="begin"/>
        </w:r>
        <w:r>
          <w:rPr>
            <w:noProof/>
            <w:webHidden/>
          </w:rPr>
          <w:instrText xml:space="preserve"> PAGEREF _Toc8893812 \h </w:instrText>
        </w:r>
      </w:ins>
      <w:r>
        <w:rPr>
          <w:noProof/>
          <w:webHidden/>
        </w:rPr>
      </w:r>
      <w:r>
        <w:rPr>
          <w:noProof/>
          <w:webHidden/>
        </w:rPr>
        <w:fldChar w:fldCharType="separate"/>
      </w:r>
      <w:ins w:id="982" w:author="m.kalaitzaki" w:date="2019-05-16T10:06:00Z">
        <w:r>
          <w:rPr>
            <w:noProof/>
            <w:webHidden/>
          </w:rPr>
          <w:t>122</w:t>
        </w:r>
        <w:r>
          <w:rPr>
            <w:noProof/>
            <w:webHidden/>
          </w:rPr>
          <w:fldChar w:fldCharType="end"/>
        </w:r>
        <w:r w:rsidRPr="00A47FC2">
          <w:rPr>
            <w:rStyle w:val="Hyperlink"/>
            <w:noProof/>
          </w:rPr>
          <w:fldChar w:fldCharType="end"/>
        </w:r>
      </w:ins>
    </w:p>
    <w:p w14:paraId="5B046E29" w14:textId="77777777" w:rsidR="00EA1A11" w:rsidRDefault="00EA1A11">
      <w:pPr>
        <w:pStyle w:val="TableofFigures"/>
        <w:tabs>
          <w:tab w:val="right" w:leader="dot" w:pos="9060"/>
        </w:tabs>
        <w:rPr>
          <w:ins w:id="983" w:author="m.kalaitzaki" w:date="2019-05-16T10:06:00Z"/>
          <w:rFonts w:asciiTheme="minorHAnsi" w:eastAsiaTheme="minorEastAsia" w:hAnsiTheme="minorHAnsi" w:cstheme="minorBidi"/>
          <w:noProof/>
          <w:szCs w:val="22"/>
          <w:lang w:eastAsia="en-US"/>
        </w:rPr>
      </w:pPr>
      <w:ins w:id="984"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60: Overlap Weld Parameters</w:t>
        </w:r>
        <w:r>
          <w:rPr>
            <w:noProof/>
            <w:webHidden/>
          </w:rPr>
          <w:tab/>
        </w:r>
        <w:r>
          <w:rPr>
            <w:noProof/>
            <w:webHidden/>
          </w:rPr>
          <w:fldChar w:fldCharType="begin"/>
        </w:r>
        <w:r>
          <w:rPr>
            <w:noProof/>
            <w:webHidden/>
          </w:rPr>
          <w:instrText xml:space="preserve"> PAGEREF _Toc8893813 \h </w:instrText>
        </w:r>
      </w:ins>
      <w:r>
        <w:rPr>
          <w:noProof/>
          <w:webHidden/>
        </w:rPr>
      </w:r>
      <w:r>
        <w:rPr>
          <w:noProof/>
          <w:webHidden/>
        </w:rPr>
        <w:fldChar w:fldCharType="separate"/>
      </w:r>
      <w:ins w:id="985" w:author="m.kalaitzaki" w:date="2019-05-16T10:06:00Z">
        <w:r>
          <w:rPr>
            <w:noProof/>
            <w:webHidden/>
          </w:rPr>
          <w:t>122</w:t>
        </w:r>
        <w:r>
          <w:rPr>
            <w:noProof/>
            <w:webHidden/>
          </w:rPr>
          <w:fldChar w:fldCharType="end"/>
        </w:r>
        <w:r w:rsidRPr="00A47FC2">
          <w:rPr>
            <w:rStyle w:val="Hyperlink"/>
            <w:noProof/>
          </w:rPr>
          <w:fldChar w:fldCharType="end"/>
        </w:r>
      </w:ins>
    </w:p>
    <w:p w14:paraId="54030DFC" w14:textId="77777777" w:rsidR="00EA1A11" w:rsidRDefault="00EA1A11">
      <w:pPr>
        <w:pStyle w:val="TableofFigures"/>
        <w:tabs>
          <w:tab w:val="right" w:leader="dot" w:pos="9060"/>
        </w:tabs>
        <w:rPr>
          <w:ins w:id="986" w:author="m.kalaitzaki" w:date="2019-05-16T10:06:00Z"/>
          <w:rFonts w:asciiTheme="minorHAnsi" w:eastAsiaTheme="minorEastAsia" w:hAnsiTheme="minorHAnsi" w:cstheme="minorBidi"/>
          <w:noProof/>
          <w:szCs w:val="22"/>
          <w:lang w:eastAsia="en-US"/>
        </w:rPr>
      </w:pPr>
      <w:ins w:id="987"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61: Double Sided Double Overlap Weld</w:t>
        </w:r>
        <w:r>
          <w:rPr>
            <w:noProof/>
            <w:webHidden/>
          </w:rPr>
          <w:tab/>
        </w:r>
        <w:r>
          <w:rPr>
            <w:noProof/>
            <w:webHidden/>
          </w:rPr>
          <w:fldChar w:fldCharType="begin"/>
        </w:r>
        <w:r>
          <w:rPr>
            <w:noProof/>
            <w:webHidden/>
          </w:rPr>
          <w:instrText xml:space="preserve"> PAGEREF _Toc8893814 \h </w:instrText>
        </w:r>
      </w:ins>
      <w:r>
        <w:rPr>
          <w:noProof/>
          <w:webHidden/>
        </w:rPr>
      </w:r>
      <w:r>
        <w:rPr>
          <w:noProof/>
          <w:webHidden/>
        </w:rPr>
        <w:fldChar w:fldCharType="separate"/>
      </w:r>
      <w:ins w:id="988" w:author="m.kalaitzaki" w:date="2019-05-16T10:06:00Z">
        <w:r>
          <w:rPr>
            <w:noProof/>
            <w:webHidden/>
          </w:rPr>
          <w:t>123</w:t>
        </w:r>
        <w:r>
          <w:rPr>
            <w:noProof/>
            <w:webHidden/>
          </w:rPr>
          <w:fldChar w:fldCharType="end"/>
        </w:r>
        <w:r w:rsidRPr="00A47FC2">
          <w:rPr>
            <w:rStyle w:val="Hyperlink"/>
            <w:noProof/>
          </w:rPr>
          <w:fldChar w:fldCharType="end"/>
        </w:r>
      </w:ins>
    </w:p>
    <w:p w14:paraId="143C5664" w14:textId="77777777" w:rsidR="00EA1A11" w:rsidRDefault="00EA1A11">
      <w:pPr>
        <w:pStyle w:val="TableofFigures"/>
        <w:tabs>
          <w:tab w:val="right" w:leader="dot" w:pos="9060"/>
        </w:tabs>
        <w:rPr>
          <w:ins w:id="989" w:author="m.kalaitzaki" w:date="2019-05-16T10:06:00Z"/>
          <w:rFonts w:asciiTheme="minorHAnsi" w:eastAsiaTheme="minorEastAsia" w:hAnsiTheme="minorHAnsi" w:cstheme="minorBidi"/>
          <w:noProof/>
          <w:szCs w:val="22"/>
          <w:lang w:eastAsia="en-US"/>
        </w:rPr>
      </w:pPr>
      <w:ins w:id="990"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62: Parameters of Double Sided Double Overlap Weld</w:t>
        </w:r>
        <w:r>
          <w:rPr>
            <w:noProof/>
            <w:webHidden/>
          </w:rPr>
          <w:tab/>
        </w:r>
        <w:r>
          <w:rPr>
            <w:noProof/>
            <w:webHidden/>
          </w:rPr>
          <w:fldChar w:fldCharType="begin"/>
        </w:r>
        <w:r>
          <w:rPr>
            <w:noProof/>
            <w:webHidden/>
          </w:rPr>
          <w:instrText xml:space="preserve"> PAGEREF _Toc8893815 \h </w:instrText>
        </w:r>
      </w:ins>
      <w:r>
        <w:rPr>
          <w:noProof/>
          <w:webHidden/>
        </w:rPr>
      </w:r>
      <w:r>
        <w:rPr>
          <w:noProof/>
          <w:webHidden/>
        </w:rPr>
        <w:fldChar w:fldCharType="separate"/>
      </w:r>
      <w:ins w:id="991" w:author="m.kalaitzaki" w:date="2019-05-16T10:06:00Z">
        <w:r>
          <w:rPr>
            <w:noProof/>
            <w:webHidden/>
          </w:rPr>
          <w:t>123</w:t>
        </w:r>
        <w:r>
          <w:rPr>
            <w:noProof/>
            <w:webHidden/>
          </w:rPr>
          <w:fldChar w:fldCharType="end"/>
        </w:r>
        <w:r w:rsidRPr="00A47FC2">
          <w:rPr>
            <w:rStyle w:val="Hyperlink"/>
            <w:noProof/>
          </w:rPr>
          <w:fldChar w:fldCharType="end"/>
        </w:r>
      </w:ins>
    </w:p>
    <w:p w14:paraId="69CAE5A2" w14:textId="77777777" w:rsidR="00EA1A11" w:rsidRDefault="00EA1A11">
      <w:pPr>
        <w:pStyle w:val="TableofFigures"/>
        <w:tabs>
          <w:tab w:val="right" w:leader="dot" w:pos="9060"/>
        </w:tabs>
        <w:rPr>
          <w:ins w:id="992" w:author="m.kalaitzaki" w:date="2019-05-16T10:06:00Z"/>
          <w:rFonts w:asciiTheme="minorHAnsi" w:eastAsiaTheme="minorEastAsia" w:hAnsiTheme="minorHAnsi" w:cstheme="minorBidi"/>
          <w:noProof/>
          <w:szCs w:val="22"/>
          <w:lang w:eastAsia="en-US"/>
        </w:rPr>
      </w:pPr>
      <w:ins w:id="993"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63: Y-Joint Sheet Layout</w:t>
        </w:r>
        <w:r>
          <w:rPr>
            <w:noProof/>
            <w:webHidden/>
          </w:rPr>
          <w:tab/>
        </w:r>
        <w:r>
          <w:rPr>
            <w:noProof/>
            <w:webHidden/>
          </w:rPr>
          <w:fldChar w:fldCharType="begin"/>
        </w:r>
        <w:r>
          <w:rPr>
            <w:noProof/>
            <w:webHidden/>
          </w:rPr>
          <w:instrText xml:space="preserve"> PAGEREF _Toc8893816 \h </w:instrText>
        </w:r>
      </w:ins>
      <w:r>
        <w:rPr>
          <w:noProof/>
          <w:webHidden/>
        </w:rPr>
      </w:r>
      <w:r>
        <w:rPr>
          <w:noProof/>
          <w:webHidden/>
        </w:rPr>
        <w:fldChar w:fldCharType="separate"/>
      </w:r>
      <w:ins w:id="994" w:author="m.kalaitzaki" w:date="2019-05-16T10:06:00Z">
        <w:r>
          <w:rPr>
            <w:noProof/>
            <w:webHidden/>
          </w:rPr>
          <w:t>126</w:t>
        </w:r>
        <w:r>
          <w:rPr>
            <w:noProof/>
            <w:webHidden/>
          </w:rPr>
          <w:fldChar w:fldCharType="end"/>
        </w:r>
        <w:r w:rsidRPr="00A47FC2">
          <w:rPr>
            <w:rStyle w:val="Hyperlink"/>
            <w:noProof/>
          </w:rPr>
          <w:fldChar w:fldCharType="end"/>
        </w:r>
      </w:ins>
    </w:p>
    <w:p w14:paraId="27D8779B" w14:textId="77777777" w:rsidR="00EA1A11" w:rsidRDefault="00EA1A11">
      <w:pPr>
        <w:pStyle w:val="TableofFigures"/>
        <w:tabs>
          <w:tab w:val="right" w:leader="dot" w:pos="9060"/>
        </w:tabs>
        <w:rPr>
          <w:ins w:id="995" w:author="m.kalaitzaki" w:date="2019-05-16T10:06:00Z"/>
          <w:rFonts w:asciiTheme="minorHAnsi" w:eastAsiaTheme="minorEastAsia" w:hAnsiTheme="minorHAnsi" w:cstheme="minorBidi"/>
          <w:noProof/>
          <w:szCs w:val="22"/>
          <w:lang w:eastAsia="en-US"/>
        </w:rPr>
      </w:pPr>
      <w:ins w:id="996"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64: Parameters of Y-Joint Weld</w:t>
        </w:r>
        <w:r>
          <w:rPr>
            <w:noProof/>
            <w:webHidden/>
          </w:rPr>
          <w:tab/>
        </w:r>
        <w:r>
          <w:rPr>
            <w:noProof/>
            <w:webHidden/>
          </w:rPr>
          <w:fldChar w:fldCharType="begin"/>
        </w:r>
        <w:r>
          <w:rPr>
            <w:noProof/>
            <w:webHidden/>
          </w:rPr>
          <w:instrText xml:space="preserve"> PAGEREF _Toc8893817 \h </w:instrText>
        </w:r>
      </w:ins>
      <w:r>
        <w:rPr>
          <w:noProof/>
          <w:webHidden/>
        </w:rPr>
      </w:r>
      <w:r>
        <w:rPr>
          <w:noProof/>
          <w:webHidden/>
        </w:rPr>
        <w:fldChar w:fldCharType="separate"/>
      </w:r>
      <w:ins w:id="997" w:author="m.kalaitzaki" w:date="2019-05-16T10:06:00Z">
        <w:r>
          <w:rPr>
            <w:noProof/>
            <w:webHidden/>
          </w:rPr>
          <w:t>126</w:t>
        </w:r>
        <w:r>
          <w:rPr>
            <w:noProof/>
            <w:webHidden/>
          </w:rPr>
          <w:fldChar w:fldCharType="end"/>
        </w:r>
        <w:r w:rsidRPr="00A47FC2">
          <w:rPr>
            <w:rStyle w:val="Hyperlink"/>
            <w:noProof/>
          </w:rPr>
          <w:fldChar w:fldCharType="end"/>
        </w:r>
      </w:ins>
    </w:p>
    <w:p w14:paraId="36714389" w14:textId="77777777" w:rsidR="00EA1A11" w:rsidRDefault="00EA1A11">
      <w:pPr>
        <w:pStyle w:val="TableofFigures"/>
        <w:tabs>
          <w:tab w:val="right" w:leader="dot" w:pos="9060"/>
        </w:tabs>
        <w:rPr>
          <w:ins w:id="998" w:author="m.kalaitzaki" w:date="2019-05-16T10:06:00Z"/>
          <w:rFonts w:asciiTheme="minorHAnsi" w:eastAsiaTheme="minorEastAsia" w:hAnsiTheme="minorHAnsi" w:cstheme="minorBidi"/>
          <w:noProof/>
          <w:szCs w:val="22"/>
          <w:lang w:eastAsia="en-US"/>
        </w:rPr>
      </w:pPr>
      <w:ins w:id="999"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65: K-Joint Sheet Layout</w:t>
        </w:r>
        <w:r>
          <w:rPr>
            <w:noProof/>
            <w:webHidden/>
          </w:rPr>
          <w:tab/>
        </w:r>
        <w:r>
          <w:rPr>
            <w:noProof/>
            <w:webHidden/>
          </w:rPr>
          <w:fldChar w:fldCharType="begin"/>
        </w:r>
        <w:r>
          <w:rPr>
            <w:noProof/>
            <w:webHidden/>
          </w:rPr>
          <w:instrText xml:space="preserve"> PAGEREF _Toc8893818 \h </w:instrText>
        </w:r>
      </w:ins>
      <w:r>
        <w:rPr>
          <w:noProof/>
          <w:webHidden/>
        </w:rPr>
      </w:r>
      <w:r>
        <w:rPr>
          <w:noProof/>
          <w:webHidden/>
        </w:rPr>
        <w:fldChar w:fldCharType="separate"/>
      </w:r>
      <w:ins w:id="1000" w:author="m.kalaitzaki" w:date="2019-05-16T10:06:00Z">
        <w:r>
          <w:rPr>
            <w:noProof/>
            <w:webHidden/>
          </w:rPr>
          <w:t>129</w:t>
        </w:r>
        <w:r>
          <w:rPr>
            <w:noProof/>
            <w:webHidden/>
          </w:rPr>
          <w:fldChar w:fldCharType="end"/>
        </w:r>
        <w:r w:rsidRPr="00A47FC2">
          <w:rPr>
            <w:rStyle w:val="Hyperlink"/>
            <w:noProof/>
          </w:rPr>
          <w:fldChar w:fldCharType="end"/>
        </w:r>
      </w:ins>
    </w:p>
    <w:p w14:paraId="3238AA86" w14:textId="77777777" w:rsidR="00EA1A11" w:rsidRDefault="00EA1A11">
      <w:pPr>
        <w:pStyle w:val="TableofFigures"/>
        <w:tabs>
          <w:tab w:val="right" w:leader="dot" w:pos="9060"/>
        </w:tabs>
        <w:rPr>
          <w:ins w:id="1001" w:author="m.kalaitzaki" w:date="2019-05-16T10:06:00Z"/>
          <w:rFonts w:asciiTheme="minorHAnsi" w:eastAsiaTheme="minorEastAsia" w:hAnsiTheme="minorHAnsi" w:cstheme="minorBidi"/>
          <w:noProof/>
          <w:szCs w:val="22"/>
          <w:lang w:eastAsia="en-US"/>
        </w:rPr>
      </w:pPr>
      <w:ins w:id="1002"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66: Parameters of K-Joint Weld</w:t>
        </w:r>
        <w:r>
          <w:rPr>
            <w:noProof/>
            <w:webHidden/>
          </w:rPr>
          <w:tab/>
        </w:r>
        <w:r>
          <w:rPr>
            <w:noProof/>
            <w:webHidden/>
          </w:rPr>
          <w:fldChar w:fldCharType="begin"/>
        </w:r>
        <w:r>
          <w:rPr>
            <w:noProof/>
            <w:webHidden/>
          </w:rPr>
          <w:instrText xml:space="preserve"> PAGEREF _Toc8893819 \h </w:instrText>
        </w:r>
      </w:ins>
      <w:r>
        <w:rPr>
          <w:noProof/>
          <w:webHidden/>
        </w:rPr>
      </w:r>
      <w:r>
        <w:rPr>
          <w:noProof/>
          <w:webHidden/>
        </w:rPr>
        <w:fldChar w:fldCharType="separate"/>
      </w:r>
      <w:ins w:id="1003" w:author="m.kalaitzaki" w:date="2019-05-16T10:06:00Z">
        <w:r>
          <w:rPr>
            <w:noProof/>
            <w:webHidden/>
          </w:rPr>
          <w:t>130</w:t>
        </w:r>
        <w:r>
          <w:rPr>
            <w:noProof/>
            <w:webHidden/>
          </w:rPr>
          <w:fldChar w:fldCharType="end"/>
        </w:r>
        <w:r w:rsidRPr="00A47FC2">
          <w:rPr>
            <w:rStyle w:val="Hyperlink"/>
            <w:noProof/>
          </w:rPr>
          <w:fldChar w:fldCharType="end"/>
        </w:r>
      </w:ins>
    </w:p>
    <w:p w14:paraId="42F2A2A8" w14:textId="77777777" w:rsidR="00EA1A11" w:rsidRDefault="00EA1A11">
      <w:pPr>
        <w:pStyle w:val="TableofFigures"/>
        <w:tabs>
          <w:tab w:val="right" w:leader="dot" w:pos="9060"/>
        </w:tabs>
        <w:rPr>
          <w:ins w:id="1004" w:author="m.kalaitzaki" w:date="2019-05-16T10:06:00Z"/>
          <w:rFonts w:asciiTheme="minorHAnsi" w:eastAsiaTheme="minorEastAsia" w:hAnsiTheme="minorHAnsi" w:cstheme="minorBidi"/>
          <w:noProof/>
          <w:szCs w:val="22"/>
          <w:lang w:eastAsia="en-US"/>
        </w:rPr>
      </w:pPr>
      <w:ins w:id="1005"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"_Toc8893820"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67: Cruciform Joint Sheet Layout</w:t>
        </w:r>
        <w:r>
          <w:rPr>
            <w:noProof/>
            <w:webHidden/>
          </w:rPr>
          <w:tab/>
        </w:r>
        <w:r>
          <w:rPr>
            <w:noProof/>
            <w:webHidden/>
          </w:rPr>
          <w:fldChar w:fldCharType="begin"/>
        </w:r>
        <w:r>
          <w:rPr>
            <w:noProof/>
            <w:webHidden/>
          </w:rPr>
          <w:instrText xml:space="preserve"> PAGEREF _Toc8893820 \h </w:instrText>
        </w:r>
      </w:ins>
      <w:r>
        <w:rPr>
          <w:noProof/>
          <w:webHidden/>
        </w:rPr>
      </w:r>
      <w:r>
        <w:rPr>
          <w:noProof/>
          <w:webHidden/>
        </w:rPr>
        <w:fldChar w:fldCharType="separate"/>
      </w:r>
      <w:ins w:id="1006" w:author="m.kalaitzaki" w:date="2019-05-16T10:06:00Z">
        <w:r>
          <w:rPr>
            <w:noProof/>
            <w:webHidden/>
          </w:rPr>
          <w:t>133</w:t>
        </w:r>
        <w:r>
          <w:rPr>
            <w:noProof/>
            <w:webHidden/>
          </w:rPr>
          <w:fldChar w:fldCharType="end"/>
        </w:r>
        <w:r w:rsidRPr="00A47FC2">
          <w:rPr>
            <w:rStyle w:val="Hyperlink"/>
            <w:noProof/>
          </w:rPr>
          <w:fldChar w:fldCharType="end"/>
        </w:r>
      </w:ins>
    </w:p>
    <w:p w14:paraId="7156E7E9" w14:textId="77777777" w:rsidR="00EA1A11" w:rsidRDefault="00EA1A11">
      <w:pPr>
        <w:pStyle w:val="TableofFigures"/>
        <w:tabs>
          <w:tab w:val="right" w:leader="dot" w:pos="9060"/>
        </w:tabs>
        <w:rPr>
          <w:ins w:id="1007" w:author="m.kalaitzaki" w:date="2019-05-16T10:06:00Z"/>
          <w:rFonts w:asciiTheme="minorHAnsi" w:eastAsiaTheme="minorEastAsia" w:hAnsiTheme="minorHAnsi" w:cstheme="minorBidi"/>
          <w:noProof/>
          <w:szCs w:val="22"/>
          <w:lang w:eastAsia="en-US"/>
        </w:rPr>
      </w:pPr>
      <w:ins w:id="1008"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"_Toc8893821"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68: Parameters of Cruciform Joint</w:t>
        </w:r>
        <w:r>
          <w:rPr>
            <w:noProof/>
            <w:webHidden/>
          </w:rPr>
          <w:tab/>
        </w:r>
        <w:r>
          <w:rPr>
            <w:noProof/>
            <w:webHidden/>
          </w:rPr>
          <w:fldChar w:fldCharType="begin"/>
        </w:r>
        <w:r>
          <w:rPr>
            <w:noProof/>
            <w:webHidden/>
          </w:rPr>
          <w:instrText xml:space="preserve"> PAGEREF _Toc8893821 \h </w:instrText>
        </w:r>
      </w:ins>
      <w:r>
        <w:rPr>
          <w:noProof/>
          <w:webHidden/>
        </w:rPr>
      </w:r>
      <w:r>
        <w:rPr>
          <w:noProof/>
          <w:webHidden/>
        </w:rPr>
        <w:fldChar w:fldCharType="separate"/>
      </w:r>
      <w:ins w:id="1009" w:author="m.kalaitzaki" w:date="2019-05-16T10:06:00Z">
        <w:r>
          <w:rPr>
            <w:noProof/>
            <w:webHidden/>
          </w:rPr>
          <w:t>133</w:t>
        </w:r>
        <w:r>
          <w:rPr>
            <w:noProof/>
            <w:webHidden/>
          </w:rPr>
          <w:fldChar w:fldCharType="end"/>
        </w:r>
        <w:r w:rsidRPr="00A47FC2">
          <w:rPr>
            <w:rStyle w:val="Hyperlink"/>
            <w:noProof/>
          </w:rPr>
          <w:fldChar w:fldCharType="end"/>
        </w:r>
      </w:ins>
    </w:p>
    <w:p w14:paraId="2E0BD087" w14:textId="77777777" w:rsidR="00EA1A11" w:rsidRDefault="00EA1A11">
      <w:pPr>
        <w:pStyle w:val="TableofFigures"/>
        <w:tabs>
          <w:tab w:val="right" w:leader="dot" w:pos="9060"/>
        </w:tabs>
        <w:rPr>
          <w:ins w:id="1010" w:author="m.kalaitzaki" w:date="2019-05-16T10:06:00Z"/>
          <w:rFonts w:asciiTheme="minorHAnsi" w:eastAsiaTheme="minorEastAsia" w:hAnsiTheme="minorHAnsi" w:cstheme="minorBidi"/>
          <w:noProof/>
          <w:szCs w:val="22"/>
          <w:lang w:eastAsia="en-US"/>
        </w:rPr>
      </w:pPr>
      <w:ins w:id="1011"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"_Toc8893822"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69: Flared Joint Sheet Layout</w:t>
        </w:r>
        <w:r>
          <w:rPr>
            <w:noProof/>
            <w:webHidden/>
          </w:rPr>
          <w:tab/>
        </w:r>
        <w:r>
          <w:rPr>
            <w:noProof/>
            <w:webHidden/>
          </w:rPr>
          <w:fldChar w:fldCharType="begin"/>
        </w:r>
        <w:r>
          <w:rPr>
            <w:noProof/>
            <w:webHidden/>
          </w:rPr>
          <w:instrText xml:space="preserve"> PAGEREF _Toc8893822 \h </w:instrText>
        </w:r>
      </w:ins>
      <w:r>
        <w:rPr>
          <w:noProof/>
          <w:webHidden/>
        </w:rPr>
      </w:r>
      <w:r>
        <w:rPr>
          <w:noProof/>
          <w:webHidden/>
        </w:rPr>
        <w:fldChar w:fldCharType="separate"/>
      </w:r>
      <w:ins w:id="1012" w:author="m.kalaitzaki" w:date="2019-05-16T10:06:00Z">
        <w:r>
          <w:rPr>
            <w:noProof/>
            <w:webHidden/>
          </w:rPr>
          <w:t>137</w:t>
        </w:r>
        <w:r>
          <w:rPr>
            <w:noProof/>
            <w:webHidden/>
          </w:rPr>
          <w:fldChar w:fldCharType="end"/>
        </w:r>
        <w:r w:rsidRPr="00A47FC2">
          <w:rPr>
            <w:rStyle w:val="Hyperlink"/>
            <w:noProof/>
          </w:rPr>
          <w:fldChar w:fldCharType="end"/>
        </w:r>
      </w:ins>
    </w:p>
    <w:p w14:paraId="164BA0B0" w14:textId="77777777" w:rsidR="00EA1A11" w:rsidRDefault="00EA1A11">
      <w:pPr>
        <w:pStyle w:val="TableofFigures"/>
        <w:tabs>
          <w:tab w:val="right" w:leader="dot" w:pos="9060"/>
        </w:tabs>
        <w:rPr>
          <w:ins w:id="1013" w:author="m.kalaitzaki" w:date="2019-05-16T10:06:00Z"/>
          <w:rFonts w:asciiTheme="minorHAnsi" w:eastAsiaTheme="minorEastAsia" w:hAnsiTheme="minorHAnsi" w:cstheme="minorBidi"/>
          <w:noProof/>
          <w:szCs w:val="22"/>
          <w:lang w:eastAsia="en-US"/>
        </w:rPr>
      </w:pPr>
      <w:ins w:id="1014"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"_Toc8893823"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70: Parameters of Flared Joint Weld</w:t>
        </w:r>
        <w:r>
          <w:rPr>
            <w:noProof/>
            <w:webHidden/>
          </w:rPr>
          <w:tab/>
        </w:r>
        <w:r>
          <w:rPr>
            <w:noProof/>
            <w:webHidden/>
          </w:rPr>
          <w:fldChar w:fldCharType="begin"/>
        </w:r>
        <w:r>
          <w:rPr>
            <w:noProof/>
            <w:webHidden/>
          </w:rPr>
          <w:instrText xml:space="preserve"> PAGEREF _Toc8893823 \h </w:instrText>
        </w:r>
      </w:ins>
      <w:r>
        <w:rPr>
          <w:noProof/>
          <w:webHidden/>
        </w:rPr>
      </w:r>
      <w:r>
        <w:rPr>
          <w:noProof/>
          <w:webHidden/>
        </w:rPr>
        <w:fldChar w:fldCharType="separate"/>
      </w:r>
      <w:ins w:id="1015" w:author="m.kalaitzaki" w:date="2019-05-16T10:06:00Z">
        <w:r>
          <w:rPr>
            <w:noProof/>
            <w:webHidden/>
          </w:rPr>
          <w:t>137</w:t>
        </w:r>
        <w:r>
          <w:rPr>
            <w:noProof/>
            <w:webHidden/>
          </w:rPr>
          <w:fldChar w:fldCharType="end"/>
        </w:r>
        <w:r w:rsidRPr="00A47FC2">
          <w:rPr>
            <w:rStyle w:val="Hyperlink"/>
            <w:noProof/>
          </w:rPr>
          <w:fldChar w:fldCharType="end"/>
        </w:r>
      </w:ins>
    </w:p>
    <w:p w14:paraId="6E604B03" w14:textId="77777777" w:rsidR="00EA1A11" w:rsidRDefault="00EA1A11">
      <w:pPr>
        <w:pStyle w:val="TableofFigures"/>
        <w:tabs>
          <w:tab w:val="right" w:leader="dot" w:pos="9060"/>
        </w:tabs>
        <w:rPr>
          <w:ins w:id="1016" w:author="m.kalaitzaki" w:date="2019-05-16T10:06:00Z"/>
          <w:rFonts w:asciiTheme="minorHAnsi" w:eastAsiaTheme="minorEastAsia" w:hAnsiTheme="minorHAnsi" w:cstheme="minorBidi"/>
          <w:noProof/>
          <w:szCs w:val="22"/>
          <w:lang w:eastAsia="en-US"/>
        </w:rPr>
      </w:pPr>
      <w:ins w:id="101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71: The Three Regions of a Hemming</w:t>
        </w:r>
        <w:r>
          <w:rPr>
            <w:noProof/>
            <w:webHidden/>
          </w:rPr>
          <w:tab/>
        </w:r>
        <w:r>
          <w:rPr>
            <w:noProof/>
            <w:webHidden/>
          </w:rPr>
          <w:fldChar w:fldCharType="begin"/>
        </w:r>
        <w:r>
          <w:rPr>
            <w:noProof/>
            <w:webHidden/>
          </w:rPr>
          <w:instrText xml:space="preserve"> PAGEREF _Toc8893824 \h </w:instrText>
        </w:r>
      </w:ins>
      <w:r>
        <w:rPr>
          <w:noProof/>
          <w:webHidden/>
        </w:rPr>
      </w:r>
      <w:r>
        <w:rPr>
          <w:noProof/>
          <w:webHidden/>
        </w:rPr>
        <w:fldChar w:fldCharType="separate"/>
      </w:r>
      <w:ins w:id="1018" w:author="m.kalaitzaki" w:date="2019-05-16T10:06:00Z">
        <w:r>
          <w:rPr>
            <w:noProof/>
            <w:webHidden/>
          </w:rPr>
          <w:t>141</w:t>
        </w:r>
        <w:r>
          <w:rPr>
            <w:noProof/>
            <w:webHidden/>
          </w:rPr>
          <w:fldChar w:fldCharType="end"/>
        </w:r>
        <w:r w:rsidRPr="00A47FC2">
          <w:rPr>
            <w:rStyle w:val="Hyperlink"/>
            <w:noProof/>
          </w:rPr>
          <w:fldChar w:fldCharType="end"/>
        </w:r>
      </w:ins>
    </w:p>
    <w:p w14:paraId="7F2AB270" w14:textId="77777777" w:rsidR="00EA1A11" w:rsidRDefault="00EA1A11">
      <w:pPr>
        <w:pStyle w:val="TableofFigures"/>
        <w:tabs>
          <w:tab w:val="right" w:leader="dot" w:pos="9060"/>
        </w:tabs>
        <w:rPr>
          <w:ins w:id="1019" w:author="m.kalaitzaki" w:date="2019-05-16T10:06:00Z"/>
          <w:rFonts w:asciiTheme="minorHAnsi" w:eastAsiaTheme="minorEastAsia" w:hAnsiTheme="minorHAnsi" w:cstheme="minorBidi"/>
          <w:noProof/>
          <w:szCs w:val="22"/>
          <w:lang w:eastAsia="en-US"/>
        </w:rPr>
      </w:pPr>
      <w:ins w:id="1020" w:author="m.kalaitzaki" w:date="2019-05-16T10:06:00Z">
        <w:r w:rsidRPr="00A47FC2">
          <w:rPr>
            <w:rStyle w:val="Hyperlink"/>
            <w:noProof/>
          </w:rPr>
          <w:lastRenderedPageBreak/>
          <w:fldChar w:fldCharType="begin"/>
        </w:r>
        <w:r w:rsidRPr="00A47FC2">
          <w:rPr>
            <w:rStyle w:val="Hyperlink"/>
            <w:noProof/>
          </w:rPr>
          <w:instrText xml:space="preserve"> </w:instrText>
        </w:r>
        <w:r>
          <w:rPr>
            <w:noProof/>
          </w:rPr>
          <w:instrText>HYPERLINK \l "_Toc8893825"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72: Path Changes and Width Changes in Hemming Flanges</w:t>
        </w:r>
        <w:r>
          <w:rPr>
            <w:noProof/>
            <w:webHidden/>
          </w:rPr>
          <w:tab/>
        </w:r>
        <w:r>
          <w:rPr>
            <w:noProof/>
            <w:webHidden/>
          </w:rPr>
          <w:fldChar w:fldCharType="begin"/>
        </w:r>
        <w:r>
          <w:rPr>
            <w:noProof/>
            <w:webHidden/>
          </w:rPr>
          <w:instrText xml:space="preserve"> PAGEREF _Toc8893825 \h </w:instrText>
        </w:r>
      </w:ins>
      <w:r>
        <w:rPr>
          <w:noProof/>
          <w:webHidden/>
        </w:rPr>
      </w:r>
      <w:r>
        <w:rPr>
          <w:noProof/>
          <w:webHidden/>
        </w:rPr>
        <w:fldChar w:fldCharType="separate"/>
      </w:r>
      <w:ins w:id="1021" w:author="m.kalaitzaki" w:date="2019-05-16T10:06:00Z">
        <w:r>
          <w:rPr>
            <w:noProof/>
            <w:webHidden/>
          </w:rPr>
          <w:t>141</w:t>
        </w:r>
        <w:r>
          <w:rPr>
            <w:noProof/>
            <w:webHidden/>
          </w:rPr>
          <w:fldChar w:fldCharType="end"/>
        </w:r>
        <w:r w:rsidRPr="00A47FC2">
          <w:rPr>
            <w:rStyle w:val="Hyperlink"/>
            <w:noProof/>
          </w:rPr>
          <w:fldChar w:fldCharType="end"/>
        </w:r>
      </w:ins>
    </w:p>
    <w:p w14:paraId="240C78BC" w14:textId="77777777" w:rsidR="00EA1A11" w:rsidRDefault="00EA1A11">
      <w:pPr>
        <w:pStyle w:val="TableofFigures"/>
        <w:tabs>
          <w:tab w:val="right" w:leader="dot" w:pos="9060"/>
        </w:tabs>
        <w:rPr>
          <w:ins w:id="1022" w:author="m.kalaitzaki" w:date="2019-05-16T10:06:00Z"/>
          <w:rFonts w:asciiTheme="minorHAnsi" w:eastAsiaTheme="minorEastAsia" w:hAnsiTheme="minorHAnsi" w:cstheme="minorBidi"/>
          <w:noProof/>
          <w:szCs w:val="22"/>
          <w:lang w:eastAsia="en-US"/>
        </w:rPr>
      </w:pPr>
      <w:ins w:id="102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73: Adhesive Path Differs from Root Path</w:t>
        </w:r>
        <w:r>
          <w:rPr>
            <w:noProof/>
            <w:webHidden/>
          </w:rPr>
          <w:tab/>
        </w:r>
        <w:r>
          <w:rPr>
            <w:noProof/>
            <w:webHidden/>
          </w:rPr>
          <w:fldChar w:fldCharType="begin"/>
        </w:r>
        <w:r>
          <w:rPr>
            <w:noProof/>
            <w:webHidden/>
          </w:rPr>
          <w:instrText xml:space="preserve"> PAGEREF _Toc8893826 \h </w:instrText>
        </w:r>
      </w:ins>
      <w:r>
        <w:rPr>
          <w:noProof/>
          <w:webHidden/>
        </w:rPr>
      </w:r>
      <w:r>
        <w:rPr>
          <w:noProof/>
          <w:webHidden/>
        </w:rPr>
        <w:fldChar w:fldCharType="separate"/>
      </w:r>
      <w:ins w:id="1024" w:author="m.kalaitzaki" w:date="2019-05-16T10:06:00Z">
        <w:r>
          <w:rPr>
            <w:noProof/>
            <w:webHidden/>
          </w:rPr>
          <w:t>142</w:t>
        </w:r>
        <w:r>
          <w:rPr>
            <w:noProof/>
            <w:webHidden/>
          </w:rPr>
          <w:fldChar w:fldCharType="end"/>
        </w:r>
        <w:r w:rsidRPr="00A47FC2">
          <w:rPr>
            <w:rStyle w:val="Hyperlink"/>
            <w:noProof/>
          </w:rPr>
          <w:fldChar w:fldCharType="end"/>
        </w:r>
      </w:ins>
    </w:p>
    <w:p w14:paraId="0D809C7E" w14:textId="77777777" w:rsidR="00EA1A11" w:rsidRDefault="00EA1A11">
      <w:pPr>
        <w:pStyle w:val="TableofFigures"/>
        <w:tabs>
          <w:tab w:val="right" w:leader="dot" w:pos="9060"/>
        </w:tabs>
        <w:rPr>
          <w:ins w:id="1025" w:author="m.kalaitzaki" w:date="2019-05-16T10:06:00Z"/>
          <w:rFonts w:asciiTheme="minorHAnsi" w:eastAsiaTheme="minorEastAsia" w:hAnsiTheme="minorHAnsi" w:cstheme="minorBidi"/>
          <w:noProof/>
          <w:szCs w:val="22"/>
          <w:lang w:eastAsia="en-US"/>
        </w:rPr>
      </w:pPr>
      <w:ins w:id="102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74: Reinforcements need to be considered as Part of the Inner Panel</w:t>
        </w:r>
        <w:r>
          <w:rPr>
            <w:noProof/>
            <w:webHidden/>
          </w:rPr>
          <w:tab/>
        </w:r>
        <w:r>
          <w:rPr>
            <w:noProof/>
            <w:webHidden/>
          </w:rPr>
          <w:fldChar w:fldCharType="begin"/>
        </w:r>
        <w:r>
          <w:rPr>
            <w:noProof/>
            <w:webHidden/>
          </w:rPr>
          <w:instrText xml:space="preserve"> PAGEREF _Toc8893827 \h </w:instrText>
        </w:r>
      </w:ins>
      <w:r>
        <w:rPr>
          <w:noProof/>
          <w:webHidden/>
        </w:rPr>
      </w:r>
      <w:r>
        <w:rPr>
          <w:noProof/>
          <w:webHidden/>
        </w:rPr>
        <w:fldChar w:fldCharType="separate"/>
      </w:r>
      <w:ins w:id="1027" w:author="m.kalaitzaki" w:date="2019-05-16T10:06:00Z">
        <w:r>
          <w:rPr>
            <w:noProof/>
            <w:webHidden/>
          </w:rPr>
          <w:t>142</w:t>
        </w:r>
        <w:r>
          <w:rPr>
            <w:noProof/>
            <w:webHidden/>
          </w:rPr>
          <w:fldChar w:fldCharType="end"/>
        </w:r>
        <w:r w:rsidRPr="00A47FC2">
          <w:rPr>
            <w:rStyle w:val="Hyperlink"/>
            <w:noProof/>
          </w:rPr>
          <w:fldChar w:fldCharType="end"/>
        </w:r>
      </w:ins>
    </w:p>
    <w:p w14:paraId="1A00393C" w14:textId="77777777" w:rsidR="00EA1A11" w:rsidRDefault="00EA1A11">
      <w:pPr>
        <w:pStyle w:val="TableofFigures"/>
        <w:tabs>
          <w:tab w:val="right" w:leader="dot" w:pos="9060"/>
        </w:tabs>
        <w:rPr>
          <w:ins w:id="1028" w:author="m.kalaitzaki" w:date="2019-05-16T10:06:00Z"/>
          <w:rFonts w:asciiTheme="minorHAnsi" w:eastAsiaTheme="minorEastAsia" w:hAnsiTheme="minorHAnsi" w:cstheme="minorBidi"/>
          <w:noProof/>
          <w:szCs w:val="22"/>
          <w:lang w:eastAsia="en-US"/>
        </w:rPr>
      </w:pPr>
      <w:ins w:id="102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75: Sequence without margin</w:t>
        </w:r>
        <w:r>
          <w:rPr>
            <w:noProof/>
            <w:webHidden/>
          </w:rPr>
          <w:tab/>
        </w:r>
        <w:r>
          <w:rPr>
            <w:noProof/>
            <w:webHidden/>
          </w:rPr>
          <w:fldChar w:fldCharType="begin"/>
        </w:r>
        <w:r>
          <w:rPr>
            <w:noProof/>
            <w:webHidden/>
          </w:rPr>
          <w:instrText xml:space="preserve"> PAGEREF _Toc8893828 \h </w:instrText>
        </w:r>
      </w:ins>
      <w:r>
        <w:rPr>
          <w:noProof/>
          <w:webHidden/>
        </w:rPr>
      </w:r>
      <w:r>
        <w:rPr>
          <w:noProof/>
          <w:webHidden/>
        </w:rPr>
        <w:fldChar w:fldCharType="separate"/>
      </w:r>
      <w:ins w:id="1030" w:author="m.kalaitzaki" w:date="2019-05-16T10:06:00Z">
        <w:r>
          <w:rPr>
            <w:noProof/>
            <w:webHidden/>
          </w:rPr>
          <w:t>145</w:t>
        </w:r>
        <w:r>
          <w:rPr>
            <w:noProof/>
            <w:webHidden/>
          </w:rPr>
          <w:fldChar w:fldCharType="end"/>
        </w:r>
        <w:r w:rsidRPr="00A47FC2">
          <w:rPr>
            <w:rStyle w:val="Hyperlink"/>
            <w:noProof/>
          </w:rPr>
          <w:fldChar w:fldCharType="end"/>
        </w:r>
      </w:ins>
    </w:p>
    <w:p w14:paraId="15A073C3" w14:textId="77777777" w:rsidR="00EA1A11" w:rsidRDefault="00EA1A11">
      <w:pPr>
        <w:pStyle w:val="TableofFigures"/>
        <w:tabs>
          <w:tab w:val="right" w:leader="dot" w:pos="9060"/>
        </w:tabs>
        <w:rPr>
          <w:ins w:id="1031" w:author="m.kalaitzaki" w:date="2019-05-16T10:06:00Z"/>
          <w:rFonts w:asciiTheme="minorHAnsi" w:eastAsiaTheme="minorEastAsia" w:hAnsiTheme="minorHAnsi" w:cstheme="minorBidi"/>
          <w:noProof/>
          <w:szCs w:val="22"/>
          <w:lang w:eastAsia="en-US"/>
        </w:rPr>
      </w:pPr>
      <w:ins w:id="103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76: Sequence with margin and spacing</w:t>
        </w:r>
        <w:r>
          <w:rPr>
            <w:noProof/>
            <w:webHidden/>
          </w:rPr>
          <w:tab/>
        </w:r>
        <w:r>
          <w:rPr>
            <w:noProof/>
            <w:webHidden/>
          </w:rPr>
          <w:fldChar w:fldCharType="begin"/>
        </w:r>
        <w:r>
          <w:rPr>
            <w:noProof/>
            <w:webHidden/>
          </w:rPr>
          <w:instrText xml:space="preserve"> PAGEREF _Toc8893829 \h </w:instrText>
        </w:r>
      </w:ins>
      <w:r>
        <w:rPr>
          <w:noProof/>
          <w:webHidden/>
        </w:rPr>
      </w:r>
      <w:r>
        <w:rPr>
          <w:noProof/>
          <w:webHidden/>
        </w:rPr>
        <w:fldChar w:fldCharType="separate"/>
      </w:r>
      <w:ins w:id="1033" w:author="m.kalaitzaki" w:date="2019-05-16T10:06:00Z">
        <w:r>
          <w:rPr>
            <w:noProof/>
            <w:webHidden/>
          </w:rPr>
          <w:t>145</w:t>
        </w:r>
        <w:r>
          <w:rPr>
            <w:noProof/>
            <w:webHidden/>
          </w:rPr>
          <w:fldChar w:fldCharType="end"/>
        </w:r>
        <w:r w:rsidRPr="00A47FC2">
          <w:rPr>
            <w:rStyle w:val="Hyperlink"/>
            <w:noProof/>
          </w:rPr>
          <w:fldChar w:fldCharType="end"/>
        </w:r>
      </w:ins>
    </w:p>
    <w:p w14:paraId="4785C5D3" w14:textId="77777777" w:rsidR="00EA1A11" w:rsidRDefault="00EA1A11">
      <w:pPr>
        <w:pStyle w:val="TableofFigures"/>
        <w:tabs>
          <w:tab w:val="right" w:leader="dot" w:pos="9060"/>
        </w:tabs>
        <w:rPr>
          <w:ins w:id="1034" w:author="m.kalaitzaki" w:date="2019-05-16T10:06:00Z"/>
          <w:rFonts w:asciiTheme="minorHAnsi" w:eastAsiaTheme="minorEastAsia" w:hAnsiTheme="minorHAnsi" w:cstheme="minorBidi"/>
          <w:noProof/>
          <w:szCs w:val="22"/>
          <w:lang w:eastAsia="en-US"/>
        </w:rPr>
      </w:pPr>
      <w:ins w:id="103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"_Toc8893830"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77: Margin relaxation</w:t>
        </w:r>
        <w:r>
          <w:rPr>
            <w:noProof/>
            <w:webHidden/>
          </w:rPr>
          <w:tab/>
        </w:r>
        <w:r>
          <w:rPr>
            <w:noProof/>
            <w:webHidden/>
          </w:rPr>
          <w:fldChar w:fldCharType="begin"/>
        </w:r>
        <w:r>
          <w:rPr>
            <w:noProof/>
            <w:webHidden/>
          </w:rPr>
          <w:instrText xml:space="preserve"> PAGEREF _Toc8893830 \h </w:instrText>
        </w:r>
      </w:ins>
      <w:r>
        <w:rPr>
          <w:noProof/>
          <w:webHidden/>
        </w:rPr>
      </w:r>
      <w:r>
        <w:rPr>
          <w:noProof/>
          <w:webHidden/>
        </w:rPr>
        <w:fldChar w:fldCharType="separate"/>
      </w:r>
      <w:ins w:id="1036" w:author="m.kalaitzaki" w:date="2019-05-16T10:06:00Z">
        <w:r>
          <w:rPr>
            <w:noProof/>
            <w:webHidden/>
          </w:rPr>
          <w:t>145</w:t>
        </w:r>
        <w:r>
          <w:rPr>
            <w:noProof/>
            <w:webHidden/>
          </w:rPr>
          <w:fldChar w:fldCharType="end"/>
        </w:r>
        <w:r w:rsidRPr="00A47FC2">
          <w:rPr>
            <w:rStyle w:val="Hyperlink"/>
            <w:noProof/>
          </w:rPr>
          <w:fldChar w:fldCharType="end"/>
        </w:r>
      </w:ins>
    </w:p>
    <w:p w14:paraId="7202FC27" w14:textId="77777777" w:rsidR="00EA1A11" w:rsidRDefault="00EA1A11">
      <w:pPr>
        <w:pStyle w:val="TableofFigures"/>
        <w:tabs>
          <w:tab w:val="right" w:leader="dot" w:pos="9060"/>
        </w:tabs>
        <w:rPr>
          <w:ins w:id="1037" w:author="m.kalaitzaki" w:date="2019-05-16T10:06:00Z"/>
          <w:rFonts w:asciiTheme="minorHAnsi" w:eastAsiaTheme="minorEastAsia" w:hAnsiTheme="minorHAnsi" w:cstheme="minorBidi"/>
          <w:noProof/>
          <w:szCs w:val="22"/>
          <w:lang w:eastAsia="en-US"/>
        </w:rPr>
      </w:pPr>
      <w:ins w:id="103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"_Toc8893831"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78: Spacing relaxation</w:t>
        </w:r>
        <w:r>
          <w:rPr>
            <w:noProof/>
            <w:webHidden/>
          </w:rPr>
          <w:tab/>
        </w:r>
        <w:r>
          <w:rPr>
            <w:noProof/>
            <w:webHidden/>
          </w:rPr>
          <w:fldChar w:fldCharType="begin"/>
        </w:r>
        <w:r>
          <w:rPr>
            <w:noProof/>
            <w:webHidden/>
          </w:rPr>
          <w:instrText xml:space="preserve"> PAGEREF _Toc8893831 \h </w:instrText>
        </w:r>
      </w:ins>
      <w:r>
        <w:rPr>
          <w:noProof/>
          <w:webHidden/>
        </w:rPr>
      </w:r>
      <w:r>
        <w:rPr>
          <w:noProof/>
          <w:webHidden/>
        </w:rPr>
        <w:fldChar w:fldCharType="separate"/>
      </w:r>
      <w:ins w:id="1039" w:author="m.kalaitzaki" w:date="2019-05-16T10:06:00Z">
        <w:r>
          <w:rPr>
            <w:noProof/>
            <w:webHidden/>
          </w:rPr>
          <w:t>145</w:t>
        </w:r>
        <w:r>
          <w:rPr>
            <w:noProof/>
            <w:webHidden/>
          </w:rPr>
          <w:fldChar w:fldCharType="end"/>
        </w:r>
        <w:r w:rsidRPr="00A47FC2">
          <w:rPr>
            <w:rStyle w:val="Hyperlink"/>
            <w:noProof/>
          </w:rPr>
          <w:fldChar w:fldCharType="end"/>
        </w:r>
      </w:ins>
    </w:p>
    <w:p w14:paraId="77904F76" w14:textId="77777777" w:rsidR="00EA1A11" w:rsidRDefault="00EA1A11">
      <w:pPr>
        <w:pStyle w:val="TableofFigures"/>
        <w:tabs>
          <w:tab w:val="right" w:leader="dot" w:pos="9060"/>
        </w:tabs>
        <w:rPr>
          <w:ins w:id="1040" w:author="m.kalaitzaki" w:date="2019-05-16T10:06:00Z"/>
          <w:rFonts w:asciiTheme="minorHAnsi" w:eastAsiaTheme="minorEastAsia" w:hAnsiTheme="minorHAnsi" w:cstheme="minorBidi"/>
          <w:noProof/>
          <w:szCs w:val="22"/>
          <w:lang w:eastAsia="en-US"/>
        </w:rPr>
      </w:pPr>
      <w:ins w:id="104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"_Toc8893832"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79: Picture of an adhesive face</w:t>
        </w:r>
        <w:r>
          <w:rPr>
            <w:noProof/>
            <w:webHidden/>
          </w:rPr>
          <w:tab/>
        </w:r>
        <w:r>
          <w:rPr>
            <w:noProof/>
            <w:webHidden/>
          </w:rPr>
          <w:fldChar w:fldCharType="begin"/>
        </w:r>
        <w:r>
          <w:rPr>
            <w:noProof/>
            <w:webHidden/>
          </w:rPr>
          <w:instrText xml:space="preserve"> PAGEREF _Toc8893832 \h </w:instrText>
        </w:r>
      </w:ins>
      <w:r>
        <w:rPr>
          <w:noProof/>
          <w:webHidden/>
        </w:rPr>
      </w:r>
      <w:r>
        <w:rPr>
          <w:noProof/>
          <w:webHidden/>
        </w:rPr>
        <w:fldChar w:fldCharType="separate"/>
      </w:r>
      <w:ins w:id="1042" w:author="m.kalaitzaki" w:date="2019-05-16T10:06:00Z">
        <w:r>
          <w:rPr>
            <w:noProof/>
            <w:webHidden/>
          </w:rPr>
          <w:t>151</w:t>
        </w:r>
        <w:r>
          <w:rPr>
            <w:noProof/>
            <w:webHidden/>
          </w:rPr>
          <w:fldChar w:fldCharType="end"/>
        </w:r>
        <w:r w:rsidRPr="00A47FC2">
          <w:rPr>
            <w:rStyle w:val="Hyperlink"/>
            <w:noProof/>
          </w:rPr>
          <w:fldChar w:fldCharType="end"/>
        </w:r>
      </w:ins>
    </w:p>
    <w:p w14:paraId="4B4F8C84" w14:textId="77777777" w:rsidR="00745DB6" w:rsidDel="00EA1A11" w:rsidRDefault="00745DB6">
      <w:pPr>
        <w:pStyle w:val="TableofFigures"/>
        <w:tabs>
          <w:tab w:val="right" w:leader="dot" w:pos="9060"/>
        </w:tabs>
        <w:rPr>
          <w:del w:id="1043" w:author="m.kalaitzaki" w:date="2019-05-16T10:06:00Z"/>
          <w:rFonts w:asciiTheme="minorHAnsi" w:eastAsiaTheme="minorEastAsia" w:hAnsiTheme="minorHAnsi" w:cstheme="minorBidi"/>
          <w:noProof/>
          <w:szCs w:val="22"/>
          <w:lang w:val="de-DE"/>
        </w:rPr>
      </w:pPr>
      <w:del w:id="1044" w:author="m.kalaitzaki" w:date="2019-05-16T10:06:00Z">
        <w:r w:rsidRPr="00EA1A11" w:rsidDel="00EA1A11">
          <w:rPr>
            <w:noProof/>
          </w:rPr>
          <w:delText>Figure 1: Seam weld as 1</w:delText>
        </w:r>
        <w:r w:rsidRPr="00EA1A11" w:rsidDel="00EA1A11">
          <w:rPr>
            <w:noProof/>
          </w:rPr>
          <w:noBreakHyphen/>
          <w:delText>dimensional joint</w:delText>
        </w:r>
        <w:r w:rsidDel="00EA1A11">
          <w:rPr>
            <w:noProof/>
            <w:webHidden/>
          </w:rPr>
          <w:tab/>
          <w:delText>20</w:delText>
        </w:r>
      </w:del>
    </w:p>
    <w:p w14:paraId="45CE7361" w14:textId="77777777" w:rsidR="00745DB6" w:rsidDel="00EA1A11" w:rsidRDefault="00745DB6">
      <w:pPr>
        <w:pStyle w:val="TableofFigures"/>
        <w:tabs>
          <w:tab w:val="right" w:leader="dot" w:pos="9060"/>
        </w:tabs>
        <w:rPr>
          <w:del w:id="1045" w:author="m.kalaitzaki" w:date="2019-05-16T10:06:00Z"/>
          <w:rFonts w:asciiTheme="minorHAnsi" w:eastAsiaTheme="minorEastAsia" w:hAnsiTheme="minorHAnsi" w:cstheme="minorBidi"/>
          <w:noProof/>
          <w:szCs w:val="22"/>
          <w:lang w:val="de-DE"/>
        </w:rPr>
      </w:pPr>
      <w:del w:id="1046" w:author="m.kalaitzaki" w:date="2019-05-16T10:06:00Z">
        <w:r w:rsidRPr="00EA1A11" w:rsidDel="00EA1A11">
          <w:rPr>
            <w:noProof/>
          </w:rPr>
          <w:delText>Figure 2: Topological Relations between Parts and Assemblies</w:delText>
        </w:r>
        <w:r w:rsidDel="00EA1A11">
          <w:rPr>
            <w:noProof/>
            <w:webHidden/>
          </w:rPr>
          <w:tab/>
          <w:delText>21</w:delText>
        </w:r>
      </w:del>
    </w:p>
    <w:p w14:paraId="1C2D1866" w14:textId="77777777" w:rsidR="00745DB6" w:rsidDel="00EA1A11" w:rsidRDefault="00745DB6">
      <w:pPr>
        <w:pStyle w:val="TableofFigures"/>
        <w:tabs>
          <w:tab w:val="right" w:leader="dot" w:pos="9060"/>
        </w:tabs>
        <w:rPr>
          <w:del w:id="1047" w:author="m.kalaitzaki" w:date="2019-05-16T10:06:00Z"/>
          <w:rFonts w:asciiTheme="minorHAnsi" w:eastAsiaTheme="minorEastAsia" w:hAnsiTheme="minorHAnsi" w:cstheme="minorBidi"/>
          <w:noProof/>
          <w:szCs w:val="22"/>
          <w:lang w:val="de-DE"/>
        </w:rPr>
      </w:pPr>
      <w:del w:id="1048" w:author="m.kalaitzaki" w:date="2019-05-16T10:06:00Z">
        <w:r w:rsidRPr="00EA1A11" w:rsidDel="00EA1A11">
          <w:rPr>
            <w:noProof/>
          </w:rPr>
          <w:delText>Figure 3: Product Structures Fitting to Previous Figure.</w:delText>
        </w:r>
        <w:r w:rsidDel="00EA1A11">
          <w:rPr>
            <w:noProof/>
            <w:webHidden/>
          </w:rPr>
          <w:tab/>
          <w:delText>21</w:delText>
        </w:r>
      </w:del>
    </w:p>
    <w:p w14:paraId="090DB176" w14:textId="77777777" w:rsidR="00745DB6" w:rsidDel="00EA1A11" w:rsidRDefault="00745DB6">
      <w:pPr>
        <w:pStyle w:val="TableofFigures"/>
        <w:tabs>
          <w:tab w:val="right" w:leader="dot" w:pos="9060"/>
        </w:tabs>
        <w:rPr>
          <w:del w:id="1049" w:author="m.kalaitzaki" w:date="2019-05-16T10:06:00Z"/>
          <w:rFonts w:asciiTheme="minorHAnsi" w:eastAsiaTheme="minorEastAsia" w:hAnsiTheme="minorHAnsi" w:cstheme="minorBidi"/>
          <w:noProof/>
          <w:szCs w:val="22"/>
          <w:lang w:val="de-DE"/>
        </w:rPr>
      </w:pPr>
      <w:del w:id="1050" w:author="m.kalaitzaki" w:date="2019-05-16T10:06:00Z">
        <w:r w:rsidRPr="00EA1A11" w:rsidDel="00EA1A11">
          <w:rPr>
            <w:noProof/>
          </w:rPr>
          <w:delText>Figure 4: The Development Process</w:delText>
        </w:r>
        <w:r w:rsidDel="00EA1A11">
          <w:rPr>
            <w:noProof/>
            <w:webHidden/>
          </w:rPr>
          <w:tab/>
          <w:delText>22</w:delText>
        </w:r>
      </w:del>
    </w:p>
    <w:p w14:paraId="6D5DBC61" w14:textId="77777777" w:rsidR="00745DB6" w:rsidDel="00EA1A11" w:rsidRDefault="00745DB6">
      <w:pPr>
        <w:pStyle w:val="TableofFigures"/>
        <w:tabs>
          <w:tab w:val="right" w:leader="dot" w:pos="9060"/>
        </w:tabs>
        <w:rPr>
          <w:del w:id="1051" w:author="m.kalaitzaki" w:date="2019-05-16T10:06:00Z"/>
          <w:rFonts w:asciiTheme="minorHAnsi" w:eastAsiaTheme="minorEastAsia" w:hAnsiTheme="minorHAnsi" w:cstheme="minorBidi"/>
          <w:noProof/>
          <w:szCs w:val="22"/>
          <w:lang w:val="de-DE"/>
        </w:rPr>
      </w:pPr>
      <w:del w:id="1052" w:author="m.kalaitzaki" w:date="2019-05-16T10:06:00Z">
        <w:r w:rsidRPr="00EA1A11" w:rsidDel="00EA1A11">
          <w:rPr>
            <w:noProof/>
          </w:rPr>
          <w:delText>Figure 5: χMCF as a Platform for Connection Information in the Complete Development Process</w:delText>
        </w:r>
        <w:r w:rsidDel="00EA1A11">
          <w:rPr>
            <w:noProof/>
            <w:webHidden/>
          </w:rPr>
          <w:tab/>
          <w:delText>22</w:delText>
        </w:r>
      </w:del>
    </w:p>
    <w:p w14:paraId="4010BE23" w14:textId="77777777" w:rsidR="00745DB6" w:rsidDel="00EA1A11" w:rsidRDefault="00745DB6">
      <w:pPr>
        <w:pStyle w:val="TableofFigures"/>
        <w:tabs>
          <w:tab w:val="right" w:leader="dot" w:pos="9060"/>
        </w:tabs>
        <w:rPr>
          <w:del w:id="1053" w:author="m.kalaitzaki" w:date="2019-05-16T10:06:00Z"/>
          <w:rFonts w:asciiTheme="minorHAnsi" w:eastAsiaTheme="minorEastAsia" w:hAnsiTheme="minorHAnsi" w:cstheme="minorBidi"/>
          <w:noProof/>
          <w:szCs w:val="22"/>
          <w:lang w:val="de-DE"/>
        </w:rPr>
      </w:pPr>
      <w:del w:id="1054" w:author="m.kalaitzaki" w:date="2019-05-16T10:06:00Z">
        <w:r w:rsidRPr="00EA1A11" w:rsidDel="00EA1A11">
          <w:rPr>
            <w:noProof/>
          </w:rPr>
          <w:delText>Figure 6: Weld line crossing tailored blank vs. weld line crossing physical gap</w:delText>
        </w:r>
        <w:r w:rsidDel="00EA1A11">
          <w:rPr>
            <w:noProof/>
            <w:webHidden/>
          </w:rPr>
          <w:tab/>
          <w:delText>27</w:delText>
        </w:r>
      </w:del>
    </w:p>
    <w:p w14:paraId="5D5B29F1" w14:textId="77777777" w:rsidR="00745DB6" w:rsidDel="00EA1A11" w:rsidRDefault="00745DB6">
      <w:pPr>
        <w:pStyle w:val="TableofFigures"/>
        <w:tabs>
          <w:tab w:val="right" w:leader="dot" w:pos="9060"/>
        </w:tabs>
        <w:rPr>
          <w:del w:id="1055" w:author="m.kalaitzaki" w:date="2019-05-16T10:06:00Z"/>
          <w:rFonts w:asciiTheme="minorHAnsi" w:eastAsiaTheme="minorEastAsia" w:hAnsiTheme="minorHAnsi" w:cstheme="minorBidi"/>
          <w:noProof/>
          <w:szCs w:val="22"/>
          <w:lang w:val="de-DE"/>
        </w:rPr>
      </w:pPr>
      <w:del w:id="1056" w:author="m.kalaitzaki" w:date="2019-05-16T10:06:00Z">
        <w:r w:rsidRPr="00EA1A11" w:rsidDel="00EA1A11">
          <w:rPr>
            <w:noProof/>
          </w:rPr>
          <w:delText>Figure 7: Robscans with Different Rotation Angles; Two of them Mirrored</w:delText>
        </w:r>
        <w:r w:rsidDel="00EA1A11">
          <w:rPr>
            <w:noProof/>
            <w:webHidden/>
          </w:rPr>
          <w:tab/>
          <w:delText>54</w:delText>
        </w:r>
      </w:del>
    </w:p>
    <w:p w14:paraId="0D64EB9B" w14:textId="77777777" w:rsidR="00745DB6" w:rsidDel="00EA1A11" w:rsidRDefault="00745DB6">
      <w:pPr>
        <w:pStyle w:val="TableofFigures"/>
        <w:tabs>
          <w:tab w:val="right" w:leader="dot" w:pos="9060"/>
        </w:tabs>
        <w:rPr>
          <w:del w:id="1057" w:author="m.kalaitzaki" w:date="2019-05-16T10:06:00Z"/>
          <w:rFonts w:asciiTheme="minorHAnsi" w:eastAsiaTheme="minorEastAsia" w:hAnsiTheme="minorHAnsi" w:cstheme="minorBidi"/>
          <w:noProof/>
          <w:szCs w:val="22"/>
          <w:lang w:val="de-DE"/>
        </w:rPr>
      </w:pPr>
      <w:del w:id="1058" w:author="m.kalaitzaki" w:date="2019-05-16T10:06:00Z">
        <w:r w:rsidRPr="00EA1A11" w:rsidDel="00EA1A11">
          <w:rPr>
            <w:noProof/>
          </w:rPr>
          <w:delText>Figure 8: Rivet head types</w:delText>
        </w:r>
        <w:r w:rsidDel="00EA1A11">
          <w:rPr>
            <w:noProof/>
            <w:webHidden/>
          </w:rPr>
          <w:tab/>
          <w:delText>57</w:delText>
        </w:r>
      </w:del>
    </w:p>
    <w:p w14:paraId="73AF3FBE" w14:textId="77777777" w:rsidR="00745DB6" w:rsidDel="00EA1A11" w:rsidRDefault="00745DB6">
      <w:pPr>
        <w:pStyle w:val="TableofFigures"/>
        <w:tabs>
          <w:tab w:val="right" w:leader="dot" w:pos="9060"/>
        </w:tabs>
        <w:rPr>
          <w:del w:id="1059" w:author="m.kalaitzaki" w:date="2019-05-16T10:06:00Z"/>
          <w:rFonts w:asciiTheme="minorHAnsi" w:eastAsiaTheme="minorEastAsia" w:hAnsiTheme="minorHAnsi" w:cstheme="minorBidi"/>
          <w:noProof/>
          <w:szCs w:val="22"/>
          <w:lang w:val="de-DE"/>
        </w:rPr>
      </w:pPr>
      <w:del w:id="1060" w:author="m.kalaitzaki" w:date="2019-05-16T10:06:00Z">
        <w:r w:rsidRPr="00EA1A11" w:rsidDel="00EA1A11">
          <w:rPr>
            <w:noProof/>
          </w:rPr>
          <w:delText>Figure 9: Cross Section of a blind rivet</w:delText>
        </w:r>
        <w:r w:rsidDel="00EA1A11">
          <w:rPr>
            <w:noProof/>
            <w:webHidden/>
          </w:rPr>
          <w:tab/>
          <w:delText>59</w:delText>
        </w:r>
      </w:del>
    </w:p>
    <w:p w14:paraId="252D6332" w14:textId="77777777" w:rsidR="00745DB6" w:rsidDel="00EA1A11" w:rsidRDefault="00745DB6">
      <w:pPr>
        <w:pStyle w:val="TableofFigures"/>
        <w:tabs>
          <w:tab w:val="right" w:leader="dot" w:pos="9060"/>
        </w:tabs>
        <w:rPr>
          <w:del w:id="1061" w:author="m.kalaitzaki" w:date="2019-05-16T10:06:00Z"/>
          <w:rFonts w:asciiTheme="minorHAnsi" w:eastAsiaTheme="minorEastAsia" w:hAnsiTheme="minorHAnsi" w:cstheme="minorBidi"/>
          <w:noProof/>
          <w:szCs w:val="22"/>
          <w:lang w:val="de-DE"/>
        </w:rPr>
      </w:pPr>
      <w:del w:id="1062" w:author="m.kalaitzaki" w:date="2019-05-16T10:06:00Z">
        <w:r w:rsidRPr="00EA1A11" w:rsidDel="00EA1A11">
          <w:rPr>
            <w:noProof/>
          </w:rPr>
          <w:delText>Figure 10: Thick and Thin Assembling</w:delText>
        </w:r>
        <w:r w:rsidDel="00EA1A11">
          <w:rPr>
            <w:noProof/>
            <w:webHidden/>
          </w:rPr>
          <w:tab/>
          <w:delText>59</w:delText>
        </w:r>
      </w:del>
    </w:p>
    <w:p w14:paraId="594342B7" w14:textId="77777777" w:rsidR="00745DB6" w:rsidDel="00EA1A11" w:rsidRDefault="00745DB6">
      <w:pPr>
        <w:pStyle w:val="TableofFigures"/>
        <w:tabs>
          <w:tab w:val="right" w:leader="dot" w:pos="9060"/>
        </w:tabs>
        <w:rPr>
          <w:del w:id="1063" w:author="m.kalaitzaki" w:date="2019-05-16T10:06:00Z"/>
          <w:rFonts w:asciiTheme="minorHAnsi" w:eastAsiaTheme="minorEastAsia" w:hAnsiTheme="minorHAnsi" w:cstheme="minorBidi"/>
          <w:noProof/>
          <w:szCs w:val="22"/>
          <w:lang w:val="de-DE"/>
        </w:rPr>
      </w:pPr>
      <w:del w:id="1064" w:author="m.kalaitzaki" w:date="2019-05-16T10:06:00Z">
        <w:r w:rsidRPr="00EA1A11" w:rsidDel="00EA1A11">
          <w:rPr>
            <w:noProof/>
          </w:rPr>
          <w:delText>Figure 11: Fastening Soft and Hard</w:delText>
        </w:r>
        <w:r w:rsidDel="00EA1A11">
          <w:rPr>
            <w:noProof/>
            <w:webHidden/>
          </w:rPr>
          <w:tab/>
          <w:delText>60</w:delText>
        </w:r>
      </w:del>
    </w:p>
    <w:p w14:paraId="04634040" w14:textId="77777777" w:rsidR="00745DB6" w:rsidDel="00EA1A11" w:rsidRDefault="00745DB6">
      <w:pPr>
        <w:pStyle w:val="TableofFigures"/>
        <w:tabs>
          <w:tab w:val="right" w:leader="dot" w:pos="9060"/>
        </w:tabs>
        <w:rPr>
          <w:del w:id="1065" w:author="m.kalaitzaki" w:date="2019-05-16T10:06:00Z"/>
          <w:rFonts w:asciiTheme="minorHAnsi" w:eastAsiaTheme="minorEastAsia" w:hAnsiTheme="minorHAnsi" w:cstheme="minorBidi"/>
          <w:noProof/>
          <w:szCs w:val="22"/>
          <w:lang w:val="de-DE"/>
        </w:rPr>
      </w:pPr>
      <w:del w:id="1066" w:author="m.kalaitzaki" w:date="2019-05-16T10:06:00Z">
        <w:r w:rsidRPr="00EA1A11" w:rsidDel="00EA1A11">
          <w:rPr>
            <w:noProof/>
          </w:rPr>
          <w:delText>Figure 12: Cross Section of a Self-Piercing Rivet</w:delText>
        </w:r>
        <w:r w:rsidDel="00EA1A11">
          <w:rPr>
            <w:noProof/>
            <w:webHidden/>
          </w:rPr>
          <w:tab/>
          <w:delText>61</w:delText>
        </w:r>
      </w:del>
    </w:p>
    <w:p w14:paraId="6EA47B96" w14:textId="77777777" w:rsidR="00745DB6" w:rsidDel="00EA1A11" w:rsidRDefault="00745DB6">
      <w:pPr>
        <w:pStyle w:val="TableofFigures"/>
        <w:tabs>
          <w:tab w:val="right" w:leader="dot" w:pos="9060"/>
        </w:tabs>
        <w:rPr>
          <w:del w:id="1067" w:author="m.kalaitzaki" w:date="2019-05-16T10:06:00Z"/>
          <w:rFonts w:asciiTheme="minorHAnsi" w:eastAsiaTheme="minorEastAsia" w:hAnsiTheme="minorHAnsi" w:cstheme="minorBidi"/>
          <w:noProof/>
          <w:szCs w:val="22"/>
          <w:lang w:val="de-DE"/>
        </w:rPr>
      </w:pPr>
      <w:del w:id="1068" w:author="m.kalaitzaki" w:date="2019-05-16T10:06:00Z">
        <w:r w:rsidRPr="00EA1A11" w:rsidDel="00EA1A11">
          <w:rPr>
            <w:noProof/>
          </w:rPr>
          <w:delText>Figure 13: S</w:delText>
        </w:r>
        <w:r w:rsidRPr="00EA1A11" w:rsidDel="00EA1A11">
          <w:rPr>
            <w:rFonts w:ascii="Arial" w:hAnsi="Arial" w:cs="Arial"/>
            <w:noProof/>
            <w:shd w:val="clear" w:color="auto" w:fill="FFFFFF"/>
          </w:rPr>
          <w:delText>elf-piercing rivet setting apparatus</w:delText>
        </w:r>
        <w:r w:rsidDel="00EA1A11">
          <w:rPr>
            <w:noProof/>
            <w:webHidden/>
          </w:rPr>
          <w:tab/>
          <w:delText>61</w:delText>
        </w:r>
      </w:del>
    </w:p>
    <w:p w14:paraId="37262D5E" w14:textId="77777777" w:rsidR="00745DB6" w:rsidDel="00EA1A11" w:rsidRDefault="00745DB6">
      <w:pPr>
        <w:pStyle w:val="TableofFigures"/>
        <w:tabs>
          <w:tab w:val="right" w:leader="dot" w:pos="9060"/>
        </w:tabs>
        <w:rPr>
          <w:del w:id="1069" w:author="m.kalaitzaki" w:date="2019-05-16T10:06:00Z"/>
          <w:rFonts w:asciiTheme="minorHAnsi" w:eastAsiaTheme="minorEastAsia" w:hAnsiTheme="minorHAnsi" w:cstheme="minorBidi"/>
          <w:noProof/>
          <w:szCs w:val="22"/>
          <w:lang w:val="de-DE"/>
        </w:rPr>
      </w:pPr>
      <w:del w:id="1070" w:author="m.kalaitzaki" w:date="2019-05-16T10:06:00Z">
        <w:r w:rsidRPr="00EA1A11" w:rsidDel="00EA1A11">
          <w:rPr>
            <w:noProof/>
          </w:rPr>
          <w:delText>Figure 14: Dimensions of Solid Rivets</w:delText>
        </w:r>
        <w:r w:rsidDel="00EA1A11">
          <w:rPr>
            <w:noProof/>
            <w:webHidden/>
          </w:rPr>
          <w:tab/>
          <w:delText>63</w:delText>
        </w:r>
      </w:del>
    </w:p>
    <w:p w14:paraId="4EA73D00" w14:textId="77777777" w:rsidR="00745DB6" w:rsidDel="00EA1A11" w:rsidRDefault="00745DB6">
      <w:pPr>
        <w:pStyle w:val="TableofFigures"/>
        <w:tabs>
          <w:tab w:val="right" w:leader="dot" w:pos="9060"/>
        </w:tabs>
        <w:rPr>
          <w:del w:id="1071" w:author="m.kalaitzaki" w:date="2019-05-16T10:06:00Z"/>
          <w:rFonts w:asciiTheme="minorHAnsi" w:eastAsiaTheme="minorEastAsia" w:hAnsiTheme="minorHAnsi" w:cstheme="minorBidi"/>
          <w:noProof/>
          <w:szCs w:val="22"/>
          <w:lang w:val="de-DE"/>
        </w:rPr>
      </w:pPr>
      <w:del w:id="1072" w:author="m.kalaitzaki" w:date="2019-05-16T10:06:00Z">
        <w:r w:rsidRPr="00EA1A11" w:rsidDel="00EA1A11">
          <w:rPr>
            <w:noProof/>
          </w:rPr>
          <w:delText>Figure 15: Clinch allowance of solid rivet</w:delText>
        </w:r>
        <w:r w:rsidDel="00EA1A11">
          <w:rPr>
            <w:noProof/>
            <w:webHidden/>
          </w:rPr>
          <w:tab/>
          <w:delText>64</w:delText>
        </w:r>
      </w:del>
    </w:p>
    <w:p w14:paraId="00DBF847" w14:textId="77777777" w:rsidR="00745DB6" w:rsidDel="00EA1A11" w:rsidRDefault="00745DB6">
      <w:pPr>
        <w:pStyle w:val="TableofFigures"/>
        <w:tabs>
          <w:tab w:val="right" w:leader="dot" w:pos="9060"/>
        </w:tabs>
        <w:rPr>
          <w:del w:id="1073" w:author="m.kalaitzaki" w:date="2019-05-16T10:06:00Z"/>
          <w:rFonts w:asciiTheme="minorHAnsi" w:eastAsiaTheme="minorEastAsia" w:hAnsiTheme="minorHAnsi" w:cstheme="minorBidi"/>
          <w:noProof/>
          <w:szCs w:val="22"/>
          <w:lang w:val="de-DE"/>
        </w:rPr>
      </w:pPr>
      <w:del w:id="1074" w:author="m.kalaitzaki" w:date="2019-05-16T10:06:00Z">
        <w:r w:rsidRPr="00EA1A11" w:rsidDel="00EA1A11">
          <w:rPr>
            <w:noProof/>
          </w:rPr>
          <w:delText>Figure 16: Cross section of a SWOP Rivet</w:delText>
        </w:r>
        <w:r w:rsidDel="00EA1A11">
          <w:rPr>
            <w:noProof/>
            <w:webHidden/>
          </w:rPr>
          <w:tab/>
          <w:delText>65</w:delText>
        </w:r>
      </w:del>
    </w:p>
    <w:p w14:paraId="11D07604" w14:textId="77777777" w:rsidR="00745DB6" w:rsidDel="00EA1A11" w:rsidRDefault="00745DB6">
      <w:pPr>
        <w:pStyle w:val="TableofFigures"/>
        <w:tabs>
          <w:tab w:val="right" w:leader="dot" w:pos="9060"/>
        </w:tabs>
        <w:rPr>
          <w:del w:id="1075" w:author="m.kalaitzaki" w:date="2019-05-16T10:06:00Z"/>
          <w:rFonts w:asciiTheme="minorHAnsi" w:eastAsiaTheme="minorEastAsia" w:hAnsiTheme="minorHAnsi" w:cstheme="minorBidi"/>
          <w:noProof/>
          <w:szCs w:val="22"/>
          <w:lang w:val="de-DE"/>
        </w:rPr>
      </w:pPr>
      <w:del w:id="1076" w:author="m.kalaitzaki" w:date="2019-05-16T10:06:00Z">
        <w:r w:rsidRPr="00EA1A11" w:rsidDel="00EA1A11">
          <w:rPr>
            <w:noProof/>
          </w:rPr>
          <w:delText>Figure 17: Bolts and Screws</w:delText>
        </w:r>
        <w:r w:rsidDel="00EA1A11">
          <w:rPr>
            <w:noProof/>
            <w:webHidden/>
          </w:rPr>
          <w:tab/>
          <w:delText>67</w:delText>
        </w:r>
      </w:del>
    </w:p>
    <w:p w14:paraId="054C301B" w14:textId="77777777" w:rsidR="00745DB6" w:rsidDel="00EA1A11" w:rsidRDefault="00745DB6">
      <w:pPr>
        <w:pStyle w:val="TableofFigures"/>
        <w:tabs>
          <w:tab w:val="right" w:leader="dot" w:pos="9060"/>
        </w:tabs>
        <w:rPr>
          <w:del w:id="1077" w:author="m.kalaitzaki" w:date="2019-05-16T10:06:00Z"/>
          <w:rFonts w:asciiTheme="minorHAnsi" w:eastAsiaTheme="minorEastAsia" w:hAnsiTheme="minorHAnsi" w:cstheme="minorBidi"/>
          <w:noProof/>
          <w:szCs w:val="22"/>
          <w:lang w:val="de-DE"/>
        </w:rPr>
      </w:pPr>
      <w:del w:id="1078" w:author="m.kalaitzaki" w:date="2019-05-16T10:06:00Z">
        <w:r w:rsidRPr="00EA1A11" w:rsidDel="00EA1A11">
          <w:rPr>
            <w:noProof/>
          </w:rPr>
          <w:delText>Figure 18: Different Screw Forms</w:delText>
        </w:r>
        <w:r w:rsidDel="00EA1A11">
          <w:rPr>
            <w:noProof/>
            <w:webHidden/>
          </w:rPr>
          <w:tab/>
          <w:delText>67</w:delText>
        </w:r>
      </w:del>
    </w:p>
    <w:p w14:paraId="56DE20B6" w14:textId="77777777" w:rsidR="00745DB6" w:rsidDel="00EA1A11" w:rsidRDefault="00745DB6">
      <w:pPr>
        <w:pStyle w:val="TableofFigures"/>
        <w:tabs>
          <w:tab w:val="right" w:leader="dot" w:pos="9060"/>
        </w:tabs>
        <w:rPr>
          <w:del w:id="1079" w:author="m.kalaitzaki" w:date="2019-05-16T10:06:00Z"/>
          <w:rFonts w:asciiTheme="minorHAnsi" w:eastAsiaTheme="minorEastAsia" w:hAnsiTheme="minorHAnsi" w:cstheme="minorBidi"/>
          <w:noProof/>
          <w:szCs w:val="22"/>
          <w:lang w:val="de-DE"/>
        </w:rPr>
      </w:pPr>
      <w:del w:id="1080" w:author="m.kalaitzaki" w:date="2019-05-16T10:06:00Z">
        <w:r w:rsidRPr="00EA1A11" w:rsidDel="00EA1A11">
          <w:rPr>
            <w:noProof/>
          </w:rPr>
          <w:delText>Figure 19: Definition of Length and Head Sizes</w:delText>
        </w:r>
        <w:r w:rsidDel="00EA1A11">
          <w:rPr>
            <w:noProof/>
            <w:webHidden/>
          </w:rPr>
          <w:tab/>
          <w:delText>68</w:delText>
        </w:r>
      </w:del>
    </w:p>
    <w:p w14:paraId="2299BE59" w14:textId="77777777" w:rsidR="00745DB6" w:rsidDel="00EA1A11" w:rsidRDefault="00745DB6">
      <w:pPr>
        <w:pStyle w:val="TableofFigures"/>
        <w:tabs>
          <w:tab w:val="right" w:leader="dot" w:pos="9060"/>
        </w:tabs>
        <w:rPr>
          <w:del w:id="1081" w:author="m.kalaitzaki" w:date="2019-05-16T10:06:00Z"/>
          <w:rFonts w:asciiTheme="minorHAnsi" w:eastAsiaTheme="minorEastAsia" w:hAnsiTheme="minorHAnsi" w:cstheme="minorBidi"/>
          <w:noProof/>
          <w:szCs w:val="22"/>
          <w:lang w:val="de-DE"/>
        </w:rPr>
      </w:pPr>
      <w:del w:id="1082" w:author="m.kalaitzaki" w:date="2019-05-16T10:06:00Z">
        <w:r w:rsidRPr="00EA1A11" w:rsidDel="00EA1A11">
          <w:rPr>
            <w:noProof/>
          </w:rPr>
          <w:delText>Figure 20: Definition of lead, pitch and starts of a thread.</w:delText>
        </w:r>
        <w:r w:rsidDel="00EA1A11">
          <w:rPr>
            <w:noProof/>
            <w:webHidden/>
          </w:rPr>
          <w:tab/>
          <w:delText>68</w:delText>
        </w:r>
      </w:del>
    </w:p>
    <w:p w14:paraId="7F281E6A" w14:textId="77777777" w:rsidR="00745DB6" w:rsidDel="00EA1A11" w:rsidRDefault="00745DB6">
      <w:pPr>
        <w:pStyle w:val="TableofFigures"/>
        <w:tabs>
          <w:tab w:val="right" w:leader="dot" w:pos="9060"/>
        </w:tabs>
        <w:rPr>
          <w:del w:id="1083" w:author="m.kalaitzaki" w:date="2019-05-16T10:06:00Z"/>
          <w:rFonts w:asciiTheme="minorHAnsi" w:eastAsiaTheme="minorEastAsia" w:hAnsiTheme="minorHAnsi" w:cstheme="minorBidi"/>
          <w:noProof/>
          <w:szCs w:val="22"/>
          <w:lang w:val="de-DE"/>
        </w:rPr>
      </w:pPr>
      <w:del w:id="1084" w:author="m.kalaitzaki" w:date="2019-05-16T10:06:00Z">
        <w:r w:rsidRPr="00EA1A11" w:rsidDel="00EA1A11">
          <w:rPr>
            <w:noProof/>
          </w:rPr>
          <w:delText>Figure 21: Bolt with welded nut</w:delText>
        </w:r>
        <w:r w:rsidDel="00EA1A11">
          <w:rPr>
            <w:noProof/>
            <w:webHidden/>
          </w:rPr>
          <w:tab/>
          <w:delText>79</w:delText>
        </w:r>
      </w:del>
    </w:p>
    <w:p w14:paraId="4123D0A7" w14:textId="77777777" w:rsidR="00745DB6" w:rsidDel="00EA1A11" w:rsidRDefault="00745DB6">
      <w:pPr>
        <w:pStyle w:val="TableofFigures"/>
        <w:tabs>
          <w:tab w:val="right" w:leader="dot" w:pos="9060"/>
        </w:tabs>
        <w:rPr>
          <w:del w:id="1085" w:author="m.kalaitzaki" w:date="2019-05-16T10:06:00Z"/>
          <w:rFonts w:asciiTheme="minorHAnsi" w:eastAsiaTheme="minorEastAsia" w:hAnsiTheme="minorHAnsi" w:cstheme="minorBidi"/>
          <w:noProof/>
          <w:szCs w:val="22"/>
          <w:lang w:val="de-DE"/>
        </w:rPr>
      </w:pPr>
      <w:del w:id="1086" w:author="m.kalaitzaki" w:date="2019-05-16T10:06:00Z">
        <w:r w:rsidRPr="00EA1A11" w:rsidDel="00EA1A11">
          <w:rPr>
            <w:noProof/>
          </w:rPr>
          <w:delText>Figure 22: Bolt with free nut</w:delText>
        </w:r>
        <w:r w:rsidDel="00EA1A11">
          <w:rPr>
            <w:noProof/>
            <w:webHidden/>
          </w:rPr>
          <w:tab/>
          <w:delText>79</w:delText>
        </w:r>
      </w:del>
    </w:p>
    <w:p w14:paraId="16087229" w14:textId="77777777" w:rsidR="00745DB6" w:rsidDel="00EA1A11" w:rsidRDefault="00745DB6">
      <w:pPr>
        <w:pStyle w:val="TableofFigures"/>
        <w:tabs>
          <w:tab w:val="right" w:leader="dot" w:pos="9060"/>
        </w:tabs>
        <w:rPr>
          <w:del w:id="1087" w:author="m.kalaitzaki" w:date="2019-05-16T10:06:00Z"/>
          <w:rFonts w:asciiTheme="minorHAnsi" w:eastAsiaTheme="minorEastAsia" w:hAnsiTheme="minorHAnsi" w:cstheme="minorBidi"/>
          <w:noProof/>
          <w:szCs w:val="22"/>
          <w:lang w:val="de-DE"/>
        </w:rPr>
      </w:pPr>
      <w:del w:id="1088" w:author="m.kalaitzaki" w:date="2019-05-16T10:06:00Z">
        <w:r w:rsidRPr="00EA1A11" w:rsidDel="00EA1A11">
          <w:rPr>
            <w:noProof/>
          </w:rPr>
          <w:delText>Figure 23: Screw without nut</w:delText>
        </w:r>
        <w:r w:rsidDel="00EA1A11">
          <w:rPr>
            <w:noProof/>
            <w:webHidden/>
          </w:rPr>
          <w:tab/>
          <w:delText>79</w:delText>
        </w:r>
      </w:del>
    </w:p>
    <w:p w14:paraId="5D103A0D" w14:textId="77777777" w:rsidR="00745DB6" w:rsidDel="00EA1A11" w:rsidRDefault="00745DB6">
      <w:pPr>
        <w:pStyle w:val="TableofFigures"/>
        <w:tabs>
          <w:tab w:val="right" w:leader="dot" w:pos="9060"/>
        </w:tabs>
        <w:rPr>
          <w:del w:id="1089" w:author="m.kalaitzaki" w:date="2019-05-16T10:06:00Z"/>
          <w:rFonts w:asciiTheme="minorHAnsi" w:eastAsiaTheme="minorEastAsia" w:hAnsiTheme="minorHAnsi" w:cstheme="minorBidi"/>
          <w:noProof/>
          <w:szCs w:val="22"/>
          <w:lang w:val="de-DE"/>
        </w:rPr>
      </w:pPr>
      <w:del w:id="1090" w:author="m.kalaitzaki" w:date="2019-05-16T10:06:00Z">
        <w:r w:rsidRPr="00EA1A11" w:rsidDel="00EA1A11">
          <w:rPr>
            <w:noProof/>
          </w:rPr>
          <w:delText>Figure 24: Welded stud with free nut</w:delText>
        </w:r>
        <w:r w:rsidDel="00EA1A11">
          <w:rPr>
            <w:noProof/>
            <w:webHidden/>
          </w:rPr>
          <w:tab/>
          <w:delText>80</w:delText>
        </w:r>
      </w:del>
    </w:p>
    <w:p w14:paraId="528FF68A" w14:textId="77777777" w:rsidR="00745DB6" w:rsidDel="00EA1A11" w:rsidRDefault="00745DB6">
      <w:pPr>
        <w:pStyle w:val="TableofFigures"/>
        <w:tabs>
          <w:tab w:val="right" w:leader="dot" w:pos="9060"/>
        </w:tabs>
        <w:rPr>
          <w:del w:id="1091" w:author="m.kalaitzaki" w:date="2019-05-16T10:06:00Z"/>
          <w:rFonts w:asciiTheme="minorHAnsi" w:eastAsiaTheme="minorEastAsia" w:hAnsiTheme="minorHAnsi" w:cstheme="minorBidi"/>
          <w:noProof/>
          <w:szCs w:val="22"/>
          <w:lang w:val="de-DE"/>
        </w:rPr>
      </w:pPr>
      <w:del w:id="1092" w:author="m.kalaitzaki" w:date="2019-05-16T10:06:00Z">
        <w:r w:rsidRPr="00EA1A11" w:rsidDel="00EA1A11">
          <w:rPr>
            <w:noProof/>
          </w:rPr>
          <w:delText>Figure 25: Plain stud</w:delText>
        </w:r>
        <w:r w:rsidDel="00EA1A11">
          <w:rPr>
            <w:noProof/>
            <w:webHidden/>
          </w:rPr>
          <w:tab/>
          <w:delText>80</w:delText>
        </w:r>
      </w:del>
    </w:p>
    <w:p w14:paraId="77F1E299" w14:textId="77777777" w:rsidR="00745DB6" w:rsidDel="00EA1A11" w:rsidRDefault="00745DB6">
      <w:pPr>
        <w:pStyle w:val="TableofFigures"/>
        <w:tabs>
          <w:tab w:val="right" w:leader="dot" w:pos="9060"/>
        </w:tabs>
        <w:rPr>
          <w:del w:id="1093" w:author="m.kalaitzaki" w:date="2019-05-16T10:06:00Z"/>
          <w:rFonts w:asciiTheme="minorHAnsi" w:eastAsiaTheme="minorEastAsia" w:hAnsiTheme="minorHAnsi" w:cstheme="minorBidi"/>
          <w:noProof/>
          <w:szCs w:val="22"/>
          <w:lang w:val="de-DE"/>
        </w:rPr>
      </w:pPr>
      <w:del w:id="1094" w:author="m.kalaitzaki" w:date="2019-05-16T10:06:00Z">
        <w:r w:rsidRPr="00EA1A11" w:rsidDel="00EA1A11">
          <w:rPr>
            <w:noProof/>
          </w:rPr>
          <w:delText>Figure 26: Process of Flow Drill Screwing</w:delText>
        </w:r>
        <w:r w:rsidDel="00EA1A11">
          <w:rPr>
            <w:noProof/>
            <w:webHidden/>
          </w:rPr>
          <w:tab/>
          <w:delText>82</w:delText>
        </w:r>
      </w:del>
    </w:p>
    <w:p w14:paraId="158EF8F4" w14:textId="77777777" w:rsidR="00745DB6" w:rsidDel="00EA1A11" w:rsidRDefault="00745DB6">
      <w:pPr>
        <w:pStyle w:val="TableofFigures"/>
        <w:tabs>
          <w:tab w:val="right" w:leader="dot" w:pos="9060"/>
        </w:tabs>
        <w:rPr>
          <w:del w:id="1095" w:author="m.kalaitzaki" w:date="2019-05-16T10:06:00Z"/>
          <w:rFonts w:asciiTheme="minorHAnsi" w:eastAsiaTheme="minorEastAsia" w:hAnsiTheme="minorHAnsi" w:cstheme="minorBidi"/>
          <w:noProof/>
          <w:szCs w:val="22"/>
          <w:lang w:val="de-DE"/>
        </w:rPr>
      </w:pPr>
      <w:del w:id="1096" w:author="m.kalaitzaki" w:date="2019-05-16T10:06:00Z">
        <w:r w:rsidRPr="00EA1A11" w:rsidDel="00EA1A11">
          <w:rPr>
            <w:noProof/>
          </w:rPr>
          <w:delText>Figure 27: Measures of applied FDS</w:delText>
        </w:r>
        <w:r w:rsidDel="00EA1A11">
          <w:rPr>
            <w:noProof/>
            <w:webHidden/>
          </w:rPr>
          <w:tab/>
          <w:delText>82</w:delText>
        </w:r>
      </w:del>
    </w:p>
    <w:p w14:paraId="28F15560" w14:textId="77777777" w:rsidR="00745DB6" w:rsidDel="00EA1A11" w:rsidRDefault="00745DB6">
      <w:pPr>
        <w:pStyle w:val="TableofFigures"/>
        <w:tabs>
          <w:tab w:val="right" w:leader="dot" w:pos="9060"/>
        </w:tabs>
        <w:rPr>
          <w:del w:id="1097" w:author="m.kalaitzaki" w:date="2019-05-16T10:06:00Z"/>
          <w:rFonts w:asciiTheme="minorHAnsi" w:eastAsiaTheme="minorEastAsia" w:hAnsiTheme="minorHAnsi" w:cstheme="minorBidi"/>
          <w:noProof/>
          <w:szCs w:val="22"/>
          <w:lang w:val="de-DE"/>
        </w:rPr>
      </w:pPr>
      <w:del w:id="1098" w:author="m.kalaitzaki" w:date="2019-05-16T10:06:00Z">
        <w:r w:rsidRPr="00EA1A11" w:rsidDel="00EA1A11">
          <w:rPr>
            <w:noProof/>
          </w:rPr>
          <w:delText>Figure 28: Pre-machined or clearance hole in FDS connection</w:delText>
        </w:r>
        <w:r w:rsidDel="00EA1A11">
          <w:rPr>
            <w:noProof/>
            <w:webHidden/>
          </w:rPr>
          <w:tab/>
          <w:delText>83</w:delText>
        </w:r>
      </w:del>
    </w:p>
    <w:p w14:paraId="4D650836" w14:textId="77777777" w:rsidR="00745DB6" w:rsidDel="00EA1A11" w:rsidRDefault="00745DB6">
      <w:pPr>
        <w:pStyle w:val="TableofFigures"/>
        <w:tabs>
          <w:tab w:val="right" w:leader="dot" w:pos="9060"/>
        </w:tabs>
        <w:rPr>
          <w:del w:id="1099" w:author="m.kalaitzaki" w:date="2019-05-16T10:06:00Z"/>
          <w:rFonts w:asciiTheme="minorHAnsi" w:eastAsiaTheme="minorEastAsia" w:hAnsiTheme="minorHAnsi" w:cstheme="minorBidi"/>
          <w:noProof/>
          <w:szCs w:val="22"/>
          <w:lang w:val="de-DE"/>
        </w:rPr>
      </w:pPr>
      <w:del w:id="1100" w:author="m.kalaitzaki" w:date="2019-05-16T10:06:00Z">
        <w:r w:rsidRPr="00EA1A11" w:rsidDel="00EA1A11">
          <w:rPr>
            <w:noProof/>
          </w:rPr>
          <w:lastRenderedPageBreak/>
          <w:delText>Figure 29: Pilot hole on sheet metal</w:delText>
        </w:r>
        <w:r w:rsidDel="00EA1A11">
          <w:rPr>
            <w:noProof/>
            <w:webHidden/>
          </w:rPr>
          <w:tab/>
          <w:delText>83</w:delText>
        </w:r>
      </w:del>
    </w:p>
    <w:p w14:paraId="37F8CC45" w14:textId="77777777" w:rsidR="00745DB6" w:rsidDel="00EA1A11" w:rsidRDefault="00745DB6">
      <w:pPr>
        <w:pStyle w:val="TableofFigures"/>
        <w:tabs>
          <w:tab w:val="right" w:leader="dot" w:pos="9060"/>
        </w:tabs>
        <w:rPr>
          <w:del w:id="1101" w:author="m.kalaitzaki" w:date="2019-05-16T10:06:00Z"/>
          <w:rFonts w:asciiTheme="minorHAnsi" w:eastAsiaTheme="minorEastAsia" w:hAnsiTheme="minorHAnsi" w:cstheme="minorBidi"/>
          <w:noProof/>
          <w:szCs w:val="22"/>
          <w:lang w:val="de-DE"/>
        </w:rPr>
      </w:pPr>
      <w:del w:id="1102" w:author="m.kalaitzaki" w:date="2019-05-16T10:06:00Z">
        <w:r w:rsidRPr="00EA1A11" w:rsidDel="00EA1A11">
          <w:rPr>
            <w:noProof/>
          </w:rPr>
          <w:delText>Figure 30: Schematic representation of the clinching operation</w:delText>
        </w:r>
        <w:r w:rsidDel="00EA1A11">
          <w:rPr>
            <w:noProof/>
            <w:webHidden/>
          </w:rPr>
          <w:tab/>
          <w:delText>85</w:delText>
        </w:r>
      </w:del>
    </w:p>
    <w:p w14:paraId="5EC145EF" w14:textId="77777777" w:rsidR="00745DB6" w:rsidDel="00EA1A11" w:rsidRDefault="00745DB6">
      <w:pPr>
        <w:pStyle w:val="TableofFigures"/>
        <w:tabs>
          <w:tab w:val="right" w:leader="dot" w:pos="9060"/>
        </w:tabs>
        <w:rPr>
          <w:del w:id="1103" w:author="m.kalaitzaki" w:date="2019-05-16T10:06:00Z"/>
          <w:rFonts w:asciiTheme="minorHAnsi" w:eastAsiaTheme="minorEastAsia" w:hAnsiTheme="minorHAnsi" w:cstheme="minorBidi"/>
          <w:noProof/>
          <w:szCs w:val="22"/>
          <w:lang w:val="de-DE"/>
        </w:rPr>
      </w:pPr>
      <w:del w:id="1104" w:author="m.kalaitzaki" w:date="2019-05-16T10:06:00Z">
        <w:r w:rsidRPr="00EA1A11" w:rsidDel="00EA1A11">
          <w:rPr>
            <w:noProof/>
          </w:rPr>
          <w:delText>Figure 31: Clinch Joint Dimensions</w:delText>
        </w:r>
        <w:r w:rsidDel="00EA1A11">
          <w:rPr>
            <w:noProof/>
            <w:webHidden/>
          </w:rPr>
          <w:tab/>
          <w:delText>85</w:delText>
        </w:r>
      </w:del>
    </w:p>
    <w:p w14:paraId="37A4DDFB" w14:textId="77777777" w:rsidR="00745DB6" w:rsidDel="00EA1A11" w:rsidRDefault="00745DB6">
      <w:pPr>
        <w:pStyle w:val="TableofFigures"/>
        <w:tabs>
          <w:tab w:val="right" w:leader="dot" w:pos="9060"/>
        </w:tabs>
        <w:rPr>
          <w:del w:id="1105" w:author="m.kalaitzaki" w:date="2019-05-16T10:06:00Z"/>
          <w:rFonts w:asciiTheme="minorHAnsi" w:eastAsiaTheme="minorEastAsia" w:hAnsiTheme="minorHAnsi" w:cstheme="minorBidi"/>
          <w:noProof/>
          <w:szCs w:val="22"/>
          <w:lang w:val="de-DE"/>
        </w:rPr>
      </w:pPr>
      <w:del w:id="1106" w:author="m.kalaitzaki" w:date="2019-05-16T10:06:00Z">
        <w:r w:rsidRPr="00EA1A11" w:rsidDel="00EA1A11">
          <w:rPr>
            <w:noProof/>
          </w:rPr>
          <w:delText>Figure 32: TOX (left) and BTM’s Tog-L-Loc system</w:delText>
        </w:r>
        <w:r w:rsidDel="00EA1A11">
          <w:rPr>
            <w:noProof/>
            <w:webHidden/>
          </w:rPr>
          <w:tab/>
          <w:delText>86</w:delText>
        </w:r>
      </w:del>
    </w:p>
    <w:p w14:paraId="4AE4BF33" w14:textId="77777777" w:rsidR="00745DB6" w:rsidDel="00EA1A11" w:rsidRDefault="00745DB6">
      <w:pPr>
        <w:pStyle w:val="TableofFigures"/>
        <w:tabs>
          <w:tab w:val="right" w:leader="dot" w:pos="9060"/>
        </w:tabs>
        <w:rPr>
          <w:del w:id="1107" w:author="m.kalaitzaki" w:date="2019-05-16T10:06:00Z"/>
          <w:rFonts w:asciiTheme="minorHAnsi" w:eastAsiaTheme="minorEastAsia" w:hAnsiTheme="minorHAnsi" w:cstheme="minorBidi"/>
          <w:noProof/>
          <w:szCs w:val="22"/>
          <w:lang w:val="de-DE"/>
        </w:rPr>
      </w:pPr>
      <w:del w:id="1108" w:author="m.kalaitzaki" w:date="2019-05-16T10:06:00Z">
        <w:r w:rsidRPr="00EA1A11" w:rsidDel="00EA1A11">
          <w:rPr>
            <w:noProof/>
          </w:rPr>
          <w:delText>Figure 33: Cross Section of a Heat Stake</w:delText>
        </w:r>
        <w:r w:rsidDel="00EA1A11">
          <w:rPr>
            <w:noProof/>
            <w:webHidden/>
          </w:rPr>
          <w:tab/>
          <w:delText>88</w:delText>
        </w:r>
      </w:del>
    </w:p>
    <w:p w14:paraId="4487D946" w14:textId="77777777" w:rsidR="00745DB6" w:rsidDel="00EA1A11" w:rsidRDefault="00745DB6">
      <w:pPr>
        <w:pStyle w:val="TableofFigures"/>
        <w:tabs>
          <w:tab w:val="right" w:leader="dot" w:pos="9060"/>
        </w:tabs>
        <w:rPr>
          <w:del w:id="1109" w:author="m.kalaitzaki" w:date="2019-05-16T10:06:00Z"/>
          <w:rFonts w:asciiTheme="minorHAnsi" w:eastAsiaTheme="minorEastAsia" w:hAnsiTheme="minorHAnsi" w:cstheme="minorBidi"/>
          <w:noProof/>
          <w:szCs w:val="22"/>
          <w:lang w:val="de-DE"/>
        </w:rPr>
      </w:pPr>
      <w:del w:id="1110" w:author="m.kalaitzaki" w:date="2019-05-16T10:06:00Z">
        <w:r w:rsidRPr="00EA1A11" w:rsidDel="00EA1A11">
          <w:rPr>
            <w:noProof/>
          </w:rPr>
          <w:delText>Figure 34: A "Hairpin Clip"</w:delText>
        </w:r>
        <w:r w:rsidDel="00EA1A11">
          <w:rPr>
            <w:noProof/>
            <w:webHidden/>
          </w:rPr>
          <w:tab/>
          <w:delText>90</w:delText>
        </w:r>
      </w:del>
    </w:p>
    <w:p w14:paraId="2AA732CA" w14:textId="77777777" w:rsidR="00745DB6" w:rsidDel="00EA1A11" w:rsidRDefault="00745DB6">
      <w:pPr>
        <w:pStyle w:val="TableofFigures"/>
        <w:tabs>
          <w:tab w:val="right" w:leader="dot" w:pos="9060"/>
        </w:tabs>
        <w:rPr>
          <w:del w:id="1111" w:author="m.kalaitzaki" w:date="2019-05-16T10:06:00Z"/>
          <w:rFonts w:asciiTheme="minorHAnsi" w:eastAsiaTheme="minorEastAsia" w:hAnsiTheme="minorHAnsi" w:cstheme="minorBidi"/>
          <w:noProof/>
          <w:szCs w:val="22"/>
          <w:lang w:val="de-DE"/>
        </w:rPr>
      </w:pPr>
      <w:del w:id="1112" w:author="m.kalaitzaki" w:date="2019-05-16T10:06:00Z">
        <w:r w:rsidRPr="00EA1A11" w:rsidDel="00EA1A11">
          <w:rPr>
            <w:noProof/>
          </w:rPr>
          <w:delText>Figure 35: Internal and External Circlips</w:delText>
        </w:r>
        <w:r w:rsidDel="00EA1A11">
          <w:rPr>
            <w:noProof/>
            <w:webHidden/>
          </w:rPr>
          <w:tab/>
          <w:delText>90</w:delText>
        </w:r>
      </w:del>
    </w:p>
    <w:p w14:paraId="6B54397C" w14:textId="77777777" w:rsidR="00745DB6" w:rsidDel="00EA1A11" w:rsidRDefault="00745DB6">
      <w:pPr>
        <w:pStyle w:val="TableofFigures"/>
        <w:tabs>
          <w:tab w:val="right" w:leader="dot" w:pos="9060"/>
        </w:tabs>
        <w:rPr>
          <w:del w:id="1113" w:author="m.kalaitzaki" w:date="2019-05-16T10:06:00Z"/>
          <w:rFonts w:asciiTheme="minorHAnsi" w:eastAsiaTheme="minorEastAsia" w:hAnsiTheme="minorHAnsi" w:cstheme="minorBidi"/>
          <w:noProof/>
          <w:szCs w:val="22"/>
          <w:lang w:val="de-DE"/>
        </w:rPr>
      </w:pPr>
      <w:del w:id="1114" w:author="m.kalaitzaki" w:date="2019-05-16T10:06:00Z">
        <w:r w:rsidRPr="00EA1A11" w:rsidDel="00EA1A11">
          <w:rPr>
            <w:noProof/>
          </w:rPr>
          <w:delText>Figure 36: Clips Pushed into a Hole</w:delText>
        </w:r>
        <w:r w:rsidDel="00EA1A11">
          <w:rPr>
            <w:noProof/>
            <w:webHidden/>
          </w:rPr>
          <w:tab/>
          <w:delText>91</w:delText>
        </w:r>
      </w:del>
    </w:p>
    <w:p w14:paraId="192E3C8A" w14:textId="77777777" w:rsidR="00745DB6" w:rsidDel="00EA1A11" w:rsidRDefault="00745DB6">
      <w:pPr>
        <w:pStyle w:val="TableofFigures"/>
        <w:tabs>
          <w:tab w:val="right" w:leader="dot" w:pos="9060"/>
        </w:tabs>
        <w:rPr>
          <w:del w:id="1115" w:author="m.kalaitzaki" w:date="2019-05-16T10:06:00Z"/>
          <w:rFonts w:asciiTheme="minorHAnsi" w:eastAsiaTheme="minorEastAsia" w:hAnsiTheme="minorHAnsi" w:cstheme="minorBidi"/>
          <w:noProof/>
          <w:szCs w:val="22"/>
          <w:lang w:val="de-DE"/>
        </w:rPr>
      </w:pPr>
      <w:del w:id="1116" w:author="m.kalaitzaki" w:date="2019-05-16T10:06:00Z">
        <w:r w:rsidRPr="00EA1A11" w:rsidDel="00EA1A11">
          <w:rPr>
            <w:noProof/>
          </w:rPr>
          <w:delText>Figure 37: Clips Sliding onto a Flat Surface</w:delText>
        </w:r>
        <w:r w:rsidDel="00EA1A11">
          <w:rPr>
            <w:noProof/>
            <w:webHidden/>
          </w:rPr>
          <w:tab/>
          <w:delText>91</w:delText>
        </w:r>
      </w:del>
    </w:p>
    <w:p w14:paraId="1DD54297" w14:textId="77777777" w:rsidR="00745DB6" w:rsidDel="00EA1A11" w:rsidRDefault="00745DB6">
      <w:pPr>
        <w:pStyle w:val="TableofFigures"/>
        <w:tabs>
          <w:tab w:val="right" w:leader="dot" w:pos="9060"/>
        </w:tabs>
        <w:rPr>
          <w:del w:id="1117" w:author="m.kalaitzaki" w:date="2019-05-16T10:06:00Z"/>
          <w:rFonts w:asciiTheme="minorHAnsi" w:eastAsiaTheme="minorEastAsia" w:hAnsiTheme="minorHAnsi" w:cstheme="minorBidi"/>
          <w:noProof/>
          <w:szCs w:val="22"/>
          <w:lang w:val="de-DE"/>
        </w:rPr>
      </w:pPr>
      <w:del w:id="1118" w:author="m.kalaitzaki" w:date="2019-05-16T10:06:00Z">
        <w:r w:rsidRPr="00EA1A11" w:rsidDel="00EA1A11">
          <w:rPr>
            <w:noProof/>
          </w:rPr>
          <w:delText>Figure 38: RIVTAC</w:delText>
        </w:r>
        <w:r w:rsidRPr="00EA1A11" w:rsidDel="00EA1A11">
          <w:rPr>
            <w:rFonts w:cs="Calibri"/>
            <w:noProof/>
          </w:rPr>
          <w:delText>®</w:delText>
        </w:r>
        <w:r w:rsidRPr="00EA1A11" w:rsidDel="00EA1A11">
          <w:rPr>
            <w:noProof/>
          </w:rPr>
          <w:delText xml:space="preserve"> Nail</w:delText>
        </w:r>
        <w:r w:rsidDel="00EA1A11">
          <w:rPr>
            <w:noProof/>
            <w:webHidden/>
          </w:rPr>
          <w:tab/>
          <w:delText>93</w:delText>
        </w:r>
      </w:del>
    </w:p>
    <w:p w14:paraId="19686723" w14:textId="77777777" w:rsidR="00745DB6" w:rsidDel="00EA1A11" w:rsidRDefault="00745DB6">
      <w:pPr>
        <w:pStyle w:val="TableofFigures"/>
        <w:tabs>
          <w:tab w:val="right" w:leader="dot" w:pos="9060"/>
        </w:tabs>
        <w:rPr>
          <w:del w:id="1119" w:author="m.kalaitzaki" w:date="2019-05-16T10:06:00Z"/>
          <w:rFonts w:asciiTheme="minorHAnsi" w:eastAsiaTheme="minorEastAsia" w:hAnsiTheme="minorHAnsi" w:cstheme="minorBidi"/>
          <w:noProof/>
          <w:szCs w:val="22"/>
          <w:lang w:val="de-DE"/>
        </w:rPr>
      </w:pPr>
      <w:del w:id="1120" w:author="m.kalaitzaki" w:date="2019-05-16T10:06:00Z">
        <w:r w:rsidRPr="00EA1A11" w:rsidDel="00EA1A11">
          <w:rPr>
            <w:noProof/>
          </w:rPr>
          <w:delText>Figure 39: Cross Section of a Nail, Connecting Two Sheets</w:delText>
        </w:r>
        <w:r w:rsidDel="00EA1A11">
          <w:rPr>
            <w:noProof/>
            <w:webHidden/>
          </w:rPr>
          <w:tab/>
          <w:delText>93</w:delText>
        </w:r>
      </w:del>
    </w:p>
    <w:p w14:paraId="554959BE" w14:textId="77777777" w:rsidR="00745DB6" w:rsidDel="00EA1A11" w:rsidRDefault="00745DB6">
      <w:pPr>
        <w:pStyle w:val="TableofFigures"/>
        <w:tabs>
          <w:tab w:val="right" w:leader="dot" w:pos="9060"/>
        </w:tabs>
        <w:rPr>
          <w:del w:id="1121" w:author="m.kalaitzaki" w:date="2019-05-16T10:06:00Z"/>
          <w:rFonts w:asciiTheme="minorHAnsi" w:eastAsiaTheme="minorEastAsia" w:hAnsiTheme="minorHAnsi" w:cstheme="minorBidi"/>
          <w:noProof/>
          <w:szCs w:val="22"/>
          <w:lang w:val="de-DE"/>
        </w:rPr>
      </w:pPr>
      <w:del w:id="1122" w:author="m.kalaitzaki" w:date="2019-05-16T10:06:00Z">
        <w:r w:rsidRPr="00EA1A11" w:rsidDel="00EA1A11">
          <w:rPr>
            <w:noProof/>
          </w:rPr>
          <w:delText>Figure 40: Weld Line Changing from Y-Joint to Overlap-Joint</w:delText>
        </w:r>
        <w:r w:rsidDel="00EA1A11">
          <w:rPr>
            <w:noProof/>
            <w:webHidden/>
          </w:rPr>
          <w:tab/>
          <w:delText>98</w:delText>
        </w:r>
      </w:del>
    </w:p>
    <w:p w14:paraId="7A04B86B" w14:textId="77777777" w:rsidR="00745DB6" w:rsidDel="00EA1A11" w:rsidRDefault="00745DB6">
      <w:pPr>
        <w:pStyle w:val="TableofFigures"/>
        <w:tabs>
          <w:tab w:val="right" w:leader="dot" w:pos="9060"/>
        </w:tabs>
        <w:rPr>
          <w:del w:id="1123" w:author="m.kalaitzaki" w:date="2019-05-16T10:06:00Z"/>
          <w:rFonts w:asciiTheme="minorHAnsi" w:eastAsiaTheme="minorEastAsia" w:hAnsiTheme="minorHAnsi" w:cstheme="minorBidi"/>
          <w:noProof/>
          <w:szCs w:val="22"/>
          <w:lang w:val="de-DE"/>
        </w:rPr>
      </w:pPr>
      <w:del w:id="1124" w:author="m.kalaitzaki" w:date="2019-05-16T10:06:00Z">
        <w:r w:rsidRPr="00EA1A11" w:rsidDel="00EA1A11">
          <w:rPr>
            <w:noProof/>
          </w:rPr>
          <w:delText>Figure 41: Longitudinal stiffener, top view</w:delText>
        </w:r>
        <w:r w:rsidDel="00EA1A11">
          <w:rPr>
            <w:noProof/>
            <w:webHidden/>
          </w:rPr>
          <w:tab/>
          <w:delText>98</w:delText>
        </w:r>
      </w:del>
    </w:p>
    <w:p w14:paraId="2223DE61" w14:textId="77777777" w:rsidR="00745DB6" w:rsidDel="00EA1A11" w:rsidRDefault="00745DB6">
      <w:pPr>
        <w:pStyle w:val="TableofFigures"/>
        <w:tabs>
          <w:tab w:val="right" w:leader="dot" w:pos="9060"/>
        </w:tabs>
        <w:rPr>
          <w:del w:id="1125" w:author="m.kalaitzaki" w:date="2019-05-16T10:06:00Z"/>
          <w:rFonts w:asciiTheme="minorHAnsi" w:eastAsiaTheme="minorEastAsia" w:hAnsiTheme="minorHAnsi" w:cstheme="minorBidi"/>
          <w:noProof/>
          <w:szCs w:val="22"/>
          <w:lang w:val="de-DE"/>
        </w:rPr>
      </w:pPr>
      <w:del w:id="1126" w:author="m.kalaitzaki" w:date="2019-05-16T10:06:00Z">
        <w:r w:rsidRPr="00EA1A11" w:rsidDel="00EA1A11">
          <w:rPr>
            <w:noProof/>
          </w:rPr>
          <w:delText>Figure 42: Seam weld types and attributes</w:delText>
        </w:r>
        <w:r w:rsidDel="00EA1A11">
          <w:rPr>
            <w:noProof/>
            <w:webHidden/>
          </w:rPr>
          <w:tab/>
          <w:delText>100</w:delText>
        </w:r>
      </w:del>
    </w:p>
    <w:p w14:paraId="5516EC4E" w14:textId="77777777" w:rsidR="00745DB6" w:rsidDel="00EA1A11" w:rsidRDefault="00745DB6">
      <w:pPr>
        <w:pStyle w:val="TableofFigures"/>
        <w:tabs>
          <w:tab w:val="right" w:leader="dot" w:pos="9060"/>
        </w:tabs>
        <w:rPr>
          <w:del w:id="1127" w:author="m.kalaitzaki" w:date="2019-05-16T10:06:00Z"/>
          <w:rFonts w:asciiTheme="minorHAnsi" w:eastAsiaTheme="minorEastAsia" w:hAnsiTheme="minorHAnsi" w:cstheme="minorBidi"/>
          <w:noProof/>
          <w:szCs w:val="22"/>
          <w:lang w:val="de-DE"/>
        </w:rPr>
      </w:pPr>
      <w:del w:id="1128" w:author="m.kalaitzaki" w:date="2019-05-16T10:06:00Z">
        <w:r w:rsidRPr="00EA1A11" w:rsidDel="00EA1A11">
          <w:rPr>
            <w:noProof/>
          </w:rPr>
          <w:delText>Figure 43: χMCF Structure of a Seam Weld (</w:delText>
        </w:r>
        <w:r w:rsidRPr="00EA1A11" w:rsidDel="00EA1A11">
          <w:rPr>
            <w:i/>
            <w:noProof/>
          </w:rPr>
          <w:delText>connection_1d</w:delText>
        </w:r>
        <w:r w:rsidRPr="00EA1A11" w:rsidDel="00EA1A11">
          <w:rPr>
            <w:noProof/>
          </w:rPr>
          <w:delText>)</w:delText>
        </w:r>
        <w:r w:rsidDel="00EA1A11">
          <w:rPr>
            <w:noProof/>
            <w:webHidden/>
          </w:rPr>
          <w:tab/>
          <w:delText>101</w:delText>
        </w:r>
      </w:del>
    </w:p>
    <w:p w14:paraId="6B744799" w14:textId="77777777" w:rsidR="00745DB6" w:rsidDel="00EA1A11" w:rsidRDefault="00745DB6">
      <w:pPr>
        <w:pStyle w:val="TableofFigures"/>
        <w:tabs>
          <w:tab w:val="right" w:leader="dot" w:pos="9060"/>
        </w:tabs>
        <w:rPr>
          <w:del w:id="1129" w:author="m.kalaitzaki" w:date="2019-05-16T10:06:00Z"/>
          <w:rFonts w:asciiTheme="minorHAnsi" w:eastAsiaTheme="minorEastAsia" w:hAnsiTheme="minorHAnsi" w:cstheme="minorBidi"/>
          <w:noProof/>
          <w:szCs w:val="22"/>
          <w:lang w:val="de-DE"/>
        </w:rPr>
      </w:pPr>
      <w:del w:id="1130" w:author="m.kalaitzaki" w:date="2019-05-16T10:06:00Z">
        <w:r w:rsidRPr="00EA1A11" w:rsidDel="00EA1A11">
          <w:rPr>
            <w:noProof/>
          </w:rPr>
          <w:delText>Figure 44: Sheet Parameters vs.  Weld Position Parameters</w:delText>
        </w:r>
        <w:r w:rsidDel="00EA1A11">
          <w:rPr>
            <w:noProof/>
            <w:webHidden/>
          </w:rPr>
          <w:tab/>
          <w:delText>104</w:delText>
        </w:r>
      </w:del>
    </w:p>
    <w:p w14:paraId="66EB9B8F" w14:textId="77777777" w:rsidR="00745DB6" w:rsidDel="00EA1A11" w:rsidRDefault="00745DB6">
      <w:pPr>
        <w:pStyle w:val="TableofFigures"/>
        <w:tabs>
          <w:tab w:val="right" w:leader="dot" w:pos="9060"/>
        </w:tabs>
        <w:rPr>
          <w:del w:id="1131" w:author="m.kalaitzaki" w:date="2019-05-16T10:06:00Z"/>
          <w:rFonts w:asciiTheme="minorHAnsi" w:eastAsiaTheme="minorEastAsia" w:hAnsiTheme="minorHAnsi" w:cstheme="minorBidi"/>
          <w:noProof/>
          <w:szCs w:val="22"/>
          <w:lang w:val="de-DE"/>
        </w:rPr>
      </w:pPr>
      <w:del w:id="1132" w:author="m.kalaitzaki" w:date="2019-05-16T10:06:00Z">
        <w:r w:rsidRPr="00EA1A11" w:rsidDel="00EA1A11">
          <w:rPr>
            <w:noProof/>
          </w:rPr>
          <w:delText>Figure 45: Welding Position of a Y-Joint</w:delText>
        </w:r>
        <w:r w:rsidDel="00EA1A11">
          <w:rPr>
            <w:noProof/>
            <w:webHidden/>
          </w:rPr>
          <w:tab/>
          <w:delText>106</w:delText>
        </w:r>
      </w:del>
    </w:p>
    <w:p w14:paraId="77BBBB33" w14:textId="77777777" w:rsidR="00745DB6" w:rsidDel="00EA1A11" w:rsidRDefault="00745DB6">
      <w:pPr>
        <w:pStyle w:val="TableofFigures"/>
        <w:tabs>
          <w:tab w:val="right" w:leader="dot" w:pos="9060"/>
        </w:tabs>
        <w:rPr>
          <w:del w:id="1133" w:author="m.kalaitzaki" w:date="2019-05-16T10:06:00Z"/>
          <w:rFonts w:asciiTheme="minorHAnsi" w:eastAsiaTheme="minorEastAsia" w:hAnsiTheme="minorHAnsi" w:cstheme="minorBidi"/>
          <w:noProof/>
          <w:szCs w:val="22"/>
          <w:lang w:val="de-DE"/>
        </w:rPr>
      </w:pPr>
      <w:del w:id="1134" w:author="m.kalaitzaki" w:date="2019-05-16T10:06:00Z">
        <w:r w:rsidRPr="00EA1A11" w:rsidDel="00EA1A11">
          <w:rPr>
            <w:noProof/>
          </w:rPr>
          <w:delText>Figure 46: Welding Position vector direction and length</w:delText>
        </w:r>
        <w:r w:rsidDel="00EA1A11">
          <w:rPr>
            <w:noProof/>
            <w:webHidden/>
          </w:rPr>
          <w:tab/>
          <w:delText>107</w:delText>
        </w:r>
      </w:del>
    </w:p>
    <w:p w14:paraId="78099633" w14:textId="77777777" w:rsidR="00745DB6" w:rsidDel="00EA1A11" w:rsidRDefault="00745DB6">
      <w:pPr>
        <w:pStyle w:val="TableofFigures"/>
        <w:tabs>
          <w:tab w:val="right" w:leader="dot" w:pos="9060"/>
        </w:tabs>
        <w:rPr>
          <w:del w:id="1135" w:author="m.kalaitzaki" w:date="2019-05-16T10:06:00Z"/>
          <w:rFonts w:asciiTheme="minorHAnsi" w:eastAsiaTheme="minorEastAsia" w:hAnsiTheme="minorHAnsi" w:cstheme="minorBidi"/>
          <w:noProof/>
          <w:szCs w:val="22"/>
          <w:lang w:val="de-DE"/>
        </w:rPr>
      </w:pPr>
      <w:del w:id="1136" w:author="m.kalaitzaki" w:date="2019-05-16T10:06:00Z">
        <w:r w:rsidRPr="00EA1A11" w:rsidDel="00EA1A11">
          <w:rPr>
            <w:noProof/>
          </w:rPr>
          <w:delText>Figure 47: Butt Joint Sheet Layout</w:delText>
        </w:r>
        <w:r w:rsidDel="00EA1A11">
          <w:rPr>
            <w:noProof/>
            <w:webHidden/>
          </w:rPr>
          <w:tab/>
          <w:delText>110</w:delText>
        </w:r>
      </w:del>
    </w:p>
    <w:p w14:paraId="22D41A57" w14:textId="77777777" w:rsidR="00745DB6" w:rsidDel="00EA1A11" w:rsidRDefault="00745DB6">
      <w:pPr>
        <w:pStyle w:val="TableofFigures"/>
        <w:tabs>
          <w:tab w:val="right" w:leader="dot" w:pos="9060"/>
        </w:tabs>
        <w:rPr>
          <w:del w:id="1137" w:author="m.kalaitzaki" w:date="2019-05-16T10:06:00Z"/>
          <w:rFonts w:asciiTheme="minorHAnsi" w:eastAsiaTheme="minorEastAsia" w:hAnsiTheme="minorHAnsi" w:cstheme="minorBidi"/>
          <w:noProof/>
          <w:szCs w:val="22"/>
          <w:lang w:val="de-DE"/>
        </w:rPr>
      </w:pPr>
      <w:del w:id="1138" w:author="m.kalaitzaki" w:date="2019-05-16T10:06:00Z">
        <w:r w:rsidRPr="00EA1A11" w:rsidDel="00EA1A11">
          <w:rPr>
            <w:noProof/>
          </w:rPr>
          <w:delText>Figure 48: Butt Joint Weld parameters</w:delText>
        </w:r>
        <w:r w:rsidDel="00EA1A11">
          <w:rPr>
            <w:noProof/>
            <w:webHidden/>
          </w:rPr>
          <w:tab/>
          <w:delText>110</w:delText>
        </w:r>
      </w:del>
    </w:p>
    <w:p w14:paraId="3E03402A" w14:textId="77777777" w:rsidR="00745DB6" w:rsidDel="00EA1A11" w:rsidRDefault="00745DB6">
      <w:pPr>
        <w:pStyle w:val="TableofFigures"/>
        <w:tabs>
          <w:tab w:val="right" w:leader="dot" w:pos="9060"/>
        </w:tabs>
        <w:rPr>
          <w:del w:id="1139" w:author="m.kalaitzaki" w:date="2019-05-16T10:06:00Z"/>
          <w:rFonts w:asciiTheme="minorHAnsi" w:eastAsiaTheme="minorEastAsia" w:hAnsiTheme="minorHAnsi" w:cstheme="minorBidi"/>
          <w:noProof/>
          <w:szCs w:val="22"/>
          <w:lang w:val="de-DE"/>
        </w:rPr>
      </w:pPr>
      <w:del w:id="1140" w:author="m.kalaitzaki" w:date="2019-05-16T10:06:00Z">
        <w:r w:rsidRPr="00EA1A11" w:rsidDel="00EA1A11">
          <w:rPr>
            <w:noProof/>
          </w:rPr>
          <w:delText>Figure 49: Corner Weld Sheet Layout</w:delText>
        </w:r>
        <w:r w:rsidDel="00EA1A11">
          <w:rPr>
            <w:noProof/>
            <w:webHidden/>
          </w:rPr>
          <w:tab/>
          <w:delText>112</w:delText>
        </w:r>
      </w:del>
    </w:p>
    <w:p w14:paraId="1DC16CD1" w14:textId="77777777" w:rsidR="00745DB6" w:rsidDel="00EA1A11" w:rsidRDefault="00745DB6">
      <w:pPr>
        <w:pStyle w:val="TableofFigures"/>
        <w:tabs>
          <w:tab w:val="right" w:leader="dot" w:pos="9060"/>
        </w:tabs>
        <w:rPr>
          <w:del w:id="1141" w:author="m.kalaitzaki" w:date="2019-05-16T10:06:00Z"/>
          <w:rFonts w:asciiTheme="minorHAnsi" w:eastAsiaTheme="minorEastAsia" w:hAnsiTheme="minorHAnsi" w:cstheme="minorBidi"/>
          <w:noProof/>
          <w:szCs w:val="22"/>
          <w:lang w:val="de-DE"/>
        </w:rPr>
      </w:pPr>
      <w:del w:id="1142" w:author="m.kalaitzaki" w:date="2019-05-16T10:06:00Z">
        <w:r w:rsidRPr="00EA1A11" w:rsidDel="00EA1A11">
          <w:rPr>
            <w:noProof/>
          </w:rPr>
          <w:delText>Figure 50: Corner Weld Parameters</w:delText>
        </w:r>
        <w:r w:rsidDel="00EA1A11">
          <w:rPr>
            <w:noProof/>
            <w:webHidden/>
          </w:rPr>
          <w:tab/>
          <w:delText>113</w:delText>
        </w:r>
      </w:del>
    </w:p>
    <w:p w14:paraId="20785470" w14:textId="77777777" w:rsidR="00745DB6" w:rsidDel="00EA1A11" w:rsidRDefault="00745DB6">
      <w:pPr>
        <w:pStyle w:val="TableofFigures"/>
        <w:tabs>
          <w:tab w:val="right" w:leader="dot" w:pos="9060"/>
        </w:tabs>
        <w:rPr>
          <w:del w:id="1143" w:author="m.kalaitzaki" w:date="2019-05-16T10:06:00Z"/>
          <w:rFonts w:asciiTheme="minorHAnsi" w:eastAsiaTheme="minorEastAsia" w:hAnsiTheme="minorHAnsi" w:cstheme="minorBidi"/>
          <w:noProof/>
          <w:szCs w:val="22"/>
          <w:lang w:val="de-DE"/>
        </w:rPr>
      </w:pPr>
      <w:del w:id="1144" w:author="m.kalaitzaki" w:date="2019-05-16T10:06:00Z">
        <w:r w:rsidRPr="00EA1A11" w:rsidDel="00EA1A11">
          <w:rPr>
            <w:noProof/>
          </w:rPr>
          <w:delText>Figure 51: Corner Weld Sheet Layout</w:delText>
        </w:r>
        <w:r w:rsidDel="00EA1A11">
          <w:rPr>
            <w:noProof/>
            <w:webHidden/>
          </w:rPr>
          <w:tab/>
          <w:delText>113</w:delText>
        </w:r>
      </w:del>
    </w:p>
    <w:p w14:paraId="434BFD3E" w14:textId="77777777" w:rsidR="00745DB6" w:rsidDel="00EA1A11" w:rsidRDefault="00745DB6">
      <w:pPr>
        <w:pStyle w:val="TableofFigures"/>
        <w:tabs>
          <w:tab w:val="right" w:leader="dot" w:pos="9060"/>
        </w:tabs>
        <w:rPr>
          <w:del w:id="1145" w:author="m.kalaitzaki" w:date="2019-05-16T10:06:00Z"/>
          <w:rFonts w:asciiTheme="minorHAnsi" w:eastAsiaTheme="minorEastAsia" w:hAnsiTheme="minorHAnsi" w:cstheme="minorBidi"/>
          <w:noProof/>
          <w:szCs w:val="22"/>
          <w:lang w:val="de-DE"/>
        </w:rPr>
      </w:pPr>
      <w:del w:id="1146" w:author="m.kalaitzaki" w:date="2019-05-16T10:06:00Z">
        <w:r w:rsidRPr="00EA1A11" w:rsidDel="00EA1A11">
          <w:rPr>
            <w:noProof/>
          </w:rPr>
          <w:delText>Figure 51: Double Corner Weld Parameters</w:delText>
        </w:r>
        <w:r w:rsidDel="00EA1A11">
          <w:rPr>
            <w:noProof/>
            <w:webHidden/>
          </w:rPr>
          <w:tab/>
          <w:delText>113</w:delText>
        </w:r>
      </w:del>
    </w:p>
    <w:p w14:paraId="553F01F9" w14:textId="77777777" w:rsidR="00745DB6" w:rsidDel="00EA1A11" w:rsidRDefault="00745DB6">
      <w:pPr>
        <w:pStyle w:val="TableofFigures"/>
        <w:tabs>
          <w:tab w:val="right" w:leader="dot" w:pos="9060"/>
        </w:tabs>
        <w:rPr>
          <w:del w:id="1147" w:author="m.kalaitzaki" w:date="2019-05-16T10:06:00Z"/>
          <w:rFonts w:asciiTheme="minorHAnsi" w:eastAsiaTheme="minorEastAsia" w:hAnsiTheme="minorHAnsi" w:cstheme="minorBidi"/>
          <w:noProof/>
          <w:szCs w:val="22"/>
          <w:lang w:val="de-DE"/>
        </w:rPr>
      </w:pPr>
      <w:del w:id="1148" w:author="m.kalaitzaki" w:date="2019-05-16T10:06:00Z">
        <w:r w:rsidRPr="00EA1A11" w:rsidDel="00EA1A11">
          <w:rPr>
            <w:noProof/>
          </w:rPr>
          <w:delText>Figure 51: Edge Weld Sheet Layout</w:delText>
        </w:r>
        <w:r w:rsidDel="00EA1A11">
          <w:rPr>
            <w:noProof/>
            <w:webHidden/>
          </w:rPr>
          <w:tab/>
          <w:delText>117</w:delText>
        </w:r>
      </w:del>
    </w:p>
    <w:p w14:paraId="6D3B8E1D" w14:textId="77777777" w:rsidR="00745DB6" w:rsidDel="00EA1A11" w:rsidRDefault="00745DB6">
      <w:pPr>
        <w:pStyle w:val="TableofFigures"/>
        <w:tabs>
          <w:tab w:val="right" w:leader="dot" w:pos="9060"/>
        </w:tabs>
        <w:rPr>
          <w:del w:id="1149" w:author="m.kalaitzaki" w:date="2019-05-16T10:06:00Z"/>
          <w:rFonts w:asciiTheme="minorHAnsi" w:eastAsiaTheme="minorEastAsia" w:hAnsiTheme="minorHAnsi" w:cstheme="minorBidi"/>
          <w:noProof/>
          <w:szCs w:val="22"/>
          <w:lang w:val="de-DE"/>
        </w:rPr>
      </w:pPr>
      <w:del w:id="1150" w:author="m.kalaitzaki" w:date="2019-05-16T10:06:00Z">
        <w:r w:rsidRPr="00EA1A11" w:rsidDel="00EA1A11">
          <w:rPr>
            <w:noProof/>
          </w:rPr>
          <w:delText>Figure 52: Edge Weld parameters</w:delText>
        </w:r>
        <w:r w:rsidDel="00EA1A11">
          <w:rPr>
            <w:noProof/>
            <w:webHidden/>
          </w:rPr>
          <w:tab/>
          <w:delText>117</w:delText>
        </w:r>
      </w:del>
    </w:p>
    <w:p w14:paraId="20C7D484" w14:textId="77777777" w:rsidR="00745DB6" w:rsidDel="00EA1A11" w:rsidRDefault="00745DB6">
      <w:pPr>
        <w:pStyle w:val="TableofFigures"/>
        <w:tabs>
          <w:tab w:val="right" w:leader="dot" w:pos="9060"/>
        </w:tabs>
        <w:rPr>
          <w:del w:id="1151" w:author="m.kalaitzaki" w:date="2019-05-16T10:06:00Z"/>
          <w:rFonts w:asciiTheme="minorHAnsi" w:eastAsiaTheme="minorEastAsia" w:hAnsiTheme="minorHAnsi" w:cstheme="minorBidi"/>
          <w:noProof/>
          <w:szCs w:val="22"/>
          <w:lang w:val="de-DE"/>
        </w:rPr>
      </w:pPr>
      <w:del w:id="1152" w:author="m.kalaitzaki" w:date="2019-05-16T10:06:00Z">
        <w:r w:rsidRPr="00EA1A11" w:rsidDel="00EA1A11">
          <w:rPr>
            <w:noProof/>
          </w:rPr>
          <w:delText>Figure 53: I-Weld Sheet Layout</w:delText>
        </w:r>
        <w:r w:rsidDel="00EA1A11">
          <w:rPr>
            <w:noProof/>
            <w:webHidden/>
          </w:rPr>
          <w:tab/>
          <w:delText>119</w:delText>
        </w:r>
      </w:del>
    </w:p>
    <w:p w14:paraId="2D3087AC" w14:textId="77777777" w:rsidR="00745DB6" w:rsidDel="00EA1A11" w:rsidRDefault="00745DB6">
      <w:pPr>
        <w:pStyle w:val="TableofFigures"/>
        <w:tabs>
          <w:tab w:val="right" w:leader="dot" w:pos="9060"/>
        </w:tabs>
        <w:rPr>
          <w:del w:id="1153" w:author="m.kalaitzaki" w:date="2019-05-16T10:06:00Z"/>
          <w:rFonts w:asciiTheme="minorHAnsi" w:eastAsiaTheme="minorEastAsia" w:hAnsiTheme="minorHAnsi" w:cstheme="minorBidi"/>
          <w:noProof/>
          <w:szCs w:val="22"/>
          <w:lang w:val="de-DE"/>
        </w:rPr>
      </w:pPr>
      <w:del w:id="1154" w:author="m.kalaitzaki" w:date="2019-05-16T10:06:00Z">
        <w:r w:rsidRPr="00EA1A11" w:rsidDel="00EA1A11">
          <w:rPr>
            <w:noProof/>
          </w:rPr>
          <w:delText>Figure 54: I-Weld Parameters</w:delText>
        </w:r>
        <w:r w:rsidDel="00EA1A11">
          <w:rPr>
            <w:noProof/>
            <w:webHidden/>
          </w:rPr>
          <w:tab/>
          <w:delText>119</w:delText>
        </w:r>
      </w:del>
    </w:p>
    <w:p w14:paraId="39D1A268" w14:textId="77777777" w:rsidR="00745DB6" w:rsidDel="00EA1A11" w:rsidRDefault="00745DB6">
      <w:pPr>
        <w:pStyle w:val="TableofFigures"/>
        <w:tabs>
          <w:tab w:val="right" w:leader="dot" w:pos="9060"/>
        </w:tabs>
        <w:rPr>
          <w:del w:id="1155" w:author="m.kalaitzaki" w:date="2019-05-16T10:06:00Z"/>
          <w:rFonts w:asciiTheme="minorHAnsi" w:eastAsiaTheme="minorEastAsia" w:hAnsiTheme="minorHAnsi" w:cstheme="minorBidi"/>
          <w:noProof/>
          <w:szCs w:val="22"/>
          <w:lang w:val="de-DE"/>
        </w:rPr>
      </w:pPr>
      <w:del w:id="1156" w:author="m.kalaitzaki" w:date="2019-05-16T10:06:00Z">
        <w:r w:rsidRPr="00EA1A11" w:rsidDel="00EA1A11">
          <w:rPr>
            <w:noProof/>
          </w:rPr>
          <w:delText>Figure 55: Overlap Weld Sheet Layout</w:delText>
        </w:r>
        <w:r w:rsidDel="00EA1A11">
          <w:rPr>
            <w:noProof/>
            <w:webHidden/>
          </w:rPr>
          <w:tab/>
          <w:delText>121</w:delText>
        </w:r>
      </w:del>
    </w:p>
    <w:p w14:paraId="3A505037" w14:textId="77777777" w:rsidR="00745DB6" w:rsidDel="00EA1A11" w:rsidRDefault="00745DB6">
      <w:pPr>
        <w:pStyle w:val="TableofFigures"/>
        <w:tabs>
          <w:tab w:val="right" w:leader="dot" w:pos="9060"/>
        </w:tabs>
        <w:rPr>
          <w:del w:id="1157" w:author="m.kalaitzaki" w:date="2019-05-16T10:06:00Z"/>
          <w:rFonts w:asciiTheme="minorHAnsi" w:eastAsiaTheme="minorEastAsia" w:hAnsiTheme="minorHAnsi" w:cstheme="minorBidi"/>
          <w:noProof/>
          <w:szCs w:val="22"/>
          <w:lang w:val="de-DE"/>
        </w:rPr>
      </w:pPr>
      <w:del w:id="1158" w:author="m.kalaitzaki" w:date="2019-05-16T10:06:00Z">
        <w:r w:rsidRPr="00EA1A11" w:rsidDel="00EA1A11">
          <w:rPr>
            <w:noProof/>
          </w:rPr>
          <w:delText>Figure 56: Overlap Weld Parameters</w:delText>
        </w:r>
        <w:r w:rsidDel="00EA1A11">
          <w:rPr>
            <w:noProof/>
            <w:webHidden/>
          </w:rPr>
          <w:tab/>
          <w:delText>121</w:delText>
        </w:r>
      </w:del>
    </w:p>
    <w:p w14:paraId="36221F0E" w14:textId="77777777" w:rsidR="00745DB6" w:rsidDel="00EA1A11" w:rsidRDefault="00745DB6">
      <w:pPr>
        <w:pStyle w:val="TableofFigures"/>
        <w:tabs>
          <w:tab w:val="right" w:leader="dot" w:pos="9060"/>
        </w:tabs>
        <w:rPr>
          <w:del w:id="1159" w:author="m.kalaitzaki" w:date="2019-05-16T10:06:00Z"/>
          <w:rFonts w:asciiTheme="minorHAnsi" w:eastAsiaTheme="minorEastAsia" w:hAnsiTheme="minorHAnsi" w:cstheme="minorBidi"/>
          <w:noProof/>
          <w:szCs w:val="22"/>
          <w:lang w:val="de-DE"/>
        </w:rPr>
      </w:pPr>
      <w:del w:id="1160" w:author="m.kalaitzaki" w:date="2019-05-16T10:06:00Z">
        <w:r w:rsidRPr="00EA1A11" w:rsidDel="00EA1A11">
          <w:rPr>
            <w:noProof/>
          </w:rPr>
          <w:delText>Figure 57: Single Sided Double Overlap Weld</w:delText>
        </w:r>
        <w:r w:rsidDel="00EA1A11">
          <w:rPr>
            <w:noProof/>
            <w:webHidden/>
          </w:rPr>
          <w:tab/>
          <w:delText>122</w:delText>
        </w:r>
      </w:del>
    </w:p>
    <w:p w14:paraId="560E2417" w14:textId="77777777" w:rsidR="00745DB6" w:rsidDel="00EA1A11" w:rsidRDefault="00745DB6">
      <w:pPr>
        <w:pStyle w:val="TableofFigures"/>
        <w:tabs>
          <w:tab w:val="right" w:leader="dot" w:pos="9060"/>
        </w:tabs>
        <w:rPr>
          <w:del w:id="1161" w:author="m.kalaitzaki" w:date="2019-05-16T10:06:00Z"/>
          <w:rFonts w:asciiTheme="minorHAnsi" w:eastAsiaTheme="minorEastAsia" w:hAnsiTheme="minorHAnsi" w:cstheme="minorBidi"/>
          <w:noProof/>
          <w:szCs w:val="22"/>
          <w:lang w:val="de-DE"/>
        </w:rPr>
      </w:pPr>
      <w:del w:id="1162" w:author="m.kalaitzaki" w:date="2019-05-16T10:06:00Z">
        <w:r w:rsidRPr="00EA1A11" w:rsidDel="00EA1A11">
          <w:rPr>
            <w:noProof/>
          </w:rPr>
          <w:delText>Figure 58: Overlap Weld Parameters</w:delText>
        </w:r>
        <w:r w:rsidDel="00EA1A11">
          <w:rPr>
            <w:noProof/>
            <w:webHidden/>
          </w:rPr>
          <w:tab/>
          <w:delText>122</w:delText>
        </w:r>
      </w:del>
    </w:p>
    <w:p w14:paraId="778B758C" w14:textId="77777777" w:rsidR="00745DB6" w:rsidDel="00EA1A11" w:rsidRDefault="00745DB6">
      <w:pPr>
        <w:pStyle w:val="TableofFigures"/>
        <w:tabs>
          <w:tab w:val="right" w:leader="dot" w:pos="9060"/>
        </w:tabs>
        <w:rPr>
          <w:del w:id="1163" w:author="m.kalaitzaki" w:date="2019-05-16T10:06:00Z"/>
          <w:rFonts w:asciiTheme="minorHAnsi" w:eastAsiaTheme="minorEastAsia" w:hAnsiTheme="minorHAnsi" w:cstheme="minorBidi"/>
          <w:noProof/>
          <w:szCs w:val="22"/>
          <w:lang w:val="de-DE"/>
        </w:rPr>
      </w:pPr>
      <w:del w:id="1164" w:author="m.kalaitzaki" w:date="2019-05-16T10:06:00Z">
        <w:r w:rsidRPr="00EA1A11" w:rsidDel="00EA1A11">
          <w:rPr>
            <w:noProof/>
          </w:rPr>
          <w:delText>Figure 59: Double Sided Double Overlap Weld</w:delText>
        </w:r>
        <w:r w:rsidDel="00EA1A11">
          <w:rPr>
            <w:noProof/>
            <w:webHidden/>
          </w:rPr>
          <w:tab/>
          <w:delText>123</w:delText>
        </w:r>
      </w:del>
    </w:p>
    <w:p w14:paraId="3C296AFB" w14:textId="77777777" w:rsidR="00745DB6" w:rsidDel="00EA1A11" w:rsidRDefault="00745DB6">
      <w:pPr>
        <w:pStyle w:val="TableofFigures"/>
        <w:tabs>
          <w:tab w:val="right" w:leader="dot" w:pos="9060"/>
        </w:tabs>
        <w:rPr>
          <w:del w:id="1165" w:author="m.kalaitzaki" w:date="2019-05-16T10:06:00Z"/>
          <w:rFonts w:asciiTheme="minorHAnsi" w:eastAsiaTheme="minorEastAsia" w:hAnsiTheme="minorHAnsi" w:cstheme="minorBidi"/>
          <w:noProof/>
          <w:szCs w:val="22"/>
          <w:lang w:val="de-DE"/>
        </w:rPr>
      </w:pPr>
      <w:del w:id="1166" w:author="m.kalaitzaki" w:date="2019-05-16T10:06:00Z">
        <w:r w:rsidRPr="00EA1A11" w:rsidDel="00EA1A11">
          <w:rPr>
            <w:noProof/>
          </w:rPr>
          <w:delText>Figure 60: Parameters of Double Sided Double Overlap Weld</w:delText>
        </w:r>
        <w:r w:rsidDel="00EA1A11">
          <w:rPr>
            <w:noProof/>
            <w:webHidden/>
          </w:rPr>
          <w:tab/>
          <w:delText>123</w:delText>
        </w:r>
      </w:del>
    </w:p>
    <w:p w14:paraId="1BF9E10C" w14:textId="77777777" w:rsidR="00745DB6" w:rsidDel="00EA1A11" w:rsidRDefault="00745DB6">
      <w:pPr>
        <w:pStyle w:val="TableofFigures"/>
        <w:tabs>
          <w:tab w:val="right" w:leader="dot" w:pos="9060"/>
        </w:tabs>
        <w:rPr>
          <w:del w:id="1167" w:author="m.kalaitzaki" w:date="2019-05-16T10:06:00Z"/>
          <w:rFonts w:asciiTheme="minorHAnsi" w:eastAsiaTheme="minorEastAsia" w:hAnsiTheme="minorHAnsi" w:cstheme="minorBidi"/>
          <w:noProof/>
          <w:szCs w:val="22"/>
          <w:lang w:val="de-DE"/>
        </w:rPr>
      </w:pPr>
      <w:del w:id="1168" w:author="m.kalaitzaki" w:date="2019-05-16T10:06:00Z">
        <w:r w:rsidRPr="00EA1A11" w:rsidDel="00EA1A11">
          <w:rPr>
            <w:noProof/>
          </w:rPr>
          <w:delText>Figure 61: Y-Joint Sheet Layout</w:delText>
        </w:r>
        <w:r w:rsidDel="00EA1A11">
          <w:rPr>
            <w:noProof/>
            <w:webHidden/>
          </w:rPr>
          <w:tab/>
          <w:delText>126</w:delText>
        </w:r>
      </w:del>
    </w:p>
    <w:p w14:paraId="5C3B563C" w14:textId="77777777" w:rsidR="00745DB6" w:rsidDel="00EA1A11" w:rsidRDefault="00745DB6">
      <w:pPr>
        <w:pStyle w:val="TableofFigures"/>
        <w:tabs>
          <w:tab w:val="right" w:leader="dot" w:pos="9060"/>
        </w:tabs>
        <w:rPr>
          <w:del w:id="1169" w:author="m.kalaitzaki" w:date="2019-05-16T10:06:00Z"/>
          <w:rFonts w:asciiTheme="minorHAnsi" w:eastAsiaTheme="minorEastAsia" w:hAnsiTheme="minorHAnsi" w:cstheme="minorBidi"/>
          <w:noProof/>
          <w:szCs w:val="22"/>
          <w:lang w:val="de-DE"/>
        </w:rPr>
      </w:pPr>
      <w:del w:id="1170" w:author="m.kalaitzaki" w:date="2019-05-16T10:06:00Z">
        <w:r w:rsidRPr="00EA1A11" w:rsidDel="00EA1A11">
          <w:rPr>
            <w:noProof/>
          </w:rPr>
          <w:delText>Figure 62: Parameters of Y-Joint Weld</w:delText>
        </w:r>
        <w:r w:rsidDel="00EA1A11">
          <w:rPr>
            <w:noProof/>
            <w:webHidden/>
          </w:rPr>
          <w:tab/>
          <w:delText>126</w:delText>
        </w:r>
      </w:del>
    </w:p>
    <w:p w14:paraId="6B682392" w14:textId="77777777" w:rsidR="00745DB6" w:rsidDel="00EA1A11" w:rsidRDefault="00745DB6">
      <w:pPr>
        <w:pStyle w:val="TableofFigures"/>
        <w:tabs>
          <w:tab w:val="right" w:leader="dot" w:pos="9060"/>
        </w:tabs>
        <w:rPr>
          <w:del w:id="1171" w:author="m.kalaitzaki" w:date="2019-05-16T10:06:00Z"/>
          <w:rFonts w:asciiTheme="minorHAnsi" w:eastAsiaTheme="minorEastAsia" w:hAnsiTheme="minorHAnsi" w:cstheme="minorBidi"/>
          <w:noProof/>
          <w:szCs w:val="22"/>
          <w:lang w:val="de-DE"/>
        </w:rPr>
      </w:pPr>
      <w:del w:id="1172" w:author="m.kalaitzaki" w:date="2019-05-16T10:06:00Z">
        <w:r w:rsidRPr="00EA1A11" w:rsidDel="00EA1A11">
          <w:rPr>
            <w:noProof/>
          </w:rPr>
          <w:lastRenderedPageBreak/>
          <w:delText>Figure 63: K-Joint Sheet Layout</w:delText>
        </w:r>
        <w:r w:rsidDel="00EA1A11">
          <w:rPr>
            <w:noProof/>
            <w:webHidden/>
          </w:rPr>
          <w:tab/>
          <w:delText>129</w:delText>
        </w:r>
      </w:del>
    </w:p>
    <w:p w14:paraId="152987D6" w14:textId="77777777" w:rsidR="00745DB6" w:rsidDel="00EA1A11" w:rsidRDefault="00745DB6">
      <w:pPr>
        <w:pStyle w:val="TableofFigures"/>
        <w:tabs>
          <w:tab w:val="right" w:leader="dot" w:pos="9060"/>
        </w:tabs>
        <w:rPr>
          <w:del w:id="1173" w:author="m.kalaitzaki" w:date="2019-05-16T10:06:00Z"/>
          <w:rFonts w:asciiTheme="minorHAnsi" w:eastAsiaTheme="minorEastAsia" w:hAnsiTheme="minorHAnsi" w:cstheme="minorBidi"/>
          <w:noProof/>
          <w:szCs w:val="22"/>
          <w:lang w:val="de-DE"/>
        </w:rPr>
      </w:pPr>
      <w:del w:id="1174" w:author="m.kalaitzaki" w:date="2019-05-16T10:06:00Z">
        <w:r w:rsidRPr="00EA1A11" w:rsidDel="00EA1A11">
          <w:rPr>
            <w:noProof/>
          </w:rPr>
          <w:delText>Figure 64: Parameters of K-Joint Weld</w:delText>
        </w:r>
        <w:r w:rsidDel="00EA1A11">
          <w:rPr>
            <w:noProof/>
            <w:webHidden/>
          </w:rPr>
          <w:tab/>
          <w:delText>129</w:delText>
        </w:r>
      </w:del>
    </w:p>
    <w:p w14:paraId="754CD084" w14:textId="77777777" w:rsidR="00745DB6" w:rsidDel="00EA1A11" w:rsidRDefault="00745DB6">
      <w:pPr>
        <w:pStyle w:val="TableofFigures"/>
        <w:tabs>
          <w:tab w:val="right" w:leader="dot" w:pos="9060"/>
        </w:tabs>
        <w:rPr>
          <w:del w:id="1175" w:author="m.kalaitzaki" w:date="2019-05-16T10:06:00Z"/>
          <w:rFonts w:asciiTheme="minorHAnsi" w:eastAsiaTheme="minorEastAsia" w:hAnsiTheme="minorHAnsi" w:cstheme="minorBidi"/>
          <w:noProof/>
          <w:szCs w:val="22"/>
          <w:lang w:val="de-DE"/>
        </w:rPr>
      </w:pPr>
      <w:del w:id="1176" w:author="m.kalaitzaki" w:date="2019-05-16T10:06:00Z">
        <w:r w:rsidRPr="00EA1A11" w:rsidDel="00EA1A11">
          <w:rPr>
            <w:noProof/>
          </w:rPr>
          <w:delText>Figure 65: Cruciform Joint Sheet Layout</w:delText>
        </w:r>
        <w:r w:rsidDel="00EA1A11">
          <w:rPr>
            <w:noProof/>
            <w:webHidden/>
          </w:rPr>
          <w:tab/>
          <w:delText>133</w:delText>
        </w:r>
      </w:del>
    </w:p>
    <w:p w14:paraId="1EE84580" w14:textId="77777777" w:rsidR="00745DB6" w:rsidDel="00EA1A11" w:rsidRDefault="00745DB6">
      <w:pPr>
        <w:pStyle w:val="TableofFigures"/>
        <w:tabs>
          <w:tab w:val="right" w:leader="dot" w:pos="9060"/>
        </w:tabs>
        <w:rPr>
          <w:del w:id="1177" w:author="m.kalaitzaki" w:date="2019-05-16T10:06:00Z"/>
          <w:rFonts w:asciiTheme="minorHAnsi" w:eastAsiaTheme="minorEastAsia" w:hAnsiTheme="minorHAnsi" w:cstheme="minorBidi"/>
          <w:noProof/>
          <w:szCs w:val="22"/>
          <w:lang w:val="de-DE"/>
        </w:rPr>
      </w:pPr>
      <w:del w:id="1178" w:author="m.kalaitzaki" w:date="2019-05-16T10:06:00Z">
        <w:r w:rsidRPr="00EA1A11" w:rsidDel="00EA1A11">
          <w:rPr>
            <w:noProof/>
          </w:rPr>
          <w:delText>Figure 66: Parameters of Cruciform Joint</w:delText>
        </w:r>
        <w:r w:rsidDel="00EA1A11">
          <w:rPr>
            <w:noProof/>
            <w:webHidden/>
          </w:rPr>
          <w:tab/>
          <w:delText>133</w:delText>
        </w:r>
      </w:del>
    </w:p>
    <w:p w14:paraId="4FBF088E" w14:textId="77777777" w:rsidR="00745DB6" w:rsidDel="00EA1A11" w:rsidRDefault="00745DB6">
      <w:pPr>
        <w:pStyle w:val="TableofFigures"/>
        <w:tabs>
          <w:tab w:val="right" w:leader="dot" w:pos="9060"/>
        </w:tabs>
        <w:rPr>
          <w:del w:id="1179" w:author="m.kalaitzaki" w:date="2019-05-16T10:06:00Z"/>
          <w:rFonts w:asciiTheme="minorHAnsi" w:eastAsiaTheme="minorEastAsia" w:hAnsiTheme="minorHAnsi" w:cstheme="minorBidi"/>
          <w:noProof/>
          <w:szCs w:val="22"/>
          <w:lang w:val="de-DE"/>
        </w:rPr>
      </w:pPr>
      <w:del w:id="1180" w:author="m.kalaitzaki" w:date="2019-05-16T10:06:00Z">
        <w:r w:rsidRPr="00EA1A11" w:rsidDel="00EA1A11">
          <w:rPr>
            <w:noProof/>
          </w:rPr>
          <w:delText>Figure 67: Flared Joint Sheet Layout</w:delText>
        </w:r>
        <w:r w:rsidDel="00EA1A11">
          <w:rPr>
            <w:noProof/>
            <w:webHidden/>
          </w:rPr>
          <w:tab/>
          <w:delText>136</w:delText>
        </w:r>
      </w:del>
    </w:p>
    <w:p w14:paraId="6EB80D3E" w14:textId="77777777" w:rsidR="00745DB6" w:rsidDel="00EA1A11" w:rsidRDefault="00745DB6">
      <w:pPr>
        <w:pStyle w:val="TableofFigures"/>
        <w:tabs>
          <w:tab w:val="right" w:leader="dot" w:pos="9060"/>
        </w:tabs>
        <w:rPr>
          <w:del w:id="1181" w:author="m.kalaitzaki" w:date="2019-05-16T10:06:00Z"/>
          <w:rFonts w:asciiTheme="minorHAnsi" w:eastAsiaTheme="minorEastAsia" w:hAnsiTheme="minorHAnsi" w:cstheme="minorBidi"/>
          <w:noProof/>
          <w:szCs w:val="22"/>
          <w:lang w:val="de-DE"/>
        </w:rPr>
      </w:pPr>
      <w:del w:id="1182" w:author="m.kalaitzaki" w:date="2019-05-16T10:06:00Z">
        <w:r w:rsidRPr="00EA1A11" w:rsidDel="00EA1A11">
          <w:rPr>
            <w:noProof/>
          </w:rPr>
          <w:delText>Figure 68: Parameters of Flared Joint Weld</w:delText>
        </w:r>
        <w:r w:rsidDel="00EA1A11">
          <w:rPr>
            <w:noProof/>
            <w:webHidden/>
          </w:rPr>
          <w:tab/>
          <w:delText>136</w:delText>
        </w:r>
      </w:del>
    </w:p>
    <w:p w14:paraId="25E105AD" w14:textId="77777777" w:rsidR="00745DB6" w:rsidDel="00EA1A11" w:rsidRDefault="00745DB6">
      <w:pPr>
        <w:pStyle w:val="TableofFigures"/>
        <w:tabs>
          <w:tab w:val="right" w:leader="dot" w:pos="9060"/>
        </w:tabs>
        <w:rPr>
          <w:del w:id="1183" w:author="m.kalaitzaki" w:date="2019-05-16T10:06:00Z"/>
          <w:rFonts w:asciiTheme="minorHAnsi" w:eastAsiaTheme="minorEastAsia" w:hAnsiTheme="minorHAnsi" w:cstheme="minorBidi"/>
          <w:noProof/>
          <w:szCs w:val="22"/>
          <w:lang w:val="de-DE"/>
        </w:rPr>
      </w:pPr>
      <w:del w:id="1184" w:author="m.kalaitzaki" w:date="2019-05-16T10:06:00Z">
        <w:r w:rsidRPr="00EA1A11" w:rsidDel="00EA1A11">
          <w:rPr>
            <w:noProof/>
          </w:rPr>
          <w:delText>Figure 69: The Three Regions of a Hemming</w:delText>
        </w:r>
        <w:r w:rsidDel="00EA1A11">
          <w:rPr>
            <w:noProof/>
            <w:webHidden/>
          </w:rPr>
          <w:tab/>
          <w:delText>140</w:delText>
        </w:r>
      </w:del>
    </w:p>
    <w:p w14:paraId="44A384F4" w14:textId="77777777" w:rsidR="00745DB6" w:rsidDel="00EA1A11" w:rsidRDefault="00745DB6">
      <w:pPr>
        <w:pStyle w:val="TableofFigures"/>
        <w:tabs>
          <w:tab w:val="right" w:leader="dot" w:pos="9060"/>
        </w:tabs>
        <w:rPr>
          <w:del w:id="1185" w:author="m.kalaitzaki" w:date="2019-05-16T10:06:00Z"/>
          <w:rFonts w:asciiTheme="minorHAnsi" w:eastAsiaTheme="minorEastAsia" w:hAnsiTheme="minorHAnsi" w:cstheme="minorBidi"/>
          <w:noProof/>
          <w:szCs w:val="22"/>
          <w:lang w:val="de-DE"/>
        </w:rPr>
      </w:pPr>
      <w:del w:id="1186" w:author="m.kalaitzaki" w:date="2019-05-16T10:06:00Z">
        <w:r w:rsidRPr="00EA1A11" w:rsidDel="00EA1A11">
          <w:rPr>
            <w:noProof/>
          </w:rPr>
          <w:delText>Figure 70: Path Changes and Width Changes in Hemming Flanges</w:delText>
        </w:r>
        <w:r w:rsidDel="00EA1A11">
          <w:rPr>
            <w:noProof/>
            <w:webHidden/>
          </w:rPr>
          <w:tab/>
          <w:delText>140</w:delText>
        </w:r>
      </w:del>
    </w:p>
    <w:p w14:paraId="50306CF1" w14:textId="77777777" w:rsidR="00745DB6" w:rsidDel="00EA1A11" w:rsidRDefault="00745DB6">
      <w:pPr>
        <w:pStyle w:val="TableofFigures"/>
        <w:tabs>
          <w:tab w:val="right" w:leader="dot" w:pos="9060"/>
        </w:tabs>
        <w:rPr>
          <w:del w:id="1187" w:author="m.kalaitzaki" w:date="2019-05-16T10:06:00Z"/>
          <w:rFonts w:asciiTheme="minorHAnsi" w:eastAsiaTheme="minorEastAsia" w:hAnsiTheme="minorHAnsi" w:cstheme="minorBidi"/>
          <w:noProof/>
          <w:szCs w:val="22"/>
          <w:lang w:val="de-DE"/>
        </w:rPr>
      </w:pPr>
      <w:del w:id="1188" w:author="m.kalaitzaki" w:date="2019-05-16T10:06:00Z">
        <w:r w:rsidRPr="00EA1A11" w:rsidDel="00EA1A11">
          <w:rPr>
            <w:noProof/>
          </w:rPr>
          <w:delText>Figure 71: Adhesive Path Differs from Root Path</w:delText>
        </w:r>
        <w:r w:rsidDel="00EA1A11">
          <w:rPr>
            <w:noProof/>
            <w:webHidden/>
          </w:rPr>
          <w:tab/>
          <w:delText>141</w:delText>
        </w:r>
      </w:del>
    </w:p>
    <w:p w14:paraId="6CD02D65" w14:textId="77777777" w:rsidR="00745DB6" w:rsidDel="00EA1A11" w:rsidRDefault="00745DB6">
      <w:pPr>
        <w:pStyle w:val="TableofFigures"/>
        <w:tabs>
          <w:tab w:val="right" w:leader="dot" w:pos="9060"/>
        </w:tabs>
        <w:rPr>
          <w:del w:id="1189" w:author="m.kalaitzaki" w:date="2019-05-16T10:06:00Z"/>
          <w:rFonts w:asciiTheme="minorHAnsi" w:eastAsiaTheme="minorEastAsia" w:hAnsiTheme="minorHAnsi" w:cstheme="minorBidi"/>
          <w:noProof/>
          <w:szCs w:val="22"/>
          <w:lang w:val="de-DE"/>
        </w:rPr>
      </w:pPr>
      <w:del w:id="1190" w:author="m.kalaitzaki" w:date="2019-05-16T10:06:00Z">
        <w:r w:rsidRPr="00EA1A11" w:rsidDel="00EA1A11">
          <w:rPr>
            <w:noProof/>
          </w:rPr>
          <w:delText>Figure 72: Reinforcements need to be considered as Part of the Inner Panel</w:delText>
        </w:r>
        <w:r w:rsidDel="00EA1A11">
          <w:rPr>
            <w:noProof/>
            <w:webHidden/>
          </w:rPr>
          <w:tab/>
          <w:delText>141</w:delText>
        </w:r>
      </w:del>
    </w:p>
    <w:p w14:paraId="096A5F5A" w14:textId="77777777" w:rsidR="00745DB6" w:rsidDel="00EA1A11" w:rsidRDefault="00745DB6">
      <w:pPr>
        <w:pStyle w:val="TableofFigures"/>
        <w:tabs>
          <w:tab w:val="right" w:leader="dot" w:pos="9060"/>
        </w:tabs>
        <w:rPr>
          <w:del w:id="1191" w:author="m.kalaitzaki" w:date="2019-05-16T10:06:00Z"/>
          <w:rFonts w:asciiTheme="minorHAnsi" w:eastAsiaTheme="minorEastAsia" w:hAnsiTheme="minorHAnsi" w:cstheme="minorBidi"/>
          <w:noProof/>
          <w:szCs w:val="22"/>
          <w:lang w:val="de-DE"/>
        </w:rPr>
      </w:pPr>
      <w:del w:id="1192" w:author="m.kalaitzaki" w:date="2019-05-16T10:06:00Z">
        <w:r w:rsidRPr="00EA1A11" w:rsidDel="00EA1A11">
          <w:rPr>
            <w:noProof/>
          </w:rPr>
          <w:delText>Figure 73: Sequence without margin</w:delText>
        </w:r>
        <w:r w:rsidDel="00EA1A11">
          <w:rPr>
            <w:noProof/>
            <w:webHidden/>
          </w:rPr>
          <w:tab/>
          <w:delText>144</w:delText>
        </w:r>
      </w:del>
    </w:p>
    <w:p w14:paraId="50D8A349" w14:textId="77777777" w:rsidR="00745DB6" w:rsidDel="00EA1A11" w:rsidRDefault="00745DB6">
      <w:pPr>
        <w:pStyle w:val="TableofFigures"/>
        <w:tabs>
          <w:tab w:val="right" w:leader="dot" w:pos="9060"/>
        </w:tabs>
        <w:rPr>
          <w:del w:id="1193" w:author="m.kalaitzaki" w:date="2019-05-16T10:06:00Z"/>
          <w:rFonts w:asciiTheme="minorHAnsi" w:eastAsiaTheme="minorEastAsia" w:hAnsiTheme="minorHAnsi" w:cstheme="minorBidi"/>
          <w:noProof/>
          <w:szCs w:val="22"/>
          <w:lang w:val="de-DE"/>
        </w:rPr>
      </w:pPr>
      <w:del w:id="1194" w:author="m.kalaitzaki" w:date="2019-05-16T10:06:00Z">
        <w:r w:rsidRPr="00EA1A11" w:rsidDel="00EA1A11">
          <w:rPr>
            <w:noProof/>
          </w:rPr>
          <w:delText>Figure 74: Sequence with margin and spacing</w:delText>
        </w:r>
        <w:r w:rsidDel="00EA1A11">
          <w:rPr>
            <w:noProof/>
            <w:webHidden/>
          </w:rPr>
          <w:tab/>
          <w:delText>144</w:delText>
        </w:r>
      </w:del>
    </w:p>
    <w:p w14:paraId="21FD0C13" w14:textId="77777777" w:rsidR="00745DB6" w:rsidDel="00EA1A11" w:rsidRDefault="00745DB6">
      <w:pPr>
        <w:pStyle w:val="TableofFigures"/>
        <w:tabs>
          <w:tab w:val="right" w:leader="dot" w:pos="9060"/>
        </w:tabs>
        <w:rPr>
          <w:del w:id="1195" w:author="m.kalaitzaki" w:date="2019-05-16T10:06:00Z"/>
          <w:rFonts w:asciiTheme="minorHAnsi" w:eastAsiaTheme="minorEastAsia" w:hAnsiTheme="minorHAnsi" w:cstheme="minorBidi"/>
          <w:noProof/>
          <w:szCs w:val="22"/>
          <w:lang w:val="de-DE"/>
        </w:rPr>
      </w:pPr>
      <w:del w:id="1196" w:author="m.kalaitzaki" w:date="2019-05-16T10:06:00Z">
        <w:r w:rsidRPr="00EA1A11" w:rsidDel="00EA1A11">
          <w:rPr>
            <w:noProof/>
          </w:rPr>
          <w:delText>Figure 75: Margin relaxation</w:delText>
        </w:r>
        <w:r w:rsidDel="00EA1A11">
          <w:rPr>
            <w:noProof/>
            <w:webHidden/>
          </w:rPr>
          <w:tab/>
          <w:delText>144</w:delText>
        </w:r>
      </w:del>
    </w:p>
    <w:p w14:paraId="03C5059B" w14:textId="77777777" w:rsidR="00745DB6" w:rsidDel="00EA1A11" w:rsidRDefault="00745DB6">
      <w:pPr>
        <w:pStyle w:val="TableofFigures"/>
        <w:tabs>
          <w:tab w:val="right" w:leader="dot" w:pos="9060"/>
        </w:tabs>
        <w:rPr>
          <w:del w:id="1197" w:author="m.kalaitzaki" w:date="2019-05-16T10:06:00Z"/>
          <w:rFonts w:asciiTheme="minorHAnsi" w:eastAsiaTheme="minorEastAsia" w:hAnsiTheme="minorHAnsi" w:cstheme="minorBidi"/>
          <w:noProof/>
          <w:szCs w:val="22"/>
          <w:lang w:val="de-DE"/>
        </w:rPr>
      </w:pPr>
      <w:del w:id="1198" w:author="m.kalaitzaki" w:date="2019-05-16T10:06:00Z">
        <w:r w:rsidRPr="00EA1A11" w:rsidDel="00EA1A11">
          <w:rPr>
            <w:noProof/>
          </w:rPr>
          <w:delText>Figure 76: Spacing relaxation</w:delText>
        </w:r>
        <w:r w:rsidDel="00EA1A11">
          <w:rPr>
            <w:noProof/>
            <w:webHidden/>
          </w:rPr>
          <w:tab/>
          <w:delText>144</w:delText>
        </w:r>
      </w:del>
    </w:p>
    <w:p w14:paraId="3874B079" w14:textId="77777777" w:rsidR="00745DB6" w:rsidDel="00EA1A11" w:rsidRDefault="00745DB6">
      <w:pPr>
        <w:pStyle w:val="TableofFigures"/>
        <w:tabs>
          <w:tab w:val="right" w:leader="dot" w:pos="9060"/>
        </w:tabs>
        <w:rPr>
          <w:del w:id="1199" w:author="m.kalaitzaki" w:date="2019-05-16T10:06:00Z"/>
          <w:rFonts w:asciiTheme="minorHAnsi" w:eastAsiaTheme="minorEastAsia" w:hAnsiTheme="minorHAnsi" w:cstheme="minorBidi"/>
          <w:noProof/>
          <w:szCs w:val="22"/>
          <w:lang w:val="de-DE"/>
        </w:rPr>
      </w:pPr>
      <w:del w:id="1200" w:author="m.kalaitzaki" w:date="2019-05-16T10:06:00Z">
        <w:r w:rsidRPr="00EA1A11" w:rsidDel="00EA1A11">
          <w:rPr>
            <w:noProof/>
          </w:rPr>
          <w:delText>Figure 77: Picture of an adhesive face</w:delText>
        </w:r>
        <w:r w:rsidDel="00EA1A11">
          <w:rPr>
            <w:noProof/>
            <w:webHidden/>
          </w:rPr>
          <w:tab/>
          <w:delText>150</w:delText>
        </w:r>
      </w:del>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86343B" w14:textId="77777777" w:rsidR="00EA1A11" w:rsidRDefault="007C39C1">
      <w:pPr>
        <w:pStyle w:val="TableofFigures"/>
        <w:tabs>
          <w:tab w:val="right" w:leader="dot" w:pos="9060"/>
        </w:tabs>
        <w:rPr>
          <w:ins w:id="1201" w:author="m.kalaitzaki" w:date="2019-05-16T10:07:00Z"/>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ins w:id="1202" w:author="m.kalaitzaki" w:date="2019-05-16T10:07:00Z">
        <w:r w:rsidR="00EA1A11" w:rsidRPr="008D2DF6">
          <w:rPr>
            <w:rStyle w:val="Hyperlink"/>
            <w:noProof/>
          </w:rPr>
          <w:fldChar w:fldCharType="begin"/>
        </w:r>
        <w:r w:rsidR="00EA1A11" w:rsidRPr="008D2DF6">
          <w:rPr>
            <w:rStyle w:val="Hyperlink"/>
            <w:noProof/>
          </w:rPr>
          <w:instrText xml:space="preserve"> </w:instrText>
        </w:r>
        <w:r w:rsidR="00EA1A11">
          <w:rPr>
            <w:noProof/>
          </w:rPr>
          <w:instrText>HYPERLINK \l "_Toc8893833"</w:instrText>
        </w:r>
        <w:r w:rsidR="00EA1A11" w:rsidRPr="008D2DF6">
          <w:rPr>
            <w:rStyle w:val="Hyperlink"/>
            <w:noProof/>
          </w:rPr>
          <w:instrText xml:space="preserve"> </w:instrText>
        </w:r>
        <w:r w:rsidR="00EA1A11" w:rsidRPr="008D2DF6">
          <w:rPr>
            <w:rStyle w:val="Hyperlink"/>
            <w:noProof/>
          </w:rPr>
          <w:fldChar w:fldCharType="separate"/>
        </w:r>
        <w:r w:rsidR="00EA1A11" w:rsidRPr="008D2DF6">
          <w:rPr>
            <w:rStyle w:val="Hyperlink"/>
            <w:noProof/>
          </w:rPr>
          <w:t xml:space="preserve">Table 1: Nested elements of element </w:t>
        </w:r>
        <w:r w:rsidR="00EA1A11" w:rsidRPr="008D2DF6">
          <w:rPr>
            <w:rStyle w:val="Hyperlink"/>
            <w:rFonts w:ascii="Courier New" w:hAnsi="Courier New" w:cs="Courier New"/>
            <w:i/>
            <w:noProof/>
          </w:rPr>
          <w:t>&lt;xmcf/&gt;</w:t>
        </w:r>
        <w:r w:rsidR="00EA1A11">
          <w:rPr>
            <w:noProof/>
            <w:webHidden/>
          </w:rPr>
          <w:tab/>
        </w:r>
        <w:r w:rsidR="00EA1A11">
          <w:rPr>
            <w:noProof/>
            <w:webHidden/>
          </w:rPr>
          <w:fldChar w:fldCharType="begin"/>
        </w:r>
        <w:r w:rsidR="00EA1A11">
          <w:rPr>
            <w:noProof/>
            <w:webHidden/>
          </w:rPr>
          <w:instrText xml:space="preserve"> PAGEREF _Toc8893833 \h </w:instrText>
        </w:r>
      </w:ins>
      <w:r w:rsidR="00EA1A11">
        <w:rPr>
          <w:noProof/>
          <w:webHidden/>
        </w:rPr>
      </w:r>
      <w:r w:rsidR="00EA1A11">
        <w:rPr>
          <w:noProof/>
          <w:webHidden/>
        </w:rPr>
        <w:fldChar w:fldCharType="separate"/>
      </w:r>
      <w:ins w:id="1203" w:author="m.kalaitzaki" w:date="2019-05-16T10:07:00Z">
        <w:r w:rsidR="00EA1A11">
          <w:rPr>
            <w:noProof/>
            <w:webHidden/>
          </w:rPr>
          <w:t>28</w:t>
        </w:r>
        <w:r w:rsidR="00EA1A11">
          <w:rPr>
            <w:noProof/>
            <w:webHidden/>
          </w:rPr>
          <w:fldChar w:fldCharType="end"/>
        </w:r>
        <w:r w:rsidR="00EA1A11" w:rsidRPr="008D2DF6">
          <w:rPr>
            <w:rStyle w:val="Hyperlink"/>
            <w:noProof/>
          </w:rPr>
          <w:fldChar w:fldCharType="end"/>
        </w:r>
      </w:ins>
    </w:p>
    <w:p w14:paraId="538E8709" w14:textId="77777777" w:rsidR="00EA1A11" w:rsidRDefault="00EA1A11">
      <w:pPr>
        <w:pStyle w:val="TableofFigures"/>
        <w:tabs>
          <w:tab w:val="right" w:leader="dot" w:pos="9060"/>
        </w:tabs>
        <w:rPr>
          <w:ins w:id="1204" w:author="m.kalaitzaki" w:date="2019-05-16T10:07:00Z"/>
          <w:rFonts w:asciiTheme="minorHAnsi" w:eastAsiaTheme="minorEastAsia" w:hAnsiTheme="minorHAnsi" w:cstheme="minorBidi"/>
          <w:noProof/>
          <w:szCs w:val="22"/>
          <w:lang w:eastAsia="en-US"/>
        </w:rPr>
      </w:pPr>
      <w:ins w:id="120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"_Toc8893834"</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2: XML-specification of</w:t>
        </w:r>
        <w:r w:rsidRPr="008D2DF6">
          <w:rPr>
            <w:rStyle w:val="Hyperlink"/>
            <w:i/>
            <w:noProof/>
          </w:rPr>
          <w:t xml:space="preserve"> </w:t>
        </w:r>
        <w:r w:rsidRPr="008D2DF6">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_Toc8893834 \h </w:instrText>
        </w:r>
      </w:ins>
      <w:r>
        <w:rPr>
          <w:noProof/>
          <w:webHidden/>
        </w:rPr>
      </w:r>
      <w:r>
        <w:rPr>
          <w:noProof/>
          <w:webHidden/>
        </w:rPr>
        <w:fldChar w:fldCharType="separate"/>
      </w:r>
      <w:ins w:id="1206" w:author="m.kalaitzaki" w:date="2019-05-16T10:07:00Z">
        <w:r>
          <w:rPr>
            <w:noProof/>
            <w:webHidden/>
          </w:rPr>
          <w:t>29</w:t>
        </w:r>
        <w:r>
          <w:rPr>
            <w:noProof/>
            <w:webHidden/>
          </w:rPr>
          <w:fldChar w:fldCharType="end"/>
        </w:r>
        <w:r w:rsidRPr="008D2DF6">
          <w:rPr>
            <w:rStyle w:val="Hyperlink"/>
            <w:noProof/>
          </w:rPr>
          <w:fldChar w:fldCharType="end"/>
        </w:r>
      </w:ins>
    </w:p>
    <w:p w14:paraId="1DDF48AD" w14:textId="77777777" w:rsidR="00EA1A11" w:rsidRDefault="00EA1A11">
      <w:pPr>
        <w:pStyle w:val="TableofFigures"/>
        <w:tabs>
          <w:tab w:val="right" w:leader="dot" w:pos="9060"/>
        </w:tabs>
        <w:rPr>
          <w:ins w:id="1207" w:author="m.kalaitzaki" w:date="2019-05-16T10:07:00Z"/>
          <w:rFonts w:asciiTheme="minorHAnsi" w:eastAsiaTheme="minorEastAsia" w:hAnsiTheme="minorHAnsi" w:cstheme="minorBidi"/>
          <w:noProof/>
          <w:szCs w:val="22"/>
          <w:lang w:eastAsia="en-US"/>
        </w:rPr>
      </w:pPr>
      <w:ins w:id="120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 XML-specification of </w:t>
        </w:r>
        <w:r w:rsidRPr="008D2DF6">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_Toc8893835 \h </w:instrText>
        </w:r>
      </w:ins>
      <w:r>
        <w:rPr>
          <w:noProof/>
          <w:webHidden/>
        </w:rPr>
      </w:r>
      <w:r>
        <w:rPr>
          <w:noProof/>
          <w:webHidden/>
        </w:rPr>
        <w:fldChar w:fldCharType="separate"/>
      </w:r>
      <w:ins w:id="1209" w:author="m.kalaitzaki" w:date="2019-05-16T10:07:00Z">
        <w:r>
          <w:rPr>
            <w:noProof/>
            <w:webHidden/>
          </w:rPr>
          <w:t>31</w:t>
        </w:r>
        <w:r>
          <w:rPr>
            <w:noProof/>
            <w:webHidden/>
          </w:rPr>
          <w:fldChar w:fldCharType="end"/>
        </w:r>
        <w:r w:rsidRPr="008D2DF6">
          <w:rPr>
            <w:rStyle w:val="Hyperlink"/>
            <w:noProof/>
          </w:rPr>
          <w:fldChar w:fldCharType="end"/>
        </w:r>
      </w:ins>
    </w:p>
    <w:p w14:paraId="19F3D79D" w14:textId="77777777" w:rsidR="00EA1A11" w:rsidRDefault="00EA1A11">
      <w:pPr>
        <w:pStyle w:val="TableofFigures"/>
        <w:tabs>
          <w:tab w:val="right" w:leader="dot" w:pos="9060"/>
        </w:tabs>
        <w:rPr>
          <w:ins w:id="1210" w:author="m.kalaitzaki" w:date="2019-05-16T10:07:00Z"/>
          <w:rFonts w:asciiTheme="minorHAnsi" w:eastAsiaTheme="minorEastAsia" w:hAnsiTheme="minorHAnsi" w:cstheme="minorBidi"/>
          <w:noProof/>
          <w:szCs w:val="22"/>
          <w:lang w:eastAsia="en-US"/>
        </w:rPr>
      </w:pPr>
      <w:ins w:id="121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 XML-specification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_Toc8893836 \h </w:instrText>
        </w:r>
      </w:ins>
      <w:r>
        <w:rPr>
          <w:noProof/>
          <w:webHidden/>
        </w:rPr>
      </w:r>
      <w:r>
        <w:rPr>
          <w:noProof/>
          <w:webHidden/>
        </w:rPr>
        <w:fldChar w:fldCharType="separate"/>
      </w:r>
      <w:ins w:id="1212" w:author="m.kalaitzaki" w:date="2019-05-16T10:07:00Z">
        <w:r>
          <w:rPr>
            <w:noProof/>
            <w:webHidden/>
          </w:rPr>
          <w:t>33</w:t>
        </w:r>
        <w:r>
          <w:rPr>
            <w:noProof/>
            <w:webHidden/>
          </w:rPr>
          <w:fldChar w:fldCharType="end"/>
        </w:r>
        <w:r w:rsidRPr="008D2DF6">
          <w:rPr>
            <w:rStyle w:val="Hyperlink"/>
            <w:noProof/>
          </w:rPr>
          <w:fldChar w:fldCharType="end"/>
        </w:r>
      </w:ins>
    </w:p>
    <w:p w14:paraId="3AA34F71" w14:textId="77777777" w:rsidR="00EA1A11" w:rsidRDefault="00EA1A11">
      <w:pPr>
        <w:pStyle w:val="TableofFigures"/>
        <w:tabs>
          <w:tab w:val="right" w:leader="dot" w:pos="9060"/>
        </w:tabs>
        <w:rPr>
          <w:ins w:id="1213" w:author="m.kalaitzaki" w:date="2019-05-16T10:07:00Z"/>
          <w:rFonts w:asciiTheme="minorHAnsi" w:eastAsiaTheme="minorEastAsia" w:hAnsiTheme="minorHAnsi" w:cstheme="minorBidi"/>
          <w:noProof/>
          <w:szCs w:val="22"/>
          <w:lang w:eastAsia="en-US"/>
        </w:rPr>
      </w:pPr>
      <w:ins w:id="121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 Nested elements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_Toc8893837 \h </w:instrText>
        </w:r>
      </w:ins>
      <w:r>
        <w:rPr>
          <w:noProof/>
          <w:webHidden/>
        </w:rPr>
      </w:r>
      <w:r>
        <w:rPr>
          <w:noProof/>
          <w:webHidden/>
        </w:rPr>
        <w:fldChar w:fldCharType="separate"/>
      </w:r>
      <w:ins w:id="1215" w:author="m.kalaitzaki" w:date="2019-05-16T10:07:00Z">
        <w:r>
          <w:rPr>
            <w:noProof/>
            <w:webHidden/>
          </w:rPr>
          <w:t>33</w:t>
        </w:r>
        <w:r>
          <w:rPr>
            <w:noProof/>
            <w:webHidden/>
          </w:rPr>
          <w:fldChar w:fldCharType="end"/>
        </w:r>
        <w:r w:rsidRPr="008D2DF6">
          <w:rPr>
            <w:rStyle w:val="Hyperlink"/>
            <w:noProof/>
          </w:rPr>
          <w:fldChar w:fldCharType="end"/>
        </w:r>
      </w:ins>
    </w:p>
    <w:p w14:paraId="262B7EBD" w14:textId="77777777" w:rsidR="00EA1A11" w:rsidRDefault="00EA1A11">
      <w:pPr>
        <w:pStyle w:val="TableofFigures"/>
        <w:tabs>
          <w:tab w:val="right" w:leader="dot" w:pos="9060"/>
        </w:tabs>
        <w:rPr>
          <w:ins w:id="1216" w:author="m.kalaitzaki" w:date="2019-05-16T10:07:00Z"/>
          <w:rFonts w:asciiTheme="minorHAnsi" w:eastAsiaTheme="minorEastAsia" w:hAnsiTheme="minorHAnsi" w:cstheme="minorBidi"/>
          <w:noProof/>
          <w:szCs w:val="22"/>
          <w:lang w:eastAsia="en-US"/>
        </w:rPr>
      </w:pPr>
      <w:ins w:id="121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 Attributes elements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_Toc8893838 \h </w:instrText>
        </w:r>
      </w:ins>
      <w:r>
        <w:rPr>
          <w:noProof/>
          <w:webHidden/>
        </w:rPr>
      </w:r>
      <w:r>
        <w:rPr>
          <w:noProof/>
          <w:webHidden/>
        </w:rPr>
        <w:fldChar w:fldCharType="separate"/>
      </w:r>
      <w:ins w:id="1218" w:author="m.kalaitzaki" w:date="2019-05-16T10:07:00Z">
        <w:r>
          <w:rPr>
            <w:noProof/>
            <w:webHidden/>
          </w:rPr>
          <w:t>33</w:t>
        </w:r>
        <w:r>
          <w:rPr>
            <w:noProof/>
            <w:webHidden/>
          </w:rPr>
          <w:fldChar w:fldCharType="end"/>
        </w:r>
        <w:r w:rsidRPr="008D2DF6">
          <w:rPr>
            <w:rStyle w:val="Hyperlink"/>
            <w:noProof/>
          </w:rPr>
          <w:fldChar w:fldCharType="end"/>
        </w:r>
      </w:ins>
    </w:p>
    <w:p w14:paraId="6DA9E695" w14:textId="77777777" w:rsidR="00EA1A11" w:rsidRDefault="00EA1A11">
      <w:pPr>
        <w:pStyle w:val="TableofFigures"/>
        <w:tabs>
          <w:tab w:val="right" w:leader="dot" w:pos="9060"/>
        </w:tabs>
        <w:rPr>
          <w:ins w:id="1219" w:author="m.kalaitzaki" w:date="2019-05-16T10:07:00Z"/>
          <w:rFonts w:asciiTheme="minorHAnsi" w:eastAsiaTheme="minorEastAsia" w:hAnsiTheme="minorHAnsi" w:cstheme="minorBidi"/>
          <w:noProof/>
          <w:szCs w:val="22"/>
          <w:lang w:eastAsia="en-US"/>
        </w:rPr>
      </w:pPr>
      <w:ins w:id="122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 Nested elements of element </w:t>
        </w:r>
        <w:r w:rsidRPr="008D2DF6">
          <w:rPr>
            <w:rStyle w:val="Hyperlink"/>
            <w:rFonts w:ascii="Courier New" w:hAnsi="Courier New" w:cs="Courier New"/>
            <w:i/>
            <w:noProof/>
          </w:rPr>
          <w:t>&lt;CAE_DATA&gt;</w:t>
        </w:r>
        <w:r>
          <w:rPr>
            <w:noProof/>
            <w:webHidden/>
          </w:rPr>
          <w:tab/>
        </w:r>
        <w:r>
          <w:rPr>
            <w:noProof/>
            <w:webHidden/>
          </w:rPr>
          <w:fldChar w:fldCharType="begin"/>
        </w:r>
        <w:r>
          <w:rPr>
            <w:noProof/>
            <w:webHidden/>
          </w:rPr>
          <w:instrText xml:space="preserve"> PAGEREF _Toc8893839 \h </w:instrText>
        </w:r>
      </w:ins>
      <w:r>
        <w:rPr>
          <w:noProof/>
          <w:webHidden/>
        </w:rPr>
      </w:r>
      <w:r>
        <w:rPr>
          <w:noProof/>
          <w:webHidden/>
        </w:rPr>
        <w:fldChar w:fldCharType="separate"/>
      </w:r>
      <w:ins w:id="1221" w:author="m.kalaitzaki" w:date="2019-05-16T10:07:00Z">
        <w:r>
          <w:rPr>
            <w:noProof/>
            <w:webHidden/>
          </w:rPr>
          <w:t>33</w:t>
        </w:r>
        <w:r>
          <w:rPr>
            <w:noProof/>
            <w:webHidden/>
          </w:rPr>
          <w:fldChar w:fldCharType="end"/>
        </w:r>
        <w:r w:rsidRPr="008D2DF6">
          <w:rPr>
            <w:rStyle w:val="Hyperlink"/>
            <w:noProof/>
          </w:rPr>
          <w:fldChar w:fldCharType="end"/>
        </w:r>
      </w:ins>
    </w:p>
    <w:p w14:paraId="29FFDEBD" w14:textId="77777777" w:rsidR="00EA1A11" w:rsidRDefault="00EA1A11">
      <w:pPr>
        <w:pStyle w:val="TableofFigures"/>
        <w:tabs>
          <w:tab w:val="right" w:leader="dot" w:pos="9060"/>
        </w:tabs>
        <w:rPr>
          <w:ins w:id="1222" w:author="m.kalaitzaki" w:date="2019-05-16T10:07:00Z"/>
          <w:rFonts w:asciiTheme="minorHAnsi" w:eastAsiaTheme="minorEastAsia" w:hAnsiTheme="minorHAnsi" w:cstheme="minorBidi"/>
          <w:noProof/>
          <w:szCs w:val="22"/>
          <w:lang w:eastAsia="en-US"/>
        </w:rPr>
      </w:pPr>
      <w:ins w:id="122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 Attributes of element </w:t>
        </w:r>
        <w:r w:rsidRPr="008D2DF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_Toc8893840 \h </w:instrText>
        </w:r>
      </w:ins>
      <w:r>
        <w:rPr>
          <w:noProof/>
          <w:webHidden/>
        </w:rPr>
      </w:r>
      <w:r>
        <w:rPr>
          <w:noProof/>
          <w:webHidden/>
        </w:rPr>
        <w:fldChar w:fldCharType="separate"/>
      </w:r>
      <w:ins w:id="1224" w:author="m.kalaitzaki" w:date="2019-05-16T10:07:00Z">
        <w:r>
          <w:rPr>
            <w:noProof/>
            <w:webHidden/>
          </w:rPr>
          <w:t>34</w:t>
        </w:r>
        <w:r>
          <w:rPr>
            <w:noProof/>
            <w:webHidden/>
          </w:rPr>
          <w:fldChar w:fldCharType="end"/>
        </w:r>
        <w:r w:rsidRPr="008D2DF6">
          <w:rPr>
            <w:rStyle w:val="Hyperlink"/>
            <w:noProof/>
          </w:rPr>
          <w:fldChar w:fldCharType="end"/>
        </w:r>
      </w:ins>
    </w:p>
    <w:p w14:paraId="5810AED5" w14:textId="77777777" w:rsidR="00EA1A11" w:rsidRDefault="00EA1A11">
      <w:pPr>
        <w:pStyle w:val="TableofFigures"/>
        <w:tabs>
          <w:tab w:val="right" w:leader="dot" w:pos="9060"/>
        </w:tabs>
        <w:rPr>
          <w:ins w:id="1225" w:author="m.kalaitzaki" w:date="2019-05-16T10:07:00Z"/>
          <w:rFonts w:asciiTheme="minorHAnsi" w:eastAsiaTheme="minorEastAsia" w:hAnsiTheme="minorHAnsi" w:cstheme="minorBidi"/>
          <w:noProof/>
          <w:szCs w:val="22"/>
          <w:lang w:eastAsia="en-US"/>
        </w:rPr>
      </w:pPr>
      <w:ins w:id="122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 Nested elements of element </w:t>
        </w:r>
        <w:r w:rsidRPr="008D2DF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_Toc8893841 \h </w:instrText>
        </w:r>
      </w:ins>
      <w:r>
        <w:rPr>
          <w:noProof/>
          <w:webHidden/>
        </w:rPr>
      </w:r>
      <w:r>
        <w:rPr>
          <w:noProof/>
          <w:webHidden/>
        </w:rPr>
        <w:fldChar w:fldCharType="separate"/>
      </w:r>
      <w:ins w:id="1227" w:author="m.kalaitzaki" w:date="2019-05-16T10:07:00Z">
        <w:r>
          <w:rPr>
            <w:noProof/>
            <w:webHidden/>
          </w:rPr>
          <w:t>34</w:t>
        </w:r>
        <w:r>
          <w:rPr>
            <w:noProof/>
            <w:webHidden/>
          </w:rPr>
          <w:fldChar w:fldCharType="end"/>
        </w:r>
        <w:r w:rsidRPr="008D2DF6">
          <w:rPr>
            <w:rStyle w:val="Hyperlink"/>
            <w:noProof/>
          </w:rPr>
          <w:fldChar w:fldCharType="end"/>
        </w:r>
      </w:ins>
    </w:p>
    <w:p w14:paraId="131007BC" w14:textId="77777777" w:rsidR="00EA1A11" w:rsidRDefault="00EA1A11">
      <w:pPr>
        <w:pStyle w:val="TableofFigures"/>
        <w:tabs>
          <w:tab w:val="right" w:leader="dot" w:pos="9060"/>
        </w:tabs>
        <w:rPr>
          <w:ins w:id="1228" w:author="m.kalaitzaki" w:date="2019-05-16T10:07:00Z"/>
          <w:rFonts w:asciiTheme="minorHAnsi" w:eastAsiaTheme="minorEastAsia" w:hAnsiTheme="minorHAnsi" w:cstheme="minorBidi"/>
          <w:noProof/>
          <w:szCs w:val="22"/>
          <w:lang w:eastAsia="en-US"/>
        </w:rPr>
      </w:pPr>
      <w:ins w:id="122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10: Nested elements of </w:t>
        </w:r>
        <w:r w:rsidRPr="008D2DF6">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_Toc8893842 \h </w:instrText>
        </w:r>
      </w:ins>
      <w:r>
        <w:rPr>
          <w:noProof/>
          <w:webHidden/>
        </w:rPr>
      </w:r>
      <w:r>
        <w:rPr>
          <w:noProof/>
          <w:webHidden/>
        </w:rPr>
        <w:fldChar w:fldCharType="separate"/>
      </w:r>
      <w:ins w:id="1230" w:author="m.kalaitzaki" w:date="2019-05-16T10:07:00Z">
        <w:r>
          <w:rPr>
            <w:noProof/>
            <w:webHidden/>
          </w:rPr>
          <w:t>35</w:t>
        </w:r>
        <w:r>
          <w:rPr>
            <w:noProof/>
            <w:webHidden/>
          </w:rPr>
          <w:fldChar w:fldCharType="end"/>
        </w:r>
        <w:r w:rsidRPr="008D2DF6">
          <w:rPr>
            <w:rStyle w:val="Hyperlink"/>
            <w:noProof/>
          </w:rPr>
          <w:fldChar w:fldCharType="end"/>
        </w:r>
      </w:ins>
    </w:p>
    <w:p w14:paraId="69056F6A" w14:textId="77777777" w:rsidR="00EA1A11" w:rsidRDefault="00EA1A11">
      <w:pPr>
        <w:pStyle w:val="TableofFigures"/>
        <w:tabs>
          <w:tab w:val="right" w:leader="dot" w:pos="9060"/>
        </w:tabs>
        <w:rPr>
          <w:ins w:id="1231" w:author="m.kalaitzaki" w:date="2019-05-16T10:07:00Z"/>
          <w:rFonts w:asciiTheme="minorHAnsi" w:eastAsiaTheme="minorEastAsia" w:hAnsiTheme="minorHAnsi" w:cstheme="minorBidi"/>
          <w:noProof/>
          <w:szCs w:val="22"/>
          <w:lang w:eastAsia="en-US"/>
        </w:rPr>
      </w:pPr>
      <w:ins w:id="123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 Attributes of element </w:t>
        </w:r>
        <w:r w:rsidRPr="008D2DF6">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_Toc8893843 \h </w:instrText>
        </w:r>
      </w:ins>
      <w:r>
        <w:rPr>
          <w:noProof/>
          <w:webHidden/>
        </w:rPr>
      </w:r>
      <w:r>
        <w:rPr>
          <w:noProof/>
          <w:webHidden/>
        </w:rPr>
        <w:fldChar w:fldCharType="separate"/>
      </w:r>
      <w:ins w:id="1233" w:author="m.kalaitzaki" w:date="2019-05-16T10:07:00Z">
        <w:r>
          <w:rPr>
            <w:noProof/>
            <w:webHidden/>
          </w:rPr>
          <w:t>35</w:t>
        </w:r>
        <w:r>
          <w:rPr>
            <w:noProof/>
            <w:webHidden/>
          </w:rPr>
          <w:fldChar w:fldCharType="end"/>
        </w:r>
        <w:r w:rsidRPr="008D2DF6">
          <w:rPr>
            <w:rStyle w:val="Hyperlink"/>
            <w:noProof/>
          </w:rPr>
          <w:fldChar w:fldCharType="end"/>
        </w:r>
      </w:ins>
    </w:p>
    <w:p w14:paraId="10903796" w14:textId="77777777" w:rsidR="00EA1A11" w:rsidRDefault="00EA1A11">
      <w:pPr>
        <w:pStyle w:val="TableofFigures"/>
        <w:tabs>
          <w:tab w:val="right" w:leader="dot" w:pos="9060"/>
        </w:tabs>
        <w:rPr>
          <w:ins w:id="1234" w:author="m.kalaitzaki" w:date="2019-05-16T10:07:00Z"/>
          <w:rFonts w:asciiTheme="minorHAnsi" w:eastAsiaTheme="minorEastAsia" w:hAnsiTheme="minorHAnsi" w:cstheme="minorBidi"/>
          <w:noProof/>
          <w:szCs w:val="22"/>
          <w:lang w:eastAsia="en-US"/>
        </w:rPr>
      </w:pPr>
      <w:ins w:id="123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 Attributes of element </w:t>
        </w:r>
        <w:r w:rsidRPr="008D2DF6">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_Toc8893844 \h </w:instrText>
        </w:r>
      </w:ins>
      <w:r>
        <w:rPr>
          <w:noProof/>
          <w:webHidden/>
        </w:rPr>
      </w:r>
      <w:r>
        <w:rPr>
          <w:noProof/>
          <w:webHidden/>
        </w:rPr>
        <w:fldChar w:fldCharType="separate"/>
      </w:r>
      <w:ins w:id="1236" w:author="m.kalaitzaki" w:date="2019-05-16T10:07:00Z">
        <w:r>
          <w:rPr>
            <w:noProof/>
            <w:webHidden/>
          </w:rPr>
          <w:t>36</w:t>
        </w:r>
        <w:r>
          <w:rPr>
            <w:noProof/>
            <w:webHidden/>
          </w:rPr>
          <w:fldChar w:fldCharType="end"/>
        </w:r>
        <w:r w:rsidRPr="008D2DF6">
          <w:rPr>
            <w:rStyle w:val="Hyperlink"/>
            <w:noProof/>
          </w:rPr>
          <w:fldChar w:fldCharType="end"/>
        </w:r>
      </w:ins>
    </w:p>
    <w:p w14:paraId="07B1358F" w14:textId="77777777" w:rsidR="00EA1A11" w:rsidRDefault="00EA1A11">
      <w:pPr>
        <w:pStyle w:val="TableofFigures"/>
        <w:tabs>
          <w:tab w:val="right" w:leader="dot" w:pos="9060"/>
        </w:tabs>
        <w:rPr>
          <w:ins w:id="1237" w:author="m.kalaitzaki" w:date="2019-05-16T10:07:00Z"/>
          <w:rFonts w:asciiTheme="minorHAnsi" w:eastAsiaTheme="minorEastAsia" w:hAnsiTheme="minorHAnsi" w:cstheme="minorBidi"/>
          <w:noProof/>
          <w:szCs w:val="22"/>
          <w:lang w:eastAsia="en-US"/>
        </w:rPr>
      </w:pPr>
      <w:ins w:id="123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 Nested elements of element </w:t>
        </w:r>
        <w:r w:rsidRPr="008D2DF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_Toc8893845 \h </w:instrText>
        </w:r>
      </w:ins>
      <w:r>
        <w:rPr>
          <w:noProof/>
          <w:webHidden/>
        </w:rPr>
      </w:r>
      <w:r>
        <w:rPr>
          <w:noProof/>
          <w:webHidden/>
        </w:rPr>
        <w:fldChar w:fldCharType="separate"/>
      </w:r>
      <w:ins w:id="1239" w:author="m.kalaitzaki" w:date="2019-05-16T10:07:00Z">
        <w:r>
          <w:rPr>
            <w:noProof/>
            <w:webHidden/>
          </w:rPr>
          <w:t>37</w:t>
        </w:r>
        <w:r>
          <w:rPr>
            <w:noProof/>
            <w:webHidden/>
          </w:rPr>
          <w:fldChar w:fldCharType="end"/>
        </w:r>
        <w:r w:rsidRPr="008D2DF6">
          <w:rPr>
            <w:rStyle w:val="Hyperlink"/>
            <w:noProof/>
          </w:rPr>
          <w:fldChar w:fldCharType="end"/>
        </w:r>
      </w:ins>
    </w:p>
    <w:p w14:paraId="34606E0A" w14:textId="77777777" w:rsidR="00EA1A11" w:rsidRDefault="00EA1A11">
      <w:pPr>
        <w:pStyle w:val="TableofFigures"/>
        <w:tabs>
          <w:tab w:val="right" w:leader="dot" w:pos="9060"/>
        </w:tabs>
        <w:rPr>
          <w:ins w:id="1240" w:author="m.kalaitzaki" w:date="2019-05-16T10:07:00Z"/>
          <w:rFonts w:asciiTheme="minorHAnsi" w:eastAsiaTheme="minorEastAsia" w:hAnsiTheme="minorHAnsi" w:cstheme="minorBidi"/>
          <w:noProof/>
          <w:szCs w:val="22"/>
          <w:lang w:eastAsia="en-US"/>
        </w:rPr>
      </w:pPr>
      <w:ins w:id="124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14: Nested elements of element </w:t>
        </w:r>
        <w:r w:rsidRPr="008D2DF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_Toc8893846 \h </w:instrText>
        </w:r>
      </w:ins>
      <w:r>
        <w:rPr>
          <w:noProof/>
          <w:webHidden/>
        </w:rPr>
      </w:r>
      <w:r>
        <w:rPr>
          <w:noProof/>
          <w:webHidden/>
        </w:rPr>
        <w:fldChar w:fldCharType="separate"/>
      </w:r>
      <w:ins w:id="1242" w:author="m.kalaitzaki" w:date="2019-05-16T10:07:00Z">
        <w:r>
          <w:rPr>
            <w:noProof/>
            <w:webHidden/>
          </w:rPr>
          <w:t>37</w:t>
        </w:r>
        <w:r>
          <w:rPr>
            <w:noProof/>
            <w:webHidden/>
          </w:rPr>
          <w:fldChar w:fldCharType="end"/>
        </w:r>
        <w:r w:rsidRPr="008D2DF6">
          <w:rPr>
            <w:rStyle w:val="Hyperlink"/>
            <w:noProof/>
          </w:rPr>
          <w:fldChar w:fldCharType="end"/>
        </w:r>
      </w:ins>
    </w:p>
    <w:p w14:paraId="726A4D39" w14:textId="77777777" w:rsidR="00EA1A11" w:rsidRDefault="00EA1A11">
      <w:pPr>
        <w:pStyle w:val="TableofFigures"/>
        <w:tabs>
          <w:tab w:val="right" w:leader="dot" w:pos="9060"/>
        </w:tabs>
        <w:rPr>
          <w:ins w:id="1243" w:author="m.kalaitzaki" w:date="2019-05-16T10:07:00Z"/>
          <w:rFonts w:asciiTheme="minorHAnsi" w:eastAsiaTheme="minorEastAsia" w:hAnsiTheme="minorHAnsi" w:cstheme="minorBidi"/>
          <w:noProof/>
          <w:szCs w:val="22"/>
          <w:lang w:eastAsia="en-US"/>
        </w:rPr>
      </w:pPr>
      <w:ins w:id="124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15: Attributes of element </w:t>
        </w:r>
        <w:r w:rsidRPr="008D2DF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_Toc8893847 \h </w:instrText>
        </w:r>
      </w:ins>
      <w:r>
        <w:rPr>
          <w:noProof/>
          <w:webHidden/>
        </w:rPr>
      </w:r>
      <w:r>
        <w:rPr>
          <w:noProof/>
          <w:webHidden/>
        </w:rPr>
        <w:fldChar w:fldCharType="separate"/>
      </w:r>
      <w:ins w:id="1245" w:author="m.kalaitzaki" w:date="2019-05-16T10:07:00Z">
        <w:r>
          <w:rPr>
            <w:noProof/>
            <w:webHidden/>
          </w:rPr>
          <w:t>38</w:t>
        </w:r>
        <w:r>
          <w:rPr>
            <w:noProof/>
            <w:webHidden/>
          </w:rPr>
          <w:fldChar w:fldCharType="end"/>
        </w:r>
        <w:r w:rsidRPr="008D2DF6">
          <w:rPr>
            <w:rStyle w:val="Hyperlink"/>
            <w:noProof/>
          </w:rPr>
          <w:fldChar w:fldCharType="end"/>
        </w:r>
      </w:ins>
    </w:p>
    <w:p w14:paraId="73216A81" w14:textId="77777777" w:rsidR="00EA1A11" w:rsidRDefault="00EA1A11">
      <w:pPr>
        <w:pStyle w:val="TableofFigures"/>
        <w:tabs>
          <w:tab w:val="right" w:leader="dot" w:pos="9060"/>
        </w:tabs>
        <w:rPr>
          <w:ins w:id="1246" w:author="m.kalaitzaki" w:date="2019-05-16T10:07:00Z"/>
          <w:rFonts w:asciiTheme="minorHAnsi" w:eastAsiaTheme="minorEastAsia" w:hAnsiTheme="minorHAnsi" w:cstheme="minorBidi"/>
          <w:noProof/>
          <w:szCs w:val="22"/>
          <w:lang w:eastAsia="en-US"/>
        </w:rPr>
      </w:pPr>
      <w:ins w:id="124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16: Attributes of element </w:t>
        </w:r>
        <w:r w:rsidRPr="008D2DF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_Toc8893848 \h </w:instrText>
        </w:r>
      </w:ins>
      <w:r>
        <w:rPr>
          <w:noProof/>
          <w:webHidden/>
        </w:rPr>
      </w:r>
      <w:r>
        <w:rPr>
          <w:noProof/>
          <w:webHidden/>
        </w:rPr>
        <w:fldChar w:fldCharType="separate"/>
      </w:r>
      <w:ins w:id="1248" w:author="m.kalaitzaki" w:date="2019-05-16T10:07:00Z">
        <w:r>
          <w:rPr>
            <w:noProof/>
            <w:webHidden/>
          </w:rPr>
          <w:t>39</w:t>
        </w:r>
        <w:r>
          <w:rPr>
            <w:noProof/>
            <w:webHidden/>
          </w:rPr>
          <w:fldChar w:fldCharType="end"/>
        </w:r>
        <w:r w:rsidRPr="008D2DF6">
          <w:rPr>
            <w:rStyle w:val="Hyperlink"/>
            <w:noProof/>
          </w:rPr>
          <w:fldChar w:fldCharType="end"/>
        </w:r>
      </w:ins>
    </w:p>
    <w:p w14:paraId="63FFDF28" w14:textId="77777777" w:rsidR="00EA1A11" w:rsidRDefault="00EA1A11">
      <w:pPr>
        <w:pStyle w:val="TableofFigures"/>
        <w:tabs>
          <w:tab w:val="right" w:leader="dot" w:pos="9060"/>
        </w:tabs>
        <w:rPr>
          <w:ins w:id="1249" w:author="m.kalaitzaki" w:date="2019-05-16T10:07:00Z"/>
          <w:rFonts w:asciiTheme="minorHAnsi" w:eastAsiaTheme="minorEastAsia" w:hAnsiTheme="minorHAnsi" w:cstheme="minorBidi"/>
          <w:noProof/>
          <w:szCs w:val="22"/>
          <w:lang w:eastAsia="en-US"/>
        </w:rPr>
      </w:pPr>
      <w:ins w:id="125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17: Nested elements of element </w:t>
        </w:r>
        <w:r w:rsidRPr="008D2DF6">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_Toc8893849 \h </w:instrText>
        </w:r>
      </w:ins>
      <w:r>
        <w:rPr>
          <w:noProof/>
          <w:webHidden/>
        </w:rPr>
      </w:r>
      <w:r>
        <w:rPr>
          <w:noProof/>
          <w:webHidden/>
        </w:rPr>
        <w:fldChar w:fldCharType="separate"/>
      </w:r>
      <w:ins w:id="1251" w:author="m.kalaitzaki" w:date="2019-05-16T10:07:00Z">
        <w:r>
          <w:rPr>
            <w:noProof/>
            <w:webHidden/>
          </w:rPr>
          <w:t>39</w:t>
        </w:r>
        <w:r>
          <w:rPr>
            <w:noProof/>
            <w:webHidden/>
          </w:rPr>
          <w:fldChar w:fldCharType="end"/>
        </w:r>
        <w:r w:rsidRPr="008D2DF6">
          <w:rPr>
            <w:rStyle w:val="Hyperlink"/>
            <w:noProof/>
          </w:rPr>
          <w:fldChar w:fldCharType="end"/>
        </w:r>
      </w:ins>
    </w:p>
    <w:p w14:paraId="6A20EAF4" w14:textId="77777777" w:rsidR="00EA1A11" w:rsidRDefault="00EA1A11">
      <w:pPr>
        <w:pStyle w:val="TableofFigures"/>
        <w:tabs>
          <w:tab w:val="right" w:leader="dot" w:pos="9060"/>
        </w:tabs>
        <w:rPr>
          <w:ins w:id="1252" w:author="m.kalaitzaki" w:date="2019-05-16T10:07:00Z"/>
          <w:rFonts w:asciiTheme="minorHAnsi" w:eastAsiaTheme="minorEastAsia" w:hAnsiTheme="minorHAnsi" w:cstheme="minorBidi"/>
          <w:noProof/>
          <w:szCs w:val="22"/>
          <w:lang w:eastAsia="en-US"/>
        </w:rPr>
      </w:pPr>
      <w:ins w:id="125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18: Nested elements of element </w:t>
        </w:r>
        <w:r w:rsidRPr="008D2DF6">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_Toc8893850 \h </w:instrText>
        </w:r>
      </w:ins>
      <w:r>
        <w:rPr>
          <w:noProof/>
          <w:webHidden/>
        </w:rPr>
      </w:r>
      <w:r>
        <w:rPr>
          <w:noProof/>
          <w:webHidden/>
        </w:rPr>
        <w:fldChar w:fldCharType="separate"/>
      </w:r>
      <w:ins w:id="1254" w:author="m.kalaitzaki" w:date="2019-05-16T10:07:00Z">
        <w:r>
          <w:rPr>
            <w:noProof/>
            <w:webHidden/>
          </w:rPr>
          <w:t>44</w:t>
        </w:r>
        <w:r>
          <w:rPr>
            <w:noProof/>
            <w:webHidden/>
          </w:rPr>
          <w:fldChar w:fldCharType="end"/>
        </w:r>
        <w:r w:rsidRPr="008D2DF6">
          <w:rPr>
            <w:rStyle w:val="Hyperlink"/>
            <w:noProof/>
          </w:rPr>
          <w:fldChar w:fldCharType="end"/>
        </w:r>
      </w:ins>
    </w:p>
    <w:p w14:paraId="0BE2824A" w14:textId="77777777" w:rsidR="00EA1A11" w:rsidRDefault="00EA1A11">
      <w:pPr>
        <w:pStyle w:val="TableofFigures"/>
        <w:tabs>
          <w:tab w:val="right" w:leader="dot" w:pos="9060"/>
        </w:tabs>
        <w:rPr>
          <w:ins w:id="1255" w:author="m.kalaitzaki" w:date="2019-05-16T10:07:00Z"/>
          <w:rFonts w:asciiTheme="minorHAnsi" w:eastAsiaTheme="minorEastAsia" w:hAnsiTheme="minorHAnsi" w:cstheme="minorBidi"/>
          <w:noProof/>
          <w:szCs w:val="22"/>
          <w:lang w:eastAsia="en-US"/>
        </w:rPr>
      </w:pPr>
      <w:ins w:id="125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19: Attributes of </w:t>
        </w:r>
        <w:r w:rsidRPr="008D2DF6">
          <w:rPr>
            <w:rStyle w:val="Hyperlink"/>
            <w:rFonts w:ascii="Courier New" w:hAnsi="Courier New" w:cs="Courier New"/>
            <w:i/>
            <w:noProof/>
          </w:rPr>
          <w:t>&lt;custom_attributes/&gt;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_Toc8893851 \h </w:instrText>
        </w:r>
      </w:ins>
      <w:r>
        <w:rPr>
          <w:noProof/>
          <w:webHidden/>
        </w:rPr>
      </w:r>
      <w:r>
        <w:rPr>
          <w:noProof/>
          <w:webHidden/>
        </w:rPr>
        <w:fldChar w:fldCharType="separate"/>
      </w:r>
      <w:ins w:id="1257" w:author="m.kalaitzaki" w:date="2019-05-16T10:07:00Z">
        <w:r>
          <w:rPr>
            <w:noProof/>
            <w:webHidden/>
          </w:rPr>
          <w:t>44</w:t>
        </w:r>
        <w:r>
          <w:rPr>
            <w:noProof/>
            <w:webHidden/>
          </w:rPr>
          <w:fldChar w:fldCharType="end"/>
        </w:r>
        <w:r w:rsidRPr="008D2DF6">
          <w:rPr>
            <w:rStyle w:val="Hyperlink"/>
            <w:noProof/>
          </w:rPr>
          <w:fldChar w:fldCharType="end"/>
        </w:r>
      </w:ins>
    </w:p>
    <w:p w14:paraId="0BACF6BA" w14:textId="77777777" w:rsidR="00EA1A11" w:rsidRDefault="00EA1A11">
      <w:pPr>
        <w:pStyle w:val="TableofFigures"/>
        <w:tabs>
          <w:tab w:val="right" w:leader="dot" w:pos="9060"/>
        </w:tabs>
        <w:rPr>
          <w:ins w:id="1258" w:author="m.kalaitzaki" w:date="2019-05-16T10:07:00Z"/>
          <w:rFonts w:asciiTheme="minorHAnsi" w:eastAsiaTheme="minorEastAsia" w:hAnsiTheme="minorHAnsi" w:cstheme="minorBidi"/>
          <w:noProof/>
          <w:szCs w:val="22"/>
          <w:lang w:eastAsia="en-US"/>
        </w:rPr>
      </w:pPr>
      <w:ins w:id="125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20: Nested elements of element </w:t>
        </w:r>
        <w:r w:rsidRPr="008D2DF6">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_Toc8893852 \h </w:instrText>
        </w:r>
      </w:ins>
      <w:r>
        <w:rPr>
          <w:noProof/>
          <w:webHidden/>
        </w:rPr>
      </w:r>
      <w:r>
        <w:rPr>
          <w:noProof/>
          <w:webHidden/>
        </w:rPr>
        <w:fldChar w:fldCharType="separate"/>
      </w:r>
      <w:ins w:id="1260" w:author="m.kalaitzaki" w:date="2019-05-16T10:07:00Z">
        <w:r>
          <w:rPr>
            <w:noProof/>
            <w:webHidden/>
          </w:rPr>
          <w:t>45</w:t>
        </w:r>
        <w:r>
          <w:rPr>
            <w:noProof/>
            <w:webHidden/>
          </w:rPr>
          <w:fldChar w:fldCharType="end"/>
        </w:r>
        <w:r w:rsidRPr="008D2DF6">
          <w:rPr>
            <w:rStyle w:val="Hyperlink"/>
            <w:noProof/>
          </w:rPr>
          <w:fldChar w:fldCharType="end"/>
        </w:r>
      </w:ins>
    </w:p>
    <w:p w14:paraId="0581E6A3" w14:textId="77777777" w:rsidR="00EA1A11" w:rsidRDefault="00EA1A11">
      <w:pPr>
        <w:pStyle w:val="TableofFigures"/>
        <w:tabs>
          <w:tab w:val="right" w:leader="dot" w:pos="9060"/>
        </w:tabs>
        <w:rPr>
          <w:ins w:id="1261" w:author="m.kalaitzaki" w:date="2019-05-16T10:07:00Z"/>
          <w:rFonts w:asciiTheme="minorHAnsi" w:eastAsiaTheme="minorEastAsia" w:hAnsiTheme="minorHAnsi" w:cstheme="minorBidi"/>
          <w:noProof/>
          <w:szCs w:val="22"/>
          <w:lang w:eastAsia="en-US"/>
        </w:rPr>
      </w:pPr>
      <w:ins w:id="126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21: Attributes of </w:t>
        </w:r>
        <w:r w:rsidRPr="008D2DF6">
          <w:rPr>
            <w:rStyle w:val="Hyperlink"/>
            <w:rFonts w:ascii="Courier New" w:hAnsi="Courier New" w:cs="Courier New"/>
            <w:i/>
            <w:noProof/>
          </w:rPr>
          <w:t>&lt;string/&gt;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_Toc8893853 \h </w:instrText>
        </w:r>
      </w:ins>
      <w:r>
        <w:rPr>
          <w:noProof/>
          <w:webHidden/>
        </w:rPr>
      </w:r>
      <w:r>
        <w:rPr>
          <w:noProof/>
          <w:webHidden/>
        </w:rPr>
        <w:fldChar w:fldCharType="separate"/>
      </w:r>
      <w:ins w:id="1263" w:author="m.kalaitzaki" w:date="2019-05-16T10:07:00Z">
        <w:r>
          <w:rPr>
            <w:noProof/>
            <w:webHidden/>
          </w:rPr>
          <w:t>45</w:t>
        </w:r>
        <w:r>
          <w:rPr>
            <w:noProof/>
            <w:webHidden/>
          </w:rPr>
          <w:fldChar w:fldCharType="end"/>
        </w:r>
        <w:r w:rsidRPr="008D2DF6">
          <w:rPr>
            <w:rStyle w:val="Hyperlink"/>
            <w:noProof/>
          </w:rPr>
          <w:fldChar w:fldCharType="end"/>
        </w:r>
      </w:ins>
    </w:p>
    <w:p w14:paraId="63799D01" w14:textId="77777777" w:rsidR="00EA1A11" w:rsidRDefault="00EA1A11">
      <w:pPr>
        <w:pStyle w:val="TableofFigures"/>
        <w:tabs>
          <w:tab w:val="right" w:leader="dot" w:pos="9060"/>
        </w:tabs>
        <w:rPr>
          <w:ins w:id="1264" w:author="m.kalaitzaki" w:date="2019-05-16T10:07:00Z"/>
          <w:rFonts w:asciiTheme="minorHAnsi" w:eastAsiaTheme="minorEastAsia" w:hAnsiTheme="minorHAnsi" w:cstheme="minorBidi"/>
          <w:noProof/>
          <w:szCs w:val="22"/>
          <w:lang w:eastAsia="en-US"/>
        </w:rPr>
      </w:pPr>
      <w:ins w:id="126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22: Attributes of </w:t>
        </w:r>
        <w:r w:rsidRPr="008D2DF6">
          <w:rPr>
            <w:rStyle w:val="Hyperlink"/>
            <w:rFonts w:ascii="Courier New" w:hAnsi="Courier New" w:cs="Courier New"/>
            <w:i/>
            <w:noProof/>
          </w:rPr>
          <w:t>&lt;real/&gt;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_Toc8893854 \h </w:instrText>
        </w:r>
      </w:ins>
      <w:r>
        <w:rPr>
          <w:noProof/>
          <w:webHidden/>
        </w:rPr>
      </w:r>
      <w:r>
        <w:rPr>
          <w:noProof/>
          <w:webHidden/>
        </w:rPr>
        <w:fldChar w:fldCharType="separate"/>
      </w:r>
      <w:ins w:id="1266" w:author="m.kalaitzaki" w:date="2019-05-16T10:07:00Z">
        <w:r>
          <w:rPr>
            <w:noProof/>
            <w:webHidden/>
          </w:rPr>
          <w:t>45</w:t>
        </w:r>
        <w:r>
          <w:rPr>
            <w:noProof/>
            <w:webHidden/>
          </w:rPr>
          <w:fldChar w:fldCharType="end"/>
        </w:r>
        <w:r w:rsidRPr="008D2DF6">
          <w:rPr>
            <w:rStyle w:val="Hyperlink"/>
            <w:noProof/>
          </w:rPr>
          <w:fldChar w:fldCharType="end"/>
        </w:r>
      </w:ins>
    </w:p>
    <w:p w14:paraId="4B892C7E" w14:textId="77777777" w:rsidR="00EA1A11" w:rsidRDefault="00EA1A11">
      <w:pPr>
        <w:pStyle w:val="TableofFigures"/>
        <w:tabs>
          <w:tab w:val="right" w:leader="dot" w:pos="9060"/>
        </w:tabs>
        <w:rPr>
          <w:ins w:id="1267" w:author="m.kalaitzaki" w:date="2019-05-16T10:07:00Z"/>
          <w:rFonts w:asciiTheme="minorHAnsi" w:eastAsiaTheme="minorEastAsia" w:hAnsiTheme="minorHAnsi" w:cstheme="minorBidi"/>
          <w:noProof/>
          <w:szCs w:val="22"/>
          <w:lang w:eastAsia="en-US"/>
        </w:rPr>
      </w:pPr>
      <w:ins w:id="126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23: Attributes of </w:t>
        </w:r>
        <w:r w:rsidRPr="008D2DF6">
          <w:rPr>
            <w:rStyle w:val="Hyperlink"/>
            <w:rFonts w:ascii="Courier New" w:hAnsi="Courier New" w:cs="Courier New"/>
            <w:i/>
            <w:noProof/>
          </w:rPr>
          <w:t>&lt;integer/&gt;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_Toc8893855 \h </w:instrText>
        </w:r>
      </w:ins>
      <w:r>
        <w:rPr>
          <w:noProof/>
          <w:webHidden/>
        </w:rPr>
      </w:r>
      <w:r>
        <w:rPr>
          <w:noProof/>
          <w:webHidden/>
        </w:rPr>
        <w:fldChar w:fldCharType="separate"/>
      </w:r>
      <w:ins w:id="1269" w:author="m.kalaitzaki" w:date="2019-05-16T10:07:00Z">
        <w:r>
          <w:rPr>
            <w:noProof/>
            <w:webHidden/>
          </w:rPr>
          <w:t>45</w:t>
        </w:r>
        <w:r>
          <w:rPr>
            <w:noProof/>
            <w:webHidden/>
          </w:rPr>
          <w:fldChar w:fldCharType="end"/>
        </w:r>
        <w:r w:rsidRPr="008D2DF6">
          <w:rPr>
            <w:rStyle w:val="Hyperlink"/>
            <w:noProof/>
          </w:rPr>
          <w:fldChar w:fldCharType="end"/>
        </w:r>
      </w:ins>
    </w:p>
    <w:p w14:paraId="687CC4A6" w14:textId="77777777" w:rsidR="00EA1A11" w:rsidRDefault="00EA1A11">
      <w:pPr>
        <w:pStyle w:val="TableofFigures"/>
        <w:tabs>
          <w:tab w:val="right" w:leader="dot" w:pos="9060"/>
        </w:tabs>
        <w:rPr>
          <w:ins w:id="1270" w:author="m.kalaitzaki" w:date="2019-05-16T10:07:00Z"/>
          <w:rFonts w:asciiTheme="minorHAnsi" w:eastAsiaTheme="minorEastAsia" w:hAnsiTheme="minorHAnsi" w:cstheme="minorBidi"/>
          <w:noProof/>
          <w:szCs w:val="22"/>
          <w:lang w:eastAsia="en-US"/>
        </w:rPr>
      </w:pPr>
      <w:ins w:id="127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24: Attributes of </w:t>
        </w:r>
        <w:r w:rsidRPr="008D2DF6">
          <w:rPr>
            <w:rStyle w:val="Hyperlink"/>
            <w:rFonts w:ascii="Courier New" w:hAnsi="Courier New" w:cs="Courier New"/>
            <w:i/>
            <w:noProof/>
          </w:rPr>
          <w:t>&lt;string_list/&gt;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_Toc8893856 \h </w:instrText>
        </w:r>
      </w:ins>
      <w:r>
        <w:rPr>
          <w:noProof/>
          <w:webHidden/>
        </w:rPr>
      </w:r>
      <w:r>
        <w:rPr>
          <w:noProof/>
          <w:webHidden/>
        </w:rPr>
        <w:fldChar w:fldCharType="separate"/>
      </w:r>
      <w:ins w:id="1272" w:author="m.kalaitzaki" w:date="2019-05-16T10:07:00Z">
        <w:r>
          <w:rPr>
            <w:noProof/>
            <w:webHidden/>
          </w:rPr>
          <w:t>45</w:t>
        </w:r>
        <w:r>
          <w:rPr>
            <w:noProof/>
            <w:webHidden/>
          </w:rPr>
          <w:fldChar w:fldCharType="end"/>
        </w:r>
        <w:r w:rsidRPr="008D2DF6">
          <w:rPr>
            <w:rStyle w:val="Hyperlink"/>
            <w:noProof/>
          </w:rPr>
          <w:fldChar w:fldCharType="end"/>
        </w:r>
      </w:ins>
    </w:p>
    <w:p w14:paraId="1590FD35" w14:textId="77777777" w:rsidR="00EA1A11" w:rsidRDefault="00EA1A11">
      <w:pPr>
        <w:pStyle w:val="TableofFigures"/>
        <w:tabs>
          <w:tab w:val="right" w:leader="dot" w:pos="9060"/>
        </w:tabs>
        <w:rPr>
          <w:ins w:id="1273" w:author="m.kalaitzaki" w:date="2019-05-16T10:07:00Z"/>
          <w:rFonts w:asciiTheme="minorHAnsi" w:eastAsiaTheme="minorEastAsia" w:hAnsiTheme="minorHAnsi" w:cstheme="minorBidi"/>
          <w:noProof/>
          <w:szCs w:val="22"/>
          <w:lang w:eastAsia="en-US"/>
        </w:rPr>
      </w:pPr>
      <w:ins w:id="127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25: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string_list</w:t>
        </w:r>
        <w:r w:rsidRPr="008D2DF6">
          <w:rPr>
            <w:rStyle w:val="Hyperlink"/>
            <w:noProof/>
          </w:rPr>
          <w:t>/&gt;</w:t>
        </w:r>
        <w:r>
          <w:rPr>
            <w:noProof/>
            <w:webHidden/>
          </w:rPr>
          <w:tab/>
        </w:r>
        <w:r>
          <w:rPr>
            <w:noProof/>
            <w:webHidden/>
          </w:rPr>
          <w:fldChar w:fldCharType="begin"/>
        </w:r>
        <w:r>
          <w:rPr>
            <w:noProof/>
            <w:webHidden/>
          </w:rPr>
          <w:instrText xml:space="preserve"> PAGEREF _Toc8893857 \h </w:instrText>
        </w:r>
      </w:ins>
      <w:r>
        <w:rPr>
          <w:noProof/>
          <w:webHidden/>
        </w:rPr>
      </w:r>
      <w:r>
        <w:rPr>
          <w:noProof/>
          <w:webHidden/>
        </w:rPr>
        <w:fldChar w:fldCharType="separate"/>
      </w:r>
      <w:ins w:id="1275" w:author="m.kalaitzaki" w:date="2019-05-16T10:07:00Z">
        <w:r>
          <w:rPr>
            <w:noProof/>
            <w:webHidden/>
          </w:rPr>
          <w:t>46</w:t>
        </w:r>
        <w:r>
          <w:rPr>
            <w:noProof/>
            <w:webHidden/>
          </w:rPr>
          <w:fldChar w:fldCharType="end"/>
        </w:r>
        <w:r w:rsidRPr="008D2DF6">
          <w:rPr>
            <w:rStyle w:val="Hyperlink"/>
            <w:noProof/>
          </w:rPr>
          <w:fldChar w:fldCharType="end"/>
        </w:r>
      </w:ins>
    </w:p>
    <w:p w14:paraId="764E991E" w14:textId="77777777" w:rsidR="00EA1A11" w:rsidRDefault="00EA1A11">
      <w:pPr>
        <w:pStyle w:val="TableofFigures"/>
        <w:tabs>
          <w:tab w:val="right" w:leader="dot" w:pos="9060"/>
        </w:tabs>
        <w:rPr>
          <w:ins w:id="1276" w:author="m.kalaitzaki" w:date="2019-05-16T10:07:00Z"/>
          <w:rFonts w:asciiTheme="minorHAnsi" w:eastAsiaTheme="minorEastAsia" w:hAnsiTheme="minorHAnsi" w:cstheme="minorBidi"/>
          <w:noProof/>
          <w:szCs w:val="22"/>
          <w:lang w:eastAsia="en-US"/>
        </w:rPr>
      </w:pPr>
      <w:ins w:id="127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26: Attributes of </w:t>
        </w:r>
        <w:r w:rsidRPr="008D2DF6">
          <w:rPr>
            <w:rStyle w:val="Hyperlink"/>
            <w:rFonts w:ascii="Courier New" w:hAnsi="Courier New" w:cs="Courier New"/>
            <w:i/>
            <w:noProof/>
          </w:rPr>
          <w:t>&lt;real_list/&gt;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_Toc8893858 \h </w:instrText>
        </w:r>
      </w:ins>
      <w:r>
        <w:rPr>
          <w:noProof/>
          <w:webHidden/>
        </w:rPr>
      </w:r>
      <w:r>
        <w:rPr>
          <w:noProof/>
          <w:webHidden/>
        </w:rPr>
        <w:fldChar w:fldCharType="separate"/>
      </w:r>
      <w:ins w:id="1278" w:author="m.kalaitzaki" w:date="2019-05-16T10:07:00Z">
        <w:r>
          <w:rPr>
            <w:noProof/>
            <w:webHidden/>
          </w:rPr>
          <w:t>46</w:t>
        </w:r>
        <w:r>
          <w:rPr>
            <w:noProof/>
            <w:webHidden/>
          </w:rPr>
          <w:fldChar w:fldCharType="end"/>
        </w:r>
        <w:r w:rsidRPr="008D2DF6">
          <w:rPr>
            <w:rStyle w:val="Hyperlink"/>
            <w:noProof/>
          </w:rPr>
          <w:fldChar w:fldCharType="end"/>
        </w:r>
      </w:ins>
    </w:p>
    <w:p w14:paraId="4054FCF3" w14:textId="77777777" w:rsidR="00EA1A11" w:rsidRDefault="00EA1A11">
      <w:pPr>
        <w:pStyle w:val="TableofFigures"/>
        <w:tabs>
          <w:tab w:val="right" w:leader="dot" w:pos="9060"/>
        </w:tabs>
        <w:rPr>
          <w:ins w:id="1279" w:author="m.kalaitzaki" w:date="2019-05-16T10:07:00Z"/>
          <w:rFonts w:asciiTheme="minorHAnsi" w:eastAsiaTheme="minorEastAsia" w:hAnsiTheme="minorHAnsi" w:cstheme="minorBidi"/>
          <w:noProof/>
          <w:szCs w:val="22"/>
          <w:lang w:eastAsia="en-US"/>
        </w:rPr>
      </w:pPr>
      <w:ins w:id="128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27: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real_list</w:t>
        </w:r>
        <w:r w:rsidRPr="008D2DF6">
          <w:rPr>
            <w:rStyle w:val="Hyperlink"/>
            <w:noProof/>
          </w:rPr>
          <w:t>/&gt;</w:t>
        </w:r>
        <w:r>
          <w:rPr>
            <w:noProof/>
            <w:webHidden/>
          </w:rPr>
          <w:tab/>
        </w:r>
        <w:r>
          <w:rPr>
            <w:noProof/>
            <w:webHidden/>
          </w:rPr>
          <w:fldChar w:fldCharType="begin"/>
        </w:r>
        <w:r>
          <w:rPr>
            <w:noProof/>
            <w:webHidden/>
          </w:rPr>
          <w:instrText xml:space="preserve"> PAGEREF _Toc8893859 \h </w:instrText>
        </w:r>
      </w:ins>
      <w:r>
        <w:rPr>
          <w:noProof/>
          <w:webHidden/>
        </w:rPr>
      </w:r>
      <w:r>
        <w:rPr>
          <w:noProof/>
          <w:webHidden/>
        </w:rPr>
        <w:fldChar w:fldCharType="separate"/>
      </w:r>
      <w:ins w:id="1281" w:author="m.kalaitzaki" w:date="2019-05-16T10:07:00Z">
        <w:r>
          <w:rPr>
            <w:noProof/>
            <w:webHidden/>
          </w:rPr>
          <w:t>46</w:t>
        </w:r>
        <w:r>
          <w:rPr>
            <w:noProof/>
            <w:webHidden/>
          </w:rPr>
          <w:fldChar w:fldCharType="end"/>
        </w:r>
        <w:r w:rsidRPr="008D2DF6">
          <w:rPr>
            <w:rStyle w:val="Hyperlink"/>
            <w:noProof/>
          </w:rPr>
          <w:fldChar w:fldCharType="end"/>
        </w:r>
      </w:ins>
    </w:p>
    <w:p w14:paraId="1778C33B" w14:textId="77777777" w:rsidR="00EA1A11" w:rsidRDefault="00EA1A11">
      <w:pPr>
        <w:pStyle w:val="TableofFigures"/>
        <w:tabs>
          <w:tab w:val="right" w:leader="dot" w:pos="9060"/>
        </w:tabs>
        <w:rPr>
          <w:ins w:id="1282" w:author="m.kalaitzaki" w:date="2019-05-16T10:07:00Z"/>
          <w:rFonts w:asciiTheme="minorHAnsi" w:eastAsiaTheme="minorEastAsia" w:hAnsiTheme="minorHAnsi" w:cstheme="minorBidi"/>
          <w:noProof/>
          <w:szCs w:val="22"/>
          <w:lang w:eastAsia="en-US"/>
        </w:rPr>
      </w:pPr>
      <w:ins w:id="128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28: Attributes of </w:t>
        </w:r>
        <w:r w:rsidRPr="008D2DF6">
          <w:rPr>
            <w:rStyle w:val="Hyperlink"/>
            <w:rFonts w:ascii="Courier New" w:hAnsi="Courier New" w:cs="Courier New"/>
            <w:i/>
            <w:noProof/>
          </w:rPr>
          <w:t>&lt;int_list/&gt;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_Toc8893860 \h </w:instrText>
        </w:r>
      </w:ins>
      <w:r>
        <w:rPr>
          <w:noProof/>
          <w:webHidden/>
        </w:rPr>
      </w:r>
      <w:r>
        <w:rPr>
          <w:noProof/>
          <w:webHidden/>
        </w:rPr>
        <w:fldChar w:fldCharType="separate"/>
      </w:r>
      <w:ins w:id="1284" w:author="m.kalaitzaki" w:date="2019-05-16T10:07:00Z">
        <w:r>
          <w:rPr>
            <w:noProof/>
            <w:webHidden/>
          </w:rPr>
          <w:t>46</w:t>
        </w:r>
        <w:r>
          <w:rPr>
            <w:noProof/>
            <w:webHidden/>
          </w:rPr>
          <w:fldChar w:fldCharType="end"/>
        </w:r>
        <w:r w:rsidRPr="008D2DF6">
          <w:rPr>
            <w:rStyle w:val="Hyperlink"/>
            <w:noProof/>
          </w:rPr>
          <w:fldChar w:fldCharType="end"/>
        </w:r>
      </w:ins>
    </w:p>
    <w:p w14:paraId="0EE676D1" w14:textId="77777777" w:rsidR="00EA1A11" w:rsidRDefault="00EA1A11">
      <w:pPr>
        <w:pStyle w:val="TableofFigures"/>
        <w:tabs>
          <w:tab w:val="right" w:leader="dot" w:pos="9060"/>
        </w:tabs>
        <w:rPr>
          <w:ins w:id="1285" w:author="m.kalaitzaki" w:date="2019-05-16T10:07:00Z"/>
          <w:rFonts w:asciiTheme="minorHAnsi" w:eastAsiaTheme="minorEastAsia" w:hAnsiTheme="minorHAnsi" w:cstheme="minorBidi"/>
          <w:noProof/>
          <w:szCs w:val="22"/>
          <w:lang w:eastAsia="en-US"/>
        </w:rPr>
      </w:pPr>
      <w:ins w:id="128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29: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real_list/</w:t>
        </w:r>
        <w:r w:rsidRPr="008D2DF6">
          <w:rPr>
            <w:rStyle w:val="Hyperlink"/>
            <w:noProof/>
          </w:rPr>
          <w:t>&gt;</w:t>
        </w:r>
        <w:r>
          <w:rPr>
            <w:noProof/>
            <w:webHidden/>
          </w:rPr>
          <w:tab/>
        </w:r>
        <w:r>
          <w:rPr>
            <w:noProof/>
            <w:webHidden/>
          </w:rPr>
          <w:fldChar w:fldCharType="begin"/>
        </w:r>
        <w:r>
          <w:rPr>
            <w:noProof/>
            <w:webHidden/>
          </w:rPr>
          <w:instrText xml:space="preserve"> PAGEREF _Toc8893861 \h </w:instrText>
        </w:r>
      </w:ins>
      <w:r>
        <w:rPr>
          <w:noProof/>
          <w:webHidden/>
        </w:rPr>
      </w:r>
      <w:r>
        <w:rPr>
          <w:noProof/>
          <w:webHidden/>
        </w:rPr>
        <w:fldChar w:fldCharType="separate"/>
      </w:r>
      <w:ins w:id="1287" w:author="m.kalaitzaki" w:date="2019-05-16T10:07:00Z">
        <w:r>
          <w:rPr>
            <w:noProof/>
            <w:webHidden/>
          </w:rPr>
          <w:t>46</w:t>
        </w:r>
        <w:r>
          <w:rPr>
            <w:noProof/>
            <w:webHidden/>
          </w:rPr>
          <w:fldChar w:fldCharType="end"/>
        </w:r>
        <w:r w:rsidRPr="008D2DF6">
          <w:rPr>
            <w:rStyle w:val="Hyperlink"/>
            <w:noProof/>
          </w:rPr>
          <w:fldChar w:fldCharType="end"/>
        </w:r>
      </w:ins>
    </w:p>
    <w:p w14:paraId="3A68F53C" w14:textId="77777777" w:rsidR="00EA1A11" w:rsidRDefault="00EA1A11">
      <w:pPr>
        <w:pStyle w:val="TableofFigures"/>
        <w:tabs>
          <w:tab w:val="right" w:leader="dot" w:pos="9060"/>
        </w:tabs>
        <w:rPr>
          <w:ins w:id="1288" w:author="m.kalaitzaki" w:date="2019-05-16T10:07:00Z"/>
          <w:rFonts w:asciiTheme="minorHAnsi" w:eastAsiaTheme="minorEastAsia" w:hAnsiTheme="minorHAnsi" w:cstheme="minorBidi"/>
          <w:noProof/>
          <w:szCs w:val="22"/>
          <w:lang w:eastAsia="en-US"/>
        </w:rPr>
      </w:pPr>
      <w:ins w:id="128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30: Attributes of element </w:t>
        </w:r>
        <w:r w:rsidRPr="008D2DF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_Toc8893862 \h </w:instrText>
        </w:r>
      </w:ins>
      <w:r>
        <w:rPr>
          <w:noProof/>
          <w:webHidden/>
        </w:rPr>
      </w:r>
      <w:r>
        <w:rPr>
          <w:noProof/>
          <w:webHidden/>
        </w:rPr>
        <w:fldChar w:fldCharType="separate"/>
      </w:r>
      <w:ins w:id="1290" w:author="m.kalaitzaki" w:date="2019-05-16T10:07:00Z">
        <w:r>
          <w:rPr>
            <w:noProof/>
            <w:webHidden/>
          </w:rPr>
          <w:t>50</w:t>
        </w:r>
        <w:r>
          <w:rPr>
            <w:noProof/>
            <w:webHidden/>
          </w:rPr>
          <w:fldChar w:fldCharType="end"/>
        </w:r>
        <w:r w:rsidRPr="008D2DF6">
          <w:rPr>
            <w:rStyle w:val="Hyperlink"/>
            <w:noProof/>
          </w:rPr>
          <w:fldChar w:fldCharType="end"/>
        </w:r>
      </w:ins>
    </w:p>
    <w:p w14:paraId="6794D94F" w14:textId="77777777" w:rsidR="00EA1A11" w:rsidRDefault="00EA1A11">
      <w:pPr>
        <w:pStyle w:val="TableofFigures"/>
        <w:tabs>
          <w:tab w:val="right" w:leader="dot" w:pos="9060"/>
        </w:tabs>
        <w:rPr>
          <w:ins w:id="1291" w:author="m.kalaitzaki" w:date="2019-05-16T10:07:00Z"/>
          <w:rFonts w:asciiTheme="minorHAnsi" w:eastAsiaTheme="minorEastAsia" w:hAnsiTheme="minorHAnsi" w:cstheme="minorBidi"/>
          <w:noProof/>
          <w:szCs w:val="22"/>
          <w:lang w:eastAsia="en-US"/>
        </w:rPr>
      </w:pPr>
      <w:ins w:id="129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31: Text values of element </w:t>
        </w:r>
        <w:r w:rsidRPr="008D2DF6">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_Toc8893863 \h </w:instrText>
        </w:r>
      </w:ins>
      <w:r>
        <w:rPr>
          <w:noProof/>
          <w:webHidden/>
        </w:rPr>
      </w:r>
      <w:r>
        <w:rPr>
          <w:noProof/>
          <w:webHidden/>
        </w:rPr>
        <w:fldChar w:fldCharType="separate"/>
      </w:r>
      <w:ins w:id="1293" w:author="m.kalaitzaki" w:date="2019-05-16T10:07:00Z">
        <w:r>
          <w:rPr>
            <w:noProof/>
            <w:webHidden/>
          </w:rPr>
          <w:t>51</w:t>
        </w:r>
        <w:r>
          <w:rPr>
            <w:noProof/>
            <w:webHidden/>
          </w:rPr>
          <w:fldChar w:fldCharType="end"/>
        </w:r>
        <w:r w:rsidRPr="008D2DF6">
          <w:rPr>
            <w:rStyle w:val="Hyperlink"/>
            <w:noProof/>
          </w:rPr>
          <w:fldChar w:fldCharType="end"/>
        </w:r>
      </w:ins>
    </w:p>
    <w:p w14:paraId="546195B9" w14:textId="77777777" w:rsidR="00EA1A11" w:rsidRDefault="00EA1A11">
      <w:pPr>
        <w:pStyle w:val="TableofFigures"/>
        <w:tabs>
          <w:tab w:val="right" w:leader="dot" w:pos="9060"/>
        </w:tabs>
        <w:rPr>
          <w:ins w:id="1294" w:author="m.kalaitzaki" w:date="2019-05-16T10:07:00Z"/>
          <w:rFonts w:asciiTheme="minorHAnsi" w:eastAsiaTheme="minorEastAsia" w:hAnsiTheme="minorHAnsi" w:cstheme="minorBidi"/>
          <w:noProof/>
          <w:szCs w:val="22"/>
          <w:lang w:eastAsia="en-US"/>
        </w:rPr>
      </w:pPr>
      <w:ins w:id="129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32: Attributes of elements </w:t>
        </w:r>
        <w:r w:rsidRPr="008D2DF6">
          <w:rPr>
            <w:rStyle w:val="Hyperlink"/>
            <w:rFonts w:ascii="Courier New" w:hAnsi="Courier New" w:cs="Courier New"/>
            <w:i/>
            <w:noProof/>
            <w:highlight w:val="white"/>
          </w:rPr>
          <w:t>&lt;normal_direction</w:t>
        </w:r>
        <w:r w:rsidRPr="008D2DF6">
          <w:rPr>
            <w:rStyle w:val="Hyperlink"/>
            <w:rFonts w:ascii="Courier New" w:hAnsi="Courier New" w:cs="Courier New"/>
            <w:i/>
            <w:noProof/>
          </w:rPr>
          <w:t>/&gt;</w:t>
        </w:r>
        <w:r w:rsidRPr="008D2DF6">
          <w:rPr>
            <w:rStyle w:val="Hyperlink"/>
            <w:noProof/>
          </w:rPr>
          <w:t xml:space="preserve"> &amp; </w:t>
        </w:r>
        <w:r w:rsidRPr="008D2DF6">
          <w:rPr>
            <w:rStyle w:val="Hyperlink"/>
            <w:rFonts w:ascii="Courier New" w:hAnsi="Courier New" w:cs="Courier New"/>
            <w:i/>
            <w:noProof/>
            <w:highlight w:val="white"/>
          </w:rPr>
          <w:t>&lt;tangential_direction</w:t>
        </w:r>
        <w:r w:rsidRPr="008D2DF6">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_Toc8893864 \h </w:instrText>
        </w:r>
      </w:ins>
      <w:r>
        <w:rPr>
          <w:noProof/>
          <w:webHidden/>
        </w:rPr>
      </w:r>
      <w:r>
        <w:rPr>
          <w:noProof/>
          <w:webHidden/>
        </w:rPr>
        <w:fldChar w:fldCharType="separate"/>
      </w:r>
      <w:ins w:id="1296" w:author="m.kalaitzaki" w:date="2019-05-16T10:07:00Z">
        <w:r>
          <w:rPr>
            <w:noProof/>
            <w:webHidden/>
          </w:rPr>
          <w:t>51</w:t>
        </w:r>
        <w:r>
          <w:rPr>
            <w:noProof/>
            <w:webHidden/>
          </w:rPr>
          <w:fldChar w:fldCharType="end"/>
        </w:r>
        <w:r w:rsidRPr="008D2DF6">
          <w:rPr>
            <w:rStyle w:val="Hyperlink"/>
            <w:noProof/>
          </w:rPr>
          <w:fldChar w:fldCharType="end"/>
        </w:r>
      </w:ins>
    </w:p>
    <w:p w14:paraId="3EB9B4DF" w14:textId="77777777" w:rsidR="00EA1A11" w:rsidRDefault="00EA1A11">
      <w:pPr>
        <w:pStyle w:val="TableofFigures"/>
        <w:tabs>
          <w:tab w:val="right" w:leader="dot" w:pos="9060"/>
        </w:tabs>
        <w:rPr>
          <w:ins w:id="1297" w:author="m.kalaitzaki" w:date="2019-05-16T10:07:00Z"/>
          <w:rFonts w:asciiTheme="minorHAnsi" w:eastAsiaTheme="minorEastAsia" w:hAnsiTheme="minorHAnsi" w:cstheme="minorBidi"/>
          <w:noProof/>
          <w:szCs w:val="22"/>
          <w:lang w:eastAsia="en-US"/>
        </w:rPr>
      </w:pPr>
      <w:ins w:id="129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33: Nested elements of element </w:t>
        </w:r>
        <w:r w:rsidRPr="008D2DF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_Toc8893865 \h </w:instrText>
        </w:r>
      </w:ins>
      <w:r>
        <w:rPr>
          <w:noProof/>
          <w:webHidden/>
        </w:rPr>
      </w:r>
      <w:r>
        <w:rPr>
          <w:noProof/>
          <w:webHidden/>
        </w:rPr>
        <w:fldChar w:fldCharType="separate"/>
      </w:r>
      <w:ins w:id="1299" w:author="m.kalaitzaki" w:date="2019-05-16T10:07:00Z">
        <w:r>
          <w:rPr>
            <w:noProof/>
            <w:webHidden/>
          </w:rPr>
          <w:t>52</w:t>
        </w:r>
        <w:r>
          <w:rPr>
            <w:noProof/>
            <w:webHidden/>
          </w:rPr>
          <w:fldChar w:fldCharType="end"/>
        </w:r>
        <w:r w:rsidRPr="008D2DF6">
          <w:rPr>
            <w:rStyle w:val="Hyperlink"/>
            <w:noProof/>
          </w:rPr>
          <w:fldChar w:fldCharType="end"/>
        </w:r>
      </w:ins>
    </w:p>
    <w:p w14:paraId="755CA09B" w14:textId="77777777" w:rsidR="00EA1A11" w:rsidRDefault="00EA1A11">
      <w:pPr>
        <w:pStyle w:val="TableofFigures"/>
        <w:tabs>
          <w:tab w:val="right" w:leader="dot" w:pos="9060"/>
        </w:tabs>
        <w:rPr>
          <w:ins w:id="1300" w:author="m.kalaitzaki" w:date="2019-05-16T10:07:00Z"/>
          <w:rFonts w:asciiTheme="minorHAnsi" w:eastAsiaTheme="minorEastAsia" w:hAnsiTheme="minorHAnsi" w:cstheme="minorBidi"/>
          <w:noProof/>
          <w:szCs w:val="22"/>
          <w:lang w:eastAsia="en-US"/>
        </w:rPr>
      </w:pPr>
      <w:ins w:id="130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"_Toc8893866"</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34: Nested elements of</w:t>
        </w:r>
        <w:r w:rsidRPr="008D2DF6">
          <w:rPr>
            <w:rStyle w:val="Hyperlink"/>
            <w:rFonts w:ascii="Courier New" w:hAnsi="Courier New" w:cs="Courier New"/>
            <w:i/>
            <w:noProof/>
          </w:rPr>
          <w:t xml:space="preserve"> &lt;connection_0d/&gt;</w:t>
        </w:r>
        <w:r w:rsidRPr="008D2DF6">
          <w:rPr>
            <w:rStyle w:val="Hyperlink"/>
            <w:rFonts w:cstheme="minorHAnsi"/>
            <w:noProof/>
          </w:rPr>
          <w:t xml:space="preserve"> for </w:t>
        </w:r>
        <w:r w:rsidRPr="008D2DF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_Toc8893866 \h </w:instrText>
        </w:r>
      </w:ins>
      <w:r>
        <w:rPr>
          <w:noProof/>
          <w:webHidden/>
        </w:rPr>
      </w:r>
      <w:r>
        <w:rPr>
          <w:noProof/>
          <w:webHidden/>
        </w:rPr>
        <w:fldChar w:fldCharType="separate"/>
      </w:r>
      <w:ins w:id="1302" w:author="m.kalaitzaki" w:date="2019-05-16T10:07:00Z">
        <w:r>
          <w:rPr>
            <w:noProof/>
            <w:webHidden/>
          </w:rPr>
          <w:t>52</w:t>
        </w:r>
        <w:r>
          <w:rPr>
            <w:noProof/>
            <w:webHidden/>
          </w:rPr>
          <w:fldChar w:fldCharType="end"/>
        </w:r>
        <w:r w:rsidRPr="008D2DF6">
          <w:rPr>
            <w:rStyle w:val="Hyperlink"/>
            <w:noProof/>
          </w:rPr>
          <w:fldChar w:fldCharType="end"/>
        </w:r>
      </w:ins>
    </w:p>
    <w:p w14:paraId="7D8A5317" w14:textId="77777777" w:rsidR="00EA1A11" w:rsidRDefault="00EA1A11">
      <w:pPr>
        <w:pStyle w:val="TableofFigures"/>
        <w:tabs>
          <w:tab w:val="right" w:leader="dot" w:pos="9060"/>
        </w:tabs>
        <w:rPr>
          <w:ins w:id="1303" w:author="m.kalaitzaki" w:date="2019-05-16T10:07:00Z"/>
          <w:rFonts w:asciiTheme="minorHAnsi" w:eastAsiaTheme="minorEastAsia" w:hAnsiTheme="minorHAnsi" w:cstheme="minorBidi"/>
          <w:noProof/>
          <w:szCs w:val="22"/>
          <w:lang w:eastAsia="en-US"/>
        </w:rPr>
      </w:pPr>
      <w:ins w:id="1304" w:author="m.kalaitzaki" w:date="2019-05-16T10:07:00Z">
        <w:r w:rsidRPr="008D2DF6">
          <w:rPr>
            <w:rStyle w:val="Hyperlink"/>
            <w:noProof/>
          </w:rPr>
          <w:lastRenderedPageBreak/>
          <w:fldChar w:fldCharType="begin"/>
        </w:r>
        <w:r w:rsidRPr="008D2DF6">
          <w:rPr>
            <w:rStyle w:val="Hyperlink"/>
            <w:noProof/>
          </w:rPr>
          <w:instrText xml:space="preserve"> </w:instrText>
        </w:r>
        <w:r>
          <w:rPr>
            <w:noProof/>
          </w:rPr>
          <w:instrText>HYPERLINK \l "_Toc8893867"</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35: Attributes of element</w:t>
        </w:r>
        <w:r w:rsidRPr="008D2DF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_Toc8893867 \h </w:instrText>
        </w:r>
      </w:ins>
      <w:r>
        <w:rPr>
          <w:noProof/>
          <w:webHidden/>
        </w:rPr>
      </w:r>
      <w:r>
        <w:rPr>
          <w:noProof/>
          <w:webHidden/>
        </w:rPr>
        <w:fldChar w:fldCharType="separate"/>
      </w:r>
      <w:ins w:id="1305" w:author="m.kalaitzaki" w:date="2019-05-16T10:07:00Z">
        <w:r>
          <w:rPr>
            <w:noProof/>
            <w:webHidden/>
          </w:rPr>
          <w:t>53</w:t>
        </w:r>
        <w:r>
          <w:rPr>
            <w:noProof/>
            <w:webHidden/>
          </w:rPr>
          <w:fldChar w:fldCharType="end"/>
        </w:r>
        <w:r w:rsidRPr="008D2DF6">
          <w:rPr>
            <w:rStyle w:val="Hyperlink"/>
            <w:noProof/>
          </w:rPr>
          <w:fldChar w:fldCharType="end"/>
        </w:r>
      </w:ins>
    </w:p>
    <w:p w14:paraId="3EA29211" w14:textId="77777777" w:rsidR="00EA1A11" w:rsidRDefault="00EA1A11">
      <w:pPr>
        <w:pStyle w:val="TableofFigures"/>
        <w:tabs>
          <w:tab w:val="right" w:leader="dot" w:pos="9060"/>
        </w:tabs>
        <w:rPr>
          <w:ins w:id="1306" w:author="m.kalaitzaki" w:date="2019-05-16T10:07:00Z"/>
          <w:rFonts w:asciiTheme="minorHAnsi" w:eastAsiaTheme="minorEastAsia" w:hAnsiTheme="minorHAnsi" w:cstheme="minorBidi"/>
          <w:noProof/>
          <w:szCs w:val="22"/>
          <w:lang w:eastAsia="en-US"/>
        </w:rPr>
      </w:pPr>
      <w:ins w:id="130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"_Toc8893868"</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36: Nested elements of</w:t>
        </w:r>
        <w:r w:rsidRPr="008D2DF6">
          <w:rPr>
            <w:rStyle w:val="Hyperlink"/>
            <w:rFonts w:ascii="Courier New" w:hAnsi="Courier New" w:cs="Courier New"/>
            <w:i/>
            <w:noProof/>
          </w:rPr>
          <w:t xml:space="preserve"> &lt;connection_0d/&gt;</w:t>
        </w:r>
        <w:r w:rsidRPr="008D2DF6">
          <w:rPr>
            <w:rStyle w:val="Hyperlink"/>
            <w:rFonts w:cstheme="minorHAnsi"/>
            <w:noProof/>
          </w:rPr>
          <w:t xml:space="preserve"> for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_Toc8893868 \h </w:instrText>
        </w:r>
      </w:ins>
      <w:r>
        <w:rPr>
          <w:noProof/>
          <w:webHidden/>
        </w:rPr>
      </w:r>
      <w:r>
        <w:rPr>
          <w:noProof/>
          <w:webHidden/>
        </w:rPr>
        <w:fldChar w:fldCharType="separate"/>
      </w:r>
      <w:ins w:id="1308" w:author="m.kalaitzaki" w:date="2019-05-16T10:07:00Z">
        <w:r>
          <w:rPr>
            <w:noProof/>
            <w:webHidden/>
          </w:rPr>
          <w:t>54</w:t>
        </w:r>
        <w:r>
          <w:rPr>
            <w:noProof/>
            <w:webHidden/>
          </w:rPr>
          <w:fldChar w:fldCharType="end"/>
        </w:r>
        <w:r w:rsidRPr="008D2DF6">
          <w:rPr>
            <w:rStyle w:val="Hyperlink"/>
            <w:noProof/>
          </w:rPr>
          <w:fldChar w:fldCharType="end"/>
        </w:r>
      </w:ins>
    </w:p>
    <w:p w14:paraId="7DCA61A0" w14:textId="77777777" w:rsidR="00EA1A11" w:rsidRDefault="00EA1A11">
      <w:pPr>
        <w:pStyle w:val="TableofFigures"/>
        <w:tabs>
          <w:tab w:val="right" w:leader="dot" w:pos="9060"/>
        </w:tabs>
        <w:rPr>
          <w:ins w:id="1309" w:author="m.kalaitzaki" w:date="2019-05-16T10:07:00Z"/>
          <w:rFonts w:asciiTheme="minorHAnsi" w:eastAsiaTheme="minorEastAsia" w:hAnsiTheme="minorHAnsi" w:cstheme="minorBidi"/>
          <w:noProof/>
          <w:szCs w:val="22"/>
          <w:lang w:eastAsia="en-US"/>
        </w:rPr>
      </w:pPr>
      <w:ins w:id="131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37: Attributes of element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_Toc8893869 \h </w:instrText>
        </w:r>
      </w:ins>
      <w:r>
        <w:rPr>
          <w:noProof/>
          <w:webHidden/>
        </w:rPr>
      </w:r>
      <w:r>
        <w:rPr>
          <w:noProof/>
          <w:webHidden/>
        </w:rPr>
        <w:fldChar w:fldCharType="separate"/>
      </w:r>
      <w:ins w:id="1311" w:author="m.kalaitzaki" w:date="2019-05-16T10:07:00Z">
        <w:r>
          <w:rPr>
            <w:noProof/>
            <w:webHidden/>
          </w:rPr>
          <w:t>55</w:t>
        </w:r>
        <w:r>
          <w:rPr>
            <w:noProof/>
            <w:webHidden/>
          </w:rPr>
          <w:fldChar w:fldCharType="end"/>
        </w:r>
        <w:r w:rsidRPr="008D2DF6">
          <w:rPr>
            <w:rStyle w:val="Hyperlink"/>
            <w:noProof/>
          </w:rPr>
          <w:fldChar w:fldCharType="end"/>
        </w:r>
      </w:ins>
    </w:p>
    <w:p w14:paraId="581033F4" w14:textId="77777777" w:rsidR="00EA1A11" w:rsidRDefault="00EA1A11">
      <w:pPr>
        <w:pStyle w:val="TableofFigures"/>
        <w:tabs>
          <w:tab w:val="right" w:leader="dot" w:pos="9060"/>
        </w:tabs>
        <w:rPr>
          <w:ins w:id="1312" w:author="m.kalaitzaki" w:date="2019-05-16T10:07:00Z"/>
          <w:rFonts w:asciiTheme="minorHAnsi" w:eastAsiaTheme="minorEastAsia" w:hAnsiTheme="minorHAnsi" w:cstheme="minorBidi"/>
          <w:noProof/>
          <w:szCs w:val="22"/>
          <w:lang w:eastAsia="en-US"/>
        </w:rPr>
      </w:pPr>
      <w:ins w:id="131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38: Nested elements of element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_Toc8893870 \h </w:instrText>
        </w:r>
      </w:ins>
      <w:r>
        <w:rPr>
          <w:noProof/>
          <w:webHidden/>
        </w:rPr>
      </w:r>
      <w:r>
        <w:rPr>
          <w:noProof/>
          <w:webHidden/>
        </w:rPr>
        <w:fldChar w:fldCharType="separate"/>
      </w:r>
      <w:ins w:id="1314" w:author="m.kalaitzaki" w:date="2019-05-16T10:07:00Z">
        <w:r>
          <w:rPr>
            <w:noProof/>
            <w:webHidden/>
          </w:rPr>
          <w:t>55</w:t>
        </w:r>
        <w:r>
          <w:rPr>
            <w:noProof/>
            <w:webHidden/>
          </w:rPr>
          <w:fldChar w:fldCharType="end"/>
        </w:r>
        <w:r w:rsidRPr="008D2DF6">
          <w:rPr>
            <w:rStyle w:val="Hyperlink"/>
            <w:noProof/>
          </w:rPr>
          <w:fldChar w:fldCharType="end"/>
        </w:r>
      </w:ins>
    </w:p>
    <w:p w14:paraId="00A60929" w14:textId="77777777" w:rsidR="00EA1A11" w:rsidRDefault="00EA1A11">
      <w:pPr>
        <w:pStyle w:val="TableofFigures"/>
        <w:tabs>
          <w:tab w:val="right" w:leader="dot" w:pos="9060"/>
        </w:tabs>
        <w:rPr>
          <w:ins w:id="1315" w:author="m.kalaitzaki" w:date="2019-05-16T10:07:00Z"/>
          <w:rFonts w:asciiTheme="minorHAnsi" w:eastAsiaTheme="minorEastAsia" w:hAnsiTheme="minorHAnsi" w:cstheme="minorBidi"/>
          <w:noProof/>
          <w:szCs w:val="22"/>
          <w:lang w:eastAsia="en-US"/>
        </w:rPr>
      </w:pPr>
      <w:ins w:id="131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39: Nested elements of </w:t>
        </w:r>
        <w:r w:rsidRPr="008D2DF6">
          <w:rPr>
            <w:rStyle w:val="Hyperlink"/>
            <w:rFonts w:ascii="Courier New" w:hAnsi="Courier New" w:cs="Courier New"/>
            <w:i/>
            <w:noProof/>
          </w:rPr>
          <w:t>&lt;connection_0d/&gt;</w:t>
        </w:r>
        <w:r w:rsidRPr="008D2DF6">
          <w:rPr>
            <w:rStyle w:val="Hyperlink"/>
            <w:rFonts w:cstheme="minorHAnsi"/>
            <w:noProof/>
          </w:rPr>
          <w:t xml:space="preserve"> for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_Toc8893871 \h </w:instrText>
        </w:r>
      </w:ins>
      <w:r>
        <w:rPr>
          <w:noProof/>
          <w:webHidden/>
        </w:rPr>
      </w:r>
      <w:r>
        <w:rPr>
          <w:noProof/>
          <w:webHidden/>
        </w:rPr>
        <w:fldChar w:fldCharType="separate"/>
      </w:r>
      <w:ins w:id="1317" w:author="m.kalaitzaki" w:date="2019-05-16T10:07:00Z">
        <w:r>
          <w:rPr>
            <w:noProof/>
            <w:webHidden/>
          </w:rPr>
          <w:t>56</w:t>
        </w:r>
        <w:r>
          <w:rPr>
            <w:noProof/>
            <w:webHidden/>
          </w:rPr>
          <w:fldChar w:fldCharType="end"/>
        </w:r>
        <w:r w:rsidRPr="008D2DF6">
          <w:rPr>
            <w:rStyle w:val="Hyperlink"/>
            <w:noProof/>
          </w:rPr>
          <w:fldChar w:fldCharType="end"/>
        </w:r>
      </w:ins>
    </w:p>
    <w:p w14:paraId="7CBA247C" w14:textId="77777777" w:rsidR="00EA1A11" w:rsidRDefault="00EA1A11">
      <w:pPr>
        <w:pStyle w:val="TableofFigures"/>
        <w:tabs>
          <w:tab w:val="right" w:leader="dot" w:pos="9060"/>
        </w:tabs>
        <w:rPr>
          <w:ins w:id="1318" w:author="m.kalaitzaki" w:date="2019-05-16T10:07:00Z"/>
          <w:rFonts w:asciiTheme="minorHAnsi" w:eastAsiaTheme="minorEastAsia" w:hAnsiTheme="minorHAnsi" w:cstheme="minorBidi"/>
          <w:noProof/>
          <w:szCs w:val="22"/>
          <w:lang w:eastAsia="en-US"/>
        </w:rPr>
      </w:pPr>
      <w:ins w:id="131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40: Attributes of element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_Toc8893872 \h </w:instrText>
        </w:r>
      </w:ins>
      <w:r>
        <w:rPr>
          <w:noProof/>
          <w:webHidden/>
        </w:rPr>
      </w:r>
      <w:r>
        <w:rPr>
          <w:noProof/>
          <w:webHidden/>
        </w:rPr>
        <w:fldChar w:fldCharType="separate"/>
      </w:r>
      <w:ins w:id="1320" w:author="m.kalaitzaki" w:date="2019-05-16T10:07:00Z">
        <w:r>
          <w:rPr>
            <w:noProof/>
            <w:webHidden/>
          </w:rPr>
          <w:t>57</w:t>
        </w:r>
        <w:r>
          <w:rPr>
            <w:noProof/>
            <w:webHidden/>
          </w:rPr>
          <w:fldChar w:fldCharType="end"/>
        </w:r>
        <w:r w:rsidRPr="008D2DF6">
          <w:rPr>
            <w:rStyle w:val="Hyperlink"/>
            <w:noProof/>
          </w:rPr>
          <w:fldChar w:fldCharType="end"/>
        </w:r>
      </w:ins>
    </w:p>
    <w:p w14:paraId="0C16AAE7" w14:textId="77777777" w:rsidR="00EA1A11" w:rsidRDefault="00EA1A11">
      <w:pPr>
        <w:pStyle w:val="TableofFigures"/>
        <w:tabs>
          <w:tab w:val="right" w:leader="dot" w:pos="9060"/>
        </w:tabs>
        <w:rPr>
          <w:ins w:id="1321" w:author="m.kalaitzaki" w:date="2019-05-16T10:07:00Z"/>
          <w:rFonts w:asciiTheme="minorHAnsi" w:eastAsiaTheme="minorEastAsia" w:hAnsiTheme="minorHAnsi" w:cstheme="minorBidi"/>
          <w:noProof/>
          <w:szCs w:val="22"/>
          <w:lang w:eastAsia="en-US"/>
        </w:rPr>
      </w:pPr>
      <w:ins w:id="132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41: Nested elements of element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_Toc8893873 \h </w:instrText>
        </w:r>
      </w:ins>
      <w:r>
        <w:rPr>
          <w:noProof/>
          <w:webHidden/>
        </w:rPr>
      </w:r>
      <w:r>
        <w:rPr>
          <w:noProof/>
          <w:webHidden/>
        </w:rPr>
        <w:fldChar w:fldCharType="separate"/>
      </w:r>
      <w:ins w:id="1323" w:author="m.kalaitzaki" w:date="2019-05-16T10:07:00Z">
        <w:r>
          <w:rPr>
            <w:noProof/>
            <w:webHidden/>
          </w:rPr>
          <w:t>57</w:t>
        </w:r>
        <w:r>
          <w:rPr>
            <w:noProof/>
            <w:webHidden/>
          </w:rPr>
          <w:fldChar w:fldCharType="end"/>
        </w:r>
        <w:r w:rsidRPr="008D2DF6">
          <w:rPr>
            <w:rStyle w:val="Hyperlink"/>
            <w:noProof/>
          </w:rPr>
          <w:fldChar w:fldCharType="end"/>
        </w:r>
      </w:ins>
    </w:p>
    <w:p w14:paraId="5CA716B0" w14:textId="77777777" w:rsidR="00EA1A11" w:rsidRDefault="00EA1A11">
      <w:pPr>
        <w:pStyle w:val="TableofFigures"/>
        <w:tabs>
          <w:tab w:val="right" w:leader="dot" w:pos="9060"/>
        </w:tabs>
        <w:rPr>
          <w:ins w:id="1324" w:author="m.kalaitzaki" w:date="2019-05-16T10:07:00Z"/>
          <w:rFonts w:asciiTheme="minorHAnsi" w:eastAsiaTheme="minorEastAsia" w:hAnsiTheme="minorHAnsi" w:cstheme="minorBidi"/>
          <w:noProof/>
          <w:szCs w:val="22"/>
          <w:lang w:eastAsia="en-US"/>
        </w:rPr>
      </w:pPr>
      <w:ins w:id="132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42: Attributes of element </w:t>
        </w:r>
        <w:r w:rsidRPr="008D2DF6">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_Toc8893874 \h </w:instrText>
        </w:r>
      </w:ins>
      <w:r>
        <w:rPr>
          <w:noProof/>
          <w:webHidden/>
        </w:rPr>
      </w:r>
      <w:r>
        <w:rPr>
          <w:noProof/>
          <w:webHidden/>
        </w:rPr>
        <w:fldChar w:fldCharType="separate"/>
      </w:r>
      <w:ins w:id="1326" w:author="m.kalaitzaki" w:date="2019-05-16T10:07:00Z">
        <w:r>
          <w:rPr>
            <w:noProof/>
            <w:webHidden/>
          </w:rPr>
          <w:t>58</w:t>
        </w:r>
        <w:r>
          <w:rPr>
            <w:noProof/>
            <w:webHidden/>
          </w:rPr>
          <w:fldChar w:fldCharType="end"/>
        </w:r>
        <w:r w:rsidRPr="008D2DF6">
          <w:rPr>
            <w:rStyle w:val="Hyperlink"/>
            <w:noProof/>
          </w:rPr>
          <w:fldChar w:fldCharType="end"/>
        </w:r>
      </w:ins>
    </w:p>
    <w:p w14:paraId="111E55AD" w14:textId="77777777" w:rsidR="00EA1A11" w:rsidRDefault="00EA1A11">
      <w:pPr>
        <w:pStyle w:val="TableofFigures"/>
        <w:tabs>
          <w:tab w:val="right" w:leader="dot" w:pos="9060"/>
        </w:tabs>
        <w:rPr>
          <w:ins w:id="1327" w:author="m.kalaitzaki" w:date="2019-05-16T10:07:00Z"/>
          <w:rFonts w:asciiTheme="minorHAnsi" w:eastAsiaTheme="minorEastAsia" w:hAnsiTheme="minorHAnsi" w:cstheme="minorBidi"/>
          <w:noProof/>
          <w:szCs w:val="22"/>
          <w:lang w:eastAsia="en-US"/>
        </w:rPr>
      </w:pPr>
      <w:ins w:id="132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43: Attributes of element </w:t>
        </w:r>
        <w:r w:rsidRPr="008D2DF6">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_Toc8893875 \h </w:instrText>
        </w:r>
      </w:ins>
      <w:r>
        <w:rPr>
          <w:noProof/>
          <w:webHidden/>
        </w:rPr>
      </w:r>
      <w:r>
        <w:rPr>
          <w:noProof/>
          <w:webHidden/>
        </w:rPr>
        <w:fldChar w:fldCharType="separate"/>
      </w:r>
      <w:ins w:id="1329" w:author="m.kalaitzaki" w:date="2019-05-16T10:07:00Z">
        <w:r>
          <w:rPr>
            <w:noProof/>
            <w:webHidden/>
          </w:rPr>
          <w:t>62</w:t>
        </w:r>
        <w:r>
          <w:rPr>
            <w:noProof/>
            <w:webHidden/>
          </w:rPr>
          <w:fldChar w:fldCharType="end"/>
        </w:r>
        <w:r w:rsidRPr="008D2DF6">
          <w:rPr>
            <w:rStyle w:val="Hyperlink"/>
            <w:noProof/>
          </w:rPr>
          <w:fldChar w:fldCharType="end"/>
        </w:r>
      </w:ins>
    </w:p>
    <w:p w14:paraId="53C98B5D" w14:textId="77777777" w:rsidR="00EA1A11" w:rsidRDefault="00EA1A11">
      <w:pPr>
        <w:pStyle w:val="TableofFigures"/>
        <w:tabs>
          <w:tab w:val="right" w:leader="dot" w:pos="9060"/>
        </w:tabs>
        <w:rPr>
          <w:ins w:id="1330" w:author="m.kalaitzaki" w:date="2019-05-16T10:07:00Z"/>
          <w:rFonts w:asciiTheme="minorHAnsi" w:eastAsiaTheme="minorEastAsia" w:hAnsiTheme="minorHAnsi" w:cstheme="minorBidi"/>
          <w:noProof/>
          <w:szCs w:val="22"/>
          <w:lang w:eastAsia="en-US"/>
        </w:rPr>
      </w:pPr>
      <w:ins w:id="133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"_Toc8893876"</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44: Pictures of all Solid Rivets</w:t>
        </w:r>
        <w:r>
          <w:rPr>
            <w:noProof/>
            <w:webHidden/>
          </w:rPr>
          <w:tab/>
        </w:r>
        <w:r>
          <w:rPr>
            <w:noProof/>
            <w:webHidden/>
          </w:rPr>
          <w:fldChar w:fldCharType="begin"/>
        </w:r>
        <w:r>
          <w:rPr>
            <w:noProof/>
            <w:webHidden/>
          </w:rPr>
          <w:instrText xml:space="preserve"> PAGEREF _Toc8893876 \h </w:instrText>
        </w:r>
      </w:ins>
      <w:r>
        <w:rPr>
          <w:noProof/>
          <w:webHidden/>
        </w:rPr>
      </w:r>
      <w:r>
        <w:rPr>
          <w:noProof/>
          <w:webHidden/>
        </w:rPr>
        <w:fldChar w:fldCharType="separate"/>
      </w:r>
      <w:ins w:id="1332" w:author="m.kalaitzaki" w:date="2019-05-16T10:07:00Z">
        <w:r>
          <w:rPr>
            <w:noProof/>
            <w:webHidden/>
          </w:rPr>
          <w:t>63</w:t>
        </w:r>
        <w:r>
          <w:rPr>
            <w:noProof/>
            <w:webHidden/>
          </w:rPr>
          <w:fldChar w:fldCharType="end"/>
        </w:r>
        <w:r w:rsidRPr="008D2DF6">
          <w:rPr>
            <w:rStyle w:val="Hyperlink"/>
            <w:noProof/>
          </w:rPr>
          <w:fldChar w:fldCharType="end"/>
        </w:r>
      </w:ins>
    </w:p>
    <w:p w14:paraId="75F44D7E" w14:textId="77777777" w:rsidR="00EA1A11" w:rsidRDefault="00EA1A11">
      <w:pPr>
        <w:pStyle w:val="TableofFigures"/>
        <w:tabs>
          <w:tab w:val="right" w:leader="dot" w:pos="9060"/>
        </w:tabs>
        <w:rPr>
          <w:ins w:id="1333" w:author="m.kalaitzaki" w:date="2019-05-16T10:07:00Z"/>
          <w:rFonts w:asciiTheme="minorHAnsi" w:eastAsiaTheme="minorEastAsia" w:hAnsiTheme="minorHAnsi" w:cstheme="minorBidi"/>
          <w:noProof/>
          <w:szCs w:val="22"/>
          <w:lang w:eastAsia="en-US"/>
        </w:rPr>
      </w:pPr>
      <w:ins w:id="133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45: Attributes of element </w:t>
        </w:r>
        <w:r w:rsidRPr="008D2DF6">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_Toc8893877 \h </w:instrText>
        </w:r>
      </w:ins>
      <w:r>
        <w:rPr>
          <w:noProof/>
          <w:webHidden/>
        </w:rPr>
      </w:r>
      <w:r>
        <w:rPr>
          <w:noProof/>
          <w:webHidden/>
        </w:rPr>
        <w:fldChar w:fldCharType="separate"/>
      </w:r>
      <w:ins w:id="1335" w:author="m.kalaitzaki" w:date="2019-05-16T10:07:00Z">
        <w:r>
          <w:rPr>
            <w:noProof/>
            <w:webHidden/>
          </w:rPr>
          <w:t>64</w:t>
        </w:r>
        <w:r>
          <w:rPr>
            <w:noProof/>
            <w:webHidden/>
          </w:rPr>
          <w:fldChar w:fldCharType="end"/>
        </w:r>
        <w:r w:rsidRPr="008D2DF6">
          <w:rPr>
            <w:rStyle w:val="Hyperlink"/>
            <w:noProof/>
          </w:rPr>
          <w:fldChar w:fldCharType="end"/>
        </w:r>
      </w:ins>
    </w:p>
    <w:p w14:paraId="384DCB64" w14:textId="77777777" w:rsidR="00EA1A11" w:rsidRDefault="00EA1A11">
      <w:pPr>
        <w:pStyle w:val="TableofFigures"/>
        <w:tabs>
          <w:tab w:val="right" w:leader="dot" w:pos="9060"/>
        </w:tabs>
        <w:rPr>
          <w:ins w:id="1336" w:author="m.kalaitzaki" w:date="2019-05-16T10:07:00Z"/>
          <w:rFonts w:asciiTheme="minorHAnsi" w:eastAsiaTheme="minorEastAsia" w:hAnsiTheme="minorHAnsi" w:cstheme="minorBidi"/>
          <w:noProof/>
          <w:szCs w:val="22"/>
          <w:lang w:eastAsia="en-US"/>
        </w:rPr>
      </w:pPr>
      <w:ins w:id="133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46: Attributes of element </w:t>
        </w:r>
        <w:r w:rsidRPr="008D2DF6">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_Toc8893878 \h </w:instrText>
        </w:r>
      </w:ins>
      <w:r>
        <w:rPr>
          <w:noProof/>
          <w:webHidden/>
        </w:rPr>
      </w:r>
      <w:r>
        <w:rPr>
          <w:noProof/>
          <w:webHidden/>
        </w:rPr>
        <w:fldChar w:fldCharType="separate"/>
      </w:r>
      <w:ins w:id="1338" w:author="m.kalaitzaki" w:date="2019-05-16T10:07:00Z">
        <w:r>
          <w:rPr>
            <w:noProof/>
            <w:webHidden/>
          </w:rPr>
          <w:t>66</w:t>
        </w:r>
        <w:r>
          <w:rPr>
            <w:noProof/>
            <w:webHidden/>
          </w:rPr>
          <w:fldChar w:fldCharType="end"/>
        </w:r>
        <w:r w:rsidRPr="008D2DF6">
          <w:rPr>
            <w:rStyle w:val="Hyperlink"/>
            <w:noProof/>
          </w:rPr>
          <w:fldChar w:fldCharType="end"/>
        </w:r>
      </w:ins>
    </w:p>
    <w:p w14:paraId="1B809578" w14:textId="77777777" w:rsidR="00EA1A11" w:rsidRDefault="00EA1A11">
      <w:pPr>
        <w:pStyle w:val="TableofFigures"/>
        <w:tabs>
          <w:tab w:val="right" w:leader="dot" w:pos="9060"/>
        </w:tabs>
        <w:rPr>
          <w:ins w:id="1339" w:author="m.kalaitzaki" w:date="2019-05-16T10:07:00Z"/>
          <w:rFonts w:asciiTheme="minorHAnsi" w:eastAsiaTheme="minorEastAsia" w:hAnsiTheme="minorHAnsi" w:cstheme="minorBidi"/>
          <w:noProof/>
          <w:szCs w:val="22"/>
          <w:lang w:eastAsia="en-US"/>
        </w:rPr>
      </w:pPr>
      <w:ins w:id="134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47: Nested elements of element </w:t>
        </w:r>
        <w:r w:rsidRPr="008D2DF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_Toc8893879 \h </w:instrText>
        </w:r>
      </w:ins>
      <w:r>
        <w:rPr>
          <w:noProof/>
          <w:webHidden/>
        </w:rPr>
      </w:r>
      <w:r>
        <w:rPr>
          <w:noProof/>
          <w:webHidden/>
        </w:rPr>
        <w:fldChar w:fldCharType="separate"/>
      </w:r>
      <w:ins w:id="1341" w:author="m.kalaitzaki" w:date="2019-05-16T10:07:00Z">
        <w:r>
          <w:rPr>
            <w:noProof/>
            <w:webHidden/>
          </w:rPr>
          <w:t>69</w:t>
        </w:r>
        <w:r>
          <w:rPr>
            <w:noProof/>
            <w:webHidden/>
          </w:rPr>
          <w:fldChar w:fldCharType="end"/>
        </w:r>
        <w:r w:rsidRPr="008D2DF6">
          <w:rPr>
            <w:rStyle w:val="Hyperlink"/>
            <w:noProof/>
          </w:rPr>
          <w:fldChar w:fldCharType="end"/>
        </w:r>
      </w:ins>
    </w:p>
    <w:p w14:paraId="2EF2E3C7" w14:textId="77777777" w:rsidR="00EA1A11" w:rsidRDefault="00EA1A11">
      <w:pPr>
        <w:pStyle w:val="TableofFigures"/>
        <w:tabs>
          <w:tab w:val="right" w:leader="dot" w:pos="9060"/>
        </w:tabs>
        <w:rPr>
          <w:ins w:id="1342" w:author="m.kalaitzaki" w:date="2019-05-16T10:07:00Z"/>
          <w:rFonts w:asciiTheme="minorHAnsi" w:eastAsiaTheme="minorEastAsia" w:hAnsiTheme="minorHAnsi" w:cstheme="minorBidi"/>
          <w:noProof/>
          <w:szCs w:val="22"/>
          <w:lang w:eastAsia="en-US"/>
        </w:rPr>
      </w:pPr>
      <w:ins w:id="134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48: Attributes of element </w:t>
        </w:r>
        <w:r w:rsidRPr="008D2DF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_Toc8893880 \h </w:instrText>
        </w:r>
      </w:ins>
      <w:r>
        <w:rPr>
          <w:noProof/>
          <w:webHidden/>
        </w:rPr>
      </w:r>
      <w:r>
        <w:rPr>
          <w:noProof/>
          <w:webHidden/>
        </w:rPr>
        <w:fldChar w:fldCharType="separate"/>
      </w:r>
      <w:ins w:id="1344" w:author="m.kalaitzaki" w:date="2019-05-16T10:07:00Z">
        <w:r>
          <w:rPr>
            <w:noProof/>
            <w:webHidden/>
          </w:rPr>
          <w:t>69</w:t>
        </w:r>
        <w:r>
          <w:rPr>
            <w:noProof/>
            <w:webHidden/>
          </w:rPr>
          <w:fldChar w:fldCharType="end"/>
        </w:r>
        <w:r w:rsidRPr="008D2DF6">
          <w:rPr>
            <w:rStyle w:val="Hyperlink"/>
            <w:noProof/>
          </w:rPr>
          <w:fldChar w:fldCharType="end"/>
        </w:r>
      </w:ins>
    </w:p>
    <w:p w14:paraId="37191233" w14:textId="77777777" w:rsidR="00EA1A11" w:rsidRDefault="00EA1A11">
      <w:pPr>
        <w:pStyle w:val="TableofFigures"/>
        <w:tabs>
          <w:tab w:val="right" w:leader="dot" w:pos="9060"/>
        </w:tabs>
        <w:rPr>
          <w:ins w:id="1345" w:author="m.kalaitzaki" w:date="2019-05-16T10:07:00Z"/>
          <w:rFonts w:asciiTheme="minorHAnsi" w:eastAsiaTheme="minorEastAsia" w:hAnsiTheme="minorHAnsi" w:cstheme="minorBidi"/>
          <w:noProof/>
          <w:szCs w:val="22"/>
          <w:lang w:eastAsia="en-US"/>
        </w:rPr>
      </w:pPr>
      <w:ins w:id="134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49: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_Toc8893881 \h </w:instrText>
        </w:r>
      </w:ins>
      <w:r>
        <w:rPr>
          <w:noProof/>
          <w:webHidden/>
        </w:rPr>
      </w:r>
      <w:r>
        <w:rPr>
          <w:noProof/>
          <w:webHidden/>
        </w:rPr>
        <w:fldChar w:fldCharType="separate"/>
      </w:r>
      <w:ins w:id="1347" w:author="m.kalaitzaki" w:date="2019-05-16T10:07:00Z">
        <w:r>
          <w:rPr>
            <w:noProof/>
            <w:webHidden/>
          </w:rPr>
          <w:t>71</w:t>
        </w:r>
        <w:r>
          <w:rPr>
            <w:noProof/>
            <w:webHidden/>
          </w:rPr>
          <w:fldChar w:fldCharType="end"/>
        </w:r>
        <w:r w:rsidRPr="008D2DF6">
          <w:rPr>
            <w:rStyle w:val="Hyperlink"/>
            <w:noProof/>
          </w:rPr>
          <w:fldChar w:fldCharType="end"/>
        </w:r>
      </w:ins>
    </w:p>
    <w:p w14:paraId="57DBFE40" w14:textId="77777777" w:rsidR="00EA1A11" w:rsidRDefault="00EA1A11">
      <w:pPr>
        <w:pStyle w:val="TableofFigures"/>
        <w:tabs>
          <w:tab w:val="right" w:leader="dot" w:pos="9060"/>
        </w:tabs>
        <w:rPr>
          <w:ins w:id="1348" w:author="m.kalaitzaki" w:date="2019-05-16T10:07:00Z"/>
          <w:rFonts w:asciiTheme="minorHAnsi" w:eastAsiaTheme="minorEastAsia" w:hAnsiTheme="minorHAnsi" w:cstheme="minorBidi"/>
          <w:noProof/>
          <w:szCs w:val="22"/>
          <w:lang w:eastAsia="en-US"/>
        </w:rPr>
      </w:pPr>
      <w:ins w:id="134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50: Attributes of element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_Toc8893882 \h </w:instrText>
        </w:r>
      </w:ins>
      <w:r>
        <w:rPr>
          <w:noProof/>
          <w:webHidden/>
        </w:rPr>
      </w:r>
      <w:r>
        <w:rPr>
          <w:noProof/>
          <w:webHidden/>
        </w:rPr>
        <w:fldChar w:fldCharType="separate"/>
      </w:r>
      <w:ins w:id="1350" w:author="m.kalaitzaki" w:date="2019-05-16T10:07:00Z">
        <w:r>
          <w:rPr>
            <w:noProof/>
            <w:webHidden/>
          </w:rPr>
          <w:t>72</w:t>
        </w:r>
        <w:r>
          <w:rPr>
            <w:noProof/>
            <w:webHidden/>
          </w:rPr>
          <w:fldChar w:fldCharType="end"/>
        </w:r>
        <w:r w:rsidRPr="008D2DF6">
          <w:rPr>
            <w:rStyle w:val="Hyperlink"/>
            <w:noProof/>
          </w:rPr>
          <w:fldChar w:fldCharType="end"/>
        </w:r>
      </w:ins>
    </w:p>
    <w:p w14:paraId="2DB5C148" w14:textId="77777777" w:rsidR="00EA1A11" w:rsidRDefault="00EA1A11">
      <w:pPr>
        <w:pStyle w:val="TableofFigures"/>
        <w:tabs>
          <w:tab w:val="right" w:leader="dot" w:pos="9060"/>
        </w:tabs>
        <w:rPr>
          <w:ins w:id="1351" w:author="m.kalaitzaki" w:date="2019-05-16T10:07:00Z"/>
          <w:rFonts w:asciiTheme="minorHAnsi" w:eastAsiaTheme="minorEastAsia" w:hAnsiTheme="minorHAnsi" w:cstheme="minorBidi"/>
          <w:noProof/>
          <w:szCs w:val="22"/>
          <w:lang w:eastAsia="en-US"/>
        </w:rPr>
      </w:pPr>
      <w:ins w:id="135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51: Nested elements of element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_Toc8893883 \h </w:instrText>
        </w:r>
      </w:ins>
      <w:r>
        <w:rPr>
          <w:noProof/>
          <w:webHidden/>
        </w:rPr>
      </w:r>
      <w:r>
        <w:rPr>
          <w:noProof/>
          <w:webHidden/>
        </w:rPr>
        <w:fldChar w:fldCharType="separate"/>
      </w:r>
      <w:ins w:id="1353" w:author="m.kalaitzaki" w:date="2019-05-16T10:07:00Z">
        <w:r>
          <w:rPr>
            <w:noProof/>
            <w:webHidden/>
          </w:rPr>
          <w:t>73</w:t>
        </w:r>
        <w:r>
          <w:rPr>
            <w:noProof/>
            <w:webHidden/>
          </w:rPr>
          <w:fldChar w:fldCharType="end"/>
        </w:r>
        <w:r w:rsidRPr="008D2DF6">
          <w:rPr>
            <w:rStyle w:val="Hyperlink"/>
            <w:noProof/>
          </w:rPr>
          <w:fldChar w:fldCharType="end"/>
        </w:r>
      </w:ins>
    </w:p>
    <w:p w14:paraId="30C4AD71" w14:textId="77777777" w:rsidR="00EA1A11" w:rsidRDefault="00EA1A11">
      <w:pPr>
        <w:pStyle w:val="TableofFigures"/>
        <w:tabs>
          <w:tab w:val="right" w:leader="dot" w:pos="9060"/>
        </w:tabs>
        <w:rPr>
          <w:ins w:id="1354" w:author="m.kalaitzaki" w:date="2019-05-16T10:07:00Z"/>
          <w:rFonts w:asciiTheme="minorHAnsi" w:eastAsiaTheme="minorEastAsia" w:hAnsiTheme="minorHAnsi" w:cstheme="minorBidi"/>
          <w:noProof/>
          <w:szCs w:val="22"/>
          <w:lang w:eastAsia="en-US"/>
        </w:rPr>
      </w:pPr>
      <w:ins w:id="135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52: Attributes of element </w:t>
        </w:r>
        <w:r w:rsidRPr="008D2DF6">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_Toc8893884 \h </w:instrText>
        </w:r>
      </w:ins>
      <w:r>
        <w:rPr>
          <w:noProof/>
          <w:webHidden/>
        </w:rPr>
      </w:r>
      <w:r>
        <w:rPr>
          <w:noProof/>
          <w:webHidden/>
        </w:rPr>
        <w:fldChar w:fldCharType="separate"/>
      </w:r>
      <w:ins w:id="1356" w:author="m.kalaitzaki" w:date="2019-05-16T10:07:00Z">
        <w:r>
          <w:rPr>
            <w:noProof/>
            <w:webHidden/>
          </w:rPr>
          <w:t>74</w:t>
        </w:r>
        <w:r>
          <w:rPr>
            <w:noProof/>
            <w:webHidden/>
          </w:rPr>
          <w:fldChar w:fldCharType="end"/>
        </w:r>
        <w:r w:rsidRPr="008D2DF6">
          <w:rPr>
            <w:rStyle w:val="Hyperlink"/>
            <w:noProof/>
          </w:rPr>
          <w:fldChar w:fldCharType="end"/>
        </w:r>
      </w:ins>
    </w:p>
    <w:p w14:paraId="043E8A11" w14:textId="77777777" w:rsidR="00EA1A11" w:rsidRDefault="00EA1A11">
      <w:pPr>
        <w:pStyle w:val="TableofFigures"/>
        <w:tabs>
          <w:tab w:val="right" w:leader="dot" w:pos="9060"/>
        </w:tabs>
        <w:rPr>
          <w:ins w:id="1357" w:author="m.kalaitzaki" w:date="2019-05-16T10:07:00Z"/>
          <w:rFonts w:asciiTheme="minorHAnsi" w:eastAsiaTheme="minorEastAsia" w:hAnsiTheme="minorHAnsi" w:cstheme="minorBidi"/>
          <w:noProof/>
          <w:szCs w:val="22"/>
          <w:lang w:eastAsia="en-US"/>
        </w:rPr>
      </w:pPr>
      <w:ins w:id="135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53: Attributes of element </w:t>
        </w:r>
        <w:r w:rsidRPr="008D2DF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_Toc8893885 \h </w:instrText>
        </w:r>
      </w:ins>
      <w:r>
        <w:rPr>
          <w:noProof/>
          <w:webHidden/>
        </w:rPr>
      </w:r>
      <w:r>
        <w:rPr>
          <w:noProof/>
          <w:webHidden/>
        </w:rPr>
        <w:fldChar w:fldCharType="separate"/>
      </w:r>
      <w:ins w:id="1359" w:author="m.kalaitzaki" w:date="2019-05-16T10:07:00Z">
        <w:r>
          <w:rPr>
            <w:noProof/>
            <w:webHidden/>
          </w:rPr>
          <w:t>75</w:t>
        </w:r>
        <w:r>
          <w:rPr>
            <w:noProof/>
            <w:webHidden/>
          </w:rPr>
          <w:fldChar w:fldCharType="end"/>
        </w:r>
        <w:r w:rsidRPr="008D2DF6">
          <w:rPr>
            <w:rStyle w:val="Hyperlink"/>
            <w:noProof/>
          </w:rPr>
          <w:fldChar w:fldCharType="end"/>
        </w:r>
      </w:ins>
    </w:p>
    <w:p w14:paraId="6E4362A0" w14:textId="77777777" w:rsidR="00EA1A11" w:rsidRDefault="00EA1A11">
      <w:pPr>
        <w:pStyle w:val="TableofFigures"/>
        <w:tabs>
          <w:tab w:val="right" w:leader="dot" w:pos="9060"/>
        </w:tabs>
        <w:rPr>
          <w:ins w:id="1360" w:author="m.kalaitzaki" w:date="2019-05-16T10:07:00Z"/>
          <w:rFonts w:asciiTheme="minorHAnsi" w:eastAsiaTheme="minorEastAsia" w:hAnsiTheme="minorHAnsi" w:cstheme="minorBidi"/>
          <w:noProof/>
          <w:szCs w:val="22"/>
          <w:lang w:eastAsia="en-US"/>
        </w:rPr>
      </w:pPr>
      <w:ins w:id="136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54: Nested elements of element </w:t>
        </w:r>
        <w:r w:rsidRPr="008D2DF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_Toc8893886 \h </w:instrText>
        </w:r>
      </w:ins>
      <w:r>
        <w:rPr>
          <w:noProof/>
          <w:webHidden/>
        </w:rPr>
      </w:r>
      <w:r>
        <w:rPr>
          <w:noProof/>
          <w:webHidden/>
        </w:rPr>
        <w:fldChar w:fldCharType="separate"/>
      </w:r>
      <w:ins w:id="1362" w:author="m.kalaitzaki" w:date="2019-05-16T10:07:00Z">
        <w:r>
          <w:rPr>
            <w:noProof/>
            <w:webHidden/>
          </w:rPr>
          <w:t>75</w:t>
        </w:r>
        <w:r>
          <w:rPr>
            <w:noProof/>
            <w:webHidden/>
          </w:rPr>
          <w:fldChar w:fldCharType="end"/>
        </w:r>
        <w:r w:rsidRPr="008D2DF6">
          <w:rPr>
            <w:rStyle w:val="Hyperlink"/>
            <w:noProof/>
          </w:rPr>
          <w:fldChar w:fldCharType="end"/>
        </w:r>
      </w:ins>
    </w:p>
    <w:p w14:paraId="2A2B73A9" w14:textId="77777777" w:rsidR="00EA1A11" w:rsidRDefault="00EA1A11">
      <w:pPr>
        <w:pStyle w:val="TableofFigures"/>
        <w:tabs>
          <w:tab w:val="right" w:leader="dot" w:pos="9060"/>
        </w:tabs>
        <w:rPr>
          <w:ins w:id="1363" w:author="m.kalaitzaki" w:date="2019-05-16T10:07:00Z"/>
          <w:rFonts w:asciiTheme="minorHAnsi" w:eastAsiaTheme="minorEastAsia" w:hAnsiTheme="minorHAnsi" w:cstheme="minorBidi"/>
          <w:noProof/>
          <w:szCs w:val="22"/>
          <w:lang w:eastAsia="en-US"/>
        </w:rPr>
      </w:pPr>
      <w:ins w:id="136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55: Attributes of element </w:t>
        </w:r>
        <w:r w:rsidRPr="008D2DF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_Toc8893887 \h </w:instrText>
        </w:r>
      </w:ins>
      <w:r>
        <w:rPr>
          <w:noProof/>
          <w:webHidden/>
        </w:rPr>
      </w:r>
      <w:r>
        <w:rPr>
          <w:noProof/>
          <w:webHidden/>
        </w:rPr>
        <w:fldChar w:fldCharType="separate"/>
      </w:r>
      <w:ins w:id="1365" w:author="m.kalaitzaki" w:date="2019-05-16T10:07:00Z">
        <w:r>
          <w:rPr>
            <w:noProof/>
            <w:webHidden/>
          </w:rPr>
          <w:t>76</w:t>
        </w:r>
        <w:r>
          <w:rPr>
            <w:noProof/>
            <w:webHidden/>
          </w:rPr>
          <w:fldChar w:fldCharType="end"/>
        </w:r>
        <w:r w:rsidRPr="008D2DF6">
          <w:rPr>
            <w:rStyle w:val="Hyperlink"/>
            <w:noProof/>
          </w:rPr>
          <w:fldChar w:fldCharType="end"/>
        </w:r>
      </w:ins>
    </w:p>
    <w:p w14:paraId="6000E4A6" w14:textId="77777777" w:rsidR="00EA1A11" w:rsidRDefault="00EA1A11">
      <w:pPr>
        <w:pStyle w:val="TableofFigures"/>
        <w:tabs>
          <w:tab w:val="right" w:leader="dot" w:pos="9060"/>
        </w:tabs>
        <w:rPr>
          <w:ins w:id="1366" w:author="m.kalaitzaki" w:date="2019-05-16T10:07:00Z"/>
          <w:rFonts w:asciiTheme="minorHAnsi" w:eastAsiaTheme="minorEastAsia" w:hAnsiTheme="minorHAnsi" w:cstheme="minorBidi"/>
          <w:noProof/>
          <w:szCs w:val="22"/>
          <w:lang w:eastAsia="en-US"/>
        </w:rPr>
      </w:pPr>
      <w:ins w:id="136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56: Nested elements of element </w:t>
        </w:r>
        <w:r w:rsidRPr="008D2DF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_Toc8893888 \h </w:instrText>
        </w:r>
      </w:ins>
      <w:r>
        <w:rPr>
          <w:noProof/>
          <w:webHidden/>
        </w:rPr>
      </w:r>
      <w:r>
        <w:rPr>
          <w:noProof/>
          <w:webHidden/>
        </w:rPr>
        <w:fldChar w:fldCharType="separate"/>
      </w:r>
      <w:ins w:id="1368" w:author="m.kalaitzaki" w:date="2019-05-16T10:07:00Z">
        <w:r>
          <w:rPr>
            <w:noProof/>
            <w:webHidden/>
          </w:rPr>
          <w:t>76</w:t>
        </w:r>
        <w:r>
          <w:rPr>
            <w:noProof/>
            <w:webHidden/>
          </w:rPr>
          <w:fldChar w:fldCharType="end"/>
        </w:r>
        <w:r w:rsidRPr="008D2DF6">
          <w:rPr>
            <w:rStyle w:val="Hyperlink"/>
            <w:noProof/>
          </w:rPr>
          <w:fldChar w:fldCharType="end"/>
        </w:r>
      </w:ins>
    </w:p>
    <w:p w14:paraId="1D508E5F" w14:textId="77777777" w:rsidR="00EA1A11" w:rsidRDefault="00EA1A11">
      <w:pPr>
        <w:pStyle w:val="TableofFigures"/>
        <w:tabs>
          <w:tab w:val="right" w:leader="dot" w:pos="9060"/>
        </w:tabs>
        <w:rPr>
          <w:ins w:id="1369" w:author="m.kalaitzaki" w:date="2019-05-16T10:07:00Z"/>
          <w:rFonts w:asciiTheme="minorHAnsi" w:eastAsiaTheme="minorEastAsia" w:hAnsiTheme="minorHAnsi" w:cstheme="minorBidi"/>
          <w:noProof/>
          <w:szCs w:val="22"/>
          <w:lang w:eastAsia="en-US"/>
        </w:rPr>
      </w:pPr>
      <w:ins w:id="137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57: Attributes of element </w:t>
        </w:r>
        <w:r w:rsidRPr="008D2DF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_Toc8893889 \h </w:instrText>
        </w:r>
      </w:ins>
      <w:r>
        <w:rPr>
          <w:noProof/>
          <w:webHidden/>
        </w:rPr>
      </w:r>
      <w:r>
        <w:rPr>
          <w:noProof/>
          <w:webHidden/>
        </w:rPr>
        <w:fldChar w:fldCharType="separate"/>
      </w:r>
      <w:ins w:id="1371" w:author="m.kalaitzaki" w:date="2019-05-16T10:07:00Z">
        <w:r>
          <w:rPr>
            <w:noProof/>
            <w:webHidden/>
          </w:rPr>
          <w:t>81</w:t>
        </w:r>
        <w:r>
          <w:rPr>
            <w:noProof/>
            <w:webHidden/>
          </w:rPr>
          <w:fldChar w:fldCharType="end"/>
        </w:r>
        <w:r w:rsidRPr="008D2DF6">
          <w:rPr>
            <w:rStyle w:val="Hyperlink"/>
            <w:noProof/>
          </w:rPr>
          <w:fldChar w:fldCharType="end"/>
        </w:r>
      </w:ins>
    </w:p>
    <w:p w14:paraId="367292BA" w14:textId="77777777" w:rsidR="00EA1A11" w:rsidRDefault="00EA1A11">
      <w:pPr>
        <w:pStyle w:val="TableofFigures"/>
        <w:tabs>
          <w:tab w:val="right" w:leader="dot" w:pos="9060"/>
        </w:tabs>
        <w:rPr>
          <w:ins w:id="1372" w:author="m.kalaitzaki" w:date="2019-05-16T10:07:00Z"/>
          <w:rFonts w:asciiTheme="minorHAnsi" w:eastAsiaTheme="minorEastAsia" w:hAnsiTheme="minorHAnsi" w:cstheme="minorBidi"/>
          <w:noProof/>
          <w:szCs w:val="22"/>
          <w:lang w:eastAsia="en-US"/>
        </w:rPr>
      </w:pPr>
      <w:ins w:id="137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58: Nested elements of element </w:t>
        </w:r>
        <w:r w:rsidRPr="008D2DF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_Toc8893890 \h </w:instrText>
        </w:r>
      </w:ins>
      <w:r>
        <w:rPr>
          <w:noProof/>
          <w:webHidden/>
        </w:rPr>
      </w:r>
      <w:r>
        <w:rPr>
          <w:noProof/>
          <w:webHidden/>
        </w:rPr>
        <w:fldChar w:fldCharType="separate"/>
      </w:r>
      <w:ins w:id="1374" w:author="m.kalaitzaki" w:date="2019-05-16T10:07:00Z">
        <w:r>
          <w:rPr>
            <w:noProof/>
            <w:webHidden/>
          </w:rPr>
          <w:t>81</w:t>
        </w:r>
        <w:r>
          <w:rPr>
            <w:noProof/>
            <w:webHidden/>
          </w:rPr>
          <w:fldChar w:fldCharType="end"/>
        </w:r>
        <w:r w:rsidRPr="008D2DF6">
          <w:rPr>
            <w:rStyle w:val="Hyperlink"/>
            <w:noProof/>
          </w:rPr>
          <w:fldChar w:fldCharType="end"/>
        </w:r>
      </w:ins>
    </w:p>
    <w:p w14:paraId="6473B698" w14:textId="77777777" w:rsidR="00EA1A11" w:rsidRDefault="00EA1A11">
      <w:pPr>
        <w:pStyle w:val="TableofFigures"/>
        <w:tabs>
          <w:tab w:val="right" w:leader="dot" w:pos="9060"/>
        </w:tabs>
        <w:rPr>
          <w:ins w:id="1375" w:author="m.kalaitzaki" w:date="2019-05-16T10:07:00Z"/>
          <w:rFonts w:asciiTheme="minorHAnsi" w:eastAsiaTheme="minorEastAsia" w:hAnsiTheme="minorHAnsi" w:cstheme="minorBidi"/>
          <w:noProof/>
          <w:szCs w:val="22"/>
          <w:lang w:eastAsia="en-US"/>
        </w:rPr>
      </w:pPr>
      <w:ins w:id="137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59: Attributes of element </w:t>
        </w:r>
        <w:r w:rsidRPr="008D2DF6">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_Toc8893891 \h </w:instrText>
        </w:r>
      </w:ins>
      <w:r>
        <w:rPr>
          <w:noProof/>
          <w:webHidden/>
        </w:rPr>
      </w:r>
      <w:r>
        <w:rPr>
          <w:noProof/>
          <w:webHidden/>
        </w:rPr>
        <w:fldChar w:fldCharType="separate"/>
      </w:r>
      <w:ins w:id="1377" w:author="m.kalaitzaki" w:date="2019-05-16T10:07:00Z">
        <w:r>
          <w:rPr>
            <w:noProof/>
            <w:webHidden/>
          </w:rPr>
          <w:t>83</w:t>
        </w:r>
        <w:r>
          <w:rPr>
            <w:noProof/>
            <w:webHidden/>
          </w:rPr>
          <w:fldChar w:fldCharType="end"/>
        </w:r>
        <w:r w:rsidRPr="008D2DF6">
          <w:rPr>
            <w:rStyle w:val="Hyperlink"/>
            <w:noProof/>
          </w:rPr>
          <w:fldChar w:fldCharType="end"/>
        </w:r>
      </w:ins>
    </w:p>
    <w:p w14:paraId="4630DAEE" w14:textId="77777777" w:rsidR="00EA1A11" w:rsidRDefault="00EA1A11">
      <w:pPr>
        <w:pStyle w:val="TableofFigures"/>
        <w:tabs>
          <w:tab w:val="right" w:leader="dot" w:pos="9060"/>
        </w:tabs>
        <w:rPr>
          <w:ins w:id="1378" w:author="m.kalaitzaki" w:date="2019-05-16T10:07:00Z"/>
          <w:rFonts w:asciiTheme="minorHAnsi" w:eastAsiaTheme="minorEastAsia" w:hAnsiTheme="minorHAnsi" w:cstheme="minorBidi"/>
          <w:noProof/>
          <w:szCs w:val="22"/>
          <w:lang w:eastAsia="en-US"/>
        </w:rPr>
      </w:pPr>
      <w:ins w:id="137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60: Nested elements of </w:t>
        </w:r>
        <w:r w:rsidRPr="008D2DF6">
          <w:rPr>
            <w:rStyle w:val="Hyperlink"/>
            <w:rFonts w:ascii="Courier New" w:hAnsi="Courier New" w:cs="Courier New"/>
            <w:i/>
            <w:noProof/>
          </w:rPr>
          <w:t>&lt;connection_0d&gt;</w:t>
        </w:r>
        <w:r w:rsidRPr="008D2DF6">
          <w:rPr>
            <w:rStyle w:val="Hyperlink"/>
            <w:rFonts w:cstheme="minorHAnsi"/>
            <w:noProof/>
          </w:rPr>
          <w:t xml:space="preserve"> for </w:t>
        </w:r>
        <w:r w:rsidRPr="008D2DF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_Toc8893892 \h </w:instrText>
        </w:r>
      </w:ins>
      <w:r>
        <w:rPr>
          <w:noProof/>
          <w:webHidden/>
        </w:rPr>
      </w:r>
      <w:r>
        <w:rPr>
          <w:noProof/>
          <w:webHidden/>
        </w:rPr>
        <w:fldChar w:fldCharType="separate"/>
      </w:r>
      <w:ins w:id="1380" w:author="m.kalaitzaki" w:date="2019-05-16T10:07:00Z">
        <w:r>
          <w:rPr>
            <w:noProof/>
            <w:webHidden/>
          </w:rPr>
          <w:t>84</w:t>
        </w:r>
        <w:r>
          <w:rPr>
            <w:noProof/>
            <w:webHidden/>
          </w:rPr>
          <w:fldChar w:fldCharType="end"/>
        </w:r>
        <w:r w:rsidRPr="008D2DF6">
          <w:rPr>
            <w:rStyle w:val="Hyperlink"/>
            <w:noProof/>
          </w:rPr>
          <w:fldChar w:fldCharType="end"/>
        </w:r>
      </w:ins>
    </w:p>
    <w:p w14:paraId="5B4BC403" w14:textId="77777777" w:rsidR="00EA1A11" w:rsidRDefault="00EA1A11">
      <w:pPr>
        <w:pStyle w:val="TableofFigures"/>
        <w:tabs>
          <w:tab w:val="right" w:leader="dot" w:pos="9060"/>
        </w:tabs>
        <w:rPr>
          <w:ins w:id="1381" w:author="m.kalaitzaki" w:date="2019-05-16T10:07:00Z"/>
          <w:rFonts w:asciiTheme="minorHAnsi" w:eastAsiaTheme="minorEastAsia" w:hAnsiTheme="minorHAnsi" w:cstheme="minorBidi"/>
          <w:noProof/>
          <w:szCs w:val="22"/>
          <w:lang w:eastAsia="en-US"/>
        </w:rPr>
      </w:pPr>
      <w:ins w:id="138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61: Attributes of element </w:t>
        </w:r>
        <w:r w:rsidRPr="008D2DF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_Toc8893893 \h </w:instrText>
        </w:r>
      </w:ins>
      <w:r>
        <w:rPr>
          <w:noProof/>
          <w:webHidden/>
        </w:rPr>
      </w:r>
      <w:r>
        <w:rPr>
          <w:noProof/>
          <w:webHidden/>
        </w:rPr>
        <w:fldChar w:fldCharType="separate"/>
      </w:r>
      <w:ins w:id="1383" w:author="m.kalaitzaki" w:date="2019-05-16T10:07:00Z">
        <w:r>
          <w:rPr>
            <w:noProof/>
            <w:webHidden/>
          </w:rPr>
          <w:t>84</w:t>
        </w:r>
        <w:r>
          <w:rPr>
            <w:noProof/>
            <w:webHidden/>
          </w:rPr>
          <w:fldChar w:fldCharType="end"/>
        </w:r>
        <w:r w:rsidRPr="008D2DF6">
          <w:rPr>
            <w:rStyle w:val="Hyperlink"/>
            <w:noProof/>
          </w:rPr>
          <w:fldChar w:fldCharType="end"/>
        </w:r>
      </w:ins>
    </w:p>
    <w:p w14:paraId="04AB81FB" w14:textId="77777777" w:rsidR="00EA1A11" w:rsidRDefault="00EA1A11">
      <w:pPr>
        <w:pStyle w:val="TableofFigures"/>
        <w:tabs>
          <w:tab w:val="right" w:leader="dot" w:pos="9060"/>
        </w:tabs>
        <w:rPr>
          <w:ins w:id="1384" w:author="m.kalaitzaki" w:date="2019-05-16T10:07:00Z"/>
          <w:rFonts w:asciiTheme="minorHAnsi" w:eastAsiaTheme="minorEastAsia" w:hAnsiTheme="minorHAnsi" w:cstheme="minorBidi"/>
          <w:noProof/>
          <w:szCs w:val="22"/>
          <w:lang w:eastAsia="en-US"/>
        </w:rPr>
      </w:pPr>
      <w:ins w:id="138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62: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_Toc8893894 \h </w:instrText>
        </w:r>
      </w:ins>
      <w:r>
        <w:rPr>
          <w:noProof/>
          <w:webHidden/>
        </w:rPr>
      </w:r>
      <w:r>
        <w:rPr>
          <w:noProof/>
          <w:webHidden/>
        </w:rPr>
        <w:fldChar w:fldCharType="separate"/>
      </w:r>
      <w:ins w:id="1386" w:author="m.kalaitzaki" w:date="2019-05-16T10:07:00Z">
        <w:r>
          <w:rPr>
            <w:noProof/>
            <w:webHidden/>
          </w:rPr>
          <w:t>86</w:t>
        </w:r>
        <w:r>
          <w:rPr>
            <w:noProof/>
            <w:webHidden/>
          </w:rPr>
          <w:fldChar w:fldCharType="end"/>
        </w:r>
        <w:r w:rsidRPr="008D2DF6">
          <w:rPr>
            <w:rStyle w:val="Hyperlink"/>
            <w:noProof/>
          </w:rPr>
          <w:fldChar w:fldCharType="end"/>
        </w:r>
      </w:ins>
    </w:p>
    <w:p w14:paraId="42A63A53" w14:textId="77777777" w:rsidR="00EA1A11" w:rsidRDefault="00EA1A11">
      <w:pPr>
        <w:pStyle w:val="TableofFigures"/>
        <w:tabs>
          <w:tab w:val="right" w:leader="dot" w:pos="9060"/>
        </w:tabs>
        <w:rPr>
          <w:ins w:id="1387" w:author="m.kalaitzaki" w:date="2019-05-16T10:07:00Z"/>
          <w:rFonts w:asciiTheme="minorHAnsi" w:eastAsiaTheme="minorEastAsia" w:hAnsiTheme="minorHAnsi" w:cstheme="minorBidi"/>
          <w:noProof/>
          <w:szCs w:val="22"/>
          <w:lang w:eastAsia="en-US"/>
        </w:rPr>
      </w:pPr>
      <w:ins w:id="138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63: Attributes of element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_Toc8893895 \h </w:instrText>
        </w:r>
      </w:ins>
      <w:r>
        <w:rPr>
          <w:noProof/>
          <w:webHidden/>
        </w:rPr>
      </w:r>
      <w:r>
        <w:rPr>
          <w:noProof/>
          <w:webHidden/>
        </w:rPr>
        <w:fldChar w:fldCharType="separate"/>
      </w:r>
      <w:ins w:id="1389" w:author="m.kalaitzaki" w:date="2019-05-16T10:07:00Z">
        <w:r>
          <w:rPr>
            <w:noProof/>
            <w:webHidden/>
          </w:rPr>
          <w:t>86</w:t>
        </w:r>
        <w:r>
          <w:rPr>
            <w:noProof/>
            <w:webHidden/>
          </w:rPr>
          <w:fldChar w:fldCharType="end"/>
        </w:r>
        <w:r w:rsidRPr="008D2DF6">
          <w:rPr>
            <w:rStyle w:val="Hyperlink"/>
            <w:noProof/>
          </w:rPr>
          <w:fldChar w:fldCharType="end"/>
        </w:r>
      </w:ins>
    </w:p>
    <w:p w14:paraId="7E184835" w14:textId="77777777" w:rsidR="00EA1A11" w:rsidRDefault="00EA1A11">
      <w:pPr>
        <w:pStyle w:val="TableofFigures"/>
        <w:tabs>
          <w:tab w:val="right" w:leader="dot" w:pos="9060"/>
        </w:tabs>
        <w:rPr>
          <w:ins w:id="1390" w:author="m.kalaitzaki" w:date="2019-05-16T10:07:00Z"/>
          <w:rFonts w:asciiTheme="minorHAnsi" w:eastAsiaTheme="minorEastAsia" w:hAnsiTheme="minorHAnsi" w:cstheme="minorBidi"/>
          <w:noProof/>
          <w:szCs w:val="22"/>
          <w:lang w:eastAsia="en-US"/>
        </w:rPr>
      </w:pPr>
      <w:ins w:id="139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64: Nested elements of element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_Toc8893896 \h </w:instrText>
        </w:r>
      </w:ins>
      <w:r>
        <w:rPr>
          <w:noProof/>
          <w:webHidden/>
        </w:rPr>
      </w:r>
      <w:r>
        <w:rPr>
          <w:noProof/>
          <w:webHidden/>
        </w:rPr>
        <w:fldChar w:fldCharType="separate"/>
      </w:r>
      <w:ins w:id="1392" w:author="m.kalaitzaki" w:date="2019-05-16T10:07:00Z">
        <w:r>
          <w:rPr>
            <w:noProof/>
            <w:webHidden/>
          </w:rPr>
          <w:t>87</w:t>
        </w:r>
        <w:r>
          <w:rPr>
            <w:noProof/>
            <w:webHidden/>
          </w:rPr>
          <w:fldChar w:fldCharType="end"/>
        </w:r>
        <w:r w:rsidRPr="008D2DF6">
          <w:rPr>
            <w:rStyle w:val="Hyperlink"/>
            <w:noProof/>
          </w:rPr>
          <w:fldChar w:fldCharType="end"/>
        </w:r>
      </w:ins>
    </w:p>
    <w:p w14:paraId="04971317" w14:textId="77777777" w:rsidR="00EA1A11" w:rsidRDefault="00EA1A11">
      <w:pPr>
        <w:pStyle w:val="TableofFigures"/>
        <w:tabs>
          <w:tab w:val="right" w:leader="dot" w:pos="9060"/>
        </w:tabs>
        <w:rPr>
          <w:ins w:id="1393" w:author="m.kalaitzaki" w:date="2019-05-16T10:07:00Z"/>
          <w:rFonts w:asciiTheme="minorHAnsi" w:eastAsiaTheme="minorEastAsia" w:hAnsiTheme="minorHAnsi" w:cstheme="minorBidi"/>
          <w:noProof/>
          <w:szCs w:val="22"/>
          <w:lang w:eastAsia="en-US"/>
        </w:rPr>
      </w:pPr>
      <w:ins w:id="139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65: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_Toc8893897 \h </w:instrText>
        </w:r>
      </w:ins>
      <w:r>
        <w:rPr>
          <w:noProof/>
          <w:webHidden/>
        </w:rPr>
      </w:r>
      <w:r>
        <w:rPr>
          <w:noProof/>
          <w:webHidden/>
        </w:rPr>
        <w:fldChar w:fldCharType="separate"/>
      </w:r>
      <w:ins w:id="1395" w:author="m.kalaitzaki" w:date="2019-05-16T10:07:00Z">
        <w:r>
          <w:rPr>
            <w:noProof/>
            <w:webHidden/>
          </w:rPr>
          <w:t>89</w:t>
        </w:r>
        <w:r>
          <w:rPr>
            <w:noProof/>
            <w:webHidden/>
          </w:rPr>
          <w:fldChar w:fldCharType="end"/>
        </w:r>
        <w:r w:rsidRPr="008D2DF6">
          <w:rPr>
            <w:rStyle w:val="Hyperlink"/>
            <w:noProof/>
          </w:rPr>
          <w:fldChar w:fldCharType="end"/>
        </w:r>
      </w:ins>
    </w:p>
    <w:p w14:paraId="32C41A52" w14:textId="77777777" w:rsidR="00EA1A11" w:rsidRDefault="00EA1A11">
      <w:pPr>
        <w:pStyle w:val="TableofFigures"/>
        <w:tabs>
          <w:tab w:val="right" w:leader="dot" w:pos="9060"/>
        </w:tabs>
        <w:rPr>
          <w:ins w:id="1396" w:author="m.kalaitzaki" w:date="2019-05-16T10:07:00Z"/>
          <w:rFonts w:asciiTheme="minorHAnsi" w:eastAsiaTheme="minorEastAsia" w:hAnsiTheme="minorHAnsi" w:cstheme="minorBidi"/>
          <w:noProof/>
          <w:szCs w:val="22"/>
          <w:lang w:eastAsia="en-US"/>
        </w:rPr>
      </w:pPr>
      <w:ins w:id="139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66: Attributes of element </w:t>
        </w:r>
        <w:r w:rsidRPr="008D2DF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_Toc8893898 \h </w:instrText>
        </w:r>
      </w:ins>
      <w:r>
        <w:rPr>
          <w:noProof/>
          <w:webHidden/>
        </w:rPr>
      </w:r>
      <w:r>
        <w:rPr>
          <w:noProof/>
          <w:webHidden/>
        </w:rPr>
        <w:fldChar w:fldCharType="separate"/>
      </w:r>
      <w:ins w:id="1398" w:author="m.kalaitzaki" w:date="2019-05-16T10:07:00Z">
        <w:r>
          <w:rPr>
            <w:noProof/>
            <w:webHidden/>
          </w:rPr>
          <w:t>89</w:t>
        </w:r>
        <w:r>
          <w:rPr>
            <w:noProof/>
            <w:webHidden/>
          </w:rPr>
          <w:fldChar w:fldCharType="end"/>
        </w:r>
        <w:r w:rsidRPr="008D2DF6">
          <w:rPr>
            <w:rStyle w:val="Hyperlink"/>
            <w:noProof/>
          </w:rPr>
          <w:fldChar w:fldCharType="end"/>
        </w:r>
      </w:ins>
    </w:p>
    <w:p w14:paraId="283281C6" w14:textId="77777777" w:rsidR="00EA1A11" w:rsidRDefault="00EA1A11">
      <w:pPr>
        <w:pStyle w:val="TableofFigures"/>
        <w:tabs>
          <w:tab w:val="right" w:leader="dot" w:pos="9060"/>
        </w:tabs>
        <w:rPr>
          <w:ins w:id="1399" w:author="m.kalaitzaki" w:date="2019-05-16T10:07:00Z"/>
          <w:rFonts w:asciiTheme="minorHAnsi" w:eastAsiaTheme="minorEastAsia" w:hAnsiTheme="minorHAnsi" w:cstheme="minorBidi"/>
          <w:noProof/>
          <w:szCs w:val="22"/>
          <w:lang w:eastAsia="en-US"/>
        </w:rPr>
      </w:pPr>
      <w:ins w:id="140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67: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_Toc8893899 \h </w:instrText>
        </w:r>
      </w:ins>
      <w:r>
        <w:rPr>
          <w:noProof/>
          <w:webHidden/>
        </w:rPr>
      </w:r>
      <w:r>
        <w:rPr>
          <w:noProof/>
          <w:webHidden/>
        </w:rPr>
        <w:fldChar w:fldCharType="separate"/>
      </w:r>
      <w:ins w:id="1401" w:author="m.kalaitzaki" w:date="2019-05-16T10:07:00Z">
        <w:r>
          <w:rPr>
            <w:noProof/>
            <w:webHidden/>
          </w:rPr>
          <w:t>91</w:t>
        </w:r>
        <w:r>
          <w:rPr>
            <w:noProof/>
            <w:webHidden/>
          </w:rPr>
          <w:fldChar w:fldCharType="end"/>
        </w:r>
        <w:r w:rsidRPr="008D2DF6">
          <w:rPr>
            <w:rStyle w:val="Hyperlink"/>
            <w:noProof/>
          </w:rPr>
          <w:fldChar w:fldCharType="end"/>
        </w:r>
      </w:ins>
    </w:p>
    <w:p w14:paraId="34A9556F" w14:textId="77777777" w:rsidR="00EA1A11" w:rsidRDefault="00EA1A11">
      <w:pPr>
        <w:pStyle w:val="TableofFigures"/>
        <w:tabs>
          <w:tab w:val="right" w:leader="dot" w:pos="9060"/>
        </w:tabs>
        <w:rPr>
          <w:ins w:id="1402" w:author="m.kalaitzaki" w:date="2019-05-16T10:07:00Z"/>
          <w:rFonts w:asciiTheme="minorHAnsi" w:eastAsiaTheme="minorEastAsia" w:hAnsiTheme="minorHAnsi" w:cstheme="minorBidi"/>
          <w:noProof/>
          <w:szCs w:val="22"/>
          <w:lang w:eastAsia="en-US"/>
        </w:rPr>
      </w:pPr>
      <w:ins w:id="140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68: Attributes of element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_Toc8893900 \h </w:instrText>
        </w:r>
      </w:ins>
      <w:r>
        <w:rPr>
          <w:noProof/>
          <w:webHidden/>
        </w:rPr>
      </w:r>
      <w:r>
        <w:rPr>
          <w:noProof/>
          <w:webHidden/>
        </w:rPr>
        <w:fldChar w:fldCharType="separate"/>
      </w:r>
      <w:ins w:id="1404" w:author="m.kalaitzaki" w:date="2019-05-16T10:07:00Z">
        <w:r>
          <w:rPr>
            <w:noProof/>
            <w:webHidden/>
          </w:rPr>
          <w:t>91</w:t>
        </w:r>
        <w:r>
          <w:rPr>
            <w:noProof/>
            <w:webHidden/>
          </w:rPr>
          <w:fldChar w:fldCharType="end"/>
        </w:r>
        <w:r w:rsidRPr="008D2DF6">
          <w:rPr>
            <w:rStyle w:val="Hyperlink"/>
            <w:noProof/>
          </w:rPr>
          <w:fldChar w:fldCharType="end"/>
        </w:r>
      </w:ins>
    </w:p>
    <w:p w14:paraId="5F3F4842" w14:textId="77777777" w:rsidR="00EA1A11" w:rsidRDefault="00EA1A11">
      <w:pPr>
        <w:pStyle w:val="TableofFigures"/>
        <w:tabs>
          <w:tab w:val="right" w:leader="dot" w:pos="9060"/>
        </w:tabs>
        <w:rPr>
          <w:ins w:id="1405" w:author="m.kalaitzaki" w:date="2019-05-16T10:07:00Z"/>
          <w:rFonts w:asciiTheme="minorHAnsi" w:eastAsiaTheme="minorEastAsia" w:hAnsiTheme="minorHAnsi" w:cstheme="minorBidi"/>
          <w:noProof/>
          <w:szCs w:val="22"/>
          <w:lang w:eastAsia="en-US"/>
        </w:rPr>
      </w:pPr>
      <w:ins w:id="140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69: Nested elements of element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_Toc8893901 \h </w:instrText>
        </w:r>
      </w:ins>
      <w:r>
        <w:rPr>
          <w:noProof/>
          <w:webHidden/>
        </w:rPr>
      </w:r>
      <w:r>
        <w:rPr>
          <w:noProof/>
          <w:webHidden/>
        </w:rPr>
        <w:fldChar w:fldCharType="separate"/>
      </w:r>
      <w:ins w:id="1407" w:author="m.kalaitzaki" w:date="2019-05-16T10:07:00Z">
        <w:r>
          <w:rPr>
            <w:noProof/>
            <w:webHidden/>
          </w:rPr>
          <w:t>92</w:t>
        </w:r>
        <w:r>
          <w:rPr>
            <w:noProof/>
            <w:webHidden/>
          </w:rPr>
          <w:fldChar w:fldCharType="end"/>
        </w:r>
        <w:r w:rsidRPr="008D2DF6">
          <w:rPr>
            <w:rStyle w:val="Hyperlink"/>
            <w:noProof/>
          </w:rPr>
          <w:fldChar w:fldCharType="end"/>
        </w:r>
      </w:ins>
    </w:p>
    <w:p w14:paraId="19C3EA04" w14:textId="77777777" w:rsidR="00EA1A11" w:rsidRDefault="00EA1A11">
      <w:pPr>
        <w:pStyle w:val="TableofFigures"/>
        <w:tabs>
          <w:tab w:val="right" w:leader="dot" w:pos="9060"/>
        </w:tabs>
        <w:rPr>
          <w:ins w:id="1408" w:author="m.kalaitzaki" w:date="2019-05-16T10:07:00Z"/>
          <w:rFonts w:asciiTheme="minorHAnsi" w:eastAsiaTheme="minorEastAsia" w:hAnsiTheme="minorHAnsi" w:cstheme="minorBidi"/>
          <w:noProof/>
          <w:szCs w:val="22"/>
          <w:lang w:eastAsia="en-US"/>
        </w:rPr>
      </w:pPr>
      <w:ins w:id="1409" w:author="m.kalaitzaki" w:date="2019-05-16T10:07:00Z">
        <w:r w:rsidRPr="008D2DF6">
          <w:rPr>
            <w:rStyle w:val="Hyperlink"/>
            <w:noProof/>
          </w:rPr>
          <w:lastRenderedPageBreak/>
          <w:fldChar w:fldCharType="begin"/>
        </w:r>
        <w:r w:rsidRPr="008D2DF6">
          <w:rPr>
            <w:rStyle w:val="Hyperlink"/>
            <w:noProof/>
          </w:rPr>
          <w:instrText xml:space="preserve"> </w:instrText>
        </w:r>
        <w:r>
          <w:rPr>
            <w:noProof/>
          </w:rPr>
          <w:instrText>HYPERLINK \l "_Toc8893902"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70: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_Toc8893902 \h </w:instrText>
        </w:r>
      </w:ins>
      <w:r>
        <w:rPr>
          <w:noProof/>
          <w:webHidden/>
        </w:rPr>
      </w:r>
      <w:r>
        <w:rPr>
          <w:noProof/>
          <w:webHidden/>
        </w:rPr>
        <w:fldChar w:fldCharType="separate"/>
      </w:r>
      <w:ins w:id="1410" w:author="m.kalaitzaki" w:date="2019-05-16T10:07:00Z">
        <w:r>
          <w:rPr>
            <w:noProof/>
            <w:webHidden/>
          </w:rPr>
          <w:t>93</w:t>
        </w:r>
        <w:r>
          <w:rPr>
            <w:noProof/>
            <w:webHidden/>
          </w:rPr>
          <w:fldChar w:fldCharType="end"/>
        </w:r>
        <w:r w:rsidRPr="008D2DF6">
          <w:rPr>
            <w:rStyle w:val="Hyperlink"/>
            <w:noProof/>
          </w:rPr>
          <w:fldChar w:fldCharType="end"/>
        </w:r>
      </w:ins>
    </w:p>
    <w:p w14:paraId="0BF54D5C" w14:textId="77777777" w:rsidR="00EA1A11" w:rsidRDefault="00EA1A11">
      <w:pPr>
        <w:pStyle w:val="TableofFigures"/>
        <w:tabs>
          <w:tab w:val="right" w:leader="dot" w:pos="9060"/>
        </w:tabs>
        <w:rPr>
          <w:ins w:id="1411" w:author="m.kalaitzaki" w:date="2019-05-16T10:07:00Z"/>
          <w:rFonts w:asciiTheme="minorHAnsi" w:eastAsiaTheme="minorEastAsia" w:hAnsiTheme="minorHAnsi" w:cstheme="minorBidi"/>
          <w:noProof/>
          <w:szCs w:val="22"/>
          <w:lang w:eastAsia="en-US"/>
        </w:rPr>
      </w:pPr>
      <w:ins w:id="141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71: Attributes of element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_Toc8893903 \h </w:instrText>
        </w:r>
      </w:ins>
      <w:r>
        <w:rPr>
          <w:noProof/>
          <w:webHidden/>
        </w:rPr>
      </w:r>
      <w:r>
        <w:rPr>
          <w:noProof/>
          <w:webHidden/>
        </w:rPr>
        <w:fldChar w:fldCharType="separate"/>
      </w:r>
      <w:ins w:id="1413" w:author="m.kalaitzaki" w:date="2019-05-16T10:07:00Z">
        <w:r>
          <w:rPr>
            <w:noProof/>
            <w:webHidden/>
          </w:rPr>
          <w:t>94</w:t>
        </w:r>
        <w:r>
          <w:rPr>
            <w:noProof/>
            <w:webHidden/>
          </w:rPr>
          <w:fldChar w:fldCharType="end"/>
        </w:r>
        <w:r w:rsidRPr="008D2DF6">
          <w:rPr>
            <w:rStyle w:val="Hyperlink"/>
            <w:noProof/>
          </w:rPr>
          <w:fldChar w:fldCharType="end"/>
        </w:r>
      </w:ins>
    </w:p>
    <w:p w14:paraId="5CA574D9" w14:textId="77777777" w:rsidR="00EA1A11" w:rsidRDefault="00EA1A11">
      <w:pPr>
        <w:pStyle w:val="TableofFigures"/>
        <w:tabs>
          <w:tab w:val="right" w:leader="dot" w:pos="9060"/>
        </w:tabs>
        <w:rPr>
          <w:ins w:id="1414" w:author="m.kalaitzaki" w:date="2019-05-16T10:07:00Z"/>
          <w:rFonts w:asciiTheme="minorHAnsi" w:eastAsiaTheme="minorEastAsia" w:hAnsiTheme="minorHAnsi" w:cstheme="minorBidi"/>
          <w:noProof/>
          <w:szCs w:val="22"/>
          <w:lang w:eastAsia="en-US"/>
        </w:rPr>
      </w:pPr>
      <w:ins w:id="141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72: Nested elements of element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_Toc8893904 \h </w:instrText>
        </w:r>
      </w:ins>
      <w:r>
        <w:rPr>
          <w:noProof/>
          <w:webHidden/>
        </w:rPr>
      </w:r>
      <w:r>
        <w:rPr>
          <w:noProof/>
          <w:webHidden/>
        </w:rPr>
        <w:fldChar w:fldCharType="separate"/>
      </w:r>
      <w:ins w:id="1416" w:author="m.kalaitzaki" w:date="2019-05-16T10:07:00Z">
        <w:r>
          <w:rPr>
            <w:noProof/>
            <w:webHidden/>
          </w:rPr>
          <w:t>95</w:t>
        </w:r>
        <w:r>
          <w:rPr>
            <w:noProof/>
            <w:webHidden/>
          </w:rPr>
          <w:fldChar w:fldCharType="end"/>
        </w:r>
        <w:r w:rsidRPr="008D2DF6">
          <w:rPr>
            <w:rStyle w:val="Hyperlink"/>
            <w:noProof/>
          </w:rPr>
          <w:fldChar w:fldCharType="end"/>
        </w:r>
      </w:ins>
    </w:p>
    <w:p w14:paraId="52808C09" w14:textId="77777777" w:rsidR="00EA1A11" w:rsidRDefault="00EA1A11">
      <w:pPr>
        <w:pStyle w:val="TableofFigures"/>
        <w:tabs>
          <w:tab w:val="right" w:leader="dot" w:pos="9060"/>
        </w:tabs>
        <w:rPr>
          <w:ins w:id="1417" w:author="m.kalaitzaki" w:date="2019-05-16T10:07:00Z"/>
          <w:rFonts w:asciiTheme="minorHAnsi" w:eastAsiaTheme="minorEastAsia" w:hAnsiTheme="minorHAnsi" w:cstheme="minorBidi"/>
          <w:noProof/>
          <w:szCs w:val="22"/>
          <w:lang w:eastAsia="en-US"/>
        </w:rPr>
      </w:pPr>
      <w:ins w:id="141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73: Attributes of element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_Toc8893905 \h </w:instrText>
        </w:r>
      </w:ins>
      <w:r>
        <w:rPr>
          <w:noProof/>
          <w:webHidden/>
        </w:rPr>
      </w:r>
      <w:r>
        <w:rPr>
          <w:noProof/>
          <w:webHidden/>
        </w:rPr>
        <w:fldChar w:fldCharType="separate"/>
      </w:r>
      <w:ins w:id="1419" w:author="m.kalaitzaki" w:date="2019-05-16T10:07:00Z">
        <w:r>
          <w:rPr>
            <w:noProof/>
            <w:webHidden/>
          </w:rPr>
          <w:t>96</w:t>
        </w:r>
        <w:r>
          <w:rPr>
            <w:noProof/>
            <w:webHidden/>
          </w:rPr>
          <w:fldChar w:fldCharType="end"/>
        </w:r>
        <w:r w:rsidRPr="008D2DF6">
          <w:rPr>
            <w:rStyle w:val="Hyperlink"/>
            <w:noProof/>
          </w:rPr>
          <w:fldChar w:fldCharType="end"/>
        </w:r>
      </w:ins>
    </w:p>
    <w:p w14:paraId="288921FE" w14:textId="77777777" w:rsidR="00EA1A11" w:rsidRDefault="00EA1A11">
      <w:pPr>
        <w:pStyle w:val="TableofFigures"/>
        <w:tabs>
          <w:tab w:val="right" w:leader="dot" w:pos="9060"/>
        </w:tabs>
        <w:rPr>
          <w:ins w:id="1420" w:author="m.kalaitzaki" w:date="2019-05-16T10:07:00Z"/>
          <w:rFonts w:asciiTheme="minorHAnsi" w:eastAsiaTheme="minorEastAsia" w:hAnsiTheme="minorHAnsi" w:cstheme="minorBidi"/>
          <w:noProof/>
          <w:szCs w:val="22"/>
          <w:lang w:eastAsia="en-US"/>
        </w:rPr>
      </w:pPr>
      <w:ins w:id="142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74: Nested elements of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_Toc8893906 \h </w:instrText>
        </w:r>
      </w:ins>
      <w:r>
        <w:rPr>
          <w:noProof/>
          <w:webHidden/>
        </w:rPr>
      </w:r>
      <w:r>
        <w:rPr>
          <w:noProof/>
          <w:webHidden/>
        </w:rPr>
        <w:fldChar w:fldCharType="separate"/>
      </w:r>
      <w:ins w:id="1422" w:author="m.kalaitzaki" w:date="2019-05-16T10:07:00Z">
        <w:r>
          <w:rPr>
            <w:noProof/>
            <w:webHidden/>
          </w:rPr>
          <w:t>96</w:t>
        </w:r>
        <w:r>
          <w:rPr>
            <w:noProof/>
            <w:webHidden/>
          </w:rPr>
          <w:fldChar w:fldCharType="end"/>
        </w:r>
        <w:r w:rsidRPr="008D2DF6">
          <w:rPr>
            <w:rStyle w:val="Hyperlink"/>
            <w:noProof/>
          </w:rPr>
          <w:fldChar w:fldCharType="end"/>
        </w:r>
      </w:ins>
    </w:p>
    <w:p w14:paraId="2FE9D641" w14:textId="77777777" w:rsidR="00EA1A11" w:rsidRDefault="00EA1A11">
      <w:pPr>
        <w:pStyle w:val="TableofFigures"/>
        <w:tabs>
          <w:tab w:val="right" w:leader="dot" w:pos="9060"/>
        </w:tabs>
        <w:rPr>
          <w:ins w:id="1423" w:author="m.kalaitzaki" w:date="2019-05-16T10:07:00Z"/>
          <w:rFonts w:asciiTheme="minorHAnsi" w:eastAsiaTheme="minorEastAsia" w:hAnsiTheme="minorHAnsi" w:cstheme="minorBidi"/>
          <w:noProof/>
          <w:szCs w:val="22"/>
          <w:lang w:eastAsia="en-US"/>
        </w:rPr>
      </w:pPr>
      <w:ins w:id="142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75: Attributes of element </w:t>
        </w:r>
        <w:r w:rsidRPr="008D2DF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_Toc8893907 \h </w:instrText>
        </w:r>
      </w:ins>
      <w:r>
        <w:rPr>
          <w:noProof/>
          <w:webHidden/>
        </w:rPr>
      </w:r>
      <w:r>
        <w:rPr>
          <w:noProof/>
          <w:webHidden/>
        </w:rPr>
        <w:fldChar w:fldCharType="separate"/>
      </w:r>
      <w:ins w:id="1425" w:author="m.kalaitzaki" w:date="2019-05-16T10:07:00Z">
        <w:r>
          <w:rPr>
            <w:noProof/>
            <w:webHidden/>
          </w:rPr>
          <w:t>97</w:t>
        </w:r>
        <w:r>
          <w:rPr>
            <w:noProof/>
            <w:webHidden/>
          </w:rPr>
          <w:fldChar w:fldCharType="end"/>
        </w:r>
        <w:r w:rsidRPr="008D2DF6">
          <w:rPr>
            <w:rStyle w:val="Hyperlink"/>
            <w:noProof/>
          </w:rPr>
          <w:fldChar w:fldCharType="end"/>
        </w:r>
      </w:ins>
    </w:p>
    <w:p w14:paraId="38CD524E" w14:textId="77777777" w:rsidR="00EA1A11" w:rsidRDefault="00EA1A11">
      <w:pPr>
        <w:pStyle w:val="TableofFigures"/>
        <w:tabs>
          <w:tab w:val="right" w:leader="dot" w:pos="9060"/>
        </w:tabs>
        <w:rPr>
          <w:ins w:id="1426" w:author="m.kalaitzaki" w:date="2019-05-16T10:07:00Z"/>
          <w:rFonts w:asciiTheme="minorHAnsi" w:eastAsiaTheme="minorEastAsia" w:hAnsiTheme="minorHAnsi" w:cstheme="minorBidi"/>
          <w:noProof/>
          <w:szCs w:val="22"/>
          <w:lang w:eastAsia="en-US"/>
        </w:rPr>
      </w:pPr>
      <w:ins w:id="142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76: Nested elements of element </w:t>
        </w:r>
        <w:r w:rsidRPr="008D2DF6">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_Toc8893908 \h </w:instrText>
        </w:r>
      </w:ins>
      <w:r>
        <w:rPr>
          <w:noProof/>
          <w:webHidden/>
        </w:rPr>
      </w:r>
      <w:r>
        <w:rPr>
          <w:noProof/>
          <w:webHidden/>
        </w:rPr>
        <w:fldChar w:fldCharType="separate"/>
      </w:r>
      <w:ins w:id="1428" w:author="m.kalaitzaki" w:date="2019-05-16T10:07:00Z">
        <w:r>
          <w:rPr>
            <w:noProof/>
            <w:webHidden/>
          </w:rPr>
          <w:t>97</w:t>
        </w:r>
        <w:r>
          <w:rPr>
            <w:noProof/>
            <w:webHidden/>
          </w:rPr>
          <w:fldChar w:fldCharType="end"/>
        </w:r>
        <w:r w:rsidRPr="008D2DF6">
          <w:rPr>
            <w:rStyle w:val="Hyperlink"/>
            <w:noProof/>
          </w:rPr>
          <w:fldChar w:fldCharType="end"/>
        </w:r>
      </w:ins>
    </w:p>
    <w:p w14:paraId="37DB5A3F" w14:textId="77777777" w:rsidR="00EA1A11" w:rsidRDefault="00EA1A11">
      <w:pPr>
        <w:pStyle w:val="TableofFigures"/>
        <w:tabs>
          <w:tab w:val="right" w:leader="dot" w:pos="9060"/>
        </w:tabs>
        <w:rPr>
          <w:ins w:id="1429" w:author="m.kalaitzaki" w:date="2019-05-16T10:07:00Z"/>
          <w:rFonts w:asciiTheme="minorHAnsi" w:eastAsiaTheme="minorEastAsia" w:hAnsiTheme="minorHAnsi" w:cstheme="minorBidi"/>
          <w:noProof/>
          <w:szCs w:val="22"/>
          <w:lang w:eastAsia="en-US"/>
        </w:rPr>
      </w:pPr>
      <w:ins w:id="143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77: Attributes of element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_Toc8893909 \h </w:instrText>
        </w:r>
      </w:ins>
      <w:r>
        <w:rPr>
          <w:noProof/>
          <w:webHidden/>
        </w:rPr>
      </w:r>
      <w:r>
        <w:rPr>
          <w:noProof/>
          <w:webHidden/>
        </w:rPr>
        <w:fldChar w:fldCharType="separate"/>
      </w:r>
      <w:ins w:id="1431" w:author="m.kalaitzaki" w:date="2019-05-16T10:07:00Z">
        <w:r>
          <w:rPr>
            <w:noProof/>
            <w:webHidden/>
          </w:rPr>
          <w:t>101</w:t>
        </w:r>
        <w:r>
          <w:rPr>
            <w:noProof/>
            <w:webHidden/>
          </w:rPr>
          <w:fldChar w:fldCharType="end"/>
        </w:r>
        <w:r w:rsidRPr="008D2DF6">
          <w:rPr>
            <w:rStyle w:val="Hyperlink"/>
            <w:noProof/>
          </w:rPr>
          <w:fldChar w:fldCharType="end"/>
        </w:r>
      </w:ins>
    </w:p>
    <w:p w14:paraId="7521E98B" w14:textId="77777777" w:rsidR="00EA1A11" w:rsidRDefault="00EA1A11">
      <w:pPr>
        <w:pStyle w:val="TableofFigures"/>
        <w:tabs>
          <w:tab w:val="right" w:leader="dot" w:pos="9060"/>
        </w:tabs>
        <w:rPr>
          <w:ins w:id="1432" w:author="m.kalaitzaki" w:date="2019-05-16T10:07:00Z"/>
          <w:rFonts w:asciiTheme="minorHAnsi" w:eastAsiaTheme="minorEastAsia" w:hAnsiTheme="minorHAnsi" w:cstheme="minorBidi"/>
          <w:noProof/>
          <w:szCs w:val="22"/>
          <w:lang w:eastAsia="en-US"/>
        </w:rPr>
      </w:pPr>
      <w:ins w:id="143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78: Nested elements of element </w:t>
        </w:r>
        <w:r w:rsidRPr="008D2DF6">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_Toc8893910 \h </w:instrText>
        </w:r>
      </w:ins>
      <w:r>
        <w:rPr>
          <w:noProof/>
          <w:webHidden/>
        </w:rPr>
      </w:r>
      <w:r>
        <w:rPr>
          <w:noProof/>
          <w:webHidden/>
        </w:rPr>
        <w:fldChar w:fldCharType="separate"/>
      </w:r>
      <w:ins w:id="1434" w:author="m.kalaitzaki" w:date="2019-05-16T10:07:00Z">
        <w:r>
          <w:rPr>
            <w:noProof/>
            <w:webHidden/>
          </w:rPr>
          <w:t>102</w:t>
        </w:r>
        <w:r>
          <w:rPr>
            <w:noProof/>
            <w:webHidden/>
          </w:rPr>
          <w:fldChar w:fldCharType="end"/>
        </w:r>
        <w:r w:rsidRPr="008D2DF6">
          <w:rPr>
            <w:rStyle w:val="Hyperlink"/>
            <w:noProof/>
          </w:rPr>
          <w:fldChar w:fldCharType="end"/>
        </w:r>
      </w:ins>
    </w:p>
    <w:p w14:paraId="31095E5A" w14:textId="77777777" w:rsidR="00EA1A11" w:rsidRDefault="00EA1A11">
      <w:pPr>
        <w:pStyle w:val="TableofFigures"/>
        <w:tabs>
          <w:tab w:val="right" w:leader="dot" w:pos="9060"/>
        </w:tabs>
        <w:rPr>
          <w:ins w:id="1435" w:author="m.kalaitzaki" w:date="2019-05-16T10:07:00Z"/>
          <w:rFonts w:asciiTheme="minorHAnsi" w:eastAsiaTheme="minorEastAsia" w:hAnsiTheme="minorHAnsi" w:cstheme="minorBidi"/>
          <w:noProof/>
          <w:szCs w:val="22"/>
          <w:lang w:eastAsia="en-US"/>
        </w:rPr>
      </w:pPr>
      <w:ins w:id="143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79: Attributes of element </w:t>
        </w:r>
        <w:r w:rsidRPr="008D2D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_Toc8893911 \h </w:instrText>
        </w:r>
      </w:ins>
      <w:r>
        <w:rPr>
          <w:noProof/>
          <w:webHidden/>
        </w:rPr>
      </w:r>
      <w:r>
        <w:rPr>
          <w:noProof/>
          <w:webHidden/>
        </w:rPr>
        <w:fldChar w:fldCharType="separate"/>
      </w:r>
      <w:ins w:id="1437" w:author="m.kalaitzaki" w:date="2019-05-16T10:07:00Z">
        <w:r>
          <w:rPr>
            <w:noProof/>
            <w:webHidden/>
          </w:rPr>
          <w:t>103</w:t>
        </w:r>
        <w:r>
          <w:rPr>
            <w:noProof/>
            <w:webHidden/>
          </w:rPr>
          <w:fldChar w:fldCharType="end"/>
        </w:r>
        <w:r w:rsidRPr="008D2DF6">
          <w:rPr>
            <w:rStyle w:val="Hyperlink"/>
            <w:noProof/>
          </w:rPr>
          <w:fldChar w:fldCharType="end"/>
        </w:r>
      </w:ins>
    </w:p>
    <w:p w14:paraId="4F75690D" w14:textId="77777777" w:rsidR="00EA1A11" w:rsidRDefault="00EA1A11">
      <w:pPr>
        <w:pStyle w:val="TableofFigures"/>
        <w:tabs>
          <w:tab w:val="right" w:leader="dot" w:pos="9060"/>
        </w:tabs>
        <w:rPr>
          <w:ins w:id="1438" w:author="m.kalaitzaki" w:date="2019-05-16T10:07:00Z"/>
          <w:rFonts w:asciiTheme="minorHAnsi" w:eastAsiaTheme="minorEastAsia" w:hAnsiTheme="minorHAnsi" w:cstheme="minorBidi"/>
          <w:noProof/>
          <w:szCs w:val="22"/>
          <w:lang w:eastAsia="en-US"/>
        </w:rPr>
      </w:pPr>
      <w:ins w:id="143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80: Nested elements of element </w:t>
        </w:r>
        <w:r w:rsidRPr="008D2D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_Toc8893912 \h </w:instrText>
        </w:r>
      </w:ins>
      <w:r>
        <w:rPr>
          <w:noProof/>
          <w:webHidden/>
        </w:rPr>
      </w:r>
      <w:r>
        <w:rPr>
          <w:noProof/>
          <w:webHidden/>
        </w:rPr>
        <w:fldChar w:fldCharType="separate"/>
      </w:r>
      <w:ins w:id="1440" w:author="m.kalaitzaki" w:date="2019-05-16T10:07:00Z">
        <w:r>
          <w:rPr>
            <w:noProof/>
            <w:webHidden/>
          </w:rPr>
          <w:t>103</w:t>
        </w:r>
        <w:r>
          <w:rPr>
            <w:noProof/>
            <w:webHidden/>
          </w:rPr>
          <w:fldChar w:fldCharType="end"/>
        </w:r>
        <w:r w:rsidRPr="008D2DF6">
          <w:rPr>
            <w:rStyle w:val="Hyperlink"/>
            <w:noProof/>
          </w:rPr>
          <w:fldChar w:fldCharType="end"/>
        </w:r>
      </w:ins>
    </w:p>
    <w:p w14:paraId="664C0710" w14:textId="77777777" w:rsidR="00EA1A11" w:rsidRDefault="00EA1A11">
      <w:pPr>
        <w:pStyle w:val="TableofFigures"/>
        <w:tabs>
          <w:tab w:val="right" w:leader="dot" w:pos="9060"/>
        </w:tabs>
        <w:rPr>
          <w:ins w:id="1441" w:author="m.kalaitzaki" w:date="2019-05-16T10:07:00Z"/>
          <w:rFonts w:asciiTheme="minorHAnsi" w:eastAsiaTheme="minorEastAsia" w:hAnsiTheme="minorHAnsi" w:cstheme="minorBidi"/>
          <w:noProof/>
          <w:szCs w:val="22"/>
          <w:lang w:eastAsia="en-US"/>
        </w:rPr>
      </w:pPr>
      <w:ins w:id="144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81: Attributes of element </w:t>
        </w:r>
        <w:r w:rsidRPr="008D2DF6">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_Toc8893913 \h </w:instrText>
        </w:r>
      </w:ins>
      <w:r>
        <w:rPr>
          <w:noProof/>
          <w:webHidden/>
        </w:rPr>
      </w:r>
      <w:r>
        <w:rPr>
          <w:noProof/>
          <w:webHidden/>
        </w:rPr>
        <w:fldChar w:fldCharType="separate"/>
      </w:r>
      <w:ins w:id="1443" w:author="m.kalaitzaki" w:date="2019-05-16T10:07:00Z">
        <w:r>
          <w:rPr>
            <w:noProof/>
            <w:webHidden/>
          </w:rPr>
          <w:t>105</w:t>
        </w:r>
        <w:r>
          <w:rPr>
            <w:noProof/>
            <w:webHidden/>
          </w:rPr>
          <w:fldChar w:fldCharType="end"/>
        </w:r>
        <w:r w:rsidRPr="008D2DF6">
          <w:rPr>
            <w:rStyle w:val="Hyperlink"/>
            <w:noProof/>
          </w:rPr>
          <w:fldChar w:fldCharType="end"/>
        </w:r>
      </w:ins>
    </w:p>
    <w:p w14:paraId="0DB7EDDF" w14:textId="77777777" w:rsidR="00EA1A11" w:rsidRDefault="00EA1A11">
      <w:pPr>
        <w:pStyle w:val="TableofFigures"/>
        <w:tabs>
          <w:tab w:val="right" w:leader="dot" w:pos="9060"/>
        </w:tabs>
        <w:rPr>
          <w:ins w:id="1444" w:author="m.kalaitzaki" w:date="2019-05-16T10:07:00Z"/>
          <w:rFonts w:asciiTheme="minorHAnsi" w:eastAsiaTheme="minorEastAsia" w:hAnsiTheme="minorHAnsi" w:cstheme="minorBidi"/>
          <w:noProof/>
          <w:szCs w:val="22"/>
          <w:lang w:eastAsia="en-US"/>
        </w:rPr>
      </w:pPr>
      <w:ins w:id="144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82: Attributes of element </w:t>
        </w:r>
        <w:r w:rsidRPr="008D2DF6">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_Toc8893914 \h </w:instrText>
        </w:r>
      </w:ins>
      <w:r>
        <w:rPr>
          <w:noProof/>
          <w:webHidden/>
        </w:rPr>
      </w:r>
      <w:r>
        <w:rPr>
          <w:noProof/>
          <w:webHidden/>
        </w:rPr>
        <w:fldChar w:fldCharType="separate"/>
      </w:r>
      <w:ins w:id="1446" w:author="m.kalaitzaki" w:date="2019-05-16T10:07:00Z">
        <w:r>
          <w:rPr>
            <w:noProof/>
            <w:webHidden/>
          </w:rPr>
          <w:t>106</w:t>
        </w:r>
        <w:r>
          <w:rPr>
            <w:noProof/>
            <w:webHidden/>
          </w:rPr>
          <w:fldChar w:fldCharType="end"/>
        </w:r>
        <w:r w:rsidRPr="008D2DF6">
          <w:rPr>
            <w:rStyle w:val="Hyperlink"/>
            <w:noProof/>
          </w:rPr>
          <w:fldChar w:fldCharType="end"/>
        </w:r>
      </w:ins>
    </w:p>
    <w:p w14:paraId="642D3D8E" w14:textId="77777777" w:rsidR="00EA1A11" w:rsidRDefault="00EA1A11">
      <w:pPr>
        <w:pStyle w:val="TableofFigures"/>
        <w:tabs>
          <w:tab w:val="right" w:leader="dot" w:pos="9060"/>
        </w:tabs>
        <w:rPr>
          <w:ins w:id="1447" w:author="m.kalaitzaki" w:date="2019-05-16T10:07:00Z"/>
          <w:rFonts w:asciiTheme="minorHAnsi" w:eastAsiaTheme="minorEastAsia" w:hAnsiTheme="minorHAnsi" w:cstheme="minorBidi"/>
          <w:noProof/>
          <w:szCs w:val="22"/>
          <w:lang w:eastAsia="en-US"/>
        </w:rPr>
      </w:pPr>
      <w:ins w:id="144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"_Toc8893915"</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83: Default values of attribute "filler", dependent from attribute "technology"</w:t>
        </w:r>
        <w:r>
          <w:rPr>
            <w:noProof/>
            <w:webHidden/>
          </w:rPr>
          <w:tab/>
        </w:r>
        <w:r>
          <w:rPr>
            <w:noProof/>
            <w:webHidden/>
          </w:rPr>
          <w:fldChar w:fldCharType="begin"/>
        </w:r>
        <w:r>
          <w:rPr>
            <w:noProof/>
            <w:webHidden/>
          </w:rPr>
          <w:instrText xml:space="preserve"> PAGEREF _Toc8893915 \h </w:instrText>
        </w:r>
      </w:ins>
      <w:r>
        <w:rPr>
          <w:noProof/>
          <w:webHidden/>
        </w:rPr>
      </w:r>
      <w:r>
        <w:rPr>
          <w:noProof/>
          <w:webHidden/>
        </w:rPr>
        <w:fldChar w:fldCharType="separate"/>
      </w:r>
      <w:ins w:id="1449" w:author="m.kalaitzaki" w:date="2019-05-16T10:07:00Z">
        <w:r>
          <w:rPr>
            <w:noProof/>
            <w:webHidden/>
          </w:rPr>
          <w:t>109</w:t>
        </w:r>
        <w:r>
          <w:rPr>
            <w:noProof/>
            <w:webHidden/>
          </w:rPr>
          <w:fldChar w:fldCharType="end"/>
        </w:r>
        <w:r w:rsidRPr="008D2DF6">
          <w:rPr>
            <w:rStyle w:val="Hyperlink"/>
            <w:noProof/>
          </w:rPr>
          <w:fldChar w:fldCharType="end"/>
        </w:r>
      </w:ins>
    </w:p>
    <w:p w14:paraId="369F5D9C" w14:textId="77777777" w:rsidR="00EA1A11" w:rsidRDefault="00EA1A11">
      <w:pPr>
        <w:pStyle w:val="TableofFigures"/>
        <w:tabs>
          <w:tab w:val="right" w:leader="dot" w:pos="9060"/>
        </w:tabs>
        <w:rPr>
          <w:ins w:id="1450" w:author="m.kalaitzaki" w:date="2019-05-16T10:07:00Z"/>
          <w:rFonts w:asciiTheme="minorHAnsi" w:eastAsiaTheme="minorEastAsia" w:hAnsiTheme="minorHAnsi" w:cstheme="minorBidi"/>
          <w:noProof/>
          <w:szCs w:val="22"/>
          <w:lang w:eastAsia="en-US"/>
        </w:rPr>
      </w:pPr>
      <w:ins w:id="145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"_Toc8893916"</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84: Parameters of Butt Joint Weld</w:t>
        </w:r>
        <w:r>
          <w:rPr>
            <w:noProof/>
            <w:webHidden/>
          </w:rPr>
          <w:tab/>
        </w:r>
        <w:r>
          <w:rPr>
            <w:noProof/>
            <w:webHidden/>
          </w:rPr>
          <w:fldChar w:fldCharType="begin"/>
        </w:r>
        <w:r>
          <w:rPr>
            <w:noProof/>
            <w:webHidden/>
          </w:rPr>
          <w:instrText xml:space="preserve"> PAGEREF _Toc8893916 \h </w:instrText>
        </w:r>
      </w:ins>
      <w:r>
        <w:rPr>
          <w:noProof/>
          <w:webHidden/>
        </w:rPr>
      </w:r>
      <w:r>
        <w:rPr>
          <w:noProof/>
          <w:webHidden/>
        </w:rPr>
        <w:fldChar w:fldCharType="separate"/>
      </w:r>
      <w:ins w:id="1452" w:author="m.kalaitzaki" w:date="2019-05-16T10:07:00Z">
        <w:r>
          <w:rPr>
            <w:noProof/>
            <w:webHidden/>
          </w:rPr>
          <w:t>110</w:t>
        </w:r>
        <w:r>
          <w:rPr>
            <w:noProof/>
            <w:webHidden/>
          </w:rPr>
          <w:fldChar w:fldCharType="end"/>
        </w:r>
        <w:r w:rsidRPr="008D2DF6">
          <w:rPr>
            <w:rStyle w:val="Hyperlink"/>
            <w:noProof/>
          </w:rPr>
          <w:fldChar w:fldCharType="end"/>
        </w:r>
      </w:ins>
    </w:p>
    <w:p w14:paraId="1AD6E82A" w14:textId="77777777" w:rsidR="00EA1A11" w:rsidRDefault="00EA1A11">
      <w:pPr>
        <w:pStyle w:val="TableofFigures"/>
        <w:tabs>
          <w:tab w:val="right" w:leader="dot" w:pos="9060"/>
        </w:tabs>
        <w:rPr>
          <w:ins w:id="1453" w:author="m.kalaitzaki" w:date="2019-05-16T10:07:00Z"/>
          <w:rFonts w:asciiTheme="minorHAnsi" w:eastAsiaTheme="minorEastAsia" w:hAnsiTheme="minorHAnsi" w:cstheme="minorBidi"/>
          <w:noProof/>
          <w:szCs w:val="22"/>
          <w:lang w:eastAsia="en-US"/>
        </w:rPr>
      </w:pPr>
      <w:ins w:id="145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85: Attributes of element </w:t>
        </w:r>
        <w:r w:rsidRPr="008D2DF6">
          <w:rPr>
            <w:rStyle w:val="Hyperlink"/>
            <w:rFonts w:ascii="Courier New" w:hAnsi="Courier New" w:cs="Courier New"/>
            <w:i/>
            <w:noProof/>
            <w:kern w:val="22"/>
          </w:rPr>
          <w:t>&lt;weld_position/&gt;</w:t>
        </w:r>
        <w:r w:rsidRPr="008D2DF6">
          <w:rPr>
            <w:rStyle w:val="Hyperlink"/>
            <w:noProof/>
          </w:rPr>
          <w:t xml:space="preserve"> for Butt Joint</w:t>
        </w:r>
        <w:r>
          <w:rPr>
            <w:noProof/>
            <w:webHidden/>
          </w:rPr>
          <w:tab/>
        </w:r>
        <w:r>
          <w:rPr>
            <w:noProof/>
            <w:webHidden/>
          </w:rPr>
          <w:fldChar w:fldCharType="begin"/>
        </w:r>
        <w:r>
          <w:rPr>
            <w:noProof/>
            <w:webHidden/>
          </w:rPr>
          <w:instrText xml:space="preserve"> PAGEREF _Toc8893917 \h </w:instrText>
        </w:r>
      </w:ins>
      <w:r>
        <w:rPr>
          <w:noProof/>
          <w:webHidden/>
        </w:rPr>
      </w:r>
      <w:r>
        <w:rPr>
          <w:noProof/>
          <w:webHidden/>
        </w:rPr>
        <w:fldChar w:fldCharType="separate"/>
      </w:r>
      <w:ins w:id="1455" w:author="m.kalaitzaki" w:date="2019-05-16T10:07:00Z">
        <w:r>
          <w:rPr>
            <w:noProof/>
            <w:webHidden/>
          </w:rPr>
          <w:t>111</w:t>
        </w:r>
        <w:r>
          <w:rPr>
            <w:noProof/>
            <w:webHidden/>
          </w:rPr>
          <w:fldChar w:fldCharType="end"/>
        </w:r>
        <w:r w:rsidRPr="008D2DF6">
          <w:rPr>
            <w:rStyle w:val="Hyperlink"/>
            <w:noProof/>
          </w:rPr>
          <w:fldChar w:fldCharType="end"/>
        </w:r>
      </w:ins>
    </w:p>
    <w:p w14:paraId="41955977" w14:textId="77777777" w:rsidR="00EA1A11" w:rsidRDefault="00EA1A11">
      <w:pPr>
        <w:pStyle w:val="TableofFigures"/>
        <w:tabs>
          <w:tab w:val="right" w:leader="dot" w:pos="9060"/>
        </w:tabs>
        <w:rPr>
          <w:ins w:id="1456" w:author="m.kalaitzaki" w:date="2019-05-16T10:07:00Z"/>
          <w:rFonts w:asciiTheme="minorHAnsi" w:eastAsiaTheme="minorEastAsia" w:hAnsiTheme="minorHAnsi" w:cstheme="minorBidi"/>
          <w:noProof/>
          <w:szCs w:val="22"/>
          <w:lang w:eastAsia="en-US"/>
        </w:rPr>
      </w:pPr>
      <w:ins w:id="145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86: Attributes of element </w:t>
        </w:r>
        <w:r w:rsidRPr="008D2DF6">
          <w:rPr>
            <w:rStyle w:val="Hyperlink"/>
            <w:rFonts w:ascii="Courier New" w:hAnsi="Courier New" w:cs="Courier New"/>
            <w:i/>
            <w:noProof/>
            <w:kern w:val="22"/>
          </w:rPr>
          <w:t>&lt;sheet_parameter/&gt;</w:t>
        </w:r>
        <w:r w:rsidRPr="008D2DF6">
          <w:rPr>
            <w:rStyle w:val="Hyperlink"/>
            <w:noProof/>
          </w:rPr>
          <w:t xml:space="preserve"> for Butt Joint</w:t>
        </w:r>
        <w:r>
          <w:rPr>
            <w:noProof/>
            <w:webHidden/>
          </w:rPr>
          <w:tab/>
        </w:r>
        <w:r>
          <w:rPr>
            <w:noProof/>
            <w:webHidden/>
          </w:rPr>
          <w:fldChar w:fldCharType="begin"/>
        </w:r>
        <w:r>
          <w:rPr>
            <w:noProof/>
            <w:webHidden/>
          </w:rPr>
          <w:instrText xml:space="preserve"> PAGEREF _Toc8893918 \h </w:instrText>
        </w:r>
      </w:ins>
      <w:r>
        <w:rPr>
          <w:noProof/>
          <w:webHidden/>
        </w:rPr>
      </w:r>
      <w:r>
        <w:rPr>
          <w:noProof/>
          <w:webHidden/>
        </w:rPr>
        <w:fldChar w:fldCharType="separate"/>
      </w:r>
      <w:ins w:id="1458" w:author="m.kalaitzaki" w:date="2019-05-16T10:07:00Z">
        <w:r>
          <w:rPr>
            <w:noProof/>
            <w:webHidden/>
          </w:rPr>
          <w:t>112</w:t>
        </w:r>
        <w:r>
          <w:rPr>
            <w:noProof/>
            <w:webHidden/>
          </w:rPr>
          <w:fldChar w:fldCharType="end"/>
        </w:r>
        <w:r w:rsidRPr="008D2DF6">
          <w:rPr>
            <w:rStyle w:val="Hyperlink"/>
            <w:noProof/>
          </w:rPr>
          <w:fldChar w:fldCharType="end"/>
        </w:r>
      </w:ins>
    </w:p>
    <w:p w14:paraId="19960BA4" w14:textId="77777777" w:rsidR="00EA1A11" w:rsidRDefault="00EA1A11">
      <w:pPr>
        <w:pStyle w:val="TableofFigures"/>
        <w:tabs>
          <w:tab w:val="right" w:leader="dot" w:pos="9060"/>
        </w:tabs>
        <w:rPr>
          <w:ins w:id="1459" w:author="m.kalaitzaki" w:date="2019-05-16T10:07:00Z"/>
          <w:rFonts w:asciiTheme="minorHAnsi" w:eastAsiaTheme="minorEastAsia" w:hAnsiTheme="minorHAnsi" w:cstheme="minorBidi"/>
          <w:noProof/>
          <w:szCs w:val="22"/>
          <w:lang w:eastAsia="en-US"/>
        </w:rPr>
      </w:pPr>
      <w:ins w:id="146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"_Toc8893919"</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87: Parameters of Simple Corner Weld</w:t>
        </w:r>
        <w:r>
          <w:rPr>
            <w:noProof/>
            <w:webHidden/>
          </w:rPr>
          <w:tab/>
        </w:r>
        <w:r>
          <w:rPr>
            <w:noProof/>
            <w:webHidden/>
          </w:rPr>
          <w:fldChar w:fldCharType="begin"/>
        </w:r>
        <w:r>
          <w:rPr>
            <w:noProof/>
            <w:webHidden/>
          </w:rPr>
          <w:instrText xml:space="preserve"> PAGEREF _Toc8893919 \h </w:instrText>
        </w:r>
      </w:ins>
      <w:r>
        <w:rPr>
          <w:noProof/>
          <w:webHidden/>
        </w:rPr>
      </w:r>
      <w:r>
        <w:rPr>
          <w:noProof/>
          <w:webHidden/>
        </w:rPr>
        <w:fldChar w:fldCharType="separate"/>
      </w:r>
      <w:ins w:id="1461" w:author="m.kalaitzaki" w:date="2019-05-16T10:07:00Z">
        <w:r>
          <w:rPr>
            <w:noProof/>
            <w:webHidden/>
          </w:rPr>
          <w:t>113</w:t>
        </w:r>
        <w:r>
          <w:rPr>
            <w:noProof/>
            <w:webHidden/>
          </w:rPr>
          <w:fldChar w:fldCharType="end"/>
        </w:r>
        <w:r w:rsidRPr="008D2DF6">
          <w:rPr>
            <w:rStyle w:val="Hyperlink"/>
            <w:noProof/>
          </w:rPr>
          <w:fldChar w:fldCharType="end"/>
        </w:r>
      </w:ins>
    </w:p>
    <w:p w14:paraId="2C494B27" w14:textId="77777777" w:rsidR="00EA1A11" w:rsidRDefault="00EA1A11">
      <w:pPr>
        <w:pStyle w:val="TableofFigures"/>
        <w:tabs>
          <w:tab w:val="right" w:leader="dot" w:pos="9060"/>
        </w:tabs>
        <w:rPr>
          <w:ins w:id="1462" w:author="m.kalaitzaki" w:date="2019-05-16T10:07:00Z"/>
          <w:rFonts w:asciiTheme="minorHAnsi" w:eastAsiaTheme="minorEastAsia" w:hAnsiTheme="minorHAnsi" w:cstheme="minorBidi"/>
          <w:noProof/>
          <w:szCs w:val="22"/>
          <w:lang w:eastAsia="en-US"/>
        </w:rPr>
      </w:pPr>
      <w:ins w:id="146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"_Toc8893920"</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88: Parameters of Double Corner Weld</w:t>
        </w:r>
        <w:r>
          <w:rPr>
            <w:noProof/>
            <w:webHidden/>
          </w:rPr>
          <w:tab/>
        </w:r>
        <w:r>
          <w:rPr>
            <w:noProof/>
            <w:webHidden/>
          </w:rPr>
          <w:fldChar w:fldCharType="begin"/>
        </w:r>
        <w:r>
          <w:rPr>
            <w:noProof/>
            <w:webHidden/>
          </w:rPr>
          <w:instrText xml:space="preserve"> PAGEREF _Toc8893920 \h </w:instrText>
        </w:r>
      </w:ins>
      <w:r>
        <w:rPr>
          <w:noProof/>
          <w:webHidden/>
        </w:rPr>
      </w:r>
      <w:r>
        <w:rPr>
          <w:noProof/>
          <w:webHidden/>
        </w:rPr>
        <w:fldChar w:fldCharType="separate"/>
      </w:r>
      <w:ins w:id="1464" w:author="m.kalaitzaki" w:date="2019-05-16T10:07:00Z">
        <w:r>
          <w:rPr>
            <w:noProof/>
            <w:webHidden/>
          </w:rPr>
          <w:t>114</w:t>
        </w:r>
        <w:r>
          <w:rPr>
            <w:noProof/>
            <w:webHidden/>
          </w:rPr>
          <w:fldChar w:fldCharType="end"/>
        </w:r>
        <w:r w:rsidRPr="008D2DF6">
          <w:rPr>
            <w:rStyle w:val="Hyperlink"/>
            <w:noProof/>
          </w:rPr>
          <w:fldChar w:fldCharType="end"/>
        </w:r>
      </w:ins>
    </w:p>
    <w:p w14:paraId="12D4CFF7" w14:textId="77777777" w:rsidR="00EA1A11" w:rsidRDefault="00EA1A11">
      <w:pPr>
        <w:pStyle w:val="TableofFigures"/>
        <w:tabs>
          <w:tab w:val="right" w:leader="dot" w:pos="9060"/>
        </w:tabs>
        <w:rPr>
          <w:ins w:id="1465" w:author="m.kalaitzaki" w:date="2019-05-16T10:07:00Z"/>
          <w:rFonts w:asciiTheme="minorHAnsi" w:eastAsiaTheme="minorEastAsia" w:hAnsiTheme="minorHAnsi" w:cstheme="minorBidi"/>
          <w:noProof/>
          <w:szCs w:val="22"/>
          <w:lang w:eastAsia="en-US"/>
        </w:rPr>
      </w:pPr>
      <w:ins w:id="146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89: Attributes of element </w:t>
        </w:r>
        <w:r w:rsidRPr="008D2DF6">
          <w:rPr>
            <w:rStyle w:val="Hyperlink"/>
            <w:rFonts w:ascii="Courier New" w:hAnsi="Courier New" w:cs="Courier New"/>
            <w:i/>
            <w:noProof/>
          </w:rPr>
          <w:t>&lt;weld_position/&gt;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_Toc8893921 \h </w:instrText>
        </w:r>
      </w:ins>
      <w:r>
        <w:rPr>
          <w:noProof/>
          <w:webHidden/>
        </w:rPr>
      </w:r>
      <w:r>
        <w:rPr>
          <w:noProof/>
          <w:webHidden/>
        </w:rPr>
        <w:fldChar w:fldCharType="separate"/>
      </w:r>
      <w:ins w:id="1467" w:author="m.kalaitzaki" w:date="2019-05-16T10:07:00Z">
        <w:r>
          <w:rPr>
            <w:noProof/>
            <w:webHidden/>
          </w:rPr>
          <w:t>115</w:t>
        </w:r>
        <w:r>
          <w:rPr>
            <w:noProof/>
            <w:webHidden/>
          </w:rPr>
          <w:fldChar w:fldCharType="end"/>
        </w:r>
        <w:r w:rsidRPr="008D2DF6">
          <w:rPr>
            <w:rStyle w:val="Hyperlink"/>
            <w:noProof/>
          </w:rPr>
          <w:fldChar w:fldCharType="end"/>
        </w:r>
      </w:ins>
    </w:p>
    <w:p w14:paraId="093B046F" w14:textId="77777777" w:rsidR="00EA1A11" w:rsidRDefault="00EA1A11">
      <w:pPr>
        <w:pStyle w:val="TableofFigures"/>
        <w:tabs>
          <w:tab w:val="right" w:leader="dot" w:pos="9060"/>
        </w:tabs>
        <w:rPr>
          <w:ins w:id="1468" w:author="m.kalaitzaki" w:date="2019-05-16T10:07:00Z"/>
          <w:rFonts w:asciiTheme="minorHAnsi" w:eastAsiaTheme="minorEastAsia" w:hAnsiTheme="minorHAnsi" w:cstheme="minorBidi"/>
          <w:noProof/>
          <w:szCs w:val="22"/>
          <w:lang w:eastAsia="en-US"/>
        </w:rPr>
      </w:pPr>
      <w:ins w:id="146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90: Values of Attribute </w:t>
        </w:r>
        <w:r w:rsidRPr="008D2DF6">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_Toc8893922 \h </w:instrText>
        </w:r>
      </w:ins>
      <w:r>
        <w:rPr>
          <w:noProof/>
          <w:webHidden/>
        </w:rPr>
      </w:r>
      <w:r>
        <w:rPr>
          <w:noProof/>
          <w:webHidden/>
        </w:rPr>
        <w:fldChar w:fldCharType="separate"/>
      </w:r>
      <w:ins w:id="1470" w:author="m.kalaitzaki" w:date="2019-05-16T10:07:00Z">
        <w:r>
          <w:rPr>
            <w:noProof/>
            <w:webHidden/>
          </w:rPr>
          <w:t>115</w:t>
        </w:r>
        <w:r>
          <w:rPr>
            <w:noProof/>
            <w:webHidden/>
          </w:rPr>
          <w:fldChar w:fldCharType="end"/>
        </w:r>
        <w:r w:rsidRPr="008D2DF6">
          <w:rPr>
            <w:rStyle w:val="Hyperlink"/>
            <w:noProof/>
          </w:rPr>
          <w:fldChar w:fldCharType="end"/>
        </w:r>
      </w:ins>
    </w:p>
    <w:p w14:paraId="3825D7AA" w14:textId="77777777" w:rsidR="00EA1A11" w:rsidRDefault="00EA1A11">
      <w:pPr>
        <w:pStyle w:val="TableofFigures"/>
        <w:tabs>
          <w:tab w:val="right" w:leader="dot" w:pos="9060"/>
        </w:tabs>
        <w:rPr>
          <w:ins w:id="1471" w:author="m.kalaitzaki" w:date="2019-05-16T10:07:00Z"/>
          <w:rFonts w:asciiTheme="minorHAnsi" w:eastAsiaTheme="minorEastAsia" w:hAnsiTheme="minorHAnsi" w:cstheme="minorBidi"/>
          <w:noProof/>
          <w:szCs w:val="22"/>
          <w:lang w:eastAsia="en-US"/>
        </w:rPr>
      </w:pPr>
      <w:ins w:id="147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91: Values of Attribute </w:t>
        </w:r>
        <w:r w:rsidRPr="008D2DF6">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_Toc8893923 \h </w:instrText>
        </w:r>
      </w:ins>
      <w:r>
        <w:rPr>
          <w:noProof/>
          <w:webHidden/>
        </w:rPr>
      </w:r>
      <w:r>
        <w:rPr>
          <w:noProof/>
          <w:webHidden/>
        </w:rPr>
        <w:fldChar w:fldCharType="separate"/>
      </w:r>
      <w:ins w:id="1473" w:author="m.kalaitzaki" w:date="2019-05-16T10:07:00Z">
        <w:r>
          <w:rPr>
            <w:noProof/>
            <w:webHidden/>
          </w:rPr>
          <w:t>115</w:t>
        </w:r>
        <w:r>
          <w:rPr>
            <w:noProof/>
            <w:webHidden/>
          </w:rPr>
          <w:fldChar w:fldCharType="end"/>
        </w:r>
        <w:r w:rsidRPr="008D2DF6">
          <w:rPr>
            <w:rStyle w:val="Hyperlink"/>
            <w:noProof/>
          </w:rPr>
          <w:fldChar w:fldCharType="end"/>
        </w:r>
      </w:ins>
    </w:p>
    <w:p w14:paraId="1ECF5739" w14:textId="77777777" w:rsidR="00EA1A11" w:rsidRDefault="00EA1A11">
      <w:pPr>
        <w:pStyle w:val="TableofFigures"/>
        <w:tabs>
          <w:tab w:val="right" w:leader="dot" w:pos="9060"/>
        </w:tabs>
        <w:rPr>
          <w:ins w:id="1474" w:author="m.kalaitzaki" w:date="2019-05-16T10:07:00Z"/>
          <w:rFonts w:asciiTheme="minorHAnsi" w:eastAsiaTheme="minorEastAsia" w:hAnsiTheme="minorHAnsi" w:cstheme="minorBidi"/>
          <w:noProof/>
          <w:szCs w:val="22"/>
          <w:lang w:eastAsia="en-US"/>
        </w:rPr>
      </w:pPr>
      <w:ins w:id="147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92: Attributes of element </w:t>
        </w:r>
        <w:r w:rsidRPr="008D2DF6">
          <w:rPr>
            <w:rStyle w:val="Hyperlink"/>
            <w:rFonts w:ascii="Courier New" w:hAnsi="Courier New" w:cs="Courier New"/>
            <w:i/>
            <w:noProof/>
            <w:kern w:val="22"/>
          </w:rPr>
          <w:t>&lt;sheet_parameter/&gt;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_Toc8893924 \h </w:instrText>
        </w:r>
      </w:ins>
      <w:r>
        <w:rPr>
          <w:noProof/>
          <w:webHidden/>
        </w:rPr>
      </w:r>
      <w:r>
        <w:rPr>
          <w:noProof/>
          <w:webHidden/>
        </w:rPr>
        <w:fldChar w:fldCharType="separate"/>
      </w:r>
      <w:ins w:id="1476" w:author="m.kalaitzaki" w:date="2019-05-16T10:07:00Z">
        <w:r>
          <w:rPr>
            <w:noProof/>
            <w:webHidden/>
          </w:rPr>
          <w:t>116</w:t>
        </w:r>
        <w:r>
          <w:rPr>
            <w:noProof/>
            <w:webHidden/>
          </w:rPr>
          <w:fldChar w:fldCharType="end"/>
        </w:r>
        <w:r w:rsidRPr="008D2DF6">
          <w:rPr>
            <w:rStyle w:val="Hyperlink"/>
            <w:noProof/>
          </w:rPr>
          <w:fldChar w:fldCharType="end"/>
        </w:r>
      </w:ins>
    </w:p>
    <w:p w14:paraId="1351DD9B" w14:textId="77777777" w:rsidR="00EA1A11" w:rsidRDefault="00EA1A11">
      <w:pPr>
        <w:pStyle w:val="TableofFigures"/>
        <w:tabs>
          <w:tab w:val="right" w:leader="dot" w:pos="9060"/>
        </w:tabs>
        <w:rPr>
          <w:ins w:id="1477" w:author="m.kalaitzaki" w:date="2019-05-16T10:07:00Z"/>
          <w:rFonts w:asciiTheme="minorHAnsi" w:eastAsiaTheme="minorEastAsia" w:hAnsiTheme="minorHAnsi" w:cstheme="minorBidi"/>
          <w:noProof/>
          <w:szCs w:val="22"/>
          <w:lang w:eastAsia="en-US"/>
        </w:rPr>
      </w:pPr>
      <w:ins w:id="147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"_Toc8893925"</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93: Parameters of Edge Weld</w:t>
        </w:r>
        <w:r>
          <w:rPr>
            <w:noProof/>
            <w:webHidden/>
          </w:rPr>
          <w:tab/>
        </w:r>
        <w:r>
          <w:rPr>
            <w:noProof/>
            <w:webHidden/>
          </w:rPr>
          <w:fldChar w:fldCharType="begin"/>
        </w:r>
        <w:r>
          <w:rPr>
            <w:noProof/>
            <w:webHidden/>
          </w:rPr>
          <w:instrText xml:space="preserve"> PAGEREF _Toc8893925 \h </w:instrText>
        </w:r>
      </w:ins>
      <w:r>
        <w:rPr>
          <w:noProof/>
          <w:webHidden/>
        </w:rPr>
      </w:r>
      <w:r>
        <w:rPr>
          <w:noProof/>
          <w:webHidden/>
        </w:rPr>
        <w:fldChar w:fldCharType="separate"/>
      </w:r>
      <w:ins w:id="1479" w:author="m.kalaitzaki" w:date="2019-05-16T10:07:00Z">
        <w:r>
          <w:rPr>
            <w:noProof/>
            <w:webHidden/>
          </w:rPr>
          <w:t>117</w:t>
        </w:r>
        <w:r>
          <w:rPr>
            <w:noProof/>
            <w:webHidden/>
          </w:rPr>
          <w:fldChar w:fldCharType="end"/>
        </w:r>
        <w:r w:rsidRPr="008D2DF6">
          <w:rPr>
            <w:rStyle w:val="Hyperlink"/>
            <w:noProof/>
          </w:rPr>
          <w:fldChar w:fldCharType="end"/>
        </w:r>
      </w:ins>
    </w:p>
    <w:p w14:paraId="46AF4A1E" w14:textId="77777777" w:rsidR="00EA1A11" w:rsidRDefault="00EA1A11">
      <w:pPr>
        <w:pStyle w:val="TableofFigures"/>
        <w:tabs>
          <w:tab w:val="right" w:leader="dot" w:pos="9060"/>
        </w:tabs>
        <w:rPr>
          <w:ins w:id="1480" w:author="m.kalaitzaki" w:date="2019-05-16T10:07:00Z"/>
          <w:rFonts w:asciiTheme="minorHAnsi" w:eastAsiaTheme="minorEastAsia" w:hAnsiTheme="minorHAnsi" w:cstheme="minorBidi"/>
          <w:noProof/>
          <w:szCs w:val="22"/>
          <w:lang w:eastAsia="en-US"/>
        </w:rPr>
      </w:pPr>
      <w:ins w:id="148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94: Attributes of element </w:t>
        </w:r>
        <w:r w:rsidRPr="008D2DF6">
          <w:rPr>
            <w:rStyle w:val="Hyperlink"/>
            <w:rFonts w:ascii="Courier New" w:hAnsi="Courier New" w:cs="Courier New"/>
            <w:i/>
            <w:noProof/>
            <w:kern w:val="22"/>
          </w:rPr>
          <w:t>&lt;weld_position/&gt;</w:t>
        </w:r>
        <w:r w:rsidRPr="008D2DF6">
          <w:rPr>
            <w:rStyle w:val="Hyperlink"/>
            <w:noProof/>
          </w:rPr>
          <w:t xml:space="preserve"> for Edge Weld</w:t>
        </w:r>
        <w:r>
          <w:rPr>
            <w:noProof/>
            <w:webHidden/>
          </w:rPr>
          <w:tab/>
        </w:r>
        <w:r>
          <w:rPr>
            <w:noProof/>
            <w:webHidden/>
          </w:rPr>
          <w:fldChar w:fldCharType="begin"/>
        </w:r>
        <w:r>
          <w:rPr>
            <w:noProof/>
            <w:webHidden/>
          </w:rPr>
          <w:instrText xml:space="preserve"> PAGEREF _Toc8893926 \h </w:instrText>
        </w:r>
      </w:ins>
      <w:r>
        <w:rPr>
          <w:noProof/>
          <w:webHidden/>
        </w:rPr>
      </w:r>
      <w:r>
        <w:rPr>
          <w:noProof/>
          <w:webHidden/>
        </w:rPr>
        <w:fldChar w:fldCharType="separate"/>
      </w:r>
      <w:ins w:id="1482" w:author="m.kalaitzaki" w:date="2019-05-16T10:07:00Z">
        <w:r>
          <w:rPr>
            <w:noProof/>
            <w:webHidden/>
          </w:rPr>
          <w:t>118</w:t>
        </w:r>
        <w:r>
          <w:rPr>
            <w:noProof/>
            <w:webHidden/>
          </w:rPr>
          <w:fldChar w:fldCharType="end"/>
        </w:r>
        <w:r w:rsidRPr="008D2DF6">
          <w:rPr>
            <w:rStyle w:val="Hyperlink"/>
            <w:noProof/>
          </w:rPr>
          <w:fldChar w:fldCharType="end"/>
        </w:r>
      </w:ins>
    </w:p>
    <w:p w14:paraId="4DBB2D53" w14:textId="77777777" w:rsidR="00EA1A11" w:rsidRDefault="00EA1A11">
      <w:pPr>
        <w:pStyle w:val="TableofFigures"/>
        <w:tabs>
          <w:tab w:val="right" w:leader="dot" w:pos="9060"/>
        </w:tabs>
        <w:rPr>
          <w:ins w:id="1483" w:author="m.kalaitzaki" w:date="2019-05-16T10:07:00Z"/>
          <w:rFonts w:asciiTheme="minorHAnsi" w:eastAsiaTheme="minorEastAsia" w:hAnsiTheme="minorHAnsi" w:cstheme="minorBidi"/>
          <w:noProof/>
          <w:szCs w:val="22"/>
          <w:lang w:eastAsia="en-US"/>
        </w:rPr>
      </w:pPr>
      <w:ins w:id="148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95: Attributes of element </w:t>
        </w:r>
        <w:r w:rsidRPr="008D2DF6">
          <w:rPr>
            <w:rStyle w:val="Hyperlink"/>
            <w:rFonts w:ascii="Courier New" w:hAnsi="Courier New" w:cs="Courier New"/>
            <w:i/>
            <w:noProof/>
            <w:kern w:val="22"/>
          </w:rPr>
          <w:t>&lt;sheet_parameter/&gt;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_Toc8893927 \h </w:instrText>
        </w:r>
      </w:ins>
      <w:r>
        <w:rPr>
          <w:noProof/>
          <w:webHidden/>
        </w:rPr>
      </w:r>
      <w:r>
        <w:rPr>
          <w:noProof/>
          <w:webHidden/>
        </w:rPr>
        <w:fldChar w:fldCharType="separate"/>
      </w:r>
      <w:ins w:id="1485" w:author="m.kalaitzaki" w:date="2019-05-16T10:07:00Z">
        <w:r>
          <w:rPr>
            <w:noProof/>
            <w:webHidden/>
          </w:rPr>
          <w:t>119</w:t>
        </w:r>
        <w:r>
          <w:rPr>
            <w:noProof/>
            <w:webHidden/>
          </w:rPr>
          <w:fldChar w:fldCharType="end"/>
        </w:r>
        <w:r w:rsidRPr="008D2DF6">
          <w:rPr>
            <w:rStyle w:val="Hyperlink"/>
            <w:noProof/>
          </w:rPr>
          <w:fldChar w:fldCharType="end"/>
        </w:r>
      </w:ins>
    </w:p>
    <w:p w14:paraId="20C6AD7C" w14:textId="77777777" w:rsidR="00EA1A11" w:rsidRDefault="00EA1A11">
      <w:pPr>
        <w:pStyle w:val="TableofFigures"/>
        <w:tabs>
          <w:tab w:val="right" w:leader="dot" w:pos="9060"/>
        </w:tabs>
        <w:rPr>
          <w:ins w:id="1486" w:author="m.kalaitzaki" w:date="2019-05-16T10:07:00Z"/>
          <w:rFonts w:asciiTheme="minorHAnsi" w:eastAsiaTheme="minorEastAsia" w:hAnsiTheme="minorHAnsi" w:cstheme="minorBidi"/>
          <w:noProof/>
          <w:szCs w:val="22"/>
          <w:lang w:eastAsia="en-US"/>
        </w:rPr>
      </w:pPr>
      <w:ins w:id="148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"_Toc8893928"</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96: Parameters of I-Weld</w:t>
        </w:r>
        <w:r>
          <w:rPr>
            <w:noProof/>
            <w:webHidden/>
          </w:rPr>
          <w:tab/>
        </w:r>
        <w:r>
          <w:rPr>
            <w:noProof/>
            <w:webHidden/>
          </w:rPr>
          <w:fldChar w:fldCharType="begin"/>
        </w:r>
        <w:r>
          <w:rPr>
            <w:noProof/>
            <w:webHidden/>
          </w:rPr>
          <w:instrText xml:space="preserve"> PAGEREF _Toc8893928 \h </w:instrText>
        </w:r>
      </w:ins>
      <w:r>
        <w:rPr>
          <w:noProof/>
          <w:webHidden/>
        </w:rPr>
      </w:r>
      <w:r>
        <w:rPr>
          <w:noProof/>
          <w:webHidden/>
        </w:rPr>
        <w:fldChar w:fldCharType="separate"/>
      </w:r>
      <w:ins w:id="1488" w:author="m.kalaitzaki" w:date="2019-05-16T10:07:00Z">
        <w:r>
          <w:rPr>
            <w:noProof/>
            <w:webHidden/>
          </w:rPr>
          <w:t>119</w:t>
        </w:r>
        <w:r>
          <w:rPr>
            <w:noProof/>
            <w:webHidden/>
          </w:rPr>
          <w:fldChar w:fldCharType="end"/>
        </w:r>
        <w:r w:rsidRPr="008D2DF6">
          <w:rPr>
            <w:rStyle w:val="Hyperlink"/>
            <w:noProof/>
          </w:rPr>
          <w:fldChar w:fldCharType="end"/>
        </w:r>
      </w:ins>
    </w:p>
    <w:p w14:paraId="00FA29D8" w14:textId="77777777" w:rsidR="00EA1A11" w:rsidRDefault="00EA1A11">
      <w:pPr>
        <w:pStyle w:val="TableofFigures"/>
        <w:tabs>
          <w:tab w:val="right" w:leader="dot" w:pos="9060"/>
        </w:tabs>
        <w:rPr>
          <w:ins w:id="1489" w:author="m.kalaitzaki" w:date="2019-05-16T10:07:00Z"/>
          <w:rFonts w:asciiTheme="minorHAnsi" w:eastAsiaTheme="minorEastAsia" w:hAnsiTheme="minorHAnsi" w:cstheme="minorBidi"/>
          <w:noProof/>
          <w:szCs w:val="22"/>
          <w:lang w:eastAsia="en-US"/>
        </w:rPr>
      </w:pPr>
      <w:ins w:id="149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I Weld</w:t>
        </w:r>
        <w:r>
          <w:rPr>
            <w:noProof/>
            <w:webHidden/>
          </w:rPr>
          <w:tab/>
        </w:r>
        <w:r>
          <w:rPr>
            <w:noProof/>
            <w:webHidden/>
          </w:rPr>
          <w:fldChar w:fldCharType="begin"/>
        </w:r>
        <w:r>
          <w:rPr>
            <w:noProof/>
            <w:webHidden/>
          </w:rPr>
          <w:instrText xml:space="preserve"> PAGEREF _Toc8893929 \h </w:instrText>
        </w:r>
      </w:ins>
      <w:r>
        <w:rPr>
          <w:noProof/>
          <w:webHidden/>
        </w:rPr>
      </w:r>
      <w:r>
        <w:rPr>
          <w:noProof/>
          <w:webHidden/>
        </w:rPr>
        <w:fldChar w:fldCharType="separate"/>
      </w:r>
      <w:ins w:id="1491" w:author="m.kalaitzaki" w:date="2019-05-16T10:07:00Z">
        <w:r>
          <w:rPr>
            <w:noProof/>
            <w:webHidden/>
          </w:rPr>
          <w:t>120</w:t>
        </w:r>
        <w:r>
          <w:rPr>
            <w:noProof/>
            <w:webHidden/>
          </w:rPr>
          <w:fldChar w:fldCharType="end"/>
        </w:r>
        <w:r w:rsidRPr="008D2DF6">
          <w:rPr>
            <w:rStyle w:val="Hyperlink"/>
            <w:noProof/>
          </w:rPr>
          <w:fldChar w:fldCharType="end"/>
        </w:r>
      </w:ins>
    </w:p>
    <w:p w14:paraId="1823F500" w14:textId="77777777" w:rsidR="00EA1A11" w:rsidRDefault="00EA1A11">
      <w:pPr>
        <w:pStyle w:val="TableofFigures"/>
        <w:tabs>
          <w:tab w:val="right" w:leader="dot" w:pos="9060"/>
        </w:tabs>
        <w:rPr>
          <w:ins w:id="1492" w:author="m.kalaitzaki" w:date="2019-05-16T10:07:00Z"/>
          <w:rFonts w:asciiTheme="minorHAnsi" w:eastAsiaTheme="minorEastAsia" w:hAnsiTheme="minorHAnsi" w:cstheme="minorBidi"/>
          <w:noProof/>
          <w:szCs w:val="22"/>
          <w:lang w:eastAsia="en-US"/>
        </w:rPr>
      </w:pPr>
      <w:ins w:id="149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"_Toc8893930"</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98: Attributes of element &lt;</w:t>
        </w:r>
        <w:r w:rsidRPr="008D2DF6">
          <w:rPr>
            <w:rStyle w:val="Hyperlink"/>
            <w:rFonts w:ascii="Courier New" w:hAnsi="Courier New" w:cs="Courier New"/>
            <w:i/>
            <w:noProof/>
            <w:kern w:val="22"/>
          </w:rPr>
          <w:t>sheet_parameter/&gt;</w:t>
        </w:r>
        <w:r w:rsidRPr="008D2DF6">
          <w:rPr>
            <w:rStyle w:val="Hyperlink"/>
            <w:noProof/>
          </w:rPr>
          <w:t xml:space="preserve"> for I Weld</w:t>
        </w:r>
        <w:r>
          <w:rPr>
            <w:noProof/>
            <w:webHidden/>
          </w:rPr>
          <w:tab/>
        </w:r>
        <w:r>
          <w:rPr>
            <w:noProof/>
            <w:webHidden/>
          </w:rPr>
          <w:fldChar w:fldCharType="begin"/>
        </w:r>
        <w:r>
          <w:rPr>
            <w:noProof/>
            <w:webHidden/>
          </w:rPr>
          <w:instrText xml:space="preserve"> PAGEREF _Toc8893930 \h </w:instrText>
        </w:r>
      </w:ins>
      <w:r>
        <w:rPr>
          <w:noProof/>
          <w:webHidden/>
        </w:rPr>
      </w:r>
      <w:r>
        <w:rPr>
          <w:noProof/>
          <w:webHidden/>
        </w:rPr>
        <w:fldChar w:fldCharType="separate"/>
      </w:r>
      <w:ins w:id="1494" w:author="m.kalaitzaki" w:date="2019-05-16T10:07:00Z">
        <w:r>
          <w:rPr>
            <w:noProof/>
            <w:webHidden/>
          </w:rPr>
          <w:t>121</w:t>
        </w:r>
        <w:r>
          <w:rPr>
            <w:noProof/>
            <w:webHidden/>
          </w:rPr>
          <w:fldChar w:fldCharType="end"/>
        </w:r>
        <w:r w:rsidRPr="008D2DF6">
          <w:rPr>
            <w:rStyle w:val="Hyperlink"/>
            <w:noProof/>
          </w:rPr>
          <w:fldChar w:fldCharType="end"/>
        </w:r>
      </w:ins>
    </w:p>
    <w:p w14:paraId="367AB6F3" w14:textId="77777777" w:rsidR="00EA1A11" w:rsidRDefault="00EA1A11">
      <w:pPr>
        <w:pStyle w:val="TableofFigures"/>
        <w:tabs>
          <w:tab w:val="right" w:leader="dot" w:pos="9060"/>
        </w:tabs>
        <w:rPr>
          <w:ins w:id="1495" w:author="m.kalaitzaki" w:date="2019-05-16T10:07:00Z"/>
          <w:rFonts w:asciiTheme="minorHAnsi" w:eastAsiaTheme="minorEastAsia" w:hAnsiTheme="minorHAnsi" w:cstheme="minorBidi"/>
          <w:noProof/>
          <w:szCs w:val="22"/>
          <w:lang w:eastAsia="en-US"/>
        </w:rPr>
      </w:pPr>
      <w:ins w:id="149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"_Toc8893931"</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99: Parameters of Overlap Weld</w:t>
        </w:r>
        <w:r>
          <w:rPr>
            <w:noProof/>
            <w:webHidden/>
          </w:rPr>
          <w:tab/>
        </w:r>
        <w:r>
          <w:rPr>
            <w:noProof/>
            <w:webHidden/>
          </w:rPr>
          <w:fldChar w:fldCharType="begin"/>
        </w:r>
        <w:r>
          <w:rPr>
            <w:noProof/>
            <w:webHidden/>
          </w:rPr>
          <w:instrText xml:space="preserve"> PAGEREF _Toc8893931 \h </w:instrText>
        </w:r>
      </w:ins>
      <w:r>
        <w:rPr>
          <w:noProof/>
          <w:webHidden/>
        </w:rPr>
      </w:r>
      <w:r>
        <w:rPr>
          <w:noProof/>
          <w:webHidden/>
        </w:rPr>
        <w:fldChar w:fldCharType="separate"/>
      </w:r>
      <w:ins w:id="1497" w:author="m.kalaitzaki" w:date="2019-05-16T10:07:00Z">
        <w:r>
          <w:rPr>
            <w:noProof/>
            <w:webHidden/>
          </w:rPr>
          <w:t>122</w:t>
        </w:r>
        <w:r>
          <w:rPr>
            <w:noProof/>
            <w:webHidden/>
          </w:rPr>
          <w:fldChar w:fldCharType="end"/>
        </w:r>
        <w:r w:rsidRPr="008D2DF6">
          <w:rPr>
            <w:rStyle w:val="Hyperlink"/>
            <w:noProof/>
          </w:rPr>
          <w:fldChar w:fldCharType="end"/>
        </w:r>
      </w:ins>
    </w:p>
    <w:p w14:paraId="1CC9653A" w14:textId="77777777" w:rsidR="00EA1A11" w:rsidRDefault="00EA1A11">
      <w:pPr>
        <w:pStyle w:val="TableofFigures"/>
        <w:tabs>
          <w:tab w:val="right" w:leader="dot" w:pos="9060"/>
        </w:tabs>
        <w:rPr>
          <w:ins w:id="1498" w:author="m.kalaitzaki" w:date="2019-05-16T10:07:00Z"/>
          <w:rFonts w:asciiTheme="minorHAnsi" w:eastAsiaTheme="minorEastAsia" w:hAnsiTheme="minorHAnsi" w:cstheme="minorBidi"/>
          <w:noProof/>
          <w:szCs w:val="22"/>
          <w:lang w:eastAsia="en-US"/>
        </w:rPr>
      </w:pPr>
      <w:ins w:id="149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"_Toc8893932"</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100: Parameters of Single Sided Double Overlap Weld</w:t>
        </w:r>
        <w:r>
          <w:rPr>
            <w:noProof/>
            <w:webHidden/>
          </w:rPr>
          <w:tab/>
        </w:r>
        <w:r>
          <w:rPr>
            <w:noProof/>
            <w:webHidden/>
          </w:rPr>
          <w:fldChar w:fldCharType="begin"/>
        </w:r>
        <w:r>
          <w:rPr>
            <w:noProof/>
            <w:webHidden/>
          </w:rPr>
          <w:instrText xml:space="preserve"> PAGEREF _Toc8893932 \h </w:instrText>
        </w:r>
      </w:ins>
      <w:r>
        <w:rPr>
          <w:noProof/>
          <w:webHidden/>
        </w:rPr>
      </w:r>
      <w:r>
        <w:rPr>
          <w:noProof/>
          <w:webHidden/>
        </w:rPr>
        <w:fldChar w:fldCharType="separate"/>
      </w:r>
      <w:ins w:id="1500" w:author="m.kalaitzaki" w:date="2019-05-16T10:07:00Z">
        <w:r>
          <w:rPr>
            <w:noProof/>
            <w:webHidden/>
          </w:rPr>
          <w:t>123</w:t>
        </w:r>
        <w:r>
          <w:rPr>
            <w:noProof/>
            <w:webHidden/>
          </w:rPr>
          <w:fldChar w:fldCharType="end"/>
        </w:r>
        <w:r w:rsidRPr="008D2DF6">
          <w:rPr>
            <w:rStyle w:val="Hyperlink"/>
            <w:noProof/>
          </w:rPr>
          <w:fldChar w:fldCharType="end"/>
        </w:r>
      </w:ins>
    </w:p>
    <w:p w14:paraId="753D353D" w14:textId="77777777" w:rsidR="00EA1A11" w:rsidRDefault="00EA1A11">
      <w:pPr>
        <w:pStyle w:val="TableofFigures"/>
        <w:tabs>
          <w:tab w:val="right" w:leader="dot" w:pos="9060"/>
        </w:tabs>
        <w:rPr>
          <w:ins w:id="1501" w:author="m.kalaitzaki" w:date="2019-05-16T10:07:00Z"/>
          <w:rFonts w:asciiTheme="minorHAnsi" w:eastAsiaTheme="minorEastAsia" w:hAnsiTheme="minorHAnsi" w:cstheme="minorBidi"/>
          <w:noProof/>
          <w:szCs w:val="22"/>
          <w:lang w:eastAsia="en-US"/>
        </w:rPr>
      </w:pPr>
      <w:ins w:id="150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"_Toc8893933"</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101: Parameters of Double Sided Double Overlap Weld</w:t>
        </w:r>
        <w:r>
          <w:rPr>
            <w:noProof/>
            <w:webHidden/>
          </w:rPr>
          <w:tab/>
        </w:r>
        <w:r>
          <w:rPr>
            <w:noProof/>
            <w:webHidden/>
          </w:rPr>
          <w:fldChar w:fldCharType="begin"/>
        </w:r>
        <w:r>
          <w:rPr>
            <w:noProof/>
            <w:webHidden/>
          </w:rPr>
          <w:instrText xml:space="preserve"> PAGEREF _Toc8893933 \h </w:instrText>
        </w:r>
      </w:ins>
      <w:r>
        <w:rPr>
          <w:noProof/>
          <w:webHidden/>
        </w:rPr>
      </w:r>
      <w:r>
        <w:rPr>
          <w:noProof/>
          <w:webHidden/>
        </w:rPr>
        <w:fldChar w:fldCharType="separate"/>
      </w:r>
      <w:ins w:id="1503" w:author="m.kalaitzaki" w:date="2019-05-16T10:07:00Z">
        <w:r>
          <w:rPr>
            <w:noProof/>
            <w:webHidden/>
          </w:rPr>
          <w:t>123</w:t>
        </w:r>
        <w:r>
          <w:rPr>
            <w:noProof/>
            <w:webHidden/>
          </w:rPr>
          <w:fldChar w:fldCharType="end"/>
        </w:r>
        <w:r w:rsidRPr="008D2DF6">
          <w:rPr>
            <w:rStyle w:val="Hyperlink"/>
            <w:noProof/>
          </w:rPr>
          <w:fldChar w:fldCharType="end"/>
        </w:r>
      </w:ins>
    </w:p>
    <w:p w14:paraId="483056D4" w14:textId="77777777" w:rsidR="00EA1A11" w:rsidRDefault="00EA1A11">
      <w:pPr>
        <w:pStyle w:val="TableofFigures"/>
        <w:tabs>
          <w:tab w:val="right" w:leader="dot" w:pos="9060"/>
        </w:tabs>
        <w:rPr>
          <w:ins w:id="1504" w:author="m.kalaitzaki" w:date="2019-05-16T10:07:00Z"/>
          <w:rFonts w:asciiTheme="minorHAnsi" w:eastAsiaTheme="minorEastAsia" w:hAnsiTheme="minorHAnsi" w:cstheme="minorBidi"/>
          <w:noProof/>
          <w:szCs w:val="22"/>
          <w:lang w:eastAsia="en-US"/>
        </w:rPr>
      </w:pPr>
      <w:ins w:id="150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"_Toc8893934"</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102: Attributes of element &lt;</w:t>
        </w:r>
        <w:r w:rsidRPr="008D2DF6">
          <w:rPr>
            <w:rStyle w:val="Hyperlink"/>
            <w:rFonts w:ascii="Courier New" w:hAnsi="Courier New" w:cs="Courier New"/>
            <w:i/>
            <w:noProof/>
            <w:kern w:val="22"/>
          </w:rPr>
          <w:t>weld_position/&gt;</w:t>
        </w:r>
        <w:r w:rsidRPr="008D2DF6">
          <w:rPr>
            <w:rStyle w:val="Hyperlink"/>
            <w:noProof/>
          </w:rPr>
          <w:t xml:space="preserve"> for Overlap Weld</w:t>
        </w:r>
        <w:r>
          <w:rPr>
            <w:noProof/>
            <w:webHidden/>
          </w:rPr>
          <w:tab/>
        </w:r>
        <w:r>
          <w:rPr>
            <w:noProof/>
            <w:webHidden/>
          </w:rPr>
          <w:fldChar w:fldCharType="begin"/>
        </w:r>
        <w:r>
          <w:rPr>
            <w:noProof/>
            <w:webHidden/>
          </w:rPr>
          <w:instrText xml:space="preserve"> PAGEREF _Toc8893934 \h </w:instrText>
        </w:r>
      </w:ins>
      <w:r>
        <w:rPr>
          <w:noProof/>
          <w:webHidden/>
        </w:rPr>
      </w:r>
      <w:r>
        <w:rPr>
          <w:noProof/>
          <w:webHidden/>
        </w:rPr>
        <w:fldChar w:fldCharType="separate"/>
      </w:r>
      <w:ins w:id="1506" w:author="m.kalaitzaki" w:date="2019-05-16T10:07:00Z">
        <w:r>
          <w:rPr>
            <w:noProof/>
            <w:webHidden/>
          </w:rPr>
          <w:t>124</w:t>
        </w:r>
        <w:r>
          <w:rPr>
            <w:noProof/>
            <w:webHidden/>
          </w:rPr>
          <w:fldChar w:fldCharType="end"/>
        </w:r>
        <w:r w:rsidRPr="008D2DF6">
          <w:rPr>
            <w:rStyle w:val="Hyperlink"/>
            <w:noProof/>
          </w:rPr>
          <w:fldChar w:fldCharType="end"/>
        </w:r>
      </w:ins>
    </w:p>
    <w:p w14:paraId="017FCBA0" w14:textId="77777777" w:rsidR="00EA1A11" w:rsidRDefault="00EA1A11">
      <w:pPr>
        <w:pStyle w:val="TableofFigures"/>
        <w:tabs>
          <w:tab w:val="right" w:leader="dot" w:pos="9060"/>
        </w:tabs>
        <w:rPr>
          <w:ins w:id="1507" w:author="m.kalaitzaki" w:date="2019-05-16T10:07:00Z"/>
          <w:rFonts w:asciiTheme="minorHAnsi" w:eastAsiaTheme="minorEastAsia" w:hAnsiTheme="minorHAnsi" w:cstheme="minorBidi"/>
          <w:noProof/>
          <w:szCs w:val="22"/>
          <w:lang w:eastAsia="en-US"/>
        </w:rPr>
      </w:pPr>
      <w:ins w:id="150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"_Toc8893935"</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103: Attributes of element &lt;</w:t>
        </w:r>
        <w:r w:rsidRPr="008D2DF6">
          <w:rPr>
            <w:rStyle w:val="Hyperlink"/>
            <w:rFonts w:ascii="Courier New" w:hAnsi="Courier New" w:cs="Courier New"/>
            <w:i/>
            <w:noProof/>
            <w:kern w:val="22"/>
          </w:rPr>
          <w:t>sheet_parameter/&gt;</w:t>
        </w:r>
        <w:r w:rsidRPr="008D2DF6">
          <w:rPr>
            <w:rStyle w:val="Hyperlink"/>
            <w:noProof/>
          </w:rPr>
          <w:t xml:space="preserve"> for Overlap Weld</w:t>
        </w:r>
        <w:r>
          <w:rPr>
            <w:noProof/>
            <w:webHidden/>
          </w:rPr>
          <w:tab/>
        </w:r>
        <w:r>
          <w:rPr>
            <w:noProof/>
            <w:webHidden/>
          </w:rPr>
          <w:fldChar w:fldCharType="begin"/>
        </w:r>
        <w:r>
          <w:rPr>
            <w:noProof/>
            <w:webHidden/>
          </w:rPr>
          <w:instrText xml:space="preserve"> PAGEREF _Toc8893935 \h </w:instrText>
        </w:r>
      </w:ins>
      <w:r>
        <w:rPr>
          <w:noProof/>
          <w:webHidden/>
        </w:rPr>
      </w:r>
      <w:r>
        <w:rPr>
          <w:noProof/>
          <w:webHidden/>
        </w:rPr>
        <w:fldChar w:fldCharType="separate"/>
      </w:r>
      <w:ins w:id="1509" w:author="m.kalaitzaki" w:date="2019-05-16T10:07:00Z">
        <w:r>
          <w:rPr>
            <w:noProof/>
            <w:webHidden/>
          </w:rPr>
          <w:t>125</w:t>
        </w:r>
        <w:r>
          <w:rPr>
            <w:noProof/>
            <w:webHidden/>
          </w:rPr>
          <w:fldChar w:fldCharType="end"/>
        </w:r>
        <w:r w:rsidRPr="008D2DF6">
          <w:rPr>
            <w:rStyle w:val="Hyperlink"/>
            <w:noProof/>
          </w:rPr>
          <w:fldChar w:fldCharType="end"/>
        </w:r>
      </w:ins>
    </w:p>
    <w:p w14:paraId="1EB36CFA" w14:textId="77777777" w:rsidR="00EA1A11" w:rsidRDefault="00EA1A11">
      <w:pPr>
        <w:pStyle w:val="TableofFigures"/>
        <w:tabs>
          <w:tab w:val="right" w:leader="dot" w:pos="9060"/>
        </w:tabs>
        <w:rPr>
          <w:ins w:id="1510" w:author="m.kalaitzaki" w:date="2019-05-16T10:07:00Z"/>
          <w:rFonts w:asciiTheme="minorHAnsi" w:eastAsiaTheme="minorEastAsia" w:hAnsiTheme="minorHAnsi" w:cstheme="minorBidi"/>
          <w:noProof/>
          <w:szCs w:val="22"/>
          <w:lang w:eastAsia="en-US"/>
        </w:rPr>
      </w:pPr>
      <w:ins w:id="151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"_Toc8893936"</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104: Parameters of Y-Joint</w:t>
        </w:r>
        <w:r>
          <w:rPr>
            <w:noProof/>
            <w:webHidden/>
          </w:rPr>
          <w:tab/>
        </w:r>
        <w:r>
          <w:rPr>
            <w:noProof/>
            <w:webHidden/>
          </w:rPr>
          <w:fldChar w:fldCharType="begin"/>
        </w:r>
        <w:r>
          <w:rPr>
            <w:noProof/>
            <w:webHidden/>
          </w:rPr>
          <w:instrText xml:space="preserve"> PAGEREF _Toc8893936 \h </w:instrText>
        </w:r>
      </w:ins>
      <w:r>
        <w:rPr>
          <w:noProof/>
          <w:webHidden/>
        </w:rPr>
      </w:r>
      <w:r>
        <w:rPr>
          <w:noProof/>
          <w:webHidden/>
        </w:rPr>
        <w:fldChar w:fldCharType="separate"/>
      </w:r>
      <w:ins w:id="1512" w:author="m.kalaitzaki" w:date="2019-05-16T10:07:00Z">
        <w:r>
          <w:rPr>
            <w:noProof/>
            <w:webHidden/>
          </w:rPr>
          <w:t>126</w:t>
        </w:r>
        <w:r>
          <w:rPr>
            <w:noProof/>
            <w:webHidden/>
          </w:rPr>
          <w:fldChar w:fldCharType="end"/>
        </w:r>
        <w:r w:rsidRPr="008D2DF6">
          <w:rPr>
            <w:rStyle w:val="Hyperlink"/>
            <w:noProof/>
          </w:rPr>
          <w:fldChar w:fldCharType="end"/>
        </w:r>
      </w:ins>
    </w:p>
    <w:p w14:paraId="646880F8" w14:textId="77777777" w:rsidR="00EA1A11" w:rsidRDefault="00EA1A11">
      <w:pPr>
        <w:pStyle w:val="TableofFigures"/>
        <w:tabs>
          <w:tab w:val="right" w:leader="dot" w:pos="9060"/>
        </w:tabs>
        <w:rPr>
          <w:ins w:id="1513" w:author="m.kalaitzaki" w:date="2019-05-16T10:07:00Z"/>
          <w:rFonts w:asciiTheme="minorHAnsi" w:eastAsiaTheme="minorEastAsia" w:hAnsiTheme="minorHAnsi" w:cstheme="minorBidi"/>
          <w:noProof/>
          <w:szCs w:val="22"/>
          <w:lang w:eastAsia="en-US"/>
        </w:rPr>
      </w:pPr>
      <w:ins w:id="151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"_Toc8893937"</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105: Attributes of element &lt;</w:t>
        </w:r>
        <w:r w:rsidRPr="008D2DF6">
          <w:rPr>
            <w:rStyle w:val="Hyperlink"/>
            <w:rFonts w:ascii="Courier New" w:hAnsi="Courier New" w:cs="Courier New"/>
            <w:i/>
            <w:noProof/>
            <w:kern w:val="22"/>
          </w:rPr>
          <w:t>weld_position/&gt;</w:t>
        </w:r>
        <w:r w:rsidRPr="008D2DF6">
          <w:rPr>
            <w:rStyle w:val="Hyperlink"/>
            <w:noProof/>
          </w:rPr>
          <w:t xml:space="preserve"> for Y Joint</w:t>
        </w:r>
        <w:r>
          <w:rPr>
            <w:noProof/>
            <w:webHidden/>
          </w:rPr>
          <w:tab/>
        </w:r>
        <w:r>
          <w:rPr>
            <w:noProof/>
            <w:webHidden/>
          </w:rPr>
          <w:fldChar w:fldCharType="begin"/>
        </w:r>
        <w:r>
          <w:rPr>
            <w:noProof/>
            <w:webHidden/>
          </w:rPr>
          <w:instrText xml:space="preserve"> PAGEREF _Toc8893937 \h </w:instrText>
        </w:r>
      </w:ins>
      <w:r>
        <w:rPr>
          <w:noProof/>
          <w:webHidden/>
        </w:rPr>
      </w:r>
      <w:r>
        <w:rPr>
          <w:noProof/>
          <w:webHidden/>
        </w:rPr>
        <w:fldChar w:fldCharType="separate"/>
      </w:r>
      <w:ins w:id="1515" w:author="m.kalaitzaki" w:date="2019-05-16T10:07:00Z">
        <w:r>
          <w:rPr>
            <w:noProof/>
            <w:webHidden/>
          </w:rPr>
          <w:t>127</w:t>
        </w:r>
        <w:r>
          <w:rPr>
            <w:noProof/>
            <w:webHidden/>
          </w:rPr>
          <w:fldChar w:fldCharType="end"/>
        </w:r>
        <w:r w:rsidRPr="008D2DF6">
          <w:rPr>
            <w:rStyle w:val="Hyperlink"/>
            <w:noProof/>
          </w:rPr>
          <w:fldChar w:fldCharType="end"/>
        </w:r>
      </w:ins>
    </w:p>
    <w:p w14:paraId="1828A0BF" w14:textId="77777777" w:rsidR="00EA1A11" w:rsidRDefault="00EA1A11">
      <w:pPr>
        <w:pStyle w:val="TableofFigures"/>
        <w:tabs>
          <w:tab w:val="right" w:leader="dot" w:pos="9060"/>
        </w:tabs>
        <w:rPr>
          <w:ins w:id="1516" w:author="m.kalaitzaki" w:date="2019-05-16T10:07:00Z"/>
          <w:rFonts w:asciiTheme="minorHAnsi" w:eastAsiaTheme="minorEastAsia" w:hAnsiTheme="minorHAnsi" w:cstheme="minorBidi"/>
          <w:noProof/>
          <w:szCs w:val="22"/>
          <w:lang w:eastAsia="en-US"/>
        </w:rPr>
      </w:pPr>
      <w:ins w:id="1517" w:author="m.kalaitzaki" w:date="2019-05-16T10:07:00Z">
        <w:r w:rsidRPr="008D2DF6">
          <w:rPr>
            <w:rStyle w:val="Hyperlink"/>
            <w:noProof/>
          </w:rPr>
          <w:lastRenderedPageBreak/>
          <w:fldChar w:fldCharType="begin"/>
        </w:r>
        <w:r w:rsidRPr="008D2DF6">
          <w:rPr>
            <w:rStyle w:val="Hyperlink"/>
            <w:noProof/>
          </w:rPr>
          <w:instrText xml:space="preserve"> </w:instrText>
        </w:r>
        <w:r>
          <w:rPr>
            <w:noProof/>
          </w:rPr>
          <w:instrText>HYPERLINK \l "_Toc8893938"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106: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_Toc8893938 \h </w:instrText>
        </w:r>
      </w:ins>
      <w:r>
        <w:rPr>
          <w:noProof/>
          <w:webHidden/>
        </w:rPr>
      </w:r>
      <w:r>
        <w:rPr>
          <w:noProof/>
          <w:webHidden/>
        </w:rPr>
        <w:fldChar w:fldCharType="separate"/>
      </w:r>
      <w:ins w:id="1518" w:author="m.kalaitzaki" w:date="2019-05-16T10:07:00Z">
        <w:r>
          <w:rPr>
            <w:noProof/>
            <w:webHidden/>
          </w:rPr>
          <w:t>128</w:t>
        </w:r>
        <w:r>
          <w:rPr>
            <w:noProof/>
            <w:webHidden/>
          </w:rPr>
          <w:fldChar w:fldCharType="end"/>
        </w:r>
        <w:r w:rsidRPr="008D2DF6">
          <w:rPr>
            <w:rStyle w:val="Hyperlink"/>
            <w:noProof/>
          </w:rPr>
          <w:fldChar w:fldCharType="end"/>
        </w:r>
      </w:ins>
    </w:p>
    <w:p w14:paraId="69AB77BB" w14:textId="77777777" w:rsidR="00EA1A11" w:rsidRDefault="00EA1A11">
      <w:pPr>
        <w:pStyle w:val="TableofFigures"/>
        <w:tabs>
          <w:tab w:val="right" w:leader="dot" w:pos="9060"/>
        </w:tabs>
        <w:rPr>
          <w:ins w:id="1519" w:author="m.kalaitzaki" w:date="2019-05-16T10:07:00Z"/>
          <w:rFonts w:asciiTheme="minorHAnsi" w:eastAsiaTheme="minorEastAsia" w:hAnsiTheme="minorHAnsi" w:cstheme="minorBidi"/>
          <w:noProof/>
          <w:szCs w:val="22"/>
          <w:lang w:eastAsia="en-US"/>
        </w:rPr>
      </w:pPr>
      <w:ins w:id="152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107: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Y-Joint</w:t>
        </w:r>
        <w:r>
          <w:rPr>
            <w:noProof/>
            <w:webHidden/>
          </w:rPr>
          <w:tab/>
        </w:r>
        <w:r>
          <w:rPr>
            <w:noProof/>
            <w:webHidden/>
          </w:rPr>
          <w:fldChar w:fldCharType="begin"/>
        </w:r>
        <w:r>
          <w:rPr>
            <w:noProof/>
            <w:webHidden/>
          </w:rPr>
          <w:instrText xml:space="preserve"> PAGEREF _Toc8893939 \h </w:instrText>
        </w:r>
      </w:ins>
      <w:r>
        <w:rPr>
          <w:noProof/>
          <w:webHidden/>
        </w:rPr>
      </w:r>
      <w:r>
        <w:rPr>
          <w:noProof/>
          <w:webHidden/>
        </w:rPr>
        <w:fldChar w:fldCharType="separate"/>
      </w:r>
      <w:ins w:id="1521" w:author="m.kalaitzaki" w:date="2019-05-16T10:07:00Z">
        <w:r>
          <w:rPr>
            <w:noProof/>
            <w:webHidden/>
          </w:rPr>
          <w:t>129</w:t>
        </w:r>
        <w:r>
          <w:rPr>
            <w:noProof/>
            <w:webHidden/>
          </w:rPr>
          <w:fldChar w:fldCharType="end"/>
        </w:r>
        <w:r w:rsidRPr="008D2DF6">
          <w:rPr>
            <w:rStyle w:val="Hyperlink"/>
            <w:noProof/>
          </w:rPr>
          <w:fldChar w:fldCharType="end"/>
        </w:r>
      </w:ins>
    </w:p>
    <w:p w14:paraId="721D318C" w14:textId="77777777" w:rsidR="00EA1A11" w:rsidRDefault="00EA1A11">
      <w:pPr>
        <w:pStyle w:val="TableofFigures"/>
        <w:tabs>
          <w:tab w:val="right" w:leader="dot" w:pos="9060"/>
        </w:tabs>
        <w:rPr>
          <w:ins w:id="1522" w:author="m.kalaitzaki" w:date="2019-05-16T10:07:00Z"/>
          <w:rFonts w:asciiTheme="minorHAnsi" w:eastAsiaTheme="minorEastAsia" w:hAnsiTheme="minorHAnsi" w:cstheme="minorBidi"/>
          <w:noProof/>
          <w:szCs w:val="22"/>
          <w:lang w:eastAsia="en-US"/>
        </w:rPr>
      </w:pPr>
      <w:ins w:id="152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"_Toc8893940"</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108: Parameters of K-Joint</w:t>
        </w:r>
        <w:r>
          <w:rPr>
            <w:noProof/>
            <w:webHidden/>
          </w:rPr>
          <w:tab/>
        </w:r>
        <w:r>
          <w:rPr>
            <w:noProof/>
            <w:webHidden/>
          </w:rPr>
          <w:fldChar w:fldCharType="begin"/>
        </w:r>
        <w:r>
          <w:rPr>
            <w:noProof/>
            <w:webHidden/>
          </w:rPr>
          <w:instrText xml:space="preserve"> PAGEREF _Toc8893940 \h </w:instrText>
        </w:r>
      </w:ins>
      <w:r>
        <w:rPr>
          <w:noProof/>
          <w:webHidden/>
        </w:rPr>
      </w:r>
      <w:r>
        <w:rPr>
          <w:noProof/>
          <w:webHidden/>
        </w:rPr>
        <w:fldChar w:fldCharType="separate"/>
      </w:r>
      <w:ins w:id="1524" w:author="m.kalaitzaki" w:date="2019-05-16T10:07:00Z">
        <w:r>
          <w:rPr>
            <w:noProof/>
            <w:webHidden/>
          </w:rPr>
          <w:t>130</w:t>
        </w:r>
        <w:r>
          <w:rPr>
            <w:noProof/>
            <w:webHidden/>
          </w:rPr>
          <w:fldChar w:fldCharType="end"/>
        </w:r>
        <w:r w:rsidRPr="008D2DF6">
          <w:rPr>
            <w:rStyle w:val="Hyperlink"/>
            <w:noProof/>
          </w:rPr>
          <w:fldChar w:fldCharType="end"/>
        </w:r>
      </w:ins>
    </w:p>
    <w:p w14:paraId="6502C849" w14:textId="77777777" w:rsidR="00EA1A11" w:rsidRDefault="00EA1A11">
      <w:pPr>
        <w:pStyle w:val="TableofFigures"/>
        <w:tabs>
          <w:tab w:val="right" w:leader="dot" w:pos="9060"/>
        </w:tabs>
        <w:rPr>
          <w:ins w:id="1525" w:author="m.kalaitzaki" w:date="2019-05-16T10:07:00Z"/>
          <w:rFonts w:asciiTheme="minorHAnsi" w:eastAsiaTheme="minorEastAsia" w:hAnsiTheme="minorHAnsi" w:cstheme="minorBidi"/>
          <w:noProof/>
          <w:szCs w:val="22"/>
          <w:lang w:eastAsia="en-US"/>
        </w:rPr>
      </w:pPr>
      <w:ins w:id="152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109: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K Joint</w:t>
        </w:r>
        <w:r>
          <w:rPr>
            <w:noProof/>
            <w:webHidden/>
          </w:rPr>
          <w:tab/>
        </w:r>
        <w:r>
          <w:rPr>
            <w:noProof/>
            <w:webHidden/>
          </w:rPr>
          <w:fldChar w:fldCharType="begin"/>
        </w:r>
        <w:r>
          <w:rPr>
            <w:noProof/>
            <w:webHidden/>
          </w:rPr>
          <w:instrText xml:space="preserve"> PAGEREF _Toc8893941 \h </w:instrText>
        </w:r>
      </w:ins>
      <w:r>
        <w:rPr>
          <w:noProof/>
          <w:webHidden/>
        </w:rPr>
      </w:r>
      <w:r>
        <w:rPr>
          <w:noProof/>
          <w:webHidden/>
        </w:rPr>
        <w:fldChar w:fldCharType="separate"/>
      </w:r>
      <w:ins w:id="1527" w:author="m.kalaitzaki" w:date="2019-05-16T10:07:00Z">
        <w:r>
          <w:rPr>
            <w:noProof/>
            <w:webHidden/>
          </w:rPr>
          <w:t>131</w:t>
        </w:r>
        <w:r>
          <w:rPr>
            <w:noProof/>
            <w:webHidden/>
          </w:rPr>
          <w:fldChar w:fldCharType="end"/>
        </w:r>
        <w:r w:rsidRPr="008D2DF6">
          <w:rPr>
            <w:rStyle w:val="Hyperlink"/>
            <w:noProof/>
          </w:rPr>
          <w:fldChar w:fldCharType="end"/>
        </w:r>
      </w:ins>
    </w:p>
    <w:p w14:paraId="36CA7F3F" w14:textId="77777777" w:rsidR="00EA1A11" w:rsidRDefault="00EA1A11">
      <w:pPr>
        <w:pStyle w:val="TableofFigures"/>
        <w:tabs>
          <w:tab w:val="right" w:leader="dot" w:pos="9060"/>
        </w:tabs>
        <w:rPr>
          <w:ins w:id="1528" w:author="m.kalaitzaki" w:date="2019-05-16T10:07:00Z"/>
          <w:rFonts w:asciiTheme="minorHAnsi" w:eastAsiaTheme="minorEastAsia" w:hAnsiTheme="minorHAnsi" w:cstheme="minorBidi"/>
          <w:noProof/>
          <w:szCs w:val="22"/>
          <w:lang w:eastAsia="en-US"/>
        </w:rPr>
      </w:pPr>
      <w:ins w:id="152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110: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_Toc8893942 \h </w:instrText>
        </w:r>
      </w:ins>
      <w:r>
        <w:rPr>
          <w:noProof/>
          <w:webHidden/>
        </w:rPr>
      </w:r>
      <w:r>
        <w:rPr>
          <w:noProof/>
          <w:webHidden/>
        </w:rPr>
        <w:fldChar w:fldCharType="separate"/>
      </w:r>
      <w:ins w:id="1530" w:author="m.kalaitzaki" w:date="2019-05-16T10:07:00Z">
        <w:r>
          <w:rPr>
            <w:noProof/>
            <w:webHidden/>
          </w:rPr>
          <w:t>131</w:t>
        </w:r>
        <w:r>
          <w:rPr>
            <w:noProof/>
            <w:webHidden/>
          </w:rPr>
          <w:fldChar w:fldCharType="end"/>
        </w:r>
        <w:r w:rsidRPr="008D2DF6">
          <w:rPr>
            <w:rStyle w:val="Hyperlink"/>
            <w:noProof/>
          </w:rPr>
          <w:fldChar w:fldCharType="end"/>
        </w:r>
      </w:ins>
    </w:p>
    <w:p w14:paraId="11806EDA" w14:textId="77777777" w:rsidR="00EA1A11" w:rsidRDefault="00EA1A11">
      <w:pPr>
        <w:pStyle w:val="TableofFigures"/>
        <w:tabs>
          <w:tab w:val="right" w:leader="dot" w:pos="9060"/>
        </w:tabs>
        <w:rPr>
          <w:ins w:id="1531" w:author="m.kalaitzaki" w:date="2019-05-16T10:07:00Z"/>
          <w:rFonts w:asciiTheme="minorHAnsi" w:eastAsiaTheme="minorEastAsia" w:hAnsiTheme="minorHAnsi" w:cstheme="minorBidi"/>
          <w:noProof/>
          <w:szCs w:val="22"/>
          <w:lang w:eastAsia="en-US"/>
        </w:rPr>
      </w:pPr>
      <w:ins w:id="153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"_Toc8893943"</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111: Attributes of element &lt;</w:t>
        </w:r>
        <w:r w:rsidRPr="008D2DF6">
          <w:rPr>
            <w:rStyle w:val="Hyperlink"/>
            <w:rFonts w:ascii="Courier New" w:hAnsi="Courier New" w:cs="Courier New"/>
            <w:i/>
            <w:noProof/>
            <w:kern w:val="22"/>
          </w:rPr>
          <w:t>sheet_parameter/&gt;</w:t>
        </w:r>
        <w:r w:rsidRPr="008D2DF6">
          <w:rPr>
            <w:rStyle w:val="Hyperlink"/>
            <w:noProof/>
          </w:rPr>
          <w:t xml:space="preserve"> for K Joint</w:t>
        </w:r>
        <w:r>
          <w:rPr>
            <w:noProof/>
            <w:webHidden/>
          </w:rPr>
          <w:tab/>
        </w:r>
        <w:r>
          <w:rPr>
            <w:noProof/>
            <w:webHidden/>
          </w:rPr>
          <w:fldChar w:fldCharType="begin"/>
        </w:r>
        <w:r>
          <w:rPr>
            <w:noProof/>
            <w:webHidden/>
          </w:rPr>
          <w:instrText xml:space="preserve"> PAGEREF _Toc8893943 \h </w:instrText>
        </w:r>
      </w:ins>
      <w:r>
        <w:rPr>
          <w:noProof/>
          <w:webHidden/>
        </w:rPr>
      </w:r>
      <w:r>
        <w:rPr>
          <w:noProof/>
          <w:webHidden/>
        </w:rPr>
        <w:fldChar w:fldCharType="separate"/>
      </w:r>
      <w:ins w:id="1533" w:author="m.kalaitzaki" w:date="2019-05-16T10:07:00Z">
        <w:r>
          <w:rPr>
            <w:noProof/>
            <w:webHidden/>
          </w:rPr>
          <w:t>133</w:t>
        </w:r>
        <w:r>
          <w:rPr>
            <w:noProof/>
            <w:webHidden/>
          </w:rPr>
          <w:fldChar w:fldCharType="end"/>
        </w:r>
        <w:r w:rsidRPr="008D2DF6">
          <w:rPr>
            <w:rStyle w:val="Hyperlink"/>
            <w:noProof/>
          </w:rPr>
          <w:fldChar w:fldCharType="end"/>
        </w:r>
      </w:ins>
    </w:p>
    <w:p w14:paraId="0729684E" w14:textId="77777777" w:rsidR="00EA1A11" w:rsidRDefault="00EA1A11">
      <w:pPr>
        <w:pStyle w:val="TableofFigures"/>
        <w:tabs>
          <w:tab w:val="right" w:leader="dot" w:pos="9060"/>
        </w:tabs>
        <w:rPr>
          <w:ins w:id="1534" w:author="m.kalaitzaki" w:date="2019-05-16T10:07:00Z"/>
          <w:rFonts w:asciiTheme="minorHAnsi" w:eastAsiaTheme="minorEastAsia" w:hAnsiTheme="minorHAnsi" w:cstheme="minorBidi"/>
          <w:noProof/>
          <w:szCs w:val="22"/>
          <w:lang w:eastAsia="en-US"/>
        </w:rPr>
      </w:pPr>
      <w:ins w:id="153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"_Toc8893944"</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112: Parameters of Cruciform Joint</w:t>
        </w:r>
        <w:r>
          <w:rPr>
            <w:noProof/>
            <w:webHidden/>
          </w:rPr>
          <w:tab/>
        </w:r>
        <w:r>
          <w:rPr>
            <w:noProof/>
            <w:webHidden/>
          </w:rPr>
          <w:fldChar w:fldCharType="begin"/>
        </w:r>
        <w:r>
          <w:rPr>
            <w:noProof/>
            <w:webHidden/>
          </w:rPr>
          <w:instrText xml:space="preserve"> PAGEREF _Toc8893944 \h </w:instrText>
        </w:r>
      </w:ins>
      <w:r>
        <w:rPr>
          <w:noProof/>
          <w:webHidden/>
        </w:rPr>
      </w:r>
      <w:r>
        <w:rPr>
          <w:noProof/>
          <w:webHidden/>
        </w:rPr>
        <w:fldChar w:fldCharType="separate"/>
      </w:r>
      <w:ins w:id="1536" w:author="m.kalaitzaki" w:date="2019-05-16T10:07:00Z">
        <w:r>
          <w:rPr>
            <w:noProof/>
            <w:webHidden/>
          </w:rPr>
          <w:t>134</w:t>
        </w:r>
        <w:r>
          <w:rPr>
            <w:noProof/>
            <w:webHidden/>
          </w:rPr>
          <w:fldChar w:fldCharType="end"/>
        </w:r>
        <w:r w:rsidRPr="008D2DF6">
          <w:rPr>
            <w:rStyle w:val="Hyperlink"/>
            <w:noProof/>
          </w:rPr>
          <w:fldChar w:fldCharType="end"/>
        </w:r>
      </w:ins>
    </w:p>
    <w:p w14:paraId="5A933A46" w14:textId="77777777" w:rsidR="00EA1A11" w:rsidRDefault="00EA1A11">
      <w:pPr>
        <w:pStyle w:val="TableofFigures"/>
        <w:tabs>
          <w:tab w:val="right" w:leader="dot" w:pos="9060"/>
        </w:tabs>
        <w:rPr>
          <w:ins w:id="1537" w:author="m.kalaitzaki" w:date="2019-05-16T10:07:00Z"/>
          <w:rFonts w:asciiTheme="minorHAnsi" w:eastAsiaTheme="minorEastAsia" w:hAnsiTheme="minorHAnsi" w:cstheme="minorBidi"/>
          <w:noProof/>
          <w:szCs w:val="22"/>
          <w:lang w:eastAsia="en-US"/>
        </w:rPr>
      </w:pPr>
      <w:ins w:id="153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113: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Cruciform Joint</w:t>
        </w:r>
        <w:r>
          <w:rPr>
            <w:noProof/>
            <w:webHidden/>
          </w:rPr>
          <w:tab/>
        </w:r>
        <w:r>
          <w:rPr>
            <w:noProof/>
            <w:webHidden/>
          </w:rPr>
          <w:fldChar w:fldCharType="begin"/>
        </w:r>
        <w:r>
          <w:rPr>
            <w:noProof/>
            <w:webHidden/>
          </w:rPr>
          <w:instrText xml:space="preserve"> PAGEREF _Toc8893945 \h </w:instrText>
        </w:r>
      </w:ins>
      <w:r>
        <w:rPr>
          <w:noProof/>
          <w:webHidden/>
        </w:rPr>
      </w:r>
      <w:r>
        <w:rPr>
          <w:noProof/>
          <w:webHidden/>
        </w:rPr>
        <w:fldChar w:fldCharType="separate"/>
      </w:r>
      <w:ins w:id="1539" w:author="m.kalaitzaki" w:date="2019-05-16T10:07:00Z">
        <w:r>
          <w:rPr>
            <w:noProof/>
            <w:webHidden/>
          </w:rPr>
          <w:t>135</w:t>
        </w:r>
        <w:r>
          <w:rPr>
            <w:noProof/>
            <w:webHidden/>
          </w:rPr>
          <w:fldChar w:fldCharType="end"/>
        </w:r>
        <w:r w:rsidRPr="008D2DF6">
          <w:rPr>
            <w:rStyle w:val="Hyperlink"/>
            <w:noProof/>
          </w:rPr>
          <w:fldChar w:fldCharType="end"/>
        </w:r>
      </w:ins>
    </w:p>
    <w:p w14:paraId="5D2F6346" w14:textId="77777777" w:rsidR="00EA1A11" w:rsidRDefault="00EA1A11">
      <w:pPr>
        <w:pStyle w:val="TableofFigures"/>
        <w:tabs>
          <w:tab w:val="right" w:leader="dot" w:pos="9060"/>
        </w:tabs>
        <w:rPr>
          <w:ins w:id="1540" w:author="m.kalaitzaki" w:date="2019-05-16T10:07:00Z"/>
          <w:rFonts w:asciiTheme="minorHAnsi" w:eastAsiaTheme="minorEastAsia" w:hAnsiTheme="minorHAnsi" w:cstheme="minorBidi"/>
          <w:noProof/>
          <w:szCs w:val="22"/>
          <w:lang w:eastAsia="en-US"/>
        </w:rPr>
      </w:pPr>
      <w:ins w:id="154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114: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_Toc8893946 \h </w:instrText>
        </w:r>
      </w:ins>
      <w:r>
        <w:rPr>
          <w:noProof/>
          <w:webHidden/>
        </w:rPr>
      </w:r>
      <w:r>
        <w:rPr>
          <w:noProof/>
          <w:webHidden/>
        </w:rPr>
        <w:fldChar w:fldCharType="separate"/>
      </w:r>
      <w:ins w:id="1542" w:author="m.kalaitzaki" w:date="2019-05-16T10:07:00Z">
        <w:r>
          <w:rPr>
            <w:noProof/>
            <w:webHidden/>
          </w:rPr>
          <w:t>135</w:t>
        </w:r>
        <w:r>
          <w:rPr>
            <w:noProof/>
            <w:webHidden/>
          </w:rPr>
          <w:fldChar w:fldCharType="end"/>
        </w:r>
        <w:r w:rsidRPr="008D2DF6">
          <w:rPr>
            <w:rStyle w:val="Hyperlink"/>
            <w:noProof/>
          </w:rPr>
          <w:fldChar w:fldCharType="end"/>
        </w:r>
      </w:ins>
    </w:p>
    <w:p w14:paraId="7E005815" w14:textId="77777777" w:rsidR="00EA1A11" w:rsidRDefault="00EA1A11">
      <w:pPr>
        <w:pStyle w:val="TableofFigures"/>
        <w:tabs>
          <w:tab w:val="right" w:leader="dot" w:pos="9060"/>
        </w:tabs>
        <w:rPr>
          <w:ins w:id="1543" w:author="m.kalaitzaki" w:date="2019-05-16T10:07:00Z"/>
          <w:rFonts w:asciiTheme="minorHAnsi" w:eastAsiaTheme="minorEastAsia" w:hAnsiTheme="minorHAnsi" w:cstheme="minorBidi"/>
          <w:noProof/>
          <w:szCs w:val="22"/>
          <w:lang w:eastAsia="en-US"/>
        </w:rPr>
      </w:pPr>
      <w:ins w:id="154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115: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Cruciform Joint</w:t>
        </w:r>
        <w:r>
          <w:rPr>
            <w:noProof/>
            <w:webHidden/>
          </w:rPr>
          <w:tab/>
        </w:r>
        <w:r>
          <w:rPr>
            <w:noProof/>
            <w:webHidden/>
          </w:rPr>
          <w:fldChar w:fldCharType="begin"/>
        </w:r>
        <w:r>
          <w:rPr>
            <w:noProof/>
            <w:webHidden/>
          </w:rPr>
          <w:instrText xml:space="preserve"> PAGEREF _Toc8893947 \h </w:instrText>
        </w:r>
      </w:ins>
      <w:r>
        <w:rPr>
          <w:noProof/>
          <w:webHidden/>
        </w:rPr>
      </w:r>
      <w:r>
        <w:rPr>
          <w:noProof/>
          <w:webHidden/>
        </w:rPr>
        <w:fldChar w:fldCharType="separate"/>
      </w:r>
      <w:ins w:id="1545" w:author="m.kalaitzaki" w:date="2019-05-16T10:07:00Z">
        <w:r>
          <w:rPr>
            <w:noProof/>
            <w:webHidden/>
          </w:rPr>
          <w:t>137</w:t>
        </w:r>
        <w:r>
          <w:rPr>
            <w:noProof/>
            <w:webHidden/>
          </w:rPr>
          <w:fldChar w:fldCharType="end"/>
        </w:r>
        <w:r w:rsidRPr="008D2DF6">
          <w:rPr>
            <w:rStyle w:val="Hyperlink"/>
            <w:noProof/>
          </w:rPr>
          <w:fldChar w:fldCharType="end"/>
        </w:r>
      </w:ins>
    </w:p>
    <w:p w14:paraId="6E400DCB" w14:textId="77777777" w:rsidR="00EA1A11" w:rsidRDefault="00EA1A11">
      <w:pPr>
        <w:pStyle w:val="TableofFigures"/>
        <w:tabs>
          <w:tab w:val="right" w:leader="dot" w:pos="9060"/>
        </w:tabs>
        <w:rPr>
          <w:ins w:id="1546" w:author="m.kalaitzaki" w:date="2019-05-16T10:07:00Z"/>
          <w:rFonts w:asciiTheme="minorHAnsi" w:eastAsiaTheme="minorEastAsia" w:hAnsiTheme="minorHAnsi" w:cstheme="minorBidi"/>
          <w:noProof/>
          <w:szCs w:val="22"/>
          <w:lang w:eastAsia="en-US"/>
        </w:rPr>
      </w:pPr>
      <w:ins w:id="154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"_Toc8893948"</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116: Parameters of Flared joint</w:t>
        </w:r>
        <w:r>
          <w:rPr>
            <w:noProof/>
            <w:webHidden/>
          </w:rPr>
          <w:tab/>
        </w:r>
        <w:r>
          <w:rPr>
            <w:noProof/>
            <w:webHidden/>
          </w:rPr>
          <w:fldChar w:fldCharType="begin"/>
        </w:r>
        <w:r>
          <w:rPr>
            <w:noProof/>
            <w:webHidden/>
          </w:rPr>
          <w:instrText xml:space="preserve"> PAGEREF _Toc8893948 \h </w:instrText>
        </w:r>
      </w:ins>
      <w:r>
        <w:rPr>
          <w:noProof/>
          <w:webHidden/>
        </w:rPr>
      </w:r>
      <w:r>
        <w:rPr>
          <w:noProof/>
          <w:webHidden/>
        </w:rPr>
        <w:fldChar w:fldCharType="separate"/>
      </w:r>
      <w:ins w:id="1548" w:author="m.kalaitzaki" w:date="2019-05-16T10:07:00Z">
        <w:r>
          <w:rPr>
            <w:noProof/>
            <w:webHidden/>
          </w:rPr>
          <w:t>137</w:t>
        </w:r>
        <w:r>
          <w:rPr>
            <w:noProof/>
            <w:webHidden/>
          </w:rPr>
          <w:fldChar w:fldCharType="end"/>
        </w:r>
        <w:r w:rsidRPr="008D2DF6">
          <w:rPr>
            <w:rStyle w:val="Hyperlink"/>
            <w:noProof/>
          </w:rPr>
          <w:fldChar w:fldCharType="end"/>
        </w:r>
      </w:ins>
    </w:p>
    <w:p w14:paraId="2A5E21CE" w14:textId="77777777" w:rsidR="00EA1A11" w:rsidRDefault="00EA1A11">
      <w:pPr>
        <w:pStyle w:val="TableofFigures"/>
        <w:tabs>
          <w:tab w:val="right" w:leader="dot" w:pos="9060"/>
        </w:tabs>
        <w:rPr>
          <w:ins w:id="1549" w:author="m.kalaitzaki" w:date="2019-05-16T10:07:00Z"/>
          <w:rFonts w:asciiTheme="minorHAnsi" w:eastAsiaTheme="minorEastAsia" w:hAnsiTheme="minorHAnsi" w:cstheme="minorBidi"/>
          <w:noProof/>
          <w:szCs w:val="22"/>
          <w:lang w:eastAsia="en-US"/>
        </w:rPr>
      </w:pPr>
      <w:ins w:id="155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Flared Joint</w:t>
        </w:r>
        <w:r>
          <w:rPr>
            <w:noProof/>
            <w:webHidden/>
          </w:rPr>
          <w:tab/>
        </w:r>
        <w:r>
          <w:rPr>
            <w:noProof/>
            <w:webHidden/>
          </w:rPr>
          <w:fldChar w:fldCharType="begin"/>
        </w:r>
        <w:r>
          <w:rPr>
            <w:noProof/>
            <w:webHidden/>
          </w:rPr>
          <w:instrText xml:space="preserve"> PAGEREF _Toc8893949 \h </w:instrText>
        </w:r>
      </w:ins>
      <w:r>
        <w:rPr>
          <w:noProof/>
          <w:webHidden/>
        </w:rPr>
      </w:r>
      <w:r>
        <w:rPr>
          <w:noProof/>
          <w:webHidden/>
        </w:rPr>
        <w:fldChar w:fldCharType="separate"/>
      </w:r>
      <w:ins w:id="1551" w:author="m.kalaitzaki" w:date="2019-05-16T10:07:00Z">
        <w:r>
          <w:rPr>
            <w:noProof/>
            <w:webHidden/>
          </w:rPr>
          <w:t>138</w:t>
        </w:r>
        <w:r>
          <w:rPr>
            <w:noProof/>
            <w:webHidden/>
          </w:rPr>
          <w:fldChar w:fldCharType="end"/>
        </w:r>
        <w:r w:rsidRPr="008D2DF6">
          <w:rPr>
            <w:rStyle w:val="Hyperlink"/>
            <w:noProof/>
          </w:rPr>
          <w:fldChar w:fldCharType="end"/>
        </w:r>
      </w:ins>
    </w:p>
    <w:p w14:paraId="78439574" w14:textId="77777777" w:rsidR="00EA1A11" w:rsidRDefault="00EA1A11">
      <w:pPr>
        <w:pStyle w:val="TableofFigures"/>
        <w:tabs>
          <w:tab w:val="right" w:leader="dot" w:pos="9060"/>
        </w:tabs>
        <w:rPr>
          <w:ins w:id="1552" w:author="m.kalaitzaki" w:date="2019-05-16T10:07:00Z"/>
          <w:rFonts w:asciiTheme="minorHAnsi" w:eastAsiaTheme="minorEastAsia" w:hAnsiTheme="minorHAnsi" w:cstheme="minorBidi"/>
          <w:noProof/>
          <w:szCs w:val="22"/>
          <w:lang w:eastAsia="en-US"/>
        </w:rPr>
      </w:pPr>
      <w:ins w:id="155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118: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Flared Joint</w:t>
        </w:r>
        <w:r>
          <w:rPr>
            <w:noProof/>
            <w:webHidden/>
          </w:rPr>
          <w:tab/>
        </w:r>
        <w:r>
          <w:rPr>
            <w:noProof/>
            <w:webHidden/>
          </w:rPr>
          <w:fldChar w:fldCharType="begin"/>
        </w:r>
        <w:r>
          <w:rPr>
            <w:noProof/>
            <w:webHidden/>
          </w:rPr>
          <w:instrText xml:space="preserve"> PAGEREF _Toc8893950 \h </w:instrText>
        </w:r>
      </w:ins>
      <w:r>
        <w:rPr>
          <w:noProof/>
          <w:webHidden/>
        </w:rPr>
      </w:r>
      <w:r>
        <w:rPr>
          <w:noProof/>
          <w:webHidden/>
        </w:rPr>
        <w:fldChar w:fldCharType="separate"/>
      </w:r>
      <w:ins w:id="1554" w:author="m.kalaitzaki" w:date="2019-05-16T10:07:00Z">
        <w:r>
          <w:rPr>
            <w:noProof/>
            <w:webHidden/>
          </w:rPr>
          <w:t>139</w:t>
        </w:r>
        <w:r>
          <w:rPr>
            <w:noProof/>
            <w:webHidden/>
          </w:rPr>
          <w:fldChar w:fldCharType="end"/>
        </w:r>
        <w:r w:rsidRPr="008D2DF6">
          <w:rPr>
            <w:rStyle w:val="Hyperlink"/>
            <w:noProof/>
          </w:rPr>
          <w:fldChar w:fldCharType="end"/>
        </w:r>
      </w:ins>
    </w:p>
    <w:p w14:paraId="53C97721" w14:textId="77777777" w:rsidR="00EA1A11" w:rsidRDefault="00EA1A11">
      <w:pPr>
        <w:pStyle w:val="TableofFigures"/>
        <w:tabs>
          <w:tab w:val="right" w:leader="dot" w:pos="9060"/>
        </w:tabs>
        <w:rPr>
          <w:ins w:id="1555" w:author="m.kalaitzaki" w:date="2019-05-16T10:07:00Z"/>
          <w:rFonts w:asciiTheme="minorHAnsi" w:eastAsiaTheme="minorEastAsia" w:hAnsiTheme="minorHAnsi" w:cstheme="minorBidi"/>
          <w:noProof/>
          <w:szCs w:val="22"/>
          <w:lang w:eastAsia="en-US"/>
        </w:rPr>
      </w:pPr>
      <w:ins w:id="155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119: Attributes of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_Toc8893951 \h </w:instrText>
        </w:r>
      </w:ins>
      <w:r>
        <w:rPr>
          <w:noProof/>
          <w:webHidden/>
        </w:rPr>
      </w:r>
      <w:r>
        <w:rPr>
          <w:noProof/>
          <w:webHidden/>
        </w:rPr>
        <w:fldChar w:fldCharType="separate"/>
      </w:r>
      <w:ins w:id="1557" w:author="m.kalaitzaki" w:date="2019-05-16T10:07:00Z">
        <w:r>
          <w:rPr>
            <w:noProof/>
            <w:webHidden/>
          </w:rPr>
          <w:t>139</w:t>
        </w:r>
        <w:r>
          <w:rPr>
            <w:noProof/>
            <w:webHidden/>
          </w:rPr>
          <w:fldChar w:fldCharType="end"/>
        </w:r>
        <w:r w:rsidRPr="008D2DF6">
          <w:rPr>
            <w:rStyle w:val="Hyperlink"/>
            <w:noProof/>
          </w:rPr>
          <w:fldChar w:fldCharType="end"/>
        </w:r>
      </w:ins>
    </w:p>
    <w:p w14:paraId="72EC0DB8" w14:textId="77777777" w:rsidR="00EA1A11" w:rsidRDefault="00EA1A11">
      <w:pPr>
        <w:pStyle w:val="TableofFigures"/>
        <w:tabs>
          <w:tab w:val="right" w:leader="dot" w:pos="9060"/>
        </w:tabs>
        <w:rPr>
          <w:ins w:id="1558" w:author="m.kalaitzaki" w:date="2019-05-16T10:07:00Z"/>
          <w:rFonts w:asciiTheme="minorHAnsi" w:eastAsiaTheme="minorEastAsia" w:hAnsiTheme="minorHAnsi" w:cstheme="minorBidi"/>
          <w:noProof/>
          <w:szCs w:val="22"/>
          <w:lang w:eastAsia="en-US"/>
        </w:rPr>
      </w:pPr>
      <w:ins w:id="155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120: Nested elements of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_Toc8893952 \h </w:instrText>
        </w:r>
      </w:ins>
      <w:r>
        <w:rPr>
          <w:noProof/>
          <w:webHidden/>
        </w:rPr>
      </w:r>
      <w:r>
        <w:rPr>
          <w:noProof/>
          <w:webHidden/>
        </w:rPr>
        <w:fldChar w:fldCharType="separate"/>
      </w:r>
      <w:ins w:id="1560" w:author="m.kalaitzaki" w:date="2019-05-16T10:07:00Z">
        <w:r>
          <w:rPr>
            <w:noProof/>
            <w:webHidden/>
          </w:rPr>
          <w:t>139</w:t>
        </w:r>
        <w:r>
          <w:rPr>
            <w:noProof/>
            <w:webHidden/>
          </w:rPr>
          <w:fldChar w:fldCharType="end"/>
        </w:r>
        <w:r w:rsidRPr="008D2DF6">
          <w:rPr>
            <w:rStyle w:val="Hyperlink"/>
            <w:noProof/>
          </w:rPr>
          <w:fldChar w:fldCharType="end"/>
        </w:r>
      </w:ins>
    </w:p>
    <w:p w14:paraId="64D738CA" w14:textId="77777777" w:rsidR="00EA1A11" w:rsidRDefault="00EA1A11">
      <w:pPr>
        <w:pStyle w:val="TableofFigures"/>
        <w:tabs>
          <w:tab w:val="right" w:leader="dot" w:pos="9060"/>
        </w:tabs>
        <w:rPr>
          <w:ins w:id="1561" w:author="m.kalaitzaki" w:date="2019-05-16T10:07:00Z"/>
          <w:rFonts w:asciiTheme="minorHAnsi" w:eastAsiaTheme="minorEastAsia" w:hAnsiTheme="minorHAnsi" w:cstheme="minorBidi"/>
          <w:noProof/>
          <w:szCs w:val="22"/>
          <w:lang w:eastAsia="en-US"/>
        </w:rPr>
      </w:pPr>
      <w:ins w:id="156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121: Attributes of element </w:t>
        </w:r>
        <w:r w:rsidRPr="008D2DF6">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_Toc8893953 \h </w:instrText>
        </w:r>
      </w:ins>
      <w:r>
        <w:rPr>
          <w:noProof/>
          <w:webHidden/>
        </w:rPr>
      </w:r>
      <w:r>
        <w:rPr>
          <w:noProof/>
          <w:webHidden/>
        </w:rPr>
        <w:fldChar w:fldCharType="separate"/>
      </w:r>
      <w:ins w:id="1563" w:author="m.kalaitzaki" w:date="2019-05-16T10:07:00Z">
        <w:r>
          <w:rPr>
            <w:noProof/>
            <w:webHidden/>
          </w:rPr>
          <w:t>139</w:t>
        </w:r>
        <w:r>
          <w:rPr>
            <w:noProof/>
            <w:webHidden/>
          </w:rPr>
          <w:fldChar w:fldCharType="end"/>
        </w:r>
        <w:r w:rsidRPr="008D2DF6">
          <w:rPr>
            <w:rStyle w:val="Hyperlink"/>
            <w:noProof/>
          </w:rPr>
          <w:fldChar w:fldCharType="end"/>
        </w:r>
      </w:ins>
    </w:p>
    <w:p w14:paraId="2FAA7B6B" w14:textId="77777777" w:rsidR="00EA1A11" w:rsidRDefault="00EA1A11">
      <w:pPr>
        <w:pStyle w:val="TableofFigures"/>
        <w:tabs>
          <w:tab w:val="right" w:leader="dot" w:pos="9060"/>
        </w:tabs>
        <w:rPr>
          <w:ins w:id="1564" w:author="m.kalaitzaki" w:date="2019-05-16T10:07:00Z"/>
          <w:rFonts w:asciiTheme="minorHAnsi" w:eastAsiaTheme="minorEastAsia" w:hAnsiTheme="minorHAnsi" w:cstheme="minorBidi"/>
          <w:noProof/>
          <w:szCs w:val="22"/>
          <w:lang w:eastAsia="en-US"/>
        </w:rPr>
      </w:pPr>
      <w:ins w:id="156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122: Attributes of </w:t>
        </w:r>
        <w:r w:rsidRPr="008D2DF6">
          <w:rPr>
            <w:rStyle w:val="Hyperlink"/>
            <w:rFonts w:ascii="Courier New" w:hAnsi="Courier New" w:cs="Courier New"/>
            <w:i/>
            <w:noProof/>
          </w:rPr>
          <w:t xml:space="preserve">&lt;connection_1d/&gt; </w:t>
        </w:r>
        <w:r w:rsidRPr="008D2DF6">
          <w:rPr>
            <w:rStyle w:val="Hyperlink"/>
            <w:noProof/>
          </w:rPr>
          <w:t xml:space="preserve">for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_Toc8893954 \h </w:instrText>
        </w:r>
      </w:ins>
      <w:r>
        <w:rPr>
          <w:noProof/>
          <w:webHidden/>
        </w:rPr>
      </w:r>
      <w:r>
        <w:rPr>
          <w:noProof/>
          <w:webHidden/>
        </w:rPr>
        <w:fldChar w:fldCharType="separate"/>
      </w:r>
      <w:ins w:id="1566" w:author="m.kalaitzaki" w:date="2019-05-16T10:07:00Z">
        <w:r>
          <w:rPr>
            <w:noProof/>
            <w:webHidden/>
          </w:rPr>
          <w:t>142</w:t>
        </w:r>
        <w:r>
          <w:rPr>
            <w:noProof/>
            <w:webHidden/>
          </w:rPr>
          <w:fldChar w:fldCharType="end"/>
        </w:r>
        <w:r w:rsidRPr="008D2DF6">
          <w:rPr>
            <w:rStyle w:val="Hyperlink"/>
            <w:noProof/>
          </w:rPr>
          <w:fldChar w:fldCharType="end"/>
        </w:r>
      </w:ins>
    </w:p>
    <w:p w14:paraId="3A4D9023" w14:textId="77777777" w:rsidR="00EA1A11" w:rsidRDefault="00EA1A11">
      <w:pPr>
        <w:pStyle w:val="TableofFigures"/>
        <w:tabs>
          <w:tab w:val="right" w:leader="dot" w:pos="9060"/>
        </w:tabs>
        <w:rPr>
          <w:ins w:id="1567" w:author="m.kalaitzaki" w:date="2019-05-16T10:07:00Z"/>
          <w:rFonts w:asciiTheme="minorHAnsi" w:eastAsiaTheme="minorEastAsia" w:hAnsiTheme="minorHAnsi" w:cstheme="minorBidi"/>
          <w:noProof/>
          <w:szCs w:val="22"/>
          <w:lang w:eastAsia="en-US"/>
        </w:rPr>
      </w:pPr>
      <w:ins w:id="156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123: Nested elements of </w:t>
        </w:r>
        <w:r w:rsidRPr="008D2DF6">
          <w:rPr>
            <w:rStyle w:val="Hyperlink"/>
            <w:rFonts w:ascii="Courier New" w:hAnsi="Courier New" w:cs="Courier New"/>
            <w:i/>
            <w:noProof/>
          </w:rPr>
          <w:t xml:space="preserve">&lt;connection_1d/&gt; </w:t>
        </w:r>
        <w:r w:rsidRPr="008D2DF6">
          <w:rPr>
            <w:rStyle w:val="Hyperlink"/>
            <w:noProof/>
          </w:rPr>
          <w:t xml:space="preserve">for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_Toc8893955 \h </w:instrText>
        </w:r>
      </w:ins>
      <w:r>
        <w:rPr>
          <w:noProof/>
          <w:webHidden/>
        </w:rPr>
      </w:r>
      <w:r>
        <w:rPr>
          <w:noProof/>
          <w:webHidden/>
        </w:rPr>
        <w:fldChar w:fldCharType="separate"/>
      </w:r>
      <w:ins w:id="1569" w:author="m.kalaitzaki" w:date="2019-05-16T10:07:00Z">
        <w:r>
          <w:rPr>
            <w:noProof/>
            <w:webHidden/>
          </w:rPr>
          <w:t>143</w:t>
        </w:r>
        <w:r>
          <w:rPr>
            <w:noProof/>
            <w:webHidden/>
          </w:rPr>
          <w:fldChar w:fldCharType="end"/>
        </w:r>
        <w:r w:rsidRPr="008D2DF6">
          <w:rPr>
            <w:rStyle w:val="Hyperlink"/>
            <w:noProof/>
          </w:rPr>
          <w:fldChar w:fldCharType="end"/>
        </w:r>
      </w:ins>
    </w:p>
    <w:p w14:paraId="4C9F6781" w14:textId="77777777" w:rsidR="00EA1A11" w:rsidRDefault="00EA1A11">
      <w:pPr>
        <w:pStyle w:val="TableofFigures"/>
        <w:tabs>
          <w:tab w:val="right" w:leader="dot" w:pos="9060"/>
        </w:tabs>
        <w:rPr>
          <w:ins w:id="1570" w:author="m.kalaitzaki" w:date="2019-05-16T10:07:00Z"/>
          <w:rFonts w:asciiTheme="minorHAnsi" w:eastAsiaTheme="minorEastAsia" w:hAnsiTheme="minorHAnsi" w:cstheme="minorBidi"/>
          <w:noProof/>
          <w:szCs w:val="22"/>
          <w:lang w:eastAsia="en-US"/>
        </w:rPr>
      </w:pPr>
      <w:ins w:id="157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124: Attributes of element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_Toc8893956 \h </w:instrText>
        </w:r>
      </w:ins>
      <w:r>
        <w:rPr>
          <w:noProof/>
          <w:webHidden/>
        </w:rPr>
      </w:r>
      <w:r>
        <w:rPr>
          <w:noProof/>
          <w:webHidden/>
        </w:rPr>
        <w:fldChar w:fldCharType="separate"/>
      </w:r>
      <w:ins w:id="1572" w:author="m.kalaitzaki" w:date="2019-05-16T10:07:00Z">
        <w:r>
          <w:rPr>
            <w:noProof/>
            <w:webHidden/>
          </w:rPr>
          <w:t>143</w:t>
        </w:r>
        <w:r>
          <w:rPr>
            <w:noProof/>
            <w:webHidden/>
          </w:rPr>
          <w:fldChar w:fldCharType="end"/>
        </w:r>
        <w:r w:rsidRPr="008D2DF6">
          <w:rPr>
            <w:rStyle w:val="Hyperlink"/>
            <w:noProof/>
          </w:rPr>
          <w:fldChar w:fldCharType="end"/>
        </w:r>
      </w:ins>
    </w:p>
    <w:p w14:paraId="1A52A312" w14:textId="77777777" w:rsidR="00EA1A11" w:rsidRDefault="00EA1A11">
      <w:pPr>
        <w:pStyle w:val="TableofFigures"/>
        <w:tabs>
          <w:tab w:val="right" w:leader="dot" w:pos="9060"/>
        </w:tabs>
        <w:rPr>
          <w:ins w:id="1573" w:author="m.kalaitzaki" w:date="2019-05-16T10:07:00Z"/>
          <w:rFonts w:asciiTheme="minorHAnsi" w:eastAsiaTheme="minorEastAsia" w:hAnsiTheme="minorHAnsi" w:cstheme="minorBidi"/>
          <w:noProof/>
          <w:szCs w:val="22"/>
          <w:lang w:eastAsia="en-US"/>
        </w:rPr>
      </w:pPr>
      <w:ins w:id="157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125: Nested elements of element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_Toc8893957 \h </w:instrText>
        </w:r>
      </w:ins>
      <w:r>
        <w:rPr>
          <w:noProof/>
          <w:webHidden/>
        </w:rPr>
      </w:r>
      <w:r>
        <w:rPr>
          <w:noProof/>
          <w:webHidden/>
        </w:rPr>
        <w:fldChar w:fldCharType="separate"/>
      </w:r>
      <w:ins w:id="1575" w:author="m.kalaitzaki" w:date="2019-05-16T10:07:00Z">
        <w:r>
          <w:rPr>
            <w:noProof/>
            <w:webHidden/>
          </w:rPr>
          <w:t>143</w:t>
        </w:r>
        <w:r>
          <w:rPr>
            <w:noProof/>
            <w:webHidden/>
          </w:rPr>
          <w:fldChar w:fldCharType="end"/>
        </w:r>
        <w:r w:rsidRPr="008D2DF6">
          <w:rPr>
            <w:rStyle w:val="Hyperlink"/>
            <w:noProof/>
          </w:rPr>
          <w:fldChar w:fldCharType="end"/>
        </w:r>
      </w:ins>
    </w:p>
    <w:p w14:paraId="6F46AFE5" w14:textId="77777777" w:rsidR="00EA1A11" w:rsidRDefault="00EA1A11">
      <w:pPr>
        <w:pStyle w:val="TableofFigures"/>
        <w:tabs>
          <w:tab w:val="right" w:leader="dot" w:pos="9060"/>
        </w:tabs>
        <w:rPr>
          <w:ins w:id="1576" w:author="m.kalaitzaki" w:date="2019-05-16T10:07:00Z"/>
          <w:rFonts w:asciiTheme="minorHAnsi" w:eastAsiaTheme="minorEastAsia" w:hAnsiTheme="minorHAnsi" w:cstheme="minorBidi"/>
          <w:noProof/>
          <w:szCs w:val="22"/>
          <w:lang w:eastAsia="en-US"/>
        </w:rPr>
      </w:pPr>
      <w:ins w:id="157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126: Attributes of element </w:t>
        </w:r>
        <w:r w:rsidRPr="008D2DF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_Toc8893958 \h </w:instrText>
        </w:r>
      </w:ins>
      <w:r>
        <w:rPr>
          <w:noProof/>
          <w:webHidden/>
        </w:rPr>
      </w:r>
      <w:r>
        <w:rPr>
          <w:noProof/>
          <w:webHidden/>
        </w:rPr>
        <w:fldChar w:fldCharType="separate"/>
      </w:r>
      <w:ins w:id="1578" w:author="m.kalaitzaki" w:date="2019-05-16T10:07:00Z">
        <w:r>
          <w:rPr>
            <w:noProof/>
            <w:webHidden/>
          </w:rPr>
          <w:t>143</w:t>
        </w:r>
        <w:r>
          <w:rPr>
            <w:noProof/>
            <w:webHidden/>
          </w:rPr>
          <w:fldChar w:fldCharType="end"/>
        </w:r>
        <w:r w:rsidRPr="008D2DF6">
          <w:rPr>
            <w:rStyle w:val="Hyperlink"/>
            <w:noProof/>
          </w:rPr>
          <w:fldChar w:fldCharType="end"/>
        </w:r>
      </w:ins>
    </w:p>
    <w:p w14:paraId="05D6D38A" w14:textId="77777777" w:rsidR="00EA1A11" w:rsidRDefault="00EA1A11">
      <w:pPr>
        <w:pStyle w:val="TableofFigures"/>
        <w:tabs>
          <w:tab w:val="right" w:leader="dot" w:pos="9060"/>
        </w:tabs>
        <w:rPr>
          <w:ins w:id="1579" w:author="m.kalaitzaki" w:date="2019-05-16T10:07:00Z"/>
          <w:rFonts w:asciiTheme="minorHAnsi" w:eastAsiaTheme="minorEastAsia" w:hAnsiTheme="minorHAnsi" w:cstheme="minorBidi"/>
          <w:noProof/>
          <w:szCs w:val="22"/>
          <w:lang w:eastAsia="en-US"/>
        </w:rPr>
      </w:pPr>
      <w:ins w:id="158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127: Nested elements of element </w:t>
        </w:r>
        <w:r w:rsidRPr="008D2DF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_Toc8893959 \h </w:instrText>
        </w:r>
      </w:ins>
      <w:r>
        <w:rPr>
          <w:noProof/>
          <w:webHidden/>
        </w:rPr>
      </w:r>
      <w:r>
        <w:rPr>
          <w:noProof/>
          <w:webHidden/>
        </w:rPr>
        <w:fldChar w:fldCharType="separate"/>
      </w:r>
      <w:ins w:id="1581" w:author="m.kalaitzaki" w:date="2019-05-16T10:07:00Z">
        <w:r>
          <w:rPr>
            <w:noProof/>
            <w:webHidden/>
          </w:rPr>
          <w:t>144</w:t>
        </w:r>
        <w:r>
          <w:rPr>
            <w:noProof/>
            <w:webHidden/>
          </w:rPr>
          <w:fldChar w:fldCharType="end"/>
        </w:r>
        <w:r w:rsidRPr="008D2DF6">
          <w:rPr>
            <w:rStyle w:val="Hyperlink"/>
            <w:noProof/>
          </w:rPr>
          <w:fldChar w:fldCharType="end"/>
        </w:r>
      </w:ins>
    </w:p>
    <w:p w14:paraId="1D7E059D" w14:textId="77777777" w:rsidR="00EA1A11" w:rsidRDefault="00EA1A11">
      <w:pPr>
        <w:pStyle w:val="TableofFigures"/>
        <w:tabs>
          <w:tab w:val="right" w:leader="dot" w:pos="9060"/>
        </w:tabs>
        <w:rPr>
          <w:ins w:id="1582" w:author="m.kalaitzaki" w:date="2019-05-16T10:07:00Z"/>
          <w:rFonts w:asciiTheme="minorHAnsi" w:eastAsiaTheme="minorEastAsia" w:hAnsiTheme="minorHAnsi" w:cstheme="minorBidi"/>
          <w:noProof/>
          <w:szCs w:val="22"/>
          <w:lang w:eastAsia="en-US"/>
        </w:rPr>
      </w:pPr>
      <w:ins w:id="158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128: Nested elements of </w:t>
        </w:r>
        <w:r w:rsidRPr="008D2DF6">
          <w:rPr>
            <w:rStyle w:val="Hyperlink"/>
            <w:rFonts w:ascii="Courier New" w:hAnsi="Courier New" w:cs="Courier New"/>
            <w:i/>
            <w:noProof/>
          </w:rPr>
          <w:t>&lt;connection_1d/&gt;</w:t>
        </w:r>
        <w:r w:rsidRPr="008D2DF6">
          <w:rPr>
            <w:rStyle w:val="Hyperlink"/>
            <w:noProof/>
          </w:rPr>
          <w:t xml:space="preserve"> for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_Toc8893960 \h </w:instrText>
        </w:r>
      </w:ins>
      <w:r>
        <w:rPr>
          <w:noProof/>
          <w:webHidden/>
        </w:rPr>
      </w:r>
      <w:r>
        <w:rPr>
          <w:noProof/>
          <w:webHidden/>
        </w:rPr>
        <w:fldChar w:fldCharType="separate"/>
      </w:r>
      <w:ins w:id="1584" w:author="m.kalaitzaki" w:date="2019-05-16T10:07:00Z">
        <w:r>
          <w:rPr>
            <w:noProof/>
            <w:webHidden/>
          </w:rPr>
          <w:t>147</w:t>
        </w:r>
        <w:r>
          <w:rPr>
            <w:noProof/>
            <w:webHidden/>
          </w:rPr>
          <w:fldChar w:fldCharType="end"/>
        </w:r>
        <w:r w:rsidRPr="008D2DF6">
          <w:rPr>
            <w:rStyle w:val="Hyperlink"/>
            <w:noProof/>
          </w:rPr>
          <w:fldChar w:fldCharType="end"/>
        </w:r>
      </w:ins>
    </w:p>
    <w:p w14:paraId="06AA1F85" w14:textId="77777777" w:rsidR="00EA1A11" w:rsidRDefault="00EA1A11">
      <w:pPr>
        <w:pStyle w:val="TableofFigures"/>
        <w:tabs>
          <w:tab w:val="right" w:leader="dot" w:pos="9060"/>
        </w:tabs>
        <w:rPr>
          <w:ins w:id="1585" w:author="m.kalaitzaki" w:date="2019-05-16T10:07:00Z"/>
          <w:rFonts w:asciiTheme="minorHAnsi" w:eastAsiaTheme="minorEastAsia" w:hAnsiTheme="minorHAnsi" w:cstheme="minorBidi"/>
          <w:noProof/>
          <w:szCs w:val="22"/>
          <w:lang w:eastAsia="en-US"/>
        </w:rPr>
      </w:pPr>
      <w:ins w:id="158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129: Nested elements of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_Toc8893961 \h </w:instrText>
        </w:r>
      </w:ins>
      <w:r>
        <w:rPr>
          <w:noProof/>
          <w:webHidden/>
        </w:rPr>
      </w:r>
      <w:r>
        <w:rPr>
          <w:noProof/>
          <w:webHidden/>
        </w:rPr>
        <w:fldChar w:fldCharType="separate"/>
      </w:r>
      <w:ins w:id="1587" w:author="m.kalaitzaki" w:date="2019-05-16T10:07:00Z">
        <w:r>
          <w:rPr>
            <w:noProof/>
            <w:webHidden/>
          </w:rPr>
          <w:t>147</w:t>
        </w:r>
        <w:r>
          <w:rPr>
            <w:noProof/>
            <w:webHidden/>
          </w:rPr>
          <w:fldChar w:fldCharType="end"/>
        </w:r>
        <w:r w:rsidRPr="008D2DF6">
          <w:rPr>
            <w:rStyle w:val="Hyperlink"/>
            <w:noProof/>
          </w:rPr>
          <w:fldChar w:fldCharType="end"/>
        </w:r>
      </w:ins>
    </w:p>
    <w:p w14:paraId="4787EFBB" w14:textId="77777777" w:rsidR="00EA1A11" w:rsidRDefault="00EA1A11">
      <w:pPr>
        <w:pStyle w:val="TableofFigures"/>
        <w:tabs>
          <w:tab w:val="right" w:leader="dot" w:pos="9060"/>
        </w:tabs>
        <w:rPr>
          <w:ins w:id="1588" w:author="m.kalaitzaki" w:date="2019-05-16T10:07:00Z"/>
          <w:rFonts w:asciiTheme="minorHAnsi" w:eastAsiaTheme="minorEastAsia" w:hAnsiTheme="minorHAnsi" w:cstheme="minorBidi"/>
          <w:noProof/>
          <w:szCs w:val="22"/>
          <w:lang w:eastAsia="en-US"/>
        </w:rPr>
      </w:pPr>
      <w:ins w:id="158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130: Attributes of element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_Toc8893962 \h </w:instrText>
        </w:r>
      </w:ins>
      <w:r>
        <w:rPr>
          <w:noProof/>
          <w:webHidden/>
        </w:rPr>
      </w:r>
      <w:r>
        <w:rPr>
          <w:noProof/>
          <w:webHidden/>
        </w:rPr>
        <w:fldChar w:fldCharType="separate"/>
      </w:r>
      <w:ins w:id="1590" w:author="m.kalaitzaki" w:date="2019-05-16T10:07:00Z">
        <w:r>
          <w:rPr>
            <w:noProof/>
            <w:webHidden/>
          </w:rPr>
          <w:t>147</w:t>
        </w:r>
        <w:r>
          <w:rPr>
            <w:noProof/>
            <w:webHidden/>
          </w:rPr>
          <w:fldChar w:fldCharType="end"/>
        </w:r>
        <w:r w:rsidRPr="008D2DF6">
          <w:rPr>
            <w:rStyle w:val="Hyperlink"/>
            <w:noProof/>
          </w:rPr>
          <w:fldChar w:fldCharType="end"/>
        </w:r>
      </w:ins>
    </w:p>
    <w:p w14:paraId="4504BE89" w14:textId="77777777" w:rsidR="00EA1A11" w:rsidRDefault="00EA1A11">
      <w:pPr>
        <w:pStyle w:val="TableofFigures"/>
        <w:tabs>
          <w:tab w:val="right" w:leader="dot" w:pos="9060"/>
        </w:tabs>
        <w:rPr>
          <w:ins w:id="1591" w:author="m.kalaitzaki" w:date="2019-05-16T10:07:00Z"/>
          <w:rFonts w:asciiTheme="minorHAnsi" w:eastAsiaTheme="minorEastAsia" w:hAnsiTheme="minorHAnsi" w:cstheme="minorBidi"/>
          <w:noProof/>
          <w:szCs w:val="22"/>
          <w:lang w:eastAsia="en-US"/>
        </w:rPr>
      </w:pPr>
      <w:ins w:id="159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131: Attributes of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_Toc8893963 \h </w:instrText>
        </w:r>
      </w:ins>
      <w:r>
        <w:rPr>
          <w:noProof/>
          <w:webHidden/>
        </w:rPr>
      </w:r>
      <w:r>
        <w:rPr>
          <w:noProof/>
          <w:webHidden/>
        </w:rPr>
        <w:fldChar w:fldCharType="separate"/>
      </w:r>
      <w:ins w:id="1593" w:author="m.kalaitzaki" w:date="2019-05-16T10:07:00Z">
        <w:r>
          <w:rPr>
            <w:noProof/>
            <w:webHidden/>
          </w:rPr>
          <w:t>148</w:t>
        </w:r>
        <w:r>
          <w:rPr>
            <w:noProof/>
            <w:webHidden/>
          </w:rPr>
          <w:fldChar w:fldCharType="end"/>
        </w:r>
        <w:r w:rsidRPr="008D2DF6">
          <w:rPr>
            <w:rStyle w:val="Hyperlink"/>
            <w:noProof/>
          </w:rPr>
          <w:fldChar w:fldCharType="end"/>
        </w:r>
      </w:ins>
    </w:p>
    <w:p w14:paraId="620E734C" w14:textId="77777777" w:rsidR="00EA1A11" w:rsidRDefault="00EA1A11">
      <w:pPr>
        <w:pStyle w:val="TableofFigures"/>
        <w:tabs>
          <w:tab w:val="right" w:leader="dot" w:pos="9060"/>
        </w:tabs>
        <w:rPr>
          <w:ins w:id="1594" w:author="m.kalaitzaki" w:date="2019-05-16T10:07:00Z"/>
          <w:rFonts w:asciiTheme="minorHAnsi" w:eastAsiaTheme="minorEastAsia" w:hAnsiTheme="minorHAnsi" w:cstheme="minorBidi"/>
          <w:noProof/>
          <w:szCs w:val="22"/>
          <w:lang w:eastAsia="en-US"/>
        </w:rPr>
      </w:pPr>
      <w:ins w:id="159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132: Nested elements of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_Toc8893964 \h </w:instrText>
        </w:r>
      </w:ins>
      <w:r>
        <w:rPr>
          <w:noProof/>
          <w:webHidden/>
        </w:rPr>
      </w:r>
      <w:r>
        <w:rPr>
          <w:noProof/>
          <w:webHidden/>
        </w:rPr>
        <w:fldChar w:fldCharType="separate"/>
      </w:r>
      <w:ins w:id="1596" w:author="m.kalaitzaki" w:date="2019-05-16T10:07:00Z">
        <w:r>
          <w:rPr>
            <w:noProof/>
            <w:webHidden/>
          </w:rPr>
          <w:t>149</w:t>
        </w:r>
        <w:r>
          <w:rPr>
            <w:noProof/>
            <w:webHidden/>
          </w:rPr>
          <w:fldChar w:fldCharType="end"/>
        </w:r>
        <w:r w:rsidRPr="008D2DF6">
          <w:rPr>
            <w:rStyle w:val="Hyperlink"/>
            <w:noProof/>
          </w:rPr>
          <w:fldChar w:fldCharType="end"/>
        </w:r>
      </w:ins>
    </w:p>
    <w:p w14:paraId="5F6A092B" w14:textId="77777777" w:rsidR="00EA1A11" w:rsidRDefault="00EA1A11">
      <w:pPr>
        <w:pStyle w:val="TableofFigures"/>
        <w:tabs>
          <w:tab w:val="right" w:leader="dot" w:pos="9060"/>
        </w:tabs>
        <w:rPr>
          <w:ins w:id="1597" w:author="m.kalaitzaki" w:date="2019-05-16T10:07:00Z"/>
          <w:rFonts w:asciiTheme="minorHAnsi" w:eastAsiaTheme="minorEastAsia" w:hAnsiTheme="minorHAnsi" w:cstheme="minorBidi"/>
          <w:noProof/>
          <w:szCs w:val="22"/>
          <w:lang w:eastAsia="en-US"/>
        </w:rPr>
      </w:pPr>
      <w:ins w:id="159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133: Attributes of element </w:t>
        </w:r>
        <w:r w:rsidRPr="008D2DF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_Toc8893965 \h </w:instrText>
        </w:r>
      </w:ins>
      <w:r>
        <w:rPr>
          <w:noProof/>
          <w:webHidden/>
        </w:rPr>
      </w:r>
      <w:r>
        <w:rPr>
          <w:noProof/>
          <w:webHidden/>
        </w:rPr>
        <w:fldChar w:fldCharType="separate"/>
      </w:r>
      <w:ins w:id="1599" w:author="m.kalaitzaki" w:date="2019-05-16T10:07:00Z">
        <w:r>
          <w:rPr>
            <w:noProof/>
            <w:webHidden/>
          </w:rPr>
          <w:t>149</w:t>
        </w:r>
        <w:r>
          <w:rPr>
            <w:noProof/>
            <w:webHidden/>
          </w:rPr>
          <w:fldChar w:fldCharType="end"/>
        </w:r>
        <w:r w:rsidRPr="008D2DF6">
          <w:rPr>
            <w:rStyle w:val="Hyperlink"/>
            <w:noProof/>
          </w:rPr>
          <w:fldChar w:fldCharType="end"/>
        </w:r>
      </w:ins>
    </w:p>
    <w:p w14:paraId="01EE994E" w14:textId="77777777" w:rsidR="00EA1A11" w:rsidRDefault="00EA1A11">
      <w:pPr>
        <w:pStyle w:val="TableofFigures"/>
        <w:tabs>
          <w:tab w:val="right" w:leader="dot" w:pos="9060"/>
        </w:tabs>
        <w:rPr>
          <w:ins w:id="1600" w:author="m.kalaitzaki" w:date="2019-05-16T10:07:00Z"/>
          <w:rFonts w:asciiTheme="minorHAnsi" w:eastAsiaTheme="minorEastAsia" w:hAnsiTheme="minorHAnsi" w:cstheme="minorBidi"/>
          <w:noProof/>
          <w:szCs w:val="22"/>
          <w:lang w:eastAsia="en-US"/>
        </w:rPr>
      </w:pPr>
      <w:ins w:id="160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134: Nested elements of element </w:t>
        </w:r>
        <w:r w:rsidRPr="008D2DF6">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_Toc8893966 \h </w:instrText>
        </w:r>
      </w:ins>
      <w:r>
        <w:rPr>
          <w:noProof/>
          <w:webHidden/>
        </w:rPr>
      </w:r>
      <w:r>
        <w:rPr>
          <w:noProof/>
          <w:webHidden/>
        </w:rPr>
        <w:fldChar w:fldCharType="separate"/>
      </w:r>
      <w:ins w:id="1602" w:author="m.kalaitzaki" w:date="2019-05-16T10:07:00Z">
        <w:r>
          <w:rPr>
            <w:noProof/>
            <w:webHidden/>
          </w:rPr>
          <w:t>149</w:t>
        </w:r>
        <w:r>
          <w:rPr>
            <w:noProof/>
            <w:webHidden/>
          </w:rPr>
          <w:fldChar w:fldCharType="end"/>
        </w:r>
        <w:r w:rsidRPr="008D2DF6">
          <w:rPr>
            <w:rStyle w:val="Hyperlink"/>
            <w:noProof/>
          </w:rPr>
          <w:fldChar w:fldCharType="end"/>
        </w:r>
      </w:ins>
    </w:p>
    <w:p w14:paraId="397C0148" w14:textId="77777777" w:rsidR="00EA1A11" w:rsidRDefault="00EA1A11">
      <w:pPr>
        <w:pStyle w:val="TableofFigures"/>
        <w:tabs>
          <w:tab w:val="right" w:leader="dot" w:pos="9060"/>
        </w:tabs>
        <w:rPr>
          <w:ins w:id="1603" w:author="m.kalaitzaki" w:date="2019-05-16T10:07:00Z"/>
          <w:rFonts w:asciiTheme="minorHAnsi" w:eastAsiaTheme="minorEastAsia" w:hAnsiTheme="minorHAnsi" w:cstheme="minorBidi"/>
          <w:noProof/>
          <w:szCs w:val="22"/>
          <w:lang w:eastAsia="en-US"/>
        </w:rPr>
      </w:pPr>
      <w:ins w:id="160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135: Attributes of element </w:t>
        </w:r>
        <w:r w:rsidRPr="008D2DF6">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_Toc8893967 \h </w:instrText>
        </w:r>
      </w:ins>
      <w:r>
        <w:rPr>
          <w:noProof/>
          <w:webHidden/>
        </w:rPr>
      </w:r>
      <w:r>
        <w:rPr>
          <w:noProof/>
          <w:webHidden/>
        </w:rPr>
        <w:fldChar w:fldCharType="separate"/>
      </w:r>
      <w:ins w:id="1605" w:author="m.kalaitzaki" w:date="2019-05-16T10:07:00Z">
        <w:r>
          <w:rPr>
            <w:noProof/>
            <w:webHidden/>
          </w:rPr>
          <w:t>150</w:t>
        </w:r>
        <w:r>
          <w:rPr>
            <w:noProof/>
            <w:webHidden/>
          </w:rPr>
          <w:fldChar w:fldCharType="end"/>
        </w:r>
        <w:r w:rsidRPr="008D2DF6">
          <w:rPr>
            <w:rStyle w:val="Hyperlink"/>
            <w:noProof/>
          </w:rPr>
          <w:fldChar w:fldCharType="end"/>
        </w:r>
      </w:ins>
    </w:p>
    <w:p w14:paraId="6549E69F" w14:textId="77777777" w:rsidR="00EA1A11" w:rsidRDefault="00EA1A11">
      <w:pPr>
        <w:pStyle w:val="TableofFigures"/>
        <w:tabs>
          <w:tab w:val="right" w:leader="dot" w:pos="9060"/>
        </w:tabs>
        <w:rPr>
          <w:ins w:id="1606" w:author="m.kalaitzaki" w:date="2019-05-16T10:07:00Z"/>
          <w:rFonts w:asciiTheme="minorHAnsi" w:eastAsiaTheme="minorEastAsia" w:hAnsiTheme="minorHAnsi" w:cstheme="minorBidi"/>
          <w:noProof/>
          <w:szCs w:val="22"/>
          <w:lang w:eastAsia="en-US"/>
        </w:rPr>
      </w:pPr>
      <w:ins w:id="160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136: Nested elements of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_Toc8893968 \h </w:instrText>
        </w:r>
      </w:ins>
      <w:r>
        <w:rPr>
          <w:noProof/>
          <w:webHidden/>
        </w:rPr>
      </w:r>
      <w:r>
        <w:rPr>
          <w:noProof/>
          <w:webHidden/>
        </w:rPr>
        <w:fldChar w:fldCharType="separate"/>
      </w:r>
      <w:ins w:id="1608" w:author="m.kalaitzaki" w:date="2019-05-16T10:07:00Z">
        <w:r>
          <w:rPr>
            <w:noProof/>
            <w:webHidden/>
          </w:rPr>
          <w:t>150</w:t>
        </w:r>
        <w:r>
          <w:rPr>
            <w:noProof/>
            <w:webHidden/>
          </w:rPr>
          <w:fldChar w:fldCharType="end"/>
        </w:r>
        <w:r w:rsidRPr="008D2DF6">
          <w:rPr>
            <w:rStyle w:val="Hyperlink"/>
            <w:noProof/>
          </w:rPr>
          <w:fldChar w:fldCharType="end"/>
        </w:r>
      </w:ins>
    </w:p>
    <w:p w14:paraId="5F214CD5" w14:textId="77777777" w:rsidR="00EA1A11" w:rsidRDefault="00EA1A11">
      <w:pPr>
        <w:pStyle w:val="TableofFigures"/>
        <w:tabs>
          <w:tab w:val="right" w:leader="dot" w:pos="9060"/>
        </w:tabs>
        <w:rPr>
          <w:ins w:id="1609" w:author="m.kalaitzaki" w:date="2019-05-16T10:07:00Z"/>
          <w:rFonts w:asciiTheme="minorHAnsi" w:eastAsiaTheme="minorEastAsia" w:hAnsiTheme="minorHAnsi" w:cstheme="minorBidi"/>
          <w:noProof/>
          <w:szCs w:val="22"/>
          <w:lang w:eastAsia="en-US"/>
        </w:rPr>
      </w:pPr>
      <w:ins w:id="161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137: Attributes of element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_Toc8893969 \h </w:instrText>
        </w:r>
      </w:ins>
      <w:r>
        <w:rPr>
          <w:noProof/>
          <w:webHidden/>
        </w:rPr>
      </w:r>
      <w:r>
        <w:rPr>
          <w:noProof/>
          <w:webHidden/>
        </w:rPr>
        <w:fldChar w:fldCharType="separate"/>
      </w:r>
      <w:ins w:id="1611" w:author="m.kalaitzaki" w:date="2019-05-16T10:07:00Z">
        <w:r>
          <w:rPr>
            <w:noProof/>
            <w:webHidden/>
          </w:rPr>
          <w:t>151</w:t>
        </w:r>
        <w:r>
          <w:rPr>
            <w:noProof/>
            <w:webHidden/>
          </w:rPr>
          <w:fldChar w:fldCharType="end"/>
        </w:r>
        <w:r w:rsidRPr="008D2DF6">
          <w:rPr>
            <w:rStyle w:val="Hyperlink"/>
            <w:noProof/>
          </w:rPr>
          <w:fldChar w:fldCharType="end"/>
        </w:r>
      </w:ins>
    </w:p>
    <w:p w14:paraId="1B8D76E0" w14:textId="77777777" w:rsidR="00EA1A11" w:rsidRDefault="00EA1A11">
      <w:pPr>
        <w:pStyle w:val="TableofFigures"/>
        <w:tabs>
          <w:tab w:val="right" w:leader="dot" w:pos="9060"/>
        </w:tabs>
        <w:rPr>
          <w:ins w:id="1612" w:author="m.kalaitzaki" w:date="2019-05-16T10:07:00Z"/>
          <w:rFonts w:asciiTheme="minorHAnsi" w:eastAsiaTheme="minorEastAsia" w:hAnsiTheme="minorHAnsi" w:cstheme="minorBidi"/>
          <w:noProof/>
          <w:szCs w:val="22"/>
          <w:lang w:eastAsia="en-US"/>
        </w:rPr>
      </w:pPr>
      <w:ins w:id="161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"_Toc8893970"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138: Nested elements of element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_Toc8893970 \h </w:instrText>
        </w:r>
      </w:ins>
      <w:r>
        <w:rPr>
          <w:noProof/>
          <w:webHidden/>
        </w:rPr>
      </w:r>
      <w:r>
        <w:rPr>
          <w:noProof/>
          <w:webHidden/>
        </w:rPr>
        <w:fldChar w:fldCharType="separate"/>
      </w:r>
      <w:ins w:id="1614" w:author="m.kalaitzaki" w:date="2019-05-16T10:07:00Z">
        <w:r>
          <w:rPr>
            <w:noProof/>
            <w:webHidden/>
          </w:rPr>
          <w:t>151</w:t>
        </w:r>
        <w:r>
          <w:rPr>
            <w:noProof/>
            <w:webHidden/>
          </w:rPr>
          <w:fldChar w:fldCharType="end"/>
        </w:r>
        <w:r w:rsidRPr="008D2DF6">
          <w:rPr>
            <w:rStyle w:val="Hyperlink"/>
            <w:noProof/>
          </w:rPr>
          <w:fldChar w:fldCharType="end"/>
        </w:r>
      </w:ins>
    </w:p>
    <w:p w14:paraId="1D162DA5" w14:textId="77777777" w:rsidR="00EA1A11" w:rsidRDefault="00EA1A11">
      <w:pPr>
        <w:pStyle w:val="TableofFigures"/>
        <w:tabs>
          <w:tab w:val="right" w:leader="dot" w:pos="9060"/>
        </w:tabs>
        <w:rPr>
          <w:ins w:id="1615" w:author="m.kalaitzaki" w:date="2019-05-16T10:07:00Z"/>
          <w:rFonts w:asciiTheme="minorHAnsi" w:eastAsiaTheme="minorEastAsia" w:hAnsiTheme="minorHAnsi" w:cstheme="minorBidi"/>
          <w:noProof/>
          <w:szCs w:val="22"/>
          <w:lang w:eastAsia="en-US"/>
        </w:rPr>
      </w:pPr>
      <w:ins w:id="161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"_Toc8893971"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139: Attributes of element </w:t>
        </w:r>
        <w:r w:rsidRPr="008D2DF6">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_Toc8893971 \h </w:instrText>
        </w:r>
      </w:ins>
      <w:r>
        <w:rPr>
          <w:noProof/>
          <w:webHidden/>
        </w:rPr>
      </w:r>
      <w:r>
        <w:rPr>
          <w:noProof/>
          <w:webHidden/>
        </w:rPr>
        <w:fldChar w:fldCharType="separate"/>
      </w:r>
      <w:ins w:id="1617" w:author="m.kalaitzaki" w:date="2019-05-16T10:07:00Z">
        <w:r>
          <w:rPr>
            <w:noProof/>
            <w:webHidden/>
          </w:rPr>
          <w:t>151</w:t>
        </w:r>
        <w:r>
          <w:rPr>
            <w:noProof/>
            <w:webHidden/>
          </w:rPr>
          <w:fldChar w:fldCharType="end"/>
        </w:r>
        <w:r w:rsidRPr="008D2DF6">
          <w:rPr>
            <w:rStyle w:val="Hyperlink"/>
            <w:noProof/>
          </w:rPr>
          <w:fldChar w:fldCharType="end"/>
        </w:r>
      </w:ins>
    </w:p>
    <w:p w14:paraId="308A7775" w14:textId="77777777" w:rsidR="00745DB6" w:rsidDel="00EA1A11" w:rsidRDefault="00745DB6">
      <w:pPr>
        <w:pStyle w:val="TableofFigures"/>
        <w:tabs>
          <w:tab w:val="right" w:leader="dot" w:pos="9060"/>
        </w:tabs>
        <w:rPr>
          <w:del w:id="1618" w:author="m.kalaitzaki" w:date="2019-05-16T10:07:00Z"/>
          <w:rFonts w:asciiTheme="minorHAnsi" w:eastAsiaTheme="minorEastAsia" w:hAnsiTheme="minorHAnsi" w:cstheme="minorBidi"/>
          <w:noProof/>
          <w:szCs w:val="22"/>
          <w:lang w:val="de-DE"/>
        </w:rPr>
      </w:pPr>
      <w:del w:id="1619" w:author="m.kalaitzaki" w:date="2019-05-16T10:07:00Z">
        <w:r w:rsidRPr="00EA1A11" w:rsidDel="00EA1A11">
          <w:rPr>
            <w:noProof/>
          </w:rPr>
          <w:delText xml:space="preserve">Table 1: Nested elements of element </w:delText>
        </w:r>
        <w:r w:rsidRPr="00EA1A11" w:rsidDel="00EA1A11">
          <w:rPr>
            <w:rFonts w:ascii="Courier New" w:hAnsi="Courier New" w:cs="Courier New"/>
            <w:i/>
            <w:noProof/>
          </w:rPr>
          <w:delText>&lt;xmcf/&gt;</w:delText>
        </w:r>
        <w:r w:rsidDel="00EA1A11">
          <w:rPr>
            <w:noProof/>
            <w:webHidden/>
          </w:rPr>
          <w:tab/>
          <w:delText>28</w:delText>
        </w:r>
      </w:del>
    </w:p>
    <w:p w14:paraId="4B159D0B" w14:textId="77777777" w:rsidR="00745DB6" w:rsidDel="00EA1A11" w:rsidRDefault="00745DB6">
      <w:pPr>
        <w:pStyle w:val="TableofFigures"/>
        <w:tabs>
          <w:tab w:val="right" w:leader="dot" w:pos="9060"/>
        </w:tabs>
        <w:rPr>
          <w:del w:id="1620" w:author="m.kalaitzaki" w:date="2019-05-16T10:07:00Z"/>
          <w:rFonts w:asciiTheme="minorHAnsi" w:eastAsiaTheme="minorEastAsia" w:hAnsiTheme="minorHAnsi" w:cstheme="minorBidi"/>
          <w:noProof/>
          <w:szCs w:val="22"/>
          <w:lang w:val="de-DE"/>
        </w:rPr>
      </w:pPr>
      <w:del w:id="1621" w:author="m.kalaitzaki" w:date="2019-05-16T10:07:00Z">
        <w:r w:rsidRPr="00EA1A11" w:rsidDel="00EA1A11">
          <w:rPr>
            <w:noProof/>
          </w:rPr>
          <w:lastRenderedPageBreak/>
          <w:delText>Table 2: XML-specification of</w:delText>
        </w:r>
        <w:r w:rsidRPr="00EA1A11" w:rsidDel="00EA1A11">
          <w:rPr>
            <w:i/>
            <w:noProof/>
          </w:rPr>
          <w:delText xml:space="preserve"> </w:delText>
        </w:r>
        <w:r w:rsidRPr="00EA1A11" w:rsidDel="00EA1A11">
          <w:rPr>
            <w:rFonts w:ascii="Courier New" w:hAnsi="Courier New" w:cs="Courier New"/>
            <w:i/>
            <w:noProof/>
          </w:rPr>
          <w:delText>&lt;units/&gt;</w:delText>
        </w:r>
        <w:r w:rsidDel="00EA1A11">
          <w:rPr>
            <w:noProof/>
            <w:webHidden/>
          </w:rPr>
          <w:tab/>
          <w:delText>29</w:delText>
        </w:r>
      </w:del>
    </w:p>
    <w:p w14:paraId="17368B29" w14:textId="77777777" w:rsidR="00745DB6" w:rsidDel="00EA1A11" w:rsidRDefault="00745DB6">
      <w:pPr>
        <w:pStyle w:val="TableofFigures"/>
        <w:tabs>
          <w:tab w:val="right" w:leader="dot" w:pos="9060"/>
        </w:tabs>
        <w:rPr>
          <w:del w:id="1622" w:author="m.kalaitzaki" w:date="2019-05-16T10:07:00Z"/>
          <w:rFonts w:asciiTheme="minorHAnsi" w:eastAsiaTheme="minorEastAsia" w:hAnsiTheme="minorHAnsi" w:cstheme="minorBidi"/>
          <w:noProof/>
          <w:szCs w:val="22"/>
          <w:lang w:val="de-DE"/>
        </w:rPr>
      </w:pPr>
      <w:del w:id="1623" w:author="m.kalaitzaki" w:date="2019-05-16T10:07:00Z">
        <w:r w:rsidRPr="00EA1A11" w:rsidDel="00EA1A11">
          <w:rPr>
            <w:noProof/>
          </w:rPr>
          <w:delText xml:space="preserve">Table 3: XML-specification of </w:delText>
        </w:r>
        <w:r w:rsidRPr="00EA1A11" w:rsidDel="00EA1A11">
          <w:rPr>
            <w:rFonts w:ascii="Courier New" w:hAnsi="Courier New" w:cs="Courier New"/>
            <w:i/>
            <w:noProof/>
          </w:rPr>
          <w:delText>&lt;appdata&gt;</w:delText>
        </w:r>
        <w:r w:rsidDel="00EA1A11">
          <w:rPr>
            <w:noProof/>
            <w:webHidden/>
          </w:rPr>
          <w:tab/>
          <w:delText>31</w:delText>
        </w:r>
      </w:del>
    </w:p>
    <w:p w14:paraId="22856768" w14:textId="77777777" w:rsidR="00745DB6" w:rsidDel="00EA1A11" w:rsidRDefault="00745DB6">
      <w:pPr>
        <w:pStyle w:val="TableofFigures"/>
        <w:tabs>
          <w:tab w:val="right" w:leader="dot" w:pos="9060"/>
        </w:tabs>
        <w:rPr>
          <w:del w:id="1624" w:author="m.kalaitzaki" w:date="2019-05-16T10:07:00Z"/>
          <w:rFonts w:asciiTheme="minorHAnsi" w:eastAsiaTheme="minorEastAsia" w:hAnsiTheme="minorHAnsi" w:cstheme="minorBidi"/>
          <w:noProof/>
          <w:szCs w:val="22"/>
          <w:lang w:val="de-DE"/>
        </w:rPr>
      </w:pPr>
      <w:del w:id="1625" w:author="m.kalaitzaki" w:date="2019-05-16T10:07:00Z">
        <w:r w:rsidRPr="00EA1A11" w:rsidDel="00EA1A11">
          <w:rPr>
            <w:noProof/>
          </w:rPr>
          <w:delText xml:space="preserve">Table 4: XML-specification of element </w:delText>
        </w:r>
        <w:r w:rsidRPr="00EA1A11" w:rsidDel="00EA1A11">
          <w:rPr>
            <w:rFonts w:ascii="Courier New" w:hAnsi="Courier New" w:cs="Courier New"/>
            <w:i/>
            <w:noProof/>
          </w:rPr>
          <w:delText>&lt;femdata&gt;</w:delText>
        </w:r>
        <w:r w:rsidDel="00EA1A11">
          <w:rPr>
            <w:noProof/>
            <w:webHidden/>
          </w:rPr>
          <w:tab/>
          <w:delText>33</w:delText>
        </w:r>
      </w:del>
    </w:p>
    <w:p w14:paraId="72DCCD81" w14:textId="77777777" w:rsidR="00745DB6" w:rsidDel="00EA1A11" w:rsidRDefault="00745DB6">
      <w:pPr>
        <w:pStyle w:val="TableofFigures"/>
        <w:tabs>
          <w:tab w:val="right" w:leader="dot" w:pos="9060"/>
        </w:tabs>
        <w:rPr>
          <w:del w:id="1626" w:author="m.kalaitzaki" w:date="2019-05-16T10:07:00Z"/>
          <w:rFonts w:asciiTheme="minorHAnsi" w:eastAsiaTheme="minorEastAsia" w:hAnsiTheme="minorHAnsi" w:cstheme="minorBidi"/>
          <w:noProof/>
          <w:szCs w:val="22"/>
          <w:lang w:val="de-DE"/>
        </w:rPr>
      </w:pPr>
      <w:del w:id="1627" w:author="m.kalaitzaki" w:date="2019-05-16T10:07:00Z">
        <w:r w:rsidRPr="00EA1A11" w:rsidDel="00EA1A11">
          <w:rPr>
            <w:noProof/>
          </w:rPr>
          <w:delText xml:space="preserve">Table 5: Nested elements of element </w:delText>
        </w:r>
        <w:r w:rsidRPr="00EA1A11" w:rsidDel="00EA1A11">
          <w:rPr>
            <w:rFonts w:ascii="Courier New" w:hAnsi="Courier New" w:cs="Courier New"/>
            <w:i/>
            <w:noProof/>
          </w:rPr>
          <w:delText>&lt;femdata&gt;</w:delText>
        </w:r>
        <w:r w:rsidDel="00EA1A11">
          <w:rPr>
            <w:noProof/>
            <w:webHidden/>
          </w:rPr>
          <w:tab/>
          <w:delText>33</w:delText>
        </w:r>
      </w:del>
    </w:p>
    <w:p w14:paraId="1BC4CE11" w14:textId="77777777" w:rsidR="00745DB6" w:rsidDel="00EA1A11" w:rsidRDefault="00745DB6">
      <w:pPr>
        <w:pStyle w:val="TableofFigures"/>
        <w:tabs>
          <w:tab w:val="right" w:leader="dot" w:pos="9060"/>
        </w:tabs>
        <w:rPr>
          <w:del w:id="1628" w:author="m.kalaitzaki" w:date="2019-05-16T10:07:00Z"/>
          <w:rFonts w:asciiTheme="minorHAnsi" w:eastAsiaTheme="minorEastAsia" w:hAnsiTheme="minorHAnsi" w:cstheme="minorBidi"/>
          <w:noProof/>
          <w:szCs w:val="22"/>
          <w:lang w:val="de-DE"/>
        </w:rPr>
      </w:pPr>
      <w:del w:id="1629" w:author="m.kalaitzaki" w:date="2019-05-16T10:07:00Z">
        <w:r w:rsidRPr="00EA1A11" w:rsidDel="00EA1A11">
          <w:rPr>
            <w:noProof/>
          </w:rPr>
          <w:delText xml:space="preserve">Table 6: Attributes elements of element </w:delText>
        </w:r>
        <w:r w:rsidRPr="00EA1A11" w:rsidDel="00EA1A11">
          <w:rPr>
            <w:rFonts w:ascii="Courier New" w:hAnsi="Courier New" w:cs="Courier New"/>
            <w:i/>
            <w:noProof/>
          </w:rPr>
          <w:delText>&lt;femdata&gt;</w:delText>
        </w:r>
        <w:r w:rsidDel="00EA1A11">
          <w:rPr>
            <w:noProof/>
            <w:webHidden/>
          </w:rPr>
          <w:tab/>
          <w:delText>33</w:delText>
        </w:r>
      </w:del>
    </w:p>
    <w:p w14:paraId="682233EC" w14:textId="77777777" w:rsidR="00745DB6" w:rsidDel="00EA1A11" w:rsidRDefault="00745DB6">
      <w:pPr>
        <w:pStyle w:val="TableofFigures"/>
        <w:tabs>
          <w:tab w:val="right" w:leader="dot" w:pos="9060"/>
        </w:tabs>
        <w:rPr>
          <w:del w:id="1630" w:author="m.kalaitzaki" w:date="2019-05-16T10:07:00Z"/>
          <w:rFonts w:asciiTheme="minorHAnsi" w:eastAsiaTheme="minorEastAsia" w:hAnsiTheme="minorHAnsi" w:cstheme="minorBidi"/>
          <w:noProof/>
          <w:szCs w:val="22"/>
          <w:lang w:val="de-DE"/>
        </w:rPr>
      </w:pPr>
      <w:del w:id="1631" w:author="m.kalaitzaki" w:date="2019-05-16T10:07:00Z">
        <w:r w:rsidRPr="00EA1A11" w:rsidDel="00EA1A11">
          <w:rPr>
            <w:noProof/>
          </w:rPr>
          <w:delText xml:space="preserve">Table 7: Nested elements of element </w:delText>
        </w:r>
        <w:r w:rsidRPr="00EA1A11" w:rsidDel="00EA1A11">
          <w:rPr>
            <w:rFonts w:ascii="Courier New" w:hAnsi="Courier New" w:cs="Courier New"/>
            <w:i/>
            <w:noProof/>
          </w:rPr>
          <w:delText>&lt;CAE_DATA&gt;</w:delText>
        </w:r>
        <w:r w:rsidDel="00EA1A11">
          <w:rPr>
            <w:noProof/>
            <w:webHidden/>
          </w:rPr>
          <w:tab/>
          <w:delText>33</w:delText>
        </w:r>
      </w:del>
    </w:p>
    <w:p w14:paraId="032EC519" w14:textId="77777777" w:rsidR="00745DB6" w:rsidDel="00EA1A11" w:rsidRDefault="00745DB6">
      <w:pPr>
        <w:pStyle w:val="TableofFigures"/>
        <w:tabs>
          <w:tab w:val="right" w:leader="dot" w:pos="9060"/>
        </w:tabs>
        <w:rPr>
          <w:del w:id="1632" w:author="m.kalaitzaki" w:date="2019-05-16T10:07:00Z"/>
          <w:rFonts w:asciiTheme="minorHAnsi" w:eastAsiaTheme="minorEastAsia" w:hAnsiTheme="minorHAnsi" w:cstheme="minorBidi"/>
          <w:noProof/>
          <w:szCs w:val="22"/>
          <w:lang w:val="de-DE"/>
        </w:rPr>
      </w:pPr>
      <w:del w:id="1633" w:author="m.kalaitzaki" w:date="2019-05-16T10:07:00Z">
        <w:r w:rsidRPr="00EA1A11" w:rsidDel="00EA1A11">
          <w:rPr>
            <w:noProof/>
          </w:rPr>
          <w:delText xml:space="preserve">Table 8: Attributes of element </w:delText>
        </w:r>
        <w:r w:rsidRPr="00EA1A11" w:rsidDel="00EA1A11">
          <w:rPr>
            <w:rFonts w:ascii="Courier New" w:hAnsi="Courier New" w:cs="Courier New"/>
            <w:i/>
            <w:noProof/>
          </w:rPr>
          <w:delText>&lt;connection_group/&gt;</w:delText>
        </w:r>
        <w:r w:rsidDel="00EA1A11">
          <w:rPr>
            <w:noProof/>
            <w:webHidden/>
          </w:rPr>
          <w:tab/>
          <w:delText>34</w:delText>
        </w:r>
      </w:del>
    </w:p>
    <w:p w14:paraId="344BF3D3" w14:textId="77777777" w:rsidR="00745DB6" w:rsidDel="00EA1A11" w:rsidRDefault="00745DB6">
      <w:pPr>
        <w:pStyle w:val="TableofFigures"/>
        <w:tabs>
          <w:tab w:val="right" w:leader="dot" w:pos="9060"/>
        </w:tabs>
        <w:rPr>
          <w:del w:id="1634" w:author="m.kalaitzaki" w:date="2019-05-16T10:07:00Z"/>
          <w:rFonts w:asciiTheme="minorHAnsi" w:eastAsiaTheme="minorEastAsia" w:hAnsiTheme="minorHAnsi" w:cstheme="minorBidi"/>
          <w:noProof/>
          <w:szCs w:val="22"/>
          <w:lang w:val="de-DE"/>
        </w:rPr>
      </w:pPr>
      <w:del w:id="1635" w:author="m.kalaitzaki" w:date="2019-05-16T10:07:00Z">
        <w:r w:rsidRPr="00EA1A11" w:rsidDel="00EA1A11">
          <w:rPr>
            <w:noProof/>
          </w:rPr>
          <w:delText xml:space="preserve">Table 9: Nested elements of element </w:delText>
        </w:r>
        <w:r w:rsidRPr="00EA1A11" w:rsidDel="00EA1A11">
          <w:rPr>
            <w:rFonts w:ascii="Courier New" w:hAnsi="Courier New" w:cs="Courier New"/>
            <w:i/>
            <w:noProof/>
          </w:rPr>
          <w:delText>&lt;connection_group/&gt;</w:delText>
        </w:r>
        <w:r w:rsidDel="00EA1A11">
          <w:rPr>
            <w:noProof/>
            <w:webHidden/>
          </w:rPr>
          <w:tab/>
          <w:delText>34</w:delText>
        </w:r>
      </w:del>
    </w:p>
    <w:p w14:paraId="60D5B1C8" w14:textId="77777777" w:rsidR="00745DB6" w:rsidDel="00EA1A11" w:rsidRDefault="00745DB6">
      <w:pPr>
        <w:pStyle w:val="TableofFigures"/>
        <w:tabs>
          <w:tab w:val="right" w:leader="dot" w:pos="9060"/>
        </w:tabs>
        <w:rPr>
          <w:del w:id="1636" w:author="m.kalaitzaki" w:date="2019-05-16T10:07:00Z"/>
          <w:rFonts w:asciiTheme="minorHAnsi" w:eastAsiaTheme="minorEastAsia" w:hAnsiTheme="minorHAnsi" w:cstheme="minorBidi"/>
          <w:noProof/>
          <w:szCs w:val="22"/>
          <w:lang w:val="de-DE"/>
        </w:rPr>
      </w:pPr>
      <w:del w:id="1637" w:author="m.kalaitzaki" w:date="2019-05-16T10:07:00Z">
        <w:r w:rsidRPr="00EA1A11" w:rsidDel="00EA1A11">
          <w:rPr>
            <w:noProof/>
          </w:rPr>
          <w:delText xml:space="preserve">Table 10: Nested elements of </w:delText>
        </w:r>
        <w:r w:rsidRPr="00EA1A11" w:rsidDel="00EA1A11">
          <w:rPr>
            <w:rFonts w:ascii="Courier New" w:hAnsi="Courier New" w:cs="Courier New"/>
            <w:i/>
            <w:noProof/>
          </w:rPr>
          <w:delText>&lt;connected_to&gt;</w:delText>
        </w:r>
        <w:r w:rsidDel="00EA1A11">
          <w:rPr>
            <w:noProof/>
            <w:webHidden/>
          </w:rPr>
          <w:tab/>
          <w:delText>35</w:delText>
        </w:r>
      </w:del>
    </w:p>
    <w:p w14:paraId="0112251E" w14:textId="77777777" w:rsidR="00745DB6" w:rsidDel="00EA1A11" w:rsidRDefault="00745DB6">
      <w:pPr>
        <w:pStyle w:val="TableofFigures"/>
        <w:tabs>
          <w:tab w:val="right" w:leader="dot" w:pos="9060"/>
        </w:tabs>
        <w:rPr>
          <w:del w:id="1638" w:author="m.kalaitzaki" w:date="2019-05-16T10:07:00Z"/>
          <w:rFonts w:asciiTheme="minorHAnsi" w:eastAsiaTheme="minorEastAsia" w:hAnsiTheme="minorHAnsi" w:cstheme="minorBidi"/>
          <w:noProof/>
          <w:szCs w:val="22"/>
          <w:lang w:val="de-DE"/>
        </w:rPr>
      </w:pPr>
      <w:del w:id="1639" w:author="m.kalaitzaki" w:date="2019-05-16T10:07:00Z">
        <w:r w:rsidRPr="00EA1A11" w:rsidDel="00EA1A11">
          <w:rPr>
            <w:noProof/>
          </w:rPr>
          <w:delText xml:space="preserve">Table 11: Attributes of element </w:delText>
        </w:r>
        <w:r w:rsidRPr="00EA1A11" w:rsidDel="00EA1A11">
          <w:rPr>
            <w:rFonts w:ascii="Courier New" w:hAnsi="Courier New" w:cs="Courier New"/>
            <w:i/>
            <w:noProof/>
          </w:rPr>
          <w:delText>&lt;part/&gt;</w:delText>
        </w:r>
        <w:r w:rsidDel="00EA1A11">
          <w:rPr>
            <w:noProof/>
            <w:webHidden/>
          </w:rPr>
          <w:tab/>
          <w:delText>35</w:delText>
        </w:r>
      </w:del>
    </w:p>
    <w:p w14:paraId="3026B31C" w14:textId="77777777" w:rsidR="00745DB6" w:rsidDel="00EA1A11" w:rsidRDefault="00745DB6">
      <w:pPr>
        <w:pStyle w:val="TableofFigures"/>
        <w:tabs>
          <w:tab w:val="right" w:leader="dot" w:pos="9060"/>
        </w:tabs>
        <w:rPr>
          <w:del w:id="1640" w:author="m.kalaitzaki" w:date="2019-05-16T10:07:00Z"/>
          <w:rFonts w:asciiTheme="minorHAnsi" w:eastAsiaTheme="minorEastAsia" w:hAnsiTheme="minorHAnsi" w:cstheme="minorBidi"/>
          <w:noProof/>
          <w:szCs w:val="22"/>
          <w:lang w:val="de-DE"/>
        </w:rPr>
      </w:pPr>
      <w:del w:id="1641" w:author="m.kalaitzaki" w:date="2019-05-16T10:07:00Z">
        <w:r w:rsidRPr="00EA1A11" w:rsidDel="00EA1A11">
          <w:rPr>
            <w:noProof/>
          </w:rPr>
          <w:delText xml:space="preserve">Table 12: Attributes of element </w:delText>
        </w:r>
        <w:r w:rsidRPr="00EA1A11" w:rsidDel="00EA1A11">
          <w:rPr>
            <w:rFonts w:ascii="Courier New" w:hAnsi="Courier New" w:cs="Courier New"/>
            <w:i/>
            <w:noProof/>
          </w:rPr>
          <w:delText>&lt;assy/&gt;</w:delText>
        </w:r>
        <w:r w:rsidDel="00EA1A11">
          <w:rPr>
            <w:noProof/>
            <w:webHidden/>
          </w:rPr>
          <w:tab/>
          <w:delText>36</w:delText>
        </w:r>
      </w:del>
    </w:p>
    <w:p w14:paraId="57B21063" w14:textId="77777777" w:rsidR="00745DB6" w:rsidDel="00EA1A11" w:rsidRDefault="00745DB6">
      <w:pPr>
        <w:pStyle w:val="TableofFigures"/>
        <w:tabs>
          <w:tab w:val="right" w:leader="dot" w:pos="9060"/>
        </w:tabs>
        <w:rPr>
          <w:del w:id="1642" w:author="m.kalaitzaki" w:date="2019-05-16T10:07:00Z"/>
          <w:rFonts w:asciiTheme="minorHAnsi" w:eastAsiaTheme="minorEastAsia" w:hAnsiTheme="minorHAnsi" w:cstheme="minorBidi"/>
          <w:noProof/>
          <w:szCs w:val="22"/>
          <w:lang w:val="de-DE"/>
        </w:rPr>
      </w:pPr>
      <w:del w:id="1643" w:author="m.kalaitzaki" w:date="2019-05-16T10:07:00Z">
        <w:r w:rsidRPr="00EA1A11" w:rsidDel="00EA1A11">
          <w:rPr>
            <w:noProof/>
          </w:rPr>
          <w:delText xml:space="preserve">Table 13: Nested elements of element </w:delText>
        </w:r>
        <w:r w:rsidRPr="00EA1A11" w:rsidDel="00EA1A11">
          <w:rPr>
            <w:rFonts w:ascii="Courier New" w:hAnsi="Courier New" w:cs="Courier New"/>
            <w:i/>
            <w:noProof/>
          </w:rPr>
          <w:delText>&lt;contact_list/&gt;</w:delText>
        </w:r>
        <w:r w:rsidDel="00EA1A11">
          <w:rPr>
            <w:noProof/>
            <w:webHidden/>
          </w:rPr>
          <w:tab/>
          <w:delText>37</w:delText>
        </w:r>
      </w:del>
    </w:p>
    <w:p w14:paraId="652B9BCA" w14:textId="77777777" w:rsidR="00745DB6" w:rsidDel="00EA1A11" w:rsidRDefault="00745DB6">
      <w:pPr>
        <w:pStyle w:val="TableofFigures"/>
        <w:tabs>
          <w:tab w:val="right" w:leader="dot" w:pos="9060"/>
        </w:tabs>
        <w:rPr>
          <w:del w:id="1644" w:author="m.kalaitzaki" w:date="2019-05-16T10:07:00Z"/>
          <w:rFonts w:asciiTheme="minorHAnsi" w:eastAsiaTheme="minorEastAsia" w:hAnsiTheme="minorHAnsi" w:cstheme="minorBidi"/>
          <w:noProof/>
          <w:szCs w:val="22"/>
          <w:lang w:val="de-DE"/>
        </w:rPr>
      </w:pPr>
      <w:del w:id="1645" w:author="m.kalaitzaki" w:date="2019-05-16T10:07:00Z">
        <w:r w:rsidRPr="00EA1A11" w:rsidDel="00EA1A11">
          <w:rPr>
            <w:noProof/>
          </w:rPr>
          <w:delText xml:space="preserve">Table 14: Nested elements of element </w:delText>
        </w:r>
        <w:r w:rsidRPr="00EA1A11" w:rsidDel="00EA1A11">
          <w:rPr>
            <w:rFonts w:ascii="Courier New" w:hAnsi="Courier New" w:cs="Courier New"/>
            <w:i/>
            <w:noProof/>
          </w:rPr>
          <w:delText>&lt;contact&gt;</w:delText>
        </w:r>
        <w:r w:rsidDel="00EA1A11">
          <w:rPr>
            <w:noProof/>
            <w:webHidden/>
          </w:rPr>
          <w:tab/>
          <w:delText>37</w:delText>
        </w:r>
      </w:del>
    </w:p>
    <w:p w14:paraId="5504733E" w14:textId="77777777" w:rsidR="00745DB6" w:rsidDel="00EA1A11" w:rsidRDefault="00745DB6">
      <w:pPr>
        <w:pStyle w:val="TableofFigures"/>
        <w:tabs>
          <w:tab w:val="right" w:leader="dot" w:pos="9060"/>
        </w:tabs>
        <w:rPr>
          <w:del w:id="1646" w:author="m.kalaitzaki" w:date="2019-05-16T10:07:00Z"/>
          <w:rFonts w:asciiTheme="minorHAnsi" w:eastAsiaTheme="minorEastAsia" w:hAnsiTheme="minorHAnsi" w:cstheme="minorBidi"/>
          <w:noProof/>
          <w:szCs w:val="22"/>
          <w:lang w:val="de-DE"/>
        </w:rPr>
      </w:pPr>
      <w:del w:id="1647" w:author="m.kalaitzaki" w:date="2019-05-16T10:07:00Z">
        <w:r w:rsidRPr="00EA1A11" w:rsidDel="00EA1A11">
          <w:rPr>
            <w:noProof/>
          </w:rPr>
          <w:delText xml:space="preserve">Table 15: Attributes of element </w:delText>
        </w:r>
        <w:r w:rsidRPr="00EA1A11" w:rsidDel="00EA1A11">
          <w:rPr>
            <w:rFonts w:ascii="Courier New" w:hAnsi="Courier New" w:cs="Courier New"/>
            <w:i/>
            <w:noProof/>
          </w:rPr>
          <w:delText>&lt;partner/&gt;</w:delText>
        </w:r>
        <w:r w:rsidDel="00EA1A11">
          <w:rPr>
            <w:noProof/>
            <w:webHidden/>
          </w:rPr>
          <w:tab/>
          <w:delText>38</w:delText>
        </w:r>
      </w:del>
    </w:p>
    <w:p w14:paraId="26C5E9B7" w14:textId="77777777" w:rsidR="00745DB6" w:rsidDel="00EA1A11" w:rsidRDefault="00745DB6">
      <w:pPr>
        <w:pStyle w:val="TableofFigures"/>
        <w:tabs>
          <w:tab w:val="right" w:leader="dot" w:pos="9060"/>
        </w:tabs>
        <w:rPr>
          <w:del w:id="1648" w:author="m.kalaitzaki" w:date="2019-05-16T10:07:00Z"/>
          <w:rFonts w:asciiTheme="minorHAnsi" w:eastAsiaTheme="minorEastAsia" w:hAnsiTheme="minorHAnsi" w:cstheme="minorBidi"/>
          <w:noProof/>
          <w:szCs w:val="22"/>
          <w:lang w:val="de-DE"/>
        </w:rPr>
      </w:pPr>
      <w:del w:id="1649" w:author="m.kalaitzaki" w:date="2019-05-16T10:07:00Z">
        <w:r w:rsidRPr="00EA1A11" w:rsidDel="00EA1A11">
          <w:rPr>
            <w:noProof/>
          </w:rPr>
          <w:delText xml:space="preserve">Table 16: Attributes of element </w:delText>
        </w:r>
        <w:r w:rsidRPr="00EA1A11" w:rsidDel="00EA1A11">
          <w:rPr>
            <w:rFonts w:ascii="Courier New" w:hAnsi="Courier New" w:cs="Courier New"/>
            <w:i/>
            <w:noProof/>
          </w:rPr>
          <w:delText>&lt;coefficients&gt;</w:delText>
        </w:r>
        <w:r w:rsidDel="00EA1A11">
          <w:rPr>
            <w:noProof/>
            <w:webHidden/>
          </w:rPr>
          <w:tab/>
          <w:delText>39</w:delText>
        </w:r>
      </w:del>
    </w:p>
    <w:p w14:paraId="11A3E34E" w14:textId="77777777" w:rsidR="00745DB6" w:rsidDel="00EA1A11" w:rsidRDefault="00745DB6">
      <w:pPr>
        <w:pStyle w:val="TableofFigures"/>
        <w:tabs>
          <w:tab w:val="right" w:leader="dot" w:pos="9060"/>
        </w:tabs>
        <w:rPr>
          <w:del w:id="1650" w:author="m.kalaitzaki" w:date="2019-05-16T10:07:00Z"/>
          <w:rFonts w:asciiTheme="minorHAnsi" w:eastAsiaTheme="minorEastAsia" w:hAnsiTheme="minorHAnsi" w:cstheme="minorBidi"/>
          <w:noProof/>
          <w:szCs w:val="22"/>
          <w:lang w:val="de-DE"/>
        </w:rPr>
      </w:pPr>
      <w:del w:id="1651" w:author="m.kalaitzaki" w:date="2019-05-16T10:07:00Z">
        <w:r w:rsidRPr="00EA1A11" w:rsidDel="00EA1A11">
          <w:rPr>
            <w:noProof/>
          </w:rPr>
          <w:delText xml:space="preserve">Table 17: Nested elements of element </w:delText>
        </w:r>
        <w:r w:rsidRPr="00EA1A11" w:rsidDel="00EA1A11">
          <w:rPr>
            <w:rFonts w:ascii="Courier New" w:hAnsi="Courier New" w:cs="Courier New"/>
            <w:i/>
            <w:noProof/>
          </w:rPr>
          <w:delText>&lt;connection_list&gt;</w:delText>
        </w:r>
        <w:r w:rsidDel="00EA1A11">
          <w:rPr>
            <w:noProof/>
            <w:webHidden/>
          </w:rPr>
          <w:tab/>
          <w:delText>39</w:delText>
        </w:r>
      </w:del>
    </w:p>
    <w:p w14:paraId="5753E84C" w14:textId="77777777" w:rsidR="00745DB6" w:rsidDel="00EA1A11" w:rsidRDefault="00745DB6">
      <w:pPr>
        <w:pStyle w:val="TableofFigures"/>
        <w:tabs>
          <w:tab w:val="right" w:leader="dot" w:pos="9060"/>
        </w:tabs>
        <w:rPr>
          <w:del w:id="1652" w:author="m.kalaitzaki" w:date="2019-05-16T10:07:00Z"/>
          <w:rFonts w:asciiTheme="minorHAnsi" w:eastAsiaTheme="minorEastAsia" w:hAnsiTheme="minorHAnsi" w:cstheme="minorBidi"/>
          <w:noProof/>
          <w:szCs w:val="22"/>
          <w:lang w:val="de-DE"/>
        </w:rPr>
      </w:pPr>
      <w:del w:id="1653" w:author="m.kalaitzaki" w:date="2019-05-16T10:07:00Z">
        <w:r w:rsidRPr="00EA1A11" w:rsidDel="00EA1A11">
          <w:rPr>
            <w:noProof/>
          </w:rPr>
          <w:delText xml:space="preserve">Table 18: Nested elements of element </w:delText>
        </w:r>
        <w:r w:rsidRPr="00EA1A11" w:rsidDel="00EA1A11">
          <w:rPr>
            <w:rFonts w:ascii="Courier New" w:hAnsi="Courier New" w:cs="Courier New"/>
            <w:i/>
            <w:noProof/>
          </w:rPr>
          <w:delText>&lt;custom_attributes_list/&gt;</w:delText>
        </w:r>
        <w:r w:rsidDel="00EA1A11">
          <w:rPr>
            <w:noProof/>
            <w:webHidden/>
          </w:rPr>
          <w:tab/>
          <w:delText>44</w:delText>
        </w:r>
      </w:del>
    </w:p>
    <w:p w14:paraId="490397F5" w14:textId="77777777" w:rsidR="00745DB6" w:rsidDel="00EA1A11" w:rsidRDefault="00745DB6">
      <w:pPr>
        <w:pStyle w:val="TableofFigures"/>
        <w:tabs>
          <w:tab w:val="right" w:leader="dot" w:pos="9060"/>
        </w:tabs>
        <w:rPr>
          <w:del w:id="1654" w:author="m.kalaitzaki" w:date="2019-05-16T10:07:00Z"/>
          <w:rFonts w:asciiTheme="minorHAnsi" w:eastAsiaTheme="minorEastAsia" w:hAnsiTheme="minorHAnsi" w:cstheme="minorBidi"/>
          <w:noProof/>
          <w:szCs w:val="22"/>
          <w:lang w:val="de-DE"/>
        </w:rPr>
      </w:pPr>
      <w:del w:id="1655" w:author="m.kalaitzaki" w:date="2019-05-16T10:07:00Z">
        <w:r w:rsidRPr="00EA1A11" w:rsidDel="00EA1A11">
          <w:rPr>
            <w:noProof/>
          </w:rPr>
          <w:delText xml:space="preserve">Table 19: Attributes of </w:delText>
        </w:r>
        <w:r w:rsidRPr="00EA1A11" w:rsidDel="00EA1A11">
          <w:rPr>
            <w:rFonts w:ascii="Courier New" w:hAnsi="Courier New" w:cs="Courier New"/>
            <w:i/>
            <w:noProof/>
          </w:rPr>
          <w:delText>&lt;custom_attributes/&gt;</w:delText>
        </w:r>
        <w:r w:rsidRPr="00EA1A11" w:rsidDel="00EA1A11">
          <w:rPr>
            <w:noProof/>
          </w:rPr>
          <w:delText xml:space="preserve"> element</w:delText>
        </w:r>
        <w:r w:rsidDel="00EA1A11">
          <w:rPr>
            <w:noProof/>
            <w:webHidden/>
          </w:rPr>
          <w:tab/>
          <w:delText>44</w:delText>
        </w:r>
      </w:del>
    </w:p>
    <w:p w14:paraId="29E95E82" w14:textId="77777777" w:rsidR="00745DB6" w:rsidDel="00EA1A11" w:rsidRDefault="00745DB6">
      <w:pPr>
        <w:pStyle w:val="TableofFigures"/>
        <w:tabs>
          <w:tab w:val="right" w:leader="dot" w:pos="9060"/>
        </w:tabs>
        <w:rPr>
          <w:del w:id="1656" w:author="m.kalaitzaki" w:date="2019-05-16T10:07:00Z"/>
          <w:rFonts w:asciiTheme="minorHAnsi" w:eastAsiaTheme="minorEastAsia" w:hAnsiTheme="minorHAnsi" w:cstheme="minorBidi"/>
          <w:noProof/>
          <w:szCs w:val="22"/>
          <w:lang w:val="de-DE"/>
        </w:rPr>
      </w:pPr>
      <w:del w:id="1657" w:author="m.kalaitzaki" w:date="2019-05-16T10:07:00Z">
        <w:r w:rsidRPr="00EA1A11" w:rsidDel="00EA1A11">
          <w:rPr>
            <w:noProof/>
          </w:rPr>
          <w:delText xml:space="preserve">Table 20: Nested elements of element </w:delText>
        </w:r>
        <w:r w:rsidRPr="00EA1A11" w:rsidDel="00EA1A11">
          <w:rPr>
            <w:rFonts w:ascii="Courier New" w:hAnsi="Courier New" w:cs="Courier New"/>
            <w:i/>
            <w:noProof/>
          </w:rPr>
          <w:delText>&lt;custom_attributes/&gt;</w:delText>
        </w:r>
        <w:r w:rsidDel="00EA1A11">
          <w:rPr>
            <w:noProof/>
            <w:webHidden/>
          </w:rPr>
          <w:tab/>
          <w:delText>45</w:delText>
        </w:r>
      </w:del>
    </w:p>
    <w:p w14:paraId="78DB6628" w14:textId="77777777" w:rsidR="00745DB6" w:rsidDel="00EA1A11" w:rsidRDefault="00745DB6">
      <w:pPr>
        <w:pStyle w:val="TableofFigures"/>
        <w:tabs>
          <w:tab w:val="right" w:leader="dot" w:pos="9060"/>
        </w:tabs>
        <w:rPr>
          <w:del w:id="1658" w:author="m.kalaitzaki" w:date="2019-05-16T10:07:00Z"/>
          <w:rFonts w:asciiTheme="minorHAnsi" w:eastAsiaTheme="minorEastAsia" w:hAnsiTheme="minorHAnsi" w:cstheme="minorBidi"/>
          <w:noProof/>
          <w:szCs w:val="22"/>
          <w:lang w:val="de-DE"/>
        </w:rPr>
      </w:pPr>
      <w:del w:id="1659" w:author="m.kalaitzaki" w:date="2019-05-16T10:07:00Z">
        <w:r w:rsidRPr="00EA1A11" w:rsidDel="00EA1A11">
          <w:rPr>
            <w:noProof/>
          </w:rPr>
          <w:delText xml:space="preserve">Table 21: Attributes of </w:delText>
        </w:r>
        <w:r w:rsidRPr="00EA1A11" w:rsidDel="00EA1A11">
          <w:rPr>
            <w:rFonts w:ascii="Courier New" w:hAnsi="Courier New" w:cs="Courier New"/>
            <w:i/>
            <w:noProof/>
          </w:rPr>
          <w:delText>&lt;string/&gt;</w:delText>
        </w:r>
        <w:r w:rsidRPr="00EA1A11" w:rsidDel="00EA1A11">
          <w:rPr>
            <w:noProof/>
          </w:rPr>
          <w:delText xml:space="preserve"> element</w:delText>
        </w:r>
        <w:r w:rsidDel="00EA1A11">
          <w:rPr>
            <w:noProof/>
            <w:webHidden/>
          </w:rPr>
          <w:tab/>
          <w:delText>45</w:delText>
        </w:r>
      </w:del>
    </w:p>
    <w:p w14:paraId="13EB10EF" w14:textId="77777777" w:rsidR="00745DB6" w:rsidDel="00EA1A11" w:rsidRDefault="00745DB6">
      <w:pPr>
        <w:pStyle w:val="TableofFigures"/>
        <w:tabs>
          <w:tab w:val="right" w:leader="dot" w:pos="9060"/>
        </w:tabs>
        <w:rPr>
          <w:del w:id="1660" w:author="m.kalaitzaki" w:date="2019-05-16T10:07:00Z"/>
          <w:rFonts w:asciiTheme="minorHAnsi" w:eastAsiaTheme="minorEastAsia" w:hAnsiTheme="minorHAnsi" w:cstheme="minorBidi"/>
          <w:noProof/>
          <w:szCs w:val="22"/>
          <w:lang w:val="de-DE"/>
        </w:rPr>
      </w:pPr>
      <w:del w:id="1661" w:author="m.kalaitzaki" w:date="2019-05-16T10:07:00Z">
        <w:r w:rsidRPr="00EA1A11" w:rsidDel="00EA1A11">
          <w:rPr>
            <w:noProof/>
          </w:rPr>
          <w:delText xml:space="preserve">Table 22: Attributes of </w:delText>
        </w:r>
        <w:r w:rsidRPr="00EA1A11" w:rsidDel="00EA1A11">
          <w:rPr>
            <w:rFonts w:ascii="Courier New" w:hAnsi="Courier New" w:cs="Courier New"/>
            <w:i/>
            <w:noProof/>
          </w:rPr>
          <w:delText>&lt;real/&gt;</w:delText>
        </w:r>
        <w:r w:rsidRPr="00EA1A11" w:rsidDel="00EA1A11">
          <w:rPr>
            <w:noProof/>
          </w:rPr>
          <w:delText xml:space="preserve"> element</w:delText>
        </w:r>
        <w:r w:rsidDel="00EA1A11">
          <w:rPr>
            <w:noProof/>
            <w:webHidden/>
          </w:rPr>
          <w:tab/>
          <w:delText>45</w:delText>
        </w:r>
      </w:del>
    </w:p>
    <w:p w14:paraId="3BF552CD" w14:textId="77777777" w:rsidR="00745DB6" w:rsidDel="00EA1A11" w:rsidRDefault="00745DB6">
      <w:pPr>
        <w:pStyle w:val="TableofFigures"/>
        <w:tabs>
          <w:tab w:val="right" w:leader="dot" w:pos="9060"/>
        </w:tabs>
        <w:rPr>
          <w:del w:id="1662" w:author="m.kalaitzaki" w:date="2019-05-16T10:07:00Z"/>
          <w:rFonts w:asciiTheme="minorHAnsi" w:eastAsiaTheme="minorEastAsia" w:hAnsiTheme="minorHAnsi" w:cstheme="minorBidi"/>
          <w:noProof/>
          <w:szCs w:val="22"/>
          <w:lang w:val="de-DE"/>
        </w:rPr>
      </w:pPr>
      <w:del w:id="1663" w:author="m.kalaitzaki" w:date="2019-05-16T10:07:00Z">
        <w:r w:rsidRPr="00EA1A11" w:rsidDel="00EA1A11">
          <w:rPr>
            <w:noProof/>
          </w:rPr>
          <w:delText xml:space="preserve">Table 23: Attributes of </w:delText>
        </w:r>
        <w:r w:rsidRPr="00EA1A11" w:rsidDel="00EA1A11">
          <w:rPr>
            <w:rFonts w:ascii="Courier New" w:hAnsi="Courier New" w:cs="Courier New"/>
            <w:i/>
            <w:noProof/>
          </w:rPr>
          <w:delText>&lt;integer/&gt;</w:delText>
        </w:r>
        <w:r w:rsidRPr="00EA1A11" w:rsidDel="00EA1A11">
          <w:rPr>
            <w:noProof/>
          </w:rPr>
          <w:delText xml:space="preserve"> element</w:delText>
        </w:r>
        <w:r w:rsidDel="00EA1A11">
          <w:rPr>
            <w:noProof/>
            <w:webHidden/>
          </w:rPr>
          <w:tab/>
          <w:delText>45</w:delText>
        </w:r>
      </w:del>
    </w:p>
    <w:p w14:paraId="4D76623B" w14:textId="77777777" w:rsidR="00745DB6" w:rsidDel="00EA1A11" w:rsidRDefault="00745DB6">
      <w:pPr>
        <w:pStyle w:val="TableofFigures"/>
        <w:tabs>
          <w:tab w:val="right" w:leader="dot" w:pos="9060"/>
        </w:tabs>
        <w:rPr>
          <w:del w:id="1664" w:author="m.kalaitzaki" w:date="2019-05-16T10:07:00Z"/>
          <w:rFonts w:asciiTheme="minorHAnsi" w:eastAsiaTheme="minorEastAsia" w:hAnsiTheme="minorHAnsi" w:cstheme="minorBidi"/>
          <w:noProof/>
          <w:szCs w:val="22"/>
          <w:lang w:val="de-DE"/>
        </w:rPr>
      </w:pPr>
      <w:del w:id="1665" w:author="m.kalaitzaki" w:date="2019-05-16T10:07:00Z">
        <w:r w:rsidRPr="00EA1A11" w:rsidDel="00EA1A11">
          <w:rPr>
            <w:noProof/>
          </w:rPr>
          <w:delText xml:space="preserve">Table 24: Attributes of </w:delText>
        </w:r>
        <w:r w:rsidRPr="00EA1A11" w:rsidDel="00EA1A11">
          <w:rPr>
            <w:rFonts w:ascii="Courier New" w:hAnsi="Courier New" w:cs="Courier New"/>
            <w:i/>
            <w:noProof/>
          </w:rPr>
          <w:delText>&lt;string_list/&gt;</w:delText>
        </w:r>
        <w:r w:rsidRPr="00EA1A11" w:rsidDel="00EA1A11">
          <w:rPr>
            <w:noProof/>
          </w:rPr>
          <w:delText xml:space="preserve"> element</w:delText>
        </w:r>
        <w:r w:rsidDel="00EA1A11">
          <w:rPr>
            <w:noProof/>
            <w:webHidden/>
          </w:rPr>
          <w:tab/>
          <w:delText>45</w:delText>
        </w:r>
      </w:del>
    </w:p>
    <w:p w14:paraId="51A35084" w14:textId="77777777" w:rsidR="00745DB6" w:rsidDel="00EA1A11" w:rsidRDefault="00745DB6">
      <w:pPr>
        <w:pStyle w:val="TableofFigures"/>
        <w:tabs>
          <w:tab w:val="right" w:leader="dot" w:pos="9060"/>
        </w:tabs>
        <w:rPr>
          <w:del w:id="1666" w:author="m.kalaitzaki" w:date="2019-05-16T10:07:00Z"/>
          <w:rFonts w:asciiTheme="minorHAnsi" w:eastAsiaTheme="minorEastAsia" w:hAnsiTheme="minorHAnsi" w:cstheme="minorBidi"/>
          <w:noProof/>
          <w:szCs w:val="22"/>
          <w:lang w:val="de-DE"/>
        </w:rPr>
      </w:pPr>
      <w:del w:id="1667" w:author="m.kalaitzaki" w:date="2019-05-16T10:07:00Z">
        <w:r w:rsidRPr="00EA1A11" w:rsidDel="00EA1A11">
          <w:rPr>
            <w:noProof/>
          </w:rPr>
          <w:delText xml:space="preserve">Table 25: Attributes of </w:delText>
        </w:r>
        <w:r w:rsidRPr="00EA1A11" w:rsidDel="00EA1A11">
          <w:rPr>
            <w:rFonts w:ascii="Courier New" w:hAnsi="Courier New" w:cs="Courier New"/>
            <w:i/>
            <w:noProof/>
          </w:rPr>
          <w:delText>&lt;value/&gt;</w:delText>
        </w:r>
        <w:r w:rsidRPr="00EA1A11" w:rsidDel="00EA1A11">
          <w:rPr>
            <w:noProof/>
          </w:rPr>
          <w:delText xml:space="preserve"> element inside &lt;</w:delText>
        </w:r>
        <w:r w:rsidRPr="00EA1A11" w:rsidDel="00EA1A11">
          <w:rPr>
            <w:rFonts w:ascii="Courier New" w:hAnsi="Courier New" w:cs="Courier New"/>
            <w:i/>
            <w:noProof/>
          </w:rPr>
          <w:delText>string_list</w:delText>
        </w:r>
        <w:r w:rsidRPr="00EA1A11" w:rsidDel="00EA1A11">
          <w:rPr>
            <w:noProof/>
          </w:rPr>
          <w:delText>/&gt;</w:delText>
        </w:r>
        <w:r w:rsidDel="00EA1A11">
          <w:rPr>
            <w:noProof/>
            <w:webHidden/>
          </w:rPr>
          <w:tab/>
          <w:delText>46</w:delText>
        </w:r>
      </w:del>
    </w:p>
    <w:p w14:paraId="0154C50E" w14:textId="77777777" w:rsidR="00745DB6" w:rsidDel="00EA1A11" w:rsidRDefault="00745DB6">
      <w:pPr>
        <w:pStyle w:val="TableofFigures"/>
        <w:tabs>
          <w:tab w:val="right" w:leader="dot" w:pos="9060"/>
        </w:tabs>
        <w:rPr>
          <w:del w:id="1668" w:author="m.kalaitzaki" w:date="2019-05-16T10:07:00Z"/>
          <w:rFonts w:asciiTheme="minorHAnsi" w:eastAsiaTheme="minorEastAsia" w:hAnsiTheme="minorHAnsi" w:cstheme="minorBidi"/>
          <w:noProof/>
          <w:szCs w:val="22"/>
          <w:lang w:val="de-DE"/>
        </w:rPr>
      </w:pPr>
      <w:del w:id="1669" w:author="m.kalaitzaki" w:date="2019-05-16T10:07:00Z">
        <w:r w:rsidRPr="00EA1A11" w:rsidDel="00EA1A11">
          <w:rPr>
            <w:noProof/>
          </w:rPr>
          <w:delText xml:space="preserve">Table 26: Attributes of </w:delText>
        </w:r>
        <w:r w:rsidRPr="00EA1A11" w:rsidDel="00EA1A11">
          <w:rPr>
            <w:rFonts w:ascii="Courier New" w:hAnsi="Courier New" w:cs="Courier New"/>
            <w:i/>
            <w:noProof/>
          </w:rPr>
          <w:delText>&lt;real_list/&gt;</w:delText>
        </w:r>
        <w:r w:rsidRPr="00EA1A11" w:rsidDel="00EA1A11">
          <w:rPr>
            <w:noProof/>
          </w:rPr>
          <w:delText xml:space="preserve"> element</w:delText>
        </w:r>
        <w:r w:rsidDel="00EA1A11">
          <w:rPr>
            <w:noProof/>
            <w:webHidden/>
          </w:rPr>
          <w:tab/>
          <w:delText>46</w:delText>
        </w:r>
      </w:del>
    </w:p>
    <w:p w14:paraId="2C18492F" w14:textId="77777777" w:rsidR="00745DB6" w:rsidDel="00EA1A11" w:rsidRDefault="00745DB6">
      <w:pPr>
        <w:pStyle w:val="TableofFigures"/>
        <w:tabs>
          <w:tab w:val="right" w:leader="dot" w:pos="9060"/>
        </w:tabs>
        <w:rPr>
          <w:del w:id="1670" w:author="m.kalaitzaki" w:date="2019-05-16T10:07:00Z"/>
          <w:rFonts w:asciiTheme="minorHAnsi" w:eastAsiaTheme="minorEastAsia" w:hAnsiTheme="minorHAnsi" w:cstheme="minorBidi"/>
          <w:noProof/>
          <w:szCs w:val="22"/>
          <w:lang w:val="de-DE"/>
        </w:rPr>
      </w:pPr>
      <w:del w:id="1671" w:author="m.kalaitzaki" w:date="2019-05-16T10:07:00Z">
        <w:r w:rsidRPr="00EA1A11" w:rsidDel="00EA1A11">
          <w:rPr>
            <w:noProof/>
          </w:rPr>
          <w:delText xml:space="preserve">Table 27: Attributes of </w:delText>
        </w:r>
        <w:r w:rsidRPr="00EA1A11" w:rsidDel="00EA1A11">
          <w:rPr>
            <w:rFonts w:ascii="Courier New" w:hAnsi="Courier New" w:cs="Courier New"/>
            <w:i/>
            <w:noProof/>
          </w:rPr>
          <w:delText>&lt;value&gt;</w:delText>
        </w:r>
        <w:r w:rsidRPr="00EA1A11" w:rsidDel="00EA1A11">
          <w:rPr>
            <w:noProof/>
          </w:rPr>
          <w:delText xml:space="preserve"> element inside &lt;</w:delText>
        </w:r>
        <w:r w:rsidRPr="00EA1A11" w:rsidDel="00EA1A11">
          <w:rPr>
            <w:rFonts w:ascii="Courier New" w:hAnsi="Courier New" w:cs="Courier New"/>
            <w:i/>
            <w:noProof/>
          </w:rPr>
          <w:delText>real_list</w:delText>
        </w:r>
        <w:r w:rsidRPr="00EA1A11" w:rsidDel="00EA1A11">
          <w:rPr>
            <w:noProof/>
          </w:rPr>
          <w:delText>/&gt;</w:delText>
        </w:r>
        <w:r w:rsidDel="00EA1A11">
          <w:rPr>
            <w:noProof/>
            <w:webHidden/>
          </w:rPr>
          <w:tab/>
          <w:delText>46</w:delText>
        </w:r>
      </w:del>
    </w:p>
    <w:p w14:paraId="3ABC522A" w14:textId="77777777" w:rsidR="00745DB6" w:rsidDel="00EA1A11" w:rsidRDefault="00745DB6">
      <w:pPr>
        <w:pStyle w:val="TableofFigures"/>
        <w:tabs>
          <w:tab w:val="right" w:leader="dot" w:pos="9060"/>
        </w:tabs>
        <w:rPr>
          <w:del w:id="1672" w:author="m.kalaitzaki" w:date="2019-05-16T10:07:00Z"/>
          <w:rFonts w:asciiTheme="minorHAnsi" w:eastAsiaTheme="minorEastAsia" w:hAnsiTheme="minorHAnsi" w:cstheme="minorBidi"/>
          <w:noProof/>
          <w:szCs w:val="22"/>
          <w:lang w:val="de-DE"/>
        </w:rPr>
      </w:pPr>
      <w:del w:id="1673" w:author="m.kalaitzaki" w:date="2019-05-16T10:07:00Z">
        <w:r w:rsidRPr="00EA1A11" w:rsidDel="00EA1A11">
          <w:rPr>
            <w:noProof/>
          </w:rPr>
          <w:delText xml:space="preserve">Table 28: Attributes of </w:delText>
        </w:r>
        <w:r w:rsidRPr="00EA1A11" w:rsidDel="00EA1A11">
          <w:rPr>
            <w:rFonts w:ascii="Courier New" w:hAnsi="Courier New" w:cs="Courier New"/>
            <w:i/>
            <w:noProof/>
          </w:rPr>
          <w:delText>&lt;int_list/&gt;</w:delText>
        </w:r>
        <w:r w:rsidRPr="00EA1A11" w:rsidDel="00EA1A11">
          <w:rPr>
            <w:noProof/>
          </w:rPr>
          <w:delText xml:space="preserve"> element</w:delText>
        </w:r>
        <w:r w:rsidDel="00EA1A11">
          <w:rPr>
            <w:noProof/>
            <w:webHidden/>
          </w:rPr>
          <w:tab/>
          <w:delText>46</w:delText>
        </w:r>
      </w:del>
    </w:p>
    <w:p w14:paraId="65A8DC2D" w14:textId="77777777" w:rsidR="00745DB6" w:rsidDel="00EA1A11" w:rsidRDefault="00745DB6">
      <w:pPr>
        <w:pStyle w:val="TableofFigures"/>
        <w:tabs>
          <w:tab w:val="right" w:leader="dot" w:pos="9060"/>
        </w:tabs>
        <w:rPr>
          <w:del w:id="1674" w:author="m.kalaitzaki" w:date="2019-05-16T10:07:00Z"/>
          <w:rFonts w:asciiTheme="minorHAnsi" w:eastAsiaTheme="minorEastAsia" w:hAnsiTheme="minorHAnsi" w:cstheme="minorBidi"/>
          <w:noProof/>
          <w:szCs w:val="22"/>
          <w:lang w:val="de-DE"/>
        </w:rPr>
      </w:pPr>
      <w:del w:id="1675" w:author="m.kalaitzaki" w:date="2019-05-16T10:07:00Z">
        <w:r w:rsidRPr="00EA1A11" w:rsidDel="00EA1A11">
          <w:rPr>
            <w:noProof/>
          </w:rPr>
          <w:delText xml:space="preserve">Table 29: Attributes of </w:delText>
        </w:r>
        <w:r w:rsidRPr="00EA1A11" w:rsidDel="00EA1A11">
          <w:rPr>
            <w:rFonts w:ascii="Courier New" w:hAnsi="Courier New" w:cs="Courier New"/>
            <w:i/>
            <w:noProof/>
          </w:rPr>
          <w:delText>&lt;value/&gt;</w:delText>
        </w:r>
        <w:r w:rsidRPr="00EA1A11" w:rsidDel="00EA1A11">
          <w:rPr>
            <w:noProof/>
          </w:rPr>
          <w:delText xml:space="preserve"> element inside &lt;</w:delText>
        </w:r>
        <w:r w:rsidRPr="00EA1A11" w:rsidDel="00EA1A11">
          <w:rPr>
            <w:rFonts w:ascii="Courier New" w:hAnsi="Courier New" w:cs="Courier New"/>
            <w:i/>
            <w:noProof/>
          </w:rPr>
          <w:delText>real_list/</w:delText>
        </w:r>
        <w:r w:rsidRPr="00EA1A11" w:rsidDel="00EA1A11">
          <w:rPr>
            <w:noProof/>
          </w:rPr>
          <w:delText>&gt;</w:delText>
        </w:r>
        <w:r w:rsidDel="00EA1A11">
          <w:rPr>
            <w:noProof/>
            <w:webHidden/>
          </w:rPr>
          <w:tab/>
          <w:delText>46</w:delText>
        </w:r>
      </w:del>
    </w:p>
    <w:p w14:paraId="1A139473" w14:textId="77777777" w:rsidR="00745DB6" w:rsidDel="00EA1A11" w:rsidRDefault="00745DB6">
      <w:pPr>
        <w:pStyle w:val="TableofFigures"/>
        <w:tabs>
          <w:tab w:val="right" w:leader="dot" w:pos="9060"/>
        </w:tabs>
        <w:rPr>
          <w:del w:id="1676" w:author="m.kalaitzaki" w:date="2019-05-16T10:07:00Z"/>
          <w:rFonts w:asciiTheme="minorHAnsi" w:eastAsiaTheme="minorEastAsia" w:hAnsiTheme="minorHAnsi" w:cstheme="minorBidi"/>
          <w:noProof/>
          <w:szCs w:val="22"/>
          <w:lang w:val="de-DE"/>
        </w:rPr>
      </w:pPr>
      <w:del w:id="1677" w:author="m.kalaitzaki" w:date="2019-05-16T10:07:00Z">
        <w:r w:rsidRPr="00EA1A11" w:rsidDel="00EA1A11">
          <w:rPr>
            <w:noProof/>
          </w:rPr>
          <w:delText xml:space="preserve">Table 30: Attributes of element </w:delText>
        </w:r>
        <w:r w:rsidRPr="00EA1A11" w:rsidDel="00EA1A11">
          <w:rPr>
            <w:rFonts w:ascii="Courier New" w:hAnsi="Courier New" w:cs="Courier New"/>
            <w:i/>
            <w:noProof/>
          </w:rPr>
          <w:delText>&lt;connection_0d/&gt;</w:delText>
        </w:r>
        <w:r w:rsidDel="00EA1A11">
          <w:rPr>
            <w:noProof/>
            <w:webHidden/>
          </w:rPr>
          <w:tab/>
          <w:delText>50</w:delText>
        </w:r>
      </w:del>
    </w:p>
    <w:p w14:paraId="7C32BB0B" w14:textId="77777777" w:rsidR="00745DB6" w:rsidDel="00EA1A11" w:rsidRDefault="00745DB6">
      <w:pPr>
        <w:pStyle w:val="TableofFigures"/>
        <w:tabs>
          <w:tab w:val="right" w:leader="dot" w:pos="9060"/>
        </w:tabs>
        <w:rPr>
          <w:del w:id="1678" w:author="m.kalaitzaki" w:date="2019-05-16T10:07:00Z"/>
          <w:rFonts w:asciiTheme="minorHAnsi" w:eastAsiaTheme="minorEastAsia" w:hAnsiTheme="minorHAnsi" w:cstheme="minorBidi"/>
          <w:noProof/>
          <w:szCs w:val="22"/>
          <w:lang w:val="de-DE"/>
        </w:rPr>
      </w:pPr>
      <w:del w:id="1679" w:author="m.kalaitzaki" w:date="2019-05-16T10:07:00Z">
        <w:r w:rsidRPr="00EA1A11" w:rsidDel="00EA1A11">
          <w:rPr>
            <w:noProof/>
          </w:rPr>
          <w:delText xml:space="preserve">Table 31: Text values of element </w:delText>
        </w:r>
        <w:r w:rsidRPr="00EA1A11" w:rsidDel="00EA1A11">
          <w:rPr>
            <w:rFonts w:ascii="Courier New" w:hAnsi="Courier New" w:cs="Courier New"/>
            <w:noProof/>
          </w:rPr>
          <w:delText>&lt;loc&gt;</w:delText>
        </w:r>
        <w:r w:rsidDel="00EA1A11">
          <w:rPr>
            <w:noProof/>
            <w:webHidden/>
          </w:rPr>
          <w:tab/>
          <w:delText>51</w:delText>
        </w:r>
      </w:del>
    </w:p>
    <w:p w14:paraId="413E88D6" w14:textId="77777777" w:rsidR="00745DB6" w:rsidDel="00EA1A11" w:rsidRDefault="00745DB6">
      <w:pPr>
        <w:pStyle w:val="TableofFigures"/>
        <w:tabs>
          <w:tab w:val="right" w:leader="dot" w:pos="9060"/>
        </w:tabs>
        <w:rPr>
          <w:del w:id="1680" w:author="m.kalaitzaki" w:date="2019-05-16T10:07:00Z"/>
          <w:rFonts w:asciiTheme="minorHAnsi" w:eastAsiaTheme="minorEastAsia" w:hAnsiTheme="minorHAnsi" w:cstheme="minorBidi"/>
          <w:noProof/>
          <w:szCs w:val="22"/>
          <w:lang w:val="de-DE"/>
        </w:rPr>
      </w:pPr>
      <w:del w:id="1681" w:author="m.kalaitzaki" w:date="2019-05-16T10:07:00Z">
        <w:r w:rsidRPr="00EA1A11" w:rsidDel="00EA1A11">
          <w:rPr>
            <w:noProof/>
          </w:rPr>
          <w:delText xml:space="preserve">Table 32: Attributes of elements </w:delText>
        </w:r>
        <w:r w:rsidRPr="00EA1A11" w:rsidDel="00EA1A11">
          <w:rPr>
            <w:rFonts w:ascii="Courier New" w:hAnsi="Courier New" w:cs="Courier New"/>
            <w:i/>
            <w:noProof/>
            <w:highlight w:val="white"/>
          </w:rPr>
          <w:delText>&lt;normal_direction</w:delText>
        </w:r>
        <w:r w:rsidRPr="00EA1A11" w:rsidDel="00EA1A11">
          <w:rPr>
            <w:rFonts w:ascii="Courier New" w:hAnsi="Courier New" w:cs="Courier New"/>
            <w:i/>
            <w:noProof/>
          </w:rPr>
          <w:delText>/&gt;</w:delText>
        </w:r>
        <w:r w:rsidRPr="00EA1A11" w:rsidDel="00EA1A11">
          <w:rPr>
            <w:noProof/>
          </w:rPr>
          <w:delText xml:space="preserve"> &amp; </w:delText>
        </w:r>
        <w:r w:rsidRPr="00EA1A11" w:rsidDel="00EA1A11">
          <w:rPr>
            <w:rFonts w:ascii="Courier New" w:hAnsi="Courier New" w:cs="Courier New"/>
            <w:i/>
            <w:noProof/>
            <w:highlight w:val="white"/>
          </w:rPr>
          <w:delText>&lt;tangential_direction</w:delText>
        </w:r>
        <w:r w:rsidRPr="00EA1A11" w:rsidDel="00EA1A11">
          <w:rPr>
            <w:rFonts w:ascii="Courier New" w:hAnsi="Courier New" w:cs="Courier New"/>
            <w:i/>
            <w:noProof/>
          </w:rPr>
          <w:delText>/&gt;</w:delText>
        </w:r>
        <w:r w:rsidDel="00EA1A11">
          <w:rPr>
            <w:noProof/>
            <w:webHidden/>
          </w:rPr>
          <w:tab/>
          <w:delText>51</w:delText>
        </w:r>
      </w:del>
    </w:p>
    <w:p w14:paraId="17144CB1" w14:textId="77777777" w:rsidR="00745DB6" w:rsidDel="00EA1A11" w:rsidRDefault="00745DB6">
      <w:pPr>
        <w:pStyle w:val="TableofFigures"/>
        <w:tabs>
          <w:tab w:val="right" w:leader="dot" w:pos="9060"/>
        </w:tabs>
        <w:rPr>
          <w:del w:id="1682" w:author="m.kalaitzaki" w:date="2019-05-16T10:07:00Z"/>
          <w:rFonts w:asciiTheme="minorHAnsi" w:eastAsiaTheme="minorEastAsia" w:hAnsiTheme="minorHAnsi" w:cstheme="minorBidi"/>
          <w:noProof/>
          <w:szCs w:val="22"/>
          <w:lang w:val="de-DE"/>
        </w:rPr>
      </w:pPr>
      <w:del w:id="1683" w:author="m.kalaitzaki" w:date="2019-05-16T10:07:00Z">
        <w:r w:rsidRPr="00EA1A11" w:rsidDel="00EA1A11">
          <w:rPr>
            <w:noProof/>
          </w:rPr>
          <w:delText xml:space="preserve">Table 33: Nested elements of element </w:delText>
        </w:r>
        <w:r w:rsidRPr="00EA1A11" w:rsidDel="00EA1A11">
          <w:rPr>
            <w:rFonts w:ascii="Courier New" w:hAnsi="Courier New" w:cs="Courier New"/>
            <w:i/>
            <w:noProof/>
          </w:rPr>
          <w:delText>&lt;connection_0d/&gt;</w:delText>
        </w:r>
        <w:r w:rsidDel="00EA1A11">
          <w:rPr>
            <w:noProof/>
            <w:webHidden/>
          </w:rPr>
          <w:tab/>
          <w:delText>52</w:delText>
        </w:r>
      </w:del>
    </w:p>
    <w:p w14:paraId="00CED8B4" w14:textId="77777777" w:rsidR="00745DB6" w:rsidDel="00EA1A11" w:rsidRDefault="00745DB6">
      <w:pPr>
        <w:pStyle w:val="TableofFigures"/>
        <w:tabs>
          <w:tab w:val="right" w:leader="dot" w:pos="9060"/>
        </w:tabs>
        <w:rPr>
          <w:del w:id="1684" w:author="m.kalaitzaki" w:date="2019-05-16T10:07:00Z"/>
          <w:rFonts w:asciiTheme="minorHAnsi" w:eastAsiaTheme="minorEastAsia" w:hAnsiTheme="minorHAnsi" w:cstheme="minorBidi"/>
          <w:noProof/>
          <w:szCs w:val="22"/>
          <w:lang w:val="de-DE"/>
        </w:rPr>
      </w:pPr>
      <w:del w:id="1685" w:author="m.kalaitzaki" w:date="2019-05-16T10:07:00Z">
        <w:r w:rsidRPr="00EA1A11" w:rsidDel="00EA1A11">
          <w:rPr>
            <w:noProof/>
          </w:rPr>
          <w:delText>Table 34: Nested elements of</w:delText>
        </w:r>
        <w:r w:rsidRPr="00EA1A11" w:rsidDel="00EA1A11">
          <w:rPr>
            <w:rFonts w:ascii="Courier New" w:hAnsi="Courier New" w:cs="Courier New"/>
            <w:i/>
            <w:noProof/>
          </w:rPr>
          <w:delText xml:space="preserve"> &lt;connection_0d/&gt;</w:delText>
        </w:r>
        <w:r w:rsidRPr="00EA1A11" w:rsidDel="00EA1A11">
          <w:rPr>
            <w:rFonts w:cstheme="minorHAnsi"/>
            <w:noProof/>
          </w:rPr>
          <w:delText xml:space="preserve"> for </w:delText>
        </w:r>
        <w:r w:rsidRPr="00EA1A11" w:rsidDel="00EA1A11">
          <w:rPr>
            <w:rFonts w:ascii="Courier New" w:hAnsi="Courier New" w:cs="Courier New"/>
            <w:i/>
            <w:noProof/>
          </w:rPr>
          <w:delText>&lt;spotweld/&gt;</w:delText>
        </w:r>
        <w:r w:rsidDel="00EA1A11">
          <w:rPr>
            <w:noProof/>
            <w:webHidden/>
          </w:rPr>
          <w:tab/>
          <w:delText>52</w:delText>
        </w:r>
      </w:del>
    </w:p>
    <w:p w14:paraId="1A5C1FEC" w14:textId="77777777" w:rsidR="00745DB6" w:rsidDel="00EA1A11" w:rsidRDefault="00745DB6">
      <w:pPr>
        <w:pStyle w:val="TableofFigures"/>
        <w:tabs>
          <w:tab w:val="right" w:leader="dot" w:pos="9060"/>
        </w:tabs>
        <w:rPr>
          <w:del w:id="1686" w:author="m.kalaitzaki" w:date="2019-05-16T10:07:00Z"/>
          <w:rFonts w:asciiTheme="minorHAnsi" w:eastAsiaTheme="minorEastAsia" w:hAnsiTheme="minorHAnsi" w:cstheme="minorBidi"/>
          <w:noProof/>
          <w:szCs w:val="22"/>
          <w:lang w:val="de-DE"/>
        </w:rPr>
      </w:pPr>
      <w:del w:id="1687" w:author="m.kalaitzaki" w:date="2019-05-16T10:07:00Z">
        <w:r w:rsidRPr="00EA1A11" w:rsidDel="00EA1A11">
          <w:rPr>
            <w:noProof/>
          </w:rPr>
          <w:delText>Table 35: Attributes of element</w:delText>
        </w:r>
        <w:r w:rsidRPr="00EA1A11" w:rsidDel="00EA1A11">
          <w:rPr>
            <w:rFonts w:ascii="Courier New" w:hAnsi="Courier New" w:cs="Courier New"/>
            <w:i/>
            <w:noProof/>
          </w:rPr>
          <w:delText>&lt;spotweld/&gt;</w:delText>
        </w:r>
        <w:r w:rsidDel="00EA1A11">
          <w:rPr>
            <w:noProof/>
            <w:webHidden/>
          </w:rPr>
          <w:tab/>
          <w:delText>53</w:delText>
        </w:r>
      </w:del>
    </w:p>
    <w:p w14:paraId="5B4172DB" w14:textId="77777777" w:rsidR="00745DB6" w:rsidDel="00EA1A11" w:rsidRDefault="00745DB6">
      <w:pPr>
        <w:pStyle w:val="TableofFigures"/>
        <w:tabs>
          <w:tab w:val="right" w:leader="dot" w:pos="9060"/>
        </w:tabs>
        <w:rPr>
          <w:del w:id="1688" w:author="m.kalaitzaki" w:date="2019-05-16T10:07:00Z"/>
          <w:rFonts w:asciiTheme="minorHAnsi" w:eastAsiaTheme="minorEastAsia" w:hAnsiTheme="minorHAnsi" w:cstheme="minorBidi"/>
          <w:noProof/>
          <w:szCs w:val="22"/>
          <w:lang w:val="de-DE"/>
        </w:rPr>
      </w:pPr>
      <w:del w:id="1689" w:author="m.kalaitzaki" w:date="2019-05-16T10:07:00Z">
        <w:r w:rsidRPr="00EA1A11" w:rsidDel="00EA1A11">
          <w:rPr>
            <w:noProof/>
          </w:rPr>
          <w:delText>Table 36: Nested elements of</w:delText>
        </w:r>
        <w:r w:rsidRPr="00EA1A11" w:rsidDel="00EA1A11">
          <w:rPr>
            <w:rFonts w:ascii="Courier New" w:hAnsi="Courier New" w:cs="Courier New"/>
            <w:i/>
            <w:noProof/>
          </w:rPr>
          <w:delText xml:space="preserve"> &lt;connection_0d/&gt;</w:delText>
        </w:r>
        <w:r w:rsidRPr="00EA1A11" w:rsidDel="00EA1A11">
          <w:rPr>
            <w:rFonts w:cstheme="minorHAnsi"/>
            <w:noProof/>
          </w:rPr>
          <w:delText xml:space="preserve"> for </w:delText>
        </w:r>
        <w:r w:rsidRPr="00EA1A11" w:rsidDel="00EA1A11">
          <w:rPr>
            <w:rFonts w:ascii="Courier New" w:hAnsi="Courier New" w:cs="Courier New"/>
            <w:i/>
            <w:noProof/>
          </w:rPr>
          <w:delText>&lt;robscan/&gt;</w:delText>
        </w:r>
        <w:r w:rsidDel="00EA1A11">
          <w:rPr>
            <w:noProof/>
            <w:webHidden/>
          </w:rPr>
          <w:tab/>
          <w:delText>54</w:delText>
        </w:r>
      </w:del>
    </w:p>
    <w:p w14:paraId="78E023E5" w14:textId="77777777" w:rsidR="00745DB6" w:rsidDel="00EA1A11" w:rsidRDefault="00745DB6">
      <w:pPr>
        <w:pStyle w:val="TableofFigures"/>
        <w:tabs>
          <w:tab w:val="right" w:leader="dot" w:pos="9060"/>
        </w:tabs>
        <w:rPr>
          <w:del w:id="1690" w:author="m.kalaitzaki" w:date="2019-05-16T10:07:00Z"/>
          <w:rFonts w:asciiTheme="minorHAnsi" w:eastAsiaTheme="minorEastAsia" w:hAnsiTheme="minorHAnsi" w:cstheme="minorBidi"/>
          <w:noProof/>
          <w:szCs w:val="22"/>
          <w:lang w:val="de-DE"/>
        </w:rPr>
      </w:pPr>
      <w:del w:id="1691" w:author="m.kalaitzaki" w:date="2019-05-16T10:07:00Z">
        <w:r w:rsidRPr="00EA1A11" w:rsidDel="00EA1A11">
          <w:rPr>
            <w:noProof/>
          </w:rPr>
          <w:lastRenderedPageBreak/>
          <w:delText xml:space="preserve">Table 37: Attributes of element </w:delText>
        </w:r>
        <w:r w:rsidRPr="00EA1A11" w:rsidDel="00EA1A11">
          <w:rPr>
            <w:rFonts w:ascii="Courier New" w:hAnsi="Courier New" w:cs="Courier New"/>
            <w:i/>
            <w:noProof/>
          </w:rPr>
          <w:delText>&lt;robscan/&gt;</w:delText>
        </w:r>
        <w:r w:rsidDel="00EA1A11">
          <w:rPr>
            <w:noProof/>
            <w:webHidden/>
          </w:rPr>
          <w:tab/>
          <w:delText>55</w:delText>
        </w:r>
      </w:del>
    </w:p>
    <w:p w14:paraId="49CDF2BD" w14:textId="77777777" w:rsidR="00745DB6" w:rsidDel="00EA1A11" w:rsidRDefault="00745DB6">
      <w:pPr>
        <w:pStyle w:val="TableofFigures"/>
        <w:tabs>
          <w:tab w:val="right" w:leader="dot" w:pos="9060"/>
        </w:tabs>
        <w:rPr>
          <w:del w:id="1692" w:author="m.kalaitzaki" w:date="2019-05-16T10:07:00Z"/>
          <w:rFonts w:asciiTheme="minorHAnsi" w:eastAsiaTheme="minorEastAsia" w:hAnsiTheme="minorHAnsi" w:cstheme="minorBidi"/>
          <w:noProof/>
          <w:szCs w:val="22"/>
          <w:lang w:val="de-DE"/>
        </w:rPr>
      </w:pPr>
      <w:del w:id="1693" w:author="m.kalaitzaki" w:date="2019-05-16T10:07:00Z">
        <w:r w:rsidRPr="00EA1A11" w:rsidDel="00EA1A11">
          <w:rPr>
            <w:noProof/>
          </w:rPr>
          <w:delText xml:space="preserve">Table 38: Nested elements of element </w:delText>
        </w:r>
        <w:r w:rsidRPr="00EA1A11" w:rsidDel="00EA1A11">
          <w:rPr>
            <w:rFonts w:ascii="Courier New" w:hAnsi="Courier New" w:cs="Courier New"/>
            <w:i/>
            <w:noProof/>
          </w:rPr>
          <w:delText>&lt;robscan/&gt;</w:delText>
        </w:r>
        <w:r w:rsidDel="00EA1A11">
          <w:rPr>
            <w:noProof/>
            <w:webHidden/>
          </w:rPr>
          <w:tab/>
          <w:delText>55</w:delText>
        </w:r>
      </w:del>
    </w:p>
    <w:p w14:paraId="7CE621E3" w14:textId="77777777" w:rsidR="00745DB6" w:rsidDel="00EA1A11" w:rsidRDefault="00745DB6">
      <w:pPr>
        <w:pStyle w:val="TableofFigures"/>
        <w:tabs>
          <w:tab w:val="right" w:leader="dot" w:pos="9060"/>
        </w:tabs>
        <w:rPr>
          <w:del w:id="1694" w:author="m.kalaitzaki" w:date="2019-05-16T10:07:00Z"/>
          <w:rFonts w:asciiTheme="minorHAnsi" w:eastAsiaTheme="minorEastAsia" w:hAnsiTheme="minorHAnsi" w:cstheme="minorBidi"/>
          <w:noProof/>
          <w:szCs w:val="22"/>
          <w:lang w:val="de-DE"/>
        </w:rPr>
      </w:pPr>
      <w:del w:id="1695" w:author="m.kalaitzaki" w:date="2019-05-16T10:07:00Z">
        <w:r w:rsidRPr="00EA1A11" w:rsidDel="00EA1A11">
          <w:rPr>
            <w:noProof/>
          </w:rPr>
          <w:delText xml:space="preserve">Table 39: Nested elements of </w:delText>
        </w:r>
        <w:r w:rsidRPr="00EA1A11" w:rsidDel="00EA1A11">
          <w:rPr>
            <w:rFonts w:ascii="Courier New" w:hAnsi="Courier New" w:cs="Courier New"/>
            <w:i/>
            <w:noProof/>
          </w:rPr>
          <w:delText>&lt;connection_0d/&gt;</w:delText>
        </w:r>
        <w:r w:rsidRPr="00EA1A11" w:rsidDel="00EA1A11">
          <w:rPr>
            <w:rFonts w:cstheme="minorHAnsi"/>
            <w:noProof/>
          </w:rPr>
          <w:delText xml:space="preserve"> for </w:delText>
        </w:r>
        <w:r w:rsidRPr="00EA1A11" w:rsidDel="00EA1A11">
          <w:rPr>
            <w:rFonts w:ascii="Courier New" w:hAnsi="Courier New" w:cs="Courier New"/>
            <w:i/>
            <w:noProof/>
          </w:rPr>
          <w:delText>&lt;rivet/&gt;</w:delText>
        </w:r>
        <w:r w:rsidDel="00EA1A11">
          <w:rPr>
            <w:noProof/>
            <w:webHidden/>
          </w:rPr>
          <w:tab/>
          <w:delText>56</w:delText>
        </w:r>
      </w:del>
    </w:p>
    <w:p w14:paraId="23AEEA84" w14:textId="77777777" w:rsidR="00745DB6" w:rsidDel="00EA1A11" w:rsidRDefault="00745DB6">
      <w:pPr>
        <w:pStyle w:val="TableofFigures"/>
        <w:tabs>
          <w:tab w:val="right" w:leader="dot" w:pos="9060"/>
        </w:tabs>
        <w:rPr>
          <w:del w:id="1696" w:author="m.kalaitzaki" w:date="2019-05-16T10:07:00Z"/>
          <w:rFonts w:asciiTheme="minorHAnsi" w:eastAsiaTheme="minorEastAsia" w:hAnsiTheme="minorHAnsi" w:cstheme="minorBidi"/>
          <w:noProof/>
          <w:szCs w:val="22"/>
          <w:lang w:val="de-DE"/>
        </w:rPr>
      </w:pPr>
      <w:del w:id="1697" w:author="m.kalaitzaki" w:date="2019-05-16T10:07:00Z">
        <w:r w:rsidRPr="00EA1A11" w:rsidDel="00EA1A11">
          <w:rPr>
            <w:noProof/>
          </w:rPr>
          <w:delText xml:space="preserve">Table 40: Attributes of element </w:delText>
        </w:r>
        <w:r w:rsidRPr="00EA1A11" w:rsidDel="00EA1A11">
          <w:rPr>
            <w:rFonts w:ascii="Courier New" w:hAnsi="Courier New" w:cs="Courier New"/>
            <w:i/>
            <w:noProof/>
          </w:rPr>
          <w:delText>&lt;rivet/&gt;</w:delText>
        </w:r>
        <w:r w:rsidDel="00EA1A11">
          <w:rPr>
            <w:noProof/>
            <w:webHidden/>
          </w:rPr>
          <w:tab/>
          <w:delText>57</w:delText>
        </w:r>
      </w:del>
    </w:p>
    <w:p w14:paraId="086796E8" w14:textId="77777777" w:rsidR="00745DB6" w:rsidDel="00EA1A11" w:rsidRDefault="00745DB6">
      <w:pPr>
        <w:pStyle w:val="TableofFigures"/>
        <w:tabs>
          <w:tab w:val="right" w:leader="dot" w:pos="9060"/>
        </w:tabs>
        <w:rPr>
          <w:del w:id="1698" w:author="m.kalaitzaki" w:date="2019-05-16T10:07:00Z"/>
          <w:rFonts w:asciiTheme="minorHAnsi" w:eastAsiaTheme="minorEastAsia" w:hAnsiTheme="minorHAnsi" w:cstheme="minorBidi"/>
          <w:noProof/>
          <w:szCs w:val="22"/>
          <w:lang w:val="de-DE"/>
        </w:rPr>
      </w:pPr>
      <w:del w:id="1699" w:author="m.kalaitzaki" w:date="2019-05-16T10:07:00Z">
        <w:r w:rsidRPr="00EA1A11" w:rsidDel="00EA1A11">
          <w:rPr>
            <w:noProof/>
          </w:rPr>
          <w:delText xml:space="preserve">Table 41: Nested elements of element </w:delText>
        </w:r>
        <w:r w:rsidRPr="00EA1A11" w:rsidDel="00EA1A11">
          <w:rPr>
            <w:rFonts w:ascii="Courier New" w:hAnsi="Courier New" w:cs="Courier New"/>
            <w:i/>
            <w:noProof/>
          </w:rPr>
          <w:delText>&lt;rivet/&gt;</w:delText>
        </w:r>
        <w:r w:rsidDel="00EA1A11">
          <w:rPr>
            <w:noProof/>
            <w:webHidden/>
          </w:rPr>
          <w:tab/>
          <w:delText>57</w:delText>
        </w:r>
      </w:del>
    </w:p>
    <w:p w14:paraId="09150AAA" w14:textId="77777777" w:rsidR="00745DB6" w:rsidDel="00EA1A11" w:rsidRDefault="00745DB6">
      <w:pPr>
        <w:pStyle w:val="TableofFigures"/>
        <w:tabs>
          <w:tab w:val="right" w:leader="dot" w:pos="9060"/>
        </w:tabs>
        <w:rPr>
          <w:del w:id="1700" w:author="m.kalaitzaki" w:date="2019-05-16T10:07:00Z"/>
          <w:rFonts w:asciiTheme="minorHAnsi" w:eastAsiaTheme="minorEastAsia" w:hAnsiTheme="minorHAnsi" w:cstheme="minorBidi"/>
          <w:noProof/>
          <w:szCs w:val="22"/>
          <w:lang w:val="de-DE"/>
        </w:rPr>
      </w:pPr>
      <w:del w:id="1701" w:author="m.kalaitzaki" w:date="2019-05-16T10:07:00Z">
        <w:r w:rsidRPr="00EA1A11" w:rsidDel="00EA1A11">
          <w:rPr>
            <w:noProof/>
          </w:rPr>
          <w:delText xml:space="preserve">Table 42: Attributes of element </w:delText>
        </w:r>
        <w:r w:rsidRPr="00EA1A11" w:rsidDel="00EA1A11">
          <w:rPr>
            <w:rFonts w:ascii="Courier New" w:hAnsi="Courier New" w:cs="Courier New"/>
            <w:i/>
            <w:noProof/>
          </w:rPr>
          <w:delText>&lt;blind/&gt;</w:delText>
        </w:r>
        <w:r w:rsidDel="00EA1A11">
          <w:rPr>
            <w:noProof/>
            <w:webHidden/>
          </w:rPr>
          <w:tab/>
          <w:delText>58</w:delText>
        </w:r>
      </w:del>
    </w:p>
    <w:p w14:paraId="0746E112" w14:textId="77777777" w:rsidR="00745DB6" w:rsidDel="00EA1A11" w:rsidRDefault="00745DB6">
      <w:pPr>
        <w:pStyle w:val="TableofFigures"/>
        <w:tabs>
          <w:tab w:val="right" w:leader="dot" w:pos="9060"/>
        </w:tabs>
        <w:rPr>
          <w:del w:id="1702" w:author="m.kalaitzaki" w:date="2019-05-16T10:07:00Z"/>
          <w:rFonts w:asciiTheme="minorHAnsi" w:eastAsiaTheme="minorEastAsia" w:hAnsiTheme="minorHAnsi" w:cstheme="minorBidi"/>
          <w:noProof/>
          <w:szCs w:val="22"/>
          <w:lang w:val="de-DE"/>
        </w:rPr>
      </w:pPr>
      <w:del w:id="1703" w:author="m.kalaitzaki" w:date="2019-05-16T10:07:00Z">
        <w:r w:rsidRPr="00EA1A11" w:rsidDel="00EA1A11">
          <w:rPr>
            <w:noProof/>
          </w:rPr>
          <w:delText xml:space="preserve">Table 43: Attributes of element </w:delText>
        </w:r>
        <w:r w:rsidRPr="00EA1A11" w:rsidDel="00EA1A11">
          <w:rPr>
            <w:rFonts w:ascii="Courier New" w:hAnsi="Courier New" w:cs="Courier New"/>
            <w:i/>
            <w:noProof/>
          </w:rPr>
          <w:delText>&lt;self_piercing/&gt;</w:delText>
        </w:r>
        <w:r w:rsidDel="00EA1A11">
          <w:rPr>
            <w:noProof/>
            <w:webHidden/>
          </w:rPr>
          <w:tab/>
          <w:delText>62</w:delText>
        </w:r>
      </w:del>
    </w:p>
    <w:p w14:paraId="453523B0" w14:textId="77777777" w:rsidR="00745DB6" w:rsidDel="00EA1A11" w:rsidRDefault="00745DB6">
      <w:pPr>
        <w:pStyle w:val="TableofFigures"/>
        <w:tabs>
          <w:tab w:val="right" w:leader="dot" w:pos="9060"/>
        </w:tabs>
        <w:rPr>
          <w:del w:id="1704" w:author="m.kalaitzaki" w:date="2019-05-16T10:07:00Z"/>
          <w:rFonts w:asciiTheme="minorHAnsi" w:eastAsiaTheme="minorEastAsia" w:hAnsiTheme="minorHAnsi" w:cstheme="minorBidi"/>
          <w:noProof/>
          <w:szCs w:val="22"/>
          <w:lang w:val="de-DE"/>
        </w:rPr>
      </w:pPr>
      <w:del w:id="1705" w:author="m.kalaitzaki" w:date="2019-05-16T10:07:00Z">
        <w:r w:rsidRPr="00EA1A11" w:rsidDel="00EA1A11">
          <w:rPr>
            <w:noProof/>
          </w:rPr>
          <w:delText>Table 44: Pictures of all Solid Rivets</w:delText>
        </w:r>
        <w:r w:rsidDel="00EA1A11">
          <w:rPr>
            <w:noProof/>
            <w:webHidden/>
          </w:rPr>
          <w:tab/>
          <w:delText>63</w:delText>
        </w:r>
      </w:del>
    </w:p>
    <w:p w14:paraId="22A700F7" w14:textId="77777777" w:rsidR="00745DB6" w:rsidDel="00EA1A11" w:rsidRDefault="00745DB6">
      <w:pPr>
        <w:pStyle w:val="TableofFigures"/>
        <w:tabs>
          <w:tab w:val="right" w:leader="dot" w:pos="9060"/>
        </w:tabs>
        <w:rPr>
          <w:del w:id="1706" w:author="m.kalaitzaki" w:date="2019-05-16T10:07:00Z"/>
          <w:rFonts w:asciiTheme="minorHAnsi" w:eastAsiaTheme="minorEastAsia" w:hAnsiTheme="minorHAnsi" w:cstheme="minorBidi"/>
          <w:noProof/>
          <w:szCs w:val="22"/>
          <w:lang w:val="de-DE"/>
        </w:rPr>
      </w:pPr>
      <w:del w:id="1707" w:author="m.kalaitzaki" w:date="2019-05-16T10:07:00Z">
        <w:r w:rsidRPr="00EA1A11" w:rsidDel="00EA1A11">
          <w:rPr>
            <w:noProof/>
          </w:rPr>
          <w:delText xml:space="preserve">Table 45: Attributes of element </w:delText>
        </w:r>
        <w:r w:rsidRPr="00EA1A11" w:rsidDel="00EA1A11">
          <w:rPr>
            <w:rFonts w:ascii="Courier New" w:hAnsi="Courier New" w:cs="Courier New"/>
            <w:i/>
            <w:noProof/>
          </w:rPr>
          <w:delText>&lt;solid/&gt;</w:delText>
        </w:r>
        <w:r w:rsidDel="00EA1A11">
          <w:rPr>
            <w:noProof/>
            <w:webHidden/>
          </w:rPr>
          <w:tab/>
          <w:delText>64</w:delText>
        </w:r>
      </w:del>
    </w:p>
    <w:p w14:paraId="7BDCB807" w14:textId="77777777" w:rsidR="00745DB6" w:rsidDel="00EA1A11" w:rsidRDefault="00745DB6">
      <w:pPr>
        <w:pStyle w:val="TableofFigures"/>
        <w:tabs>
          <w:tab w:val="right" w:leader="dot" w:pos="9060"/>
        </w:tabs>
        <w:rPr>
          <w:del w:id="1708" w:author="m.kalaitzaki" w:date="2019-05-16T10:07:00Z"/>
          <w:rFonts w:asciiTheme="minorHAnsi" w:eastAsiaTheme="minorEastAsia" w:hAnsiTheme="minorHAnsi" w:cstheme="minorBidi"/>
          <w:noProof/>
          <w:szCs w:val="22"/>
          <w:lang w:val="de-DE"/>
        </w:rPr>
      </w:pPr>
      <w:del w:id="1709" w:author="m.kalaitzaki" w:date="2019-05-16T10:07:00Z">
        <w:r w:rsidRPr="00EA1A11" w:rsidDel="00EA1A11">
          <w:rPr>
            <w:noProof/>
          </w:rPr>
          <w:delText xml:space="preserve">Table 46: Attributes of element </w:delText>
        </w:r>
        <w:r w:rsidRPr="00EA1A11" w:rsidDel="00EA1A11">
          <w:rPr>
            <w:rFonts w:ascii="Courier New" w:hAnsi="Courier New" w:cs="Courier New"/>
            <w:i/>
            <w:noProof/>
          </w:rPr>
          <w:delText>&lt;swop/&gt;</w:delText>
        </w:r>
        <w:r w:rsidDel="00EA1A11">
          <w:rPr>
            <w:noProof/>
            <w:webHidden/>
          </w:rPr>
          <w:tab/>
          <w:delText>66</w:delText>
        </w:r>
      </w:del>
    </w:p>
    <w:p w14:paraId="5D8CDC80" w14:textId="77777777" w:rsidR="00745DB6" w:rsidDel="00EA1A11" w:rsidRDefault="00745DB6">
      <w:pPr>
        <w:pStyle w:val="TableofFigures"/>
        <w:tabs>
          <w:tab w:val="right" w:leader="dot" w:pos="9060"/>
        </w:tabs>
        <w:rPr>
          <w:del w:id="1710" w:author="m.kalaitzaki" w:date="2019-05-16T10:07:00Z"/>
          <w:rFonts w:asciiTheme="minorHAnsi" w:eastAsiaTheme="minorEastAsia" w:hAnsiTheme="minorHAnsi" w:cstheme="minorBidi"/>
          <w:noProof/>
          <w:szCs w:val="22"/>
          <w:lang w:val="de-DE"/>
        </w:rPr>
      </w:pPr>
      <w:del w:id="1711" w:author="m.kalaitzaki" w:date="2019-05-16T10:07:00Z">
        <w:r w:rsidRPr="00EA1A11" w:rsidDel="00EA1A11">
          <w:rPr>
            <w:noProof/>
          </w:rPr>
          <w:delText xml:space="preserve">Table 47: Nested elements of element </w:delText>
        </w:r>
        <w:r w:rsidRPr="00EA1A11" w:rsidDel="00EA1A11">
          <w:rPr>
            <w:rFonts w:ascii="Courier New" w:hAnsi="Courier New" w:cs="Courier New"/>
            <w:i/>
            <w:noProof/>
          </w:rPr>
          <w:delText>&lt;contact_list&gt;</w:delText>
        </w:r>
        <w:r w:rsidDel="00EA1A11">
          <w:rPr>
            <w:noProof/>
            <w:webHidden/>
          </w:rPr>
          <w:tab/>
          <w:delText>69</w:delText>
        </w:r>
      </w:del>
    </w:p>
    <w:p w14:paraId="7FF4135B" w14:textId="77777777" w:rsidR="00745DB6" w:rsidDel="00EA1A11" w:rsidRDefault="00745DB6">
      <w:pPr>
        <w:pStyle w:val="TableofFigures"/>
        <w:tabs>
          <w:tab w:val="right" w:leader="dot" w:pos="9060"/>
        </w:tabs>
        <w:rPr>
          <w:del w:id="1712" w:author="m.kalaitzaki" w:date="2019-05-16T10:07:00Z"/>
          <w:rFonts w:asciiTheme="minorHAnsi" w:eastAsiaTheme="minorEastAsia" w:hAnsiTheme="minorHAnsi" w:cstheme="minorBidi"/>
          <w:noProof/>
          <w:szCs w:val="22"/>
          <w:lang w:val="de-DE"/>
        </w:rPr>
      </w:pPr>
      <w:del w:id="1713" w:author="m.kalaitzaki" w:date="2019-05-16T10:07:00Z">
        <w:r w:rsidRPr="00EA1A11" w:rsidDel="00EA1A11">
          <w:rPr>
            <w:noProof/>
          </w:rPr>
          <w:delText xml:space="preserve">Table 48: Attributes of element </w:delText>
        </w:r>
        <w:r w:rsidRPr="00EA1A11" w:rsidDel="00EA1A11">
          <w:rPr>
            <w:rFonts w:ascii="Courier New" w:hAnsi="Courier New" w:cs="Courier New"/>
            <w:i/>
            <w:noProof/>
          </w:rPr>
          <w:delText>&lt;contact/&gt;</w:delText>
        </w:r>
        <w:r w:rsidDel="00EA1A11">
          <w:rPr>
            <w:noProof/>
            <w:webHidden/>
          </w:rPr>
          <w:tab/>
          <w:delText>69</w:delText>
        </w:r>
      </w:del>
    </w:p>
    <w:p w14:paraId="519789BC" w14:textId="77777777" w:rsidR="00745DB6" w:rsidDel="00EA1A11" w:rsidRDefault="00745DB6">
      <w:pPr>
        <w:pStyle w:val="TableofFigures"/>
        <w:tabs>
          <w:tab w:val="right" w:leader="dot" w:pos="9060"/>
        </w:tabs>
        <w:rPr>
          <w:del w:id="1714" w:author="m.kalaitzaki" w:date="2019-05-16T10:07:00Z"/>
          <w:rFonts w:asciiTheme="minorHAnsi" w:eastAsiaTheme="minorEastAsia" w:hAnsiTheme="minorHAnsi" w:cstheme="minorBidi"/>
          <w:noProof/>
          <w:szCs w:val="22"/>
          <w:lang w:val="de-DE"/>
        </w:rPr>
      </w:pPr>
      <w:del w:id="1715" w:author="m.kalaitzaki" w:date="2019-05-16T10:07:00Z">
        <w:r w:rsidRPr="00EA1A11" w:rsidDel="00EA1A11">
          <w:rPr>
            <w:noProof/>
          </w:rPr>
          <w:delText xml:space="preserve">Table 49: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&lt;threaded_connection/&gt;</w:delText>
        </w:r>
        <w:r w:rsidDel="00EA1A11">
          <w:rPr>
            <w:noProof/>
            <w:webHidden/>
          </w:rPr>
          <w:tab/>
          <w:delText>71</w:delText>
        </w:r>
      </w:del>
    </w:p>
    <w:p w14:paraId="3D8BDEEB" w14:textId="77777777" w:rsidR="00745DB6" w:rsidDel="00EA1A11" w:rsidRDefault="00745DB6">
      <w:pPr>
        <w:pStyle w:val="TableofFigures"/>
        <w:tabs>
          <w:tab w:val="right" w:leader="dot" w:pos="9060"/>
        </w:tabs>
        <w:rPr>
          <w:del w:id="1716" w:author="m.kalaitzaki" w:date="2019-05-16T10:07:00Z"/>
          <w:rFonts w:asciiTheme="minorHAnsi" w:eastAsiaTheme="minorEastAsia" w:hAnsiTheme="minorHAnsi" w:cstheme="minorBidi"/>
          <w:noProof/>
          <w:szCs w:val="22"/>
          <w:lang w:val="de-DE"/>
        </w:rPr>
      </w:pPr>
      <w:del w:id="1717" w:author="m.kalaitzaki" w:date="2019-05-16T10:07:00Z">
        <w:r w:rsidRPr="00EA1A11" w:rsidDel="00EA1A11">
          <w:rPr>
            <w:noProof/>
          </w:rPr>
          <w:delText xml:space="preserve">Table 50: Attributes of element </w:delText>
        </w:r>
        <w:r w:rsidRPr="00EA1A11" w:rsidDel="00EA1A11">
          <w:rPr>
            <w:rFonts w:ascii="Courier New" w:hAnsi="Courier New" w:cs="Courier New"/>
            <w:i/>
            <w:noProof/>
          </w:rPr>
          <w:delText>&lt;threaded_connection/&gt;</w:delText>
        </w:r>
        <w:r w:rsidDel="00EA1A11">
          <w:rPr>
            <w:noProof/>
            <w:webHidden/>
          </w:rPr>
          <w:tab/>
          <w:delText>72</w:delText>
        </w:r>
      </w:del>
    </w:p>
    <w:p w14:paraId="39F3AD3F" w14:textId="77777777" w:rsidR="00745DB6" w:rsidDel="00EA1A11" w:rsidRDefault="00745DB6">
      <w:pPr>
        <w:pStyle w:val="TableofFigures"/>
        <w:tabs>
          <w:tab w:val="right" w:leader="dot" w:pos="9060"/>
        </w:tabs>
        <w:rPr>
          <w:del w:id="1718" w:author="m.kalaitzaki" w:date="2019-05-16T10:07:00Z"/>
          <w:rFonts w:asciiTheme="minorHAnsi" w:eastAsiaTheme="minorEastAsia" w:hAnsiTheme="minorHAnsi" w:cstheme="minorBidi"/>
          <w:noProof/>
          <w:szCs w:val="22"/>
          <w:lang w:val="de-DE"/>
        </w:rPr>
      </w:pPr>
      <w:del w:id="1719" w:author="m.kalaitzaki" w:date="2019-05-16T10:07:00Z">
        <w:r w:rsidRPr="00EA1A11" w:rsidDel="00EA1A11">
          <w:rPr>
            <w:noProof/>
          </w:rPr>
          <w:delText xml:space="preserve">Table 51: Nested elements of element </w:delText>
        </w:r>
        <w:r w:rsidRPr="00EA1A11" w:rsidDel="00EA1A11">
          <w:rPr>
            <w:rFonts w:ascii="Courier New" w:hAnsi="Courier New" w:cs="Courier New"/>
            <w:i/>
            <w:noProof/>
          </w:rPr>
          <w:delText>&lt;threaded_connection/&gt;</w:delText>
        </w:r>
        <w:r w:rsidDel="00EA1A11">
          <w:rPr>
            <w:noProof/>
            <w:webHidden/>
          </w:rPr>
          <w:tab/>
          <w:delText>73</w:delText>
        </w:r>
      </w:del>
    </w:p>
    <w:p w14:paraId="544A157D" w14:textId="77777777" w:rsidR="00745DB6" w:rsidDel="00EA1A11" w:rsidRDefault="00745DB6">
      <w:pPr>
        <w:pStyle w:val="TableofFigures"/>
        <w:tabs>
          <w:tab w:val="right" w:leader="dot" w:pos="9060"/>
        </w:tabs>
        <w:rPr>
          <w:del w:id="1720" w:author="m.kalaitzaki" w:date="2019-05-16T10:07:00Z"/>
          <w:rFonts w:asciiTheme="minorHAnsi" w:eastAsiaTheme="minorEastAsia" w:hAnsiTheme="minorHAnsi" w:cstheme="minorBidi"/>
          <w:noProof/>
          <w:szCs w:val="22"/>
          <w:lang w:val="de-DE"/>
        </w:rPr>
      </w:pPr>
      <w:del w:id="1721" w:author="m.kalaitzaki" w:date="2019-05-16T10:07:00Z">
        <w:r w:rsidRPr="00EA1A11" w:rsidDel="00EA1A11">
          <w:rPr>
            <w:noProof/>
          </w:rPr>
          <w:delText xml:space="preserve">Table 52: Attributes of element </w:delText>
        </w:r>
        <w:r w:rsidRPr="00EA1A11" w:rsidDel="00EA1A11">
          <w:rPr>
            <w:rFonts w:ascii="Courier New" w:hAnsi="Courier New" w:cs="Courier New"/>
            <w:i/>
            <w:noProof/>
          </w:rPr>
          <w:delText>&lt;washer/&gt;</w:delText>
        </w:r>
        <w:r w:rsidDel="00EA1A11">
          <w:rPr>
            <w:noProof/>
            <w:webHidden/>
          </w:rPr>
          <w:tab/>
          <w:delText>74</w:delText>
        </w:r>
      </w:del>
    </w:p>
    <w:p w14:paraId="392740D1" w14:textId="77777777" w:rsidR="00745DB6" w:rsidDel="00EA1A11" w:rsidRDefault="00745DB6">
      <w:pPr>
        <w:pStyle w:val="TableofFigures"/>
        <w:tabs>
          <w:tab w:val="right" w:leader="dot" w:pos="9060"/>
        </w:tabs>
        <w:rPr>
          <w:del w:id="1722" w:author="m.kalaitzaki" w:date="2019-05-16T10:07:00Z"/>
          <w:rFonts w:asciiTheme="minorHAnsi" w:eastAsiaTheme="minorEastAsia" w:hAnsiTheme="minorHAnsi" w:cstheme="minorBidi"/>
          <w:noProof/>
          <w:szCs w:val="22"/>
          <w:lang w:val="de-DE"/>
        </w:rPr>
      </w:pPr>
      <w:del w:id="1723" w:author="m.kalaitzaki" w:date="2019-05-16T10:07:00Z">
        <w:r w:rsidRPr="00EA1A11" w:rsidDel="00EA1A11">
          <w:rPr>
            <w:noProof/>
          </w:rPr>
          <w:delText xml:space="preserve">Table 53: Attributes of element </w:delText>
        </w:r>
        <w:r w:rsidRPr="00EA1A11" w:rsidDel="00EA1A11">
          <w:rPr>
            <w:rFonts w:ascii="Courier New" w:hAnsi="Courier New" w:cs="Courier New"/>
            <w:i/>
            <w:noProof/>
          </w:rPr>
          <w:delText>&lt;nut/&gt;</w:delText>
        </w:r>
        <w:r w:rsidDel="00EA1A11">
          <w:rPr>
            <w:noProof/>
            <w:webHidden/>
          </w:rPr>
          <w:tab/>
          <w:delText>75</w:delText>
        </w:r>
      </w:del>
    </w:p>
    <w:p w14:paraId="31EE54B0" w14:textId="77777777" w:rsidR="00745DB6" w:rsidDel="00EA1A11" w:rsidRDefault="00745DB6">
      <w:pPr>
        <w:pStyle w:val="TableofFigures"/>
        <w:tabs>
          <w:tab w:val="right" w:leader="dot" w:pos="9060"/>
        </w:tabs>
        <w:rPr>
          <w:del w:id="1724" w:author="m.kalaitzaki" w:date="2019-05-16T10:07:00Z"/>
          <w:rFonts w:asciiTheme="minorHAnsi" w:eastAsiaTheme="minorEastAsia" w:hAnsiTheme="minorHAnsi" w:cstheme="minorBidi"/>
          <w:noProof/>
          <w:szCs w:val="22"/>
          <w:lang w:val="de-DE"/>
        </w:rPr>
      </w:pPr>
      <w:del w:id="1725" w:author="m.kalaitzaki" w:date="2019-05-16T10:07:00Z">
        <w:r w:rsidRPr="00EA1A11" w:rsidDel="00EA1A11">
          <w:rPr>
            <w:noProof/>
          </w:rPr>
          <w:delText xml:space="preserve">Table 54: Nested elements of element </w:delText>
        </w:r>
        <w:r w:rsidRPr="00EA1A11" w:rsidDel="00EA1A11">
          <w:rPr>
            <w:rFonts w:ascii="Courier New" w:hAnsi="Courier New" w:cs="Courier New"/>
            <w:i/>
            <w:noProof/>
          </w:rPr>
          <w:delText>&lt;nut/&gt;</w:delText>
        </w:r>
        <w:r w:rsidDel="00EA1A11">
          <w:rPr>
            <w:noProof/>
            <w:webHidden/>
          </w:rPr>
          <w:tab/>
          <w:delText>75</w:delText>
        </w:r>
      </w:del>
    </w:p>
    <w:p w14:paraId="1F33B7B6" w14:textId="77777777" w:rsidR="00745DB6" w:rsidDel="00EA1A11" w:rsidRDefault="00745DB6">
      <w:pPr>
        <w:pStyle w:val="TableofFigures"/>
        <w:tabs>
          <w:tab w:val="right" w:leader="dot" w:pos="9060"/>
        </w:tabs>
        <w:rPr>
          <w:del w:id="1726" w:author="m.kalaitzaki" w:date="2019-05-16T10:07:00Z"/>
          <w:rFonts w:asciiTheme="minorHAnsi" w:eastAsiaTheme="minorEastAsia" w:hAnsiTheme="minorHAnsi" w:cstheme="minorBidi"/>
          <w:noProof/>
          <w:szCs w:val="22"/>
          <w:lang w:val="de-DE"/>
        </w:rPr>
      </w:pPr>
      <w:del w:id="1727" w:author="m.kalaitzaki" w:date="2019-05-16T10:07:00Z">
        <w:r w:rsidRPr="00EA1A11" w:rsidDel="00EA1A11">
          <w:rPr>
            <w:noProof/>
          </w:rPr>
          <w:delText xml:space="preserve">Table 55: Attributes of element </w:delText>
        </w:r>
        <w:r w:rsidRPr="00EA1A11" w:rsidDel="00EA1A11">
          <w:rPr>
            <w:rFonts w:ascii="Courier New" w:hAnsi="Courier New" w:cs="Courier New"/>
            <w:i/>
            <w:noProof/>
          </w:rPr>
          <w:delText>&lt;bolt/&gt;</w:delText>
        </w:r>
        <w:r w:rsidDel="00EA1A11">
          <w:rPr>
            <w:noProof/>
            <w:webHidden/>
          </w:rPr>
          <w:tab/>
          <w:delText>76</w:delText>
        </w:r>
      </w:del>
    </w:p>
    <w:p w14:paraId="1E1B7771" w14:textId="77777777" w:rsidR="00745DB6" w:rsidDel="00EA1A11" w:rsidRDefault="00745DB6">
      <w:pPr>
        <w:pStyle w:val="TableofFigures"/>
        <w:tabs>
          <w:tab w:val="right" w:leader="dot" w:pos="9060"/>
        </w:tabs>
        <w:rPr>
          <w:del w:id="1728" w:author="m.kalaitzaki" w:date="2019-05-16T10:07:00Z"/>
          <w:rFonts w:asciiTheme="minorHAnsi" w:eastAsiaTheme="minorEastAsia" w:hAnsiTheme="minorHAnsi" w:cstheme="minorBidi"/>
          <w:noProof/>
          <w:szCs w:val="22"/>
          <w:lang w:val="de-DE"/>
        </w:rPr>
      </w:pPr>
      <w:del w:id="1729" w:author="m.kalaitzaki" w:date="2019-05-16T10:07:00Z">
        <w:r w:rsidRPr="00EA1A11" w:rsidDel="00EA1A11">
          <w:rPr>
            <w:noProof/>
          </w:rPr>
          <w:delText xml:space="preserve">Table 56: Nested elements of element </w:delText>
        </w:r>
        <w:r w:rsidRPr="00EA1A11" w:rsidDel="00EA1A11">
          <w:rPr>
            <w:rFonts w:ascii="Courier New" w:hAnsi="Courier New" w:cs="Courier New"/>
            <w:i/>
            <w:noProof/>
          </w:rPr>
          <w:delText>&lt;bolt/&gt;</w:delText>
        </w:r>
        <w:r w:rsidDel="00EA1A11">
          <w:rPr>
            <w:noProof/>
            <w:webHidden/>
          </w:rPr>
          <w:tab/>
          <w:delText>76</w:delText>
        </w:r>
      </w:del>
    </w:p>
    <w:p w14:paraId="1EC1F7FB" w14:textId="77777777" w:rsidR="00745DB6" w:rsidDel="00EA1A11" w:rsidRDefault="00745DB6">
      <w:pPr>
        <w:pStyle w:val="TableofFigures"/>
        <w:tabs>
          <w:tab w:val="right" w:leader="dot" w:pos="9060"/>
        </w:tabs>
        <w:rPr>
          <w:del w:id="1730" w:author="m.kalaitzaki" w:date="2019-05-16T10:07:00Z"/>
          <w:rFonts w:asciiTheme="minorHAnsi" w:eastAsiaTheme="minorEastAsia" w:hAnsiTheme="minorHAnsi" w:cstheme="minorBidi"/>
          <w:noProof/>
          <w:szCs w:val="22"/>
          <w:lang w:val="de-DE"/>
        </w:rPr>
      </w:pPr>
      <w:del w:id="1731" w:author="m.kalaitzaki" w:date="2019-05-16T10:07:00Z">
        <w:r w:rsidRPr="00EA1A11" w:rsidDel="00EA1A11">
          <w:rPr>
            <w:noProof/>
          </w:rPr>
          <w:delText xml:space="preserve">Table 57: Attributes of element </w:delText>
        </w:r>
        <w:r w:rsidRPr="00EA1A11" w:rsidDel="00EA1A11">
          <w:rPr>
            <w:rFonts w:ascii="Courier New" w:hAnsi="Courier New" w:cs="Courier New"/>
            <w:i/>
            <w:noProof/>
          </w:rPr>
          <w:delText>&lt;screw/&gt;</w:delText>
        </w:r>
        <w:r w:rsidDel="00EA1A11">
          <w:rPr>
            <w:noProof/>
            <w:webHidden/>
          </w:rPr>
          <w:tab/>
          <w:delText>81</w:delText>
        </w:r>
      </w:del>
    </w:p>
    <w:p w14:paraId="12530811" w14:textId="77777777" w:rsidR="00745DB6" w:rsidDel="00EA1A11" w:rsidRDefault="00745DB6">
      <w:pPr>
        <w:pStyle w:val="TableofFigures"/>
        <w:tabs>
          <w:tab w:val="right" w:leader="dot" w:pos="9060"/>
        </w:tabs>
        <w:rPr>
          <w:del w:id="1732" w:author="m.kalaitzaki" w:date="2019-05-16T10:07:00Z"/>
          <w:rFonts w:asciiTheme="minorHAnsi" w:eastAsiaTheme="minorEastAsia" w:hAnsiTheme="minorHAnsi" w:cstheme="minorBidi"/>
          <w:noProof/>
          <w:szCs w:val="22"/>
          <w:lang w:val="de-DE"/>
        </w:rPr>
      </w:pPr>
      <w:del w:id="1733" w:author="m.kalaitzaki" w:date="2019-05-16T10:07:00Z">
        <w:r w:rsidRPr="00EA1A11" w:rsidDel="00EA1A11">
          <w:rPr>
            <w:noProof/>
          </w:rPr>
          <w:delText xml:space="preserve">Table 58: Nested elements of element </w:delText>
        </w:r>
        <w:r w:rsidRPr="00EA1A11" w:rsidDel="00EA1A11">
          <w:rPr>
            <w:rFonts w:ascii="Courier New" w:hAnsi="Courier New" w:cs="Courier New"/>
            <w:i/>
            <w:noProof/>
          </w:rPr>
          <w:delText>&lt;screw/&gt;</w:delText>
        </w:r>
        <w:r w:rsidDel="00EA1A11">
          <w:rPr>
            <w:noProof/>
            <w:webHidden/>
          </w:rPr>
          <w:tab/>
          <w:delText>81</w:delText>
        </w:r>
      </w:del>
    </w:p>
    <w:p w14:paraId="16692A47" w14:textId="77777777" w:rsidR="00745DB6" w:rsidDel="00EA1A11" w:rsidRDefault="00745DB6">
      <w:pPr>
        <w:pStyle w:val="TableofFigures"/>
        <w:tabs>
          <w:tab w:val="right" w:leader="dot" w:pos="9060"/>
        </w:tabs>
        <w:rPr>
          <w:del w:id="1734" w:author="m.kalaitzaki" w:date="2019-05-16T10:07:00Z"/>
          <w:rFonts w:asciiTheme="minorHAnsi" w:eastAsiaTheme="minorEastAsia" w:hAnsiTheme="minorHAnsi" w:cstheme="minorBidi"/>
          <w:noProof/>
          <w:szCs w:val="22"/>
          <w:lang w:val="de-DE"/>
        </w:rPr>
      </w:pPr>
      <w:del w:id="1735" w:author="m.kalaitzaki" w:date="2019-05-16T10:07:00Z">
        <w:r w:rsidRPr="00EA1A11" w:rsidDel="00EA1A11">
          <w:rPr>
            <w:noProof/>
          </w:rPr>
          <w:delText xml:space="preserve">Table 59: Attributes of element </w:delText>
        </w:r>
        <w:r w:rsidRPr="00EA1A11" w:rsidDel="00EA1A11">
          <w:rPr>
            <w:rFonts w:ascii="Courier New" w:hAnsi="Courier New" w:cs="Courier New"/>
            <w:i/>
            <w:noProof/>
          </w:rPr>
          <w:delText>&lt;flow_drilled/&gt;</w:delText>
        </w:r>
        <w:r w:rsidDel="00EA1A11">
          <w:rPr>
            <w:noProof/>
            <w:webHidden/>
          </w:rPr>
          <w:tab/>
          <w:delText>83</w:delText>
        </w:r>
      </w:del>
    </w:p>
    <w:p w14:paraId="5B879ED0" w14:textId="77777777" w:rsidR="00745DB6" w:rsidDel="00EA1A11" w:rsidRDefault="00745DB6">
      <w:pPr>
        <w:pStyle w:val="TableofFigures"/>
        <w:tabs>
          <w:tab w:val="right" w:leader="dot" w:pos="9060"/>
        </w:tabs>
        <w:rPr>
          <w:del w:id="1736" w:author="m.kalaitzaki" w:date="2019-05-16T10:07:00Z"/>
          <w:rFonts w:asciiTheme="minorHAnsi" w:eastAsiaTheme="minorEastAsia" w:hAnsiTheme="minorHAnsi" w:cstheme="minorBidi"/>
          <w:noProof/>
          <w:szCs w:val="22"/>
          <w:lang w:val="de-DE"/>
        </w:rPr>
      </w:pPr>
      <w:del w:id="1737" w:author="m.kalaitzaki" w:date="2019-05-16T10:07:00Z">
        <w:r w:rsidRPr="00EA1A11" w:rsidDel="00EA1A11">
          <w:rPr>
            <w:noProof/>
          </w:rPr>
          <w:delText xml:space="preserve">Table 60: Nested elements of </w:delText>
        </w:r>
        <w:r w:rsidRPr="00EA1A11" w:rsidDel="00EA1A11">
          <w:rPr>
            <w:rFonts w:ascii="Courier New" w:hAnsi="Courier New" w:cs="Courier New"/>
            <w:i/>
            <w:noProof/>
          </w:rPr>
          <w:delText>&lt;connection_0d&gt;</w:delText>
        </w:r>
        <w:r w:rsidRPr="00EA1A11" w:rsidDel="00EA1A11">
          <w:rPr>
            <w:rFonts w:cstheme="minorHAnsi"/>
            <w:noProof/>
          </w:rPr>
          <w:delText xml:space="preserve"> for </w:delText>
        </w:r>
        <w:r w:rsidRPr="00EA1A11" w:rsidDel="00EA1A11">
          <w:rPr>
            <w:rFonts w:ascii="Courier New" w:hAnsi="Courier New" w:cs="Courier New"/>
            <w:i/>
            <w:noProof/>
          </w:rPr>
          <w:delText>&lt;gumdrop/&gt;</w:delText>
        </w:r>
        <w:r w:rsidDel="00EA1A11">
          <w:rPr>
            <w:noProof/>
            <w:webHidden/>
          </w:rPr>
          <w:tab/>
          <w:delText>84</w:delText>
        </w:r>
      </w:del>
    </w:p>
    <w:p w14:paraId="7CE4742A" w14:textId="77777777" w:rsidR="00745DB6" w:rsidDel="00EA1A11" w:rsidRDefault="00745DB6">
      <w:pPr>
        <w:pStyle w:val="TableofFigures"/>
        <w:tabs>
          <w:tab w:val="right" w:leader="dot" w:pos="9060"/>
        </w:tabs>
        <w:rPr>
          <w:del w:id="1738" w:author="m.kalaitzaki" w:date="2019-05-16T10:07:00Z"/>
          <w:rFonts w:asciiTheme="minorHAnsi" w:eastAsiaTheme="minorEastAsia" w:hAnsiTheme="minorHAnsi" w:cstheme="minorBidi"/>
          <w:noProof/>
          <w:szCs w:val="22"/>
          <w:lang w:val="de-DE"/>
        </w:rPr>
      </w:pPr>
      <w:del w:id="1739" w:author="m.kalaitzaki" w:date="2019-05-16T10:07:00Z">
        <w:r w:rsidRPr="00EA1A11" w:rsidDel="00EA1A11">
          <w:rPr>
            <w:noProof/>
          </w:rPr>
          <w:delText xml:space="preserve">Table 61: Attributes of element </w:delText>
        </w:r>
        <w:r w:rsidRPr="00EA1A11" w:rsidDel="00EA1A11">
          <w:rPr>
            <w:rFonts w:ascii="Courier New" w:hAnsi="Courier New" w:cs="Courier New"/>
            <w:i/>
            <w:noProof/>
          </w:rPr>
          <w:delText>&lt;gumdrop/&gt;</w:delText>
        </w:r>
        <w:r w:rsidDel="00EA1A11">
          <w:rPr>
            <w:noProof/>
            <w:webHidden/>
          </w:rPr>
          <w:tab/>
          <w:delText>84</w:delText>
        </w:r>
      </w:del>
    </w:p>
    <w:p w14:paraId="634970F5" w14:textId="77777777" w:rsidR="00745DB6" w:rsidDel="00EA1A11" w:rsidRDefault="00745DB6">
      <w:pPr>
        <w:pStyle w:val="TableofFigures"/>
        <w:tabs>
          <w:tab w:val="right" w:leader="dot" w:pos="9060"/>
        </w:tabs>
        <w:rPr>
          <w:del w:id="1740" w:author="m.kalaitzaki" w:date="2019-05-16T10:07:00Z"/>
          <w:rFonts w:asciiTheme="minorHAnsi" w:eastAsiaTheme="minorEastAsia" w:hAnsiTheme="minorHAnsi" w:cstheme="minorBidi"/>
          <w:noProof/>
          <w:szCs w:val="22"/>
          <w:lang w:val="de-DE"/>
        </w:rPr>
      </w:pPr>
      <w:del w:id="1741" w:author="m.kalaitzaki" w:date="2019-05-16T10:07:00Z">
        <w:r w:rsidRPr="00EA1A11" w:rsidDel="00EA1A11">
          <w:rPr>
            <w:noProof/>
          </w:rPr>
          <w:delText xml:space="preserve">Table 62: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&lt;clinch/&gt;</w:delText>
        </w:r>
        <w:r w:rsidDel="00EA1A11">
          <w:rPr>
            <w:noProof/>
            <w:webHidden/>
          </w:rPr>
          <w:tab/>
          <w:delText>86</w:delText>
        </w:r>
      </w:del>
    </w:p>
    <w:p w14:paraId="137F5108" w14:textId="77777777" w:rsidR="00745DB6" w:rsidDel="00EA1A11" w:rsidRDefault="00745DB6">
      <w:pPr>
        <w:pStyle w:val="TableofFigures"/>
        <w:tabs>
          <w:tab w:val="right" w:leader="dot" w:pos="9060"/>
        </w:tabs>
        <w:rPr>
          <w:del w:id="1742" w:author="m.kalaitzaki" w:date="2019-05-16T10:07:00Z"/>
          <w:rFonts w:asciiTheme="minorHAnsi" w:eastAsiaTheme="minorEastAsia" w:hAnsiTheme="minorHAnsi" w:cstheme="minorBidi"/>
          <w:noProof/>
          <w:szCs w:val="22"/>
          <w:lang w:val="de-DE"/>
        </w:rPr>
      </w:pPr>
      <w:del w:id="1743" w:author="m.kalaitzaki" w:date="2019-05-16T10:07:00Z">
        <w:r w:rsidRPr="00EA1A11" w:rsidDel="00EA1A11">
          <w:rPr>
            <w:noProof/>
          </w:rPr>
          <w:delText xml:space="preserve">Table 63: Attributes of element </w:delText>
        </w:r>
        <w:r w:rsidRPr="00EA1A11" w:rsidDel="00EA1A11">
          <w:rPr>
            <w:rFonts w:ascii="Courier New" w:hAnsi="Courier New" w:cs="Courier New"/>
            <w:i/>
            <w:noProof/>
          </w:rPr>
          <w:delText>&lt;clinch/&gt;</w:delText>
        </w:r>
        <w:r w:rsidDel="00EA1A11">
          <w:rPr>
            <w:noProof/>
            <w:webHidden/>
          </w:rPr>
          <w:tab/>
          <w:delText>86</w:delText>
        </w:r>
      </w:del>
    </w:p>
    <w:p w14:paraId="16545436" w14:textId="77777777" w:rsidR="00745DB6" w:rsidDel="00EA1A11" w:rsidRDefault="00745DB6">
      <w:pPr>
        <w:pStyle w:val="TableofFigures"/>
        <w:tabs>
          <w:tab w:val="right" w:leader="dot" w:pos="9060"/>
        </w:tabs>
        <w:rPr>
          <w:del w:id="1744" w:author="m.kalaitzaki" w:date="2019-05-16T10:07:00Z"/>
          <w:rFonts w:asciiTheme="minorHAnsi" w:eastAsiaTheme="minorEastAsia" w:hAnsiTheme="minorHAnsi" w:cstheme="minorBidi"/>
          <w:noProof/>
          <w:szCs w:val="22"/>
          <w:lang w:val="de-DE"/>
        </w:rPr>
      </w:pPr>
      <w:del w:id="1745" w:author="m.kalaitzaki" w:date="2019-05-16T10:07:00Z">
        <w:r w:rsidRPr="00EA1A11" w:rsidDel="00EA1A11">
          <w:rPr>
            <w:noProof/>
          </w:rPr>
          <w:delText xml:space="preserve">Table 64: Nested elements of element </w:delText>
        </w:r>
        <w:r w:rsidRPr="00EA1A11" w:rsidDel="00EA1A11">
          <w:rPr>
            <w:rFonts w:ascii="Courier New" w:hAnsi="Courier New" w:cs="Courier New"/>
            <w:i/>
            <w:noProof/>
          </w:rPr>
          <w:delText>&lt;clinch/&gt;</w:delText>
        </w:r>
        <w:r w:rsidDel="00EA1A11">
          <w:rPr>
            <w:noProof/>
            <w:webHidden/>
          </w:rPr>
          <w:tab/>
          <w:delText>87</w:delText>
        </w:r>
      </w:del>
    </w:p>
    <w:p w14:paraId="3C2F46DA" w14:textId="77777777" w:rsidR="00745DB6" w:rsidDel="00EA1A11" w:rsidRDefault="00745DB6">
      <w:pPr>
        <w:pStyle w:val="TableofFigures"/>
        <w:tabs>
          <w:tab w:val="right" w:leader="dot" w:pos="9060"/>
        </w:tabs>
        <w:rPr>
          <w:del w:id="1746" w:author="m.kalaitzaki" w:date="2019-05-16T10:07:00Z"/>
          <w:rFonts w:asciiTheme="minorHAnsi" w:eastAsiaTheme="minorEastAsia" w:hAnsiTheme="minorHAnsi" w:cstheme="minorBidi"/>
          <w:noProof/>
          <w:szCs w:val="22"/>
          <w:lang w:val="de-DE"/>
        </w:rPr>
      </w:pPr>
      <w:del w:id="1747" w:author="m.kalaitzaki" w:date="2019-05-16T10:07:00Z">
        <w:r w:rsidRPr="00EA1A11" w:rsidDel="00EA1A11">
          <w:rPr>
            <w:noProof/>
          </w:rPr>
          <w:delText xml:space="preserve">Table 65: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&lt;heat_stake/&gt;</w:delText>
        </w:r>
        <w:r w:rsidDel="00EA1A11">
          <w:rPr>
            <w:noProof/>
            <w:webHidden/>
          </w:rPr>
          <w:tab/>
          <w:delText>89</w:delText>
        </w:r>
      </w:del>
    </w:p>
    <w:p w14:paraId="7CBDEB9D" w14:textId="77777777" w:rsidR="00745DB6" w:rsidDel="00EA1A11" w:rsidRDefault="00745DB6">
      <w:pPr>
        <w:pStyle w:val="TableofFigures"/>
        <w:tabs>
          <w:tab w:val="right" w:leader="dot" w:pos="9060"/>
        </w:tabs>
        <w:rPr>
          <w:del w:id="1748" w:author="m.kalaitzaki" w:date="2019-05-16T10:07:00Z"/>
          <w:rFonts w:asciiTheme="minorHAnsi" w:eastAsiaTheme="minorEastAsia" w:hAnsiTheme="minorHAnsi" w:cstheme="minorBidi"/>
          <w:noProof/>
          <w:szCs w:val="22"/>
          <w:lang w:val="de-DE"/>
        </w:rPr>
      </w:pPr>
      <w:del w:id="1749" w:author="m.kalaitzaki" w:date="2019-05-16T10:07:00Z">
        <w:r w:rsidRPr="00EA1A11" w:rsidDel="00EA1A11">
          <w:rPr>
            <w:noProof/>
          </w:rPr>
          <w:delText xml:space="preserve">Table 66: Attributes of element </w:delText>
        </w:r>
        <w:r w:rsidRPr="00EA1A11" w:rsidDel="00EA1A11">
          <w:rPr>
            <w:rFonts w:ascii="Courier New" w:hAnsi="Courier New" w:cs="Courier New"/>
            <w:i/>
            <w:noProof/>
          </w:rPr>
          <w:delText>&lt;heat_stake/&gt;</w:delText>
        </w:r>
        <w:r w:rsidDel="00EA1A11">
          <w:rPr>
            <w:noProof/>
            <w:webHidden/>
          </w:rPr>
          <w:tab/>
          <w:delText>89</w:delText>
        </w:r>
      </w:del>
    </w:p>
    <w:p w14:paraId="1D04DEBF" w14:textId="77777777" w:rsidR="00745DB6" w:rsidDel="00EA1A11" w:rsidRDefault="00745DB6">
      <w:pPr>
        <w:pStyle w:val="TableofFigures"/>
        <w:tabs>
          <w:tab w:val="right" w:leader="dot" w:pos="9060"/>
        </w:tabs>
        <w:rPr>
          <w:del w:id="1750" w:author="m.kalaitzaki" w:date="2019-05-16T10:07:00Z"/>
          <w:rFonts w:asciiTheme="minorHAnsi" w:eastAsiaTheme="minorEastAsia" w:hAnsiTheme="minorHAnsi" w:cstheme="minorBidi"/>
          <w:noProof/>
          <w:szCs w:val="22"/>
          <w:lang w:val="de-DE"/>
        </w:rPr>
      </w:pPr>
      <w:del w:id="1751" w:author="m.kalaitzaki" w:date="2019-05-16T10:07:00Z">
        <w:r w:rsidRPr="00EA1A11" w:rsidDel="00EA1A11">
          <w:rPr>
            <w:noProof/>
          </w:rPr>
          <w:delText xml:space="preserve">Table 67: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&lt;clip/&gt;</w:delText>
        </w:r>
        <w:r w:rsidDel="00EA1A11">
          <w:rPr>
            <w:noProof/>
            <w:webHidden/>
          </w:rPr>
          <w:tab/>
          <w:delText>91</w:delText>
        </w:r>
      </w:del>
    </w:p>
    <w:p w14:paraId="5EE210D7" w14:textId="77777777" w:rsidR="00745DB6" w:rsidDel="00EA1A11" w:rsidRDefault="00745DB6">
      <w:pPr>
        <w:pStyle w:val="TableofFigures"/>
        <w:tabs>
          <w:tab w:val="right" w:leader="dot" w:pos="9060"/>
        </w:tabs>
        <w:rPr>
          <w:del w:id="1752" w:author="m.kalaitzaki" w:date="2019-05-16T10:07:00Z"/>
          <w:rFonts w:asciiTheme="minorHAnsi" w:eastAsiaTheme="minorEastAsia" w:hAnsiTheme="minorHAnsi" w:cstheme="minorBidi"/>
          <w:noProof/>
          <w:szCs w:val="22"/>
          <w:lang w:val="de-DE"/>
        </w:rPr>
      </w:pPr>
      <w:del w:id="1753" w:author="m.kalaitzaki" w:date="2019-05-16T10:07:00Z">
        <w:r w:rsidRPr="00EA1A11" w:rsidDel="00EA1A11">
          <w:rPr>
            <w:noProof/>
          </w:rPr>
          <w:delText xml:space="preserve">Table 68: Attributes of element </w:delText>
        </w:r>
        <w:r w:rsidRPr="00EA1A11" w:rsidDel="00EA1A11">
          <w:rPr>
            <w:rFonts w:ascii="Courier New" w:hAnsi="Courier New" w:cs="Courier New"/>
            <w:i/>
            <w:noProof/>
          </w:rPr>
          <w:delText>&lt;clip/&gt;</w:delText>
        </w:r>
        <w:r w:rsidDel="00EA1A11">
          <w:rPr>
            <w:noProof/>
            <w:webHidden/>
          </w:rPr>
          <w:tab/>
          <w:delText>91</w:delText>
        </w:r>
      </w:del>
    </w:p>
    <w:p w14:paraId="21ACDE93" w14:textId="77777777" w:rsidR="00745DB6" w:rsidDel="00EA1A11" w:rsidRDefault="00745DB6">
      <w:pPr>
        <w:pStyle w:val="TableofFigures"/>
        <w:tabs>
          <w:tab w:val="right" w:leader="dot" w:pos="9060"/>
        </w:tabs>
        <w:rPr>
          <w:del w:id="1754" w:author="m.kalaitzaki" w:date="2019-05-16T10:07:00Z"/>
          <w:rFonts w:asciiTheme="minorHAnsi" w:eastAsiaTheme="minorEastAsia" w:hAnsiTheme="minorHAnsi" w:cstheme="minorBidi"/>
          <w:noProof/>
          <w:szCs w:val="22"/>
          <w:lang w:val="de-DE"/>
        </w:rPr>
      </w:pPr>
      <w:del w:id="1755" w:author="m.kalaitzaki" w:date="2019-05-16T10:07:00Z">
        <w:r w:rsidRPr="00EA1A11" w:rsidDel="00EA1A11">
          <w:rPr>
            <w:noProof/>
          </w:rPr>
          <w:delText xml:space="preserve">Table 69: Nested elements of element </w:delText>
        </w:r>
        <w:r w:rsidRPr="00EA1A11" w:rsidDel="00EA1A11">
          <w:rPr>
            <w:rFonts w:ascii="Courier New" w:hAnsi="Courier New" w:cs="Courier New"/>
            <w:i/>
            <w:noProof/>
          </w:rPr>
          <w:delText>&lt;clip/&gt;</w:delText>
        </w:r>
        <w:r w:rsidDel="00EA1A11">
          <w:rPr>
            <w:noProof/>
            <w:webHidden/>
          </w:rPr>
          <w:tab/>
          <w:delText>92</w:delText>
        </w:r>
      </w:del>
    </w:p>
    <w:p w14:paraId="7FE37867" w14:textId="77777777" w:rsidR="00745DB6" w:rsidDel="00EA1A11" w:rsidRDefault="00745DB6">
      <w:pPr>
        <w:pStyle w:val="TableofFigures"/>
        <w:tabs>
          <w:tab w:val="right" w:leader="dot" w:pos="9060"/>
        </w:tabs>
        <w:rPr>
          <w:del w:id="1756" w:author="m.kalaitzaki" w:date="2019-05-16T10:07:00Z"/>
          <w:rFonts w:asciiTheme="minorHAnsi" w:eastAsiaTheme="minorEastAsia" w:hAnsiTheme="minorHAnsi" w:cstheme="minorBidi"/>
          <w:noProof/>
          <w:szCs w:val="22"/>
          <w:lang w:val="de-DE"/>
        </w:rPr>
      </w:pPr>
      <w:del w:id="1757" w:author="m.kalaitzaki" w:date="2019-05-16T10:07:00Z">
        <w:r w:rsidRPr="00EA1A11" w:rsidDel="00EA1A11">
          <w:rPr>
            <w:noProof/>
          </w:rPr>
          <w:delText xml:space="preserve">Table 70: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&lt;nail/&gt;</w:delText>
        </w:r>
        <w:r w:rsidDel="00EA1A11">
          <w:rPr>
            <w:noProof/>
            <w:webHidden/>
          </w:rPr>
          <w:tab/>
          <w:delText>93</w:delText>
        </w:r>
      </w:del>
    </w:p>
    <w:p w14:paraId="548F00CD" w14:textId="77777777" w:rsidR="00745DB6" w:rsidDel="00EA1A11" w:rsidRDefault="00745DB6">
      <w:pPr>
        <w:pStyle w:val="TableofFigures"/>
        <w:tabs>
          <w:tab w:val="right" w:leader="dot" w:pos="9060"/>
        </w:tabs>
        <w:rPr>
          <w:del w:id="1758" w:author="m.kalaitzaki" w:date="2019-05-16T10:07:00Z"/>
          <w:rFonts w:asciiTheme="minorHAnsi" w:eastAsiaTheme="minorEastAsia" w:hAnsiTheme="minorHAnsi" w:cstheme="minorBidi"/>
          <w:noProof/>
          <w:szCs w:val="22"/>
          <w:lang w:val="de-DE"/>
        </w:rPr>
      </w:pPr>
      <w:del w:id="1759" w:author="m.kalaitzaki" w:date="2019-05-16T10:07:00Z">
        <w:r w:rsidRPr="00EA1A11" w:rsidDel="00EA1A11">
          <w:rPr>
            <w:noProof/>
          </w:rPr>
          <w:delText xml:space="preserve">Table 71: Attributes of element </w:delText>
        </w:r>
        <w:r w:rsidRPr="00EA1A11" w:rsidDel="00EA1A11">
          <w:rPr>
            <w:rFonts w:ascii="Courier New" w:hAnsi="Courier New" w:cs="Courier New"/>
            <w:i/>
            <w:noProof/>
          </w:rPr>
          <w:delText>&lt;nail/&gt;</w:delText>
        </w:r>
        <w:r w:rsidDel="00EA1A11">
          <w:rPr>
            <w:noProof/>
            <w:webHidden/>
          </w:rPr>
          <w:tab/>
          <w:delText>94</w:delText>
        </w:r>
      </w:del>
    </w:p>
    <w:p w14:paraId="0D1E9C35" w14:textId="77777777" w:rsidR="00745DB6" w:rsidDel="00EA1A11" w:rsidRDefault="00745DB6">
      <w:pPr>
        <w:pStyle w:val="TableofFigures"/>
        <w:tabs>
          <w:tab w:val="right" w:leader="dot" w:pos="9060"/>
        </w:tabs>
        <w:rPr>
          <w:del w:id="1760" w:author="m.kalaitzaki" w:date="2019-05-16T10:07:00Z"/>
          <w:rFonts w:asciiTheme="minorHAnsi" w:eastAsiaTheme="minorEastAsia" w:hAnsiTheme="minorHAnsi" w:cstheme="minorBidi"/>
          <w:noProof/>
          <w:szCs w:val="22"/>
          <w:lang w:val="de-DE"/>
        </w:rPr>
      </w:pPr>
      <w:del w:id="1761" w:author="m.kalaitzaki" w:date="2019-05-16T10:07:00Z">
        <w:r w:rsidRPr="00EA1A11" w:rsidDel="00EA1A11">
          <w:rPr>
            <w:noProof/>
          </w:rPr>
          <w:lastRenderedPageBreak/>
          <w:delText xml:space="preserve">Table 72: Nested elements of element </w:delText>
        </w:r>
        <w:r w:rsidRPr="00EA1A11" w:rsidDel="00EA1A11">
          <w:rPr>
            <w:rFonts w:ascii="Courier New" w:hAnsi="Courier New" w:cs="Courier New"/>
            <w:i/>
            <w:noProof/>
          </w:rPr>
          <w:delText>&lt;nail/&gt;</w:delText>
        </w:r>
        <w:r w:rsidDel="00EA1A11">
          <w:rPr>
            <w:noProof/>
            <w:webHidden/>
          </w:rPr>
          <w:tab/>
          <w:delText>95</w:delText>
        </w:r>
      </w:del>
    </w:p>
    <w:p w14:paraId="6A5B47A9" w14:textId="77777777" w:rsidR="00745DB6" w:rsidDel="00EA1A11" w:rsidRDefault="00745DB6">
      <w:pPr>
        <w:pStyle w:val="TableofFigures"/>
        <w:tabs>
          <w:tab w:val="right" w:leader="dot" w:pos="9060"/>
        </w:tabs>
        <w:rPr>
          <w:del w:id="1762" w:author="m.kalaitzaki" w:date="2019-05-16T10:07:00Z"/>
          <w:rFonts w:asciiTheme="minorHAnsi" w:eastAsiaTheme="minorEastAsia" w:hAnsiTheme="minorHAnsi" w:cstheme="minorBidi"/>
          <w:noProof/>
          <w:szCs w:val="22"/>
          <w:lang w:val="de-DE"/>
        </w:rPr>
      </w:pPr>
      <w:del w:id="1763" w:author="m.kalaitzaki" w:date="2019-05-16T10:07:00Z">
        <w:r w:rsidRPr="00EA1A11" w:rsidDel="00EA1A11">
          <w:rPr>
            <w:noProof/>
          </w:rPr>
          <w:delText xml:space="preserve">Table 73: Attributes of element </w:delText>
        </w:r>
        <w:r w:rsidRPr="00EA1A11" w:rsidDel="00EA1A11">
          <w:rPr>
            <w:rFonts w:ascii="Courier New" w:hAnsi="Courier New" w:cs="Courier New"/>
            <w:i/>
            <w:noProof/>
          </w:rPr>
          <w:delText>&lt;loc_list/&gt;</w:delText>
        </w:r>
        <w:r w:rsidDel="00EA1A11">
          <w:rPr>
            <w:noProof/>
            <w:webHidden/>
          </w:rPr>
          <w:tab/>
          <w:delText>96</w:delText>
        </w:r>
      </w:del>
    </w:p>
    <w:p w14:paraId="4AD91741" w14:textId="77777777" w:rsidR="00745DB6" w:rsidDel="00EA1A11" w:rsidRDefault="00745DB6">
      <w:pPr>
        <w:pStyle w:val="TableofFigures"/>
        <w:tabs>
          <w:tab w:val="right" w:leader="dot" w:pos="9060"/>
        </w:tabs>
        <w:rPr>
          <w:del w:id="1764" w:author="m.kalaitzaki" w:date="2019-05-16T10:07:00Z"/>
          <w:rFonts w:asciiTheme="minorHAnsi" w:eastAsiaTheme="minorEastAsia" w:hAnsiTheme="minorHAnsi" w:cstheme="minorBidi"/>
          <w:noProof/>
          <w:szCs w:val="22"/>
          <w:lang w:val="de-DE"/>
        </w:rPr>
      </w:pPr>
      <w:del w:id="1765" w:author="m.kalaitzaki" w:date="2019-05-16T10:07:00Z">
        <w:r w:rsidRPr="00EA1A11" w:rsidDel="00EA1A11">
          <w:rPr>
            <w:noProof/>
          </w:rPr>
          <w:delText xml:space="preserve">Table 74: Nested elements of </w:delText>
        </w:r>
        <w:r w:rsidRPr="00EA1A11" w:rsidDel="00EA1A11">
          <w:rPr>
            <w:rFonts w:ascii="Courier New" w:hAnsi="Courier New" w:cs="Courier New"/>
            <w:i/>
            <w:noProof/>
          </w:rPr>
          <w:delText>&lt;loc_list&gt;</w:delText>
        </w:r>
        <w:r w:rsidDel="00EA1A11">
          <w:rPr>
            <w:noProof/>
            <w:webHidden/>
          </w:rPr>
          <w:tab/>
          <w:delText>96</w:delText>
        </w:r>
      </w:del>
    </w:p>
    <w:p w14:paraId="055DF1EF" w14:textId="77777777" w:rsidR="00745DB6" w:rsidDel="00EA1A11" w:rsidRDefault="00745DB6">
      <w:pPr>
        <w:pStyle w:val="TableofFigures"/>
        <w:tabs>
          <w:tab w:val="right" w:leader="dot" w:pos="9060"/>
        </w:tabs>
        <w:rPr>
          <w:del w:id="1766" w:author="m.kalaitzaki" w:date="2019-05-16T10:07:00Z"/>
          <w:rFonts w:asciiTheme="minorHAnsi" w:eastAsiaTheme="minorEastAsia" w:hAnsiTheme="minorHAnsi" w:cstheme="minorBidi"/>
          <w:noProof/>
          <w:szCs w:val="22"/>
          <w:lang w:val="de-DE"/>
        </w:rPr>
      </w:pPr>
      <w:del w:id="1767" w:author="m.kalaitzaki" w:date="2019-05-16T10:07:00Z">
        <w:r w:rsidRPr="00EA1A11" w:rsidDel="00EA1A11">
          <w:rPr>
            <w:noProof/>
          </w:rPr>
          <w:delText xml:space="preserve">Table 75: Attributes of element </w:delText>
        </w:r>
        <w:r w:rsidRPr="00EA1A11" w:rsidDel="00EA1A11">
          <w:rPr>
            <w:rFonts w:ascii="Courier New" w:hAnsi="Courier New" w:cs="Courier New"/>
            <w:i/>
            <w:noProof/>
          </w:rPr>
          <w:delText>&lt;loc/&gt;</w:delText>
        </w:r>
        <w:r w:rsidDel="00EA1A11">
          <w:rPr>
            <w:noProof/>
            <w:webHidden/>
          </w:rPr>
          <w:tab/>
          <w:delText>97</w:delText>
        </w:r>
      </w:del>
    </w:p>
    <w:p w14:paraId="0016FEB9" w14:textId="77777777" w:rsidR="00745DB6" w:rsidDel="00EA1A11" w:rsidRDefault="00745DB6">
      <w:pPr>
        <w:pStyle w:val="TableofFigures"/>
        <w:tabs>
          <w:tab w:val="right" w:leader="dot" w:pos="9060"/>
        </w:tabs>
        <w:rPr>
          <w:del w:id="1768" w:author="m.kalaitzaki" w:date="2019-05-16T10:07:00Z"/>
          <w:rFonts w:asciiTheme="minorHAnsi" w:eastAsiaTheme="minorEastAsia" w:hAnsiTheme="minorHAnsi" w:cstheme="minorBidi"/>
          <w:noProof/>
          <w:szCs w:val="22"/>
          <w:lang w:val="de-DE"/>
        </w:rPr>
      </w:pPr>
      <w:del w:id="1769" w:author="m.kalaitzaki" w:date="2019-05-16T10:07:00Z">
        <w:r w:rsidRPr="00EA1A11" w:rsidDel="00EA1A11">
          <w:rPr>
            <w:noProof/>
          </w:rPr>
          <w:delText xml:space="preserve">Table 76: Nested elements of element </w:delText>
        </w:r>
        <w:r w:rsidRPr="00EA1A11" w:rsidDel="00EA1A11">
          <w:rPr>
            <w:rFonts w:ascii="Courier New" w:hAnsi="Courier New" w:cs="Courier New"/>
            <w:i/>
            <w:noProof/>
            <w:kern w:val="22"/>
          </w:rPr>
          <w:delText>&lt;connection_1d/&gt;</w:delText>
        </w:r>
        <w:r w:rsidDel="00EA1A11">
          <w:rPr>
            <w:noProof/>
            <w:webHidden/>
          </w:rPr>
          <w:tab/>
          <w:delText>97</w:delText>
        </w:r>
      </w:del>
    </w:p>
    <w:p w14:paraId="0D36A8B9" w14:textId="77777777" w:rsidR="00745DB6" w:rsidDel="00EA1A11" w:rsidRDefault="00745DB6">
      <w:pPr>
        <w:pStyle w:val="TableofFigures"/>
        <w:tabs>
          <w:tab w:val="right" w:leader="dot" w:pos="9060"/>
        </w:tabs>
        <w:rPr>
          <w:del w:id="1770" w:author="m.kalaitzaki" w:date="2019-05-16T10:07:00Z"/>
          <w:rFonts w:asciiTheme="minorHAnsi" w:eastAsiaTheme="minorEastAsia" w:hAnsiTheme="minorHAnsi" w:cstheme="minorBidi"/>
          <w:noProof/>
          <w:szCs w:val="22"/>
          <w:lang w:val="de-DE"/>
        </w:rPr>
      </w:pPr>
      <w:del w:id="1771" w:author="m.kalaitzaki" w:date="2019-05-16T10:07:00Z">
        <w:r w:rsidRPr="00EA1A11" w:rsidDel="00EA1A11">
          <w:rPr>
            <w:noProof/>
          </w:rPr>
          <w:delText xml:space="preserve">Table 77: Attributes of element </w:delText>
        </w:r>
        <w:r w:rsidRPr="00EA1A11" w:rsidDel="00EA1A11">
          <w:rPr>
            <w:rFonts w:ascii="Courier New" w:hAnsi="Courier New" w:cs="Courier New"/>
            <w:i/>
            <w:noProof/>
          </w:rPr>
          <w:delText>&lt;connection_1d/&gt;</w:delText>
        </w:r>
        <w:r w:rsidDel="00EA1A11">
          <w:rPr>
            <w:noProof/>
            <w:webHidden/>
          </w:rPr>
          <w:tab/>
          <w:delText>101</w:delText>
        </w:r>
      </w:del>
    </w:p>
    <w:p w14:paraId="04F36674" w14:textId="77777777" w:rsidR="00745DB6" w:rsidDel="00EA1A11" w:rsidRDefault="00745DB6">
      <w:pPr>
        <w:pStyle w:val="TableofFigures"/>
        <w:tabs>
          <w:tab w:val="right" w:leader="dot" w:pos="9060"/>
        </w:tabs>
        <w:rPr>
          <w:del w:id="1772" w:author="m.kalaitzaki" w:date="2019-05-16T10:07:00Z"/>
          <w:rFonts w:asciiTheme="minorHAnsi" w:eastAsiaTheme="minorEastAsia" w:hAnsiTheme="minorHAnsi" w:cstheme="minorBidi"/>
          <w:noProof/>
          <w:szCs w:val="22"/>
          <w:lang w:val="de-DE"/>
        </w:rPr>
      </w:pPr>
      <w:del w:id="1773" w:author="m.kalaitzaki" w:date="2019-05-16T10:07:00Z">
        <w:r w:rsidRPr="00EA1A11" w:rsidDel="00EA1A11">
          <w:rPr>
            <w:noProof/>
          </w:rPr>
          <w:delText xml:space="preserve">Table 78: Nested elements of element </w:delText>
        </w:r>
        <w:r w:rsidRPr="00EA1A11" w:rsidDel="00EA1A11">
          <w:rPr>
            <w:rFonts w:ascii="Courier New" w:hAnsi="Courier New" w:cs="Courier New"/>
            <w:i/>
            <w:noProof/>
            <w:kern w:val="22"/>
          </w:rPr>
          <w:delText>&lt;seamweld/&gt;</w:delText>
        </w:r>
        <w:r w:rsidDel="00EA1A11">
          <w:rPr>
            <w:noProof/>
            <w:webHidden/>
          </w:rPr>
          <w:tab/>
          <w:delText>102</w:delText>
        </w:r>
      </w:del>
    </w:p>
    <w:p w14:paraId="08AE157A" w14:textId="77777777" w:rsidR="00745DB6" w:rsidDel="00EA1A11" w:rsidRDefault="00745DB6">
      <w:pPr>
        <w:pStyle w:val="TableofFigures"/>
        <w:tabs>
          <w:tab w:val="right" w:leader="dot" w:pos="9060"/>
        </w:tabs>
        <w:rPr>
          <w:del w:id="1774" w:author="m.kalaitzaki" w:date="2019-05-16T10:07:00Z"/>
          <w:rFonts w:asciiTheme="minorHAnsi" w:eastAsiaTheme="minorEastAsia" w:hAnsiTheme="minorHAnsi" w:cstheme="minorBidi"/>
          <w:noProof/>
          <w:szCs w:val="22"/>
          <w:lang w:val="de-DE"/>
        </w:rPr>
      </w:pPr>
      <w:del w:id="1775" w:author="m.kalaitzaki" w:date="2019-05-16T10:07:00Z">
        <w:r w:rsidRPr="00EA1A11" w:rsidDel="00EA1A11">
          <w:rPr>
            <w:noProof/>
          </w:rPr>
          <w:delText xml:space="preserve">Table 79: Attributes of element </w:delText>
        </w:r>
        <w:r w:rsidRPr="00EA1A11" w:rsidDel="00EA1A11">
          <w:rPr>
            <w:rFonts w:ascii="Courier New" w:hAnsi="Courier New" w:cs="Courier New"/>
            <w:i/>
            <w:noProof/>
            <w:kern w:val="22"/>
          </w:rPr>
          <w:delText>&lt;subtype/&gt;</w:delText>
        </w:r>
        <w:r w:rsidDel="00EA1A11">
          <w:rPr>
            <w:noProof/>
            <w:webHidden/>
          </w:rPr>
          <w:tab/>
          <w:delText>103</w:delText>
        </w:r>
      </w:del>
    </w:p>
    <w:p w14:paraId="197AA67C" w14:textId="77777777" w:rsidR="00745DB6" w:rsidDel="00EA1A11" w:rsidRDefault="00745DB6">
      <w:pPr>
        <w:pStyle w:val="TableofFigures"/>
        <w:tabs>
          <w:tab w:val="right" w:leader="dot" w:pos="9060"/>
        </w:tabs>
        <w:rPr>
          <w:del w:id="1776" w:author="m.kalaitzaki" w:date="2019-05-16T10:07:00Z"/>
          <w:rFonts w:asciiTheme="minorHAnsi" w:eastAsiaTheme="minorEastAsia" w:hAnsiTheme="minorHAnsi" w:cstheme="minorBidi"/>
          <w:noProof/>
          <w:szCs w:val="22"/>
          <w:lang w:val="de-DE"/>
        </w:rPr>
      </w:pPr>
      <w:del w:id="1777" w:author="m.kalaitzaki" w:date="2019-05-16T10:07:00Z">
        <w:r w:rsidRPr="00EA1A11" w:rsidDel="00EA1A11">
          <w:rPr>
            <w:noProof/>
          </w:rPr>
          <w:delText xml:space="preserve">Table 80: Nested elements of element </w:delText>
        </w:r>
        <w:r w:rsidRPr="00EA1A11" w:rsidDel="00EA1A11">
          <w:rPr>
            <w:rFonts w:ascii="Courier New" w:hAnsi="Courier New" w:cs="Courier New"/>
            <w:i/>
            <w:noProof/>
            <w:kern w:val="22"/>
          </w:rPr>
          <w:delText>&lt;subtype/&gt;</w:delText>
        </w:r>
        <w:r w:rsidDel="00EA1A11">
          <w:rPr>
            <w:noProof/>
            <w:webHidden/>
          </w:rPr>
          <w:tab/>
          <w:delText>103</w:delText>
        </w:r>
      </w:del>
    </w:p>
    <w:p w14:paraId="11519712" w14:textId="77777777" w:rsidR="00745DB6" w:rsidDel="00EA1A11" w:rsidRDefault="00745DB6">
      <w:pPr>
        <w:pStyle w:val="TableofFigures"/>
        <w:tabs>
          <w:tab w:val="right" w:leader="dot" w:pos="9060"/>
        </w:tabs>
        <w:rPr>
          <w:del w:id="1778" w:author="m.kalaitzaki" w:date="2019-05-16T10:07:00Z"/>
          <w:rFonts w:asciiTheme="minorHAnsi" w:eastAsiaTheme="minorEastAsia" w:hAnsiTheme="minorHAnsi" w:cstheme="minorBidi"/>
          <w:noProof/>
          <w:szCs w:val="22"/>
          <w:lang w:val="de-DE"/>
        </w:rPr>
      </w:pPr>
      <w:del w:id="1779" w:author="m.kalaitzaki" w:date="2019-05-16T10:07:00Z">
        <w:r w:rsidRPr="00EA1A11" w:rsidDel="00EA1A11">
          <w:rPr>
            <w:noProof/>
          </w:rPr>
          <w:delText xml:space="preserve">Table 81: Attributes of element </w:delText>
        </w:r>
        <w:r w:rsidRPr="00EA1A11" w:rsidDel="00EA1A11">
          <w:rPr>
            <w:rFonts w:ascii="Courier New" w:hAnsi="Courier New" w:cs="Courier New"/>
            <w:i/>
            <w:noProof/>
            <w:kern w:val="22"/>
          </w:rPr>
          <w:delText>&lt;sheet_parameter/&gt;</w:delText>
        </w:r>
        <w:r w:rsidDel="00EA1A11">
          <w:rPr>
            <w:noProof/>
            <w:webHidden/>
          </w:rPr>
          <w:tab/>
          <w:delText>105</w:delText>
        </w:r>
      </w:del>
    </w:p>
    <w:p w14:paraId="021D3B6B" w14:textId="77777777" w:rsidR="00745DB6" w:rsidDel="00EA1A11" w:rsidRDefault="00745DB6">
      <w:pPr>
        <w:pStyle w:val="TableofFigures"/>
        <w:tabs>
          <w:tab w:val="right" w:leader="dot" w:pos="9060"/>
        </w:tabs>
        <w:rPr>
          <w:del w:id="1780" w:author="m.kalaitzaki" w:date="2019-05-16T10:07:00Z"/>
          <w:rFonts w:asciiTheme="minorHAnsi" w:eastAsiaTheme="minorEastAsia" w:hAnsiTheme="minorHAnsi" w:cstheme="minorBidi"/>
          <w:noProof/>
          <w:szCs w:val="22"/>
          <w:lang w:val="de-DE"/>
        </w:rPr>
      </w:pPr>
      <w:del w:id="1781" w:author="m.kalaitzaki" w:date="2019-05-16T10:07:00Z">
        <w:r w:rsidRPr="00EA1A11" w:rsidDel="00EA1A11">
          <w:rPr>
            <w:noProof/>
          </w:rPr>
          <w:delText xml:space="preserve">Table 82: Attributes of element </w:delText>
        </w:r>
        <w:r w:rsidRPr="00EA1A11" w:rsidDel="00EA1A11">
          <w:rPr>
            <w:rFonts w:ascii="Courier New" w:hAnsi="Courier New" w:cs="Courier New"/>
            <w:i/>
            <w:noProof/>
            <w:kern w:val="22"/>
          </w:rPr>
          <w:delText>&lt;weld_position/&gt;</w:delText>
        </w:r>
        <w:r w:rsidDel="00EA1A11">
          <w:rPr>
            <w:noProof/>
            <w:webHidden/>
          </w:rPr>
          <w:tab/>
          <w:delText>106</w:delText>
        </w:r>
      </w:del>
    </w:p>
    <w:p w14:paraId="367D29CB" w14:textId="77777777" w:rsidR="00745DB6" w:rsidDel="00EA1A11" w:rsidRDefault="00745DB6">
      <w:pPr>
        <w:pStyle w:val="TableofFigures"/>
        <w:tabs>
          <w:tab w:val="right" w:leader="dot" w:pos="9060"/>
        </w:tabs>
        <w:rPr>
          <w:del w:id="1782" w:author="m.kalaitzaki" w:date="2019-05-16T10:07:00Z"/>
          <w:rFonts w:asciiTheme="minorHAnsi" w:eastAsiaTheme="minorEastAsia" w:hAnsiTheme="minorHAnsi" w:cstheme="minorBidi"/>
          <w:noProof/>
          <w:szCs w:val="22"/>
          <w:lang w:val="de-DE"/>
        </w:rPr>
      </w:pPr>
      <w:del w:id="1783" w:author="m.kalaitzaki" w:date="2019-05-16T10:07:00Z">
        <w:r w:rsidRPr="00EA1A11" w:rsidDel="00EA1A11">
          <w:rPr>
            <w:noProof/>
          </w:rPr>
          <w:delText>Table 83: Default values of attribute "filler", dependent from attribute "technology"</w:delText>
        </w:r>
        <w:r w:rsidDel="00EA1A11">
          <w:rPr>
            <w:noProof/>
            <w:webHidden/>
          </w:rPr>
          <w:tab/>
          <w:delText>109</w:delText>
        </w:r>
      </w:del>
    </w:p>
    <w:p w14:paraId="7AB921B0" w14:textId="77777777" w:rsidR="00745DB6" w:rsidDel="00EA1A11" w:rsidRDefault="00745DB6">
      <w:pPr>
        <w:pStyle w:val="TableofFigures"/>
        <w:tabs>
          <w:tab w:val="right" w:leader="dot" w:pos="9060"/>
        </w:tabs>
        <w:rPr>
          <w:del w:id="1784" w:author="m.kalaitzaki" w:date="2019-05-16T10:07:00Z"/>
          <w:rFonts w:asciiTheme="minorHAnsi" w:eastAsiaTheme="minorEastAsia" w:hAnsiTheme="minorHAnsi" w:cstheme="minorBidi"/>
          <w:noProof/>
          <w:szCs w:val="22"/>
          <w:lang w:val="de-DE"/>
        </w:rPr>
      </w:pPr>
      <w:del w:id="1785" w:author="m.kalaitzaki" w:date="2019-05-16T10:07:00Z">
        <w:r w:rsidRPr="00EA1A11" w:rsidDel="00EA1A11">
          <w:rPr>
            <w:noProof/>
          </w:rPr>
          <w:delText>Table 84: Parameters of Butt Joint Weld</w:delText>
        </w:r>
        <w:r w:rsidDel="00EA1A11">
          <w:rPr>
            <w:noProof/>
            <w:webHidden/>
          </w:rPr>
          <w:tab/>
          <w:delText>110</w:delText>
        </w:r>
      </w:del>
    </w:p>
    <w:p w14:paraId="2B4E4C82" w14:textId="77777777" w:rsidR="00745DB6" w:rsidDel="00EA1A11" w:rsidRDefault="00745DB6">
      <w:pPr>
        <w:pStyle w:val="TableofFigures"/>
        <w:tabs>
          <w:tab w:val="right" w:leader="dot" w:pos="9060"/>
        </w:tabs>
        <w:rPr>
          <w:del w:id="1786" w:author="m.kalaitzaki" w:date="2019-05-16T10:07:00Z"/>
          <w:rFonts w:asciiTheme="minorHAnsi" w:eastAsiaTheme="minorEastAsia" w:hAnsiTheme="minorHAnsi" w:cstheme="minorBidi"/>
          <w:noProof/>
          <w:szCs w:val="22"/>
          <w:lang w:val="de-DE"/>
        </w:rPr>
      </w:pPr>
      <w:del w:id="1787" w:author="m.kalaitzaki" w:date="2019-05-16T10:07:00Z">
        <w:r w:rsidRPr="00EA1A11" w:rsidDel="00EA1A11">
          <w:rPr>
            <w:noProof/>
          </w:rPr>
          <w:delText xml:space="preserve">Table 85: Attributes of element </w:delText>
        </w:r>
        <w:r w:rsidRPr="00EA1A11" w:rsidDel="00EA1A11">
          <w:rPr>
            <w:rFonts w:ascii="Courier New" w:hAnsi="Courier New" w:cs="Courier New"/>
            <w:i/>
            <w:noProof/>
            <w:kern w:val="22"/>
          </w:rPr>
          <w:delText>&lt;weld_position/&gt;</w:delText>
        </w:r>
        <w:r w:rsidRPr="00EA1A11" w:rsidDel="00EA1A11">
          <w:rPr>
            <w:noProof/>
          </w:rPr>
          <w:delText xml:space="preserve"> for Butt Joint</w:delText>
        </w:r>
        <w:r w:rsidDel="00EA1A11">
          <w:rPr>
            <w:noProof/>
            <w:webHidden/>
          </w:rPr>
          <w:tab/>
          <w:delText>111</w:delText>
        </w:r>
      </w:del>
    </w:p>
    <w:p w14:paraId="75D9DC88" w14:textId="77777777" w:rsidR="00745DB6" w:rsidDel="00EA1A11" w:rsidRDefault="00745DB6">
      <w:pPr>
        <w:pStyle w:val="TableofFigures"/>
        <w:tabs>
          <w:tab w:val="right" w:leader="dot" w:pos="9060"/>
        </w:tabs>
        <w:rPr>
          <w:del w:id="1788" w:author="m.kalaitzaki" w:date="2019-05-16T10:07:00Z"/>
          <w:rFonts w:asciiTheme="minorHAnsi" w:eastAsiaTheme="minorEastAsia" w:hAnsiTheme="minorHAnsi" w:cstheme="minorBidi"/>
          <w:noProof/>
          <w:szCs w:val="22"/>
          <w:lang w:val="de-DE"/>
        </w:rPr>
      </w:pPr>
      <w:del w:id="1789" w:author="m.kalaitzaki" w:date="2019-05-16T10:07:00Z">
        <w:r w:rsidRPr="00EA1A11" w:rsidDel="00EA1A11">
          <w:rPr>
            <w:noProof/>
          </w:rPr>
          <w:delText xml:space="preserve">Table 86: Attributes of element </w:delText>
        </w:r>
        <w:r w:rsidRPr="00EA1A11" w:rsidDel="00EA1A11">
          <w:rPr>
            <w:rFonts w:ascii="Courier New" w:hAnsi="Courier New" w:cs="Courier New"/>
            <w:i/>
            <w:noProof/>
            <w:kern w:val="22"/>
          </w:rPr>
          <w:delText>&lt;sheet_parameter/&gt;</w:delText>
        </w:r>
        <w:r w:rsidRPr="00EA1A11" w:rsidDel="00EA1A11">
          <w:rPr>
            <w:noProof/>
          </w:rPr>
          <w:delText xml:space="preserve"> for Butt Joint</w:delText>
        </w:r>
        <w:r w:rsidDel="00EA1A11">
          <w:rPr>
            <w:noProof/>
            <w:webHidden/>
          </w:rPr>
          <w:tab/>
          <w:delText>112</w:delText>
        </w:r>
      </w:del>
    </w:p>
    <w:p w14:paraId="41EE4E48" w14:textId="77777777" w:rsidR="00745DB6" w:rsidDel="00EA1A11" w:rsidRDefault="00745DB6">
      <w:pPr>
        <w:pStyle w:val="TableofFigures"/>
        <w:tabs>
          <w:tab w:val="right" w:leader="dot" w:pos="9060"/>
        </w:tabs>
        <w:rPr>
          <w:del w:id="1790" w:author="m.kalaitzaki" w:date="2019-05-16T10:07:00Z"/>
          <w:rFonts w:asciiTheme="minorHAnsi" w:eastAsiaTheme="minorEastAsia" w:hAnsiTheme="minorHAnsi" w:cstheme="minorBidi"/>
          <w:noProof/>
          <w:szCs w:val="22"/>
          <w:lang w:val="de-DE"/>
        </w:rPr>
      </w:pPr>
      <w:del w:id="1791" w:author="m.kalaitzaki" w:date="2019-05-16T10:07:00Z">
        <w:r w:rsidRPr="00EA1A11" w:rsidDel="00EA1A11">
          <w:rPr>
            <w:noProof/>
          </w:rPr>
          <w:delText>Table 87: Parameters of Simple Corner Weld</w:delText>
        </w:r>
        <w:r w:rsidDel="00EA1A11">
          <w:rPr>
            <w:noProof/>
            <w:webHidden/>
          </w:rPr>
          <w:tab/>
          <w:delText>113</w:delText>
        </w:r>
      </w:del>
    </w:p>
    <w:p w14:paraId="6E3E0A2D" w14:textId="77777777" w:rsidR="00745DB6" w:rsidDel="00EA1A11" w:rsidRDefault="00745DB6">
      <w:pPr>
        <w:pStyle w:val="TableofFigures"/>
        <w:tabs>
          <w:tab w:val="right" w:leader="dot" w:pos="9060"/>
        </w:tabs>
        <w:rPr>
          <w:del w:id="1792" w:author="m.kalaitzaki" w:date="2019-05-16T10:07:00Z"/>
          <w:rFonts w:asciiTheme="minorHAnsi" w:eastAsiaTheme="minorEastAsia" w:hAnsiTheme="minorHAnsi" w:cstheme="minorBidi"/>
          <w:noProof/>
          <w:szCs w:val="22"/>
          <w:lang w:val="de-DE"/>
        </w:rPr>
      </w:pPr>
      <w:del w:id="1793" w:author="m.kalaitzaki" w:date="2019-05-16T10:07:00Z">
        <w:r w:rsidRPr="00EA1A11" w:rsidDel="00EA1A11">
          <w:rPr>
            <w:noProof/>
          </w:rPr>
          <w:delText>Table 87: Parameters of Double Corner Weld</w:delText>
        </w:r>
        <w:r w:rsidDel="00EA1A11">
          <w:rPr>
            <w:noProof/>
            <w:webHidden/>
          </w:rPr>
          <w:tab/>
          <w:delText>114</w:delText>
        </w:r>
      </w:del>
    </w:p>
    <w:p w14:paraId="5D19615F" w14:textId="77777777" w:rsidR="00745DB6" w:rsidDel="00EA1A11" w:rsidRDefault="00745DB6">
      <w:pPr>
        <w:pStyle w:val="TableofFigures"/>
        <w:tabs>
          <w:tab w:val="right" w:leader="dot" w:pos="9060"/>
        </w:tabs>
        <w:rPr>
          <w:del w:id="1794" w:author="m.kalaitzaki" w:date="2019-05-16T10:07:00Z"/>
          <w:rFonts w:asciiTheme="minorHAnsi" w:eastAsiaTheme="minorEastAsia" w:hAnsiTheme="minorHAnsi" w:cstheme="minorBidi"/>
          <w:noProof/>
          <w:szCs w:val="22"/>
          <w:lang w:val="de-DE"/>
        </w:rPr>
      </w:pPr>
      <w:del w:id="1795" w:author="m.kalaitzaki" w:date="2019-05-16T10:07:00Z">
        <w:r w:rsidRPr="00EA1A11" w:rsidDel="00EA1A11">
          <w:rPr>
            <w:noProof/>
          </w:rPr>
          <w:delText xml:space="preserve">Table 88: Attributes of element </w:delText>
        </w:r>
        <w:r w:rsidRPr="00EA1A11" w:rsidDel="00EA1A11">
          <w:rPr>
            <w:rFonts w:ascii="Courier New" w:hAnsi="Courier New" w:cs="Courier New"/>
            <w:i/>
            <w:noProof/>
          </w:rPr>
          <w:delText>&lt;weld_position/&gt;</w:delText>
        </w:r>
        <w:r w:rsidRPr="00EA1A11" w:rsidDel="00EA1A11">
          <w:rPr>
            <w:noProof/>
          </w:rPr>
          <w:delText xml:space="preserve"> for Corner Weld</w:delText>
        </w:r>
        <w:r w:rsidDel="00EA1A11">
          <w:rPr>
            <w:noProof/>
            <w:webHidden/>
          </w:rPr>
          <w:tab/>
          <w:delText>115</w:delText>
        </w:r>
      </w:del>
    </w:p>
    <w:p w14:paraId="31B9719F" w14:textId="77777777" w:rsidR="00745DB6" w:rsidDel="00EA1A11" w:rsidRDefault="00745DB6">
      <w:pPr>
        <w:pStyle w:val="TableofFigures"/>
        <w:tabs>
          <w:tab w:val="right" w:leader="dot" w:pos="9060"/>
        </w:tabs>
        <w:rPr>
          <w:del w:id="1796" w:author="m.kalaitzaki" w:date="2019-05-16T10:07:00Z"/>
          <w:rFonts w:asciiTheme="minorHAnsi" w:eastAsiaTheme="minorEastAsia" w:hAnsiTheme="minorHAnsi" w:cstheme="minorBidi"/>
          <w:noProof/>
          <w:szCs w:val="22"/>
          <w:lang w:val="de-DE"/>
        </w:rPr>
      </w:pPr>
      <w:del w:id="1797" w:author="m.kalaitzaki" w:date="2019-05-16T10:07:00Z">
        <w:r w:rsidRPr="00EA1A11" w:rsidDel="00EA1A11">
          <w:rPr>
            <w:noProof/>
          </w:rPr>
          <w:delText xml:space="preserve">Table 89: Values of Attribute </w:delText>
        </w:r>
        <w:r w:rsidRPr="00EA1A11" w:rsidDel="00EA1A11">
          <w:rPr>
            <w:rFonts w:ascii="Courier New" w:hAnsi="Courier New" w:cs="Courier New"/>
            <w:i/>
            <w:noProof/>
          </w:rPr>
          <w:delText>section</w:delText>
        </w:r>
        <w:r w:rsidDel="00EA1A11">
          <w:rPr>
            <w:noProof/>
            <w:webHidden/>
          </w:rPr>
          <w:tab/>
          <w:delText>115</w:delText>
        </w:r>
      </w:del>
    </w:p>
    <w:p w14:paraId="3248C11F" w14:textId="77777777" w:rsidR="00745DB6" w:rsidDel="00EA1A11" w:rsidRDefault="00745DB6">
      <w:pPr>
        <w:pStyle w:val="TableofFigures"/>
        <w:tabs>
          <w:tab w:val="right" w:leader="dot" w:pos="9060"/>
        </w:tabs>
        <w:rPr>
          <w:del w:id="1798" w:author="m.kalaitzaki" w:date="2019-05-16T10:07:00Z"/>
          <w:rFonts w:asciiTheme="minorHAnsi" w:eastAsiaTheme="minorEastAsia" w:hAnsiTheme="minorHAnsi" w:cstheme="minorBidi"/>
          <w:noProof/>
          <w:szCs w:val="22"/>
          <w:lang w:val="de-DE"/>
        </w:rPr>
      </w:pPr>
      <w:del w:id="1799" w:author="m.kalaitzaki" w:date="2019-05-16T10:07:00Z">
        <w:r w:rsidRPr="00EA1A11" w:rsidDel="00EA1A11">
          <w:rPr>
            <w:noProof/>
          </w:rPr>
          <w:delText xml:space="preserve">Table 90: Values of Attribute </w:delText>
        </w:r>
        <w:r w:rsidRPr="00EA1A11" w:rsidDel="00EA1A11">
          <w:rPr>
            <w:rFonts w:ascii="Courier New" w:hAnsi="Courier New" w:cs="Courier New"/>
            <w:i/>
            <w:noProof/>
          </w:rPr>
          <w:delText>angle</w:delText>
        </w:r>
        <w:r w:rsidDel="00EA1A11">
          <w:rPr>
            <w:noProof/>
            <w:webHidden/>
          </w:rPr>
          <w:tab/>
          <w:delText>115</w:delText>
        </w:r>
      </w:del>
    </w:p>
    <w:p w14:paraId="2C258C5E" w14:textId="77777777" w:rsidR="00745DB6" w:rsidDel="00EA1A11" w:rsidRDefault="00745DB6">
      <w:pPr>
        <w:pStyle w:val="TableofFigures"/>
        <w:tabs>
          <w:tab w:val="right" w:leader="dot" w:pos="9060"/>
        </w:tabs>
        <w:rPr>
          <w:del w:id="1800" w:author="m.kalaitzaki" w:date="2019-05-16T10:07:00Z"/>
          <w:rFonts w:asciiTheme="minorHAnsi" w:eastAsiaTheme="minorEastAsia" w:hAnsiTheme="minorHAnsi" w:cstheme="minorBidi"/>
          <w:noProof/>
          <w:szCs w:val="22"/>
          <w:lang w:val="de-DE"/>
        </w:rPr>
      </w:pPr>
      <w:del w:id="1801" w:author="m.kalaitzaki" w:date="2019-05-16T10:07:00Z">
        <w:r w:rsidRPr="00EA1A11" w:rsidDel="00EA1A11">
          <w:rPr>
            <w:noProof/>
          </w:rPr>
          <w:delText xml:space="preserve">Table 91: Attributes of element </w:delText>
        </w:r>
        <w:r w:rsidRPr="00EA1A11" w:rsidDel="00EA1A11">
          <w:rPr>
            <w:rFonts w:ascii="Courier New" w:hAnsi="Courier New" w:cs="Courier New"/>
            <w:i/>
            <w:noProof/>
            <w:kern w:val="22"/>
          </w:rPr>
          <w:delText>&lt;sheet_parameter/&gt;</w:delText>
        </w:r>
        <w:r w:rsidRPr="00EA1A11" w:rsidDel="00EA1A11">
          <w:rPr>
            <w:noProof/>
          </w:rPr>
          <w:delText xml:space="preserve"> for Corner Weld</w:delText>
        </w:r>
        <w:r w:rsidDel="00EA1A11">
          <w:rPr>
            <w:noProof/>
            <w:webHidden/>
          </w:rPr>
          <w:tab/>
          <w:delText>116</w:delText>
        </w:r>
      </w:del>
    </w:p>
    <w:p w14:paraId="3786BE47" w14:textId="77777777" w:rsidR="00745DB6" w:rsidDel="00EA1A11" w:rsidRDefault="00745DB6">
      <w:pPr>
        <w:pStyle w:val="TableofFigures"/>
        <w:tabs>
          <w:tab w:val="right" w:leader="dot" w:pos="9060"/>
        </w:tabs>
        <w:rPr>
          <w:del w:id="1802" w:author="m.kalaitzaki" w:date="2019-05-16T10:07:00Z"/>
          <w:rFonts w:asciiTheme="minorHAnsi" w:eastAsiaTheme="minorEastAsia" w:hAnsiTheme="minorHAnsi" w:cstheme="minorBidi"/>
          <w:noProof/>
          <w:szCs w:val="22"/>
          <w:lang w:val="de-DE"/>
        </w:rPr>
      </w:pPr>
      <w:del w:id="1803" w:author="m.kalaitzaki" w:date="2019-05-16T10:07:00Z">
        <w:r w:rsidRPr="00EA1A11" w:rsidDel="00EA1A11">
          <w:rPr>
            <w:noProof/>
          </w:rPr>
          <w:delText>Table 92: Parameters of Edge Weld</w:delText>
        </w:r>
        <w:r w:rsidDel="00EA1A11">
          <w:rPr>
            <w:noProof/>
            <w:webHidden/>
          </w:rPr>
          <w:tab/>
          <w:delText>117</w:delText>
        </w:r>
      </w:del>
    </w:p>
    <w:p w14:paraId="473E7240" w14:textId="77777777" w:rsidR="00745DB6" w:rsidDel="00EA1A11" w:rsidRDefault="00745DB6">
      <w:pPr>
        <w:pStyle w:val="TableofFigures"/>
        <w:tabs>
          <w:tab w:val="right" w:leader="dot" w:pos="9060"/>
        </w:tabs>
        <w:rPr>
          <w:del w:id="1804" w:author="m.kalaitzaki" w:date="2019-05-16T10:07:00Z"/>
          <w:rFonts w:asciiTheme="minorHAnsi" w:eastAsiaTheme="minorEastAsia" w:hAnsiTheme="minorHAnsi" w:cstheme="minorBidi"/>
          <w:noProof/>
          <w:szCs w:val="22"/>
          <w:lang w:val="de-DE"/>
        </w:rPr>
      </w:pPr>
      <w:del w:id="1805" w:author="m.kalaitzaki" w:date="2019-05-16T10:07:00Z">
        <w:r w:rsidRPr="00EA1A11" w:rsidDel="00EA1A11">
          <w:rPr>
            <w:noProof/>
          </w:rPr>
          <w:delText xml:space="preserve">Table 93: Attributes of element </w:delText>
        </w:r>
        <w:r w:rsidRPr="00EA1A11" w:rsidDel="00EA1A11">
          <w:rPr>
            <w:rFonts w:ascii="Courier New" w:hAnsi="Courier New" w:cs="Courier New"/>
            <w:i/>
            <w:noProof/>
            <w:kern w:val="22"/>
          </w:rPr>
          <w:delText>&lt;weld_position/&gt;</w:delText>
        </w:r>
        <w:r w:rsidRPr="00EA1A11" w:rsidDel="00EA1A11">
          <w:rPr>
            <w:noProof/>
          </w:rPr>
          <w:delText xml:space="preserve"> for Edge Weld</w:delText>
        </w:r>
        <w:r w:rsidDel="00EA1A11">
          <w:rPr>
            <w:noProof/>
            <w:webHidden/>
          </w:rPr>
          <w:tab/>
          <w:delText>118</w:delText>
        </w:r>
      </w:del>
    </w:p>
    <w:p w14:paraId="41B1CD87" w14:textId="77777777" w:rsidR="00745DB6" w:rsidDel="00EA1A11" w:rsidRDefault="00745DB6">
      <w:pPr>
        <w:pStyle w:val="TableofFigures"/>
        <w:tabs>
          <w:tab w:val="right" w:leader="dot" w:pos="9060"/>
        </w:tabs>
        <w:rPr>
          <w:del w:id="1806" w:author="m.kalaitzaki" w:date="2019-05-16T10:07:00Z"/>
          <w:rFonts w:asciiTheme="minorHAnsi" w:eastAsiaTheme="minorEastAsia" w:hAnsiTheme="minorHAnsi" w:cstheme="minorBidi"/>
          <w:noProof/>
          <w:szCs w:val="22"/>
          <w:lang w:val="de-DE"/>
        </w:rPr>
      </w:pPr>
      <w:del w:id="1807" w:author="m.kalaitzaki" w:date="2019-05-16T10:07:00Z">
        <w:r w:rsidRPr="00EA1A11" w:rsidDel="00EA1A11">
          <w:rPr>
            <w:noProof/>
          </w:rPr>
          <w:delText xml:space="preserve">Table 94: Attributes of element </w:delText>
        </w:r>
        <w:r w:rsidRPr="00EA1A11" w:rsidDel="00EA1A11">
          <w:rPr>
            <w:rFonts w:ascii="Courier New" w:hAnsi="Courier New" w:cs="Courier New"/>
            <w:i/>
            <w:noProof/>
            <w:kern w:val="22"/>
          </w:rPr>
          <w:delText>&lt;sheet_parameter/&gt;</w:delText>
        </w:r>
        <w:r w:rsidRPr="00EA1A11" w:rsidDel="00EA1A11">
          <w:rPr>
            <w:noProof/>
          </w:rPr>
          <w:delText xml:space="preserve"> for Corner Weld</w:delText>
        </w:r>
        <w:r w:rsidDel="00EA1A11">
          <w:rPr>
            <w:noProof/>
            <w:webHidden/>
          </w:rPr>
          <w:tab/>
          <w:delText>118</w:delText>
        </w:r>
      </w:del>
    </w:p>
    <w:p w14:paraId="5D268A6F" w14:textId="77777777" w:rsidR="00745DB6" w:rsidDel="00EA1A11" w:rsidRDefault="00745DB6">
      <w:pPr>
        <w:pStyle w:val="TableofFigures"/>
        <w:tabs>
          <w:tab w:val="right" w:leader="dot" w:pos="9060"/>
        </w:tabs>
        <w:rPr>
          <w:del w:id="1808" w:author="m.kalaitzaki" w:date="2019-05-16T10:07:00Z"/>
          <w:rFonts w:asciiTheme="minorHAnsi" w:eastAsiaTheme="minorEastAsia" w:hAnsiTheme="minorHAnsi" w:cstheme="minorBidi"/>
          <w:noProof/>
          <w:szCs w:val="22"/>
          <w:lang w:val="de-DE"/>
        </w:rPr>
      </w:pPr>
      <w:del w:id="1809" w:author="m.kalaitzaki" w:date="2019-05-16T10:07:00Z">
        <w:r w:rsidRPr="00EA1A11" w:rsidDel="00EA1A11">
          <w:rPr>
            <w:noProof/>
          </w:rPr>
          <w:delText>Table 95: Parameters of I-Weld</w:delText>
        </w:r>
        <w:r w:rsidDel="00EA1A11">
          <w:rPr>
            <w:noProof/>
            <w:webHidden/>
          </w:rPr>
          <w:tab/>
          <w:delText>119</w:delText>
        </w:r>
      </w:del>
    </w:p>
    <w:p w14:paraId="2A99AEB9" w14:textId="77777777" w:rsidR="00745DB6" w:rsidDel="00EA1A11" w:rsidRDefault="00745DB6">
      <w:pPr>
        <w:pStyle w:val="TableofFigures"/>
        <w:tabs>
          <w:tab w:val="right" w:leader="dot" w:pos="9060"/>
        </w:tabs>
        <w:rPr>
          <w:del w:id="1810" w:author="m.kalaitzaki" w:date="2019-05-16T10:07:00Z"/>
          <w:rFonts w:asciiTheme="minorHAnsi" w:eastAsiaTheme="minorEastAsia" w:hAnsiTheme="minorHAnsi" w:cstheme="minorBidi"/>
          <w:noProof/>
          <w:szCs w:val="22"/>
          <w:lang w:val="de-DE"/>
        </w:rPr>
      </w:pPr>
      <w:del w:id="1811" w:author="m.kalaitzaki" w:date="2019-05-16T10:07:00Z">
        <w:r w:rsidRPr="00EA1A11" w:rsidDel="00EA1A11">
          <w:rPr>
            <w:noProof/>
          </w:rPr>
          <w:delText xml:space="preserve">Table 96: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weld_position/&gt;</w:delText>
        </w:r>
        <w:r w:rsidRPr="00EA1A11" w:rsidDel="00EA1A11">
          <w:rPr>
            <w:noProof/>
          </w:rPr>
          <w:delText xml:space="preserve"> for I Weld</w:delText>
        </w:r>
        <w:r w:rsidDel="00EA1A11">
          <w:rPr>
            <w:noProof/>
            <w:webHidden/>
          </w:rPr>
          <w:tab/>
          <w:delText>120</w:delText>
        </w:r>
      </w:del>
    </w:p>
    <w:p w14:paraId="64D0C659" w14:textId="77777777" w:rsidR="00745DB6" w:rsidDel="00EA1A11" w:rsidRDefault="00745DB6">
      <w:pPr>
        <w:pStyle w:val="TableofFigures"/>
        <w:tabs>
          <w:tab w:val="right" w:leader="dot" w:pos="9060"/>
        </w:tabs>
        <w:rPr>
          <w:del w:id="1812" w:author="m.kalaitzaki" w:date="2019-05-16T10:07:00Z"/>
          <w:rFonts w:asciiTheme="minorHAnsi" w:eastAsiaTheme="minorEastAsia" w:hAnsiTheme="minorHAnsi" w:cstheme="minorBidi"/>
          <w:noProof/>
          <w:szCs w:val="22"/>
          <w:lang w:val="de-DE"/>
        </w:rPr>
      </w:pPr>
      <w:del w:id="1813" w:author="m.kalaitzaki" w:date="2019-05-16T10:07:00Z">
        <w:r w:rsidRPr="00EA1A11" w:rsidDel="00EA1A11">
          <w:rPr>
            <w:noProof/>
          </w:rPr>
          <w:delText>Table 97: Attributes of element &lt;</w:delText>
        </w:r>
        <w:r w:rsidRPr="00EA1A11" w:rsidDel="00EA1A11">
          <w:rPr>
            <w:rFonts w:ascii="Courier New" w:hAnsi="Courier New" w:cs="Courier New"/>
            <w:i/>
            <w:noProof/>
            <w:kern w:val="22"/>
          </w:rPr>
          <w:delText>sheet_parameter/&gt;</w:delText>
        </w:r>
        <w:r w:rsidRPr="00EA1A11" w:rsidDel="00EA1A11">
          <w:rPr>
            <w:noProof/>
          </w:rPr>
          <w:delText xml:space="preserve"> for I Weld</w:delText>
        </w:r>
        <w:r w:rsidDel="00EA1A11">
          <w:rPr>
            <w:noProof/>
            <w:webHidden/>
          </w:rPr>
          <w:tab/>
          <w:delText>121</w:delText>
        </w:r>
      </w:del>
    </w:p>
    <w:p w14:paraId="385627B0" w14:textId="77777777" w:rsidR="00745DB6" w:rsidDel="00EA1A11" w:rsidRDefault="00745DB6">
      <w:pPr>
        <w:pStyle w:val="TableofFigures"/>
        <w:tabs>
          <w:tab w:val="right" w:leader="dot" w:pos="9060"/>
        </w:tabs>
        <w:rPr>
          <w:del w:id="1814" w:author="m.kalaitzaki" w:date="2019-05-16T10:07:00Z"/>
          <w:rFonts w:asciiTheme="minorHAnsi" w:eastAsiaTheme="minorEastAsia" w:hAnsiTheme="minorHAnsi" w:cstheme="minorBidi"/>
          <w:noProof/>
          <w:szCs w:val="22"/>
          <w:lang w:val="de-DE"/>
        </w:rPr>
      </w:pPr>
      <w:del w:id="1815" w:author="m.kalaitzaki" w:date="2019-05-16T10:07:00Z">
        <w:r w:rsidRPr="00EA1A11" w:rsidDel="00EA1A11">
          <w:rPr>
            <w:noProof/>
          </w:rPr>
          <w:delText>Table 98: Parameters of Overlap Weld</w:delText>
        </w:r>
        <w:r w:rsidDel="00EA1A11">
          <w:rPr>
            <w:noProof/>
            <w:webHidden/>
          </w:rPr>
          <w:tab/>
          <w:delText>122</w:delText>
        </w:r>
      </w:del>
    </w:p>
    <w:p w14:paraId="5C3D5F3B" w14:textId="77777777" w:rsidR="00745DB6" w:rsidDel="00EA1A11" w:rsidRDefault="00745DB6">
      <w:pPr>
        <w:pStyle w:val="TableofFigures"/>
        <w:tabs>
          <w:tab w:val="right" w:leader="dot" w:pos="9060"/>
        </w:tabs>
        <w:rPr>
          <w:del w:id="1816" w:author="m.kalaitzaki" w:date="2019-05-16T10:07:00Z"/>
          <w:rFonts w:asciiTheme="minorHAnsi" w:eastAsiaTheme="minorEastAsia" w:hAnsiTheme="minorHAnsi" w:cstheme="minorBidi"/>
          <w:noProof/>
          <w:szCs w:val="22"/>
          <w:lang w:val="de-DE"/>
        </w:rPr>
      </w:pPr>
      <w:del w:id="1817" w:author="m.kalaitzaki" w:date="2019-05-16T10:07:00Z">
        <w:r w:rsidRPr="00EA1A11" w:rsidDel="00EA1A11">
          <w:rPr>
            <w:noProof/>
          </w:rPr>
          <w:delText>Table 99: Parameters of Single Sided Double Overlap Weld</w:delText>
        </w:r>
        <w:r w:rsidDel="00EA1A11">
          <w:rPr>
            <w:noProof/>
            <w:webHidden/>
          </w:rPr>
          <w:tab/>
          <w:delText>122</w:delText>
        </w:r>
      </w:del>
    </w:p>
    <w:p w14:paraId="397B4189" w14:textId="77777777" w:rsidR="00745DB6" w:rsidDel="00EA1A11" w:rsidRDefault="00745DB6">
      <w:pPr>
        <w:pStyle w:val="TableofFigures"/>
        <w:tabs>
          <w:tab w:val="right" w:leader="dot" w:pos="9060"/>
        </w:tabs>
        <w:rPr>
          <w:del w:id="1818" w:author="m.kalaitzaki" w:date="2019-05-16T10:07:00Z"/>
          <w:rFonts w:asciiTheme="minorHAnsi" w:eastAsiaTheme="minorEastAsia" w:hAnsiTheme="minorHAnsi" w:cstheme="minorBidi"/>
          <w:noProof/>
          <w:szCs w:val="22"/>
          <w:lang w:val="de-DE"/>
        </w:rPr>
      </w:pPr>
      <w:del w:id="1819" w:author="m.kalaitzaki" w:date="2019-05-16T10:07:00Z">
        <w:r w:rsidRPr="00EA1A11" w:rsidDel="00EA1A11">
          <w:rPr>
            <w:noProof/>
          </w:rPr>
          <w:delText>Table 100: Parameters of Double Sided Double Overlap Weld</w:delText>
        </w:r>
        <w:r w:rsidDel="00EA1A11">
          <w:rPr>
            <w:noProof/>
            <w:webHidden/>
          </w:rPr>
          <w:tab/>
          <w:delText>123</w:delText>
        </w:r>
      </w:del>
    </w:p>
    <w:p w14:paraId="488DFC36" w14:textId="77777777" w:rsidR="00745DB6" w:rsidDel="00EA1A11" w:rsidRDefault="00745DB6">
      <w:pPr>
        <w:pStyle w:val="TableofFigures"/>
        <w:tabs>
          <w:tab w:val="right" w:leader="dot" w:pos="9060"/>
        </w:tabs>
        <w:rPr>
          <w:del w:id="1820" w:author="m.kalaitzaki" w:date="2019-05-16T10:07:00Z"/>
          <w:rFonts w:asciiTheme="minorHAnsi" w:eastAsiaTheme="minorEastAsia" w:hAnsiTheme="minorHAnsi" w:cstheme="minorBidi"/>
          <w:noProof/>
          <w:szCs w:val="22"/>
          <w:lang w:val="de-DE"/>
        </w:rPr>
      </w:pPr>
      <w:del w:id="1821" w:author="m.kalaitzaki" w:date="2019-05-16T10:07:00Z">
        <w:r w:rsidRPr="00EA1A11" w:rsidDel="00EA1A11">
          <w:rPr>
            <w:noProof/>
          </w:rPr>
          <w:delText>Table 101: Attributes of element &lt;</w:delText>
        </w:r>
        <w:r w:rsidRPr="00EA1A11" w:rsidDel="00EA1A11">
          <w:rPr>
            <w:rFonts w:ascii="Courier New" w:hAnsi="Courier New" w:cs="Courier New"/>
            <w:i/>
            <w:noProof/>
            <w:kern w:val="22"/>
          </w:rPr>
          <w:delText>weld_position/&gt;</w:delText>
        </w:r>
        <w:r w:rsidRPr="00EA1A11" w:rsidDel="00EA1A11">
          <w:rPr>
            <w:noProof/>
          </w:rPr>
          <w:delText xml:space="preserve"> for Overlap Weld</w:delText>
        </w:r>
        <w:r w:rsidDel="00EA1A11">
          <w:rPr>
            <w:noProof/>
            <w:webHidden/>
          </w:rPr>
          <w:tab/>
          <w:delText>124</w:delText>
        </w:r>
      </w:del>
    </w:p>
    <w:p w14:paraId="0A117C7C" w14:textId="77777777" w:rsidR="00745DB6" w:rsidDel="00EA1A11" w:rsidRDefault="00745DB6">
      <w:pPr>
        <w:pStyle w:val="TableofFigures"/>
        <w:tabs>
          <w:tab w:val="right" w:leader="dot" w:pos="9060"/>
        </w:tabs>
        <w:rPr>
          <w:del w:id="1822" w:author="m.kalaitzaki" w:date="2019-05-16T10:07:00Z"/>
          <w:rFonts w:asciiTheme="minorHAnsi" w:eastAsiaTheme="minorEastAsia" w:hAnsiTheme="minorHAnsi" w:cstheme="minorBidi"/>
          <w:noProof/>
          <w:szCs w:val="22"/>
          <w:lang w:val="de-DE"/>
        </w:rPr>
      </w:pPr>
      <w:del w:id="1823" w:author="m.kalaitzaki" w:date="2019-05-16T10:07:00Z">
        <w:r w:rsidRPr="00EA1A11" w:rsidDel="00EA1A11">
          <w:rPr>
            <w:noProof/>
          </w:rPr>
          <w:delText>Table 102: Attributes of element &lt;</w:delText>
        </w:r>
        <w:r w:rsidRPr="00EA1A11" w:rsidDel="00EA1A11">
          <w:rPr>
            <w:rFonts w:ascii="Courier New" w:hAnsi="Courier New" w:cs="Courier New"/>
            <w:i/>
            <w:noProof/>
            <w:kern w:val="22"/>
          </w:rPr>
          <w:delText>sheet_parameter/&gt;</w:delText>
        </w:r>
        <w:r w:rsidRPr="00EA1A11" w:rsidDel="00EA1A11">
          <w:rPr>
            <w:noProof/>
          </w:rPr>
          <w:delText xml:space="preserve"> for Overlap Weld</w:delText>
        </w:r>
        <w:r w:rsidDel="00EA1A11">
          <w:rPr>
            <w:noProof/>
            <w:webHidden/>
          </w:rPr>
          <w:tab/>
          <w:delText>125</w:delText>
        </w:r>
      </w:del>
    </w:p>
    <w:p w14:paraId="5BE164DB" w14:textId="77777777" w:rsidR="00745DB6" w:rsidDel="00EA1A11" w:rsidRDefault="00745DB6">
      <w:pPr>
        <w:pStyle w:val="TableofFigures"/>
        <w:tabs>
          <w:tab w:val="right" w:leader="dot" w:pos="9060"/>
        </w:tabs>
        <w:rPr>
          <w:del w:id="1824" w:author="m.kalaitzaki" w:date="2019-05-16T10:07:00Z"/>
          <w:rFonts w:asciiTheme="minorHAnsi" w:eastAsiaTheme="minorEastAsia" w:hAnsiTheme="minorHAnsi" w:cstheme="minorBidi"/>
          <w:noProof/>
          <w:szCs w:val="22"/>
          <w:lang w:val="de-DE"/>
        </w:rPr>
      </w:pPr>
      <w:del w:id="1825" w:author="m.kalaitzaki" w:date="2019-05-16T10:07:00Z">
        <w:r w:rsidRPr="00EA1A11" w:rsidDel="00EA1A11">
          <w:rPr>
            <w:noProof/>
          </w:rPr>
          <w:delText>Table 103: Parameters of Y-Joint</w:delText>
        </w:r>
        <w:r w:rsidDel="00EA1A11">
          <w:rPr>
            <w:noProof/>
            <w:webHidden/>
          </w:rPr>
          <w:tab/>
          <w:delText>126</w:delText>
        </w:r>
      </w:del>
    </w:p>
    <w:p w14:paraId="70E70E28" w14:textId="77777777" w:rsidR="00745DB6" w:rsidDel="00EA1A11" w:rsidRDefault="00745DB6">
      <w:pPr>
        <w:pStyle w:val="TableofFigures"/>
        <w:tabs>
          <w:tab w:val="right" w:leader="dot" w:pos="9060"/>
        </w:tabs>
        <w:rPr>
          <w:del w:id="1826" w:author="m.kalaitzaki" w:date="2019-05-16T10:07:00Z"/>
          <w:rFonts w:asciiTheme="minorHAnsi" w:eastAsiaTheme="minorEastAsia" w:hAnsiTheme="minorHAnsi" w:cstheme="minorBidi"/>
          <w:noProof/>
          <w:szCs w:val="22"/>
          <w:lang w:val="de-DE"/>
        </w:rPr>
      </w:pPr>
      <w:del w:id="1827" w:author="m.kalaitzaki" w:date="2019-05-16T10:07:00Z">
        <w:r w:rsidRPr="00EA1A11" w:rsidDel="00EA1A11">
          <w:rPr>
            <w:noProof/>
          </w:rPr>
          <w:delText>Table 104: Attributes of element &lt;</w:delText>
        </w:r>
        <w:r w:rsidRPr="00EA1A11" w:rsidDel="00EA1A11">
          <w:rPr>
            <w:rFonts w:ascii="Courier New" w:hAnsi="Courier New" w:cs="Courier New"/>
            <w:i/>
            <w:noProof/>
            <w:kern w:val="22"/>
          </w:rPr>
          <w:delText>weld_position/&gt;</w:delText>
        </w:r>
        <w:r w:rsidRPr="00EA1A11" w:rsidDel="00EA1A11">
          <w:rPr>
            <w:noProof/>
          </w:rPr>
          <w:delText xml:space="preserve"> for Y Joint</w:delText>
        </w:r>
        <w:r w:rsidDel="00EA1A11">
          <w:rPr>
            <w:noProof/>
            <w:webHidden/>
          </w:rPr>
          <w:tab/>
          <w:delText>127</w:delText>
        </w:r>
      </w:del>
    </w:p>
    <w:p w14:paraId="6B17043F" w14:textId="77777777" w:rsidR="00745DB6" w:rsidDel="00EA1A11" w:rsidRDefault="00745DB6">
      <w:pPr>
        <w:pStyle w:val="TableofFigures"/>
        <w:tabs>
          <w:tab w:val="right" w:leader="dot" w:pos="9060"/>
        </w:tabs>
        <w:rPr>
          <w:del w:id="1828" w:author="m.kalaitzaki" w:date="2019-05-16T10:07:00Z"/>
          <w:rFonts w:asciiTheme="minorHAnsi" w:eastAsiaTheme="minorEastAsia" w:hAnsiTheme="minorHAnsi" w:cstheme="minorBidi"/>
          <w:noProof/>
          <w:szCs w:val="22"/>
          <w:lang w:val="de-DE"/>
        </w:rPr>
      </w:pPr>
      <w:del w:id="1829" w:author="m.kalaitzaki" w:date="2019-05-16T10:07:00Z">
        <w:r w:rsidRPr="00EA1A11" w:rsidDel="00EA1A11">
          <w:rPr>
            <w:noProof/>
          </w:rPr>
          <w:delText xml:space="preserve">Table 105: Value Dependency of Attribute </w:delText>
        </w:r>
        <w:r w:rsidRPr="00EA1A11" w:rsidDel="00EA1A11">
          <w:rPr>
            <w:rFonts w:ascii="Courier New" w:hAnsi="Courier New" w:cs="Courier New"/>
            <w:i/>
            <w:noProof/>
          </w:rPr>
          <w:delText>thickness</w:delText>
        </w:r>
        <w:r w:rsidDel="00EA1A11">
          <w:rPr>
            <w:noProof/>
            <w:webHidden/>
          </w:rPr>
          <w:tab/>
          <w:delText>128</w:delText>
        </w:r>
      </w:del>
    </w:p>
    <w:p w14:paraId="6D0ADE7E" w14:textId="77777777" w:rsidR="00745DB6" w:rsidDel="00EA1A11" w:rsidRDefault="00745DB6">
      <w:pPr>
        <w:pStyle w:val="TableofFigures"/>
        <w:tabs>
          <w:tab w:val="right" w:leader="dot" w:pos="9060"/>
        </w:tabs>
        <w:rPr>
          <w:del w:id="1830" w:author="m.kalaitzaki" w:date="2019-05-16T10:07:00Z"/>
          <w:rFonts w:asciiTheme="minorHAnsi" w:eastAsiaTheme="minorEastAsia" w:hAnsiTheme="minorHAnsi" w:cstheme="minorBidi"/>
          <w:noProof/>
          <w:szCs w:val="22"/>
          <w:lang w:val="de-DE"/>
        </w:rPr>
      </w:pPr>
      <w:del w:id="1831" w:author="m.kalaitzaki" w:date="2019-05-16T10:07:00Z">
        <w:r w:rsidRPr="00EA1A11" w:rsidDel="00EA1A11">
          <w:rPr>
            <w:noProof/>
          </w:rPr>
          <w:delText xml:space="preserve">Table 106: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sheet_parameter/&gt;</w:delText>
        </w:r>
        <w:r w:rsidRPr="00EA1A11" w:rsidDel="00EA1A11">
          <w:rPr>
            <w:noProof/>
          </w:rPr>
          <w:delText xml:space="preserve"> for Y-Joint</w:delText>
        </w:r>
        <w:r w:rsidDel="00EA1A11">
          <w:rPr>
            <w:noProof/>
            <w:webHidden/>
          </w:rPr>
          <w:tab/>
          <w:delText>129</w:delText>
        </w:r>
      </w:del>
    </w:p>
    <w:p w14:paraId="5506807B" w14:textId="77777777" w:rsidR="00745DB6" w:rsidDel="00EA1A11" w:rsidRDefault="00745DB6">
      <w:pPr>
        <w:pStyle w:val="TableofFigures"/>
        <w:tabs>
          <w:tab w:val="right" w:leader="dot" w:pos="9060"/>
        </w:tabs>
        <w:rPr>
          <w:del w:id="1832" w:author="m.kalaitzaki" w:date="2019-05-16T10:07:00Z"/>
          <w:rFonts w:asciiTheme="minorHAnsi" w:eastAsiaTheme="minorEastAsia" w:hAnsiTheme="minorHAnsi" w:cstheme="minorBidi"/>
          <w:noProof/>
          <w:szCs w:val="22"/>
          <w:lang w:val="de-DE"/>
        </w:rPr>
      </w:pPr>
      <w:del w:id="1833" w:author="m.kalaitzaki" w:date="2019-05-16T10:07:00Z">
        <w:r w:rsidRPr="00EA1A11" w:rsidDel="00EA1A11">
          <w:rPr>
            <w:noProof/>
          </w:rPr>
          <w:lastRenderedPageBreak/>
          <w:delText>Table 107: Parameters of K-Joint</w:delText>
        </w:r>
        <w:r w:rsidDel="00EA1A11">
          <w:rPr>
            <w:noProof/>
            <w:webHidden/>
          </w:rPr>
          <w:tab/>
          <w:delText>130</w:delText>
        </w:r>
      </w:del>
    </w:p>
    <w:p w14:paraId="757BE07F" w14:textId="77777777" w:rsidR="00745DB6" w:rsidDel="00EA1A11" w:rsidRDefault="00745DB6">
      <w:pPr>
        <w:pStyle w:val="TableofFigures"/>
        <w:tabs>
          <w:tab w:val="right" w:leader="dot" w:pos="9060"/>
        </w:tabs>
        <w:rPr>
          <w:del w:id="1834" w:author="m.kalaitzaki" w:date="2019-05-16T10:07:00Z"/>
          <w:rFonts w:asciiTheme="minorHAnsi" w:eastAsiaTheme="minorEastAsia" w:hAnsiTheme="minorHAnsi" w:cstheme="minorBidi"/>
          <w:noProof/>
          <w:szCs w:val="22"/>
          <w:lang w:val="de-DE"/>
        </w:rPr>
      </w:pPr>
      <w:del w:id="1835" w:author="m.kalaitzaki" w:date="2019-05-16T10:07:00Z">
        <w:r w:rsidRPr="00EA1A11" w:rsidDel="00EA1A11">
          <w:rPr>
            <w:noProof/>
          </w:rPr>
          <w:delText xml:space="preserve">Table 108: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weld_position/&gt;</w:delText>
        </w:r>
        <w:r w:rsidRPr="00EA1A11" w:rsidDel="00EA1A11">
          <w:rPr>
            <w:noProof/>
          </w:rPr>
          <w:delText xml:space="preserve"> for K Joint</w:delText>
        </w:r>
        <w:r w:rsidDel="00EA1A11">
          <w:rPr>
            <w:noProof/>
            <w:webHidden/>
          </w:rPr>
          <w:tab/>
          <w:delText>130</w:delText>
        </w:r>
      </w:del>
    </w:p>
    <w:p w14:paraId="2C6064F8" w14:textId="77777777" w:rsidR="00745DB6" w:rsidDel="00EA1A11" w:rsidRDefault="00745DB6">
      <w:pPr>
        <w:pStyle w:val="TableofFigures"/>
        <w:tabs>
          <w:tab w:val="right" w:leader="dot" w:pos="9060"/>
        </w:tabs>
        <w:rPr>
          <w:del w:id="1836" w:author="m.kalaitzaki" w:date="2019-05-16T10:07:00Z"/>
          <w:rFonts w:asciiTheme="minorHAnsi" w:eastAsiaTheme="minorEastAsia" w:hAnsiTheme="minorHAnsi" w:cstheme="minorBidi"/>
          <w:noProof/>
          <w:szCs w:val="22"/>
          <w:lang w:val="de-DE"/>
        </w:rPr>
      </w:pPr>
      <w:del w:id="1837" w:author="m.kalaitzaki" w:date="2019-05-16T10:07:00Z">
        <w:r w:rsidRPr="00EA1A11" w:rsidDel="00EA1A11">
          <w:rPr>
            <w:noProof/>
          </w:rPr>
          <w:delText xml:space="preserve">Table 109: Value Dependency of Attribute </w:delText>
        </w:r>
        <w:r w:rsidRPr="00EA1A11" w:rsidDel="00EA1A11">
          <w:rPr>
            <w:rFonts w:ascii="Courier New" w:hAnsi="Courier New" w:cs="Courier New"/>
            <w:i/>
            <w:noProof/>
          </w:rPr>
          <w:delText>thickness</w:delText>
        </w:r>
        <w:r w:rsidDel="00EA1A11">
          <w:rPr>
            <w:noProof/>
            <w:webHidden/>
          </w:rPr>
          <w:tab/>
          <w:delText>131</w:delText>
        </w:r>
      </w:del>
    </w:p>
    <w:p w14:paraId="090E4940" w14:textId="77777777" w:rsidR="00745DB6" w:rsidDel="00EA1A11" w:rsidRDefault="00745DB6">
      <w:pPr>
        <w:pStyle w:val="TableofFigures"/>
        <w:tabs>
          <w:tab w:val="right" w:leader="dot" w:pos="9060"/>
        </w:tabs>
        <w:rPr>
          <w:del w:id="1838" w:author="m.kalaitzaki" w:date="2019-05-16T10:07:00Z"/>
          <w:rFonts w:asciiTheme="minorHAnsi" w:eastAsiaTheme="minorEastAsia" w:hAnsiTheme="minorHAnsi" w:cstheme="minorBidi"/>
          <w:noProof/>
          <w:szCs w:val="22"/>
          <w:lang w:val="de-DE"/>
        </w:rPr>
      </w:pPr>
      <w:del w:id="1839" w:author="m.kalaitzaki" w:date="2019-05-16T10:07:00Z">
        <w:r w:rsidRPr="00EA1A11" w:rsidDel="00EA1A11">
          <w:rPr>
            <w:noProof/>
          </w:rPr>
          <w:delText>Table 110: Attributes of element &lt;</w:delText>
        </w:r>
        <w:r w:rsidRPr="00EA1A11" w:rsidDel="00EA1A11">
          <w:rPr>
            <w:rFonts w:ascii="Courier New" w:hAnsi="Courier New" w:cs="Courier New"/>
            <w:i/>
            <w:noProof/>
            <w:kern w:val="22"/>
          </w:rPr>
          <w:delText>sheet_parameter/&gt;</w:delText>
        </w:r>
        <w:r w:rsidRPr="00EA1A11" w:rsidDel="00EA1A11">
          <w:rPr>
            <w:noProof/>
          </w:rPr>
          <w:delText xml:space="preserve"> for K Joint</w:delText>
        </w:r>
        <w:r w:rsidDel="00EA1A11">
          <w:rPr>
            <w:noProof/>
            <w:webHidden/>
          </w:rPr>
          <w:tab/>
          <w:delText>132</w:delText>
        </w:r>
      </w:del>
    </w:p>
    <w:p w14:paraId="041CD6D9" w14:textId="77777777" w:rsidR="00745DB6" w:rsidDel="00EA1A11" w:rsidRDefault="00745DB6">
      <w:pPr>
        <w:pStyle w:val="TableofFigures"/>
        <w:tabs>
          <w:tab w:val="right" w:leader="dot" w:pos="9060"/>
        </w:tabs>
        <w:rPr>
          <w:del w:id="1840" w:author="m.kalaitzaki" w:date="2019-05-16T10:07:00Z"/>
          <w:rFonts w:asciiTheme="minorHAnsi" w:eastAsiaTheme="minorEastAsia" w:hAnsiTheme="minorHAnsi" w:cstheme="minorBidi"/>
          <w:noProof/>
          <w:szCs w:val="22"/>
          <w:lang w:val="de-DE"/>
        </w:rPr>
      </w:pPr>
      <w:del w:id="1841" w:author="m.kalaitzaki" w:date="2019-05-16T10:07:00Z">
        <w:r w:rsidRPr="00EA1A11" w:rsidDel="00EA1A11">
          <w:rPr>
            <w:noProof/>
          </w:rPr>
          <w:delText>Table 111: Parameters of Cruciform Joint</w:delText>
        </w:r>
        <w:r w:rsidDel="00EA1A11">
          <w:rPr>
            <w:noProof/>
            <w:webHidden/>
          </w:rPr>
          <w:tab/>
          <w:delText>133</w:delText>
        </w:r>
      </w:del>
    </w:p>
    <w:p w14:paraId="616AF7F4" w14:textId="77777777" w:rsidR="00745DB6" w:rsidDel="00EA1A11" w:rsidRDefault="00745DB6">
      <w:pPr>
        <w:pStyle w:val="TableofFigures"/>
        <w:tabs>
          <w:tab w:val="right" w:leader="dot" w:pos="9060"/>
        </w:tabs>
        <w:rPr>
          <w:del w:id="1842" w:author="m.kalaitzaki" w:date="2019-05-16T10:07:00Z"/>
          <w:rFonts w:asciiTheme="minorHAnsi" w:eastAsiaTheme="minorEastAsia" w:hAnsiTheme="minorHAnsi" w:cstheme="minorBidi"/>
          <w:noProof/>
          <w:szCs w:val="22"/>
          <w:lang w:val="de-DE"/>
        </w:rPr>
      </w:pPr>
      <w:del w:id="1843" w:author="m.kalaitzaki" w:date="2019-05-16T10:07:00Z">
        <w:r w:rsidRPr="00EA1A11" w:rsidDel="00EA1A11">
          <w:rPr>
            <w:noProof/>
          </w:rPr>
          <w:delText xml:space="preserve">Table 112: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weld_position/&gt;</w:delText>
        </w:r>
        <w:r w:rsidRPr="00EA1A11" w:rsidDel="00EA1A11">
          <w:rPr>
            <w:noProof/>
          </w:rPr>
          <w:delText xml:space="preserve"> for Cruciform Joint</w:delText>
        </w:r>
        <w:r w:rsidDel="00EA1A11">
          <w:rPr>
            <w:noProof/>
            <w:webHidden/>
          </w:rPr>
          <w:tab/>
          <w:delText>134</w:delText>
        </w:r>
      </w:del>
    </w:p>
    <w:p w14:paraId="5FB74386" w14:textId="77777777" w:rsidR="00745DB6" w:rsidDel="00EA1A11" w:rsidRDefault="00745DB6">
      <w:pPr>
        <w:pStyle w:val="TableofFigures"/>
        <w:tabs>
          <w:tab w:val="right" w:leader="dot" w:pos="9060"/>
        </w:tabs>
        <w:rPr>
          <w:del w:id="1844" w:author="m.kalaitzaki" w:date="2019-05-16T10:07:00Z"/>
          <w:rFonts w:asciiTheme="minorHAnsi" w:eastAsiaTheme="minorEastAsia" w:hAnsiTheme="minorHAnsi" w:cstheme="minorBidi"/>
          <w:noProof/>
          <w:szCs w:val="22"/>
          <w:lang w:val="de-DE"/>
        </w:rPr>
      </w:pPr>
      <w:del w:id="1845" w:author="m.kalaitzaki" w:date="2019-05-16T10:07:00Z">
        <w:r w:rsidRPr="00EA1A11" w:rsidDel="00EA1A11">
          <w:rPr>
            <w:noProof/>
          </w:rPr>
          <w:delText xml:space="preserve">Table 113: Value Dependency of Attribute </w:delText>
        </w:r>
        <w:r w:rsidRPr="00EA1A11" w:rsidDel="00EA1A11">
          <w:rPr>
            <w:rFonts w:ascii="Courier New" w:hAnsi="Courier New" w:cs="Courier New"/>
            <w:i/>
            <w:noProof/>
          </w:rPr>
          <w:delText>thickness</w:delText>
        </w:r>
        <w:r w:rsidDel="00EA1A11">
          <w:rPr>
            <w:noProof/>
            <w:webHidden/>
          </w:rPr>
          <w:tab/>
          <w:delText>135</w:delText>
        </w:r>
      </w:del>
    </w:p>
    <w:p w14:paraId="14A65D80" w14:textId="77777777" w:rsidR="00745DB6" w:rsidDel="00EA1A11" w:rsidRDefault="00745DB6">
      <w:pPr>
        <w:pStyle w:val="TableofFigures"/>
        <w:tabs>
          <w:tab w:val="right" w:leader="dot" w:pos="9060"/>
        </w:tabs>
        <w:rPr>
          <w:del w:id="1846" w:author="m.kalaitzaki" w:date="2019-05-16T10:07:00Z"/>
          <w:rFonts w:asciiTheme="minorHAnsi" w:eastAsiaTheme="minorEastAsia" w:hAnsiTheme="minorHAnsi" w:cstheme="minorBidi"/>
          <w:noProof/>
          <w:szCs w:val="22"/>
          <w:lang w:val="de-DE"/>
        </w:rPr>
      </w:pPr>
      <w:del w:id="1847" w:author="m.kalaitzaki" w:date="2019-05-16T10:07:00Z">
        <w:r w:rsidRPr="00EA1A11" w:rsidDel="00EA1A11">
          <w:rPr>
            <w:noProof/>
          </w:rPr>
          <w:delText xml:space="preserve">Table 114: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sheet_parameter/&gt;</w:delText>
        </w:r>
        <w:r w:rsidRPr="00EA1A11" w:rsidDel="00EA1A11">
          <w:rPr>
            <w:noProof/>
          </w:rPr>
          <w:delText xml:space="preserve"> for Cruciform Joint</w:delText>
        </w:r>
        <w:r w:rsidDel="00EA1A11">
          <w:rPr>
            <w:noProof/>
            <w:webHidden/>
          </w:rPr>
          <w:tab/>
          <w:delText>136</w:delText>
        </w:r>
      </w:del>
    </w:p>
    <w:p w14:paraId="4D5DA79A" w14:textId="77777777" w:rsidR="00745DB6" w:rsidDel="00EA1A11" w:rsidRDefault="00745DB6">
      <w:pPr>
        <w:pStyle w:val="TableofFigures"/>
        <w:tabs>
          <w:tab w:val="right" w:leader="dot" w:pos="9060"/>
        </w:tabs>
        <w:rPr>
          <w:del w:id="1848" w:author="m.kalaitzaki" w:date="2019-05-16T10:07:00Z"/>
          <w:rFonts w:asciiTheme="minorHAnsi" w:eastAsiaTheme="minorEastAsia" w:hAnsiTheme="minorHAnsi" w:cstheme="minorBidi"/>
          <w:noProof/>
          <w:szCs w:val="22"/>
          <w:lang w:val="de-DE"/>
        </w:rPr>
      </w:pPr>
      <w:del w:id="1849" w:author="m.kalaitzaki" w:date="2019-05-16T10:07:00Z">
        <w:r w:rsidRPr="00EA1A11" w:rsidDel="00EA1A11">
          <w:rPr>
            <w:noProof/>
          </w:rPr>
          <w:delText>Table 115: Parameters of Flared joint</w:delText>
        </w:r>
        <w:r w:rsidDel="00EA1A11">
          <w:rPr>
            <w:noProof/>
            <w:webHidden/>
          </w:rPr>
          <w:tab/>
          <w:delText>137</w:delText>
        </w:r>
      </w:del>
    </w:p>
    <w:p w14:paraId="1CF3B050" w14:textId="77777777" w:rsidR="00745DB6" w:rsidDel="00EA1A11" w:rsidRDefault="00745DB6">
      <w:pPr>
        <w:pStyle w:val="TableofFigures"/>
        <w:tabs>
          <w:tab w:val="right" w:leader="dot" w:pos="9060"/>
        </w:tabs>
        <w:rPr>
          <w:del w:id="1850" w:author="m.kalaitzaki" w:date="2019-05-16T10:07:00Z"/>
          <w:rFonts w:asciiTheme="minorHAnsi" w:eastAsiaTheme="minorEastAsia" w:hAnsiTheme="minorHAnsi" w:cstheme="minorBidi"/>
          <w:noProof/>
          <w:szCs w:val="22"/>
          <w:lang w:val="de-DE"/>
        </w:rPr>
      </w:pPr>
      <w:del w:id="1851" w:author="m.kalaitzaki" w:date="2019-05-16T10:07:00Z">
        <w:r w:rsidRPr="00EA1A11" w:rsidDel="00EA1A11">
          <w:rPr>
            <w:noProof/>
          </w:rPr>
          <w:delText xml:space="preserve">Table 116: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weld_position/&gt;</w:delText>
        </w:r>
        <w:r w:rsidRPr="00EA1A11" w:rsidDel="00EA1A11">
          <w:rPr>
            <w:noProof/>
          </w:rPr>
          <w:delText xml:space="preserve"> for Flared Joint</w:delText>
        </w:r>
        <w:r w:rsidDel="00EA1A11">
          <w:rPr>
            <w:noProof/>
            <w:webHidden/>
          </w:rPr>
          <w:tab/>
          <w:delText>137</w:delText>
        </w:r>
      </w:del>
    </w:p>
    <w:p w14:paraId="4BBFC015" w14:textId="77777777" w:rsidR="00745DB6" w:rsidDel="00EA1A11" w:rsidRDefault="00745DB6">
      <w:pPr>
        <w:pStyle w:val="TableofFigures"/>
        <w:tabs>
          <w:tab w:val="right" w:leader="dot" w:pos="9060"/>
        </w:tabs>
        <w:rPr>
          <w:del w:id="1852" w:author="m.kalaitzaki" w:date="2019-05-16T10:07:00Z"/>
          <w:rFonts w:asciiTheme="minorHAnsi" w:eastAsiaTheme="minorEastAsia" w:hAnsiTheme="minorHAnsi" w:cstheme="minorBidi"/>
          <w:noProof/>
          <w:szCs w:val="22"/>
          <w:lang w:val="de-DE"/>
        </w:rPr>
      </w:pPr>
      <w:del w:id="1853" w:author="m.kalaitzaki" w:date="2019-05-16T10:07:00Z">
        <w:r w:rsidRPr="00EA1A11" w:rsidDel="00EA1A11">
          <w:rPr>
            <w:noProof/>
          </w:rPr>
          <w:delText xml:space="preserve">Table 117: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sheet_parameter/&gt;</w:delText>
        </w:r>
        <w:r w:rsidRPr="00EA1A11" w:rsidDel="00EA1A11">
          <w:rPr>
            <w:noProof/>
          </w:rPr>
          <w:delText xml:space="preserve"> for Flared Joint</w:delText>
        </w:r>
        <w:r w:rsidDel="00EA1A11">
          <w:rPr>
            <w:noProof/>
            <w:webHidden/>
          </w:rPr>
          <w:tab/>
          <w:delText>138</w:delText>
        </w:r>
      </w:del>
    </w:p>
    <w:p w14:paraId="1638C95D" w14:textId="77777777" w:rsidR="00745DB6" w:rsidDel="00EA1A11" w:rsidRDefault="00745DB6">
      <w:pPr>
        <w:pStyle w:val="TableofFigures"/>
        <w:tabs>
          <w:tab w:val="right" w:leader="dot" w:pos="9060"/>
        </w:tabs>
        <w:rPr>
          <w:del w:id="1854" w:author="m.kalaitzaki" w:date="2019-05-16T10:07:00Z"/>
          <w:rFonts w:asciiTheme="minorHAnsi" w:eastAsiaTheme="minorEastAsia" w:hAnsiTheme="minorHAnsi" w:cstheme="minorBidi"/>
          <w:noProof/>
          <w:szCs w:val="22"/>
          <w:lang w:val="de-DE"/>
        </w:rPr>
      </w:pPr>
      <w:del w:id="1855" w:author="m.kalaitzaki" w:date="2019-05-16T10:07:00Z">
        <w:r w:rsidRPr="00EA1A11" w:rsidDel="00EA1A11">
          <w:rPr>
            <w:noProof/>
          </w:rPr>
          <w:delText xml:space="preserve">Table 118: Attributes of </w:delText>
        </w:r>
        <w:r w:rsidRPr="00EA1A11" w:rsidDel="00EA1A11">
          <w:rPr>
            <w:rFonts w:ascii="Courier New" w:hAnsi="Courier New" w:cs="Courier New"/>
            <w:i/>
            <w:noProof/>
          </w:rPr>
          <w:delText>&lt;connection_1d/&gt;</w:delText>
        </w:r>
        <w:r w:rsidDel="00EA1A11">
          <w:rPr>
            <w:noProof/>
            <w:webHidden/>
          </w:rPr>
          <w:tab/>
          <w:delText>138</w:delText>
        </w:r>
      </w:del>
    </w:p>
    <w:p w14:paraId="1B919F32" w14:textId="77777777" w:rsidR="00745DB6" w:rsidDel="00EA1A11" w:rsidRDefault="00745DB6">
      <w:pPr>
        <w:pStyle w:val="TableofFigures"/>
        <w:tabs>
          <w:tab w:val="right" w:leader="dot" w:pos="9060"/>
        </w:tabs>
        <w:rPr>
          <w:del w:id="1856" w:author="m.kalaitzaki" w:date="2019-05-16T10:07:00Z"/>
          <w:rFonts w:asciiTheme="minorHAnsi" w:eastAsiaTheme="minorEastAsia" w:hAnsiTheme="minorHAnsi" w:cstheme="minorBidi"/>
          <w:noProof/>
          <w:szCs w:val="22"/>
          <w:lang w:val="de-DE"/>
        </w:rPr>
      </w:pPr>
      <w:del w:id="1857" w:author="m.kalaitzaki" w:date="2019-05-16T10:07:00Z">
        <w:r w:rsidRPr="00EA1A11" w:rsidDel="00EA1A11">
          <w:rPr>
            <w:noProof/>
          </w:rPr>
          <w:delText xml:space="preserve">Table 119: Nested elements of </w:delText>
        </w:r>
        <w:r w:rsidRPr="00EA1A11" w:rsidDel="00EA1A11">
          <w:rPr>
            <w:rFonts w:ascii="Courier New" w:hAnsi="Courier New" w:cs="Courier New"/>
            <w:i/>
            <w:noProof/>
          </w:rPr>
          <w:delText>&lt;connection_1d/&gt;</w:delText>
        </w:r>
        <w:r w:rsidDel="00EA1A11">
          <w:rPr>
            <w:noProof/>
            <w:webHidden/>
          </w:rPr>
          <w:tab/>
          <w:delText>138</w:delText>
        </w:r>
      </w:del>
    </w:p>
    <w:p w14:paraId="3C9513A9" w14:textId="77777777" w:rsidR="00745DB6" w:rsidDel="00EA1A11" w:rsidRDefault="00745DB6">
      <w:pPr>
        <w:pStyle w:val="TableofFigures"/>
        <w:tabs>
          <w:tab w:val="right" w:leader="dot" w:pos="9060"/>
        </w:tabs>
        <w:rPr>
          <w:del w:id="1858" w:author="m.kalaitzaki" w:date="2019-05-16T10:07:00Z"/>
          <w:rFonts w:asciiTheme="minorHAnsi" w:eastAsiaTheme="minorEastAsia" w:hAnsiTheme="minorHAnsi" w:cstheme="minorBidi"/>
          <w:noProof/>
          <w:szCs w:val="22"/>
          <w:lang w:val="de-DE"/>
        </w:rPr>
      </w:pPr>
      <w:del w:id="1859" w:author="m.kalaitzaki" w:date="2019-05-16T10:07:00Z">
        <w:r w:rsidRPr="00EA1A11" w:rsidDel="00EA1A11">
          <w:rPr>
            <w:noProof/>
          </w:rPr>
          <w:delText xml:space="preserve">Table 120: Attributes of element </w:delText>
        </w:r>
        <w:r w:rsidRPr="00EA1A11" w:rsidDel="00EA1A11">
          <w:rPr>
            <w:rFonts w:ascii="Courier New" w:hAnsi="Courier New" w:cs="Courier New"/>
            <w:i/>
            <w:noProof/>
          </w:rPr>
          <w:delText>&lt;adhesive_line/&gt;</w:delText>
        </w:r>
        <w:r w:rsidDel="00EA1A11">
          <w:rPr>
            <w:noProof/>
            <w:webHidden/>
          </w:rPr>
          <w:tab/>
          <w:delText>139</w:delText>
        </w:r>
      </w:del>
    </w:p>
    <w:p w14:paraId="3E2013B6" w14:textId="77777777" w:rsidR="00745DB6" w:rsidDel="00EA1A11" w:rsidRDefault="00745DB6">
      <w:pPr>
        <w:pStyle w:val="TableofFigures"/>
        <w:tabs>
          <w:tab w:val="right" w:leader="dot" w:pos="9060"/>
        </w:tabs>
        <w:rPr>
          <w:del w:id="1860" w:author="m.kalaitzaki" w:date="2019-05-16T10:07:00Z"/>
          <w:rFonts w:asciiTheme="minorHAnsi" w:eastAsiaTheme="minorEastAsia" w:hAnsiTheme="minorHAnsi" w:cstheme="minorBidi"/>
          <w:noProof/>
          <w:szCs w:val="22"/>
          <w:lang w:val="de-DE"/>
        </w:rPr>
      </w:pPr>
      <w:del w:id="1861" w:author="m.kalaitzaki" w:date="2019-05-16T10:07:00Z">
        <w:r w:rsidRPr="00EA1A11" w:rsidDel="00EA1A11">
          <w:rPr>
            <w:noProof/>
          </w:rPr>
          <w:delText xml:space="preserve">Table 121: Attributes of </w:delText>
        </w:r>
        <w:r w:rsidRPr="00EA1A11" w:rsidDel="00EA1A11">
          <w:rPr>
            <w:rFonts w:ascii="Courier New" w:hAnsi="Courier New" w:cs="Courier New"/>
            <w:i/>
            <w:noProof/>
          </w:rPr>
          <w:delText xml:space="preserve">&lt;connection_1d/&gt; </w:delText>
        </w:r>
        <w:r w:rsidRPr="00EA1A11" w:rsidDel="00EA1A11">
          <w:rPr>
            <w:noProof/>
          </w:rPr>
          <w:delText xml:space="preserve">for </w:delText>
        </w:r>
        <w:r w:rsidRPr="00EA1A11" w:rsidDel="00EA1A11">
          <w:rPr>
            <w:rFonts w:ascii="Courier New" w:hAnsi="Courier New" w:cs="Courier New"/>
            <w:i/>
            <w:noProof/>
          </w:rPr>
          <w:delText>&lt;hemming/&gt;</w:delText>
        </w:r>
        <w:r w:rsidDel="00EA1A11">
          <w:rPr>
            <w:noProof/>
            <w:webHidden/>
          </w:rPr>
          <w:tab/>
          <w:delText>141</w:delText>
        </w:r>
      </w:del>
    </w:p>
    <w:p w14:paraId="6FA0F45F" w14:textId="77777777" w:rsidR="00745DB6" w:rsidDel="00EA1A11" w:rsidRDefault="00745DB6">
      <w:pPr>
        <w:pStyle w:val="TableofFigures"/>
        <w:tabs>
          <w:tab w:val="right" w:leader="dot" w:pos="9060"/>
        </w:tabs>
        <w:rPr>
          <w:del w:id="1862" w:author="m.kalaitzaki" w:date="2019-05-16T10:07:00Z"/>
          <w:rFonts w:asciiTheme="minorHAnsi" w:eastAsiaTheme="minorEastAsia" w:hAnsiTheme="minorHAnsi" w:cstheme="minorBidi"/>
          <w:noProof/>
          <w:szCs w:val="22"/>
          <w:lang w:val="de-DE"/>
        </w:rPr>
      </w:pPr>
      <w:del w:id="1863" w:author="m.kalaitzaki" w:date="2019-05-16T10:07:00Z">
        <w:r w:rsidRPr="00EA1A11" w:rsidDel="00EA1A11">
          <w:rPr>
            <w:noProof/>
          </w:rPr>
          <w:delText xml:space="preserve">Table 122: Nested elements of </w:delText>
        </w:r>
        <w:r w:rsidRPr="00EA1A11" w:rsidDel="00EA1A11">
          <w:rPr>
            <w:rFonts w:ascii="Courier New" w:hAnsi="Courier New" w:cs="Courier New"/>
            <w:i/>
            <w:noProof/>
          </w:rPr>
          <w:delText xml:space="preserve">&lt;connection_1d/&gt; </w:delText>
        </w:r>
        <w:r w:rsidRPr="00EA1A11" w:rsidDel="00EA1A11">
          <w:rPr>
            <w:noProof/>
          </w:rPr>
          <w:delText xml:space="preserve">for </w:delText>
        </w:r>
        <w:r w:rsidRPr="00EA1A11" w:rsidDel="00EA1A11">
          <w:rPr>
            <w:rFonts w:ascii="Courier New" w:hAnsi="Courier New" w:cs="Courier New"/>
            <w:i/>
            <w:noProof/>
          </w:rPr>
          <w:delText>&lt;hemming/&gt;</w:delText>
        </w:r>
        <w:r w:rsidDel="00EA1A11">
          <w:rPr>
            <w:noProof/>
            <w:webHidden/>
          </w:rPr>
          <w:tab/>
          <w:delText>142</w:delText>
        </w:r>
      </w:del>
    </w:p>
    <w:p w14:paraId="0CCBD6C1" w14:textId="77777777" w:rsidR="00745DB6" w:rsidDel="00EA1A11" w:rsidRDefault="00745DB6">
      <w:pPr>
        <w:pStyle w:val="TableofFigures"/>
        <w:tabs>
          <w:tab w:val="right" w:leader="dot" w:pos="9060"/>
        </w:tabs>
        <w:rPr>
          <w:del w:id="1864" w:author="m.kalaitzaki" w:date="2019-05-16T10:07:00Z"/>
          <w:rFonts w:asciiTheme="minorHAnsi" w:eastAsiaTheme="minorEastAsia" w:hAnsiTheme="minorHAnsi" w:cstheme="minorBidi"/>
          <w:noProof/>
          <w:szCs w:val="22"/>
          <w:lang w:val="de-DE"/>
        </w:rPr>
      </w:pPr>
      <w:del w:id="1865" w:author="m.kalaitzaki" w:date="2019-05-16T10:07:00Z">
        <w:r w:rsidRPr="00EA1A11" w:rsidDel="00EA1A11">
          <w:rPr>
            <w:noProof/>
          </w:rPr>
          <w:delText xml:space="preserve">Table 123: Attributes of element </w:delText>
        </w:r>
        <w:r w:rsidRPr="00EA1A11" w:rsidDel="00EA1A11">
          <w:rPr>
            <w:rFonts w:ascii="Courier New" w:hAnsi="Courier New" w:cs="Courier New"/>
            <w:i/>
            <w:noProof/>
          </w:rPr>
          <w:delText>&lt;hemming/&gt;</w:delText>
        </w:r>
        <w:r w:rsidDel="00EA1A11">
          <w:rPr>
            <w:noProof/>
            <w:webHidden/>
          </w:rPr>
          <w:tab/>
          <w:delText>142</w:delText>
        </w:r>
      </w:del>
    </w:p>
    <w:p w14:paraId="02FA4F82" w14:textId="77777777" w:rsidR="00745DB6" w:rsidDel="00EA1A11" w:rsidRDefault="00745DB6">
      <w:pPr>
        <w:pStyle w:val="TableofFigures"/>
        <w:tabs>
          <w:tab w:val="right" w:leader="dot" w:pos="9060"/>
        </w:tabs>
        <w:rPr>
          <w:del w:id="1866" w:author="m.kalaitzaki" w:date="2019-05-16T10:07:00Z"/>
          <w:rFonts w:asciiTheme="minorHAnsi" w:eastAsiaTheme="minorEastAsia" w:hAnsiTheme="minorHAnsi" w:cstheme="minorBidi"/>
          <w:noProof/>
          <w:szCs w:val="22"/>
          <w:lang w:val="de-DE"/>
        </w:rPr>
      </w:pPr>
      <w:del w:id="1867" w:author="m.kalaitzaki" w:date="2019-05-16T10:07:00Z">
        <w:r w:rsidRPr="00EA1A11" w:rsidDel="00EA1A11">
          <w:rPr>
            <w:noProof/>
          </w:rPr>
          <w:delText xml:space="preserve">Table 124: Nested elements of element </w:delText>
        </w:r>
        <w:r w:rsidRPr="00EA1A11" w:rsidDel="00EA1A11">
          <w:rPr>
            <w:rFonts w:ascii="Courier New" w:hAnsi="Courier New" w:cs="Courier New"/>
            <w:i/>
            <w:noProof/>
          </w:rPr>
          <w:delText>&lt;hemming/&gt;</w:delText>
        </w:r>
        <w:r w:rsidDel="00EA1A11">
          <w:rPr>
            <w:noProof/>
            <w:webHidden/>
          </w:rPr>
          <w:tab/>
          <w:delText>142</w:delText>
        </w:r>
      </w:del>
    </w:p>
    <w:p w14:paraId="57C8D3D7" w14:textId="77777777" w:rsidR="00745DB6" w:rsidDel="00EA1A11" w:rsidRDefault="00745DB6">
      <w:pPr>
        <w:pStyle w:val="TableofFigures"/>
        <w:tabs>
          <w:tab w:val="right" w:leader="dot" w:pos="9060"/>
        </w:tabs>
        <w:rPr>
          <w:del w:id="1868" w:author="m.kalaitzaki" w:date="2019-05-16T10:07:00Z"/>
          <w:rFonts w:asciiTheme="minorHAnsi" w:eastAsiaTheme="minorEastAsia" w:hAnsiTheme="minorHAnsi" w:cstheme="minorBidi"/>
          <w:noProof/>
          <w:szCs w:val="22"/>
          <w:lang w:val="de-DE"/>
        </w:rPr>
      </w:pPr>
      <w:del w:id="1869" w:author="m.kalaitzaki" w:date="2019-05-16T10:07:00Z">
        <w:r w:rsidRPr="00EA1A11" w:rsidDel="00EA1A11">
          <w:rPr>
            <w:noProof/>
          </w:rPr>
          <w:delText xml:space="preserve">Table 125: Attributes of element </w:delText>
        </w:r>
        <w:r w:rsidRPr="00EA1A11" w:rsidDel="00EA1A11">
          <w:rPr>
            <w:rFonts w:ascii="Courier New" w:hAnsi="Courier New" w:cs="Courier New"/>
            <w:i/>
            <w:noProof/>
          </w:rPr>
          <w:delText>&lt;region/&gt;</w:delText>
        </w:r>
        <w:r w:rsidDel="00EA1A11">
          <w:rPr>
            <w:noProof/>
            <w:webHidden/>
          </w:rPr>
          <w:tab/>
          <w:delText>142</w:delText>
        </w:r>
      </w:del>
    </w:p>
    <w:p w14:paraId="4E73BFFD" w14:textId="77777777" w:rsidR="00745DB6" w:rsidDel="00EA1A11" w:rsidRDefault="00745DB6">
      <w:pPr>
        <w:pStyle w:val="TableofFigures"/>
        <w:tabs>
          <w:tab w:val="right" w:leader="dot" w:pos="9060"/>
        </w:tabs>
        <w:rPr>
          <w:del w:id="1870" w:author="m.kalaitzaki" w:date="2019-05-16T10:07:00Z"/>
          <w:rFonts w:asciiTheme="minorHAnsi" w:eastAsiaTheme="minorEastAsia" w:hAnsiTheme="minorHAnsi" w:cstheme="minorBidi"/>
          <w:noProof/>
          <w:szCs w:val="22"/>
          <w:lang w:val="de-DE"/>
        </w:rPr>
      </w:pPr>
      <w:del w:id="1871" w:author="m.kalaitzaki" w:date="2019-05-16T10:07:00Z">
        <w:r w:rsidRPr="00EA1A11" w:rsidDel="00EA1A11">
          <w:rPr>
            <w:noProof/>
          </w:rPr>
          <w:delText xml:space="preserve">Table 126: Nested elements of element </w:delText>
        </w:r>
        <w:r w:rsidRPr="00EA1A11" w:rsidDel="00EA1A11">
          <w:rPr>
            <w:rFonts w:ascii="Courier New" w:hAnsi="Courier New" w:cs="Courier New"/>
            <w:i/>
            <w:noProof/>
          </w:rPr>
          <w:delText>&lt;region/&gt;</w:delText>
        </w:r>
        <w:r w:rsidDel="00EA1A11">
          <w:rPr>
            <w:noProof/>
            <w:webHidden/>
          </w:rPr>
          <w:tab/>
          <w:delText>143</w:delText>
        </w:r>
      </w:del>
    </w:p>
    <w:p w14:paraId="4999386F" w14:textId="77777777" w:rsidR="00745DB6" w:rsidDel="00EA1A11" w:rsidRDefault="00745DB6">
      <w:pPr>
        <w:pStyle w:val="TableofFigures"/>
        <w:tabs>
          <w:tab w:val="right" w:leader="dot" w:pos="9060"/>
        </w:tabs>
        <w:rPr>
          <w:del w:id="1872" w:author="m.kalaitzaki" w:date="2019-05-16T10:07:00Z"/>
          <w:rFonts w:asciiTheme="minorHAnsi" w:eastAsiaTheme="minorEastAsia" w:hAnsiTheme="minorHAnsi" w:cstheme="minorBidi"/>
          <w:noProof/>
          <w:szCs w:val="22"/>
          <w:lang w:val="de-DE"/>
        </w:rPr>
      </w:pPr>
      <w:del w:id="1873" w:author="m.kalaitzaki" w:date="2019-05-16T10:07:00Z">
        <w:r w:rsidRPr="00EA1A11" w:rsidDel="00EA1A11">
          <w:rPr>
            <w:noProof/>
          </w:rPr>
          <w:delText xml:space="preserve">Table 127: Nested elements of </w:delText>
        </w:r>
        <w:r w:rsidRPr="00EA1A11" w:rsidDel="00EA1A11">
          <w:rPr>
            <w:rFonts w:ascii="Courier New" w:hAnsi="Courier New" w:cs="Courier New"/>
            <w:i/>
            <w:noProof/>
          </w:rPr>
          <w:delText>&lt;connection_1d/&gt;</w:delText>
        </w:r>
        <w:r w:rsidRPr="00EA1A11" w:rsidDel="00EA1A11">
          <w:rPr>
            <w:noProof/>
          </w:rPr>
          <w:delText xml:space="preserve"> for </w:delText>
        </w:r>
        <w:r w:rsidRPr="00EA1A11" w:rsidDel="00EA1A11">
          <w:rPr>
            <w:rFonts w:ascii="Courier New" w:hAnsi="Courier New" w:cs="Courier New"/>
            <w:i/>
            <w:noProof/>
          </w:rPr>
          <w:delText>&lt;sequence_connection_0d/&gt;</w:delText>
        </w:r>
        <w:r w:rsidDel="00EA1A11">
          <w:rPr>
            <w:noProof/>
            <w:webHidden/>
          </w:rPr>
          <w:tab/>
          <w:delText>146</w:delText>
        </w:r>
      </w:del>
    </w:p>
    <w:p w14:paraId="1616C6E7" w14:textId="77777777" w:rsidR="00745DB6" w:rsidDel="00EA1A11" w:rsidRDefault="00745DB6">
      <w:pPr>
        <w:pStyle w:val="TableofFigures"/>
        <w:tabs>
          <w:tab w:val="right" w:leader="dot" w:pos="9060"/>
        </w:tabs>
        <w:rPr>
          <w:del w:id="1874" w:author="m.kalaitzaki" w:date="2019-05-16T10:07:00Z"/>
          <w:rFonts w:asciiTheme="minorHAnsi" w:eastAsiaTheme="minorEastAsia" w:hAnsiTheme="minorHAnsi" w:cstheme="minorBidi"/>
          <w:noProof/>
          <w:szCs w:val="22"/>
          <w:lang w:val="de-DE"/>
        </w:rPr>
      </w:pPr>
      <w:del w:id="1875" w:author="m.kalaitzaki" w:date="2019-05-16T10:07:00Z">
        <w:r w:rsidRPr="00EA1A11" w:rsidDel="00EA1A11">
          <w:rPr>
            <w:noProof/>
          </w:rPr>
          <w:delText xml:space="preserve">Table 128: Nested elements of </w:delText>
        </w:r>
        <w:r w:rsidRPr="00EA1A11" w:rsidDel="00EA1A11">
          <w:rPr>
            <w:rFonts w:ascii="Courier New" w:hAnsi="Courier New" w:cs="Courier New"/>
            <w:i/>
            <w:noProof/>
          </w:rPr>
          <w:delText>&lt;sequence_connection_0d/&gt;</w:delText>
        </w:r>
        <w:r w:rsidDel="00EA1A11">
          <w:rPr>
            <w:noProof/>
            <w:webHidden/>
          </w:rPr>
          <w:tab/>
          <w:delText>146</w:delText>
        </w:r>
      </w:del>
    </w:p>
    <w:p w14:paraId="02D957D3" w14:textId="77777777" w:rsidR="00745DB6" w:rsidDel="00EA1A11" w:rsidRDefault="00745DB6">
      <w:pPr>
        <w:pStyle w:val="TableofFigures"/>
        <w:tabs>
          <w:tab w:val="right" w:leader="dot" w:pos="9060"/>
        </w:tabs>
        <w:rPr>
          <w:del w:id="1876" w:author="m.kalaitzaki" w:date="2019-05-16T10:07:00Z"/>
          <w:rFonts w:asciiTheme="minorHAnsi" w:eastAsiaTheme="minorEastAsia" w:hAnsiTheme="minorHAnsi" w:cstheme="minorBidi"/>
          <w:noProof/>
          <w:szCs w:val="22"/>
          <w:lang w:val="de-DE"/>
        </w:rPr>
      </w:pPr>
      <w:del w:id="1877" w:author="m.kalaitzaki" w:date="2019-05-16T10:07:00Z">
        <w:r w:rsidRPr="00EA1A11" w:rsidDel="00EA1A11">
          <w:rPr>
            <w:noProof/>
          </w:rPr>
          <w:delText xml:space="preserve">Table 129: Attributes of element </w:delText>
        </w:r>
        <w:r w:rsidRPr="00EA1A11" w:rsidDel="00EA1A11">
          <w:rPr>
            <w:rFonts w:ascii="Courier New" w:hAnsi="Courier New" w:cs="Courier New"/>
            <w:i/>
            <w:noProof/>
          </w:rPr>
          <w:delText>&lt;sequence_connection_0d/&gt;</w:delText>
        </w:r>
        <w:r w:rsidDel="00EA1A11">
          <w:rPr>
            <w:noProof/>
            <w:webHidden/>
          </w:rPr>
          <w:tab/>
          <w:delText>146</w:delText>
        </w:r>
      </w:del>
    </w:p>
    <w:p w14:paraId="670AED33" w14:textId="77777777" w:rsidR="00745DB6" w:rsidDel="00EA1A11" w:rsidRDefault="00745DB6">
      <w:pPr>
        <w:pStyle w:val="TableofFigures"/>
        <w:tabs>
          <w:tab w:val="right" w:leader="dot" w:pos="9060"/>
        </w:tabs>
        <w:rPr>
          <w:del w:id="1878" w:author="m.kalaitzaki" w:date="2019-05-16T10:07:00Z"/>
          <w:rFonts w:asciiTheme="minorHAnsi" w:eastAsiaTheme="minorEastAsia" w:hAnsiTheme="minorHAnsi" w:cstheme="minorBidi"/>
          <w:noProof/>
          <w:szCs w:val="22"/>
          <w:lang w:val="de-DE"/>
        </w:rPr>
      </w:pPr>
      <w:del w:id="1879" w:author="m.kalaitzaki" w:date="2019-05-16T10:07:00Z">
        <w:r w:rsidRPr="00EA1A11" w:rsidDel="00EA1A11">
          <w:rPr>
            <w:noProof/>
          </w:rPr>
          <w:delText xml:space="preserve">Table 130: Attributes of </w:delText>
        </w:r>
        <w:r w:rsidRPr="00EA1A11" w:rsidDel="00EA1A11">
          <w:rPr>
            <w:rFonts w:ascii="Courier New" w:hAnsi="Courier New" w:cs="Courier New"/>
            <w:i/>
            <w:noProof/>
          </w:rPr>
          <w:delText>&lt;connection_2d/&gt;</w:delText>
        </w:r>
        <w:r w:rsidDel="00EA1A11">
          <w:rPr>
            <w:noProof/>
            <w:webHidden/>
          </w:rPr>
          <w:tab/>
          <w:delText>147</w:delText>
        </w:r>
      </w:del>
    </w:p>
    <w:p w14:paraId="293ABC89" w14:textId="77777777" w:rsidR="00745DB6" w:rsidDel="00EA1A11" w:rsidRDefault="00745DB6">
      <w:pPr>
        <w:pStyle w:val="TableofFigures"/>
        <w:tabs>
          <w:tab w:val="right" w:leader="dot" w:pos="9060"/>
        </w:tabs>
        <w:rPr>
          <w:del w:id="1880" w:author="m.kalaitzaki" w:date="2019-05-16T10:07:00Z"/>
          <w:rFonts w:asciiTheme="minorHAnsi" w:eastAsiaTheme="minorEastAsia" w:hAnsiTheme="minorHAnsi" w:cstheme="minorBidi"/>
          <w:noProof/>
          <w:szCs w:val="22"/>
          <w:lang w:val="de-DE"/>
        </w:rPr>
      </w:pPr>
      <w:del w:id="1881" w:author="m.kalaitzaki" w:date="2019-05-16T10:07:00Z">
        <w:r w:rsidRPr="00EA1A11" w:rsidDel="00EA1A11">
          <w:rPr>
            <w:noProof/>
          </w:rPr>
          <w:delText xml:space="preserve">Table 131: Nested elements of </w:delText>
        </w:r>
        <w:r w:rsidRPr="00EA1A11" w:rsidDel="00EA1A11">
          <w:rPr>
            <w:rFonts w:ascii="Courier New" w:hAnsi="Courier New" w:cs="Courier New"/>
            <w:i/>
            <w:noProof/>
          </w:rPr>
          <w:delText>&lt;loc_list&gt;</w:delText>
        </w:r>
        <w:r w:rsidDel="00EA1A11">
          <w:rPr>
            <w:noProof/>
            <w:webHidden/>
          </w:rPr>
          <w:tab/>
          <w:delText>148</w:delText>
        </w:r>
      </w:del>
    </w:p>
    <w:p w14:paraId="4D5F99AD" w14:textId="77777777" w:rsidR="00745DB6" w:rsidDel="00EA1A11" w:rsidRDefault="00745DB6">
      <w:pPr>
        <w:pStyle w:val="TableofFigures"/>
        <w:tabs>
          <w:tab w:val="right" w:leader="dot" w:pos="9060"/>
        </w:tabs>
        <w:rPr>
          <w:del w:id="1882" w:author="m.kalaitzaki" w:date="2019-05-16T10:07:00Z"/>
          <w:rFonts w:asciiTheme="minorHAnsi" w:eastAsiaTheme="minorEastAsia" w:hAnsiTheme="minorHAnsi" w:cstheme="minorBidi"/>
          <w:noProof/>
          <w:szCs w:val="22"/>
          <w:lang w:val="de-DE"/>
        </w:rPr>
      </w:pPr>
      <w:del w:id="1883" w:author="m.kalaitzaki" w:date="2019-05-16T10:07:00Z">
        <w:r w:rsidRPr="00EA1A11" w:rsidDel="00EA1A11">
          <w:rPr>
            <w:noProof/>
          </w:rPr>
          <w:delText xml:space="preserve">Table 132: Attributes of element </w:delText>
        </w:r>
        <w:r w:rsidRPr="00EA1A11" w:rsidDel="00EA1A11">
          <w:rPr>
            <w:rFonts w:ascii="Courier New" w:hAnsi="Courier New" w:cs="Courier New"/>
            <w:i/>
            <w:noProof/>
          </w:rPr>
          <w:delText>&lt;loc/&gt;</w:delText>
        </w:r>
        <w:r w:rsidDel="00EA1A11">
          <w:rPr>
            <w:noProof/>
            <w:webHidden/>
          </w:rPr>
          <w:tab/>
          <w:delText>148</w:delText>
        </w:r>
      </w:del>
    </w:p>
    <w:p w14:paraId="67976DBE" w14:textId="77777777" w:rsidR="00745DB6" w:rsidDel="00EA1A11" w:rsidRDefault="00745DB6">
      <w:pPr>
        <w:pStyle w:val="TableofFigures"/>
        <w:tabs>
          <w:tab w:val="right" w:leader="dot" w:pos="9060"/>
        </w:tabs>
        <w:rPr>
          <w:del w:id="1884" w:author="m.kalaitzaki" w:date="2019-05-16T10:07:00Z"/>
          <w:rFonts w:asciiTheme="minorHAnsi" w:eastAsiaTheme="minorEastAsia" w:hAnsiTheme="minorHAnsi" w:cstheme="minorBidi"/>
          <w:noProof/>
          <w:szCs w:val="22"/>
          <w:lang w:val="de-DE"/>
        </w:rPr>
      </w:pPr>
      <w:del w:id="1885" w:author="m.kalaitzaki" w:date="2019-05-16T10:07:00Z">
        <w:r w:rsidRPr="00EA1A11" w:rsidDel="00EA1A11">
          <w:rPr>
            <w:noProof/>
          </w:rPr>
          <w:delText xml:space="preserve">Table 133: Nested elements of element </w:delText>
        </w:r>
        <w:r w:rsidRPr="00EA1A11" w:rsidDel="00EA1A11">
          <w:rPr>
            <w:rFonts w:ascii="Courier New" w:hAnsi="Courier New" w:cs="Courier New"/>
            <w:i/>
            <w:noProof/>
          </w:rPr>
          <w:delText>&lt;face_list&gt;</w:delText>
        </w:r>
        <w:r w:rsidDel="00EA1A11">
          <w:rPr>
            <w:noProof/>
            <w:webHidden/>
          </w:rPr>
          <w:tab/>
          <w:delText>148</w:delText>
        </w:r>
      </w:del>
    </w:p>
    <w:p w14:paraId="375A0171" w14:textId="77777777" w:rsidR="00745DB6" w:rsidDel="00EA1A11" w:rsidRDefault="00745DB6">
      <w:pPr>
        <w:pStyle w:val="TableofFigures"/>
        <w:tabs>
          <w:tab w:val="right" w:leader="dot" w:pos="9060"/>
        </w:tabs>
        <w:rPr>
          <w:del w:id="1886" w:author="m.kalaitzaki" w:date="2019-05-16T10:07:00Z"/>
          <w:rFonts w:asciiTheme="minorHAnsi" w:eastAsiaTheme="minorEastAsia" w:hAnsiTheme="minorHAnsi" w:cstheme="minorBidi"/>
          <w:noProof/>
          <w:szCs w:val="22"/>
          <w:lang w:val="de-DE"/>
        </w:rPr>
      </w:pPr>
      <w:del w:id="1887" w:author="m.kalaitzaki" w:date="2019-05-16T10:07:00Z">
        <w:r w:rsidRPr="00EA1A11" w:rsidDel="00EA1A11">
          <w:rPr>
            <w:noProof/>
          </w:rPr>
          <w:delText xml:space="preserve">Table 134: Attributes of element </w:delText>
        </w:r>
        <w:r w:rsidRPr="00EA1A11" w:rsidDel="00EA1A11">
          <w:rPr>
            <w:rFonts w:ascii="Courier New" w:hAnsi="Courier New" w:cs="Courier New"/>
            <w:i/>
            <w:noProof/>
          </w:rPr>
          <w:delText>&lt;face/&gt;</w:delText>
        </w:r>
        <w:r w:rsidDel="00EA1A11">
          <w:rPr>
            <w:noProof/>
            <w:webHidden/>
          </w:rPr>
          <w:tab/>
          <w:delText>149</w:delText>
        </w:r>
      </w:del>
    </w:p>
    <w:p w14:paraId="12F629B7" w14:textId="77777777" w:rsidR="00745DB6" w:rsidDel="00EA1A11" w:rsidRDefault="00745DB6">
      <w:pPr>
        <w:pStyle w:val="TableofFigures"/>
        <w:tabs>
          <w:tab w:val="right" w:leader="dot" w:pos="9060"/>
        </w:tabs>
        <w:rPr>
          <w:del w:id="1888" w:author="m.kalaitzaki" w:date="2019-05-16T10:07:00Z"/>
          <w:rFonts w:asciiTheme="minorHAnsi" w:eastAsiaTheme="minorEastAsia" w:hAnsiTheme="minorHAnsi" w:cstheme="minorBidi"/>
          <w:noProof/>
          <w:szCs w:val="22"/>
          <w:lang w:val="de-DE"/>
        </w:rPr>
      </w:pPr>
      <w:del w:id="1889" w:author="m.kalaitzaki" w:date="2019-05-16T10:07:00Z">
        <w:r w:rsidRPr="00EA1A11" w:rsidDel="00EA1A11">
          <w:rPr>
            <w:noProof/>
          </w:rPr>
          <w:delText xml:space="preserve">Table 135: Nested elements of </w:delText>
        </w:r>
        <w:r w:rsidRPr="00EA1A11" w:rsidDel="00EA1A11">
          <w:rPr>
            <w:rFonts w:ascii="Courier New" w:hAnsi="Courier New" w:cs="Courier New"/>
            <w:i/>
            <w:noProof/>
          </w:rPr>
          <w:delText>&lt;connection_2d/&gt;</w:delText>
        </w:r>
        <w:r w:rsidDel="00EA1A11">
          <w:rPr>
            <w:noProof/>
            <w:webHidden/>
          </w:rPr>
          <w:tab/>
          <w:delText>149</w:delText>
        </w:r>
      </w:del>
    </w:p>
    <w:p w14:paraId="08AB06E8" w14:textId="77777777" w:rsidR="00745DB6" w:rsidDel="00EA1A11" w:rsidRDefault="00745DB6">
      <w:pPr>
        <w:pStyle w:val="TableofFigures"/>
        <w:tabs>
          <w:tab w:val="right" w:leader="dot" w:pos="9060"/>
        </w:tabs>
        <w:rPr>
          <w:del w:id="1890" w:author="m.kalaitzaki" w:date="2019-05-16T10:07:00Z"/>
          <w:rFonts w:asciiTheme="minorHAnsi" w:eastAsiaTheme="minorEastAsia" w:hAnsiTheme="minorHAnsi" w:cstheme="minorBidi"/>
          <w:noProof/>
          <w:szCs w:val="22"/>
          <w:lang w:val="de-DE"/>
        </w:rPr>
      </w:pPr>
      <w:del w:id="1891" w:author="m.kalaitzaki" w:date="2019-05-16T10:07:00Z">
        <w:r w:rsidRPr="00EA1A11" w:rsidDel="00EA1A11">
          <w:rPr>
            <w:noProof/>
          </w:rPr>
          <w:delText xml:space="preserve">Table 136: Attributes of element </w:delText>
        </w:r>
        <w:r w:rsidRPr="00EA1A11" w:rsidDel="00EA1A11">
          <w:rPr>
            <w:rFonts w:ascii="Courier New" w:hAnsi="Courier New" w:cs="Courier New"/>
            <w:i/>
            <w:noProof/>
          </w:rPr>
          <w:delText>&lt;connection_2d/&gt;</w:delText>
        </w:r>
        <w:r w:rsidDel="00EA1A11">
          <w:rPr>
            <w:noProof/>
            <w:webHidden/>
          </w:rPr>
          <w:tab/>
          <w:delText>150</w:delText>
        </w:r>
      </w:del>
    </w:p>
    <w:p w14:paraId="2434B951" w14:textId="77777777" w:rsidR="00745DB6" w:rsidDel="00EA1A11" w:rsidRDefault="00745DB6">
      <w:pPr>
        <w:pStyle w:val="TableofFigures"/>
        <w:tabs>
          <w:tab w:val="right" w:leader="dot" w:pos="9060"/>
        </w:tabs>
        <w:rPr>
          <w:del w:id="1892" w:author="m.kalaitzaki" w:date="2019-05-16T10:07:00Z"/>
          <w:rFonts w:asciiTheme="minorHAnsi" w:eastAsiaTheme="minorEastAsia" w:hAnsiTheme="minorHAnsi" w:cstheme="minorBidi"/>
          <w:noProof/>
          <w:szCs w:val="22"/>
          <w:lang w:val="de-DE"/>
        </w:rPr>
      </w:pPr>
      <w:del w:id="1893" w:author="m.kalaitzaki" w:date="2019-05-16T10:07:00Z">
        <w:r w:rsidRPr="00EA1A11" w:rsidDel="00EA1A11">
          <w:rPr>
            <w:noProof/>
          </w:rPr>
          <w:delText xml:space="preserve">Table 137: Nested elements of element </w:delText>
        </w:r>
        <w:r w:rsidRPr="00EA1A11" w:rsidDel="00EA1A11">
          <w:rPr>
            <w:rFonts w:ascii="Courier New" w:hAnsi="Courier New" w:cs="Courier New"/>
            <w:i/>
            <w:noProof/>
          </w:rPr>
          <w:delText>&lt;connection_2d/&gt;</w:delText>
        </w:r>
        <w:r w:rsidDel="00EA1A11">
          <w:rPr>
            <w:noProof/>
            <w:webHidden/>
          </w:rPr>
          <w:tab/>
          <w:delText>150</w:delText>
        </w:r>
      </w:del>
    </w:p>
    <w:p w14:paraId="15B61366" w14:textId="77777777" w:rsidR="00745DB6" w:rsidDel="00EA1A11" w:rsidRDefault="00745DB6">
      <w:pPr>
        <w:pStyle w:val="TableofFigures"/>
        <w:tabs>
          <w:tab w:val="right" w:leader="dot" w:pos="9060"/>
        </w:tabs>
        <w:rPr>
          <w:del w:id="1894" w:author="m.kalaitzaki" w:date="2019-05-16T10:07:00Z"/>
          <w:rFonts w:asciiTheme="minorHAnsi" w:eastAsiaTheme="minorEastAsia" w:hAnsiTheme="minorHAnsi" w:cstheme="minorBidi"/>
          <w:noProof/>
          <w:szCs w:val="22"/>
          <w:lang w:val="de-DE"/>
        </w:rPr>
      </w:pPr>
      <w:del w:id="1895" w:author="m.kalaitzaki" w:date="2019-05-16T10:07:00Z">
        <w:r w:rsidRPr="00EA1A11" w:rsidDel="00EA1A11">
          <w:rPr>
            <w:noProof/>
          </w:rPr>
          <w:delText xml:space="preserve">Table 138: Attributes of element </w:delText>
        </w:r>
        <w:r w:rsidRPr="00EA1A11" w:rsidDel="00EA1A11">
          <w:rPr>
            <w:rFonts w:ascii="Courier New" w:hAnsi="Courier New" w:cs="Courier New"/>
            <w:i/>
            <w:noProof/>
          </w:rPr>
          <w:delText>&lt;adhesive_face/&gt;</w:delText>
        </w:r>
        <w:r w:rsidDel="00EA1A11">
          <w:rPr>
            <w:noProof/>
            <w:webHidden/>
          </w:rPr>
          <w:tab/>
          <w:delText>150</w:delText>
        </w:r>
      </w:del>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896" w:name="_Toc288196432"/>
      <w:bookmarkStart w:id="1897" w:name="_Toc288200730"/>
      <w:bookmarkStart w:id="1898" w:name="_Toc338938866"/>
      <w:bookmarkStart w:id="1899"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900" w:name="_Toc3556920"/>
      <w:bookmarkStart w:id="1901" w:name="_Toc8893594"/>
      <w:r w:rsidRPr="007055D9">
        <w:lastRenderedPageBreak/>
        <w:t>Introduction</w:t>
      </w:r>
      <w:bookmarkEnd w:id="1896"/>
      <w:bookmarkEnd w:id="1897"/>
      <w:bookmarkEnd w:id="1898"/>
      <w:bookmarkEnd w:id="1899"/>
      <w:bookmarkEnd w:id="1900"/>
      <w:bookmarkEnd w:id="1901"/>
    </w:p>
    <w:p w14:paraId="7504B27B" w14:textId="77777777" w:rsidR="00B04A42" w:rsidRPr="007055D9" w:rsidRDefault="00B04A42" w:rsidP="00B04A42">
      <w:pPr>
        <w:pStyle w:val="Heading2"/>
      </w:pPr>
      <w:bookmarkStart w:id="1902" w:name="_Toc338938867"/>
      <w:bookmarkStart w:id="1903" w:name="_Toc338939047"/>
      <w:bookmarkStart w:id="1904" w:name="_Toc3556921"/>
      <w:bookmarkStart w:id="1905" w:name="_Toc8893595"/>
      <w:r w:rsidRPr="007055D9">
        <w:t>Motivation</w:t>
      </w:r>
      <w:bookmarkEnd w:id="1902"/>
      <w:bookmarkEnd w:id="1903"/>
      <w:bookmarkEnd w:id="1904"/>
      <w:bookmarkEnd w:id="1905"/>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906" w:name="_Toc338938868"/>
      <w:bookmarkStart w:id="1907" w:name="_Toc338939048"/>
      <w:bookmarkStart w:id="1908" w:name="_Toc3556922"/>
      <w:bookmarkStart w:id="1909" w:name="_Toc8893596"/>
      <w:r w:rsidRPr="007055D9">
        <w:t>MCF</w:t>
      </w:r>
      <w:bookmarkEnd w:id="1906"/>
      <w:bookmarkEnd w:id="1907"/>
      <w:r w:rsidR="001A37D6">
        <w:t xml:space="preserve"> at Ford</w:t>
      </w:r>
      <w:bookmarkEnd w:id="1908"/>
      <w:bookmarkEnd w:id="1909"/>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1910" w:name="_Toc338938869"/>
      <w:bookmarkStart w:id="1911" w:name="_Toc338939049"/>
      <w:bookmarkStart w:id="1912" w:name="_Toc3556923"/>
      <w:bookmarkStart w:id="1913" w:name="_Toc8893597"/>
      <w:r w:rsidRPr="007055D9">
        <w:t>From MCF to χMCF</w:t>
      </w:r>
      <w:bookmarkEnd w:id="1910"/>
      <w:bookmarkEnd w:id="1911"/>
      <w:r w:rsidRPr="007055D9">
        <w:t xml:space="preserve"> </w:t>
      </w:r>
      <w:r>
        <w:t xml:space="preserve">- </w:t>
      </w:r>
      <w:r w:rsidRPr="007055D9">
        <w:t>The Scope of the Document</w:t>
      </w:r>
      <w:bookmarkEnd w:id="1912"/>
      <w:bookmarkEnd w:id="1913"/>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1914" w:name="_Toc334183503"/>
      <w:bookmarkStart w:id="1915" w:name="_Toc338938871"/>
      <w:bookmarkStart w:id="1916" w:name="_Toc338939051"/>
      <w:bookmarkStart w:id="1917" w:name="_Toc288196434"/>
      <w:bookmarkStart w:id="1918"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1919" w:name="_Toc3556924"/>
      <w:bookmarkStart w:id="1920" w:name="_Toc889359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1914"/>
      <w:bookmarkEnd w:id="1915"/>
      <w:bookmarkEnd w:id="1916"/>
      <w:bookmarkEnd w:id="1919"/>
      <w:bookmarkEnd w:id="1920"/>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1921" w:name="_Toc338938872"/>
      <w:bookmarkStart w:id="1922" w:name="_Toc338939052"/>
      <w:bookmarkStart w:id="1923" w:name="_Toc3556925"/>
      <w:bookmarkStart w:id="1924" w:name="_Toc8893599"/>
      <w:r w:rsidRPr="007055D9">
        <w:t xml:space="preserve">Design </w:t>
      </w:r>
      <w:r w:rsidR="00255787" w:rsidRPr="007055D9">
        <w:t>Principles</w:t>
      </w:r>
      <w:bookmarkEnd w:id="1917"/>
      <w:bookmarkEnd w:id="1918"/>
      <w:bookmarkEnd w:id="1921"/>
      <w:bookmarkEnd w:id="1922"/>
      <w:bookmarkEnd w:id="1923"/>
      <w:bookmarkEnd w:id="1924"/>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1925"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1925"/>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1926" w:name="_Toc288196435"/>
      <w:bookmarkStart w:id="1927"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1928" w:name="_Ref338930849"/>
      <w:bookmarkStart w:id="1929" w:name="_Toc338938873"/>
      <w:bookmarkStart w:id="1930" w:name="_Toc338939053"/>
      <w:bookmarkStart w:id="1931" w:name="_Toc3556926"/>
      <w:bookmarkStart w:id="1932" w:name="_Toc8893600"/>
      <w:r w:rsidRPr="007055D9">
        <w:t>Idealization</w:t>
      </w:r>
      <w:r w:rsidR="00A765F4" w:rsidRPr="007055D9">
        <w:t xml:space="preserve"> of </w:t>
      </w:r>
      <w:bookmarkEnd w:id="1928"/>
      <w:bookmarkEnd w:id="1929"/>
      <w:bookmarkEnd w:id="1930"/>
      <w:r w:rsidR="00073568" w:rsidRPr="007055D9">
        <w:t>Joints</w:t>
      </w:r>
      <w:bookmarkEnd w:id="1931"/>
      <w:bookmarkEnd w:id="1932"/>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1933" w:name="_Ref428531162"/>
      <w:bookmarkStart w:id="1934" w:name="_Toc3557081"/>
      <w:bookmarkStart w:id="1935" w:name="_Toc8893754"/>
      <w:r>
        <w:t xml:space="preserve">Figure </w:t>
      </w:r>
      <w:r>
        <w:fldChar w:fldCharType="begin"/>
      </w:r>
      <w:r>
        <w:instrText xml:space="preserve"> SEQ Figure \* ARABIC </w:instrText>
      </w:r>
      <w:r>
        <w:fldChar w:fldCharType="separate"/>
      </w:r>
      <w:r w:rsidR="00745DB6">
        <w:rPr>
          <w:noProof/>
        </w:rPr>
        <w:t>1</w:t>
      </w:r>
      <w:r>
        <w:fldChar w:fldCharType="end"/>
      </w:r>
      <w:bookmarkEnd w:id="1933"/>
      <w:r w:rsidR="00F920C6">
        <w:t>: Seam weld as 1</w:t>
      </w:r>
      <w:r w:rsidR="00F920C6">
        <w:noBreakHyphen/>
        <w:t>dimensional joint</w:t>
      </w:r>
      <w:bookmarkEnd w:id="1934"/>
      <w:bookmarkEnd w:id="1935"/>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1936" w:name="_Toc338938874"/>
      <w:bookmarkStart w:id="1937" w:name="_Toc338939054"/>
      <w:bookmarkStart w:id="1938" w:name="_Toc3556927"/>
      <w:bookmarkStart w:id="1939" w:name="_Toc8893601"/>
      <w:r w:rsidRPr="007055D9">
        <w:t xml:space="preserve">Reconstruction of </w:t>
      </w:r>
      <w:r w:rsidR="000C6241" w:rsidRPr="007055D9">
        <w:t xml:space="preserve">Joints </w:t>
      </w:r>
      <w:r w:rsidRPr="007055D9">
        <w:t xml:space="preserve">from </w:t>
      </w:r>
      <w:r w:rsidR="00A5126C" w:rsidRPr="00A5126C">
        <w:t>χ</w:t>
      </w:r>
      <w:r w:rsidRPr="007055D9">
        <w:t>MCF</w:t>
      </w:r>
      <w:bookmarkEnd w:id="1936"/>
      <w:bookmarkEnd w:id="1937"/>
      <w:bookmarkEnd w:id="1938"/>
      <w:bookmarkEnd w:id="1939"/>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1940" w:name="_Toc338938875"/>
      <w:bookmarkStart w:id="1941" w:name="_Toc338939055"/>
      <w:bookmarkStart w:id="1942" w:name="_Ref371678646"/>
      <w:bookmarkStart w:id="1943" w:name="_Toc3556928"/>
      <w:bookmarkStart w:id="1944" w:name="_Toc8893602"/>
      <w:r w:rsidRPr="007055D9">
        <w:t xml:space="preserve">Description of </w:t>
      </w:r>
      <w:bookmarkEnd w:id="1940"/>
      <w:bookmarkEnd w:id="1941"/>
      <w:bookmarkEnd w:id="1942"/>
      <w:r w:rsidR="000C6241" w:rsidRPr="007055D9">
        <w:t>Topology</w:t>
      </w:r>
      <w:bookmarkEnd w:id="1943"/>
      <w:bookmarkEnd w:id="1944"/>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1945"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1945"/>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1946" w:name="_Ref334010986"/>
      <w:bookmarkStart w:id="1947" w:name="_Toc3557082"/>
      <w:bookmarkStart w:id="1948" w:name="_Toc8893755"/>
      <w:r>
        <w:t xml:space="preserve">Figure </w:t>
      </w:r>
      <w:r>
        <w:fldChar w:fldCharType="begin"/>
      </w:r>
      <w:r>
        <w:instrText xml:space="preserve"> SEQ Figure \* ARABIC </w:instrText>
      </w:r>
      <w:r>
        <w:fldChar w:fldCharType="separate"/>
      </w:r>
      <w:r w:rsidR="00745DB6">
        <w:rPr>
          <w:noProof/>
        </w:rPr>
        <w:t>2</w:t>
      </w:r>
      <w:r>
        <w:fldChar w:fldCharType="end"/>
      </w:r>
      <w:r>
        <w:t>:</w:t>
      </w:r>
      <w:bookmarkEnd w:id="1946"/>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1947"/>
      <w:bookmarkEnd w:id="1948"/>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33" type="#_x0000_t75" style="width:376.85pt;height:115.65pt" o:ole="">
            <v:imagedata r:id="rId13" o:title="" cropbottom="43024f" cropright="10402f"/>
          </v:shape>
          <o:OLEObject Type="Embed" ProgID="PowerPoint.Slide.8" ShapeID="_x0000_i1033" DrawAspect="Content" ObjectID="_1632074802" r:id="rId14"/>
        </w:object>
      </w:r>
    </w:p>
    <w:p w14:paraId="35DD0AD4" w14:textId="77777777" w:rsidR="00066BB2" w:rsidRPr="007055D9" w:rsidRDefault="007250B7" w:rsidP="0050415A">
      <w:pPr>
        <w:pStyle w:val="Caption"/>
      </w:pPr>
      <w:bookmarkStart w:id="1949" w:name="_Toc3557083"/>
      <w:bookmarkStart w:id="1950" w:name="_Toc8893756"/>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1949"/>
      <w:bookmarkEnd w:id="1950"/>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1951" w:name="_Toc338938876"/>
      <w:bookmarkStart w:id="1952" w:name="_Toc338939056"/>
      <w:bookmarkStart w:id="1953" w:name="_Toc3556929"/>
      <w:bookmarkStart w:id="1954" w:name="_Toc8893603"/>
      <w:bookmarkStart w:id="1955" w:name="_Toc288196436"/>
      <w:bookmarkStart w:id="1956" w:name="_Toc288200734"/>
      <w:bookmarkEnd w:id="1926"/>
      <w:bookmarkEnd w:id="1927"/>
      <w:r w:rsidRPr="007055D9">
        <w:t>χMCF in</w:t>
      </w:r>
      <w:r w:rsidR="0070733C" w:rsidRPr="007055D9">
        <w:t xml:space="preserve"> the</w:t>
      </w:r>
      <w:r w:rsidRPr="007055D9">
        <w:t xml:space="preserve"> </w:t>
      </w:r>
      <w:r w:rsidR="004E47A8" w:rsidRPr="007055D9">
        <w:t xml:space="preserve">Development </w:t>
      </w:r>
      <w:bookmarkEnd w:id="1951"/>
      <w:bookmarkEnd w:id="1952"/>
      <w:r w:rsidR="004E47A8" w:rsidRPr="007055D9">
        <w:t>Processes</w:t>
      </w:r>
      <w:bookmarkEnd w:id="1953"/>
      <w:bookmarkEnd w:id="1954"/>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1957" w:name="_Ref333842518"/>
      <w:bookmarkStart w:id="1958" w:name="_Ref333842510"/>
      <w:bookmarkStart w:id="1959" w:name="_Toc3557084"/>
      <w:bookmarkStart w:id="1960" w:name="_Toc8893757"/>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1957"/>
      <w:r w:rsidRPr="007055D9">
        <w:t>: The</w:t>
      </w:r>
      <w:r w:rsidR="000033ED" w:rsidRPr="007055D9">
        <w:t xml:space="preserve"> </w:t>
      </w:r>
      <w:r w:rsidR="008C1F93" w:rsidRPr="007055D9">
        <w:t xml:space="preserve">Development </w:t>
      </w:r>
      <w:bookmarkEnd w:id="1958"/>
      <w:r w:rsidR="008C1F93" w:rsidRPr="007055D9">
        <w:t>Process</w:t>
      </w:r>
      <w:bookmarkEnd w:id="1959"/>
      <w:bookmarkEnd w:id="1960"/>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1961"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1962" w:name="_Ref334482085"/>
      <w:bookmarkStart w:id="1963" w:name="_Ref334482078"/>
      <w:bookmarkStart w:id="1964" w:name="_Toc3557085"/>
      <w:bookmarkStart w:id="1965" w:name="_Toc8893758"/>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1961"/>
      <w:bookmarkEnd w:id="1962"/>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963"/>
      <w:r w:rsidR="005E0B44" w:rsidRPr="007055D9">
        <w:t>Process</w:t>
      </w:r>
      <w:bookmarkEnd w:id="1964"/>
      <w:bookmarkEnd w:id="1965"/>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1966" w:name="_Toc3556930"/>
      <w:bookmarkStart w:id="1967" w:name="_Toc8893604"/>
      <w:r w:rsidRPr="007055D9">
        <w:lastRenderedPageBreak/>
        <w:t xml:space="preserve">Key-words </w:t>
      </w:r>
      <w:r w:rsidR="004F2D36" w:rsidRPr="007055D9">
        <w:t>of XML specification</w:t>
      </w:r>
      <w:bookmarkEnd w:id="1966"/>
      <w:bookmarkEnd w:id="1967"/>
    </w:p>
    <w:p w14:paraId="433568B7" w14:textId="77777777" w:rsidR="003B4F3B" w:rsidRPr="007055D9" w:rsidRDefault="002D62D0" w:rsidP="00860E71">
      <w:pPr>
        <w:pStyle w:val="Heading2"/>
      </w:pPr>
      <w:bookmarkStart w:id="1968" w:name="_Toc3556931"/>
      <w:bookmarkStart w:id="1969" w:name="_Toc8893605"/>
      <w:r w:rsidRPr="007055D9">
        <w:t>Key-words</w:t>
      </w:r>
      <w:bookmarkEnd w:id="1968"/>
      <w:bookmarkEnd w:id="1969"/>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 xml:space="preserve">Sometimes, first character is restricted to “[A-Za-z]“.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35236A03"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1970" w:author="nick" w:date="2019-03-23T19:42:00Z">
        <w:r w:rsidR="00C5638F">
          <w:rPr>
            <w:rFonts w:ascii="Courier New" w:hAnsi="Courier New" w:cs="Courier New"/>
            <w:i/>
          </w:rPr>
          <w:t xml:space="preserve"> </w:t>
        </w:r>
        <w:commentRangeStart w:id="1971"/>
        <w:r w:rsidR="00C5638F">
          <w:t xml:space="preserve">By </w:t>
        </w:r>
      </w:ins>
      <w:ins w:id="1972" w:author="nick" w:date="2019-03-23T18:32:00Z">
        <w:r w:rsidR="000C5D6D">
          <w:t>convention</w:t>
        </w:r>
      </w:ins>
      <w:ins w:id="1973" w:author="nick" w:date="2019-03-23T19:42:00Z">
        <w:r w:rsidR="00C5638F">
          <w:t xml:space="preserve">, </w:t>
        </w:r>
      </w:ins>
      <w:ins w:id="1974" w:author="nick" w:date="2019-03-23T18:32:00Z">
        <w:r w:rsidR="000C5D6D">
          <w:t xml:space="preserve">when </w:t>
        </w:r>
      </w:ins>
      <w:ins w:id="1975" w:author="nick" w:date="2019-05-05T09:27:00Z">
        <w:r w:rsidR="000E60DF">
          <w:rPr>
            <w:rFonts w:ascii="Courier New" w:hAnsi="Courier New" w:cs="Courier New"/>
            <w:i/>
          </w:rPr>
          <w:t>Use</w:t>
        </w:r>
      </w:ins>
      <w:ins w:id="1976"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1971"/>
      <w:ins w:id="1977" w:author="nick" w:date="2019-03-23T19:46:00Z">
        <w:r w:rsidR="00C5638F">
          <w:rPr>
            <w:rStyle w:val="CommentReference"/>
            <w:lang w:eastAsia="x-none"/>
          </w:rPr>
          <w:commentReference w:id="1971"/>
        </w:r>
      </w:ins>
      <w:ins w:id="1978" w:author="nick" w:date="2019-03-23T18:32:00Z">
        <w:r w:rsidR="000C5D6D" w:rsidRPr="00C5638F">
          <w:rPr>
            <w:szCs w:val="22"/>
          </w:rPr>
          <w:t xml:space="preserve"> </w:t>
        </w:r>
      </w:ins>
      <w:del w:id="1979"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980" w:name="_Ref371679978"/>
      <w:bookmarkStart w:id="1981" w:name="_Ref371939247"/>
      <w:bookmarkStart w:id="1982" w:name="_Toc3556933"/>
      <w:bookmarkStart w:id="1983" w:name="_Toc8893606"/>
      <w:bookmarkStart w:id="1984" w:name="_Toc288196441"/>
      <w:bookmarkStart w:id="1985" w:name="_Toc288200739"/>
      <w:bookmarkEnd w:id="1955"/>
      <w:bookmarkEnd w:id="1956"/>
      <w:r w:rsidRPr="007055D9">
        <w:lastRenderedPageBreak/>
        <w:t>Parts</w:t>
      </w:r>
      <w:r w:rsidR="00522BFE" w:rsidRPr="007055D9">
        <w:t>, Properties</w:t>
      </w:r>
      <w:r w:rsidRPr="007055D9">
        <w:t xml:space="preserve"> and </w:t>
      </w:r>
      <w:r w:rsidR="00CA1B81" w:rsidRPr="007055D9">
        <w:t>A</w:t>
      </w:r>
      <w:r w:rsidRPr="007055D9">
        <w:t>ssemblies</w:t>
      </w:r>
      <w:bookmarkEnd w:id="1980"/>
      <w:bookmarkEnd w:id="1981"/>
      <w:bookmarkEnd w:id="1982"/>
      <w:bookmarkEnd w:id="1983"/>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986" w:name="_Toc3556934"/>
      <w:bookmarkStart w:id="1987" w:name="_Toc8893607"/>
      <w:r w:rsidRPr="007055D9">
        <w:t>Parts</w:t>
      </w:r>
      <w:bookmarkEnd w:id="1986"/>
      <w:bookmarkEnd w:id="1987"/>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1988" w:name="_Toc3556935"/>
      <w:bookmarkStart w:id="1989" w:name="_Toc8893608"/>
      <w:r w:rsidRPr="007055D9">
        <w:t>Part Labels</w:t>
      </w:r>
      <w:bookmarkEnd w:id="1988"/>
      <w:bookmarkEnd w:id="1989"/>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1990" w:name="_Toc3556936"/>
      <w:bookmarkStart w:id="1991" w:name="_Toc8893609"/>
      <w:r w:rsidRPr="007055D9">
        <w:t>Properties</w:t>
      </w:r>
      <w:bookmarkEnd w:id="1990"/>
      <w:bookmarkEnd w:id="1991"/>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992" w:name="_Toc428456056"/>
      <w:bookmarkStart w:id="1993" w:name="_Toc428537020"/>
      <w:bookmarkStart w:id="1994" w:name="_Toc428969339"/>
      <w:bookmarkStart w:id="1995" w:name="_Toc429052730"/>
      <w:bookmarkStart w:id="1996" w:name="_Toc3556937"/>
      <w:bookmarkStart w:id="1997" w:name="_Toc8893610"/>
      <w:bookmarkEnd w:id="1992"/>
      <w:bookmarkEnd w:id="1993"/>
      <w:bookmarkEnd w:id="1994"/>
      <w:bookmarkEnd w:id="1995"/>
      <w:r w:rsidRPr="007055D9">
        <w:t>Assemblies</w:t>
      </w:r>
      <w:bookmarkEnd w:id="1996"/>
      <w:bookmarkEnd w:id="1997"/>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18">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1998" w:name="_Toc3557086"/>
      <w:bookmarkStart w:id="1999" w:name="_Toc8893759"/>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998"/>
      <w:bookmarkEnd w:id="1999"/>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2000" w:name="_Toc3556938"/>
      <w:bookmarkStart w:id="2001" w:name="_Toc8893611"/>
      <w:r w:rsidRPr="007055D9">
        <w:lastRenderedPageBreak/>
        <w:t>File Structure of χMCF</w:t>
      </w:r>
      <w:bookmarkEnd w:id="2000"/>
      <w:bookmarkEnd w:id="2001"/>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2002" w:name="_Toc428279323"/>
      <w:bookmarkStart w:id="2003" w:name="_Toc428456059"/>
      <w:bookmarkStart w:id="2004" w:name="_Toc428537023"/>
      <w:bookmarkStart w:id="2005" w:name="_Toc428969342"/>
      <w:bookmarkStart w:id="2006" w:name="_Toc429052733"/>
      <w:bookmarkStart w:id="2007" w:name="_Toc3556939"/>
      <w:bookmarkStart w:id="2008" w:name="_Toc8893612"/>
      <w:bookmarkEnd w:id="2002"/>
      <w:bookmarkEnd w:id="2003"/>
      <w:bookmarkEnd w:id="2004"/>
      <w:bookmarkEnd w:id="2005"/>
      <w:bookmarkEnd w:id="2006"/>
      <w:r w:rsidRPr="007055D9">
        <w:t>Elements containing g</w:t>
      </w:r>
      <w:r w:rsidR="00A341E9" w:rsidRPr="007055D9">
        <w:t>eneral information</w:t>
      </w:r>
      <w:bookmarkEnd w:id="2007"/>
      <w:bookmarkEnd w:id="2008"/>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commentRangeStart w:id="2009"/>
            <w:commentRangeStart w:id="2010"/>
            <w:commentRangeStart w:id="2011"/>
            <w:r w:rsidRPr="00AC3719">
              <w:rPr>
                <w:sz w:val="20"/>
                <w:szCs w:val="20"/>
              </w:rPr>
              <w:t>1</w:t>
            </w:r>
            <w:commentRangeEnd w:id="2009"/>
            <w:r w:rsidR="00A15BE4">
              <w:rPr>
                <w:rStyle w:val="CommentReference"/>
                <w:lang w:eastAsia="x-none"/>
              </w:rPr>
              <w:commentReference w:id="2009"/>
            </w:r>
            <w:commentRangeEnd w:id="2010"/>
            <w:r w:rsidR="00AF30FF">
              <w:rPr>
                <w:rStyle w:val="CommentReference"/>
                <w:lang w:eastAsia="x-none"/>
              </w:rPr>
              <w:commentReference w:id="2010"/>
            </w:r>
            <w:commentRangeEnd w:id="2011"/>
            <w:r w:rsidR="00C5638F">
              <w:rPr>
                <w:rStyle w:val="CommentReference"/>
                <w:lang w:eastAsia="x-none"/>
              </w:rPr>
              <w:commentReference w:id="2011"/>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2012" w:name="_Toc3566409"/>
      <w:bookmarkStart w:id="2013" w:name="_Toc8893833"/>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2012"/>
      <w:bookmarkEnd w:id="2013"/>
    </w:p>
    <w:p w14:paraId="574E4A30" w14:textId="77777777" w:rsidR="00CC728F" w:rsidRPr="007055D9" w:rsidRDefault="00CF4308" w:rsidP="00736820">
      <w:pPr>
        <w:pStyle w:val="Heading3"/>
        <w:tabs>
          <w:tab w:val="clear" w:pos="720"/>
          <w:tab w:val="num" w:pos="1701"/>
        </w:tabs>
      </w:pPr>
      <w:bookmarkStart w:id="2014" w:name="_Toc3556940"/>
      <w:bookmarkStart w:id="2015" w:name="_Toc8893613"/>
      <w:r w:rsidRPr="007055D9">
        <w:t>Date</w:t>
      </w:r>
      <w:bookmarkEnd w:id="2014"/>
      <w:bookmarkEnd w:id="2015"/>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19"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r>
        <w:t>&lt;?xml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26C29DED" w:rsidR="00BA120B" w:rsidRDefault="00BA120B" w:rsidP="008041BF">
      <w:pPr>
        <w:pStyle w:val="XMLCode"/>
        <w:keepNext/>
        <w:keepLines/>
      </w:pPr>
      <w:r>
        <w:t>xsi:noNamespaceSchemaLocation="</w:t>
      </w:r>
      <w:ins w:id="2016" w:author="nick" w:date="2019-05-15T01:50:00Z">
        <w:r w:rsidR="009A3F31">
          <w:rPr>
            <w:b/>
            <w:bCs/>
            <w:color w:val="8000FF"/>
          </w:rPr>
          <w:t>xmcf_3_0_1.xsd</w:t>
        </w:r>
      </w:ins>
      <w:del w:id="2017" w:author="nick" w:date="2019-05-15T01:50:00Z">
        <w:r w:rsidR="00E3398E" w:rsidRPr="00E3398E" w:rsidDel="009A3F31">
          <w:rPr>
            <w:b/>
          </w:rPr>
          <w:delText>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4BEE5D60" w:rsidR="00DC10DA" w:rsidRDefault="00DC10DA" w:rsidP="008041BF">
      <w:pPr>
        <w:pStyle w:val="XMLCode"/>
        <w:keepNext/>
        <w:keepLines/>
      </w:pPr>
      <w:r>
        <w:rPr>
          <w:b/>
          <w:color w:val="0070C0"/>
        </w:rPr>
        <w:t xml:space="preserve">    </w:t>
      </w:r>
      <w:r w:rsidR="00BA120B" w:rsidRPr="00BA120B">
        <w:t xml:space="preserve">&lt;version&gt; </w:t>
      </w:r>
      <w:ins w:id="2018" w:author="nick" w:date="2019-05-15T01:45:00Z">
        <w:r w:rsidR="009A3F31">
          <w:t>3</w:t>
        </w:r>
        <w:r w:rsidR="009A3F31" w:rsidRPr="00BA120B">
          <w:t>.0.</w:t>
        </w:r>
        <w:r w:rsidR="009A3F31">
          <w:t>1</w:t>
        </w:r>
      </w:ins>
      <w:commentRangeStart w:id="2019"/>
      <w:del w:id="2020" w:author="nick" w:date="2019-05-15T01:45:00Z">
        <w:r w:rsidR="00EB4BFC" w:rsidDel="009A3F31">
          <w:delText>3</w:delText>
        </w:r>
        <w:r w:rsidR="00BA120B" w:rsidRPr="00BA120B" w:rsidDel="009A3F31">
          <w:delText>.0.0</w:delText>
        </w:r>
      </w:del>
      <w:commentRangeEnd w:id="2019"/>
      <w:r w:rsidR="003608F9">
        <w:rPr>
          <w:rStyle w:val="CommentReference"/>
          <w:rFonts w:ascii="Calibri" w:hAnsi="Calibri"/>
          <w:lang w:eastAsia="x-none"/>
        </w:rPr>
        <w:commentReference w:id="2019"/>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2021" w:name="_Toc3556941"/>
      <w:bookmarkStart w:id="2022" w:name="_Toc8893614"/>
      <w:r w:rsidRPr="007055D9">
        <w:t>Version</w:t>
      </w:r>
      <w:bookmarkEnd w:id="2021"/>
      <w:bookmarkEnd w:id="2022"/>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6D9801E6"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ins w:id="2023" w:author="nick" w:date="2019-05-15T01:46:00Z">
        <w:r w:rsidR="009A3F31">
          <w:t>3</w:t>
        </w:r>
        <w:r w:rsidR="009A3F31" w:rsidRPr="00BA120B">
          <w:t>.0.</w:t>
        </w:r>
        <w:r w:rsidR="009A3F31">
          <w:t>1</w:t>
        </w:r>
      </w:ins>
      <w:del w:id="2024" w:author="nick" w:date="2019-05-15T01:46:00Z">
        <w:r w:rsidR="00C04963" w:rsidDel="009A3F31">
          <w:delText>3</w:delText>
        </w:r>
        <w:r w:rsidRPr="007055D9" w:rsidDel="009A3F31">
          <w:delText>.0</w:delText>
        </w:r>
        <w:r w:rsidR="005117F6" w:rsidDel="009A3F31">
          <w:delText>.0</w:delText>
        </w:r>
      </w:del>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r>
        <w:t>&lt;?xml version="1.0" encoding="UTF-8" ?&gt;</w:t>
      </w:r>
    </w:p>
    <w:p w14:paraId="1ECD7034" w14:textId="77777777" w:rsidR="00BA120B" w:rsidRDefault="00BA120B" w:rsidP="002F5F70">
      <w:pPr>
        <w:pStyle w:val="XMLCode"/>
        <w:keepNext/>
      </w:pPr>
      <w:r>
        <w:t xml:space="preserve">&lt;xmcf xmlns:xsi="http://www.w3.org/2001/XMLSchema-instance"          </w:t>
      </w:r>
    </w:p>
    <w:p w14:paraId="4A564F09" w14:textId="1CC458C5" w:rsidR="00BA120B" w:rsidRDefault="00BA120B" w:rsidP="00BA120B">
      <w:pPr>
        <w:pStyle w:val="XMLCode"/>
      </w:pPr>
      <w:r>
        <w:t>xsi:noNamespaceSchemaLocation="</w:t>
      </w:r>
      <w:ins w:id="2025" w:author="nick" w:date="2019-05-15T01:50:00Z">
        <w:r w:rsidR="009A3F31">
          <w:rPr>
            <w:b/>
            <w:bCs/>
            <w:color w:val="8000FF"/>
          </w:rPr>
          <w:t>xmcf_3_0_1.xsd</w:t>
        </w:r>
      </w:ins>
      <w:del w:id="2026" w:author="nick" w:date="2019-05-15T01:50:00Z">
        <w:r w:rsidR="00E3398E" w:rsidRPr="00E3398E" w:rsidDel="009A3F31">
          <w:rPr>
            <w:b/>
          </w:rPr>
          <w:delText xml:space="preserve"> 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22DEBB"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ins w:id="2027" w:author="nick" w:date="2019-05-15T01:46:00Z">
        <w:r w:rsidR="009A3F31">
          <w:t>3</w:t>
        </w:r>
        <w:r w:rsidR="009A3F31" w:rsidRPr="00BA120B">
          <w:t>.0.</w:t>
        </w:r>
        <w:r w:rsidR="009A3F31">
          <w:t>1</w:t>
        </w:r>
      </w:ins>
      <w:del w:id="2028" w:author="nick" w:date="2019-05-15T01:46:00Z">
        <w:r w:rsidR="00C04963" w:rsidDel="009A3F31">
          <w:rPr>
            <w:b/>
            <w:color w:val="0070C0"/>
          </w:rPr>
          <w:delText>3</w:delText>
        </w:r>
        <w:r w:rsidRPr="00BA120B" w:rsidDel="009A3F31">
          <w:rPr>
            <w:b/>
            <w:color w:val="0070C0"/>
          </w:rPr>
          <w:delText>.0.0</w:delText>
        </w:r>
      </w:del>
      <w:r w:rsidRPr="00BA120B">
        <w:rPr>
          <w:b/>
          <w:color w:val="0070C0"/>
        </w:rPr>
        <w:t xml:space="preserve">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2029" w:name="_Toc3556942"/>
      <w:bookmarkStart w:id="2030" w:name="_Toc8893615"/>
      <w:r w:rsidRPr="007055D9">
        <w:t>Unit System</w:t>
      </w:r>
      <w:bookmarkEnd w:id="2029"/>
      <w:bookmarkEnd w:id="2030"/>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2031" w:name="_Toc3566410"/>
      <w:bookmarkStart w:id="2032" w:name="_Toc8893834"/>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2031"/>
      <w:bookmarkEnd w:id="2032"/>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r>
        <w:t>&lt;?xml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36BCEB67" w:rsidR="00AC3B52" w:rsidRDefault="00AC3B52" w:rsidP="00C04963">
      <w:pPr>
        <w:pStyle w:val="XMLCode"/>
        <w:keepNext/>
        <w:keepLines/>
      </w:pPr>
      <w:r>
        <w:t>xsi:noNamespaceSchemaLocation="</w:t>
      </w:r>
      <w:ins w:id="2033" w:author="nick" w:date="2019-05-15T01:51:00Z">
        <w:r w:rsidR="009A3F31">
          <w:rPr>
            <w:b/>
            <w:bCs/>
            <w:color w:val="8000FF"/>
          </w:rPr>
          <w:t>xmcf_3_0_1.xsd</w:t>
        </w:r>
      </w:ins>
      <w:del w:id="2034" w:author="nick" w:date="2019-05-15T01:51:00Z">
        <w:r w:rsidR="00E3398E" w:rsidRPr="00E3398E" w:rsidDel="009A3F31">
          <w:rPr>
            <w:b/>
          </w:rPr>
          <w:delText>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4487F8A4" w:rsidR="00AC3B52" w:rsidRDefault="00AC3B52" w:rsidP="00C04963">
      <w:pPr>
        <w:pStyle w:val="XMLCode"/>
        <w:keepNext/>
        <w:keepLines/>
      </w:pPr>
      <w:r>
        <w:t xml:space="preserve">    &lt;version&gt; </w:t>
      </w:r>
      <w:ins w:id="2035" w:author="nick" w:date="2019-05-15T01:46:00Z">
        <w:r w:rsidR="009A3F31">
          <w:t>3</w:t>
        </w:r>
        <w:r w:rsidR="009A3F31" w:rsidRPr="00BA120B">
          <w:t>.0.</w:t>
        </w:r>
        <w:r w:rsidR="009A3F31">
          <w:t>1</w:t>
        </w:r>
      </w:ins>
      <w:del w:id="2036" w:author="nick" w:date="2019-05-15T01:46:00Z">
        <w:r w:rsidR="00C04963" w:rsidDel="009A3F31">
          <w:delText>3</w:delText>
        </w:r>
        <w:r w:rsidDel="009A3F31">
          <w:delText>.0.0</w:delText>
        </w:r>
      </w:del>
      <w:r>
        <w:t xml:space="preserve">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2037" w:name="_Toc339013871"/>
      <w:bookmarkStart w:id="2038" w:name="_Toc3556943"/>
      <w:bookmarkStart w:id="2039" w:name="_Toc8893616"/>
      <w:r w:rsidRPr="007055D9">
        <w:t>Application</w:t>
      </w:r>
      <w:r w:rsidR="007070CD" w:rsidRPr="007055D9">
        <w:t>,</w:t>
      </w:r>
      <w:r w:rsidRPr="007055D9">
        <w:t xml:space="preserve"> User </w:t>
      </w:r>
      <w:r w:rsidR="007070CD" w:rsidRPr="007055D9">
        <w:t xml:space="preserve">and Process </w:t>
      </w:r>
      <w:r w:rsidRPr="007055D9">
        <w:t>Specific Data</w:t>
      </w:r>
      <w:bookmarkEnd w:id="2037"/>
      <w:bookmarkEnd w:id="2038"/>
      <w:bookmarkEnd w:id="2039"/>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20"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2040" w:name="_Toc413359565"/>
      <w:bookmarkStart w:id="2041" w:name="_Ref414560122"/>
      <w:bookmarkStart w:id="2042" w:name="_Ref414563183"/>
      <w:bookmarkStart w:id="2043" w:name="_Ref414571476"/>
      <w:bookmarkStart w:id="2044" w:name="_Ref428530906"/>
      <w:bookmarkStart w:id="2045" w:name="_Ref429050591"/>
      <w:bookmarkStart w:id="2046" w:name="_Ref429053268"/>
      <w:bookmarkStart w:id="2047" w:name="_Toc3556944"/>
      <w:bookmarkStart w:id="2048" w:name="_Toc8893617"/>
      <w:r w:rsidRPr="007055D9">
        <w:t xml:space="preserve">User Specific Data </w:t>
      </w:r>
      <w:r w:rsidRPr="00E70284">
        <w:rPr>
          <w:rFonts w:ascii="Courier New" w:hAnsi="Courier New" w:cs="Courier New"/>
          <w:b w:val="0"/>
          <w:sz w:val="26"/>
          <w:szCs w:val="28"/>
          <w:lang w:eastAsia="de-DE"/>
        </w:rPr>
        <w:t>&lt;appdata&gt;</w:t>
      </w:r>
      <w:bookmarkEnd w:id="2040"/>
      <w:bookmarkEnd w:id="2041"/>
      <w:bookmarkEnd w:id="2042"/>
      <w:bookmarkEnd w:id="2043"/>
      <w:bookmarkEnd w:id="2044"/>
      <w:bookmarkEnd w:id="2045"/>
      <w:bookmarkEnd w:id="2046"/>
      <w:bookmarkEnd w:id="2047"/>
      <w:bookmarkEnd w:id="2048"/>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2049" w:name="_Toc3566411"/>
      <w:bookmarkStart w:id="2050" w:name="_Toc8893835"/>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2049"/>
      <w:bookmarkEnd w:id="2050"/>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r>
        <w:t>&lt;?xml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035C07A8" w:rsidR="003E7CFB" w:rsidRDefault="003E7CFB" w:rsidP="003E7CFB">
      <w:pPr>
        <w:pStyle w:val="XMLCode"/>
      </w:pPr>
      <w:r>
        <w:t>xsi:noNamespaceSchemaLocation="</w:t>
      </w:r>
      <w:del w:id="2051" w:author="nick" w:date="2019-05-15T01:48:00Z">
        <w:r w:rsidDel="009A3F31">
          <w:delText>xmcf.xsd</w:delText>
        </w:r>
      </w:del>
      <w:ins w:id="2052" w:author="nick" w:date="2019-05-15T01:48:00Z">
        <w:r w:rsidR="009A3F31">
          <w:t>xmcf_3_0_1.xsd</w:t>
        </w:r>
      </w:ins>
      <w:r>
        <w:t>"&gt;</w:t>
      </w:r>
    </w:p>
    <w:p w14:paraId="3FAE3DE9" w14:textId="77777777" w:rsidR="00901447" w:rsidRDefault="003E7CFB" w:rsidP="00901447">
      <w:pPr>
        <w:pStyle w:val="XMLCode"/>
      </w:pPr>
      <w:r>
        <w:t xml:space="preserve">    </w:t>
      </w:r>
      <w:r w:rsidR="00901447">
        <w:t>&lt;date&gt; 2014-08-07 &lt;/date&gt;</w:t>
      </w:r>
    </w:p>
    <w:p w14:paraId="1A89FCFF" w14:textId="0FC3AB20" w:rsidR="00901447" w:rsidRDefault="00901447" w:rsidP="00901447">
      <w:pPr>
        <w:pStyle w:val="XMLCode"/>
      </w:pPr>
      <w:r>
        <w:t xml:space="preserve">    &lt;version&gt; </w:t>
      </w:r>
      <w:ins w:id="2053" w:author="nick" w:date="2019-05-15T01:46:00Z">
        <w:r w:rsidR="009A3F31">
          <w:t>3</w:t>
        </w:r>
        <w:r w:rsidR="009A3F31" w:rsidRPr="00BA120B">
          <w:t>.0.</w:t>
        </w:r>
        <w:r w:rsidR="009A3F31">
          <w:t>1</w:t>
        </w:r>
      </w:ins>
      <w:del w:id="2054" w:author="nick" w:date="2019-05-15T01:46:00Z">
        <w:r w:rsidR="005779C6" w:rsidDel="009A3F31">
          <w:delText>3</w:delText>
        </w:r>
        <w:r w:rsidDel="009A3F31">
          <w:delText>.0.0</w:delText>
        </w:r>
      </w:del>
      <w:r>
        <w:t xml:space="preserve">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&lt;appdata&gt;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r>
        <w:t>&lt;?xml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Pr="00D37B49" w:rsidRDefault="007A0F9F" w:rsidP="007A0F9F">
      <w:pPr>
        <w:pStyle w:val="XMLCode"/>
        <w:rPr>
          <w:b/>
          <w:color w:val="0070C0"/>
        </w:rPr>
      </w:pPr>
      <w:r w:rsidRPr="00D37B49">
        <w:rPr>
          <w:b/>
          <w:color w:val="0070C0"/>
        </w:rPr>
        <w:t>xmlns:MEDINA="http://servicenet.t-systems.com/medina/xMCF"</w:t>
      </w:r>
    </w:p>
    <w:p w14:paraId="643A0621" w14:textId="77777777" w:rsidR="007A0F9F" w:rsidRPr="00D37B49" w:rsidRDefault="007A0F9F" w:rsidP="007A0F9F">
      <w:pPr>
        <w:pStyle w:val="XMLCode"/>
        <w:rPr>
          <w:b/>
          <w:color w:val="0070C0"/>
        </w:rPr>
      </w:pPr>
      <w:r w:rsidRPr="00D37B49">
        <w:rPr>
          <w:b/>
          <w:color w:val="0070C0"/>
        </w:rPr>
        <w:t xml:space="preserve">xsi:schemaLocation="http://servicenet.t-systems.com/medina/xMCF mcf_MEDINA.xsd" </w:t>
      </w:r>
    </w:p>
    <w:p w14:paraId="210A17F3" w14:textId="32E3BCA0" w:rsidR="007A0F9F" w:rsidRDefault="007A0F9F" w:rsidP="007A0F9F">
      <w:pPr>
        <w:pStyle w:val="XMLCode"/>
      </w:pPr>
      <w:r>
        <w:t>xsi:noNamespaceSchemaLocation="</w:t>
      </w:r>
      <w:ins w:id="2055" w:author="nick" w:date="2019-05-15T01:48:00Z">
        <w:r w:rsidR="009A3F31">
          <w:t>xmcf_3_0_1.xsd</w:t>
        </w:r>
      </w:ins>
      <w:del w:id="2056" w:author="nick" w:date="2019-05-15T01:48:00Z">
        <w:r w:rsidDel="009A3F31">
          <w:delText>xmcf.xsd</w:delText>
        </w:r>
      </w:del>
      <w:r>
        <w:t>"&gt;</w:t>
      </w:r>
    </w:p>
    <w:p w14:paraId="1B4597B3" w14:textId="77777777" w:rsidR="00901447" w:rsidRDefault="007A0F9F" w:rsidP="00901447">
      <w:pPr>
        <w:pStyle w:val="XMLCode"/>
      </w:pPr>
      <w:r>
        <w:t xml:space="preserve">    </w:t>
      </w:r>
      <w:r w:rsidR="00901447">
        <w:t>&lt;date&gt; 2014-08-07 &lt;/date&gt;</w:t>
      </w:r>
    </w:p>
    <w:p w14:paraId="57D9805F" w14:textId="1C3A9B6C" w:rsidR="00901447" w:rsidRDefault="00901447" w:rsidP="00901447">
      <w:pPr>
        <w:pStyle w:val="XMLCode"/>
      </w:pPr>
      <w:r>
        <w:t xml:space="preserve">    &lt;version&gt; </w:t>
      </w:r>
      <w:ins w:id="2057" w:author="nick" w:date="2019-05-15T01:46:00Z">
        <w:r w:rsidR="009A3F31">
          <w:t>3</w:t>
        </w:r>
        <w:r w:rsidR="009A3F31" w:rsidRPr="00BA120B">
          <w:t>.0.</w:t>
        </w:r>
        <w:r w:rsidR="009A3F31">
          <w:t>1</w:t>
        </w:r>
      </w:ins>
      <w:del w:id="2058" w:author="nick" w:date="2019-05-15T01:46:00Z">
        <w:r w:rsidR="005779C6" w:rsidDel="009A3F31">
          <w:delText>3</w:delText>
        </w:r>
        <w:r w:rsidDel="009A3F31">
          <w:delText>.0.0</w:delText>
        </w:r>
      </w:del>
      <w:r>
        <w:t xml:space="preserve">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50D9B0FB" w:rsidR="007A0F9F" w:rsidRDefault="007A0F9F" w:rsidP="007A0F9F">
      <w:pPr>
        <w:pStyle w:val="XMLCode"/>
      </w:pPr>
      <w:r>
        <w:t xml:space="preserve">            &lt;connection_1d</w:t>
      </w:r>
      <w:del w:id="2059" w:author="nick" w:date="2019-05-13T18:55:00Z">
        <w:r w:rsidDel="00D37B49">
          <w:delText xml:space="preserve"> label="1000032"</w:delText>
        </w:r>
      </w:del>
      <w:r>
        <w:t>&gt;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Heading3"/>
        <w:tabs>
          <w:tab w:val="clear" w:pos="720"/>
          <w:tab w:val="num" w:pos="1701"/>
        </w:tabs>
      </w:pPr>
      <w:bookmarkStart w:id="2060" w:name="_Finite_Element_Specific"/>
      <w:bookmarkStart w:id="2061" w:name="_Ref414560131"/>
      <w:bookmarkStart w:id="2062" w:name="_Toc3556945"/>
      <w:bookmarkStart w:id="2063" w:name="_Toc8893618"/>
      <w:bookmarkEnd w:id="2060"/>
      <w:r w:rsidRPr="007055D9">
        <w:t xml:space="preserve">Finite Element Specific Data </w:t>
      </w:r>
      <w:r w:rsidRPr="00E366F9">
        <w:rPr>
          <w:rFonts w:ascii="Courier New" w:hAnsi="Courier New" w:cs="Courier New"/>
          <w:b w:val="0"/>
          <w:sz w:val="26"/>
          <w:szCs w:val="28"/>
          <w:lang w:eastAsia="de-DE"/>
        </w:rPr>
        <w:t>&lt;femdata&gt;</w:t>
      </w:r>
      <w:bookmarkEnd w:id="2061"/>
      <w:bookmarkEnd w:id="2062"/>
      <w:bookmarkEnd w:id="2063"/>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&lt;femdata&gt;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2064" w:name="_Toc3566412"/>
      <w:bookmarkStart w:id="2065" w:name="_Toc8893836"/>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2064"/>
      <w:bookmarkEnd w:id="2065"/>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21"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22" w:history="1">
              <w:r w:rsidR="00206E87" w:rsidRPr="00407C27">
                <w:rPr>
                  <w:rStyle w:val="Hyperlink"/>
                </w:rPr>
                <w:t>7</w:t>
              </w:r>
            </w:hyperlink>
            <w:r w:rsidRPr="007055D9">
              <w:t>].</w:t>
            </w:r>
          </w:p>
        </w:tc>
      </w:tr>
    </w:tbl>
    <w:p w14:paraId="1FC13931" w14:textId="77777777" w:rsidR="005C59E0" w:rsidRDefault="009D4711" w:rsidP="005D241A">
      <w:pPr>
        <w:pStyle w:val="Caption"/>
        <w:spacing w:before="120"/>
      </w:pPr>
      <w:bookmarkStart w:id="2066" w:name="_Toc3566413"/>
      <w:bookmarkStart w:id="2067" w:name="_Toc8893837"/>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2066"/>
      <w:bookmarkEnd w:id="2067"/>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54A88394" w:rsidR="005C59E0"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CommentReference"/>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Caption"/>
        <w:spacing w:before="120"/>
      </w:pPr>
      <w:bookmarkStart w:id="2068" w:name="_Toc3566414"/>
      <w:bookmarkStart w:id="2069" w:name="_Toc8893838"/>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2068"/>
      <w:bookmarkEnd w:id="2069"/>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5FCCA7E5" w:rsidR="00A533D8" w:rsidRPr="007055D9" w:rsidRDefault="000E60DF" w:rsidP="005D241A">
            <w:pPr>
              <w:keepNext/>
              <w:keepLines/>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Caption"/>
        <w:spacing w:before="120"/>
        <w:rPr>
          <w:rFonts w:ascii="Courier New" w:hAnsi="Courier New" w:cs="Courier New"/>
          <w:i/>
          <w:sz w:val="18"/>
          <w:szCs w:val="18"/>
        </w:rPr>
      </w:pPr>
      <w:bookmarkStart w:id="2070" w:name="_Toc3566415"/>
      <w:bookmarkStart w:id="2071" w:name="_Toc8893839"/>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2070"/>
      <w:bookmarkEnd w:id="2071"/>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Paragraph"/>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Paragraph"/>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Paragraph"/>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Paragraph"/>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288EB84A" w:rsidR="000C2483" w:rsidRPr="007055D9" w:rsidRDefault="000C2483" w:rsidP="00206E87">
      <w:pPr>
        <w:pStyle w:val="XMLCode"/>
        <w:keepNext/>
        <w:keepLines/>
      </w:pPr>
      <w:r w:rsidRPr="007055D9">
        <w:t>&lt;connection_0d</w:t>
      </w:r>
      <w:del w:id="2072" w:author="nick" w:date="2019-05-13T18:50:00Z">
        <w:r w:rsidR="00821FC2" w:rsidDel="00885E47">
          <w:delText xml:space="preserve"> label=”My0dConnection_id_100000”</w:delText>
        </w:r>
      </w:del>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2073" w:name="_Toc373504790"/>
      <w:bookmarkStart w:id="2074" w:name="_Toc373505008"/>
      <w:bookmarkStart w:id="2075" w:name="_Toc339013872"/>
      <w:bookmarkStart w:id="2076" w:name="_Ref414560151"/>
      <w:bookmarkStart w:id="2077" w:name="_Toc3556946"/>
      <w:bookmarkStart w:id="2078" w:name="_Toc8893619"/>
      <w:bookmarkEnd w:id="2073"/>
      <w:bookmarkEnd w:id="2074"/>
      <w:r w:rsidRPr="007055D9">
        <w:t>Connection Data</w:t>
      </w:r>
      <w:bookmarkEnd w:id="2075"/>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076"/>
      <w:bookmarkEnd w:id="2077"/>
      <w:bookmarkEnd w:id="2078"/>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2079" w:name="_Toc3566416"/>
      <w:bookmarkStart w:id="2080" w:name="_Toc8893840"/>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079"/>
      <w:bookmarkEnd w:id="208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commentRangeStart w:id="2081"/>
            <w:r w:rsidRPr="001D404C">
              <w:rPr>
                <w:sz w:val="18"/>
                <w:szCs w:val="20"/>
              </w:rPr>
              <w:t>1</w:t>
            </w:r>
            <w:commentRangeEnd w:id="2081"/>
            <w:r w:rsidR="00A15BE4">
              <w:rPr>
                <w:rStyle w:val="CommentReference"/>
                <w:lang w:eastAsia="x-none"/>
              </w:rPr>
              <w:commentReference w:id="2081"/>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2082" w:name="_Toc3566417"/>
      <w:bookmarkStart w:id="2083" w:name="_Toc8893841"/>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082"/>
      <w:bookmarkEnd w:id="2083"/>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2084" w:name="_Ref432343981"/>
      <w:bookmarkStart w:id="2085" w:name="_Toc3556947"/>
      <w:bookmarkStart w:id="2086" w:name="_Toc8893620"/>
      <w:r w:rsidRPr="007055D9">
        <w:t xml:space="preserve">Connected </w:t>
      </w:r>
      <w:r w:rsidR="00A101BB" w:rsidRPr="007055D9">
        <w:t>Objects</w:t>
      </w:r>
      <w:bookmarkEnd w:id="2084"/>
      <w:bookmarkEnd w:id="2085"/>
      <w:bookmarkEnd w:id="2086"/>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Pr>
                <w:sz w:val="20"/>
                <w:szCs w:val="20"/>
                <w:highlight w:val="yellow"/>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2087" w:name="_Toc3566418"/>
      <w:bookmarkStart w:id="2088" w:name="_Toc8893842"/>
      <w:bookmarkStart w:id="2089" w:name="_Ref371942385"/>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2087"/>
      <w:bookmarkEnd w:id="2088"/>
    </w:p>
    <w:p w14:paraId="6E0C7858" w14:textId="77777777" w:rsidR="00A33BC7" w:rsidRPr="007055D9" w:rsidRDefault="00543B6B" w:rsidP="00860E71">
      <w:pPr>
        <w:pStyle w:val="Heading4"/>
      </w:pPr>
      <w:bookmarkStart w:id="2090" w:name="_Ref428791371"/>
      <w:bookmarkStart w:id="2091" w:name="_Ref428891357"/>
      <w:bookmarkStart w:id="2092" w:name="_Ref428892751"/>
      <w:bookmarkStart w:id="2093" w:name="_Toc3556948"/>
      <w:bookmarkStart w:id="2094" w:name="_Toc8893621"/>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089"/>
      <w:bookmarkEnd w:id="2090"/>
      <w:bookmarkEnd w:id="2091"/>
      <w:bookmarkEnd w:id="2092"/>
      <w:bookmarkEnd w:id="2093"/>
      <w:bookmarkEnd w:id="2094"/>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r w:rsidR="00A33BC7" w:rsidRPr="00446313">
        <w:rPr>
          <w:rFonts w:ascii="Courier New" w:hAnsi="Courier New" w:cs="Courier New"/>
          <w:i/>
          <w:sz w:val="18"/>
          <w:szCs w:val="18"/>
        </w:rPr>
        <w:t>pid</w:t>
      </w:r>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2095" w:name="_Toc3566419"/>
      <w:bookmarkStart w:id="2096" w:name="_Toc8893843"/>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2095"/>
      <w:bookmarkEnd w:id="2096"/>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pid=”3202132”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2097" w:name="_Toc3556949"/>
      <w:bookmarkStart w:id="2098" w:name="_Toc8893622"/>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097"/>
      <w:bookmarkEnd w:id="2098"/>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2099" w:name="_Toc3566420"/>
      <w:bookmarkStart w:id="2100" w:name="_Toc8893844"/>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099"/>
      <w:bookmarkEnd w:id="2100"/>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065C0095" w14:textId="2D23E37E" w:rsidR="00E31089" w:rsidRPr="008A760C" w:rsidRDefault="00E31089" w:rsidP="00E31089">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128EFB05" w14:textId="64933654" w:rsidR="00E31089" w:rsidRPr="008A760C" w:rsidRDefault="00E31089" w:rsidP="00E31089">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7777777" w:rsidR="004E14D1" w:rsidRPr="00CC7960" w:rsidRDefault="004E14D1" w:rsidP="004E14D1">
      <w:pPr>
        <w:pStyle w:val="XMLCode"/>
        <w:rPr>
          <w:b/>
          <w:color w:val="0070C0"/>
        </w:rPr>
      </w:pPr>
      <w:r w:rsidRPr="00CC7960">
        <w:rPr>
          <w:b/>
          <w:color w:val="0070C0"/>
        </w:rPr>
        <w:t xml:space="preserve">    &lt;part index=”1” label=”</w:t>
      </w:r>
      <w:r>
        <w:rPr>
          <w:b/>
          <w:color w:val="0070C0"/>
        </w:rPr>
        <w:t>PART_9004400</w:t>
      </w:r>
      <w:r w:rsidRPr="00CC7960">
        <w:rPr>
          <w:b/>
          <w:color w:val="0070C0"/>
        </w:rPr>
        <w:t>” pid=”3202132”/&gt;</w:t>
      </w:r>
    </w:p>
    <w:p w14:paraId="7633AB5B" w14:textId="77777777"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="42"&gt;</w:t>
      </w:r>
    </w:p>
    <w:p w14:paraId="3741B214"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6E597205"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313A27B7" w:rsidR="004E7FC4" w:rsidRPr="00CC7960" w:rsidRDefault="004E7FC4" w:rsidP="004E7FC4">
      <w:pPr>
        <w:pStyle w:val="XMLCode"/>
        <w:rPr>
          <w:b/>
          <w:color w:val="0070C0"/>
        </w:rPr>
      </w:pPr>
      <w:r w:rsidRPr="00CC7960">
        <w:rPr>
          <w:b/>
          <w:color w:val="0070C0"/>
        </w:rPr>
        <w:t xml:space="preserve">    &lt;part index=”1” label=”</w:t>
      </w:r>
      <w:r>
        <w:rPr>
          <w:b/>
          <w:color w:val="0070C0"/>
        </w:rPr>
        <w:t>PART_9004400</w:t>
      </w:r>
      <w:r w:rsidRPr="00CC7960">
        <w:rPr>
          <w:b/>
          <w:color w:val="0070C0"/>
        </w:rPr>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4B921402" w14:textId="3C1802DB" w:rsidR="004E7FC4" w:rsidRPr="008A760C" w:rsidRDefault="004E7FC4" w:rsidP="004E7FC4">
      <w:pPr>
        <w:pStyle w:val="XMLCode"/>
        <w:rPr>
          <w:b/>
          <w:color w:val="0070C0"/>
        </w:rPr>
      </w:pPr>
      <w:r w:rsidRPr="008A760C">
        <w:rPr>
          <w:b/>
          <w:color w:val="0070C0"/>
        </w:rPr>
        <w:t xml:space="preserve">        &lt;part label=”</w:t>
      </w:r>
      <w:r>
        <w:rPr>
          <w:b/>
          <w:color w:val="0070C0"/>
        </w:rPr>
        <w:t>PART_7000400</w:t>
      </w:r>
      <w:r w:rsidRPr="008A760C">
        <w:rPr>
          <w:b/>
          <w:color w:val="0070C0"/>
        </w:rPr>
        <w:t>”/&gt;</w:t>
      </w:r>
    </w:p>
    <w:p w14:paraId="3E16767B" w14:textId="0573873E" w:rsidR="004E7FC4" w:rsidRPr="008A760C" w:rsidRDefault="004E7FC4" w:rsidP="004E7FC4">
      <w:pPr>
        <w:pStyle w:val="XMLCode"/>
        <w:rPr>
          <w:b/>
          <w:color w:val="0070C0"/>
        </w:rPr>
      </w:pPr>
      <w:r w:rsidRPr="008A760C">
        <w:rPr>
          <w:b/>
          <w:color w:val="0070C0"/>
        </w:rPr>
        <w:t xml:space="preserve">        &lt;part label=”</w:t>
      </w:r>
      <w:r>
        <w:rPr>
          <w:b/>
          <w:color w:val="0070C0"/>
        </w:rPr>
        <w:t>PART_7000800</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6E3C7EE5" w:rsidR="009569E0" w:rsidRPr="00CC7960" w:rsidRDefault="009569E0" w:rsidP="009569E0">
      <w:pPr>
        <w:pStyle w:val="XMLCode"/>
        <w:rPr>
          <w:b/>
          <w:color w:val="0070C0"/>
        </w:rPr>
      </w:pPr>
      <w:r w:rsidRPr="00CC7960">
        <w:rPr>
          <w:b/>
          <w:color w:val="0070C0"/>
        </w:rPr>
        <w:t xml:space="preserve">    &lt;part index=”1”</w:t>
      </w:r>
      <w:r w:rsidR="003E2E28" w:rsidRPr="00CC7960">
        <w:rPr>
          <w:b/>
          <w:color w:val="0070C0"/>
        </w:rPr>
        <w:t xml:space="preserve"> pid=”3202132”</w:t>
      </w:r>
      <w:r w:rsidRPr="00CC7960">
        <w:rPr>
          <w:b/>
          <w:color w:val="0070C0"/>
        </w:rPr>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pid="110013"/&gt;</w:t>
      </w:r>
    </w:p>
    <w:p w14:paraId="7307D772" w14:textId="77777777" w:rsidR="009569E0" w:rsidRPr="009551A5" w:rsidRDefault="009569E0" w:rsidP="009569E0">
      <w:pPr>
        <w:pStyle w:val="XMLCode"/>
        <w:rPr>
          <w:b/>
          <w:color w:val="0070C0"/>
        </w:rPr>
      </w:pPr>
      <w:r w:rsidRPr="009551A5">
        <w:rPr>
          <w:b/>
          <w:color w:val="0070C0"/>
        </w:rPr>
        <w:t xml:space="preserve">        &lt;part pid="110099"/&gt;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Heading3"/>
      </w:pPr>
      <w:bookmarkStart w:id="2101" w:name="_Ref414608310"/>
      <w:bookmarkStart w:id="2102" w:name="_Toc3556950"/>
      <w:bookmarkStart w:id="2103" w:name="_Toc8893623"/>
      <w:r>
        <w:t xml:space="preserve">Contacts and </w:t>
      </w:r>
      <w:r w:rsidR="004B7C8B">
        <w:t>F</w:t>
      </w:r>
      <w:r w:rsidR="004B7C8B" w:rsidRPr="004B7C8B">
        <w:t>riction</w:t>
      </w:r>
      <w:bookmarkEnd w:id="2101"/>
      <w:bookmarkEnd w:id="2102"/>
      <w:bookmarkEnd w:id="2103"/>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104" w:name="_Ref414841585"/>
      <w:bookmarkStart w:id="2105" w:name="_Toc3556951"/>
      <w:bookmarkStart w:id="2106" w:name="_Toc8893624"/>
      <w:r w:rsidRPr="00880D5C">
        <w:rPr>
          <w:szCs w:val="26"/>
        </w:rPr>
        <w:t xml:space="preserve">Element </w:t>
      </w:r>
      <w:r w:rsidRPr="00880D5C">
        <w:rPr>
          <w:rFonts w:ascii="Courier New" w:hAnsi="Courier New" w:cs="Courier New"/>
          <w:b w:val="0"/>
          <w:i/>
          <w:szCs w:val="26"/>
        </w:rPr>
        <w:t>&lt;contact_list/&gt;</w:t>
      </w:r>
      <w:bookmarkEnd w:id="2104"/>
      <w:bookmarkEnd w:id="2105"/>
      <w:bookmarkEnd w:id="2106"/>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2107" w:name="_Toc414573794"/>
      <w:bookmarkStart w:id="2108" w:name="_Toc3566421"/>
      <w:bookmarkStart w:id="2109" w:name="_Toc8893845"/>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107"/>
      <w:bookmarkEnd w:id="2108"/>
      <w:bookmarkEnd w:id="210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2110" w:name="_Toc3556952"/>
      <w:bookmarkStart w:id="2111" w:name="_Toc8893625"/>
      <w:r w:rsidRPr="00880D5C">
        <w:rPr>
          <w:szCs w:val="26"/>
        </w:rPr>
        <w:t xml:space="preserve">Element </w:t>
      </w:r>
      <w:r w:rsidRPr="00880D5C">
        <w:rPr>
          <w:rFonts w:ascii="Courier New" w:hAnsi="Courier New" w:cs="Courier New"/>
          <w:b w:val="0"/>
          <w:i/>
          <w:szCs w:val="26"/>
        </w:rPr>
        <w:t>&lt;contact&gt;</w:t>
      </w:r>
      <w:bookmarkEnd w:id="2110"/>
      <w:bookmarkEnd w:id="2111"/>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2112" w:name="_Toc3566422"/>
      <w:bookmarkStart w:id="2113" w:name="_Toc8893846"/>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2112"/>
      <w:bookmarkEnd w:id="2113"/>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2114" w:name="_Toc3556953"/>
      <w:bookmarkStart w:id="2115" w:name="_Toc8893626"/>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114"/>
      <w:bookmarkEnd w:id="2115"/>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pid</w:t>
      </w:r>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2116" w:name="_Toc414573795"/>
      <w:bookmarkStart w:id="2117" w:name="_Toc3566423"/>
      <w:bookmarkStart w:id="2118" w:name="_Toc8893847"/>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116"/>
      <w:bookmarkEnd w:id="2117"/>
      <w:bookmarkEnd w:id="2118"/>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proofErr w:type="gramStart"/>
      <w:r>
        <w:rPr>
          <w:rFonts w:ascii="Courier New" w:hAnsi="Courier New"/>
          <w:sz w:val="18"/>
          <w:szCs w:val="18"/>
        </w:rPr>
        <w:t>label</w:t>
      </w:r>
      <w:proofErr w:type="gramEnd"/>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gramStart"/>
      <w:r>
        <w:rPr>
          <w:rFonts w:ascii="Courier New" w:hAnsi="Courier New"/>
          <w:sz w:val="18"/>
          <w:szCs w:val="18"/>
        </w:rPr>
        <w:t>pid</w:t>
      </w:r>
      <w:proofErr w:type="gramEnd"/>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119" w:name="_Toc3556954"/>
      <w:bookmarkStart w:id="2120" w:name="_Toc8893627"/>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119"/>
      <w:bookmarkEnd w:id="2120"/>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77777777" w:rsidR="00F829D8" w:rsidRDefault="00F829D8" w:rsidP="00F829D8">
      <w:pPr>
        <w:pStyle w:val="XMLCode"/>
        <w:keepNext/>
      </w:pPr>
      <w:r>
        <w:t xml:space="preserve">    </w:t>
      </w:r>
      <w:r w:rsidRPr="00F829D8">
        <w:rPr>
          <w:b/>
          <w:color w:val="0070C0"/>
        </w:rPr>
        <w:t>&lt;part index=”1” label=”</w:t>
      </w:r>
      <w:r>
        <w:rPr>
          <w:b/>
          <w:color w:val="0070C0"/>
        </w:rPr>
        <w:t>PART_9004400</w:t>
      </w:r>
      <w:r w:rsidRPr="00F829D8">
        <w:rPr>
          <w:b/>
          <w:color w:val="0070C0"/>
        </w:rPr>
        <w:t>” pid=”3202132”/&gt;</w:t>
      </w:r>
    </w:p>
    <w:p w14:paraId="64160B16" w14:textId="77777777" w:rsidR="00F829D8" w:rsidRPr="008A760C" w:rsidRDefault="00F829D8" w:rsidP="00F829D8">
      <w:pPr>
        <w:pStyle w:val="XMLCode"/>
        <w:rPr>
          <w:b/>
          <w:color w:val="0070C0"/>
        </w:rPr>
      </w:pPr>
      <w:r>
        <w:t xml:space="preserve">    </w:t>
      </w:r>
      <w:r w:rsidRPr="008A760C">
        <w:rPr>
          <w:b/>
          <w:color w:val="0070C0"/>
        </w:rPr>
        <w:t>&lt;assy index="42"&gt;</w:t>
      </w:r>
    </w:p>
    <w:p w14:paraId="3CB43C0F"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6970E8F5"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70EBB31B" w14:textId="16701937"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PART_9004400</w:t>
      </w:r>
      <w:r w:rsidRPr="00F829D8">
        <w:rPr>
          <w:b/>
          <w:color w:val="0070C0"/>
        </w:rPr>
        <w:t>"/&gt;</w:t>
      </w:r>
    </w:p>
    <w:p w14:paraId="1D431317" w14:textId="75CEB7DA"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PART_7000400</w:t>
      </w:r>
      <w:r w:rsidRPr="00F829D8">
        <w:rPr>
          <w:b/>
          <w:color w:val="0070C0"/>
        </w:rPr>
        <w:t>"/&gt;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336E334C" w14:textId="71BCDF48"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PART_7000800</w:t>
      </w:r>
      <w:r w:rsidRPr="00F829D8">
        <w:rPr>
          <w:b/>
          <w:color w:val="0070C0"/>
        </w:rPr>
        <w:t>"/&gt;</w:t>
      </w:r>
    </w:p>
    <w:p w14:paraId="14EEFEAF" w14:textId="77777777" w:rsidR="00235C13" w:rsidRPr="00F829D8" w:rsidRDefault="00235C13" w:rsidP="00235C13">
      <w:pPr>
        <w:pStyle w:val="XMLCode"/>
        <w:ind w:firstLine="539"/>
        <w:rPr>
          <w:b/>
          <w:color w:val="0070C0"/>
        </w:rPr>
      </w:pPr>
      <w:r w:rsidRPr="00F829D8">
        <w:rPr>
          <w:b/>
          <w:color w:val="0070C0"/>
        </w:rPr>
        <w:t xml:space="preserve">   &lt;partner pid="3202132"/&gt;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121" w:name="_Ref414837767"/>
      <w:bookmarkStart w:id="2122" w:name="_Toc3556955"/>
      <w:bookmarkStart w:id="2123" w:name="_Toc8893628"/>
      <w:r>
        <w:t xml:space="preserve">Local </w:t>
      </w:r>
      <w:r w:rsidR="008706FB">
        <w:t>Contact</w:t>
      </w:r>
      <w:r w:rsidRPr="0030552A">
        <w:t xml:space="preserve"> </w:t>
      </w:r>
      <w:r w:rsidR="008706FB">
        <w:t>P</w:t>
      </w:r>
      <w:r>
        <w:t>ropert</w:t>
      </w:r>
      <w:r w:rsidR="008706FB">
        <w:t>ies</w:t>
      </w:r>
      <w:bookmarkEnd w:id="2121"/>
      <w:bookmarkEnd w:id="2122"/>
      <w:bookmarkEnd w:id="2123"/>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2124" w:name="_Toc3566424"/>
      <w:bookmarkStart w:id="2125" w:name="_Toc8893848"/>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2124"/>
      <w:bookmarkEnd w:id="2125"/>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2126" w:name="_Ref414836574"/>
      <w:bookmarkStart w:id="2127" w:name="_Toc3556956"/>
      <w:bookmarkStart w:id="2128" w:name="_Toc8893629"/>
      <w:r w:rsidRPr="007055D9">
        <w:t>Joints</w:t>
      </w:r>
      <w:bookmarkEnd w:id="2126"/>
      <w:bookmarkEnd w:id="2127"/>
      <w:bookmarkEnd w:id="2128"/>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2129" w:name="_Toc3566425"/>
      <w:bookmarkStart w:id="2130" w:name="_Toc8893849"/>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129"/>
      <w:bookmarkEnd w:id="2130"/>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131" w:name="_Toc428456083"/>
      <w:bookmarkStart w:id="2132" w:name="_Toc428537047"/>
      <w:bookmarkStart w:id="2133" w:name="_Toc428969366"/>
      <w:bookmarkStart w:id="2134" w:name="_Toc429052757"/>
      <w:bookmarkStart w:id="2135" w:name="_Toc3556957"/>
      <w:bookmarkStart w:id="2136" w:name="_Toc8893630"/>
      <w:bookmarkEnd w:id="2131"/>
      <w:bookmarkEnd w:id="2132"/>
      <w:bookmarkEnd w:id="2133"/>
      <w:bookmarkEnd w:id="2134"/>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135"/>
      <w:bookmarkEnd w:id="2136"/>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r w:rsidRPr="001E6C77">
        <w:rPr>
          <w:rFonts w:cs="Courier New"/>
          <w:sz w:val="15"/>
          <w:szCs w:val="15"/>
        </w:rPr>
        <w:t>&lt;?xml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468DFA49" w:rsidR="006C2535" w:rsidRPr="001E6C77" w:rsidRDefault="006C2535" w:rsidP="006C2535">
      <w:pPr>
        <w:pStyle w:val="XMLCode"/>
        <w:rPr>
          <w:rFonts w:cs="Courier New"/>
          <w:sz w:val="15"/>
          <w:szCs w:val="15"/>
        </w:rPr>
      </w:pPr>
      <w:r w:rsidRPr="001E6C77">
        <w:rPr>
          <w:rFonts w:cs="Courier New"/>
          <w:sz w:val="15"/>
          <w:szCs w:val="15"/>
        </w:rPr>
        <w:t>xsi:noNamespaceSchemaLocation="</w:t>
      </w:r>
      <w:ins w:id="2137" w:author="nick" w:date="2019-05-15T01:48:00Z">
        <w:r w:rsidR="009A3F31">
          <w:t>xmcf_3_0_1.xsd</w:t>
        </w:r>
      </w:ins>
      <w:del w:id="2138" w:author="nick" w:date="2019-05-15T01:48:00Z">
        <w:r w:rsidRPr="001E6C77" w:rsidDel="009A3F31">
          <w:rPr>
            <w:rFonts w:cs="Courier New"/>
            <w:sz w:val="15"/>
            <w:szCs w:val="15"/>
          </w:rPr>
          <w:delText>xmcf.xsd</w:delText>
        </w:r>
      </w:del>
      <w:r w:rsidRPr="001E6C77">
        <w:rPr>
          <w:rFonts w:cs="Courier New"/>
          <w:sz w:val="15"/>
          <w:szCs w:val="15"/>
        </w:rPr>
        <w:t>"&gt;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1DC81A42" w:rsidR="006C2535" w:rsidRPr="001E6C77" w:rsidRDefault="006C2535" w:rsidP="006C2535">
      <w:pPr>
        <w:pStyle w:val="XMLCode"/>
        <w:rPr>
          <w:sz w:val="15"/>
          <w:szCs w:val="15"/>
        </w:rPr>
      </w:pPr>
      <w:r w:rsidRPr="001E6C77">
        <w:rPr>
          <w:sz w:val="15"/>
          <w:szCs w:val="15"/>
        </w:rPr>
        <w:t xml:space="preserve">    &lt;version&gt; </w:t>
      </w:r>
      <w:ins w:id="2139" w:author="nick" w:date="2019-05-15T01:46:00Z">
        <w:r w:rsidR="009A3F31">
          <w:t>3</w:t>
        </w:r>
        <w:r w:rsidR="009A3F31" w:rsidRPr="00BA120B">
          <w:t>.0.</w:t>
        </w:r>
        <w:r w:rsidR="009A3F31">
          <w:t>1</w:t>
        </w:r>
      </w:ins>
      <w:del w:id="2140" w:author="nick" w:date="2019-05-15T01:46:00Z">
        <w:r w:rsidR="002E1524" w:rsidDel="009A3F31">
          <w:rPr>
            <w:sz w:val="15"/>
            <w:szCs w:val="15"/>
          </w:rPr>
          <w:delText>3</w:delText>
        </w:r>
        <w:r w:rsidRPr="001E6C77" w:rsidDel="009A3F31">
          <w:rPr>
            <w:sz w:val="15"/>
            <w:szCs w:val="15"/>
          </w:rPr>
          <w:delText>.0.0</w:delText>
        </w:r>
      </w:del>
      <w:r w:rsidRPr="001E6C77">
        <w:rPr>
          <w:sz w:val="15"/>
          <w:szCs w:val="15"/>
        </w:rPr>
        <w:t xml:space="preserve">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2141" w:author="nick" w:date="2019-03-05T18:43:00Z">
        <w:r w:rsidR="00AE0CCD">
          <w:rPr>
            <w:sz w:val="15"/>
            <w:szCs w:val="15"/>
          </w:rPr>
          <w:t xml:space="preserve"> </w:t>
        </w:r>
      </w:ins>
      <w:commentRangeStart w:id="2142"/>
      <w:ins w:id="2143" w:author="Dr. Carsten Franke" w:date="2019-03-18T14:58:00Z">
        <w:del w:id="2144" w:author="nick" w:date="2019-03-20T22:30:00Z">
          <w:r w:rsidR="001B680E" w:rsidDel="00DA3D72">
            <w:rPr>
              <w:sz w:val="15"/>
              <w:szCs w:val="15"/>
            </w:rPr>
            <w:delText>83</w:delText>
          </w:r>
        </w:del>
      </w:ins>
      <w:commentRangeEnd w:id="2142"/>
      <w:r w:rsidR="00DA3D72">
        <w:rPr>
          <w:rStyle w:val="CommentReference"/>
          <w:rFonts w:ascii="Calibri" w:hAnsi="Calibri"/>
          <w:lang w:eastAsia="x-none"/>
        </w:rPr>
        <w:commentReference w:id="2142"/>
      </w:r>
      <w:ins w:id="2145"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13FBDA32" w:rsidR="00F829D8" w:rsidRPr="001E6C77" w:rsidRDefault="00F829D8" w:rsidP="00F829D8">
      <w:pPr>
        <w:pStyle w:val="XMLCode"/>
        <w:rPr>
          <w:sz w:val="15"/>
          <w:szCs w:val="15"/>
        </w:rPr>
      </w:pPr>
      <w:r>
        <w:rPr>
          <w:sz w:val="15"/>
          <w:szCs w:val="15"/>
        </w:rPr>
        <w:t xml:space="preserve">            &lt;part index=”1”</w:t>
      </w:r>
      <w:r w:rsidRPr="001E6C77">
        <w:rPr>
          <w:sz w:val="15"/>
          <w:szCs w:val="15"/>
        </w:rPr>
        <w:t xml:space="preserve"> label=</w:t>
      </w:r>
      <w:r w:rsidRPr="00CC7960">
        <w:rPr>
          <w:sz w:val="15"/>
          <w:szCs w:val="15"/>
        </w:rPr>
        <w:t>"PART_8000880"</w:t>
      </w:r>
      <w:r w:rsidRPr="001E6C77">
        <w:rPr>
          <w:sz w:val="15"/>
          <w:szCs w:val="15"/>
        </w:rPr>
        <w:t xml:space="preserve"> pid=”20123213”/&gt;</w:t>
      </w:r>
    </w:p>
    <w:p w14:paraId="373119F0" w14:textId="4D5F38AA"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Pr="00CC7960">
        <w:rPr>
          <w:sz w:val="15"/>
          <w:szCs w:val="15"/>
        </w:rPr>
        <w:t>"</w:t>
      </w:r>
      <w:r w:rsidRPr="001E6C77">
        <w:rPr>
          <w:sz w:val="15"/>
          <w:szCs w:val="15"/>
        </w:rPr>
        <w:t xml:space="preserve"> pid=”90123213”/&gt;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2146" w:name="_Ref395100983"/>
      <w:r w:rsidRPr="001E6C77">
        <w:rPr>
          <w:rStyle w:val="FootnoteReference"/>
          <w:sz w:val="15"/>
          <w:szCs w:val="15"/>
        </w:rPr>
        <w:footnoteReference w:id="8"/>
      </w:r>
      <w:bookmarkEnd w:id="2146"/>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&lt;appdata&gt;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147" w:name="_Toc428279348"/>
      <w:bookmarkStart w:id="2148" w:name="_Toc428456085"/>
      <w:bookmarkStart w:id="2149" w:name="_Toc428537049"/>
      <w:bookmarkStart w:id="2150" w:name="_Toc428969368"/>
      <w:bookmarkStart w:id="2151" w:name="_Toc429052759"/>
      <w:bookmarkStart w:id="2152" w:name="_Toc3556958"/>
      <w:bookmarkStart w:id="2153" w:name="_Toc8893631"/>
      <w:bookmarkEnd w:id="2147"/>
      <w:bookmarkEnd w:id="2148"/>
      <w:bookmarkEnd w:id="2149"/>
      <w:bookmarkEnd w:id="2150"/>
      <w:bookmarkEnd w:id="2151"/>
      <w:r w:rsidRPr="007055D9">
        <w:lastRenderedPageBreak/>
        <w:t>XML Schema Definition</w:t>
      </w:r>
      <w:bookmarkEnd w:id="2152"/>
      <w:bookmarkEnd w:id="2153"/>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154" w:name="_Toc334484488"/>
      <w:bookmarkStart w:id="2155" w:name="_Toc334486133"/>
      <w:bookmarkStart w:id="2156" w:name="XMLStructureConnectionGroups"/>
      <w:bookmarkStart w:id="2157" w:name="SeamweldConnectionGroupPart"/>
      <w:bookmarkStart w:id="2158" w:name="XMLStructurePartsPIDs"/>
      <w:bookmarkStart w:id="2159" w:name="XMLStructureConnections"/>
      <w:bookmarkStart w:id="2160" w:name="XMLStructurePointConnections"/>
      <w:bookmarkStart w:id="2161" w:name="XMLStructureLineConnections"/>
      <w:bookmarkStart w:id="2162" w:name="XMLStructurePlaneConnections"/>
      <w:bookmarkStart w:id="2163" w:name="_Toc338938892"/>
      <w:bookmarkStart w:id="2164" w:name="_Toc338939088"/>
      <w:bookmarkStart w:id="2165" w:name="_Toc3556959"/>
      <w:bookmarkStart w:id="2166" w:name="_Toc8893632"/>
      <w:bookmarkEnd w:id="1984"/>
      <w:bookmarkEnd w:id="1985"/>
      <w:bookmarkEnd w:id="2154"/>
      <w:bookmarkEnd w:id="2155"/>
      <w:bookmarkEnd w:id="2156"/>
      <w:bookmarkEnd w:id="2157"/>
      <w:bookmarkEnd w:id="2158"/>
      <w:bookmarkEnd w:id="2159"/>
      <w:bookmarkEnd w:id="2160"/>
      <w:bookmarkEnd w:id="2161"/>
      <w:bookmarkEnd w:id="2162"/>
      <w:r w:rsidRPr="007055D9">
        <w:lastRenderedPageBreak/>
        <w:t>Data Common to any Connection</w:t>
      </w:r>
      <w:bookmarkEnd w:id="2163"/>
      <w:bookmarkEnd w:id="2164"/>
      <w:bookmarkEnd w:id="2165"/>
      <w:bookmarkEnd w:id="2166"/>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2167" w:name="_Ref448911656"/>
      <w:bookmarkStart w:id="2168" w:name="_Toc3556960"/>
      <w:bookmarkStart w:id="2169" w:name="_Toc8893633"/>
      <w:bookmarkStart w:id="2170" w:name="_Toc413359574"/>
      <w:bookmarkStart w:id="2171" w:name="_Toc338938893"/>
      <w:bookmarkStart w:id="2172" w:name="_Toc338939089"/>
      <w:bookmarkStart w:id="2173" w:name="_Toc288196462"/>
      <w:bookmarkStart w:id="2174" w:name="_Toc288200760"/>
      <w:r>
        <w:t>Indices and their properties</w:t>
      </w:r>
      <w:bookmarkEnd w:id="2167"/>
      <w:bookmarkEnd w:id="2168"/>
      <w:bookmarkEnd w:id="2169"/>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2175" w:name="_Toc3556961"/>
      <w:bookmarkStart w:id="2176" w:name="_Toc8893634"/>
      <w:r w:rsidRPr="00BD20ED">
        <w:rPr>
          <w:szCs w:val="34"/>
        </w:rPr>
        <w:t xml:space="preserve">Attribute </w:t>
      </w:r>
      <w:r w:rsidRPr="00BD20ED">
        <w:rPr>
          <w:rFonts w:ascii="Courier New" w:hAnsi="Courier New" w:cs="Courier New"/>
          <w:b w:val="0"/>
          <w:szCs w:val="34"/>
          <w:highlight w:val="white"/>
        </w:rPr>
        <w:t>label</w:t>
      </w:r>
      <w:bookmarkEnd w:id="2170"/>
      <w:bookmarkEnd w:id="2175"/>
      <w:bookmarkEnd w:id="2176"/>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2177" w:name="_Ref413329202"/>
      <w:bookmarkStart w:id="2178" w:name="_Toc413359575"/>
      <w:bookmarkStart w:id="2179" w:name="_Toc3556962"/>
      <w:bookmarkStart w:id="2180" w:name="_Toc8893635"/>
      <w:r>
        <w:rPr>
          <w:szCs w:val="34"/>
        </w:rPr>
        <w:t>Dimensions and Coordinates</w:t>
      </w:r>
      <w:bookmarkEnd w:id="2177"/>
      <w:bookmarkEnd w:id="2178"/>
      <w:bookmarkEnd w:id="2179"/>
      <w:bookmarkEnd w:id="2180"/>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2181" w:name="_Toc413359576"/>
      <w:bookmarkStart w:id="2182" w:name="_Ref440360308"/>
      <w:bookmarkStart w:id="2183" w:name="_Ref440360312"/>
      <w:bookmarkStart w:id="2184" w:name="_Ref440360851"/>
      <w:bookmarkStart w:id="2185" w:name="_Ref440360857"/>
      <w:bookmarkStart w:id="2186" w:name="_Ref440453613"/>
      <w:bookmarkStart w:id="2187" w:name="_Ref440453616"/>
      <w:bookmarkStart w:id="2188" w:name="_Ref440454500"/>
      <w:bookmarkStart w:id="2189" w:name="_Ref440454502"/>
      <w:bookmarkStart w:id="2190" w:name="_Toc3556963"/>
      <w:bookmarkStart w:id="2191" w:name="_Toc8893636"/>
      <w:r w:rsidRPr="00BD20ED">
        <w:rPr>
          <w:szCs w:val="34"/>
        </w:rPr>
        <w:t xml:space="preserve">Attribute </w:t>
      </w:r>
      <w:r>
        <w:rPr>
          <w:rFonts w:ascii="Courier New" w:hAnsi="Courier New" w:cs="Courier New"/>
          <w:b w:val="0"/>
          <w:szCs w:val="34"/>
          <w:highlight w:val="white"/>
        </w:rPr>
        <w:t>quality_control</w:t>
      </w:r>
      <w:bookmarkEnd w:id="2181"/>
      <w:bookmarkEnd w:id="2182"/>
      <w:bookmarkEnd w:id="2183"/>
      <w:bookmarkEnd w:id="2184"/>
      <w:bookmarkEnd w:id="2185"/>
      <w:bookmarkEnd w:id="2186"/>
      <w:bookmarkEnd w:id="2187"/>
      <w:bookmarkEnd w:id="2188"/>
      <w:bookmarkEnd w:id="2189"/>
      <w:bookmarkEnd w:id="2190"/>
      <w:bookmarkEnd w:id="2191"/>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2192" w:name="_Ref428442251"/>
      <w:bookmarkStart w:id="2193" w:name="_Toc3556964"/>
      <w:bookmarkStart w:id="2194" w:name="_Toc8893637"/>
      <w:r w:rsidRPr="007331A4">
        <w:lastRenderedPageBreak/>
        <w:t>Custom Attributes list</w:t>
      </w:r>
      <w:bookmarkEnd w:id="2192"/>
      <w:bookmarkEnd w:id="2193"/>
      <w:bookmarkEnd w:id="2194"/>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2195" w:name="_Toc440039075"/>
      <w:bookmarkStart w:id="2196" w:name="_Toc3566426"/>
      <w:bookmarkStart w:id="2197" w:name="_Toc8893850"/>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2195"/>
      <w:bookmarkEnd w:id="2196"/>
      <w:bookmarkEnd w:id="2197"/>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2198" w:name="_Toc440039076"/>
      <w:bookmarkStart w:id="2199" w:name="_Toc3566427"/>
      <w:bookmarkStart w:id="2200" w:name="_Toc8893851"/>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2198"/>
      <w:bookmarkEnd w:id="2199"/>
      <w:bookmarkEnd w:id="2200"/>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2201" w:name="_Toc440039077"/>
      <w:bookmarkStart w:id="2202" w:name="_Toc3566428"/>
      <w:bookmarkStart w:id="2203" w:name="_Toc8893852"/>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2201"/>
      <w:bookmarkEnd w:id="2202"/>
      <w:bookmarkEnd w:id="2203"/>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2204" w:name="_Toc440039078"/>
      <w:bookmarkStart w:id="2205" w:name="_Toc3566429"/>
      <w:bookmarkStart w:id="2206" w:name="_Toc8893853"/>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2204"/>
      <w:bookmarkEnd w:id="2205"/>
      <w:bookmarkEnd w:id="2206"/>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2207" w:name="_Toc440039079"/>
      <w:bookmarkStart w:id="2208" w:name="_Toc3566430"/>
      <w:bookmarkStart w:id="2209" w:name="_Toc8893854"/>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2207"/>
      <w:bookmarkEnd w:id="2208"/>
      <w:bookmarkEnd w:id="2209"/>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2210" w:name="_Toc440039080"/>
      <w:bookmarkStart w:id="2211" w:name="_Toc3566431"/>
      <w:bookmarkStart w:id="2212" w:name="_Toc8893855"/>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2210"/>
      <w:bookmarkEnd w:id="2211"/>
      <w:bookmarkEnd w:id="2212"/>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2213" w:name="_Toc440039081"/>
      <w:bookmarkStart w:id="2214" w:name="_Toc3566432"/>
      <w:bookmarkStart w:id="2215" w:name="_Toc8893856"/>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2213"/>
      <w:bookmarkEnd w:id="2214"/>
      <w:bookmarkEnd w:id="2215"/>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2216" w:name="_Toc440039082"/>
      <w:bookmarkStart w:id="2217" w:name="_Toc3566433"/>
      <w:bookmarkStart w:id="2218" w:name="_Toc8893857"/>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2216"/>
      <w:bookmarkEnd w:id="2217"/>
      <w:bookmarkEnd w:id="2218"/>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2219" w:name="_Toc440039083"/>
      <w:bookmarkStart w:id="2220" w:name="_Toc3566434"/>
      <w:bookmarkStart w:id="2221" w:name="_Toc8893858"/>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2219"/>
      <w:bookmarkEnd w:id="2220"/>
      <w:bookmarkEnd w:id="2221"/>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2222" w:name="_Toc440039084"/>
      <w:bookmarkStart w:id="2223" w:name="_Toc3566435"/>
      <w:bookmarkStart w:id="2224" w:name="_Toc8893859"/>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2222"/>
      <w:bookmarkEnd w:id="2223"/>
      <w:bookmarkEnd w:id="2224"/>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2225" w:name="_Toc440039085"/>
      <w:bookmarkStart w:id="2226" w:name="_Toc3566436"/>
      <w:bookmarkStart w:id="2227" w:name="_Toc8893860"/>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2225"/>
      <w:bookmarkEnd w:id="2226"/>
      <w:bookmarkEnd w:id="2227"/>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2228" w:name="_Toc440039086"/>
      <w:bookmarkStart w:id="2229" w:name="_Toc3566437"/>
      <w:bookmarkStart w:id="2230" w:name="_Toc8893861"/>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2228"/>
      <w:bookmarkEnd w:id="2229"/>
      <w:bookmarkEnd w:id="2230"/>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2231" w:name="_Toc440038865"/>
      <w:bookmarkStart w:id="2232" w:name="_Toc3556965"/>
      <w:bookmarkStart w:id="2233" w:name="_Toc8893638"/>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2231"/>
      <w:bookmarkEnd w:id="2232"/>
      <w:bookmarkEnd w:id="2233"/>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2234" w:name="_Toc440038866"/>
      <w:bookmarkStart w:id="2235" w:name="_Toc3556966"/>
      <w:bookmarkStart w:id="2236" w:name="_Toc8893639"/>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2234"/>
      <w:bookmarkEnd w:id="2235"/>
      <w:bookmarkEnd w:id="2236"/>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2237" w:name="_Toc440038867"/>
      <w:bookmarkStart w:id="2238" w:name="_Toc3556967"/>
      <w:bookmarkStart w:id="2239" w:name="_Toc8893640"/>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2237"/>
      <w:bookmarkEnd w:id="2238"/>
      <w:bookmarkEnd w:id="2239"/>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2240" w:name="_Toc440038868"/>
      <w:bookmarkStart w:id="2241" w:name="_Toc3556968"/>
      <w:bookmarkStart w:id="2242" w:name="_Toc8893641"/>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2240"/>
      <w:bookmarkEnd w:id="2241"/>
      <w:bookmarkEnd w:id="224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2243" w:name="_Toc3556969"/>
      <w:bookmarkStart w:id="2244" w:name="_Toc8893642"/>
      <w:r w:rsidRPr="007055D9">
        <w:lastRenderedPageBreak/>
        <w:t>0D connections</w:t>
      </w:r>
      <w:bookmarkEnd w:id="2243"/>
      <w:bookmarkEnd w:id="2244"/>
    </w:p>
    <w:p w14:paraId="25FFC0E6" w14:textId="77777777" w:rsidR="002E60CB" w:rsidRPr="00226A3F" w:rsidRDefault="002E60CB" w:rsidP="002E60CB">
      <w:pPr>
        <w:pStyle w:val="Heading2"/>
        <w:tabs>
          <w:tab w:val="clear" w:pos="576"/>
          <w:tab w:val="left" w:pos="567"/>
          <w:tab w:val="num" w:pos="1134"/>
        </w:tabs>
        <w:ind w:left="578" w:hanging="578"/>
      </w:pPr>
      <w:bookmarkStart w:id="2245" w:name="_Toc413359578"/>
      <w:bookmarkStart w:id="2246" w:name="_Toc3556970"/>
      <w:bookmarkStart w:id="2247" w:name="_Toc8893643"/>
      <w:r w:rsidRPr="00226A3F">
        <w:t>Generic Definitions</w:t>
      </w:r>
      <w:bookmarkEnd w:id="2245"/>
      <w:bookmarkEnd w:id="2246"/>
      <w:bookmarkEnd w:id="2247"/>
    </w:p>
    <w:p w14:paraId="5F980062" w14:textId="77777777" w:rsidR="002E60CB" w:rsidRPr="00226A3F" w:rsidRDefault="002E60CB" w:rsidP="002E60CB">
      <w:pPr>
        <w:pStyle w:val="Heading3"/>
      </w:pPr>
      <w:bookmarkStart w:id="2248" w:name="_Toc413359579"/>
      <w:bookmarkStart w:id="2249" w:name="_Ref428958711"/>
      <w:bookmarkStart w:id="2250" w:name="_Toc3556971"/>
      <w:bookmarkStart w:id="2251" w:name="_Toc8893644"/>
      <w:r w:rsidRPr="00226A3F">
        <w:t>Identification</w:t>
      </w:r>
      <w:bookmarkEnd w:id="2248"/>
      <w:bookmarkEnd w:id="2249"/>
      <w:bookmarkEnd w:id="2250"/>
      <w:bookmarkEnd w:id="2251"/>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2252" w:name="_Toc3566438"/>
      <w:bookmarkStart w:id="2253" w:name="_Toc8893862"/>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2252"/>
      <w:bookmarkEnd w:id="2253"/>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60581FC"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885E47">
        <w:rPr>
          <w:b/>
          <w:color w:val="0070C0"/>
          <w:lang w:val="es-ES"/>
        </w:rPr>
        <w:t>SPOT_3490</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2254" w:name="_Ref414563154"/>
      <w:bookmarkStart w:id="2255" w:name="_Toc3556972"/>
      <w:bookmarkStart w:id="2256" w:name="_Toc8893645"/>
      <w:r w:rsidRPr="007055D9">
        <w:t>Location</w:t>
      </w:r>
      <w:bookmarkEnd w:id="2254"/>
      <w:bookmarkEnd w:id="2255"/>
      <w:bookmarkEnd w:id="2256"/>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2257" w:name="_Toc3566439"/>
      <w:bookmarkStart w:id="2258" w:name="_Toc8893863"/>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2257"/>
      <w:bookmarkEnd w:id="2258"/>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2259" w:name="_Toc428279359"/>
      <w:bookmarkStart w:id="2260" w:name="_Toc428456096"/>
      <w:bookmarkStart w:id="2261" w:name="_Toc428537060"/>
      <w:bookmarkStart w:id="2262" w:name="_Toc428969379"/>
      <w:bookmarkStart w:id="2263" w:name="_Toc429052770"/>
      <w:bookmarkStart w:id="2264" w:name="_Direction"/>
      <w:bookmarkStart w:id="2265" w:name="_Ref400880511"/>
      <w:bookmarkStart w:id="2266" w:name="_Toc413359581"/>
      <w:bookmarkStart w:id="2267" w:name="_Toc3556973"/>
      <w:bookmarkStart w:id="2268" w:name="_Toc8893646"/>
      <w:bookmarkEnd w:id="2259"/>
      <w:bookmarkEnd w:id="2260"/>
      <w:bookmarkEnd w:id="2261"/>
      <w:bookmarkEnd w:id="2262"/>
      <w:bookmarkEnd w:id="2263"/>
      <w:bookmarkEnd w:id="2264"/>
      <w:r>
        <w:t>Direc</w:t>
      </w:r>
      <w:r w:rsidRPr="00226A3F">
        <w:t>tion</w:t>
      </w:r>
      <w:bookmarkEnd w:id="2265"/>
      <w:bookmarkEnd w:id="2266"/>
      <w:bookmarkEnd w:id="2267"/>
      <w:bookmarkEnd w:id="2268"/>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2269" w:name="_Toc3566440"/>
      <w:bookmarkStart w:id="2270" w:name="_Toc8893864"/>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2269"/>
      <w:bookmarkEnd w:id="2270"/>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r w:rsidRPr="00602F28">
        <w:rPr>
          <w:b/>
          <w:bCs/>
        </w:rPr>
        <w:t xml:space="preserve">" </w:t>
      </w:r>
      <w:r w:rsidR="009366C1">
        <w:rPr>
          <w:b/>
          <w:bCs/>
        </w:rPr>
        <w:t xml:space="preserve"> </w:t>
      </w:r>
      <w:r w:rsidRPr="00602F28">
        <w:rPr>
          <w:b/>
          <w:bCs/>
        </w:rPr>
        <w:t>y="0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r w:rsidRPr="00602F28">
        <w:rPr>
          <w:b/>
          <w:bCs/>
        </w:rPr>
        <w:t xml:space="preserve">" </w:t>
      </w:r>
      <w:r w:rsidR="009366C1">
        <w:rPr>
          <w:b/>
          <w:bCs/>
        </w:rPr>
        <w:t xml:space="preserve"> </w:t>
      </w:r>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2271" w:name="_Toc428279361"/>
      <w:bookmarkStart w:id="2272" w:name="_Toc428456098"/>
      <w:bookmarkStart w:id="2273" w:name="_Toc3556974"/>
      <w:bookmarkStart w:id="2274" w:name="_Toc8893647"/>
      <w:bookmarkEnd w:id="2271"/>
      <w:bookmarkEnd w:id="2272"/>
      <w:r w:rsidRPr="00736820">
        <w:t>Type</w:t>
      </w:r>
      <w:r w:rsidRPr="007055D9">
        <w:t xml:space="preserve"> Specification</w:t>
      </w:r>
      <w:bookmarkEnd w:id="2273"/>
      <w:bookmarkEnd w:id="2274"/>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Caption"/>
        <w:spacing w:before="120"/>
      </w:pPr>
      <w:bookmarkStart w:id="2275" w:name="_Toc3566441"/>
      <w:bookmarkStart w:id="2276" w:name="_Toc8893865"/>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2275"/>
      <w:bookmarkEnd w:id="2276"/>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2277" w:name="_Ref428355238"/>
      <w:bookmarkStart w:id="2278" w:name="_Toc3556975"/>
      <w:bookmarkStart w:id="2279" w:name="_Toc8893648"/>
      <w:r w:rsidRPr="007055D9">
        <w:t xml:space="preserve">Spot </w:t>
      </w:r>
      <w:r w:rsidR="002E657F">
        <w:t>W</w:t>
      </w:r>
      <w:r w:rsidRPr="007055D9">
        <w:t>elds</w:t>
      </w:r>
      <w:bookmarkEnd w:id="2277"/>
      <w:bookmarkEnd w:id="2278"/>
      <w:bookmarkEnd w:id="2279"/>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commentRangeStart w:id="2280"/>
            <w:r w:rsidRPr="00226A3F">
              <w:rPr>
                <w:sz w:val="20"/>
                <w:szCs w:val="20"/>
              </w:rPr>
              <w:t>1</w:t>
            </w:r>
            <w:commentRangeEnd w:id="2280"/>
            <w:r w:rsidR="009050D3">
              <w:rPr>
                <w:rStyle w:val="CommentReference"/>
                <w:lang w:eastAsia="x-none"/>
              </w:rPr>
              <w:commentReference w:id="2280"/>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2281" w:name="_Toc3566442"/>
      <w:bookmarkStart w:id="2282" w:name="_Toc8893866"/>
      <w:r>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2281"/>
      <w:bookmarkEnd w:id="2282"/>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2283" w:name="_Toc3566443"/>
      <w:bookmarkStart w:id="2284" w:name="_Toc8893867"/>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2283"/>
      <w:bookmarkEnd w:id="2284"/>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0085E735" w:rsidR="002E60CB" w:rsidRPr="00226A3F" w:rsidRDefault="002E60CB" w:rsidP="002E60CB">
      <w:pPr>
        <w:pStyle w:val="XMLCode"/>
        <w:keepNext/>
      </w:pPr>
      <w:r w:rsidRPr="00226A3F">
        <w:t>&lt;connection_0d label="</w:t>
      </w:r>
      <w:r w:rsidR="00885E47">
        <w:t>SPOT</w:t>
      </w:r>
      <w:r w:rsidRPr="00226A3F">
        <w:t>_</w:t>
      </w:r>
      <w:r w:rsidR="00885E47">
        <w:t>L</w:t>
      </w:r>
      <w:r w:rsidR="00885E47" w:rsidRPr="00226A3F">
        <w:t>eft</w:t>
      </w:r>
      <w:r w:rsidRPr="00226A3F">
        <w: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2285" w:name="_Toc3556976"/>
      <w:bookmarkStart w:id="2286" w:name="_Toc8893649"/>
      <w:r w:rsidRPr="007055D9">
        <w:t>Robscans</w:t>
      </w:r>
      <w:bookmarkEnd w:id="2285"/>
      <w:bookmarkEnd w:id="2286"/>
    </w:p>
    <w:bookmarkEnd w:id="2171"/>
    <w:bookmarkEnd w:id="2172"/>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23"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2287" w:name="_Ref401160011"/>
      <w:bookmarkStart w:id="2288" w:name="_Toc413359628"/>
      <w:bookmarkStart w:id="2289" w:name="_Toc3557087"/>
      <w:bookmarkStart w:id="2290" w:name="_Toc8893760"/>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2287"/>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2288"/>
      <w:bookmarkEnd w:id="2289"/>
      <w:bookmarkEnd w:id="2290"/>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2291" w:name="_Toc3566444"/>
      <w:bookmarkStart w:id="2292" w:name="_Toc8893868"/>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2291"/>
      <w:bookmarkEnd w:id="2292"/>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2293" w:name="_Toc3566445"/>
      <w:bookmarkStart w:id="2294" w:name="_Toc8893869"/>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2293"/>
      <w:bookmarkEnd w:id="2294"/>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boolean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2295" w:name="_Toc3566446"/>
      <w:bookmarkStart w:id="2296" w:name="_Toc8893870"/>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2295"/>
      <w:bookmarkEnd w:id="2296"/>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4747FF1C" w:rsidR="002E60CB" w:rsidRPr="00226A3F" w:rsidRDefault="002E60CB" w:rsidP="002E60CB">
      <w:pPr>
        <w:pStyle w:val="XMLCode"/>
        <w:keepNext/>
      </w:pPr>
      <w:r w:rsidRPr="00226A3F">
        <w:t>&lt;connection_0d label="</w:t>
      </w:r>
      <w:r w:rsidR="00885E47">
        <w:t>RSC_</w:t>
      </w:r>
      <w:r w:rsidRPr="00226A3F">
        <w:t>1272360"&gt;</w:t>
      </w:r>
    </w:p>
    <w:p w14:paraId="19C6284C" w14:textId="28EEFD04" w:rsidR="002E60CB" w:rsidRPr="00226A3F" w:rsidRDefault="002E60CB" w:rsidP="002E60CB">
      <w:pPr>
        <w:pStyle w:val="XMLCode"/>
        <w:keepNext/>
      </w:pPr>
      <w:r w:rsidRPr="00226A3F">
        <w:t xml:space="preserve">    &lt;loc&gt; 507 1 0.8 &lt;/loc&gt;</w:t>
      </w:r>
    </w:p>
    <w:p w14:paraId="6204A082" w14:textId="1D9442CB" w:rsidR="002E60CB" w:rsidRPr="00390D3C" w:rsidRDefault="002E60CB" w:rsidP="002E60CB">
      <w:pPr>
        <w:pStyle w:val="XMLCode"/>
        <w:keepNext/>
        <w:rPr>
          <w:color w:val="0070C0"/>
        </w:rPr>
      </w:pPr>
      <w:r w:rsidRPr="00226A3F">
        <w:t xml:space="preserve">    </w:t>
      </w:r>
      <w:r w:rsidRPr="00390D3C">
        <w:rPr>
          <w:color w:val="0070C0"/>
        </w:rPr>
        <w:t>&lt;robscan base="1" pattern="</w:t>
      </w:r>
      <w:r w:rsidR="008508D9">
        <w:rPr>
          <w:color w:val="0070C0"/>
        </w:rPr>
        <w:t>KL_ST</w:t>
      </w:r>
      <w:r w:rsidRPr="00390D3C">
        <w:rPr>
          <w:color w:val="0070C0"/>
        </w:rPr>
        <w:t xml:space="preserv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2297" w:name="_Toc428279365"/>
      <w:bookmarkStart w:id="2298" w:name="_Toc428456102"/>
      <w:bookmarkStart w:id="2299" w:name="_Toc428537065"/>
      <w:bookmarkStart w:id="2300" w:name="_Toc428969384"/>
      <w:bookmarkStart w:id="2301" w:name="_Toc429052775"/>
      <w:bookmarkStart w:id="2302" w:name="_Toc413359585"/>
      <w:bookmarkStart w:id="2303" w:name="_Toc3556977"/>
      <w:bookmarkStart w:id="2304" w:name="_Toc8893650"/>
      <w:bookmarkEnd w:id="2297"/>
      <w:bookmarkEnd w:id="2298"/>
      <w:bookmarkEnd w:id="2299"/>
      <w:bookmarkEnd w:id="2300"/>
      <w:bookmarkEnd w:id="2301"/>
      <w:r w:rsidRPr="00226A3F">
        <w:t>Rivets</w:t>
      </w:r>
      <w:bookmarkEnd w:id="2302"/>
      <w:bookmarkEnd w:id="2303"/>
      <w:bookmarkEnd w:id="2304"/>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2305" w:name="_Toc3566447"/>
      <w:bookmarkStart w:id="2306" w:name="_Toc8893871"/>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2305"/>
      <w:bookmarkEnd w:id="2306"/>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2307" w:name="_Toc3566448"/>
      <w:bookmarkStart w:id="2308" w:name="_Toc8893872"/>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2307"/>
      <w:bookmarkEnd w:id="2308"/>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27"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2309" w:name="_Toc3557088"/>
      <w:bookmarkStart w:id="2310" w:name="_Toc8893761"/>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2309"/>
      <w:bookmarkEnd w:id="2310"/>
    </w:p>
    <w:p w14:paraId="7F37EEC1" w14:textId="593BCFD1" w:rsidR="00E75E50" w:rsidRDefault="00E75E50" w:rsidP="00E75E50">
      <w:pPr>
        <w:pStyle w:val="ListParagraph"/>
        <w:numPr>
          <w:ilvl w:val="0"/>
          <w:numId w:val="22"/>
        </w:numPr>
        <w:jc w:val="both"/>
      </w:pPr>
      <w:r w:rsidRPr="00A2186E">
        <w:rPr>
          <w:rStyle w:val="elementdeftypeChar"/>
        </w:rPr>
        <w:t>hardness</w:t>
      </w:r>
      <w:r>
        <w:t xml:space="preserve">: </w:t>
      </w:r>
      <w:r w:rsidRPr="00670301">
        <w:t>Vickers hardness HV of the rivet material.</w:t>
      </w:r>
      <w:r>
        <w:t xml:space="preserve">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2311" w:name="_Toc3566449"/>
      <w:bookmarkStart w:id="2312" w:name="_Toc8893873"/>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2311"/>
      <w:bookmarkEnd w:id="2312"/>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2313" w:name="_Toc428279367"/>
      <w:bookmarkStart w:id="2314" w:name="_Toc428456104"/>
      <w:bookmarkStart w:id="2315" w:name="_Toc428537067"/>
      <w:bookmarkStart w:id="2316" w:name="_Toc428969386"/>
      <w:bookmarkStart w:id="2317" w:name="_Toc429052777"/>
      <w:bookmarkStart w:id="2318" w:name="_Toc413359586"/>
      <w:bookmarkStart w:id="2319" w:name="_Toc3556978"/>
      <w:bookmarkStart w:id="2320" w:name="_Toc8893651"/>
      <w:bookmarkEnd w:id="2313"/>
      <w:bookmarkEnd w:id="2314"/>
      <w:bookmarkEnd w:id="2315"/>
      <w:bookmarkEnd w:id="2316"/>
      <w:bookmarkEnd w:id="2317"/>
      <w:r>
        <w:t>Blind</w:t>
      </w:r>
      <w:r w:rsidRPr="00942FED">
        <w:t xml:space="preserve"> Rivets</w:t>
      </w:r>
      <w:bookmarkEnd w:id="2318"/>
      <w:bookmarkEnd w:id="2319"/>
      <w:bookmarkEnd w:id="2320"/>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2321" w:name="_Toc3566450"/>
      <w:bookmarkStart w:id="2322" w:name="_Toc8893874"/>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2321"/>
      <w:bookmarkEnd w:id="2322"/>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28">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30"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2323" w:name="_Toc3557089"/>
      <w:bookmarkStart w:id="2324" w:name="_Toc8893762"/>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2323"/>
      <w:bookmarkEnd w:id="2324"/>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pPr>
      <w:bookmarkStart w:id="2325" w:name="_Toc3557090"/>
      <w:bookmarkStart w:id="2326" w:name="_Toc8893763"/>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2325"/>
      <w:bookmarkEnd w:id="2326"/>
    </w:p>
    <w:p w14:paraId="7D489F89" w14:textId="77777777" w:rsidR="00812432" w:rsidRDefault="00812432" w:rsidP="00812432">
      <w:pPr>
        <w:jc w:val="center"/>
        <w:rPr>
          <w:lang w:eastAsia="en-GB"/>
        </w:rPr>
      </w:pPr>
      <w:r>
        <w:rPr>
          <w:noProof/>
          <w:lang w:eastAsia="en-US"/>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2327" w:name="_Toc3557091"/>
      <w:bookmarkStart w:id="2328" w:name="_Toc8893764"/>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2327"/>
      <w:bookmarkEnd w:id="2328"/>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2329" w:name="_Toc428279369"/>
      <w:bookmarkStart w:id="2330" w:name="_Toc428965611"/>
      <w:bookmarkEnd w:id="2329"/>
      <w:bookmarkEnd w:id="2330"/>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2331" w:name="_Toc428279370"/>
    <w:bookmarkStart w:id="2332" w:name="_Toc428456106"/>
    <w:bookmarkStart w:id="2333" w:name="_Toc428537069"/>
    <w:bookmarkStart w:id="2334" w:name="_Toc428969388"/>
    <w:bookmarkStart w:id="2335" w:name="_Toc429052779"/>
    <w:bookmarkStart w:id="2336" w:name="_Toc413359587"/>
    <w:bookmarkEnd w:id="2331"/>
    <w:bookmarkEnd w:id="2332"/>
    <w:bookmarkEnd w:id="2333"/>
    <w:bookmarkEnd w:id="2334"/>
    <w:bookmarkEnd w:id="2335"/>
    <w:p w14:paraId="6391282C" w14:textId="77777777" w:rsidR="002E60CB" w:rsidRPr="00942FED" w:rsidRDefault="00DB0669" w:rsidP="004B2578">
      <w:pPr>
        <w:pStyle w:val="Heading3"/>
      </w:pPr>
      <w:r>
        <w:rPr>
          <w:b w:val="0"/>
          <w:bCs w:val="0"/>
          <w:sz w:val="18"/>
          <w:szCs w:val="24"/>
        </w:rPr>
        <w:lastRenderedPageBreak/>
        <w:fldChar w:fldCharType="end"/>
      </w:r>
      <w:bookmarkStart w:id="2337" w:name="_Toc3556979"/>
      <w:bookmarkStart w:id="2338" w:name="_Toc8893652"/>
      <w:r w:rsidR="002E60CB" w:rsidRPr="00942FED">
        <w:t>Self</w:t>
      </w:r>
      <w:r w:rsidR="000306B0">
        <w:t>-</w:t>
      </w:r>
      <w:r w:rsidR="002E60CB" w:rsidRPr="00942FED">
        <w:t>Piercing Rivets</w:t>
      </w:r>
      <w:bookmarkEnd w:id="2336"/>
      <w:bookmarkEnd w:id="2337"/>
      <w:bookmarkEnd w:id="2338"/>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2339" w:name="_Toc413359629"/>
      <w:bookmarkStart w:id="2340" w:name="_Toc3557092"/>
      <w:bookmarkStart w:id="2341" w:name="_Toc8893765"/>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2339"/>
      <w:bookmarkEnd w:id="2340"/>
      <w:bookmarkEnd w:id="2341"/>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36" w:history="1">
        <w:r w:rsidRPr="0078423A">
          <w:rPr>
            <w:rStyle w:val="Hyperlink"/>
          </w:rPr>
          <w:t>http://www.google.com/patents/US7810231</w:t>
        </w:r>
      </w:hyperlink>
    </w:p>
    <w:p w14:paraId="752AB897" w14:textId="77777777" w:rsidR="00C52145" w:rsidRPr="00C52145" w:rsidRDefault="00C52145" w:rsidP="00C52145">
      <w:pPr>
        <w:pStyle w:val="Caption"/>
      </w:pPr>
      <w:bookmarkStart w:id="2342" w:name="_Toc3557093"/>
      <w:bookmarkStart w:id="2343" w:name="_Toc8893766"/>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2342"/>
      <w:bookmarkEnd w:id="2343"/>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2344" w:name="_Toc3566451"/>
      <w:bookmarkStart w:id="2345" w:name="_Toc8893875"/>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2344"/>
      <w:bookmarkEnd w:id="2345"/>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r w:rsidR="00E75E50">
        <w:rPr>
          <w:b/>
          <w:color w:val="0070C0"/>
        </w:rPr>
        <w:t xml:space="preserve"> </w:t>
      </w:r>
      <w:r w:rsidR="00E75E50" w:rsidRPr="00332883">
        <w:rPr>
          <w:b/>
          <w:color w:val="0070C0"/>
        </w:rPr>
        <w:t>hardness="410"</w:t>
      </w:r>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8D1C204"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2346" w:name="_Toc428456108"/>
      <w:bookmarkStart w:id="2347" w:name="_Toc428537071"/>
      <w:bookmarkStart w:id="2348" w:name="_Toc428969390"/>
      <w:bookmarkStart w:id="2349" w:name="_Toc429052781"/>
      <w:bookmarkStart w:id="2350" w:name="_Toc428279372"/>
      <w:bookmarkStart w:id="2351" w:name="_Toc428456109"/>
      <w:bookmarkStart w:id="2352" w:name="_Toc428537072"/>
      <w:bookmarkStart w:id="2353" w:name="_Toc428969391"/>
      <w:bookmarkStart w:id="2354" w:name="_Toc429052782"/>
      <w:bookmarkStart w:id="2355" w:name="_Toc428279374"/>
      <w:bookmarkStart w:id="2356" w:name="_Toc428456111"/>
      <w:bookmarkStart w:id="2357" w:name="_Toc428537074"/>
      <w:bookmarkStart w:id="2358" w:name="_Toc428969393"/>
      <w:bookmarkStart w:id="2359" w:name="_Toc429052784"/>
      <w:bookmarkStart w:id="2360" w:name="_Toc428279378"/>
      <w:bookmarkStart w:id="2361" w:name="_Toc428456115"/>
      <w:bookmarkStart w:id="2362" w:name="_Toc428537078"/>
      <w:bookmarkStart w:id="2363" w:name="_Toc428969397"/>
      <w:bookmarkStart w:id="2364" w:name="_Toc429052788"/>
      <w:bookmarkStart w:id="2365" w:name="_Toc428279380"/>
      <w:bookmarkStart w:id="2366" w:name="_Toc428456117"/>
      <w:bookmarkStart w:id="2367" w:name="_Toc428537080"/>
      <w:bookmarkStart w:id="2368" w:name="_Toc428969399"/>
      <w:bookmarkStart w:id="2369" w:name="_Toc429052790"/>
      <w:bookmarkStart w:id="2370" w:name="_Toc428279387"/>
      <w:bookmarkStart w:id="2371" w:name="_Toc428456124"/>
      <w:bookmarkStart w:id="2372" w:name="_Toc428537087"/>
      <w:bookmarkStart w:id="2373" w:name="_Toc428969406"/>
      <w:bookmarkStart w:id="2374" w:name="_Toc429052797"/>
      <w:bookmarkStart w:id="2375" w:name="_Toc428279388"/>
      <w:bookmarkStart w:id="2376" w:name="_Toc428456125"/>
      <w:bookmarkStart w:id="2377" w:name="_Toc428537088"/>
      <w:bookmarkStart w:id="2378" w:name="_Toc428969407"/>
      <w:bookmarkStart w:id="2379" w:name="_Toc429052798"/>
      <w:bookmarkStart w:id="2380" w:name="_Toc428279389"/>
      <w:bookmarkStart w:id="2381" w:name="_Toc428456126"/>
      <w:bookmarkStart w:id="2382" w:name="_Toc428537089"/>
      <w:bookmarkStart w:id="2383" w:name="_Toc428969408"/>
      <w:bookmarkStart w:id="2384" w:name="_Toc429052799"/>
      <w:bookmarkStart w:id="2385" w:name="_Toc413359588"/>
      <w:bookmarkStart w:id="2386" w:name="_Toc3556980"/>
      <w:bookmarkStart w:id="2387" w:name="_Toc8893653"/>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r>
        <w:t>S</w:t>
      </w:r>
      <w:r w:rsidR="002E60CB">
        <w:t>olid</w:t>
      </w:r>
      <w:r w:rsidR="002E60CB" w:rsidRPr="00942FED">
        <w:t xml:space="preserve"> Rivets</w:t>
      </w:r>
      <w:bookmarkEnd w:id="2385"/>
      <w:bookmarkEnd w:id="2386"/>
      <w:bookmarkEnd w:id="2387"/>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49"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2388" w:name="_Toc3566452"/>
      <w:bookmarkStart w:id="2389" w:name="_Toc8893876"/>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2388"/>
      <w:bookmarkEnd w:id="2389"/>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2390" w:name="_Ref3565285"/>
      <w:bookmarkStart w:id="2391" w:name="_Toc3557094"/>
      <w:bookmarkStart w:id="2392" w:name="_Toc8893767"/>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2390"/>
      <w:r>
        <w:t>: Dimensions of Solid Rivets</w:t>
      </w:r>
      <w:bookmarkEnd w:id="2391"/>
      <w:bookmarkEnd w:id="2392"/>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568FA326" w:rsidR="005B1B92" w:rsidRPr="005B1B92" w:rsidRDefault="005B1B92" w:rsidP="0042581B">
            <w:pPr>
              <w:rPr>
                <w:sz w:val="20"/>
                <w:szCs w:val="20"/>
              </w:rPr>
            </w:pPr>
            <w:commentRangeStart w:id="2393"/>
            <w:commentRangeStart w:id="2394"/>
            <w:del w:id="2395" w:author="nick" w:date="2019-10-08T20:26:00Z">
              <w:r w:rsidRPr="005B1B92" w:rsidDel="0042581B">
                <w:rPr>
                  <w:sz w:val="20"/>
                  <w:szCs w:val="20"/>
                </w:rPr>
                <w:delText>-</w:delText>
              </w:r>
            </w:del>
            <w:commentRangeEnd w:id="2393"/>
            <w:ins w:id="2396" w:author="nick" w:date="2019-10-08T20:26:00Z">
              <w:r w:rsidR="0042581B">
                <w:rPr>
                  <w:sz w:val="20"/>
                  <w:szCs w:val="20"/>
                </w:rPr>
                <w:t xml:space="preserve">max_grip </w:t>
              </w:r>
              <w:r w:rsidR="0042581B">
                <w:rPr>
                  <w:rFonts w:cs="Calibri"/>
                  <w:sz w:val="20"/>
                  <w:szCs w:val="20"/>
                </w:rPr>
                <w:t>≥</w:t>
              </w:r>
              <w:r w:rsidR="0042581B">
                <w:rPr>
                  <w:sz w:val="20"/>
                  <w:szCs w:val="20"/>
                </w:rPr>
                <w:t xml:space="preserve"> min_grip</w:t>
              </w:r>
            </w:ins>
            <w:r w:rsidR="00B14B2C">
              <w:rPr>
                <w:rStyle w:val="CommentReference"/>
                <w:lang w:eastAsia="x-none"/>
              </w:rPr>
              <w:commentReference w:id="2393"/>
            </w:r>
            <w:commentRangeEnd w:id="2394"/>
            <w:r w:rsidR="00F1371D">
              <w:rPr>
                <w:rStyle w:val="CommentReference"/>
                <w:lang w:eastAsia="x-none"/>
              </w:rPr>
              <w:commentReference w:id="2394"/>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2398" w:name="_Toc3566453"/>
      <w:bookmarkStart w:id="2399" w:name="_Toc8893877"/>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2398"/>
      <w:bookmarkEnd w:id="2399"/>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2400" w:name="_Toc3557095"/>
      <w:bookmarkStart w:id="2401" w:name="_Toc8893768"/>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2400"/>
      <w:bookmarkEnd w:id="2401"/>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2402" w:name="_Toc428279391"/>
      <w:bookmarkStart w:id="2403" w:name="_Toc428456128"/>
      <w:bookmarkStart w:id="2404" w:name="_Toc428537091"/>
      <w:bookmarkStart w:id="2405" w:name="_Toc428969410"/>
      <w:bookmarkStart w:id="2406" w:name="_Toc429052801"/>
      <w:bookmarkStart w:id="2407" w:name="_Toc413359589"/>
      <w:bookmarkStart w:id="2408" w:name="_Toc3556981"/>
      <w:bookmarkStart w:id="2409" w:name="_Toc8893654"/>
      <w:bookmarkEnd w:id="2402"/>
      <w:bookmarkEnd w:id="2403"/>
      <w:bookmarkEnd w:id="2404"/>
      <w:bookmarkEnd w:id="2405"/>
      <w:bookmarkEnd w:id="2406"/>
      <w:r w:rsidRPr="00F90632">
        <w:lastRenderedPageBreak/>
        <w:t>Swop Rivets</w:t>
      </w:r>
      <w:bookmarkEnd w:id="2407"/>
      <w:bookmarkEnd w:id="2408"/>
      <w:bookmarkEnd w:id="2409"/>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54"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2410" w:name="_Toc3557096"/>
      <w:bookmarkStart w:id="2411" w:name="_Toc8893769"/>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2410"/>
      <w:bookmarkEnd w:id="2411"/>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2412" w:name="_Toc3566454"/>
      <w:bookmarkStart w:id="2413" w:name="_Toc8893878"/>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2412"/>
      <w:bookmarkEnd w:id="2413"/>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2414" w:name="_Toc428456130"/>
      <w:bookmarkStart w:id="2415" w:name="_Toc428537093"/>
      <w:bookmarkStart w:id="2416" w:name="_Toc428969412"/>
      <w:bookmarkStart w:id="2417" w:name="_Toc429052803"/>
      <w:bookmarkStart w:id="2418" w:name="_Toc413359590"/>
      <w:bookmarkStart w:id="2419" w:name="_Toc3556982"/>
      <w:bookmarkStart w:id="2420" w:name="_Toc8893655"/>
      <w:bookmarkEnd w:id="2414"/>
      <w:bookmarkEnd w:id="2415"/>
      <w:bookmarkEnd w:id="2416"/>
      <w:bookmarkEnd w:id="2417"/>
      <w:r>
        <w:lastRenderedPageBreak/>
        <w:t xml:space="preserve">Threaded Connections: </w:t>
      </w:r>
      <w:r w:rsidRPr="00226A3F">
        <w:t>Bolts and Screws</w:t>
      </w:r>
      <w:bookmarkEnd w:id="2418"/>
      <w:bookmarkEnd w:id="2419"/>
      <w:bookmarkEnd w:id="2420"/>
    </w:p>
    <w:p w14:paraId="1A579FAB" w14:textId="77777777" w:rsidR="002E60CB" w:rsidRPr="00942FED" w:rsidRDefault="002E60CB" w:rsidP="002E60CB">
      <w:pPr>
        <w:pStyle w:val="Heading3"/>
      </w:pPr>
      <w:bookmarkStart w:id="2421" w:name="_Toc413359591"/>
      <w:bookmarkStart w:id="2422" w:name="_Toc3556983"/>
      <w:bookmarkStart w:id="2423" w:name="_Toc8893656"/>
      <w:r>
        <w:t>Introduction</w:t>
      </w:r>
      <w:bookmarkEnd w:id="2421"/>
      <w:bookmarkEnd w:id="2422"/>
      <w:bookmarkEnd w:id="2423"/>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2424" w:author="nick" w:date="2019-10-08T21:10:00Z">
        <w:r w:rsidR="00A15461">
          <w:rPr>
            <w:rStyle w:val="FootnoteReference"/>
          </w:rPr>
          <w:footnoteReference w:id="11"/>
        </w:r>
      </w:ins>
      <w:r>
        <w:t>:</w:t>
      </w:r>
    </w:p>
    <w:p w14:paraId="69EB9CB4" w14:textId="5B985308" w:rsidR="00F256DA" w:rsidRPr="00F256DA" w:rsidRDefault="00F256DA" w:rsidP="000804D1">
      <w:pPr>
        <w:pStyle w:val="ListBullet"/>
        <w:numPr>
          <w:ilvl w:val="0"/>
          <w:numId w:val="19"/>
        </w:numPr>
        <w:rPr>
          <w:ins w:id="2427" w:author="nick" w:date="2019-10-08T20:54:00Z"/>
        </w:rPr>
      </w:pPr>
      <w:ins w:id="2428"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ListBullet"/>
        <w:numPr>
          <w:ilvl w:val="0"/>
          <w:numId w:val="19"/>
        </w:numPr>
        <w:rPr>
          <w:del w:id="2429" w:author="nick" w:date="2019-10-08T20:54:00Z"/>
        </w:rPr>
      </w:pPr>
      <w:del w:id="2430" w:author="nick" w:date="2019-10-08T20:54:00Z">
        <w:r w:rsidRPr="00F256DA" w:rsidDel="00F256DA">
          <w:delText xml:space="preserve">A screw has a tapped bore. </w:delText>
        </w:r>
      </w:del>
    </w:p>
    <w:p w14:paraId="02B4E1B7" w14:textId="2305F654" w:rsidR="002E60CB" w:rsidRDefault="0059233A" w:rsidP="000804D1">
      <w:pPr>
        <w:pStyle w:val="ListBullet"/>
        <w:numPr>
          <w:ilvl w:val="0"/>
          <w:numId w:val="19"/>
        </w:numPr>
      </w:pPr>
      <w:ins w:id="2431" w:author="nick" w:date="2019-10-08T20:56:00Z">
        <w:r w:rsidRPr="0059233A">
          <w:t>Screws are used in components which contain their own thread, and the screw may even cut its own internal thread into them. </w:t>
        </w:r>
      </w:ins>
      <w:del w:id="2432" w:author="nick" w:date="2019-10-08T20:56:00Z">
        <w:r w:rsidR="002E60CB" w:rsidDel="0059233A">
          <w:delText>A bolt needs a nut.</w:delText>
        </w:r>
      </w:del>
      <w:r w:rsidR="002E60CB">
        <w:t xml:space="preserve"> </w:t>
      </w:r>
    </w:p>
    <w:p w14:paraId="7043E2CC" w14:textId="5C666BB6" w:rsidR="002E60CB" w:rsidRDefault="002E60CB" w:rsidP="00E84826">
      <w:pPr>
        <w:jc w:val="both"/>
      </w:pPr>
      <w:del w:id="2433"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2434" w:name="_Toc413359630"/>
      <w:bookmarkStart w:id="2435" w:name="_Toc3557097"/>
      <w:bookmarkStart w:id="2436" w:name="_Toc8893770"/>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2434"/>
      <w:bookmarkEnd w:id="2435"/>
      <w:bookmarkEnd w:id="2436"/>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57" r:link="rId58">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5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60" w:tooltip="w:en:Creative Commons" w:history="1">
        <w:r w:rsidRPr="00E15A9B">
          <w:rPr>
            <w:rStyle w:val="Hyperlink"/>
            <w:i/>
            <w:sz w:val="18"/>
          </w:rPr>
          <w:t>Creative Commons</w:t>
        </w:r>
      </w:hyperlink>
      <w:r w:rsidRPr="00E15A9B">
        <w:rPr>
          <w:i/>
          <w:sz w:val="18"/>
        </w:rPr>
        <w:t xml:space="preserve"> </w:t>
      </w:r>
      <w:hyperlink r:id="rId61"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2437" w:name="_Ref401160020"/>
      <w:bookmarkStart w:id="2438" w:name="_Toc413359631"/>
      <w:bookmarkStart w:id="2439" w:name="_Toc3557098"/>
      <w:bookmarkStart w:id="2440" w:name="_Toc8893771"/>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2437"/>
      <w:r>
        <w:t>: Different Screw Forms</w:t>
      </w:r>
      <w:bookmarkEnd w:id="2438"/>
      <w:bookmarkEnd w:id="2439"/>
      <w:bookmarkEnd w:id="2440"/>
    </w:p>
    <w:p w14:paraId="5C349209" w14:textId="77777777" w:rsidR="002E60CB" w:rsidRDefault="004F562F" w:rsidP="002E60CB">
      <w:pPr>
        <w:keepNext/>
        <w:jc w:val="center"/>
      </w:pPr>
      <w:r>
        <w:rPr>
          <w:noProof/>
          <w:lang w:eastAsia="en-US"/>
        </w:rPr>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2441" w:name="_Ref401160136"/>
      <w:bookmarkStart w:id="2442" w:name="_Toc413359632"/>
      <w:bookmarkStart w:id="2443" w:name="_Ref428364733"/>
      <w:bookmarkStart w:id="2444" w:name="_Ref428531136"/>
      <w:bookmarkStart w:id="2445" w:name="_Toc3557099"/>
      <w:bookmarkStart w:id="2446" w:name="_Toc8893772"/>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2441"/>
      <w:r>
        <w:t xml:space="preserve">: </w:t>
      </w:r>
      <w:r w:rsidRPr="001B293E">
        <w:t xml:space="preserve">Definition of </w:t>
      </w:r>
      <w:r>
        <w:t>L</w:t>
      </w:r>
      <w:r w:rsidRPr="001B293E">
        <w:t xml:space="preserve">ength and </w:t>
      </w:r>
      <w:r>
        <w:t>H</w:t>
      </w:r>
      <w:r w:rsidRPr="001B293E">
        <w:t xml:space="preserve">ead </w:t>
      </w:r>
      <w:r>
        <w:t>S</w:t>
      </w:r>
      <w:r w:rsidRPr="001B293E">
        <w:t>izes</w:t>
      </w:r>
      <w:bookmarkEnd w:id="2442"/>
      <w:bookmarkEnd w:id="2443"/>
      <w:bookmarkEnd w:id="2444"/>
      <w:bookmarkEnd w:id="2445"/>
      <w:bookmarkEnd w:id="2446"/>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64"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2447" w:name="_Ref413315993"/>
      <w:bookmarkStart w:id="2448" w:name="_Toc413359633"/>
      <w:bookmarkStart w:id="2449" w:name="_Toc3557100"/>
      <w:bookmarkStart w:id="2450" w:name="_Toc8893773"/>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2447"/>
      <w:r w:rsidRPr="00F81409">
        <w:t>: Definition of lead</w:t>
      </w:r>
      <w:r>
        <w:t>,</w:t>
      </w:r>
      <w:r w:rsidRPr="00F81409">
        <w:t xml:space="preserve"> pitch and</w:t>
      </w:r>
      <w:r>
        <w:t xml:space="preserve"> starts</w:t>
      </w:r>
      <w:r w:rsidRPr="00F81409">
        <w:t xml:space="preserve"> of a thread.</w:t>
      </w:r>
      <w:bookmarkEnd w:id="2448"/>
      <w:bookmarkEnd w:id="2449"/>
      <w:bookmarkEnd w:id="2450"/>
      <w:r w:rsidRPr="00F81409">
        <w:t xml:space="preserve"> </w:t>
      </w:r>
    </w:p>
    <w:p w14:paraId="2E070E38" w14:textId="77777777" w:rsidR="00ED267C" w:rsidRPr="00942FED" w:rsidRDefault="00A947CD" w:rsidP="00ED267C">
      <w:pPr>
        <w:pStyle w:val="Heading3"/>
      </w:pPr>
      <w:bookmarkStart w:id="2451" w:name="_Toc428279395"/>
      <w:bookmarkStart w:id="2452" w:name="_Toc428456133"/>
      <w:bookmarkStart w:id="2453" w:name="_Toc428537096"/>
      <w:bookmarkStart w:id="2454" w:name="_Toc428969415"/>
      <w:bookmarkStart w:id="2455" w:name="_Toc429052806"/>
      <w:bookmarkStart w:id="2456" w:name="_Toc3556984"/>
      <w:bookmarkStart w:id="2457" w:name="_Ref3566661"/>
      <w:bookmarkStart w:id="2458" w:name="_Ref4272362"/>
      <w:bookmarkStart w:id="2459" w:name="_Toc8893657"/>
      <w:bookmarkEnd w:id="2451"/>
      <w:bookmarkEnd w:id="2452"/>
      <w:bookmarkEnd w:id="2453"/>
      <w:bookmarkEnd w:id="2454"/>
      <w:bookmarkEnd w:id="2455"/>
      <w:r w:rsidRPr="00A947CD">
        <w:t>Contacts and Friction</w:t>
      </w:r>
      <w:bookmarkEnd w:id="2456"/>
      <w:bookmarkEnd w:id="2457"/>
      <w:bookmarkEnd w:id="2458"/>
      <w:bookmarkEnd w:id="2459"/>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lastRenderedPageBreak/>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Paragraph"/>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bookmarkStart w:id="2460" w:name="_Ref3566632"/>
      <w:r w:rsidRPr="00147227">
        <w:rPr>
          <w:rFonts w:cs="Calibri"/>
          <w:lang w:val="en-US" w:eastAsia="en-GB"/>
        </w:rPr>
        <w:t>the screw thread (assuming that there always is exactly one item with an inner thread).</w:t>
      </w:r>
      <w:bookmarkEnd w:id="2460"/>
    </w:p>
    <w:p w14:paraId="45D1C395"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commentRangeStart w:id="2461"/>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Default="0097142B" w:rsidP="00AE3336">
            <w:pPr>
              <w:jc w:val="both"/>
              <w:rPr>
                <w:ins w:id="2462" w:author="nick" w:date="2019-03-23T22:21:00Z"/>
                <w:rFonts w:asciiTheme="minorHAnsi" w:hAnsiTheme="minorHAnsi" w:cstheme="minorHAnsi"/>
                <w:iCs/>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commentRangeEnd w:id="2461"/>
            <w:r w:rsidR="00B14B2C">
              <w:rPr>
                <w:rStyle w:val="CommentReference"/>
                <w:lang w:eastAsia="x-none"/>
              </w:rPr>
              <w:commentReference w:id="2461"/>
            </w:r>
            <w:ins w:id="2463" w:author="nick" w:date="2019-02-12T10:26:00Z">
              <w:r w:rsidR="007E2DCD">
                <w:rPr>
                  <w:rFonts w:asciiTheme="minorHAnsi" w:hAnsiTheme="minorHAnsi" w:cstheme="minorHAnsi"/>
                  <w:iCs/>
                  <w:sz w:val="20"/>
                  <w:szCs w:val="20"/>
                  <w:lang w:eastAsia="en-GB"/>
                </w:rPr>
                <w:t xml:space="preserve"> </w:t>
              </w:r>
            </w:ins>
            <w:ins w:id="2464" w:author="nick" w:date="2019-02-12T10:28:00Z">
              <w:r w:rsidR="00AE3336">
                <w:rPr>
                  <w:rFonts w:asciiTheme="minorHAnsi" w:hAnsiTheme="minorHAnsi" w:cstheme="minorHAnsi"/>
                  <w:iCs/>
                  <w:sz w:val="20"/>
                  <w:szCs w:val="20"/>
                  <w:lang w:eastAsia="en-GB"/>
                </w:rPr>
                <w:t xml:space="preserve"> </w:t>
              </w:r>
              <w:commentRangeStart w:id="2465"/>
              <w:r w:rsidR="00AE3336">
                <w:rPr>
                  <w:rFonts w:asciiTheme="minorHAnsi" w:hAnsiTheme="minorHAnsi" w:cstheme="minorHAnsi"/>
                  <w:iCs/>
                  <w:sz w:val="20"/>
                  <w:szCs w:val="20"/>
                  <w:lang w:eastAsia="en-GB"/>
                </w:rPr>
                <w:t>plus an optional</w:t>
              </w:r>
            </w:ins>
            <w:ins w:id="2466" w:author="nick" w:date="2019-02-12T10:26:00Z">
              <w:r w:rsidR="007E2DCD">
                <w:rPr>
                  <w:rFonts w:asciiTheme="minorHAnsi" w:hAnsiTheme="minorHAnsi" w:cstheme="minorHAnsi"/>
                  <w:iCs/>
                  <w:sz w:val="20"/>
                  <w:szCs w:val="20"/>
                  <w:lang w:eastAsia="en-GB"/>
                </w:rPr>
                <w:t xml:space="preserve"> contact on </w:t>
              </w:r>
            </w:ins>
            <w:ins w:id="2467" w:author="nick" w:date="2019-02-12T10:27:00Z">
              <w:r w:rsidR="007E2DCD">
                <w:rPr>
                  <w:rFonts w:asciiTheme="minorHAnsi" w:hAnsiTheme="minorHAnsi" w:cstheme="minorHAnsi"/>
                  <w:iCs/>
                  <w:sz w:val="20"/>
                  <w:szCs w:val="20"/>
                  <w:lang w:eastAsia="en-GB"/>
                </w:rPr>
                <w:t>“thread”</w:t>
              </w:r>
            </w:ins>
            <w:commentRangeEnd w:id="2465"/>
            <w:r w:rsidR="0052506F">
              <w:rPr>
                <w:rStyle w:val="CommentReference"/>
                <w:lang w:eastAsia="x-none"/>
              </w:rPr>
              <w:commentReference w:id="2465"/>
            </w:r>
          </w:p>
          <w:p w14:paraId="2F8E08A8" w14:textId="068D69D7" w:rsidR="00867B7E" w:rsidRPr="0097142B" w:rsidRDefault="00867B7E" w:rsidP="00867B7E">
            <w:pPr>
              <w:jc w:val="both"/>
              <w:rPr>
                <w:rFonts w:asciiTheme="minorHAnsi" w:hAnsiTheme="minorHAnsi" w:cstheme="minorHAnsi"/>
                <w:sz w:val="20"/>
                <w:szCs w:val="20"/>
              </w:rPr>
            </w:pPr>
            <w:commentRangeStart w:id="2468"/>
            <w:ins w:id="2469" w:author="nick" w:date="2019-03-23T22:21:00Z">
              <w:r w:rsidRPr="006C2299">
                <w:rPr>
                  <w:rFonts w:cs="Calibri"/>
                  <w:lang w:eastAsia="en-GB"/>
                </w:rPr>
                <w:t xml:space="preserve">see </w:t>
              </w:r>
            </w:ins>
            <w:ins w:id="2470" w:author="nick" w:date="2019-03-23T22:26:00Z">
              <w:r>
                <w:rPr>
                  <w:rFonts w:cs="Calibri"/>
                  <w:lang w:eastAsia="en-GB"/>
                </w:rPr>
                <w:t xml:space="preserve">pos. d, in </w:t>
              </w:r>
            </w:ins>
            <w:ins w:id="2471" w:author="nick" w:date="2019-03-23T22:21:00Z">
              <w:r w:rsidRPr="006C2299">
                <w:rPr>
                  <w:rFonts w:cs="Calibri"/>
                  <w:lang w:eastAsia="en-GB"/>
                </w:rPr>
                <w:t>section</w:t>
              </w:r>
            </w:ins>
            <w:ins w:id="2472" w:author="nick" w:date="2019-03-23T22:24:00Z">
              <w:r>
                <w:rPr>
                  <w:rFonts w:cs="Calibri"/>
                  <w:lang w:eastAsia="en-GB"/>
                </w:rPr>
                <w:t xml:space="preserve"> </w:t>
              </w:r>
            </w:ins>
            <w:ins w:id="2473" w:author="nick" w:date="2019-03-23T22:25:00Z">
              <w:r>
                <w:rPr>
                  <w:rFonts w:cs="Calibri"/>
                  <w:lang w:eastAsia="en-GB"/>
                </w:rPr>
                <w:fldChar w:fldCharType="begin"/>
              </w:r>
              <w:r>
                <w:rPr>
                  <w:rFonts w:cs="Calibri"/>
                  <w:lang w:eastAsia="en-GB"/>
                </w:rPr>
                <w:instrText xml:space="preserve"> REF _Ref4272362 \r \h </w:instrText>
              </w:r>
            </w:ins>
            <w:r>
              <w:rPr>
                <w:rFonts w:cs="Calibri"/>
                <w:lang w:eastAsia="en-GB"/>
              </w:rPr>
            </w:r>
            <w:r>
              <w:rPr>
                <w:rFonts w:cs="Calibri"/>
                <w:lang w:eastAsia="en-GB"/>
              </w:rPr>
              <w:fldChar w:fldCharType="separate"/>
            </w:r>
            <w:r w:rsidR="00745DB6">
              <w:rPr>
                <w:rFonts w:cs="Calibri"/>
                <w:lang w:eastAsia="en-GB"/>
              </w:rPr>
              <w:t>7.5.2</w:t>
            </w:r>
            <w:ins w:id="2474" w:author="nick" w:date="2019-03-23T22:25:00Z">
              <w:r>
                <w:rPr>
                  <w:rFonts w:cs="Calibri"/>
                  <w:lang w:eastAsia="en-GB"/>
                </w:rPr>
                <w:fldChar w:fldCharType="end"/>
              </w:r>
            </w:ins>
            <w:commentRangeEnd w:id="2468"/>
            <w:ins w:id="2475" w:author="nick" w:date="2019-03-23T22:26:00Z">
              <w:r>
                <w:rPr>
                  <w:rStyle w:val="CommentReference"/>
                  <w:lang w:eastAsia="x-none"/>
                </w:rPr>
                <w:commentReference w:id="2468"/>
              </w:r>
            </w:ins>
          </w:p>
        </w:tc>
      </w:tr>
    </w:tbl>
    <w:p w14:paraId="4429D6E5" w14:textId="77777777" w:rsidR="00147227" w:rsidRDefault="0097142B" w:rsidP="00B22204">
      <w:pPr>
        <w:pStyle w:val="Caption"/>
        <w:spacing w:before="120"/>
        <w:rPr>
          <w:rFonts w:cs="Calibri"/>
          <w:szCs w:val="22"/>
          <w:lang w:eastAsia="en-GB"/>
        </w:rPr>
      </w:pPr>
      <w:bookmarkStart w:id="2476" w:name="_Toc3566455"/>
      <w:bookmarkStart w:id="2477" w:name="_Toc8893879"/>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2476"/>
      <w:bookmarkEnd w:id="2477"/>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2478" w:name="_Toc3566456"/>
      <w:bookmarkStart w:id="2479" w:name="_Toc8893880"/>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2478"/>
      <w:bookmarkEnd w:id="2479"/>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Paragraph"/>
        <w:numPr>
          <w:ilvl w:val="0"/>
          <w:numId w:val="33"/>
        </w:numPr>
        <w:autoSpaceDE w:val="0"/>
        <w:autoSpaceDN w:val="0"/>
        <w:adjustRightInd w:val="0"/>
        <w:jc w:val="both"/>
        <w:rPr>
          <w:rFonts w:cs="Calibri"/>
          <w:lang w:val="en-US" w:eastAsia="en-GB"/>
        </w:rPr>
      </w:pPr>
      <w:proofErr w:type="gramStart"/>
      <w:r w:rsidRPr="00656253">
        <w:rPr>
          <w:rStyle w:val="elementdeftypeChar"/>
        </w:rPr>
        <w:t>index</w:t>
      </w:r>
      <w:proofErr w:type="gramEnd"/>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r w:rsidRPr="00656253">
        <w:rPr>
          <w:rStyle w:val="elementdeftypeChar"/>
        </w:rPr>
        <w:t>thread</w:t>
      </w:r>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7C6B9F07" w:rsidR="00F20EA0" w:rsidRDefault="006E2F38" w:rsidP="00D30F27">
      <w:pPr>
        <w:pStyle w:val="XMLCode"/>
        <w:keepNext/>
        <w:keepLines/>
        <w:rPr>
          <w:color w:val="FF0000"/>
        </w:rPr>
      </w:pPr>
      <w:r>
        <w:t xml:space="preserve">     </w:t>
      </w:r>
      <w:r w:rsidR="00F20EA0">
        <w:t>&lt;connection_0d label="</w:t>
      </w:r>
      <w:r w:rsidR="00CC7960">
        <w:t>BOLT_</w:t>
      </w:r>
      <w:r w:rsidR="00F20EA0">
        <w:t xml:space="preserve">135"&gt;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r w:rsidRPr="00F20EA0">
        <w:rPr>
          <w:color w:val="FF0000"/>
        </w:rPr>
        <w:t>&lt;!--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r w:rsidR="002C46F8" w:rsidRPr="002C46F8">
        <w:rPr>
          <w:color w:val="FF0000"/>
        </w:rPr>
        <w:t>&lt;!--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&lt;bolt&gt;</w:t>
      </w:r>
    </w:p>
    <w:p w14:paraId="6AD74883" w14:textId="2C66D5E5"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r w:rsidRPr="00D30F27">
        <w:rPr>
          <w:b/>
          <w:color w:val="FF0000"/>
        </w:rPr>
        <w:t>&lt;!--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r w:rsidR="002C46F8" w:rsidRPr="00D30F27">
        <w:rPr>
          <w:b/>
          <w:color w:val="FF0000"/>
        </w:rPr>
        <w:t xml:space="preserve">&lt;!--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&lt;!--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4465C944" w:rsidR="005E2347" w:rsidRDefault="005E2347" w:rsidP="00D05623">
      <w:pPr>
        <w:pStyle w:val="XMLCode"/>
        <w:keepNext/>
        <w:rPr>
          <w:color w:val="FF0000"/>
        </w:rPr>
      </w:pPr>
      <w:r>
        <w:t xml:space="preserve">     &lt;connection_0d label="</w:t>
      </w:r>
      <w:r w:rsidR="00CC7960">
        <w:t>BOLT_</w:t>
      </w:r>
      <w:r>
        <w:t xml:space="preserve">135"&gt; </w:t>
      </w:r>
      <w:r w:rsidRPr="00F20EA0">
        <w:rPr>
          <w:color w:val="FF0000"/>
        </w:rPr>
        <w:t>&lt;!--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r w:rsidRPr="00F20EA0">
        <w:rPr>
          <w:color w:val="FF0000"/>
        </w:rPr>
        <w:t>&lt;!--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r w:rsidRPr="002C46F8">
        <w:rPr>
          <w:color w:val="FF0000"/>
        </w:rPr>
        <w:t>&lt;!--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&lt;bolt&gt;</w:t>
      </w:r>
    </w:p>
    <w:p w14:paraId="1F6BE8E4" w14:textId="77777777" w:rsidR="005E2347" w:rsidRDefault="005E2347" w:rsidP="00D05623">
      <w:pPr>
        <w:pStyle w:val="XMLCode"/>
        <w:keepNext/>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r w:rsidRPr="002C46F8">
        <w:rPr>
          <w:color w:val="FF0000"/>
        </w:rPr>
        <w:t>&lt;!--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r w:rsidRPr="00D30F27">
        <w:rPr>
          <w:b/>
          <w:color w:val="FF0000"/>
        </w:rPr>
        <w:t>&lt;!--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r w:rsidRPr="00D30F27">
        <w:rPr>
          <w:b/>
          <w:color w:val="FF0000"/>
        </w:rPr>
        <w:t xml:space="preserve">&lt;!--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&lt;!--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Heading3"/>
        <w:keepNext w:val="0"/>
        <w:rPr>
          <w:szCs w:val="30"/>
        </w:rPr>
      </w:pPr>
      <w:bookmarkStart w:id="2480" w:name="_Toc428279398"/>
      <w:bookmarkStart w:id="2481" w:name="_Toc428456136"/>
      <w:bookmarkStart w:id="2482" w:name="_Toc428537099"/>
      <w:bookmarkStart w:id="2483" w:name="_Toc428969418"/>
      <w:bookmarkStart w:id="2484" w:name="_Toc429052809"/>
      <w:bookmarkStart w:id="2485" w:name="_Toc428279400"/>
      <w:bookmarkStart w:id="2486" w:name="_Toc428456138"/>
      <w:bookmarkStart w:id="2487" w:name="_Toc428537101"/>
      <w:bookmarkStart w:id="2488" w:name="_Toc428969420"/>
      <w:bookmarkStart w:id="2489" w:name="_Toc429052811"/>
      <w:bookmarkStart w:id="2490" w:name="_Toc428279401"/>
      <w:bookmarkStart w:id="2491" w:name="_Toc428456139"/>
      <w:bookmarkStart w:id="2492" w:name="_Toc428537102"/>
      <w:bookmarkStart w:id="2493" w:name="_Toc428969421"/>
      <w:bookmarkStart w:id="2494" w:name="_Toc429052812"/>
      <w:bookmarkStart w:id="2495" w:name="_Toc428279402"/>
      <w:bookmarkStart w:id="2496" w:name="_Toc428456140"/>
      <w:bookmarkStart w:id="2497" w:name="_Toc428537103"/>
      <w:bookmarkStart w:id="2498" w:name="_Toc428969422"/>
      <w:bookmarkStart w:id="2499" w:name="_Toc429052813"/>
      <w:bookmarkStart w:id="2500" w:name="_Toc428279403"/>
      <w:bookmarkStart w:id="2501" w:name="_Toc428456141"/>
      <w:bookmarkStart w:id="2502" w:name="_Toc428537104"/>
      <w:bookmarkStart w:id="2503" w:name="_Toc428969423"/>
      <w:bookmarkStart w:id="2504" w:name="_Toc429052814"/>
      <w:bookmarkStart w:id="2505" w:name="_Toc428279404"/>
      <w:bookmarkStart w:id="2506" w:name="_Toc428456142"/>
      <w:bookmarkStart w:id="2507" w:name="_Toc428537105"/>
      <w:bookmarkStart w:id="2508" w:name="_Toc428969424"/>
      <w:bookmarkStart w:id="2509" w:name="_Toc429052815"/>
      <w:bookmarkStart w:id="2510" w:name="_Toc428279405"/>
      <w:bookmarkStart w:id="2511" w:name="_Toc428456143"/>
      <w:bookmarkStart w:id="2512" w:name="_Toc428537106"/>
      <w:bookmarkStart w:id="2513" w:name="_Toc428969425"/>
      <w:bookmarkStart w:id="2514" w:name="_Toc429052816"/>
      <w:bookmarkStart w:id="2515" w:name="_Toc428279406"/>
      <w:bookmarkStart w:id="2516" w:name="_Toc428456144"/>
      <w:bookmarkStart w:id="2517" w:name="_Toc428537107"/>
      <w:bookmarkStart w:id="2518" w:name="_Toc428969426"/>
      <w:bookmarkStart w:id="2519" w:name="_Toc429052817"/>
      <w:bookmarkStart w:id="2520" w:name="_Toc428279408"/>
      <w:bookmarkStart w:id="2521" w:name="_Toc428456146"/>
      <w:bookmarkStart w:id="2522" w:name="_Toc428537109"/>
      <w:bookmarkStart w:id="2523" w:name="_Toc428969428"/>
      <w:bookmarkStart w:id="2524" w:name="_Toc429052819"/>
      <w:bookmarkStart w:id="2525" w:name="_Toc428279409"/>
      <w:bookmarkStart w:id="2526" w:name="_Toc428456147"/>
      <w:bookmarkStart w:id="2527" w:name="_Toc428537110"/>
      <w:bookmarkStart w:id="2528" w:name="_Toc428969429"/>
      <w:bookmarkStart w:id="2529" w:name="_Toc429052820"/>
      <w:bookmarkStart w:id="2530" w:name="_Toc428279410"/>
      <w:bookmarkStart w:id="2531" w:name="_Toc428456148"/>
      <w:bookmarkStart w:id="2532" w:name="_Toc428537111"/>
      <w:bookmarkStart w:id="2533" w:name="_Toc428969430"/>
      <w:bookmarkStart w:id="2534" w:name="_Toc429052821"/>
      <w:bookmarkStart w:id="2535" w:name="_Toc428279411"/>
      <w:bookmarkStart w:id="2536" w:name="_Toc428456149"/>
      <w:bookmarkStart w:id="2537" w:name="_Toc428537112"/>
      <w:bookmarkStart w:id="2538" w:name="_Toc428969431"/>
      <w:bookmarkStart w:id="2539" w:name="_Toc429052822"/>
      <w:bookmarkStart w:id="2540" w:name="_Toc428279413"/>
      <w:bookmarkStart w:id="2541" w:name="_Toc428456151"/>
      <w:bookmarkStart w:id="2542" w:name="_Toc428537114"/>
      <w:bookmarkStart w:id="2543" w:name="_Toc428969433"/>
      <w:bookmarkStart w:id="2544" w:name="_Toc429052824"/>
      <w:bookmarkStart w:id="2545" w:name="_Toc428279414"/>
      <w:bookmarkStart w:id="2546" w:name="_Toc428456152"/>
      <w:bookmarkStart w:id="2547" w:name="_Toc428537115"/>
      <w:bookmarkStart w:id="2548" w:name="_Toc428969434"/>
      <w:bookmarkStart w:id="2549" w:name="_Toc429052825"/>
      <w:bookmarkStart w:id="2550" w:name="_Toc428279416"/>
      <w:bookmarkStart w:id="2551" w:name="_Toc428456154"/>
      <w:bookmarkStart w:id="2552" w:name="_Toc428537117"/>
      <w:bookmarkStart w:id="2553" w:name="_Toc428969436"/>
      <w:bookmarkStart w:id="2554" w:name="_Toc429052827"/>
      <w:bookmarkStart w:id="2555" w:name="_Toc428279417"/>
      <w:bookmarkStart w:id="2556" w:name="_Toc428456155"/>
      <w:bookmarkStart w:id="2557" w:name="_Toc428537118"/>
      <w:bookmarkStart w:id="2558" w:name="_Toc428969437"/>
      <w:bookmarkStart w:id="2559" w:name="_Toc429052828"/>
      <w:bookmarkStart w:id="2560" w:name="_Toc428279419"/>
      <w:bookmarkStart w:id="2561" w:name="_Toc428456157"/>
      <w:bookmarkStart w:id="2562" w:name="_Toc428537120"/>
      <w:bookmarkStart w:id="2563" w:name="_Toc428969439"/>
      <w:bookmarkStart w:id="2564" w:name="_Toc429052830"/>
      <w:bookmarkStart w:id="2565" w:name="_Toc428279421"/>
      <w:bookmarkStart w:id="2566" w:name="_Toc428456159"/>
      <w:bookmarkStart w:id="2567" w:name="_Toc428537122"/>
      <w:bookmarkStart w:id="2568" w:name="_Toc428969441"/>
      <w:bookmarkStart w:id="2569" w:name="_Toc429052832"/>
      <w:bookmarkStart w:id="2570" w:name="_Toc428279422"/>
      <w:bookmarkStart w:id="2571" w:name="_Toc428456160"/>
      <w:bookmarkStart w:id="2572" w:name="_Toc428537123"/>
      <w:bookmarkStart w:id="2573" w:name="_Toc428969442"/>
      <w:bookmarkStart w:id="2574" w:name="_Toc429052833"/>
      <w:bookmarkStart w:id="2575" w:name="_Toc428279423"/>
      <w:bookmarkStart w:id="2576" w:name="_Toc428456161"/>
      <w:bookmarkStart w:id="2577" w:name="_Toc428537124"/>
      <w:bookmarkStart w:id="2578" w:name="_Toc428969443"/>
      <w:bookmarkStart w:id="2579" w:name="_Toc429052834"/>
      <w:bookmarkStart w:id="2580" w:name="_Toc428279424"/>
      <w:bookmarkStart w:id="2581" w:name="_Toc428456162"/>
      <w:bookmarkStart w:id="2582" w:name="_Toc428537125"/>
      <w:bookmarkStart w:id="2583" w:name="_Toc428969444"/>
      <w:bookmarkStart w:id="2584" w:name="_Toc429052835"/>
      <w:bookmarkStart w:id="2585" w:name="_Toc428279426"/>
      <w:bookmarkStart w:id="2586" w:name="_Toc428456164"/>
      <w:bookmarkStart w:id="2587" w:name="_Toc428537127"/>
      <w:bookmarkStart w:id="2588" w:name="_Toc428969446"/>
      <w:bookmarkStart w:id="2589" w:name="_Toc429052837"/>
      <w:bookmarkStart w:id="2590" w:name="_Toc428279427"/>
      <w:bookmarkStart w:id="2591" w:name="_Toc428456165"/>
      <w:bookmarkStart w:id="2592" w:name="_Toc428537128"/>
      <w:bookmarkStart w:id="2593" w:name="_Toc428969447"/>
      <w:bookmarkStart w:id="2594" w:name="_Toc429052838"/>
      <w:bookmarkStart w:id="2595" w:name="_Toc428279431"/>
      <w:bookmarkStart w:id="2596" w:name="_Toc428456169"/>
      <w:bookmarkStart w:id="2597" w:name="_Toc428537132"/>
      <w:bookmarkStart w:id="2598" w:name="_Toc428969451"/>
      <w:bookmarkStart w:id="2599" w:name="_Toc429052842"/>
      <w:bookmarkStart w:id="2600" w:name="_Toc428279432"/>
      <w:bookmarkStart w:id="2601" w:name="_Toc428456170"/>
      <w:bookmarkStart w:id="2602" w:name="_Toc428537133"/>
      <w:bookmarkStart w:id="2603" w:name="_Toc428969452"/>
      <w:bookmarkStart w:id="2604" w:name="_Toc429052843"/>
      <w:bookmarkStart w:id="2605" w:name="_Toc428279434"/>
      <w:bookmarkStart w:id="2606" w:name="_Toc428456172"/>
      <w:bookmarkStart w:id="2607" w:name="_Toc428537135"/>
      <w:bookmarkStart w:id="2608" w:name="_Toc428969454"/>
      <w:bookmarkStart w:id="2609" w:name="_Toc429052845"/>
      <w:bookmarkStart w:id="2610" w:name="_Toc428279435"/>
      <w:bookmarkStart w:id="2611" w:name="_Toc428456173"/>
      <w:bookmarkStart w:id="2612" w:name="_Toc428537136"/>
      <w:bookmarkStart w:id="2613" w:name="_Toc428969455"/>
      <w:bookmarkStart w:id="2614" w:name="_Toc429052846"/>
      <w:bookmarkStart w:id="2615" w:name="_Toc428279439"/>
      <w:bookmarkStart w:id="2616" w:name="_Toc428456177"/>
      <w:bookmarkStart w:id="2617" w:name="_Toc428537140"/>
      <w:bookmarkStart w:id="2618" w:name="_Toc428969459"/>
      <w:bookmarkStart w:id="2619" w:name="_Toc429052850"/>
      <w:bookmarkStart w:id="2620" w:name="_Toc428279440"/>
      <w:bookmarkStart w:id="2621" w:name="_Toc428456178"/>
      <w:bookmarkStart w:id="2622" w:name="_Toc428537141"/>
      <w:bookmarkStart w:id="2623" w:name="_Toc428969460"/>
      <w:bookmarkStart w:id="2624" w:name="_Toc429052851"/>
      <w:bookmarkStart w:id="2625" w:name="_Toc428279441"/>
      <w:bookmarkStart w:id="2626" w:name="_Toc428456179"/>
      <w:bookmarkStart w:id="2627" w:name="_Toc428537142"/>
      <w:bookmarkStart w:id="2628" w:name="_Toc428969461"/>
      <w:bookmarkStart w:id="2629" w:name="_Toc429052852"/>
      <w:bookmarkStart w:id="2630" w:name="_Toc428279442"/>
      <w:bookmarkStart w:id="2631" w:name="_Toc428456180"/>
      <w:bookmarkStart w:id="2632" w:name="_Toc428537143"/>
      <w:bookmarkStart w:id="2633" w:name="_Toc428969462"/>
      <w:bookmarkStart w:id="2634" w:name="_Toc429052853"/>
      <w:bookmarkStart w:id="2635" w:name="_Toc428279444"/>
      <w:bookmarkStart w:id="2636" w:name="_Toc428456182"/>
      <w:bookmarkStart w:id="2637" w:name="_Toc428537145"/>
      <w:bookmarkStart w:id="2638" w:name="_Toc428969464"/>
      <w:bookmarkStart w:id="2639" w:name="_Toc429052855"/>
      <w:bookmarkStart w:id="2640" w:name="_Toc428279445"/>
      <w:bookmarkStart w:id="2641" w:name="_Toc428456183"/>
      <w:bookmarkStart w:id="2642" w:name="_Toc428537146"/>
      <w:bookmarkStart w:id="2643" w:name="_Toc428969465"/>
      <w:bookmarkStart w:id="2644" w:name="_Toc429052856"/>
      <w:bookmarkStart w:id="2645" w:name="_Toc428279449"/>
      <w:bookmarkStart w:id="2646" w:name="_Toc428456187"/>
      <w:bookmarkStart w:id="2647" w:name="_Toc428537150"/>
      <w:bookmarkStart w:id="2648" w:name="_Toc428969469"/>
      <w:bookmarkStart w:id="2649" w:name="_Toc429052860"/>
      <w:bookmarkStart w:id="2650" w:name="_Toc428279450"/>
      <w:bookmarkStart w:id="2651" w:name="_Toc428456188"/>
      <w:bookmarkStart w:id="2652" w:name="_Toc428537151"/>
      <w:bookmarkStart w:id="2653" w:name="_Toc428969470"/>
      <w:bookmarkStart w:id="2654" w:name="_Toc429052861"/>
      <w:bookmarkStart w:id="2655" w:name="_Toc428279452"/>
      <w:bookmarkStart w:id="2656" w:name="_Toc428456190"/>
      <w:bookmarkStart w:id="2657" w:name="_Toc428537153"/>
      <w:bookmarkStart w:id="2658" w:name="_Toc428969472"/>
      <w:bookmarkStart w:id="2659" w:name="_Toc429052863"/>
      <w:bookmarkStart w:id="2660" w:name="_Toc428279453"/>
      <w:bookmarkStart w:id="2661" w:name="_Toc428456191"/>
      <w:bookmarkStart w:id="2662" w:name="_Toc428537154"/>
      <w:bookmarkStart w:id="2663" w:name="_Toc428969473"/>
      <w:bookmarkStart w:id="2664" w:name="_Toc429052864"/>
      <w:bookmarkStart w:id="2665" w:name="_Toc428279457"/>
      <w:bookmarkStart w:id="2666" w:name="_Toc428456195"/>
      <w:bookmarkStart w:id="2667" w:name="_Toc428537158"/>
      <w:bookmarkStart w:id="2668" w:name="_Toc428969477"/>
      <w:bookmarkStart w:id="2669" w:name="_Toc429052868"/>
      <w:bookmarkStart w:id="2670" w:name="_Toc428279458"/>
      <w:bookmarkStart w:id="2671" w:name="_Toc428456196"/>
      <w:bookmarkStart w:id="2672" w:name="_Toc428537159"/>
      <w:bookmarkStart w:id="2673" w:name="_Toc428969478"/>
      <w:bookmarkStart w:id="2674" w:name="_Toc429052869"/>
      <w:bookmarkStart w:id="2675" w:name="_Toc428279459"/>
      <w:bookmarkStart w:id="2676" w:name="_Toc428456197"/>
      <w:bookmarkStart w:id="2677" w:name="_Toc428537160"/>
      <w:bookmarkStart w:id="2678" w:name="_Toc428969479"/>
      <w:bookmarkStart w:id="2679" w:name="_Toc429052870"/>
      <w:bookmarkStart w:id="2680" w:name="_Toc428279461"/>
      <w:bookmarkStart w:id="2681" w:name="_Toc428456199"/>
      <w:bookmarkStart w:id="2682" w:name="_Toc428537162"/>
      <w:bookmarkStart w:id="2683" w:name="_Toc428969481"/>
      <w:bookmarkStart w:id="2684" w:name="_Toc429052872"/>
      <w:bookmarkStart w:id="2685" w:name="_Toc428279462"/>
      <w:bookmarkStart w:id="2686" w:name="_Toc428456200"/>
      <w:bookmarkStart w:id="2687" w:name="_Toc428537163"/>
      <w:bookmarkStart w:id="2688" w:name="_Toc428969482"/>
      <w:bookmarkStart w:id="2689" w:name="_Toc429052873"/>
      <w:bookmarkStart w:id="2690" w:name="_Toc428279463"/>
      <w:bookmarkStart w:id="2691" w:name="_Toc428456201"/>
      <w:bookmarkStart w:id="2692" w:name="_Toc428537164"/>
      <w:bookmarkStart w:id="2693" w:name="_Toc428969483"/>
      <w:bookmarkStart w:id="2694" w:name="_Toc429052874"/>
      <w:bookmarkStart w:id="2695" w:name="_Toc428279464"/>
      <w:bookmarkStart w:id="2696" w:name="_Toc428456202"/>
      <w:bookmarkStart w:id="2697" w:name="_Toc428537165"/>
      <w:bookmarkStart w:id="2698" w:name="_Toc428969484"/>
      <w:bookmarkStart w:id="2699" w:name="_Toc429052875"/>
      <w:bookmarkStart w:id="2700" w:name="_Toc428279465"/>
      <w:bookmarkStart w:id="2701" w:name="_Toc428456203"/>
      <w:bookmarkStart w:id="2702" w:name="_Toc428537166"/>
      <w:bookmarkStart w:id="2703" w:name="_Toc428969485"/>
      <w:bookmarkStart w:id="2704" w:name="_Toc429052876"/>
      <w:bookmarkStart w:id="2705" w:name="_Toc428279467"/>
      <w:bookmarkStart w:id="2706" w:name="_Toc428456205"/>
      <w:bookmarkStart w:id="2707" w:name="_Toc428537168"/>
      <w:bookmarkStart w:id="2708" w:name="_Toc428969487"/>
      <w:bookmarkStart w:id="2709" w:name="_Toc429052878"/>
      <w:bookmarkStart w:id="2710" w:name="_Toc428279470"/>
      <w:bookmarkStart w:id="2711" w:name="_Toc428456208"/>
      <w:bookmarkStart w:id="2712" w:name="_Toc428537171"/>
      <w:bookmarkStart w:id="2713" w:name="_Toc428969490"/>
      <w:bookmarkStart w:id="2714" w:name="_Toc429052881"/>
      <w:bookmarkStart w:id="2715" w:name="_Toc428279471"/>
      <w:bookmarkStart w:id="2716" w:name="_Toc428456209"/>
      <w:bookmarkStart w:id="2717" w:name="_Toc428537172"/>
      <w:bookmarkStart w:id="2718" w:name="_Toc428969491"/>
      <w:bookmarkStart w:id="2719" w:name="_Toc429052882"/>
      <w:bookmarkStart w:id="2720" w:name="_Toc428279472"/>
      <w:bookmarkStart w:id="2721" w:name="_Toc428456210"/>
      <w:bookmarkStart w:id="2722" w:name="_Toc428537173"/>
      <w:bookmarkStart w:id="2723" w:name="_Toc428969492"/>
      <w:bookmarkStart w:id="2724" w:name="_Toc429052883"/>
      <w:bookmarkStart w:id="2725" w:name="_Toc428279473"/>
      <w:bookmarkStart w:id="2726" w:name="_Toc428456211"/>
      <w:bookmarkStart w:id="2727" w:name="_Toc428537174"/>
      <w:bookmarkStart w:id="2728" w:name="_Toc428969493"/>
      <w:bookmarkStart w:id="2729" w:name="_Toc429052884"/>
      <w:bookmarkStart w:id="2730" w:name="_Toc428279474"/>
      <w:bookmarkStart w:id="2731" w:name="_Toc428456212"/>
      <w:bookmarkStart w:id="2732" w:name="_Toc428537175"/>
      <w:bookmarkStart w:id="2733" w:name="_Toc428969494"/>
      <w:bookmarkStart w:id="2734" w:name="_Toc429052885"/>
      <w:bookmarkStart w:id="2735" w:name="_Toc428279475"/>
      <w:bookmarkStart w:id="2736" w:name="_Toc428456213"/>
      <w:bookmarkStart w:id="2737" w:name="_Toc428537176"/>
      <w:bookmarkStart w:id="2738" w:name="_Toc428969495"/>
      <w:bookmarkStart w:id="2739" w:name="_Toc429052886"/>
      <w:bookmarkStart w:id="2740" w:name="_Toc428279476"/>
      <w:bookmarkStart w:id="2741" w:name="_Toc428456214"/>
      <w:bookmarkStart w:id="2742" w:name="_Toc428537177"/>
      <w:bookmarkStart w:id="2743" w:name="_Toc428969496"/>
      <w:bookmarkStart w:id="2744" w:name="_Toc429052887"/>
      <w:bookmarkStart w:id="2745" w:name="_Toc428279481"/>
      <w:bookmarkStart w:id="2746" w:name="_Toc428456219"/>
      <w:bookmarkStart w:id="2747" w:name="_Toc428537182"/>
      <w:bookmarkStart w:id="2748" w:name="_Toc428969501"/>
      <w:bookmarkStart w:id="2749" w:name="_Toc429052892"/>
      <w:bookmarkStart w:id="2750" w:name="_Toc428279482"/>
      <w:bookmarkStart w:id="2751" w:name="_Toc428456220"/>
      <w:bookmarkStart w:id="2752" w:name="_Toc428537183"/>
      <w:bookmarkStart w:id="2753" w:name="_Toc428969502"/>
      <w:bookmarkStart w:id="2754" w:name="_Toc429052893"/>
      <w:bookmarkStart w:id="2755" w:name="_Toc428279490"/>
      <w:bookmarkStart w:id="2756" w:name="_Toc428456228"/>
      <w:bookmarkStart w:id="2757" w:name="_Toc428537191"/>
      <w:bookmarkStart w:id="2758" w:name="_Toc428969510"/>
      <w:bookmarkStart w:id="2759" w:name="_Toc429052901"/>
      <w:bookmarkStart w:id="2760" w:name="_Toc428279504"/>
      <w:bookmarkStart w:id="2761" w:name="_Toc428456242"/>
      <w:bookmarkStart w:id="2762" w:name="_Toc428537205"/>
      <w:bookmarkStart w:id="2763" w:name="_Toc428969524"/>
      <w:bookmarkStart w:id="2764" w:name="_Toc429052915"/>
      <w:bookmarkStart w:id="2765" w:name="_Toc428279508"/>
      <w:bookmarkStart w:id="2766" w:name="_Toc428456246"/>
      <w:bookmarkStart w:id="2767" w:name="_Toc428537209"/>
      <w:bookmarkStart w:id="2768" w:name="_Toc428969528"/>
      <w:bookmarkStart w:id="2769" w:name="_Toc429052919"/>
      <w:bookmarkStart w:id="2770" w:name="_Toc428279509"/>
      <w:bookmarkStart w:id="2771" w:name="_Toc428456247"/>
      <w:bookmarkStart w:id="2772" w:name="_Toc428537210"/>
      <w:bookmarkStart w:id="2773" w:name="_Toc428969529"/>
      <w:bookmarkStart w:id="2774" w:name="_Toc429052920"/>
      <w:bookmarkStart w:id="2775" w:name="_Toc428279510"/>
      <w:bookmarkStart w:id="2776" w:name="_Toc428456248"/>
      <w:bookmarkStart w:id="2777" w:name="_Toc428537211"/>
      <w:bookmarkStart w:id="2778" w:name="_Toc428969530"/>
      <w:bookmarkStart w:id="2779" w:name="_Toc429052921"/>
      <w:bookmarkStart w:id="2780" w:name="_Toc428279512"/>
      <w:bookmarkStart w:id="2781" w:name="_Toc428456250"/>
      <w:bookmarkStart w:id="2782" w:name="_Toc428537213"/>
      <w:bookmarkStart w:id="2783" w:name="_Toc428969532"/>
      <w:bookmarkStart w:id="2784" w:name="_Toc429052923"/>
      <w:bookmarkStart w:id="2785" w:name="_Toc428279516"/>
      <w:bookmarkStart w:id="2786" w:name="_Toc428456254"/>
      <w:bookmarkStart w:id="2787" w:name="_Toc428537217"/>
      <w:bookmarkStart w:id="2788" w:name="_Toc428969536"/>
      <w:bookmarkStart w:id="2789" w:name="_Toc429052927"/>
      <w:bookmarkStart w:id="2790" w:name="_Toc428279517"/>
      <w:bookmarkStart w:id="2791" w:name="_Toc428456255"/>
      <w:bookmarkStart w:id="2792" w:name="_Toc428537218"/>
      <w:bookmarkStart w:id="2793" w:name="_Toc428969537"/>
      <w:bookmarkStart w:id="2794" w:name="_Toc429052928"/>
      <w:bookmarkStart w:id="2795" w:name="_Toc428279521"/>
      <w:bookmarkStart w:id="2796" w:name="_Toc428456259"/>
      <w:bookmarkStart w:id="2797" w:name="_Toc428537222"/>
      <w:bookmarkStart w:id="2798" w:name="_Toc428969541"/>
      <w:bookmarkStart w:id="2799" w:name="_Toc429052932"/>
      <w:bookmarkStart w:id="2800" w:name="_Toc428279522"/>
      <w:bookmarkStart w:id="2801" w:name="_Toc428456260"/>
      <w:bookmarkStart w:id="2802" w:name="_Toc428537223"/>
      <w:bookmarkStart w:id="2803" w:name="_Toc428969542"/>
      <w:bookmarkStart w:id="2804" w:name="_Toc429052933"/>
      <w:bookmarkStart w:id="2805" w:name="_Toc428279523"/>
      <w:bookmarkStart w:id="2806" w:name="_Toc428456261"/>
      <w:bookmarkStart w:id="2807" w:name="_Toc428537224"/>
      <w:bookmarkStart w:id="2808" w:name="_Toc428969543"/>
      <w:bookmarkStart w:id="2809" w:name="_Toc429052934"/>
      <w:bookmarkStart w:id="2810" w:name="_Toc428279524"/>
      <w:bookmarkStart w:id="2811" w:name="_Toc428456262"/>
      <w:bookmarkStart w:id="2812" w:name="_Toc428537225"/>
      <w:bookmarkStart w:id="2813" w:name="_Toc428969544"/>
      <w:bookmarkStart w:id="2814" w:name="_Toc429052935"/>
      <w:bookmarkStart w:id="2815" w:name="_Toc428279525"/>
      <w:bookmarkStart w:id="2816" w:name="_Toc428456263"/>
      <w:bookmarkStart w:id="2817" w:name="_Toc428537226"/>
      <w:bookmarkStart w:id="2818" w:name="_Toc428969545"/>
      <w:bookmarkStart w:id="2819" w:name="_Toc429052936"/>
      <w:bookmarkStart w:id="2820" w:name="_Toc428279526"/>
      <w:bookmarkStart w:id="2821" w:name="_Toc428456264"/>
      <w:bookmarkStart w:id="2822" w:name="_Toc428537227"/>
      <w:bookmarkStart w:id="2823" w:name="_Toc428969546"/>
      <w:bookmarkStart w:id="2824" w:name="_Toc429052937"/>
      <w:bookmarkStart w:id="2825" w:name="_Toc413359593"/>
      <w:bookmarkStart w:id="2826" w:name="_Toc3556985"/>
      <w:bookmarkStart w:id="2827" w:name="_Toc8893658"/>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2825"/>
      <w:bookmarkEnd w:id="2826"/>
      <w:bookmarkEnd w:id="2827"/>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2828" w:name="_Toc3566457"/>
      <w:bookmarkStart w:id="2829" w:name="_Toc8893881"/>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2828"/>
      <w:bookmarkEnd w:id="2829"/>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2830" w:name="_Ref409694950"/>
      <w:bookmarkStart w:id="2831" w:name="_Toc3566458"/>
      <w:bookmarkStart w:id="2832" w:name="_Toc8893882"/>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2830"/>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2831"/>
      <w:bookmarkEnd w:id="2832"/>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2"/>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6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2833" w:name="_Toc3566459"/>
      <w:bookmarkStart w:id="2834" w:name="_Toc8893883"/>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2833"/>
      <w:bookmarkEnd w:id="2834"/>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2835" w:name="_Toc428279528"/>
      <w:bookmarkStart w:id="2836" w:name="_Toc428456266"/>
      <w:bookmarkStart w:id="2837" w:name="_Toc428537229"/>
      <w:bookmarkStart w:id="2838" w:name="_Toc428969548"/>
      <w:bookmarkStart w:id="2839" w:name="_Toc429052939"/>
      <w:bookmarkStart w:id="2840" w:name="_Toc413359594"/>
      <w:bookmarkStart w:id="2841" w:name="_Toc3556986"/>
      <w:bookmarkStart w:id="2842" w:name="_Toc8893659"/>
      <w:bookmarkEnd w:id="2835"/>
      <w:bookmarkEnd w:id="2836"/>
      <w:bookmarkEnd w:id="2837"/>
      <w:bookmarkEnd w:id="2838"/>
      <w:bookmarkEnd w:id="2839"/>
      <w:r>
        <w:t>Washer</w:t>
      </w:r>
      <w:bookmarkEnd w:id="2840"/>
      <w:bookmarkEnd w:id="2841"/>
      <w:bookmarkEnd w:id="2842"/>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2843" w:name="_Toc3566460"/>
      <w:bookmarkStart w:id="2844" w:name="_Toc8893884"/>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2843"/>
      <w:bookmarkEnd w:id="2844"/>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2845" w:name="_Toc428456268"/>
      <w:bookmarkStart w:id="2846" w:name="_Toc428537231"/>
      <w:bookmarkStart w:id="2847" w:name="_Toc428969550"/>
      <w:bookmarkStart w:id="2848" w:name="_Toc429052941"/>
      <w:bookmarkStart w:id="2849" w:name="_Toc413359595"/>
      <w:bookmarkStart w:id="2850" w:name="_Toc3556987"/>
      <w:bookmarkStart w:id="2851" w:name="_Toc8893660"/>
      <w:bookmarkEnd w:id="2845"/>
      <w:bookmarkEnd w:id="2846"/>
      <w:bookmarkEnd w:id="2847"/>
      <w:bookmarkEnd w:id="2848"/>
      <w:r>
        <w:t>Nut</w:t>
      </w:r>
      <w:bookmarkEnd w:id="2849"/>
      <w:bookmarkEnd w:id="2850"/>
      <w:bookmarkEnd w:id="2851"/>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2852" w:name="_Toc3566461"/>
      <w:bookmarkStart w:id="2853" w:name="_Toc8893885"/>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2852"/>
      <w:bookmarkEnd w:id="2853"/>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2854" w:name="_Toc3566462"/>
      <w:bookmarkStart w:id="2855" w:name="_Toc8893886"/>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2854"/>
      <w:bookmarkEnd w:id="2855"/>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2856" w:name="_Toc428456270"/>
      <w:bookmarkStart w:id="2857" w:name="_Toc428537233"/>
      <w:bookmarkStart w:id="2858" w:name="_Toc428969552"/>
      <w:bookmarkStart w:id="2859" w:name="_Toc429052943"/>
      <w:bookmarkStart w:id="2860" w:name="_Toc413359596"/>
      <w:bookmarkStart w:id="2861" w:name="_Toc3556988"/>
      <w:bookmarkStart w:id="2862" w:name="_Toc8893661"/>
      <w:bookmarkStart w:id="2863" w:name="_Ref401160443"/>
      <w:bookmarkStart w:id="2864" w:name="_Ref401160449"/>
      <w:bookmarkStart w:id="2865" w:name="_Ref401160453"/>
      <w:bookmarkEnd w:id="2856"/>
      <w:bookmarkEnd w:id="2857"/>
      <w:bookmarkEnd w:id="2858"/>
      <w:bookmarkEnd w:id="2859"/>
      <w:r w:rsidRPr="00226A3F">
        <w:t>Bolt</w:t>
      </w:r>
      <w:bookmarkEnd w:id="2860"/>
      <w:bookmarkEnd w:id="2861"/>
      <w:bookmarkEnd w:id="2862"/>
      <w:r w:rsidRPr="00226A3F">
        <w:t xml:space="preserve"> </w:t>
      </w:r>
      <w:bookmarkEnd w:id="2863"/>
      <w:bookmarkEnd w:id="2864"/>
      <w:bookmarkEnd w:id="2865"/>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2866" w:name="_Toc3566463"/>
      <w:bookmarkStart w:id="2867" w:name="_Toc8893887"/>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2866"/>
      <w:bookmarkEnd w:id="2867"/>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commentRangeStart w:id="2868"/>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2736EC6C" w:rsidR="002E60CB" w:rsidRPr="00835F7D" w:rsidRDefault="00835F7D" w:rsidP="0088515B">
            <w:pPr>
              <w:suppressAutoHyphens/>
              <w:rPr>
                <w:sz w:val="20"/>
                <w:szCs w:val="20"/>
              </w:rPr>
            </w:pPr>
            <w:commentRangeStart w:id="2869"/>
            <w:ins w:id="2870" w:author="nick" w:date="2019-02-12T18:39:00Z">
              <w:r>
                <w:rPr>
                  <w:sz w:val="20"/>
                  <w:szCs w:val="20"/>
                </w:rPr>
                <w:t>Optional</w:t>
              </w:r>
            </w:ins>
            <w:commentRangeStart w:id="2871"/>
            <w:del w:id="2872" w:author="nick" w:date="2019-02-12T18:39:00Z">
              <w:r w:rsidR="002E60CB" w:rsidDel="00835F7D">
                <w:rPr>
                  <w:sz w:val="20"/>
                  <w:szCs w:val="20"/>
                </w:rPr>
                <w:delText>Required</w:delText>
              </w:r>
              <w:commentRangeEnd w:id="2871"/>
              <w:r w:rsidR="00BC11C4" w:rsidDel="00835F7D">
                <w:rPr>
                  <w:rStyle w:val="CommentReference"/>
                  <w:lang w:eastAsia="x-none"/>
                </w:rPr>
                <w:commentReference w:id="2871"/>
              </w:r>
            </w:del>
            <w:commentRangeEnd w:id="2869"/>
            <w:r w:rsidR="00E57243">
              <w:rPr>
                <w:rStyle w:val="CommentReference"/>
                <w:lang w:eastAsia="x-none"/>
              </w:rPr>
              <w:commentReference w:id="2869"/>
            </w:r>
            <w:commentRangeEnd w:id="2868"/>
            <w:r w:rsidR="00AA46EB">
              <w:rPr>
                <w:rStyle w:val="CommentReference"/>
                <w:lang w:eastAsia="x-none"/>
              </w:rPr>
              <w:commentReference w:id="2868"/>
            </w:r>
          </w:p>
        </w:tc>
        <w:tc>
          <w:tcPr>
            <w:tcW w:w="3536" w:type="dxa"/>
            <w:tcBorders>
              <w:top w:val="nil"/>
              <w:left w:val="single" w:sz="4" w:space="0" w:color="000000"/>
              <w:bottom w:val="single" w:sz="8" w:space="0" w:color="000000"/>
              <w:right w:val="single" w:sz="8" w:space="0" w:color="000000"/>
            </w:tcBorders>
            <w:hideMark/>
          </w:tcPr>
          <w:p w14:paraId="47930FE6" w14:textId="1985F2B3" w:rsidR="002E60CB" w:rsidRPr="002D0B90" w:rsidRDefault="00066535" w:rsidP="0088515B">
            <w:pPr>
              <w:keepNext/>
              <w:suppressAutoHyphens/>
              <w:rPr>
                <w:rFonts w:cs="Calibri"/>
                <w:lang w:eastAsia="zh-CN"/>
              </w:rPr>
            </w:pPr>
            <w:commentRangeStart w:id="2873"/>
            <w:del w:id="2874" w:author="nick" w:date="2019-05-07T03:00:00Z">
              <w:r w:rsidDel="007A7B90">
                <w:rPr>
                  <w:sz w:val="20"/>
                  <w:szCs w:val="20"/>
                </w:rPr>
                <w:delText>Required, because no nut implies screw</w:delText>
              </w:r>
            </w:del>
            <w:commentRangeEnd w:id="2873"/>
            <w:r w:rsidR="007A7B90">
              <w:rPr>
                <w:rStyle w:val="CommentReference"/>
                <w:lang w:eastAsia="x-none"/>
              </w:rPr>
              <w:commentReference w:id="2873"/>
            </w:r>
          </w:p>
        </w:tc>
      </w:tr>
    </w:tbl>
    <w:p w14:paraId="7444263C" w14:textId="5F6B01F5" w:rsidR="002E60CB" w:rsidRDefault="002E60CB" w:rsidP="002474EA">
      <w:pPr>
        <w:pStyle w:val="Caption"/>
        <w:spacing w:before="120"/>
      </w:pPr>
      <w:bookmarkStart w:id="2875" w:name="_Toc3566464"/>
      <w:bookmarkStart w:id="2876" w:name="_Toc8893888"/>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2875"/>
      <w:bookmarkEnd w:id="2876"/>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FE7061B" w:rsidR="002474EA" w:rsidRDefault="002474EA" w:rsidP="002474EA">
      <w:pPr>
        <w:pStyle w:val="XMLCode"/>
        <w:keepNext/>
      </w:pPr>
      <w:r>
        <w:t xml:space="preserve">&lt;connection_0d </w:t>
      </w:r>
      <w:r w:rsidR="00C02B23">
        <w:t>label="</w:t>
      </w:r>
      <w:r w:rsidR="00CC7960">
        <w:t>BOLT_</w:t>
      </w:r>
      <w:r w:rsidR="00C02B23">
        <w:t>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  z=”0.0”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&lt;bolt&gt;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2CE1E977" w:rsidR="002E60CB" w:rsidRDefault="002E60CB" w:rsidP="002E60CB">
      <w:pPr>
        <w:pStyle w:val="XMLCode"/>
        <w:keepNext/>
      </w:pPr>
      <w:r>
        <w:t>&lt;connection_0d label="</w:t>
      </w:r>
      <w:r w:rsidR="00CC7960">
        <w:t>BOLT_</w:t>
      </w:r>
      <w:r>
        <w:t>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r w:rsidRPr="004F5A65">
        <w:rPr>
          <w:color w:val="FF0000"/>
        </w:rPr>
        <w:t>&lt;!--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1C641C9" w:rsidR="002E60CB" w:rsidRDefault="002E60CB" w:rsidP="004F5A65">
      <w:pPr>
        <w:pStyle w:val="XMLCode"/>
      </w:pPr>
      <w:r>
        <w:t>&lt;connection_0d label="</w:t>
      </w:r>
      <w:r w:rsidR="00CC7960">
        <w:t>BOLT_</w:t>
      </w:r>
      <w:r>
        <w:t>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3889BE4D"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Pr="00DB0BEF">
        <w:rPr>
          <w:b/>
          <w:bCs/>
          <w:color w:val="8000FF"/>
        </w:rPr>
        <w:t>"</w:t>
      </w:r>
      <w:del w:id="2877" w:author="nick" w:date="2019-05-15T01:50:00Z">
        <w:r w:rsidRPr="00DB0BEF" w:rsidDel="009A3F31">
          <w:rPr>
            <w:b/>
            <w:bCs/>
            <w:color w:val="8000FF"/>
          </w:rPr>
          <w:delText>xmcf_3_0_0.xsd</w:delText>
        </w:r>
      </w:del>
      <w:ins w:id="2878" w:author="nick" w:date="2019-05-15T01:50:00Z">
        <w:r w:rsidR="009A3F31">
          <w:rPr>
            <w:b/>
            <w:bCs/>
            <w:color w:val="8000FF"/>
          </w:rPr>
          <w:t>xmcf_3_0_1.xsd</w:t>
        </w:r>
      </w:ins>
      <w:r w:rsidRPr="00DB0BEF">
        <w:rPr>
          <w:b/>
          <w:bCs/>
          <w:color w:val="8000FF"/>
        </w:rPr>
        <w:t>"</w:t>
      </w:r>
      <w:r w:rsidRPr="00DB0BEF">
        <w:rPr>
          <w:color w:val="0000FF"/>
        </w:rPr>
        <w:t>&gt;</w:t>
      </w:r>
    </w:p>
    <w:p w14:paraId="3EFC5DFA" w14:textId="575FED3F"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ins w:id="2879" w:author="nick" w:date="2019-05-15T01:46:00Z">
        <w:r w:rsidR="009A3F31">
          <w:t>3</w:t>
        </w:r>
        <w:r w:rsidR="009A3F31" w:rsidRPr="00BA120B">
          <w:t>.0.</w:t>
        </w:r>
        <w:r w:rsidR="009A3F31">
          <w:t>1</w:t>
        </w:r>
      </w:ins>
      <w:del w:id="2880" w:author="nick" w:date="2019-05-15T01:46:00Z">
        <w:r w:rsidRPr="00DB0BEF" w:rsidDel="009A3F31">
          <w:rPr>
            <w:b/>
            <w:bCs/>
            <w:color w:val="000000"/>
          </w:rPr>
          <w:delText>3.0</w:delText>
        </w:r>
        <w:commentRangeStart w:id="2881"/>
        <w:r w:rsidR="0022268C" w:rsidDel="009A3F31">
          <w:rPr>
            <w:b/>
            <w:bCs/>
            <w:color w:val="000000"/>
          </w:rPr>
          <w:delText>.0</w:delText>
        </w:r>
      </w:del>
      <w:commentRangeEnd w:id="2881"/>
      <w:r w:rsidR="0022268C">
        <w:rPr>
          <w:rStyle w:val="CommentReference"/>
          <w:rFonts w:ascii="Calibri" w:hAnsi="Calibri"/>
          <w:lang w:eastAsia="x-none"/>
        </w:rPr>
        <w:commentReference w:id="2881"/>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0EEEEBD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w:t>
      </w:r>
      <w:r w:rsidR="00CC7960">
        <w:rPr>
          <w:b/>
          <w:bCs/>
          <w:color w:val="8000FF"/>
        </w:rPr>
        <w:t>BOLT_</w:t>
      </w:r>
      <w:r w:rsidRPr="00DB0BEF">
        <w:rPr>
          <w:b/>
          <w:bCs/>
          <w:color w:val="8000FF"/>
        </w:rPr>
        <w:t>135"</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&lt;!--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2882" w:name="_Toc428456272"/>
      <w:bookmarkStart w:id="2883" w:name="_Toc428537235"/>
      <w:bookmarkStart w:id="2884" w:name="_Toc428969554"/>
      <w:bookmarkStart w:id="2885" w:name="_Toc429052945"/>
      <w:bookmarkStart w:id="2886" w:name="_Toc3556989"/>
      <w:bookmarkStart w:id="2887" w:name="_Toc8893662"/>
      <w:bookmarkEnd w:id="2882"/>
      <w:bookmarkEnd w:id="2883"/>
      <w:bookmarkEnd w:id="2884"/>
      <w:bookmarkEnd w:id="2885"/>
      <w:r>
        <w:lastRenderedPageBreak/>
        <w:t>Possible Bolt and Screw Assemblies</w:t>
      </w:r>
      <w:bookmarkEnd w:id="2886"/>
      <w:bookmarkEnd w:id="2887"/>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6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2888" w:name="_Toc3557101"/>
      <w:bookmarkStart w:id="2889" w:name="_Toc8893774"/>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2888"/>
      <w:bookmarkEnd w:id="2889"/>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EDA3E37" w:rsidR="00314F5A" w:rsidRDefault="00314F5A" w:rsidP="00314F5A">
      <w:pPr>
        <w:pStyle w:val="XMLCode"/>
        <w:keepNext/>
      </w:pPr>
      <w:r>
        <w:t>&lt;connection_0d label="</w:t>
      </w:r>
      <w:r w:rsidR="00CC7960">
        <w:t>BOLT_</w:t>
      </w:r>
      <w:r>
        <w:t>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6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2890" w:name="_Ref3568949"/>
      <w:bookmarkStart w:id="2891" w:name="_Toc3557102"/>
      <w:bookmarkStart w:id="2892" w:name="_Ref3568942"/>
      <w:bookmarkStart w:id="2893" w:name="_Toc8893775"/>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2890"/>
      <w:r>
        <w:t>: Bolt with free nut</w:t>
      </w:r>
      <w:bookmarkEnd w:id="2891"/>
      <w:bookmarkEnd w:id="2892"/>
      <w:bookmarkEnd w:id="2893"/>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3EE27B6F" w:rsidR="00A03929" w:rsidRDefault="00A03929" w:rsidP="00D35409">
      <w:pPr>
        <w:pStyle w:val="ListParagraph"/>
        <w:numPr>
          <w:ilvl w:val="0"/>
          <w:numId w:val="36"/>
        </w:numPr>
        <w:spacing w:before="120" w:after="120"/>
        <w:ind w:left="357" w:hanging="357"/>
        <w:rPr>
          <w:lang w:val="en-US"/>
        </w:rPr>
      </w:pPr>
      <w:r w:rsidRPr="00A03929">
        <w:rPr>
          <w:lang w:val="en-US"/>
        </w:rPr>
        <w:t xml:space="preserve">Screw </w:t>
      </w:r>
      <w:commentRangeStart w:id="2894"/>
      <w:del w:id="2895" w:author="nick" w:date="2019-10-08T20:49:00Z">
        <w:r w:rsidRPr="00A03929" w:rsidDel="00F256DA">
          <w:rPr>
            <w:lang w:val="en-US"/>
          </w:rPr>
          <w:delText>without nut</w:delText>
        </w:r>
      </w:del>
      <w:commentRangeEnd w:id="2894"/>
      <w:r w:rsidR="00F256DA">
        <w:rPr>
          <w:rStyle w:val="CommentReference"/>
          <w:rFonts w:eastAsia="Times New Roman"/>
          <w:lang w:val="en-US" w:eastAsia="x-none"/>
        </w:rPr>
        <w:commentReference w:id="2894"/>
      </w:r>
      <w:del w:id="2896" w:author="nick" w:date="2019-10-08T20:49:00Z">
        <w:r w:rsidRPr="00A03929" w:rsidDel="00F256DA">
          <w:rPr>
            <w:lang w:val="en-US"/>
          </w:rPr>
          <w:delText xml:space="preserve"> </w:delText>
        </w:r>
      </w:del>
      <w:r w:rsidRPr="00A03929">
        <w:rPr>
          <w:lang w:val="en-US"/>
        </w:rPr>
        <w:t>(screwed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6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2FD2906C" w:rsidR="00A03929" w:rsidRDefault="00E62DBF" w:rsidP="00D35409">
      <w:pPr>
        <w:pStyle w:val="Caption"/>
        <w:rPr>
          <w:b w:val="0"/>
          <w:bCs w:val="0"/>
        </w:rPr>
      </w:pPr>
      <w:bookmarkStart w:id="2897" w:name="_Ref3568964"/>
      <w:bookmarkStart w:id="2898" w:name="_Toc3557103"/>
      <w:bookmarkStart w:id="2899" w:name="_Toc8893776"/>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2897"/>
      <w:r>
        <w:t>: Screw</w:t>
      </w:r>
      <w:del w:id="2900" w:author="nick" w:date="2019-10-08T20:50:00Z">
        <w:r w:rsidDel="00F256DA">
          <w:delText xml:space="preserve"> </w:delText>
        </w:r>
      </w:del>
      <w:del w:id="2901" w:author="nick" w:date="2019-10-08T20:49:00Z">
        <w:r w:rsidDel="00F256DA">
          <w:delText>without nut</w:delText>
        </w:r>
      </w:del>
      <w:bookmarkEnd w:id="2898"/>
      <w:bookmarkEnd w:id="2899"/>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5BD327A5" w:rsidR="0086511D" w:rsidRDefault="0086511D" w:rsidP="0086511D">
      <w:pPr>
        <w:pStyle w:val="XMLCode"/>
        <w:keepNext/>
      </w:pPr>
      <w:r>
        <w:t>&lt;connection_0d label="</w:t>
      </w:r>
      <w:r w:rsidR="00CC7960">
        <w:t>SCREW_</w:t>
      </w:r>
      <w:r>
        <w:t>1</w:t>
      </w:r>
      <w:r w:rsidR="00CC7960">
        <w:t>39</w:t>
      </w:r>
      <w:r>
        <w:t>"&gt;</w:t>
      </w:r>
      <w:r w:rsidRPr="007909A5">
        <w:t xml:space="preserve"> </w:t>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2D33B954" w14:textId="6FBEDA52" w:rsidR="0086511D" w:rsidDel="004C67D3" w:rsidRDefault="0086511D" w:rsidP="0086511D">
      <w:pPr>
        <w:pStyle w:val="XMLCode"/>
        <w:keepNext/>
        <w:rPr>
          <w:del w:id="2902" w:author="nick" w:date="2019-05-07T02:57:00Z"/>
        </w:rPr>
      </w:pPr>
      <w:del w:id="2903" w:author="nick" w:date="2019-05-07T02:57:00Z">
        <w:r w:rsidDel="004C67D3">
          <w:delText xml:space="preserve">        </w:delText>
        </w:r>
        <w:r w:rsidRPr="004F5A65" w:rsidDel="004C67D3">
          <w:rPr>
            <w:color w:val="FF0000"/>
          </w:rPr>
          <w:delText>&lt;!</w:delText>
        </w:r>
        <w:r w:rsidDel="004C67D3">
          <w:rPr>
            <w:color w:val="FF0000"/>
          </w:rPr>
          <w:delText xml:space="preserve">--No </w:delText>
        </w:r>
        <w:r w:rsidRPr="004F5A65" w:rsidDel="004C67D3">
          <w:rPr>
            <w:color w:val="FF0000"/>
          </w:rPr>
          <w:delText>Washer</w:delText>
        </w:r>
        <w:r w:rsidR="004F3E0A" w:rsidDel="004C67D3">
          <w:rPr>
            <w:color w:val="FF0000"/>
          </w:rPr>
          <w:delText xml:space="preserve"> under bolt </w:delText>
        </w:r>
        <w:r w:rsidR="00BC11C4" w:rsidDel="004C67D3">
          <w:rPr>
            <w:color w:val="FF0000"/>
          </w:rPr>
          <w:delText>head</w:delText>
        </w:r>
        <w:r w:rsidR="00BC11C4" w:rsidRPr="004F5A65" w:rsidDel="004C67D3">
          <w:rPr>
            <w:color w:val="FF0000"/>
          </w:rPr>
          <w:delText xml:space="preserve"> </w:delText>
        </w:r>
        <w:r w:rsidDel="004C67D3">
          <w:rPr>
            <w:color w:val="FF0000"/>
          </w:rPr>
          <w:delText>in this case</w:delText>
        </w:r>
        <w:r w:rsidRPr="004F5A65" w:rsidDel="004C67D3">
          <w:rPr>
            <w:color w:val="FF0000"/>
          </w:rPr>
          <w:delText>--&gt;</w:delText>
        </w:r>
      </w:del>
    </w:p>
    <w:p w14:paraId="1D932CD6" w14:textId="30274549" w:rsidR="004C67D3" w:rsidRPr="004F5A65" w:rsidRDefault="004C67D3" w:rsidP="004C67D3">
      <w:pPr>
        <w:pStyle w:val="XMLCode"/>
        <w:keepNext/>
        <w:rPr>
          <w:ins w:id="2904" w:author="nick" w:date="2019-05-07T02:56:00Z"/>
          <w:color w:val="0070C0"/>
        </w:rPr>
      </w:pPr>
      <w:ins w:id="2905" w:author="nick" w:date="2019-05-07T02:56:00Z">
        <w:r w:rsidRPr="00226A3F">
          <w:t xml:space="preserve">        </w:t>
        </w:r>
        <w:r>
          <w:rPr>
            <w:color w:val="0070C0"/>
          </w:rPr>
          <w:t>&lt;screw base=”3”/</w:t>
        </w:r>
        <w:r w:rsidRPr="004F5A65">
          <w:rPr>
            <w:color w:val="0070C0"/>
          </w:rPr>
          <w:t>&gt;</w:t>
        </w:r>
      </w:ins>
    </w:p>
    <w:p w14:paraId="34599A1E" w14:textId="019DD3AA" w:rsidR="0086511D" w:rsidRPr="004F5A65" w:rsidDel="004C67D3" w:rsidRDefault="0086511D" w:rsidP="0086511D">
      <w:pPr>
        <w:pStyle w:val="XMLCode"/>
        <w:keepNext/>
        <w:rPr>
          <w:del w:id="2906" w:author="nick" w:date="2019-05-07T02:57:00Z"/>
          <w:color w:val="0070C0"/>
        </w:rPr>
      </w:pPr>
      <w:del w:id="2907" w:author="nick" w:date="2019-05-07T02:57:00Z">
        <w:r w:rsidRPr="00226A3F" w:rsidDel="004C67D3">
          <w:delText xml:space="preserve">        </w:delText>
        </w:r>
        <w:r w:rsidDel="004C67D3">
          <w:rPr>
            <w:color w:val="0070C0"/>
          </w:rPr>
          <w:delText>&lt;bolt</w:delText>
        </w:r>
        <w:r w:rsidR="004F3E0A" w:rsidDel="004C67D3">
          <w:rPr>
            <w:color w:val="0070C0"/>
          </w:rPr>
          <w:delText xml:space="preserve"> fixed_to=”3</w:delText>
        </w:r>
        <w:r w:rsidR="004F3E0A" w:rsidRPr="004F5A65" w:rsidDel="004C67D3">
          <w:rPr>
            <w:color w:val="0070C0"/>
          </w:rPr>
          <w:delText xml:space="preserve">” </w:delText>
        </w:r>
        <w:r w:rsidRPr="004F5A65" w:rsidDel="004C67D3">
          <w:rPr>
            <w:color w:val="0070C0"/>
          </w:rPr>
          <w:delText>&gt;</w:delText>
        </w:r>
      </w:del>
    </w:p>
    <w:p w14:paraId="6C7A3920" w14:textId="6727FF55" w:rsidR="0086511D" w:rsidRPr="004F5A65" w:rsidDel="004C67D3" w:rsidRDefault="0086511D" w:rsidP="0086511D">
      <w:pPr>
        <w:pStyle w:val="XMLCode"/>
        <w:keepNext/>
        <w:rPr>
          <w:del w:id="2908" w:author="nick" w:date="2019-05-07T02:57:00Z"/>
          <w:color w:val="0070C0"/>
        </w:rPr>
      </w:pPr>
      <w:commentRangeStart w:id="2909"/>
      <w:del w:id="2910" w:author="nick" w:date="2019-05-07T02:57:00Z">
        <w:r w:rsidRPr="004F5A65" w:rsidDel="004C67D3">
          <w:rPr>
            <w:color w:val="0070C0"/>
          </w:rPr>
          <w:delText xml:space="preserve">            </w:delText>
        </w:r>
        <w:r w:rsidRPr="004F5A65" w:rsidDel="004C67D3">
          <w:rPr>
            <w:color w:val="FF0000"/>
          </w:rPr>
          <w:delText>&lt;!</w:delText>
        </w:r>
        <w:r w:rsidDel="004C67D3">
          <w:rPr>
            <w:color w:val="FF0000"/>
          </w:rPr>
          <w:delText xml:space="preserve">--No </w:delText>
        </w:r>
        <w:r w:rsidR="007064E7" w:rsidDel="004C67D3">
          <w:rPr>
            <w:color w:val="FF0000"/>
          </w:rPr>
          <w:delText>Nut</w:delText>
        </w:r>
        <w:r w:rsidRPr="004F5A65" w:rsidDel="004C67D3">
          <w:rPr>
            <w:color w:val="FF0000"/>
          </w:rPr>
          <w:delText xml:space="preserve"> </w:delText>
        </w:r>
        <w:r w:rsidDel="004C67D3">
          <w:rPr>
            <w:color w:val="FF0000"/>
          </w:rPr>
          <w:delText>in this case</w:delText>
        </w:r>
        <w:r w:rsidRPr="004F5A65" w:rsidDel="004C67D3">
          <w:rPr>
            <w:color w:val="FF0000"/>
          </w:rPr>
          <w:delText>--&gt;</w:delText>
        </w:r>
        <w:commentRangeEnd w:id="2909"/>
        <w:r w:rsidR="00BC11C4" w:rsidDel="004C67D3">
          <w:rPr>
            <w:rStyle w:val="CommentReference"/>
            <w:rFonts w:ascii="Calibri" w:hAnsi="Calibri"/>
            <w:lang w:eastAsia="x-none"/>
          </w:rPr>
          <w:commentReference w:id="2909"/>
        </w:r>
      </w:del>
    </w:p>
    <w:p w14:paraId="27EE84BA" w14:textId="34F7CC5F" w:rsidR="0086511D" w:rsidRPr="004F5A65" w:rsidDel="004C67D3" w:rsidRDefault="0086511D" w:rsidP="0086511D">
      <w:pPr>
        <w:pStyle w:val="XMLCode"/>
        <w:keepNext/>
        <w:rPr>
          <w:del w:id="2911" w:author="nick" w:date="2019-05-07T02:57:00Z"/>
          <w:color w:val="0070C0"/>
        </w:rPr>
      </w:pPr>
      <w:del w:id="2912" w:author="nick" w:date="2019-05-07T02:57:00Z">
        <w:r w:rsidDel="004C67D3">
          <w:rPr>
            <w:color w:val="0070C0"/>
          </w:rPr>
          <w:delText xml:space="preserve"> </w:delText>
        </w:r>
        <w:r w:rsidRPr="004F5A65" w:rsidDel="004C67D3">
          <w:rPr>
            <w:color w:val="0070C0"/>
          </w:rPr>
          <w:delText xml:space="preserve">       &lt;/bolt&gt;</w:delText>
        </w:r>
      </w:del>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2913" w:name="_Toc3557104"/>
      <w:bookmarkStart w:id="2914" w:name="_Toc8893777"/>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2913"/>
      <w:bookmarkEnd w:id="2914"/>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F5746ED" w:rsidR="00823AA6" w:rsidRDefault="00823AA6" w:rsidP="001D764B">
      <w:pPr>
        <w:pStyle w:val="XMLCode"/>
      </w:pPr>
      <w:r>
        <w:t>&lt;connection_0d label="</w:t>
      </w:r>
      <w:ins w:id="2915" w:author="nick" w:date="2019-05-13T18:44:00Z">
        <w:r w:rsidR="00CC7960">
          <w:t>BOLT_</w:t>
        </w:r>
      </w:ins>
      <w:r>
        <w:t>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2916" w:name="_Toc3557105"/>
      <w:bookmarkStart w:id="2917" w:name="_Toc8893778"/>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2916"/>
      <w:bookmarkEnd w:id="2917"/>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2918" w:name="_Toc428456274"/>
      <w:bookmarkStart w:id="2919" w:name="_Toc428537237"/>
      <w:bookmarkStart w:id="2920" w:name="_Toc428969556"/>
      <w:bookmarkStart w:id="2921" w:name="_Toc429052947"/>
      <w:bookmarkStart w:id="2922" w:name="_Toc428456275"/>
      <w:bookmarkStart w:id="2923" w:name="_Toc428537238"/>
      <w:bookmarkStart w:id="2924" w:name="_Toc428969557"/>
      <w:bookmarkStart w:id="2925" w:name="_Toc429052948"/>
      <w:bookmarkStart w:id="2926" w:name="_Toc413359597"/>
      <w:bookmarkStart w:id="2927" w:name="_Toc3556990"/>
      <w:bookmarkStart w:id="2928" w:name="_Toc8893663"/>
      <w:bookmarkEnd w:id="2918"/>
      <w:bookmarkEnd w:id="2919"/>
      <w:bookmarkEnd w:id="2920"/>
      <w:bookmarkEnd w:id="2921"/>
      <w:bookmarkEnd w:id="2922"/>
      <w:bookmarkEnd w:id="2923"/>
      <w:bookmarkEnd w:id="2924"/>
      <w:bookmarkEnd w:id="2925"/>
      <w:r w:rsidRPr="00226A3F">
        <w:lastRenderedPageBreak/>
        <w:t>Screw</w:t>
      </w:r>
      <w:bookmarkEnd w:id="2926"/>
      <w:bookmarkEnd w:id="2927"/>
      <w:bookmarkEnd w:id="2928"/>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2929" w:name="_Toc3566465"/>
      <w:bookmarkStart w:id="2930" w:name="_Toc8893889"/>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2929"/>
      <w:bookmarkEnd w:id="2930"/>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commentRangeStart w:id="2931"/>
            <w:r>
              <w:rPr>
                <w:sz w:val="20"/>
                <w:szCs w:val="20"/>
              </w:rPr>
              <w:t>1 - *</w:t>
            </w:r>
            <w:commentRangeEnd w:id="2931"/>
            <w:r>
              <w:rPr>
                <w:rStyle w:val="CommentReference"/>
                <w:lang w:eastAsia="x-none"/>
              </w:rPr>
              <w:commentReference w:id="2931"/>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2932" w:name="_Toc3566466"/>
      <w:bookmarkStart w:id="2933" w:name="_Toc8893890"/>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2932"/>
      <w:bookmarkEnd w:id="2933"/>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4EA4C87C" w:rsidR="002E60CB" w:rsidRPr="00226A3F" w:rsidRDefault="002E60CB" w:rsidP="002E60CB">
      <w:pPr>
        <w:pStyle w:val="XMLCode"/>
        <w:keepNext/>
      </w:pPr>
      <w:r w:rsidRPr="00226A3F">
        <w:t>&lt;connection_0d label="</w:t>
      </w:r>
      <w:r w:rsidR="00CC7960">
        <w:t>SCREW_</w:t>
      </w:r>
      <w:r w:rsidRPr="00226A3F">
        <w:t>100532"&gt;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22AC0F9F" w:rsidR="002E60CB" w:rsidRDefault="002E60CB" w:rsidP="0010460A">
      <w:pPr>
        <w:pStyle w:val="XMLCode"/>
        <w:keepNext/>
      </w:pPr>
      <w:r>
        <w:t>&lt;connection_0d label="</w:t>
      </w:r>
      <w:r w:rsidR="00CC7960">
        <w:t>SCREW_</w:t>
      </w:r>
      <w:r w:rsidR="00CC7960" w:rsidRPr="00226A3F">
        <w:t>100532</w:t>
      </w:r>
      <w:r>
        <w:t>"&gt;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3DE000AF" w:rsidR="002E60CB" w:rsidRDefault="002E60CB" w:rsidP="002E60CB">
      <w:pPr>
        <w:pStyle w:val="XMLCode"/>
        <w:keepNext/>
      </w:pPr>
      <w:r>
        <w:t>&lt;connection_0d label="</w:t>
      </w:r>
      <w:r w:rsidR="00615117">
        <w:t>SCREW_</w:t>
      </w:r>
      <w:r w:rsidR="00615117" w:rsidRPr="00226A3F">
        <w:t>100532</w:t>
      </w:r>
      <w:r>
        <w:t>"&gt;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2934" w:name="_Toc3556991"/>
      <w:bookmarkStart w:id="2935" w:name="_Toc8893664"/>
      <w:r>
        <w:t>7.5.7.1 Flow Drilled Screws</w:t>
      </w:r>
      <w:r w:rsidR="00EF4929">
        <w:t xml:space="preserve"> (FDS)</w:t>
      </w:r>
      <w:bookmarkEnd w:id="2934"/>
      <w:bookmarkEnd w:id="2935"/>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7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7777777" w:rsidR="005C50FA" w:rsidRPr="00EF4929" w:rsidRDefault="00893241" w:rsidP="005C50FA">
      <w:pPr>
        <w:pStyle w:val="NormalWeb"/>
        <w:spacing w:before="0" w:beforeAutospacing="0" w:after="0" w:afterAutospacing="0" w:line="315" w:lineRule="atLeast"/>
        <w:rPr>
          <w:rFonts w:asciiTheme="minorHAnsi" w:hAnsiTheme="minorHAnsi" w:cstheme="minorHAnsi"/>
          <w:sz w:val="22"/>
          <w:szCs w:val="22"/>
          <w:lang w:val="en-US"/>
        </w:rPr>
      </w:pPr>
      <w:hyperlink r:id="rId7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7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2936" w:name="_Toc3557106"/>
      <w:bookmarkStart w:id="2937" w:name="_Toc8893779"/>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2936"/>
      <w:bookmarkEnd w:id="2937"/>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75"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2938" w:name="_Toc3557107"/>
      <w:bookmarkStart w:id="2939" w:name="_Toc8893780"/>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2938"/>
      <w:bookmarkEnd w:id="2939"/>
    </w:p>
    <w:p w14:paraId="436498E1" w14:textId="77777777" w:rsidR="00EF4929" w:rsidRDefault="00EF4929" w:rsidP="00EF4929">
      <w:r>
        <w:t xml:space="preserve">The application of such a connector element can be seen in the following video: </w:t>
      </w:r>
      <w:hyperlink r:id="rId7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2940" w:name="_Toc3566467"/>
      <w:bookmarkStart w:id="2941" w:name="_Toc8893891"/>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2940"/>
      <w:bookmarkEnd w:id="2941"/>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2942" w:name="_Toc3557108"/>
      <w:bookmarkStart w:id="2943" w:name="_Toc8893781"/>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2942"/>
      <w:bookmarkEnd w:id="2943"/>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2944" w:name="_Toc3557109"/>
      <w:bookmarkStart w:id="2945" w:name="_Toc8893782"/>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2944"/>
      <w:bookmarkEnd w:id="2945"/>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5586FCB5" w:rsidR="00097A61" w:rsidRDefault="00097A61" w:rsidP="00097A61">
      <w:pPr>
        <w:pStyle w:val="XMLCode"/>
        <w:keepNext/>
      </w:pPr>
      <w:r>
        <w:t>&lt;connection_0d label="</w:t>
      </w:r>
      <w:r w:rsidR="00615117">
        <w:t>FDS_96930</w:t>
      </w:r>
      <w:r>
        <w:t>"&gt;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2946" w:name="_Toc413359598"/>
      <w:bookmarkStart w:id="2947" w:name="_Toc3556992"/>
      <w:bookmarkStart w:id="2948" w:name="_Toc8893665"/>
      <w:r w:rsidRPr="000F30B3">
        <w:t>Gum Drops</w:t>
      </w:r>
      <w:bookmarkEnd w:id="2946"/>
      <w:bookmarkEnd w:id="2947"/>
      <w:bookmarkEnd w:id="2948"/>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commentRangeStart w:id="2949"/>
            <w:r w:rsidRPr="00226A3F">
              <w:rPr>
                <w:sz w:val="20"/>
                <w:szCs w:val="20"/>
              </w:rPr>
              <w:t>1</w:t>
            </w:r>
            <w:commentRangeEnd w:id="2949"/>
            <w:r w:rsidR="009050D3">
              <w:rPr>
                <w:rStyle w:val="CommentReference"/>
                <w:lang w:eastAsia="x-none"/>
              </w:rPr>
              <w:commentReference w:id="2949"/>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2950" w:name="_Toc3566468"/>
      <w:bookmarkStart w:id="2951" w:name="_Toc8893892"/>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2950"/>
      <w:bookmarkEnd w:id="2951"/>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2952" w:name="_Toc3566469"/>
      <w:bookmarkStart w:id="2953" w:name="_Toc8893893"/>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2952"/>
      <w:bookmarkEnd w:id="2953"/>
    </w:p>
    <w:p w14:paraId="25E602F6" w14:textId="77777777" w:rsidR="002E60CB" w:rsidRPr="005D241A" w:rsidRDefault="006915F6" w:rsidP="00B90690">
      <w:pPr>
        <w:pStyle w:val="ListParagraph"/>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3699A25E" w:rsidR="002E60CB" w:rsidRDefault="002E60CB" w:rsidP="00EB74AE">
      <w:pPr>
        <w:pStyle w:val="XMLCode"/>
        <w:keepNext/>
        <w:keepLines/>
      </w:pPr>
      <w:r w:rsidRPr="00226A3F">
        <w:t>&lt;connection_0d label="</w:t>
      </w:r>
      <w:r w:rsidR="00FA50F5">
        <w:t>DROP</w:t>
      </w:r>
      <w:r w:rsidRPr="00226A3F">
        <w:t>_2123921"&gt;</w:t>
      </w:r>
    </w:p>
    <w:p w14:paraId="758C5E27" w14:textId="77777777"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2954" w:name="_Toc428456279"/>
      <w:bookmarkStart w:id="2955" w:name="_Toc3556993"/>
      <w:bookmarkStart w:id="2956" w:name="_Toc8893666"/>
      <w:bookmarkEnd w:id="2954"/>
      <w:r>
        <w:t>Clinches</w:t>
      </w:r>
      <w:bookmarkEnd w:id="2955"/>
      <w:bookmarkEnd w:id="2956"/>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3"/>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2957" w:name="_Toc3557110"/>
      <w:bookmarkStart w:id="2958" w:name="_Toc8893783"/>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2957"/>
      <w:bookmarkEnd w:id="2958"/>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2959" w:name="_Ref428794448"/>
      <w:bookmarkStart w:id="2960" w:name="_Ref428794398"/>
      <w:bookmarkStart w:id="2961" w:name="_Toc3557111"/>
      <w:bookmarkStart w:id="2962" w:name="_Toc8893784"/>
      <w:r>
        <w:t xml:space="preserve">Figure </w:t>
      </w:r>
      <w:r>
        <w:fldChar w:fldCharType="begin"/>
      </w:r>
      <w:r>
        <w:instrText xml:space="preserve"> SEQ Figure \* ARABIC </w:instrText>
      </w:r>
      <w:r>
        <w:fldChar w:fldCharType="separate"/>
      </w:r>
      <w:r w:rsidR="00745DB6">
        <w:rPr>
          <w:noProof/>
        </w:rPr>
        <w:t>31</w:t>
      </w:r>
      <w:r>
        <w:fldChar w:fldCharType="end"/>
      </w:r>
      <w:bookmarkEnd w:id="2959"/>
      <w:r>
        <w:t xml:space="preserve">: </w:t>
      </w:r>
      <w:r w:rsidRPr="00D67DC2">
        <w:t>Clinch Joint Dimensions</w:t>
      </w:r>
      <w:bookmarkEnd w:id="2960"/>
      <w:bookmarkEnd w:id="2961"/>
      <w:bookmarkEnd w:id="2962"/>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2963" w:name="_Ref428798660"/>
      <w:bookmarkStart w:id="2964" w:name="_Toc3557112"/>
      <w:bookmarkStart w:id="2965" w:name="_Toc8893785"/>
      <w:r>
        <w:t xml:space="preserve">Figure </w:t>
      </w:r>
      <w:r>
        <w:fldChar w:fldCharType="begin"/>
      </w:r>
      <w:r>
        <w:instrText xml:space="preserve"> SEQ Figure \* ARABIC </w:instrText>
      </w:r>
      <w:r>
        <w:fldChar w:fldCharType="separate"/>
      </w:r>
      <w:r w:rsidR="00745DB6">
        <w:rPr>
          <w:noProof/>
        </w:rPr>
        <w:t>32</w:t>
      </w:r>
      <w:r>
        <w:fldChar w:fldCharType="end"/>
      </w:r>
      <w:bookmarkEnd w:id="2963"/>
      <w:r>
        <w:t>: TOX (left) and BTM’s Tog-L-Loc system</w:t>
      </w:r>
      <w:r>
        <w:rPr>
          <w:rStyle w:val="FootnoteReference"/>
        </w:rPr>
        <w:footnoteReference w:id="14"/>
      </w:r>
      <w:bookmarkEnd w:id="2964"/>
      <w:bookmarkEnd w:id="2965"/>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commentRangeStart w:id="2966"/>
            <w:r w:rsidRPr="00226A3F">
              <w:rPr>
                <w:sz w:val="20"/>
                <w:szCs w:val="20"/>
              </w:rPr>
              <w:t>1</w:t>
            </w:r>
            <w:commentRangeEnd w:id="2966"/>
            <w:r w:rsidR="009050D3">
              <w:rPr>
                <w:rStyle w:val="CommentReference"/>
                <w:lang w:eastAsia="x-none"/>
              </w:rPr>
              <w:commentReference w:id="2966"/>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2967" w:name="_Toc3566470"/>
      <w:bookmarkStart w:id="2968" w:name="_Toc8893894"/>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2967"/>
      <w:bookmarkEnd w:id="2968"/>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2969" w:name="_Toc3566471"/>
      <w:bookmarkStart w:id="2970" w:name="_Toc8893895"/>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2969"/>
      <w:bookmarkEnd w:id="2970"/>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5"/>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893241" w:rsidP="00F52C26">
      <w:pPr>
        <w:pStyle w:val="ListParagraph"/>
        <w:autoSpaceDE w:val="0"/>
        <w:autoSpaceDN w:val="0"/>
        <w:adjustRightInd w:val="0"/>
        <w:ind w:left="1069"/>
        <w:jc w:val="both"/>
        <w:rPr>
          <w:rFonts w:cs="Calibri"/>
          <w:lang w:val="en-US" w:eastAsia="en-GB"/>
        </w:rPr>
      </w:pPr>
      <w:hyperlink r:id="rId8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“male” and “female” parts.</w:t>
      </w:r>
      <w:r w:rsidR="00276BF4">
        <w:rPr>
          <w:lang w:val="en-US"/>
        </w:rPr>
        <w:t xml:space="preserve"> It is defined as maximum measured force during the test process.</w:t>
      </w:r>
    </w:p>
    <w:p w14:paraId="08522AF4" w14:textId="322580FC"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commentRangeStart w:id="2971"/>
      <w:r w:rsidR="00A23FF7">
        <w:rPr>
          <w:rStyle w:val="elementdeftypeChar"/>
        </w:rPr>
        <w:t>_</w:t>
      </w:r>
      <w:r w:rsidR="00A913FE" w:rsidRPr="00891EFB">
        <w:rPr>
          <w:rStyle w:val="elementdeftypeChar"/>
        </w:rPr>
        <w:t>diameter</w:t>
      </w:r>
      <w:commentRangeEnd w:id="2971"/>
      <w:r>
        <w:rPr>
          <w:rStyle w:val="CommentReference"/>
          <w:rFonts w:eastAsia="Times New Roman"/>
          <w:lang w:val="en-US" w:eastAsia="x-none"/>
        </w:rPr>
        <w:commentReference w:id="2971"/>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2972" w:name="_Toc3566472"/>
      <w:bookmarkStart w:id="2973" w:name="_Toc8893896"/>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2972"/>
      <w:bookmarkEnd w:id="2973"/>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2974" w:name="_Toc3556994"/>
      <w:bookmarkStart w:id="2975" w:name="_Toc8893667"/>
      <w:r w:rsidRPr="00BF4695">
        <w:t>Heat Stakes / Thermal Stakes</w:t>
      </w:r>
      <w:bookmarkEnd w:id="2974"/>
      <w:bookmarkEnd w:id="2975"/>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8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893241" w:rsidP="00DE2B3A">
      <w:pPr>
        <w:autoSpaceDE w:val="0"/>
        <w:autoSpaceDN w:val="0"/>
        <w:adjustRightInd w:val="0"/>
        <w:spacing w:after="0"/>
        <w:jc w:val="center"/>
        <w:rPr>
          <w:rFonts w:cs="Calibri"/>
          <w:sz w:val="18"/>
          <w:szCs w:val="18"/>
          <w:lang w:eastAsia="en-GB"/>
        </w:rPr>
      </w:pPr>
      <w:hyperlink r:id="rId8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2976" w:name="_Toc3557113"/>
      <w:bookmarkStart w:id="2977" w:name="_Toc8893786"/>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2976"/>
      <w:bookmarkEnd w:id="2977"/>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commentRangeStart w:id="2978"/>
            <w:r w:rsidRPr="00226A3F">
              <w:rPr>
                <w:sz w:val="20"/>
                <w:szCs w:val="20"/>
              </w:rPr>
              <w:t>1</w:t>
            </w:r>
            <w:commentRangeEnd w:id="2978"/>
            <w:r w:rsidR="004133FC">
              <w:rPr>
                <w:rStyle w:val="CommentReference"/>
                <w:lang w:eastAsia="x-none"/>
              </w:rPr>
              <w:commentReference w:id="2978"/>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2979" w:name="_Toc3566473"/>
      <w:bookmarkStart w:id="2980" w:name="_Toc8893897"/>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2979"/>
      <w:bookmarkEnd w:id="2980"/>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2981" w:name="_Toc3566474"/>
      <w:bookmarkStart w:id="2982" w:name="_Toc8893898"/>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2981"/>
      <w:bookmarkEnd w:id="2982"/>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2983" w:name="_Toc3556995"/>
      <w:bookmarkStart w:id="2984" w:name="_Toc8893668"/>
      <w:r>
        <w:t>Clips/</w:t>
      </w:r>
      <w:r w:rsidR="00BF4695" w:rsidRPr="00BF4695">
        <w:t>Snap Joints</w:t>
      </w:r>
      <w:bookmarkEnd w:id="2983"/>
      <w:bookmarkEnd w:id="2984"/>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8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89"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2985" w:name="_Toc3557114"/>
      <w:bookmarkStart w:id="2986" w:name="_Toc8893787"/>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2985"/>
      <w:bookmarkEnd w:id="2986"/>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91"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2987" w:name="_Toc3557115"/>
      <w:bookmarkStart w:id="2988" w:name="_Toc8893788"/>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2987"/>
      <w:bookmarkEnd w:id="2988"/>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2989" w:name="_Toc3557116"/>
      <w:bookmarkStart w:id="2990" w:name="_Ref7727027"/>
      <w:bookmarkStart w:id="2991" w:name="_Toc8893789"/>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2989"/>
      <w:bookmarkEnd w:id="2990"/>
      <w:bookmarkEnd w:id="2991"/>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2992" w:name="_Toc3557117"/>
      <w:bookmarkStart w:id="2993" w:name="_Toc8893790"/>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2992"/>
      <w:bookmarkEnd w:id="2993"/>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commentRangeStart w:id="2994"/>
            <w:r w:rsidRPr="00226A3F">
              <w:rPr>
                <w:sz w:val="20"/>
                <w:szCs w:val="20"/>
              </w:rPr>
              <w:t>1</w:t>
            </w:r>
            <w:commentRangeEnd w:id="2994"/>
            <w:r w:rsidR="00852AAC">
              <w:rPr>
                <w:rStyle w:val="CommentReference"/>
                <w:lang w:eastAsia="x-none"/>
              </w:rPr>
              <w:commentReference w:id="2994"/>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2995" w:name="_Toc3566475"/>
      <w:bookmarkStart w:id="2996" w:name="_Toc8893899"/>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2995"/>
      <w:bookmarkEnd w:id="2996"/>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2997" w:name="_Toc3566476"/>
      <w:bookmarkStart w:id="2998" w:name="_Toc8893900"/>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2997"/>
      <w:bookmarkEnd w:id="2998"/>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Default value is 0.0, which means “no hole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Default value is 0.0, which means “no hole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2999" w:name="_Toc3566477"/>
      <w:bookmarkStart w:id="3000" w:name="_Toc8893901"/>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2999"/>
      <w:bookmarkEnd w:id="3000"/>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3001" w:name="_Toc3556996"/>
      <w:bookmarkStart w:id="3002" w:name="_Toc8893669"/>
      <w:r w:rsidRPr="00BF4695">
        <w:lastRenderedPageBreak/>
        <w:t>Nails</w:t>
      </w:r>
      <w:bookmarkEnd w:id="3001"/>
      <w:bookmarkEnd w:id="3002"/>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9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97"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3003" w:name="_Toc3557118"/>
      <w:bookmarkStart w:id="3004" w:name="_Toc8893791"/>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3003"/>
      <w:bookmarkEnd w:id="3004"/>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BEBA8EAE-BF5A-486C-A8C5-ECC9F3942E4B}">
                          <a14:imgProps xmlns:a14="http://schemas.microsoft.com/office/drawing/2010/main">
                            <a14:imgLayer r:embed="rId9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00" w:history="1">
        <w:r w:rsidRPr="00922643">
          <w:rPr>
            <w:rStyle w:val="Hyperlink"/>
            <w:b/>
            <w:sz w:val="16"/>
          </w:rPr>
          <w:t>http://www.boellhoff.de</w:t>
        </w:r>
      </w:hyperlink>
    </w:p>
    <w:p w14:paraId="5D84A65E" w14:textId="77777777" w:rsidR="002E2954" w:rsidRDefault="002E2954" w:rsidP="002E2954">
      <w:pPr>
        <w:pStyle w:val="Caption"/>
        <w:spacing w:before="120"/>
      </w:pPr>
      <w:bookmarkStart w:id="3005" w:name="_Toc3557119"/>
      <w:bookmarkStart w:id="3006" w:name="_Toc8893792"/>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3005"/>
      <w:bookmarkEnd w:id="3006"/>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commentRangeStart w:id="3007"/>
            <w:r w:rsidRPr="00226A3F">
              <w:rPr>
                <w:sz w:val="20"/>
                <w:szCs w:val="20"/>
              </w:rPr>
              <w:t>1</w:t>
            </w:r>
            <w:commentRangeEnd w:id="3007"/>
            <w:r w:rsidR="004133FC">
              <w:rPr>
                <w:rStyle w:val="CommentReference"/>
                <w:lang w:eastAsia="x-none"/>
              </w:rPr>
              <w:commentReference w:id="3007"/>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3008" w:name="_Toc3566478"/>
      <w:bookmarkStart w:id="3009" w:name="_Toc8893902"/>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3008"/>
      <w:bookmarkEnd w:id="3009"/>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3010" w:name="_Toc3566479"/>
      <w:bookmarkStart w:id="3011" w:name="_Toc8893903"/>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3010"/>
      <w:bookmarkEnd w:id="3011"/>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6"/>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0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0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0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0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0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0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0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3012" w:name="_Toc3566480"/>
      <w:bookmarkStart w:id="3013" w:name="_Toc8893904"/>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3012"/>
      <w:bookmarkEnd w:id="3013"/>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3014" w:name="_Toc428537246"/>
      <w:bookmarkStart w:id="3015" w:name="_Toc428969565"/>
      <w:bookmarkStart w:id="3016" w:name="_Toc429052956"/>
      <w:bookmarkStart w:id="3017" w:name="_Toc428537247"/>
      <w:bookmarkStart w:id="3018" w:name="_Toc428965632"/>
      <w:bookmarkStart w:id="3019" w:name="_Toc428969566"/>
      <w:bookmarkStart w:id="3020" w:name="_Toc429052957"/>
      <w:bookmarkStart w:id="3021" w:name="_Toc428456280"/>
      <w:bookmarkStart w:id="3022" w:name="_Toc428537248"/>
      <w:bookmarkStart w:id="3023" w:name="_Toc428969567"/>
      <w:bookmarkStart w:id="3024" w:name="_Toc429052958"/>
      <w:bookmarkStart w:id="3025" w:name="_Toc338938901"/>
      <w:bookmarkStart w:id="3026" w:name="_Toc338939097"/>
      <w:bookmarkStart w:id="3027" w:name="_Toc3556997"/>
      <w:bookmarkStart w:id="3028" w:name="_Toc8893670"/>
      <w:bookmarkEnd w:id="3014"/>
      <w:bookmarkEnd w:id="3015"/>
      <w:bookmarkEnd w:id="3016"/>
      <w:bookmarkEnd w:id="3017"/>
      <w:bookmarkEnd w:id="3018"/>
      <w:bookmarkEnd w:id="3019"/>
      <w:bookmarkEnd w:id="3020"/>
      <w:bookmarkEnd w:id="3021"/>
      <w:bookmarkEnd w:id="3022"/>
      <w:bookmarkEnd w:id="3023"/>
      <w:bookmarkEnd w:id="3024"/>
      <w:r w:rsidRPr="007055D9">
        <w:lastRenderedPageBreak/>
        <w:t>1D connections</w:t>
      </w:r>
      <w:bookmarkEnd w:id="3025"/>
      <w:bookmarkEnd w:id="3026"/>
      <w:bookmarkEnd w:id="3027"/>
      <w:bookmarkEnd w:id="3028"/>
    </w:p>
    <w:p w14:paraId="4A529AC5" w14:textId="77777777" w:rsidR="00911496" w:rsidRDefault="00246BE4" w:rsidP="00246BE4">
      <w:pPr>
        <w:pStyle w:val="Heading2"/>
      </w:pPr>
      <w:bookmarkStart w:id="3029" w:name="_Toc3556998"/>
      <w:bookmarkStart w:id="3030" w:name="_Toc8893671"/>
      <w:bookmarkStart w:id="3031" w:name="_Toc338938902"/>
      <w:bookmarkStart w:id="3032" w:name="_Toc338939098"/>
      <w:r w:rsidRPr="00246BE4">
        <w:t>Generic Definitions</w:t>
      </w:r>
      <w:bookmarkEnd w:id="3029"/>
      <w:bookmarkEnd w:id="3030"/>
    </w:p>
    <w:p w14:paraId="5E086748" w14:textId="77777777" w:rsidR="007D6B05" w:rsidRDefault="007D6B05" w:rsidP="007D6B05">
      <w:pPr>
        <w:pStyle w:val="Heading3"/>
      </w:pPr>
      <w:bookmarkStart w:id="3033" w:name="_Toc3556999"/>
      <w:bookmarkStart w:id="3034" w:name="_Toc8893672"/>
      <w:r>
        <w:t>Identification</w:t>
      </w:r>
      <w:bookmarkEnd w:id="3033"/>
      <w:bookmarkEnd w:id="3034"/>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3035" w:name="_Ref414571413"/>
      <w:bookmarkStart w:id="3036" w:name="_Ref429050458"/>
      <w:bookmarkStart w:id="3037" w:name="_Toc3557000"/>
      <w:bookmarkStart w:id="3038" w:name="_Toc8893673"/>
      <w:r w:rsidRPr="007055D9">
        <w:t>L</w:t>
      </w:r>
      <w:bookmarkEnd w:id="3035"/>
      <w:r w:rsidR="00246BE4">
        <w:t>ocation</w:t>
      </w:r>
      <w:bookmarkEnd w:id="3036"/>
      <w:bookmarkEnd w:id="3037"/>
      <w:bookmarkEnd w:id="3038"/>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pPr>
        <w:rPr>
          <w:ins w:id="3039" w:author="nick" w:date="2019-02-12T11:51:00Z"/>
        </w:rPr>
      </w:pPr>
      <w:ins w:id="3040" w:author="nick" w:date="2019-02-12T11:51:00Z">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ins>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ins w:id="3041" w:author="nick" w:date="2019-02-12T11:51:00Z"/>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ins w:id="3042" w:author="nick" w:date="2019-02-12T11:51:00Z"/>
                <w:b/>
                <w:i/>
              </w:rPr>
            </w:pPr>
            <w:ins w:id="3043" w:author="nick" w:date="2019-02-12T11:51:00Z">
              <w:r w:rsidRPr="007055D9">
                <w:rPr>
                  <w:b/>
                  <w:i/>
                </w:rPr>
                <w:t>Attributes</w:t>
              </w:r>
            </w:ins>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ins w:id="3044" w:author="nick" w:date="2019-02-12T11:51:00Z"/>
                <w:b/>
                <w:i/>
              </w:rPr>
            </w:pPr>
            <w:ins w:id="3045" w:author="nick" w:date="2019-02-12T11:51:00Z">
              <w:r w:rsidRPr="007055D9">
                <w:rPr>
                  <w:b/>
                  <w:i/>
                </w:rPr>
                <w:t>Type</w:t>
              </w:r>
            </w:ins>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ins w:id="3046" w:author="nick" w:date="2019-02-12T11:51:00Z"/>
                <w:b/>
                <w:i/>
              </w:rPr>
            </w:pPr>
            <w:ins w:id="3047" w:author="nick" w:date="2019-05-05T09:34:00Z">
              <w:r>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ins w:id="3048" w:author="nick" w:date="2019-02-12T11:51:00Z"/>
                <w:b/>
                <w:i/>
              </w:rPr>
            </w:pPr>
            <w:ins w:id="3049" w:author="nick" w:date="2019-02-12T11:51:00Z">
              <w:r w:rsidRPr="007055D9">
                <w:rPr>
                  <w:b/>
                  <w:i/>
                </w:rPr>
                <w:t>Constraint</w:t>
              </w:r>
            </w:ins>
          </w:p>
        </w:tc>
      </w:tr>
      <w:tr w:rsidR="00A66652" w:rsidRPr="007055D9" w14:paraId="76E0084B" w14:textId="77777777" w:rsidTr="00B85EEA">
        <w:trPr>
          <w:jc w:val="center"/>
          <w:ins w:id="3050" w:author="nick" w:date="2019-02-12T11:51:00Z"/>
        </w:trPr>
        <w:tc>
          <w:tcPr>
            <w:tcW w:w="1871" w:type="dxa"/>
            <w:shd w:val="clear" w:color="auto" w:fill="auto"/>
            <w:vAlign w:val="bottom"/>
          </w:tcPr>
          <w:p w14:paraId="28F4102B" w14:textId="539AA6E5" w:rsidR="00A66652" w:rsidRPr="00137032" w:rsidRDefault="00A66652" w:rsidP="00B85EEA">
            <w:pPr>
              <w:rPr>
                <w:ins w:id="3051" w:author="nick" w:date="2019-02-12T11:51:00Z"/>
                <w:sz w:val="20"/>
                <w:szCs w:val="20"/>
              </w:rPr>
            </w:pPr>
            <w:ins w:id="3052" w:author="nick" w:date="2019-02-12T11:51:00Z">
              <w:r>
                <w:rPr>
                  <w:sz w:val="20"/>
                  <w:szCs w:val="20"/>
                </w:rPr>
                <w:t>index</w:t>
              </w:r>
            </w:ins>
          </w:p>
        </w:tc>
        <w:tc>
          <w:tcPr>
            <w:tcW w:w="1800" w:type="dxa"/>
            <w:shd w:val="clear" w:color="auto" w:fill="auto"/>
            <w:vAlign w:val="bottom"/>
          </w:tcPr>
          <w:p w14:paraId="361D0AFA" w14:textId="28E8068B" w:rsidR="00B33619" w:rsidRPr="00137032" w:rsidRDefault="00B33619" w:rsidP="00B85EEA">
            <w:pPr>
              <w:rPr>
                <w:ins w:id="3053" w:author="nick" w:date="2019-02-12T11:51:00Z"/>
                <w:sz w:val="20"/>
                <w:szCs w:val="20"/>
              </w:rPr>
            </w:pPr>
            <w:ins w:id="3054" w:author="m.kalaitzaki" w:date="2019-03-21T12:14:00Z">
              <w:r>
                <w:rPr>
                  <w:sz w:val="20"/>
                  <w:szCs w:val="20"/>
                </w:rPr>
                <w:t>Integer</w:t>
              </w:r>
            </w:ins>
          </w:p>
        </w:tc>
        <w:tc>
          <w:tcPr>
            <w:tcW w:w="1620" w:type="dxa"/>
            <w:shd w:val="clear" w:color="auto" w:fill="auto"/>
            <w:vAlign w:val="bottom"/>
          </w:tcPr>
          <w:p w14:paraId="133AEBFE" w14:textId="71BCEBA1" w:rsidR="00A66652" w:rsidRPr="00137032" w:rsidRDefault="00A66652" w:rsidP="00A66652">
            <w:pPr>
              <w:rPr>
                <w:ins w:id="3055" w:author="nick" w:date="2019-02-12T11:51:00Z"/>
                <w:sz w:val="20"/>
                <w:szCs w:val="20"/>
              </w:rPr>
            </w:pPr>
            <w:ins w:id="3056" w:author="nick" w:date="2019-02-12T11:52:00Z">
              <w:r>
                <w:rPr>
                  <w:sz w:val="20"/>
                  <w:szCs w:val="20"/>
                </w:rPr>
                <w:t>O</w:t>
              </w:r>
            </w:ins>
            <w:ins w:id="3057" w:author="nick" w:date="2019-02-12T11:51:00Z">
              <w:r>
                <w:rPr>
                  <w:sz w:val="20"/>
                  <w:szCs w:val="20"/>
                </w:rPr>
                <w:t>ptional</w:t>
              </w:r>
            </w:ins>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ins w:id="3058" w:author="nick" w:date="2019-02-12T11:51:00Z"/>
                <w:sz w:val="20"/>
                <w:szCs w:val="20"/>
              </w:rPr>
            </w:pPr>
            <w:ins w:id="3059" w:author="nick" w:date="2019-02-12T11:52:00Z">
              <w:r>
                <w:rPr>
                  <w:sz w:val="20"/>
                  <w:szCs w:val="20"/>
                </w:rPr>
                <w:t xml:space="preserve">Required only if there are more than </w:t>
              </w:r>
            </w:ins>
            <w:ins w:id="3060" w:author="nick" w:date="2019-03-23T23:05:00Z">
              <w:r w:rsidR="00FC3371">
                <w:rPr>
                  <w:sz w:val="20"/>
                  <w:szCs w:val="20"/>
                </w:rPr>
                <w:t>one</w:t>
              </w:r>
            </w:ins>
            <w:ins w:id="3061" w:author="nick" w:date="2019-02-12T11:52:00Z">
              <w:r w:rsidRPr="00FC3371">
                <w:rPr>
                  <w:rStyle w:val="elementdeftypeChar"/>
                </w:rPr>
                <w:t xml:space="preserve"> loc_list</w:t>
              </w:r>
            </w:ins>
            <w:ins w:id="3062" w:author="nick" w:date="2019-03-23T23:05:00Z">
              <w:r w:rsidR="00FC3371">
                <w:rPr>
                  <w:rStyle w:val="elementdeftypeChar"/>
                </w:rPr>
                <w:t xml:space="preserve"> </w:t>
              </w:r>
            </w:ins>
            <w:ins w:id="3063" w:author="nick" w:date="2019-02-12T11:52:00Z">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ins>
          </w:p>
        </w:tc>
      </w:tr>
    </w:tbl>
    <w:p w14:paraId="0BAB1EDC" w14:textId="3FBB87F0" w:rsidR="00A66652" w:rsidRDefault="00A66652" w:rsidP="00A66652">
      <w:pPr>
        <w:pStyle w:val="Caption"/>
        <w:spacing w:before="120"/>
        <w:rPr>
          <w:ins w:id="3064" w:author="nick" w:date="2019-02-12T11:51:00Z"/>
        </w:rPr>
      </w:pPr>
      <w:bookmarkStart w:id="3065" w:name="_Toc3566481"/>
      <w:bookmarkStart w:id="3066" w:name="_Toc8893905"/>
      <w:ins w:id="3067" w:author="nick" w:date="2019-02-12T11:51:00Z">
        <w:r>
          <w:t xml:space="preserve">Table </w:t>
        </w:r>
        <w:r>
          <w:fldChar w:fldCharType="begin"/>
        </w:r>
        <w:r>
          <w:instrText xml:space="preserve"> SEQ Table \* ARABIC </w:instrText>
        </w:r>
        <w:r>
          <w:fldChar w:fldCharType="separate"/>
        </w:r>
      </w:ins>
      <w:r w:rsidR="00745DB6">
        <w:rPr>
          <w:noProof/>
        </w:rPr>
        <w:t>73</w:t>
      </w:r>
      <w:ins w:id="3068" w:author="nick" w:date="2019-02-12T11:51:00Z">
        <w:r>
          <w:fldChar w:fldCharType="end"/>
        </w:r>
        <w:r>
          <w:t xml:space="preserve">: Attributes of element </w:t>
        </w:r>
        <w:r w:rsidRPr="003E46C4">
          <w:rPr>
            <w:rStyle w:val="elementdeftypeChar"/>
            <w:b/>
          </w:rPr>
          <w:t>&lt;loc</w:t>
        </w:r>
      </w:ins>
      <w:ins w:id="3069" w:author="nick" w:date="2019-02-12T11:55:00Z">
        <w:r>
          <w:rPr>
            <w:rStyle w:val="elementdeftypeChar"/>
            <w:b/>
          </w:rPr>
          <w:t>_list</w:t>
        </w:r>
      </w:ins>
      <w:ins w:id="3070" w:author="nick" w:date="2019-02-12T11:51:00Z">
        <w:r w:rsidRPr="003E46C4">
          <w:rPr>
            <w:rStyle w:val="elementdeftypeChar"/>
            <w:b/>
          </w:rPr>
          <w:t>/&gt;</w:t>
        </w:r>
        <w:bookmarkEnd w:id="3065"/>
        <w:bookmarkEnd w:id="3066"/>
      </w:ins>
    </w:p>
    <w:p w14:paraId="2B49AFAF" w14:textId="537F50D3" w:rsidR="007D6B05" w:rsidDel="00FC3371" w:rsidRDefault="007D6B05" w:rsidP="007D6B05">
      <w:pPr>
        <w:jc w:val="both"/>
        <w:rPr>
          <w:del w:id="3071" w:author="nick" w:date="2019-02-12T11:51:00Z"/>
        </w:rPr>
      </w:pPr>
      <w:commentRangeStart w:id="3072"/>
      <w:del w:id="3073" w:author="nick" w:date="2019-02-12T11:51:00Z">
        <w:r w:rsidRPr="007055D9" w:rsidDel="00A66652">
          <w:delText xml:space="preserve">No additional attributes are associated to the element </w:delText>
        </w:r>
        <w:r w:rsidDel="00A66652">
          <w:rPr>
            <w:rStyle w:val="XMLElement"/>
          </w:rPr>
          <w:delText>&lt;l</w:delText>
        </w:r>
        <w:r w:rsidRPr="007055D9" w:rsidDel="00A66652">
          <w:rPr>
            <w:rStyle w:val="XMLElement"/>
          </w:rPr>
          <w:delText>oc_list</w:delText>
        </w:r>
        <w:r w:rsidDel="00A66652">
          <w:rPr>
            <w:rStyle w:val="XMLElement"/>
          </w:rPr>
          <w:delText>&gt;</w:delText>
        </w:r>
        <w:r w:rsidRPr="007055D9" w:rsidDel="00A66652">
          <w:delText>.</w:delText>
        </w:r>
        <w:commentRangeEnd w:id="3072"/>
        <w:r w:rsidR="00E16DE9" w:rsidDel="00A66652">
          <w:rPr>
            <w:rStyle w:val="CommentReference"/>
            <w:lang w:eastAsia="x-none"/>
          </w:rPr>
          <w:commentReference w:id="3072"/>
        </w:r>
      </w:del>
    </w:p>
    <w:p w14:paraId="5242F264" w14:textId="4E953BD7" w:rsidR="00FC3371" w:rsidRDefault="005C5466" w:rsidP="007D6B05">
      <w:pPr>
        <w:jc w:val="both"/>
        <w:rPr>
          <w:ins w:id="3074" w:author="nick" w:date="2019-03-23T23:03:00Z"/>
        </w:rPr>
      </w:pPr>
      <w:commentRangeStart w:id="3075"/>
      <w:ins w:id="3076" w:author="nick" w:date="2019-03-23T23:23:00Z">
        <w:r>
          <w:t>A s</w:t>
        </w:r>
      </w:ins>
      <w:ins w:id="3077" w:author="nick" w:date="2019-03-23T23:05:00Z">
        <w:r w:rsidR="00FC3371">
          <w:t>tepped</w:t>
        </w:r>
      </w:ins>
      <w:ins w:id="3078" w:author="nick" w:date="2019-03-23T23:06:00Z">
        <w:r w:rsidR="00FC3371">
          <w:t xml:space="preserve"> connection</w:t>
        </w:r>
      </w:ins>
      <w:ins w:id="3079" w:author="nick" w:date="2019-03-23T23:22:00Z">
        <w:r>
          <w:t xml:space="preserve"> line</w:t>
        </w:r>
      </w:ins>
      <w:ins w:id="3080" w:author="nick" w:date="2019-03-23T23:06:00Z">
        <w:r w:rsidR="00FC3371">
          <w:t xml:space="preserve">, or a connection </w:t>
        </w:r>
      </w:ins>
      <w:ins w:id="3081" w:author="nick" w:date="2019-03-23T23:07:00Z">
        <w:r w:rsidR="00FC3371">
          <w:t xml:space="preserve">line </w:t>
        </w:r>
      </w:ins>
      <w:ins w:id="3082" w:author="nick" w:date="2019-03-23T23:06:00Z">
        <w:r w:rsidR="00FC3371">
          <w:t>with sharp corners</w:t>
        </w:r>
      </w:ins>
      <w:ins w:id="3083" w:author="nick" w:date="2019-03-23T23:15:00Z">
        <w:r>
          <w:rPr>
            <w:rStyle w:val="FootnoteReference"/>
          </w:rPr>
          <w:footnoteReference w:id="17"/>
        </w:r>
      </w:ins>
      <w:ins w:id="3094" w:author="nick" w:date="2019-03-23T23:06:00Z">
        <w:r w:rsidR="00FC3371">
          <w:t xml:space="preserve">, </w:t>
        </w:r>
      </w:ins>
      <w:ins w:id="3095" w:author="nick" w:date="2019-03-23T23:23:00Z">
        <w:r w:rsidR="00FC5176">
          <w:t xml:space="preserve">can be </w:t>
        </w:r>
      </w:ins>
      <w:ins w:id="3096" w:author="nick" w:date="2019-03-23T23:27:00Z">
        <w:r w:rsidR="00CB4543">
          <w:t>expressed</w:t>
        </w:r>
      </w:ins>
      <w:ins w:id="3097" w:author="nick" w:date="2019-03-23T23:23:00Z">
        <w:r w:rsidR="00FC5176">
          <w:t xml:space="preserve"> by</w:t>
        </w:r>
      </w:ins>
      <w:ins w:id="3098" w:author="nick" w:date="2019-03-23T23:06:00Z">
        <w:r w:rsidR="00FC3371">
          <w:t xml:space="preserve"> a </w:t>
        </w:r>
      </w:ins>
      <w:ins w:id="3099" w:author="nick" w:date="2019-03-23T23:07:00Z">
        <w:r w:rsidR="00FC3371">
          <w:t xml:space="preserve">series of </w:t>
        </w:r>
      </w:ins>
      <w:ins w:id="3100" w:author="nick" w:date="2019-03-23T23:11:00Z">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ins>
      <w:ins w:id="3101" w:author="nick" w:date="2019-03-23T23:10:00Z">
        <w:r w:rsidR="00FC3371">
          <w:t>elements</w:t>
        </w:r>
      </w:ins>
      <w:ins w:id="3102" w:author="nick" w:date="2019-03-23T23:08:00Z">
        <w:r w:rsidR="00FC3371">
          <w:t xml:space="preserve">. In this case, the </w:t>
        </w:r>
      </w:ins>
      <w:ins w:id="3103" w:author="nick" w:date="2019-03-23T23:23:00Z">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ins>
      <w:ins w:id="3104" w:author="nick" w:date="2019-03-23T23:09:00Z">
        <w:r w:rsidR="00FC5176">
          <w:t xml:space="preserve">order </w:t>
        </w:r>
        <w:r w:rsidR="00FC3371">
          <w:t xml:space="preserve">is </w:t>
        </w:r>
      </w:ins>
      <w:ins w:id="3105" w:author="nick" w:date="2019-03-23T23:28:00Z">
        <w:r w:rsidR="00CB4543">
          <w:t>indicated</w:t>
        </w:r>
      </w:ins>
      <w:ins w:id="3106" w:author="nick" w:date="2019-03-23T23:09:00Z">
        <w:r w:rsidR="00FC3371">
          <w:t xml:space="preserve"> by the </w:t>
        </w:r>
        <w:r w:rsidR="00FC3371" w:rsidRPr="00FC3371">
          <w:rPr>
            <w:rStyle w:val="elementdeftypeChar"/>
          </w:rPr>
          <w:t>index</w:t>
        </w:r>
        <w:r w:rsidR="00FC3371">
          <w:t xml:space="preserve"> </w:t>
        </w:r>
      </w:ins>
      <w:ins w:id="3107" w:author="nick" w:date="2019-03-23T23:08:00Z">
        <w:r w:rsidR="00FC3371">
          <w:t>attribute</w:t>
        </w:r>
      </w:ins>
      <w:ins w:id="3108" w:author="nick" w:date="2019-03-23T23:10:00Z">
        <w:r w:rsidR="00FC3371">
          <w:t>.</w:t>
        </w:r>
      </w:ins>
      <w:commentRangeEnd w:id="3075"/>
      <w:ins w:id="3109" w:author="nick" w:date="2019-03-23T23:28:00Z">
        <w:r w:rsidR="00CB4543">
          <w:rPr>
            <w:rStyle w:val="CommentReference"/>
            <w:lang w:eastAsia="x-none"/>
          </w:rPr>
          <w:commentReference w:id="3075"/>
        </w:r>
      </w:ins>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3110" w:name="_Toc3566482"/>
      <w:bookmarkStart w:id="3111" w:name="_Toc8893906"/>
      <w:r>
        <w:lastRenderedPageBreak/>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3110"/>
      <w:bookmarkEnd w:id="3111"/>
    </w:p>
    <w:p w14:paraId="64B5C5E3" w14:textId="77777777" w:rsidR="007D6B05" w:rsidRPr="007055D9" w:rsidRDefault="007D6B05" w:rsidP="007D6B05">
      <w:pPr>
        <w:pStyle w:val="Heading5"/>
        <w:keepNext/>
      </w:pPr>
      <w:r w:rsidRPr="007055D9">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3112" w:name="_Toc3566483"/>
      <w:bookmarkStart w:id="3113" w:name="_Toc8893907"/>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3112"/>
      <w:bookmarkEnd w:id="3113"/>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max(v)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&lt;loc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&lt;loc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 second section --&gt;</w:t>
      </w:r>
    </w:p>
    <w:p w14:paraId="2744CDF8" w14:textId="77777777" w:rsidR="00486010" w:rsidRPr="00486010" w:rsidRDefault="00486010" w:rsidP="00486010">
      <w:pPr>
        <w:pStyle w:val="XMLCode"/>
        <w:rPr>
          <w:color w:val="FF0000"/>
        </w:rPr>
      </w:pPr>
      <w:r w:rsidRPr="00486010">
        <w:rPr>
          <w:color w:val="0070C0"/>
        </w:rPr>
        <w:tab/>
        <w:t>&lt;loc v="1"</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 xml:space="preserve">&lt;loc v="2.1"&gt;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3114" w:name="_Toc3557001"/>
      <w:bookmarkStart w:id="3115" w:name="_Toc8893674"/>
      <w:r>
        <w:t>Type Specification</w:t>
      </w:r>
      <w:bookmarkEnd w:id="3114"/>
      <w:bookmarkEnd w:id="3115"/>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Caption"/>
        <w:spacing w:before="120"/>
        <w:rPr>
          <w:lang w:eastAsia="x-none"/>
        </w:rPr>
      </w:pPr>
      <w:bookmarkStart w:id="3116" w:name="_Toc3566484"/>
      <w:bookmarkStart w:id="3117" w:name="_Toc8893908"/>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3116"/>
      <w:bookmarkEnd w:id="3117"/>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3118" w:name="_Toc3557002"/>
      <w:bookmarkStart w:id="3119" w:name="_Toc8893675"/>
      <w:r w:rsidRPr="007055D9">
        <w:t>Seam Weld</w:t>
      </w:r>
      <w:bookmarkEnd w:id="2173"/>
      <w:r w:rsidR="007F0EFE" w:rsidRPr="007055D9">
        <w:t>s</w:t>
      </w:r>
      <w:bookmarkEnd w:id="3031"/>
      <w:bookmarkEnd w:id="3032"/>
      <w:bookmarkEnd w:id="3118"/>
      <w:bookmarkEnd w:id="3119"/>
    </w:p>
    <w:p w14:paraId="57ED57DC" w14:textId="77777777" w:rsidR="00255787" w:rsidRPr="007055D9" w:rsidRDefault="00C6435A" w:rsidP="004067DB">
      <w:pPr>
        <w:pStyle w:val="Heading3"/>
      </w:pPr>
      <w:bookmarkStart w:id="3120" w:name="_Toc338938903"/>
      <w:bookmarkStart w:id="3121" w:name="_Toc338939099"/>
      <w:bookmarkStart w:id="3122" w:name="_Toc3557003"/>
      <w:bookmarkStart w:id="3123" w:name="_Toc8893676"/>
      <w:r w:rsidRPr="007055D9">
        <w:t>Description and M</w:t>
      </w:r>
      <w:r w:rsidR="007F0EFE" w:rsidRPr="007055D9">
        <w:t>odeling Parameters</w:t>
      </w:r>
      <w:bookmarkEnd w:id="2174"/>
      <w:bookmarkEnd w:id="3120"/>
      <w:bookmarkEnd w:id="3121"/>
      <w:bookmarkEnd w:id="3122"/>
      <w:bookmarkEnd w:id="3123"/>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3124" w:name="_Ref428965482"/>
      <w:bookmarkStart w:id="3125" w:name="_Toc3557120"/>
      <w:bookmarkStart w:id="3126" w:name="_Toc8893793"/>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3127" w:name="_Ref428965475"/>
      <w:bookmarkEnd w:id="3124"/>
      <w:r w:rsidRPr="007055D9">
        <w:t>: Weld Line Changing</w:t>
      </w:r>
      <w:r w:rsidRPr="007055D9">
        <w:rPr>
          <w:noProof/>
        </w:rPr>
        <w:t xml:space="preserve"> from Y-Joint to Overlap-Joint</w:t>
      </w:r>
      <w:bookmarkEnd w:id="3125"/>
      <w:bookmarkEnd w:id="3126"/>
      <w:bookmarkEnd w:id="3127"/>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3128" w:name="_Toc3557121"/>
      <w:bookmarkStart w:id="3129" w:name="_Toc8893794"/>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3128"/>
      <w:bookmarkEnd w:id="3129"/>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3130" w:name="_Toc288196463"/>
      <w:bookmarkStart w:id="3131" w:name="_Toc288200761"/>
      <w:bookmarkStart w:id="3132" w:name="_Toc338938907"/>
      <w:bookmarkStart w:id="3133" w:name="_Toc338939104"/>
      <w:bookmarkStart w:id="3134" w:name="_Toc3557004"/>
      <w:bookmarkStart w:id="3135" w:name="_Toc8893677"/>
      <w:bookmarkStart w:id="3136" w:name="_Toc288196487"/>
      <w:bookmarkStart w:id="3137" w:name="_Toc288200789"/>
      <w:bookmarkStart w:id="3138" w:name="_Toc338938910"/>
      <w:bookmarkStart w:id="3139" w:name="_Toc338939129"/>
      <w:r w:rsidRPr="007055D9">
        <w:t>Seam Weld</w:t>
      </w:r>
      <w:r w:rsidR="0006113C" w:rsidRPr="007055D9">
        <w:t xml:space="preserve"> Definition</w:t>
      </w:r>
      <w:bookmarkEnd w:id="3130"/>
      <w:bookmarkEnd w:id="3131"/>
      <w:bookmarkEnd w:id="3132"/>
      <w:bookmarkEnd w:id="3133"/>
      <w:r w:rsidR="0006113C" w:rsidRPr="007055D9">
        <w:t xml:space="preserve"> Overview</w:t>
      </w:r>
      <w:bookmarkEnd w:id="3134"/>
      <w:bookmarkEnd w:id="3135"/>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3140" w:name="_Toc3557122"/>
      <w:bookmarkStart w:id="3141" w:name="_Toc8893795"/>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3140"/>
      <w:bookmarkEnd w:id="3141"/>
    </w:p>
    <w:p w14:paraId="7F783786" w14:textId="77777777" w:rsidR="0006113C" w:rsidRPr="007055D9" w:rsidRDefault="0006113C" w:rsidP="0006113C">
      <w:pPr>
        <w:pStyle w:val="Heading3"/>
      </w:pPr>
      <w:bookmarkStart w:id="3142" w:name="_Toc3557005"/>
      <w:bookmarkStart w:id="3143" w:name="_Toc8893678"/>
      <w:r w:rsidRPr="007055D9">
        <w:lastRenderedPageBreak/>
        <w:t>Specific XML Realization</w:t>
      </w:r>
      <w:bookmarkEnd w:id="3142"/>
      <w:bookmarkEnd w:id="3143"/>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3144" w:name="XMLStructureSeamWelds"/>
      <w:bookmarkEnd w:id="3144"/>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3145" w:name="_Toc3557123"/>
      <w:bookmarkStart w:id="3146" w:name="_Toc8893796"/>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3145"/>
      <w:bookmarkEnd w:id="3146"/>
    </w:p>
    <w:p w14:paraId="7AB87473" w14:textId="77777777" w:rsidR="00843EED" w:rsidRPr="007055D9" w:rsidRDefault="00843EED" w:rsidP="00843EED">
      <w:pPr>
        <w:pStyle w:val="Heading3"/>
        <w:tabs>
          <w:tab w:val="clear" w:pos="720"/>
        </w:tabs>
      </w:pPr>
      <w:bookmarkStart w:id="3147" w:name="_Toc3557006"/>
      <w:bookmarkStart w:id="3148" w:name="_Toc8893679"/>
      <w:r w:rsidRPr="007055D9">
        <w:t>Generic Seam Weld Definition</w:t>
      </w:r>
      <w:bookmarkEnd w:id="3136"/>
      <w:bookmarkEnd w:id="3137"/>
      <w:bookmarkEnd w:id="3138"/>
      <w:bookmarkEnd w:id="3139"/>
      <w:bookmarkEnd w:id="3147"/>
      <w:bookmarkEnd w:id="3148"/>
    </w:p>
    <w:p w14:paraId="1158557E" w14:textId="77777777" w:rsidR="008C58F6" w:rsidRPr="007055D9" w:rsidRDefault="008C58F6" w:rsidP="008C58F6">
      <w:pPr>
        <w:pStyle w:val="Heading4"/>
      </w:pPr>
      <w:bookmarkStart w:id="3149" w:name="_Toc3557007"/>
      <w:bookmarkStart w:id="3150" w:name="_Toc8893680"/>
      <w:r w:rsidRPr="007055D9">
        <w:t>Identification</w:t>
      </w:r>
      <w:bookmarkEnd w:id="3149"/>
      <w:bookmarkEnd w:id="3150"/>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3151" w:name="_Toc3566485"/>
      <w:bookmarkStart w:id="3152" w:name="_Toc8893909"/>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3151"/>
      <w:bookmarkEnd w:id="3152"/>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1A067F3C"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885E47">
        <w:rPr>
          <w:b/>
          <w:color w:val="0070C0"/>
          <w:lang w:val="es-ES"/>
        </w:rPr>
        <w:t>SEAM</w:t>
      </w:r>
      <w:r w:rsidR="00FA50F5">
        <w:rPr>
          <w:b/>
          <w:color w:val="0070C0"/>
          <w:lang w:val="es-ES"/>
        </w:rPr>
        <w:t>_1780</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3153" w:name="_Ref414571756"/>
      <w:bookmarkStart w:id="3154" w:name="_Toc3557008"/>
      <w:bookmarkStart w:id="3155" w:name="_Toc8893681"/>
      <w:r w:rsidRPr="007055D9">
        <w:lastRenderedPageBreak/>
        <w:t>Type</w:t>
      </w:r>
      <w:r w:rsidR="008C58F6" w:rsidRPr="007055D9">
        <w:t xml:space="preserve"> Specification</w:t>
      </w:r>
      <w:bookmarkEnd w:id="3153"/>
      <w:bookmarkEnd w:id="3154"/>
      <w:bookmarkEnd w:id="3155"/>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3156" w:name="_Toc3566486"/>
      <w:bookmarkStart w:id="3157" w:name="_Toc8893910"/>
      <w:bookmarkStart w:id="3158" w:name="_Toc338939134"/>
      <w:bookmarkStart w:id="3159" w:name="_Toc288196488"/>
      <w:bookmarkStart w:id="3160" w:name="_Toc288200790"/>
      <w:bookmarkStart w:id="3161" w:name="_Toc338939130"/>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3156"/>
      <w:bookmarkEnd w:id="3157"/>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3158"/>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3162" w:name="_Toc288196490"/>
      <w:bookmarkStart w:id="3163" w:name="_Toc288200792"/>
      <w:bookmarkStart w:id="3164" w:name="_Toc338939132"/>
      <w:bookmarkStart w:id="3165" w:name="_Toc288196468"/>
      <w:bookmarkStart w:id="3166" w:name="_Toc288200771"/>
      <w:bookmarkStart w:id="3167" w:name="_Toc338938904"/>
      <w:bookmarkStart w:id="3168" w:name="_Toc338939100"/>
      <w:bookmarkEnd w:id="3159"/>
      <w:bookmarkEnd w:id="3160"/>
      <w:bookmarkEnd w:id="3161"/>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3169" w:name="_Toc3566487"/>
      <w:bookmarkStart w:id="3170" w:name="_Toc8893911"/>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3169"/>
      <w:bookmarkEnd w:id="3170"/>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3171" w:name="_Toc3566488"/>
      <w:bookmarkStart w:id="3172" w:name="_Toc8893912"/>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3171"/>
      <w:bookmarkEnd w:id="3172"/>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3173" w:name="_Toc288196493"/>
      <w:bookmarkStart w:id="3174"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3175" w:name="GenericSeamWeldWeldPosition"/>
      <w:bookmarkStart w:id="3176" w:name="GenericSeamWelParameters"/>
      <w:bookmarkStart w:id="3177" w:name="GenericSeamWeldSubType"/>
      <w:bookmarkStart w:id="3178" w:name="GenericSeamWeldWeldingPosition"/>
      <w:bookmarkStart w:id="3179" w:name="_Toc3557009"/>
      <w:bookmarkStart w:id="3180" w:name="_Toc8893682"/>
      <w:bookmarkStart w:id="3181" w:name="_Toc338938905"/>
      <w:bookmarkStart w:id="3182" w:name="_Toc338939101"/>
      <w:bookmarkStart w:id="3183" w:name="_Toc338939136"/>
      <w:bookmarkEnd w:id="3162"/>
      <w:bookmarkEnd w:id="3163"/>
      <w:bookmarkEnd w:id="3164"/>
      <w:bookmarkEnd w:id="3165"/>
      <w:bookmarkEnd w:id="3166"/>
      <w:bookmarkEnd w:id="3167"/>
      <w:bookmarkEnd w:id="3168"/>
      <w:bookmarkEnd w:id="3173"/>
      <w:bookmarkEnd w:id="3174"/>
      <w:bookmarkEnd w:id="3175"/>
      <w:bookmarkEnd w:id="3176"/>
      <w:bookmarkEnd w:id="3177"/>
      <w:bookmarkEnd w:id="3178"/>
      <w:r>
        <w:t>W</w:t>
      </w:r>
      <w:r w:rsidR="00433A07">
        <w:t>eld Position and Sheet Metal Parameters</w:t>
      </w:r>
      <w:bookmarkEnd w:id="3179"/>
      <w:bookmarkEnd w:id="3180"/>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3184" w:name="_Ref397587838"/>
      <w:bookmarkStart w:id="3185" w:name="_Toc3557124"/>
      <w:bookmarkStart w:id="3186" w:name="_Toc8893797"/>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3184"/>
      <w:r w:rsidRPr="007055D9">
        <w:t xml:space="preserve">: Sheet Parameters vs. </w:t>
      </w:r>
      <w:r w:rsidRPr="007055D9">
        <w:rPr>
          <w:noProof/>
        </w:rPr>
        <w:t xml:space="preserve"> Weld Position Parameters</w:t>
      </w:r>
      <w:bookmarkEnd w:id="3185"/>
      <w:bookmarkEnd w:id="3186"/>
    </w:p>
    <w:p w14:paraId="7C8D9624" w14:textId="77777777" w:rsidR="000E5FC5" w:rsidRDefault="000E5FC5" w:rsidP="00433A07">
      <w:pPr>
        <w:pStyle w:val="Heading4"/>
        <w:numPr>
          <w:ilvl w:val="4"/>
          <w:numId w:val="1"/>
        </w:numPr>
        <w:ind w:left="1009" w:hanging="1009"/>
      </w:pPr>
      <w:bookmarkStart w:id="3187" w:name="_Toc3557010"/>
      <w:bookmarkStart w:id="3188" w:name="_Toc8893683"/>
      <w:bookmarkStart w:id="3189" w:name="_Ref397525982"/>
      <w:r w:rsidRPr="007055D9">
        <w:t>Parameters Assigned to a Specific Sheet of the Flange</w:t>
      </w:r>
      <w:bookmarkEnd w:id="3187"/>
      <w:bookmarkEnd w:id="3188"/>
      <w:r w:rsidRPr="007055D9">
        <w:t xml:space="preserve"> </w:t>
      </w:r>
      <w:bookmarkEnd w:id="3189"/>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3190" w:name="_Toc3566489"/>
      <w:bookmarkStart w:id="3191" w:name="_Toc8893913"/>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3190"/>
      <w:bookmarkEnd w:id="3191"/>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3192" w:name="_Welding_Position"/>
      <w:bookmarkStart w:id="3193" w:name="_Ref397524978"/>
      <w:bookmarkStart w:id="3194" w:name="_Toc3557011"/>
      <w:bookmarkStart w:id="3195" w:name="_Toc8893684"/>
      <w:bookmarkEnd w:id="3192"/>
      <w:r w:rsidRPr="007055D9">
        <w:t>Welding Position</w:t>
      </w:r>
      <w:bookmarkEnd w:id="3181"/>
      <w:bookmarkEnd w:id="3182"/>
      <w:bookmarkEnd w:id="3193"/>
      <w:bookmarkEnd w:id="3194"/>
      <w:bookmarkEnd w:id="3195"/>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3196"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3197" w:name="_Ref397529286"/>
      <w:bookmarkStart w:id="3198" w:name="_Toc3557125"/>
      <w:bookmarkStart w:id="3199" w:name="_Toc8893798"/>
      <w:r w:rsidRPr="007055D9">
        <w:t xml:space="preserve">Figure </w:t>
      </w:r>
      <w:bookmarkStart w:id="3200"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3197"/>
      <w:bookmarkEnd w:id="3200"/>
      <w:r w:rsidRPr="007055D9">
        <w:t>: Welding Position of a Y-Joint</w:t>
      </w:r>
      <w:bookmarkEnd w:id="3198"/>
      <w:bookmarkEnd w:id="3199"/>
    </w:p>
    <w:p w14:paraId="7D4C2DF5" w14:textId="77777777" w:rsidR="00B540EB" w:rsidRPr="007055D9" w:rsidRDefault="00B540EB" w:rsidP="00B540EB">
      <w:pPr>
        <w:pStyle w:val="Heading5"/>
      </w:pPr>
      <w:r w:rsidRPr="007055D9">
        <w:t>Primary and Secondary Sides</w:t>
      </w:r>
      <w:bookmarkEnd w:id="3196"/>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3201" w:name="_Toc288196495"/>
      <w:bookmarkStart w:id="3202" w:name="_Toc288200797"/>
      <w:bookmarkStart w:id="3203" w:name="_Toc338939138"/>
      <w:bookmarkEnd w:id="3183"/>
      <w:r w:rsidRPr="007055D9">
        <w:t>Element “weld_position”</w:t>
      </w:r>
      <w:bookmarkEnd w:id="3201"/>
      <w:bookmarkEnd w:id="3202"/>
      <w:bookmarkEnd w:id="3203"/>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commentRangeStart w:id="3204"/>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commentRangeEnd w:id="3204"/>
            <w:r>
              <w:rPr>
                <w:rStyle w:val="CommentReference"/>
                <w:lang w:eastAsia="x-none"/>
              </w:rPr>
              <w:commentReference w:id="3204"/>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3205" w:name="_Toc3566490"/>
      <w:bookmarkStart w:id="3206" w:name="_Toc8893914"/>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3205"/>
      <w:bookmarkEnd w:id="3206"/>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section="</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thickness="0.5"</w:t>
      </w:r>
    </w:p>
    <w:p w14:paraId="3744F840" w14:textId="77777777" w:rsidR="00B05B76" w:rsidRPr="00B05B76" w:rsidRDefault="00B05B76" w:rsidP="00B05B76">
      <w:pPr>
        <w:pStyle w:val="XMLCode"/>
        <w:rPr>
          <w:b/>
          <w:color w:val="0070C0"/>
        </w:rPr>
      </w:pPr>
      <w:r w:rsidRPr="00B05B76">
        <w:rPr>
          <w:b/>
          <w:color w:val="0070C0"/>
        </w:rPr>
        <w:t xml:space="preserve">                           angle="45"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shape="straight"</w:t>
      </w:r>
    </w:p>
    <w:p w14:paraId="6306F44E" w14:textId="77777777" w:rsidR="00B05B76" w:rsidRPr="00B05B76" w:rsidRDefault="00B05B76" w:rsidP="00B05B76">
      <w:pPr>
        <w:pStyle w:val="XMLCode"/>
        <w:rPr>
          <w:b/>
          <w:color w:val="0070C0"/>
        </w:rPr>
      </w:pPr>
      <w:r w:rsidRPr="00B05B76">
        <w:rPr>
          <w:b/>
          <w:color w:val="0070C0"/>
        </w:rPr>
        <w:t xml:space="preserve">                           penetration="0.6"/&gt;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3207" w:name="_Toc338939139"/>
      <w:r w:rsidRPr="007055D9">
        <w:t>Attributes “u”, “x”, “y”, “z”</w:t>
      </w:r>
      <w:bookmarkEnd w:id="3207"/>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3208" w:name="_Ref397529572"/>
      <w:bookmarkStart w:id="3209" w:name="Figure11"/>
      <w:bookmarkStart w:id="3210" w:name="_Toc3557126"/>
      <w:bookmarkStart w:id="3211" w:name="_Toc8893799"/>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3208"/>
      <w:bookmarkEnd w:id="3209"/>
      <w:r w:rsidRPr="007055D9">
        <w:t xml:space="preserve">: Welding Position </w:t>
      </w:r>
      <w:r>
        <w:t>vector direction and length</w:t>
      </w:r>
      <w:bookmarkEnd w:id="3210"/>
      <w:bookmarkEnd w:id="3211"/>
    </w:p>
    <w:p w14:paraId="39D4E066" w14:textId="77777777" w:rsidR="00B540EB" w:rsidRPr="007055D9" w:rsidRDefault="00B540EB" w:rsidP="004F2F09">
      <w:pPr>
        <w:pStyle w:val="Heading5"/>
        <w:keepNext/>
      </w:pPr>
      <w:bookmarkStart w:id="3212" w:name="_Toc338939140"/>
      <w:bookmarkStart w:id="3213" w:name="_Toc338939137"/>
      <w:bookmarkStart w:id="3214" w:name="_Toc338938906"/>
      <w:bookmarkStart w:id="3215" w:name="_Toc338939103"/>
      <w:r w:rsidRPr="007055D9">
        <w:t>Attribute “reference”</w:t>
      </w:r>
      <w:bookmarkEnd w:id="3212"/>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3216" w:author="m.kalaitzaki" w:date="2019-02-11T17:00:00Z"/>
        </w:rPr>
      </w:pPr>
      <w:commentRangeStart w:id="3217"/>
      <w:commentRangeStart w:id="3218"/>
      <w:del w:id="3219"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3220" w:author="m.kalaitzaki" w:date="2019-02-11T17:00:00Z"/>
        </w:rPr>
      </w:pPr>
      <w:del w:id="3221"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3217"/>
      <w:r w:rsidR="00DA21CA">
        <w:rPr>
          <w:rStyle w:val="CommentReference"/>
          <w:lang w:eastAsia="x-none"/>
        </w:rPr>
        <w:commentReference w:id="3217"/>
      </w:r>
      <w:commentRangeEnd w:id="3218"/>
      <w:r w:rsidR="00FD41F4">
        <w:rPr>
          <w:rStyle w:val="CommentReference"/>
          <w:lang w:eastAsia="x-none"/>
        </w:rPr>
        <w:commentReference w:id="3218"/>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3222" w:name="_Toc3566491"/>
      <w:bookmarkStart w:id="3223" w:name="_Toc8893915"/>
      <w:bookmarkStart w:id="3224" w:name="_Toc338939148"/>
      <w:bookmarkStart w:id="3225" w:name="_Toc288196499"/>
      <w:bookmarkStart w:id="3226" w:name="_Toc288200801"/>
      <w:bookmarkEnd w:id="3213"/>
      <w:bookmarkEnd w:id="3214"/>
      <w:bookmarkEnd w:id="3215"/>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3222"/>
      <w:bookmarkEnd w:id="3223"/>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3224"/>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3227" w:name="_Toc338939149"/>
      <w:r w:rsidRPr="007055D9">
        <w:lastRenderedPageBreak/>
        <w:t>Attribute “penetration”</w:t>
      </w:r>
      <w:bookmarkEnd w:id="3225"/>
      <w:bookmarkEnd w:id="3226"/>
      <w:bookmarkEnd w:id="3227"/>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3228" w:name="ModelizationWeldDefinition"/>
      <w:bookmarkStart w:id="3229" w:name="WeldDefinition"/>
      <w:bookmarkStart w:id="3230" w:name="WeldDefinitionButtWeld"/>
      <w:bookmarkStart w:id="3231" w:name="_Toc288200762"/>
      <w:bookmarkStart w:id="3232" w:name="_Toc338939106"/>
      <w:bookmarkStart w:id="3233" w:name="_Toc3557012"/>
      <w:bookmarkStart w:id="3234" w:name="_Toc8893685"/>
      <w:bookmarkStart w:id="3235" w:name="_Toc288196464"/>
      <w:bookmarkEnd w:id="3228"/>
      <w:bookmarkEnd w:id="3229"/>
      <w:bookmarkEnd w:id="3230"/>
      <w:r w:rsidRPr="007055D9">
        <w:t xml:space="preserve">Butt </w:t>
      </w:r>
      <w:bookmarkEnd w:id="3231"/>
      <w:r w:rsidR="003663AA" w:rsidRPr="007055D9">
        <w:t>Joint</w:t>
      </w:r>
      <w:bookmarkEnd w:id="3232"/>
      <w:bookmarkEnd w:id="3233"/>
      <w:bookmarkEnd w:id="3234"/>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3236" w:name="_Toc3557013"/>
      <w:bookmarkStart w:id="3237" w:name="_Toc8893686"/>
      <w:r w:rsidRPr="00654684">
        <w:rPr>
          <w:sz w:val="24"/>
        </w:rPr>
        <w:t xml:space="preserve">Sheet </w:t>
      </w:r>
      <w:r w:rsidR="00255787" w:rsidRPr="00654684">
        <w:rPr>
          <w:sz w:val="24"/>
        </w:rPr>
        <w:t>Parameters</w:t>
      </w:r>
      <w:bookmarkEnd w:id="3236"/>
      <w:bookmarkEnd w:id="3237"/>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893241" w:rsidRPr="00362FDC" w:rsidRDefault="00893241" w:rsidP="008F3D94">
                            <w:pPr>
                              <w:pStyle w:val="Caption"/>
                              <w:rPr>
                                <w:noProof/>
                                <w:szCs w:val="24"/>
                              </w:rPr>
                            </w:pPr>
                            <w:bookmarkStart w:id="3238" w:name="_Toc3557127"/>
                            <w:bookmarkStart w:id="3239" w:name="_Toc8893800"/>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3238"/>
                            <w:bookmarkEnd w:id="3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893241" w:rsidRPr="00362FDC" w:rsidRDefault="00893241" w:rsidP="008F3D94">
                      <w:pPr>
                        <w:pStyle w:val="Caption"/>
                        <w:rPr>
                          <w:noProof/>
                          <w:szCs w:val="24"/>
                        </w:rPr>
                      </w:pPr>
                      <w:bookmarkStart w:id="3240" w:name="_Toc3557127"/>
                      <w:bookmarkStart w:id="3241" w:name="_Toc8893800"/>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3240"/>
                      <w:bookmarkEnd w:id="3241"/>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3242" w:name="_Toc3557014"/>
      <w:bookmarkStart w:id="3243" w:name="_Toc8893687"/>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3242"/>
      <w:bookmarkEnd w:id="3243"/>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893241" w:rsidRPr="006C6D3C" w:rsidRDefault="00893241" w:rsidP="008F3D94">
                            <w:pPr>
                              <w:pStyle w:val="Caption"/>
                              <w:rPr>
                                <w:noProof/>
                                <w:szCs w:val="24"/>
                              </w:rPr>
                            </w:pPr>
                            <w:bookmarkStart w:id="3244" w:name="_Toc3557128"/>
                            <w:bookmarkStart w:id="3245" w:name="_Toc8893801"/>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3244"/>
                            <w:bookmarkEnd w:id="3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893241" w:rsidRPr="006C6D3C" w:rsidRDefault="00893241" w:rsidP="008F3D94">
                      <w:pPr>
                        <w:pStyle w:val="Caption"/>
                        <w:rPr>
                          <w:noProof/>
                          <w:szCs w:val="24"/>
                        </w:rPr>
                      </w:pPr>
                      <w:bookmarkStart w:id="3246" w:name="_Toc3557128"/>
                      <w:bookmarkStart w:id="3247" w:name="_Toc8893801"/>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3246"/>
                      <w:bookmarkEnd w:id="3247"/>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3248" w:name="_Toc3566492"/>
      <w:bookmarkStart w:id="3249" w:name="_Toc8893916"/>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3248"/>
      <w:bookmarkEnd w:id="3249"/>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3250" w:name="_Toc338939151"/>
      <w:bookmarkStart w:id="3251" w:name="_Toc3557015"/>
      <w:bookmarkStart w:id="3252" w:name="_Toc8893688"/>
      <w:r w:rsidRPr="007055D9">
        <w:t>Attributes</w:t>
      </w:r>
      <w:bookmarkEnd w:id="3250"/>
      <w:bookmarkEnd w:id="3251"/>
      <w:bookmarkEnd w:id="3252"/>
    </w:p>
    <w:p w14:paraId="2F9463C1" w14:textId="77777777" w:rsidR="0006113C" w:rsidRPr="007055D9" w:rsidRDefault="00850045" w:rsidP="0006113C">
      <w:pPr>
        <w:pStyle w:val="Heading5"/>
      </w:pPr>
      <w:bookmarkStart w:id="3253" w:name="_Toc338939153"/>
      <w:r w:rsidRPr="007055D9">
        <w:t>Attribute “b</w:t>
      </w:r>
      <w:r w:rsidR="0006113C" w:rsidRPr="007055D9">
        <w:t>ase</w:t>
      </w:r>
      <w:bookmarkEnd w:id="3253"/>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3254" w:name="_Toc338939154"/>
      <w:r w:rsidRPr="007055D9">
        <w:t>Attribute “t</w:t>
      </w:r>
      <w:r w:rsidR="0006113C" w:rsidRPr="007055D9">
        <w:t>echnology</w:t>
      </w:r>
      <w:bookmarkEnd w:id="3254"/>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77777777" w:rsidR="0006113C" w:rsidRPr="007055D9" w:rsidRDefault="0006113C" w:rsidP="0006113C">
      <w:pPr>
        <w:pStyle w:val="Heading4"/>
      </w:pPr>
      <w:bookmarkStart w:id="3255" w:name="_Toc288196505"/>
      <w:bookmarkStart w:id="3256" w:name="_Toc288200807"/>
      <w:bookmarkStart w:id="3257" w:name="_Toc338939155"/>
      <w:bookmarkStart w:id="3258" w:name="_Toc3557016"/>
      <w:bookmarkStart w:id="3259" w:name="_Toc8893689"/>
      <w:r w:rsidRPr="007055D9">
        <w:t>Element “weld_position”</w:t>
      </w:r>
      <w:bookmarkEnd w:id="3255"/>
      <w:bookmarkEnd w:id="3256"/>
      <w:bookmarkEnd w:id="3257"/>
      <w:bookmarkEnd w:id="3258"/>
      <w:bookmarkEnd w:id="3259"/>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3260" w:name="_Toc3566493"/>
      <w:bookmarkStart w:id="3261" w:name="_Toc8893917"/>
      <w:bookmarkStart w:id="3262" w:name="_Toc288196507"/>
      <w:bookmarkStart w:id="3263" w:name="_Toc288200809"/>
      <w:bookmarkStart w:id="3264" w:name="_Toc338939157"/>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3260"/>
      <w:bookmarkEnd w:id="3261"/>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3262"/>
      <w:bookmarkEnd w:id="3263"/>
      <w:bookmarkEnd w:id="3264"/>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3265" w:name="_Toc338939158"/>
      <w:r w:rsidRPr="007055D9">
        <w:t>Attribute “width”</w:t>
      </w:r>
      <w:bookmarkEnd w:id="3265"/>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3266" w:name="_Toc338939159"/>
      <w:r w:rsidRPr="007055D9">
        <w:t>Attribute “filler”</w:t>
      </w:r>
      <w:bookmarkEnd w:id="3266"/>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3267" w:name="WeldDefinitionCornerWeld"/>
      <w:bookmarkStart w:id="3268" w:name="_Toc288200763"/>
      <w:bookmarkStart w:id="3269" w:name="_Toc338939107"/>
      <w:bookmarkEnd w:id="3267"/>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3270" w:name="_Toc414263397"/>
      <w:bookmarkStart w:id="3271" w:name="_Toc3557017"/>
      <w:bookmarkStart w:id="3272" w:name="_Toc8893690"/>
      <w:bookmarkEnd w:id="3270"/>
      <w:r w:rsidRPr="007055D9">
        <w:t>Element “</w:t>
      </w:r>
      <w:r>
        <w:t>sheet_parameter</w:t>
      </w:r>
      <w:r w:rsidRPr="007055D9">
        <w:t>”</w:t>
      </w:r>
      <w:bookmarkEnd w:id="3271"/>
      <w:bookmarkEnd w:id="3272"/>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3273" w:name="_Toc3566494"/>
      <w:bookmarkStart w:id="3274" w:name="_Toc8893918"/>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3273"/>
      <w:bookmarkEnd w:id="3274"/>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3275" w:name="_Toc3557018"/>
      <w:bookmarkStart w:id="3276" w:name="_Toc8893691"/>
      <w:r w:rsidRPr="007055D9">
        <w:t>Corner Weld</w:t>
      </w:r>
      <w:bookmarkEnd w:id="3268"/>
      <w:bookmarkEnd w:id="3269"/>
      <w:bookmarkEnd w:id="3275"/>
      <w:bookmarkEnd w:id="3276"/>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893241" w:rsidRPr="00796AD7" w:rsidRDefault="00893241" w:rsidP="008F3D94">
                            <w:pPr>
                              <w:pStyle w:val="Caption"/>
                              <w:rPr>
                                <w:noProof/>
                                <w:szCs w:val="24"/>
                              </w:rPr>
                            </w:pPr>
                            <w:bookmarkStart w:id="3277" w:name="_Toc3557129"/>
                            <w:bookmarkStart w:id="3278" w:name="_Toc8893802"/>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3277"/>
                            <w:bookmarkEnd w:id="3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893241" w:rsidRPr="00796AD7" w:rsidRDefault="00893241" w:rsidP="008F3D94">
                      <w:pPr>
                        <w:pStyle w:val="Caption"/>
                        <w:rPr>
                          <w:noProof/>
                          <w:szCs w:val="24"/>
                        </w:rPr>
                      </w:pPr>
                      <w:bookmarkStart w:id="3279" w:name="_Toc3557129"/>
                      <w:bookmarkStart w:id="3280" w:name="_Toc8893802"/>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3279"/>
                      <w:bookmarkEnd w:id="3280"/>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3281" w:name="_Toc8893692"/>
      <w:bookmarkStart w:id="3282" w:name="_Toc3557019"/>
      <w:r>
        <w:t>Simple Corner Weld</w:t>
      </w:r>
      <w:bookmarkEnd w:id="3281"/>
    </w:p>
    <w:p w14:paraId="19EDE5F7" w14:textId="78748519" w:rsidR="008A6190" w:rsidRPr="007055D9" w:rsidRDefault="008A6190" w:rsidP="00E36602">
      <w:pPr>
        <w:pStyle w:val="Heading5"/>
        <w:keepNext/>
      </w:pPr>
      <w:r w:rsidRPr="007055D9">
        <w:t>Sheet Parameters</w:t>
      </w:r>
      <w:bookmarkEnd w:id="3282"/>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3283" w:name="_Toc3557020"/>
      <w:r w:rsidRPr="007055D9">
        <w:t>Weld Parameters</w:t>
      </w:r>
      <w:bookmarkEnd w:id="3283"/>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21">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893241" w:rsidRPr="00067927" w:rsidRDefault="00893241" w:rsidP="008F3D94">
                            <w:pPr>
                              <w:pStyle w:val="Caption"/>
                              <w:rPr>
                                <w:noProof/>
                                <w:szCs w:val="24"/>
                              </w:rPr>
                            </w:pPr>
                            <w:bookmarkStart w:id="3284" w:name="_Toc3557130"/>
                            <w:bookmarkStart w:id="3285" w:name="_Toc8893803"/>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3284"/>
                            <w:bookmarkEnd w:id="3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893241" w:rsidRPr="00067927" w:rsidRDefault="00893241" w:rsidP="008F3D94">
                      <w:pPr>
                        <w:pStyle w:val="Caption"/>
                        <w:rPr>
                          <w:noProof/>
                          <w:szCs w:val="24"/>
                        </w:rPr>
                      </w:pPr>
                      <w:bookmarkStart w:id="3286" w:name="_Toc3557130"/>
                      <w:bookmarkStart w:id="3287" w:name="_Toc8893803"/>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3286"/>
                      <w:bookmarkEnd w:id="3287"/>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5" type="#_x0000_t75" style="width:55.25pt;height:31.8pt" o:ole="">
            <v:imagedata r:id="rId122" o:title=""/>
          </v:shape>
          <o:OLEObject Type="Embed" ProgID="Equation.3" ShapeID="_x0000_i1025" DrawAspect="Content" ObjectID="_1632074803" r:id="rId123"/>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3288" w:name="_Toc3566495"/>
      <w:bookmarkStart w:id="3289" w:name="_Toc8893919"/>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24">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3288"/>
      <w:bookmarkEnd w:id="3289"/>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3290" w:name="_Toc8893693"/>
      <w:r>
        <w:t>Double Corner Weld</w:t>
      </w:r>
      <w:bookmarkEnd w:id="3290"/>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893241" w:rsidRPr="00796AD7" w:rsidRDefault="00893241" w:rsidP="006619C9">
                            <w:pPr>
                              <w:pStyle w:val="Caption"/>
                              <w:rPr>
                                <w:noProof/>
                                <w:szCs w:val="24"/>
                              </w:rPr>
                            </w:pPr>
                            <w:bookmarkStart w:id="3291" w:name="_Toc8893804"/>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3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893241" w:rsidRPr="00796AD7" w:rsidRDefault="00893241" w:rsidP="006619C9">
                      <w:pPr>
                        <w:pStyle w:val="Caption"/>
                        <w:rPr>
                          <w:noProof/>
                          <w:szCs w:val="24"/>
                        </w:rPr>
                      </w:pPr>
                      <w:bookmarkStart w:id="3292" w:name="_Toc8893804"/>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3292"/>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25">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441D4A3B" w:rsidR="00893241" w:rsidRPr="00067927" w:rsidRDefault="00893241" w:rsidP="00FA0FAD">
                            <w:pPr>
                              <w:pStyle w:val="Caption"/>
                              <w:keepNext/>
                              <w:keepLines/>
                              <w:rPr>
                                <w:noProof/>
                                <w:szCs w:val="24"/>
                              </w:rPr>
                            </w:pPr>
                            <w:bookmarkStart w:id="3293" w:name="_Toc8893805"/>
                            <w:r>
                              <w:t xml:space="preserve">Figure </w:t>
                            </w:r>
                            <w:r>
                              <w:fldChar w:fldCharType="begin"/>
                            </w:r>
                            <w:r>
                              <w:instrText xml:space="preserve"> SEQ Figure \* ARABIC </w:instrText>
                            </w:r>
                            <w:r>
                              <w:fldChar w:fldCharType="separate"/>
                            </w:r>
                            <w:ins w:id="3294" w:author="m.kalaitzaki" w:date="2019-05-16T10:02:00Z">
                              <w:r>
                                <w:rPr>
                                  <w:noProof/>
                                </w:rPr>
                                <w:t>52</w:t>
                              </w:r>
                            </w:ins>
                            <w:del w:id="3295" w:author="m.kalaitzaki" w:date="2019-05-16T10:02:00Z">
                              <w:r w:rsidDel="00EA1A11">
                                <w:rPr>
                                  <w:noProof/>
                                </w:rPr>
                                <w:delText>51</w:delText>
                              </w:r>
                            </w:del>
                            <w:r>
                              <w:fldChar w:fldCharType="end"/>
                            </w:r>
                            <w:r>
                              <w:t>: Double Corner Weld Parameters</w:t>
                            </w:r>
                            <w:bookmarkEnd w:id="3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441D4A3B" w:rsidR="00893241" w:rsidRPr="00067927" w:rsidRDefault="00893241" w:rsidP="00FA0FAD">
                      <w:pPr>
                        <w:pStyle w:val="Caption"/>
                        <w:keepNext/>
                        <w:keepLines/>
                        <w:rPr>
                          <w:noProof/>
                          <w:szCs w:val="24"/>
                        </w:rPr>
                      </w:pPr>
                      <w:bookmarkStart w:id="3296" w:name="_Toc8893805"/>
                      <w:r>
                        <w:t xml:space="preserve">Figure </w:t>
                      </w:r>
                      <w:r>
                        <w:fldChar w:fldCharType="begin"/>
                      </w:r>
                      <w:r>
                        <w:instrText xml:space="preserve"> SEQ Figure \* ARABIC </w:instrText>
                      </w:r>
                      <w:r>
                        <w:fldChar w:fldCharType="separate"/>
                      </w:r>
                      <w:ins w:id="3297" w:author="m.kalaitzaki" w:date="2019-05-16T10:02:00Z">
                        <w:r>
                          <w:rPr>
                            <w:noProof/>
                          </w:rPr>
                          <w:t>52</w:t>
                        </w:r>
                      </w:ins>
                      <w:del w:id="3298" w:author="m.kalaitzaki" w:date="2019-05-16T10:02:00Z">
                        <w:r w:rsidDel="00EA1A11">
                          <w:rPr>
                            <w:noProof/>
                          </w:rPr>
                          <w:delText>51</w:delText>
                        </w:r>
                      </w:del>
                      <w:r>
                        <w:fldChar w:fldCharType="end"/>
                      </w:r>
                      <w:r>
                        <w:t>: Double Corner Weld Parameters</w:t>
                      </w:r>
                      <w:bookmarkEnd w:id="3296"/>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6" type="#_x0000_t75" style="width:55.25pt;height:31.8pt" o:ole="">
            <v:imagedata r:id="rId122" o:title=""/>
          </v:shape>
          <o:OLEObject Type="Embed" ProgID="Equation.3" ShapeID="_x0000_i1026" DrawAspect="Content" ObjectID="_1632074804" r:id="rId126"/>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3299" w:name="_Toc8893920"/>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3299"/>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3300" w:name="_Toc338939161"/>
      <w:bookmarkStart w:id="3301" w:name="_Toc3557021"/>
      <w:bookmarkStart w:id="3302" w:name="_Toc8893694"/>
      <w:r w:rsidRPr="007055D9">
        <w:t>Attributes</w:t>
      </w:r>
      <w:bookmarkEnd w:id="3300"/>
      <w:bookmarkEnd w:id="3301"/>
      <w:bookmarkEnd w:id="3302"/>
    </w:p>
    <w:p w14:paraId="22FDBBD1" w14:textId="77777777" w:rsidR="0006113C" w:rsidRPr="007055D9" w:rsidRDefault="00242481" w:rsidP="001759F7">
      <w:pPr>
        <w:pStyle w:val="Heading5"/>
        <w:keepNext/>
      </w:pPr>
      <w:bookmarkStart w:id="3303" w:name="_Toc338939163"/>
      <w:r w:rsidRPr="007055D9">
        <w:t>Attribute “b</w:t>
      </w:r>
      <w:r w:rsidR="0006113C" w:rsidRPr="007055D9">
        <w:t>ase</w:t>
      </w:r>
      <w:bookmarkEnd w:id="3303"/>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3304" w:name="_Toc338939164"/>
      <w:r w:rsidRPr="007055D9">
        <w:t>Attribute “t</w:t>
      </w:r>
      <w:r w:rsidR="0006113C" w:rsidRPr="007055D9">
        <w:t>echnology</w:t>
      </w:r>
      <w:bookmarkEnd w:id="3304"/>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3305" w:name="_Toc338939165"/>
      <w:bookmarkStart w:id="3306" w:name="_Toc3557022"/>
      <w:bookmarkStart w:id="3307" w:name="_Toc8893695"/>
      <w:r w:rsidRPr="007055D9">
        <w:t>Element “weld_position”</w:t>
      </w:r>
      <w:bookmarkEnd w:id="3305"/>
      <w:bookmarkEnd w:id="3306"/>
      <w:bookmarkEnd w:id="3307"/>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3308" w:name="_Toc3566496"/>
      <w:bookmarkStart w:id="3309" w:name="_Toc8893921"/>
      <w:bookmarkStart w:id="3310" w:name="_Toc338939167"/>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3308"/>
      <w:bookmarkEnd w:id="3309"/>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3310"/>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3311" w:name="_Toc338939168"/>
      <w:r w:rsidRPr="007055D9">
        <w:t>Attribute “thickness”</w:t>
      </w:r>
      <w:bookmarkEnd w:id="3311"/>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3312" w:name="_Toc3566497"/>
      <w:bookmarkStart w:id="3313" w:name="_Toc8893922"/>
      <w:bookmarkStart w:id="3314" w:name="_Toc338939169"/>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3312"/>
      <w:bookmarkEnd w:id="3313"/>
    </w:p>
    <w:p w14:paraId="29B81C3B" w14:textId="77777777" w:rsidR="0006113C" w:rsidRPr="007055D9" w:rsidRDefault="0006113C" w:rsidP="00B21508">
      <w:pPr>
        <w:pStyle w:val="Heading5"/>
        <w:keepNext/>
      </w:pPr>
      <w:r w:rsidRPr="007055D9">
        <w:t>Attribute “angle”</w:t>
      </w:r>
      <w:bookmarkEnd w:id="3314"/>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3315" w:name="_Toc3566498"/>
      <w:bookmarkStart w:id="3316" w:name="_Toc8893923"/>
      <w:bookmarkStart w:id="3317" w:name="_Toc338939170"/>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3315"/>
      <w:bookmarkEnd w:id="3316"/>
    </w:p>
    <w:p w14:paraId="655D0C3D" w14:textId="77777777" w:rsidR="0006113C" w:rsidRPr="007055D9" w:rsidRDefault="0006113C" w:rsidP="00B21508">
      <w:pPr>
        <w:pStyle w:val="Heading5"/>
        <w:keepNext/>
      </w:pPr>
      <w:r w:rsidRPr="007055D9">
        <w:t>Attribute “shape”</w:t>
      </w:r>
      <w:bookmarkEnd w:id="3317"/>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3318" w:name="_Toc338939171"/>
      <w:r w:rsidRPr="007055D9">
        <w:t>Attribute “penetration”</w:t>
      </w:r>
      <w:bookmarkEnd w:id="3318"/>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3319" w:name="_Toc338939173"/>
      <w:r w:rsidRPr="007055D9">
        <w:lastRenderedPageBreak/>
        <w:t>Attribute “filler”</w:t>
      </w:r>
      <w:bookmarkEnd w:id="3319"/>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reference=”</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3320" w:name="WeldDefinitionEdgeWeld"/>
      <w:bookmarkStart w:id="3321" w:name="_Toc3557023"/>
      <w:bookmarkStart w:id="3322" w:name="_Toc8893696"/>
      <w:bookmarkStart w:id="3323" w:name="_Toc288200764"/>
      <w:bookmarkStart w:id="3324" w:name="_Toc338939108"/>
      <w:bookmarkEnd w:id="3320"/>
      <w:r w:rsidRPr="007055D9">
        <w:t>Element “</w:t>
      </w:r>
      <w:r>
        <w:t>sheet_parameter</w:t>
      </w:r>
      <w:r w:rsidRPr="007055D9">
        <w:t>”</w:t>
      </w:r>
      <w:bookmarkEnd w:id="3321"/>
      <w:bookmarkEnd w:id="3322"/>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3325" w:name="_Toc3566499"/>
      <w:bookmarkStart w:id="3326" w:name="_Toc8893924"/>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3325"/>
      <w:bookmarkEnd w:id="3326"/>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3327" w:name="_Toc3557024"/>
      <w:bookmarkStart w:id="3328" w:name="_Toc8893697"/>
      <w:r w:rsidRPr="007055D9">
        <w:t>Edge Weld</w:t>
      </w:r>
      <w:bookmarkEnd w:id="3323"/>
      <w:bookmarkEnd w:id="3324"/>
      <w:bookmarkEnd w:id="3327"/>
      <w:bookmarkEnd w:id="3328"/>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3329" w:name="_Toc3557025"/>
      <w:bookmarkStart w:id="3330" w:name="_Toc8893698"/>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3329"/>
      <w:bookmarkEnd w:id="3330"/>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77777777" w:rsidR="00893241" w:rsidRPr="00AF7673" w:rsidRDefault="00893241" w:rsidP="00765F0F">
                            <w:pPr>
                              <w:pStyle w:val="Caption"/>
                              <w:keepNext/>
                              <w:keepLines/>
                              <w:rPr>
                                <w:b w:val="0"/>
                                <w:bCs w:val="0"/>
                                <w:noProof/>
                                <w:sz w:val="26"/>
                                <w:szCs w:val="28"/>
                              </w:rPr>
                            </w:pPr>
                            <w:bookmarkStart w:id="3331" w:name="_Toc3557131"/>
                            <w:bookmarkStart w:id="3332" w:name="_Toc8893806"/>
                            <w:r>
                              <w:t xml:space="preserve">Figure </w:t>
                            </w:r>
                            <w:r>
                              <w:fldChar w:fldCharType="begin"/>
                            </w:r>
                            <w:r>
                              <w:instrText xml:space="preserve"> SEQ Figure \* ARABIC </w:instrText>
                            </w:r>
                            <w:r>
                              <w:fldChar w:fldCharType="separate"/>
                            </w:r>
                            <w:ins w:id="3333" w:author="m.kalaitzaki" w:date="2019-05-16T10:02:00Z">
                              <w:r>
                                <w:rPr>
                                  <w:noProof/>
                                </w:rPr>
                                <w:t>53</w:t>
                              </w:r>
                            </w:ins>
                            <w:del w:id="3334" w:author="m.kalaitzaki" w:date="2019-05-16T10:02:00Z">
                              <w:r w:rsidDel="00EA1A11">
                                <w:rPr>
                                  <w:noProof/>
                                </w:rPr>
                                <w:delText>51</w:delText>
                              </w:r>
                            </w:del>
                            <w:r>
                              <w:fldChar w:fldCharType="end"/>
                            </w:r>
                            <w:r>
                              <w:t>: Edge Weld Sheet Layout</w:t>
                            </w:r>
                            <w:bookmarkEnd w:id="3331"/>
                            <w:bookmarkEnd w:id="3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77777777" w:rsidR="00893241" w:rsidRPr="00AF7673" w:rsidRDefault="00893241" w:rsidP="00765F0F">
                      <w:pPr>
                        <w:pStyle w:val="Caption"/>
                        <w:keepNext/>
                        <w:keepLines/>
                        <w:rPr>
                          <w:b w:val="0"/>
                          <w:bCs w:val="0"/>
                          <w:noProof/>
                          <w:sz w:val="26"/>
                          <w:szCs w:val="28"/>
                        </w:rPr>
                      </w:pPr>
                      <w:bookmarkStart w:id="3335" w:name="_Toc3557131"/>
                      <w:bookmarkStart w:id="3336" w:name="_Toc8893806"/>
                      <w:r>
                        <w:t xml:space="preserve">Figure </w:t>
                      </w:r>
                      <w:r>
                        <w:fldChar w:fldCharType="begin"/>
                      </w:r>
                      <w:r>
                        <w:instrText xml:space="preserve"> SEQ Figure \* ARABIC </w:instrText>
                      </w:r>
                      <w:r>
                        <w:fldChar w:fldCharType="separate"/>
                      </w:r>
                      <w:ins w:id="3337" w:author="m.kalaitzaki" w:date="2019-05-16T10:02:00Z">
                        <w:r>
                          <w:rPr>
                            <w:noProof/>
                          </w:rPr>
                          <w:t>53</w:t>
                        </w:r>
                      </w:ins>
                      <w:del w:id="3338" w:author="m.kalaitzaki" w:date="2019-05-16T10:02:00Z">
                        <w:r w:rsidDel="00EA1A11">
                          <w:rPr>
                            <w:noProof/>
                          </w:rPr>
                          <w:delText>51</w:delText>
                        </w:r>
                      </w:del>
                      <w:r>
                        <w:fldChar w:fldCharType="end"/>
                      </w:r>
                      <w:r>
                        <w:t>: Edge Weld Sheet Layout</w:t>
                      </w:r>
                      <w:bookmarkEnd w:id="3335"/>
                      <w:bookmarkEnd w:id="3336"/>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3339" w:name="_Toc3557026"/>
      <w:bookmarkStart w:id="3340" w:name="_Toc8893699"/>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3339"/>
      <w:bookmarkEnd w:id="3340"/>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77777777" w:rsidR="00893241" w:rsidRPr="00213139" w:rsidRDefault="00893241" w:rsidP="008F3D94">
                            <w:pPr>
                              <w:pStyle w:val="Caption"/>
                              <w:rPr>
                                <w:b w:val="0"/>
                                <w:bCs w:val="0"/>
                                <w:noProof/>
                                <w:sz w:val="26"/>
                                <w:szCs w:val="28"/>
                              </w:rPr>
                            </w:pPr>
                            <w:bookmarkStart w:id="3341" w:name="_Toc3557132"/>
                            <w:bookmarkStart w:id="3342" w:name="_Toc8893807"/>
                            <w:r>
                              <w:t xml:space="preserve">Figure </w:t>
                            </w:r>
                            <w:r>
                              <w:fldChar w:fldCharType="begin"/>
                            </w:r>
                            <w:r>
                              <w:instrText xml:space="preserve"> SEQ Figure \* ARABIC </w:instrText>
                            </w:r>
                            <w:r>
                              <w:fldChar w:fldCharType="separate"/>
                            </w:r>
                            <w:ins w:id="3343" w:author="m.kalaitzaki" w:date="2019-05-16T10:03:00Z">
                              <w:r>
                                <w:rPr>
                                  <w:noProof/>
                                </w:rPr>
                                <w:t>54</w:t>
                              </w:r>
                            </w:ins>
                            <w:del w:id="3344" w:author="m.kalaitzaki" w:date="2019-05-16T10:03:00Z">
                              <w:r w:rsidDel="00EA1A11">
                                <w:rPr>
                                  <w:noProof/>
                                </w:rPr>
                                <w:delText>52</w:delText>
                              </w:r>
                            </w:del>
                            <w:r>
                              <w:fldChar w:fldCharType="end"/>
                            </w:r>
                            <w:r>
                              <w:t>: Edge Weld parameters</w:t>
                            </w:r>
                            <w:bookmarkEnd w:id="3341"/>
                            <w:bookmarkEnd w:id="3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77777777" w:rsidR="00893241" w:rsidRPr="00213139" w:rsidRDefault="00893241" w:rsidP="008F3D94">
                      <w:pPr>
                        <w:pStyle w:val="Caption"/>
                        <w:rPr>
                          <w:b w:val="0"/>
                          <w:bCs w:val="0"/>
                          <w:noProof/>
                          <w:sz w:val="26"/>
                          <w:szCs w:val="28"/>
                        </w:rPr>
                      </w:pPr>
                      <w:bookmarkStart w:id="3345" w:name="_Toc3557132"/>
                      <w:bookmarkStart w:id="3346" w:name="_Toc8893807"/>
                      <w:r>
                        <w:t xml:space="preserve">Figure </w:t>
                      </w:r>
                      <w:r>
                        <w:fldChar w:fldCharType="begin"/>
                      </w:r>
                      <w:r>
                        <w:instrText xml:space="preserve"> SEQ Figure \* ARABIC </w:instrText>
                      </w:r>
                      <w:r>
                        <w:fldChar w:fldCharType="separate"/>
                      </w:r>
                      <w:ins w:id="3347" w:author="m.kalaitzaki" w:date="2019-05-16T10:03:00Z">
                        <w:r>
                          <w:rPr>
                            <w:noProof/>
                          </w:rPr>
                          <w:t>54</w:t>
                        </w:r>
                      </w:ins>
                      <w:del w:id="3348" w:author="m.kalaitzaki" w:date="2019-05-16T10:03:00Z">
                        <w:r w:rsidDel="00EA1A11">
                          <w:rPr>
                            <w:noProof/>
                          </w:rPr>
                          <w:delText>52</w:delText>
                        </w:r>
                      </w:del>
                      <w:r>
                        <w:fldChar w:fldCharType="end"/>
                      </w:r>
                      <w:r>
                        <w:t>: Edge Weld parameters</w:t>
                      </w:r>
                      <w:bookmarkEnd w:id="3345"/>
                      <w:bookmarkEnd w:id="3346"/>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3349" w:name="_Toc3566500"/>
      <w:bookmarkStart w:id="3350" w:name="_Toc8893925"/>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3349"/>
      <w:bookmarkEnd w:id="3350"/>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3351" w:name="_Toc338939175"/>
      <w:bookmarkStart w:id="3352" w:name="_Toc3557027"/>
      <w:bookmarkStart w:id="3353" w:name="_Toc8893700"/>
      <w:r w:rsidRPr="007055D9">
        <w:t>Attributes</w:t>
      </w:r>
      <w:bookmarkEnd w:id="3351"/>
      <w:bookmarkEnd w:id="3352"/>
      <w:bookmarkEnd w:id="3353"/>
    </w:p>
    <w:p w14:paraId="20DE2C66" w14:textId="77777777" w:rsidR="0006113C" w:rsidRPr="007055D9" w:rsidRDefault="001C1D65" w:rsidP="0033252C">
      <w:pPr>
        <w:pStyle w:val="Heading5"/>
        <w:keepNext/>
      </w:pPr>
      <w:bookmarkStart w:id="3354" w:name="_Toc338939177"/>
      <w:r w:rsidRPr="007055D9">
        <w:t>Attribute “b</w:t>
      </w:r>
      <w:r w:rsidR="0006113C" w:rsidRPr="007055D9">
        <w:t>ase</w:t>
      </w:r>
      <w:bookmarkEnd w:id="3354"/>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3355" w:name="_Toc338939178"/>
      <w:r w:rsidRPr="007055D9">
        <w:t>Attribute “t</w:t>
      </w:r>
      <w:r w:rsidR="0006113C" w:rsidRPr="007055D9">
        <w:t>echnology</w:t>
      </w:r>
      <w:bookmarkEnd w:id="3355"/>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3356" w:name="_Toc338939179"/>
      <w:bookmarkStart w:id="3357" w:name="_Toc3557028"/>
      <w:bookmarkStart w:id="3358" w:name="_Toc8893701"/>
      <w:r w:rsidRPr="007055D9">
        <w:t>Element “weld_position”</w:t>
      </w:r>
      <w:bookmarkEnd w:id="3356"/>
      <w:bookmarkEnd w:id="3357"/>
      <w:bookmarkEnd w:id="3358"/>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3359" w:name="_Toc3566501"/>
      <w:bookmarkStart w:id="3360" w:name="_Toc8893926"/>
      <w:bookmarkStart w:id="3361" w:name="_Toc338939181"/>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3359"/>
      <w:bookmarkEnd w:id="3360"/>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3361"/>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3362" w:name="_Toc338939182"/>
      <w:r w:rsidRPr="007055D9">
        <w:t>Attribute “width”</w:t>
      </w:r>
      <w:bookmarkEnd w:id="3362"/>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3363" w:name="_Toc338939184"/>
      <w:r w:rsidRPr="007055D9">
        <w:t>Attribute “filler”</w:t>
      </w:r>
      <w:bookmarkEnd w:id="3363"/>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reference=”</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3364" w:name="WeldDefinitionIWeld"/>
      <w:bookmarkStart w:id="3365" w:name="_Toc3557029"/>
      <w:bookmarkStart w:id="3366" w:name="_Toc8893702"/>
      <w:bookmarkStart w:id="3367" w:name="_Toc288200765"/>
      <w:bookmarkStart w:id="3368" w:name="_Toc338939109"/>
      <w:bookmarkEnd w:id="3364"/>
      <w:r w:rsidRPr="007055D9">
        <w:t>Element “</w:t>
      </w:r>
      <w:r>
        <w:t>sheet_parameter</w:t>
      </w:r>
      <w:r w:rsidRPr="007055D9">
        <w:t>”</w:t>
      </w:r>
      <w:bookmarkEnd w:id="3365"/>
      <w:bookmarkEnd w:id="3366"/>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3369" w:name="_Toc3566502"/>
      <w:bookmarkStart w:id="3370" w:name="_Toc8893927"/>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3369"/>
      <w:bookmarkEnd w:id="3370"/>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3371" w:name="_Toc3557030"/>
      <w:bookmarkStart w:id="3372" w:name="_Toc8893703"/>
      <w:r w:rsidRPr="007055D9">
        <w:t>I-Weld</w:t>
      </w:r>
      <w:bookmarkEnd w:id="3367"/>
      <w:bookmarkEnd w:id="3368"/>
      <w:bookmarkEnd w:id="3371"/>
      <w:bookmarkEnd w:id="3372"/>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3373" w:name="_Toc3557031"/>
      <w:bookmarkStart w:id="3374" w:name="_Toc8893704"/>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3373"/>
      <w:bookmarkEnd w:id="3374"/>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30"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77777777" w:rsidR="00893241" w:rsidRPr="001B4A57" w:rsidRDefault="00893241" w:rsidP="00F51CB9">
                            <w:pPr>
                              <w:pStyle w:val="Caption"/>
                              <w:rPr>
                                <w:b w:val="0"/>
                                <w:bCs w:val="0"/>
                                <w:noProof/>
                                <w:sz w:val="26"/>
                                <w:szCs w:val="28"/>
                              </w:rPr>
                            </w:pPr>
                            <w:bookmarkStart w:id="3375" w:name="_Toc3557133"/>
                            <w:bookmarkStart w:id="3376" w:name="_Toc8893808"/>
                            <w:r>
                              <w:t xml:space="preserve">Figure </w:t>
                            </w:r>
                            <w:r>
                              <w:fldChar w:fldCharType="begin"/>
                            </w:r>
                            <w:r>
                              <w:instrText xml:space="preserve"> SEQ Figure \* ARABIC </w:instrText>
                            </w:r>
                            <w:r>
                              <w:fldChar w:fldCharType="separate"/>
                            </w:r>
                            <w:ins w:id="3377" w:author="m.kalaitzaki" w:date="2019-05-16T10:03:00Z">
                              <w:r>
                                <w:rPr>
                                  <w:noProof/>
                                </w:rPr>
                                <w:t>55</w:t>
                              </w:r>
                            </w:ins>
                            <w:del w:id="3378" w:author="m.kalaitzaki" w:date="2019-05-16T10:03:00Z">
                              <w:r w:rsidDel="00EA1A11">
                                <w:rPr>
                                  <w:noProof/>
                                </w:rPr>
                                <w:delText>53</w:delText>
                              </w:r>
                            </w:del>
                            <w:r>
                              <w:fldChar w:fldCharType="end"/>
                            </w:r>
                            <w:r>
                              <w:t>: I-Weld Sheet Layout</w:t>
                            </w:r>
                            <w:bookmarkEnd w:id="3375"/>
                            <w:bookmarkEnd w:id="3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77777777" w:rsidR="00893241" w:rsidRPr="001B4A57" w:rsidRDefault="00893241" w:rsidP="00F51CB9">
                      <w:pPr>
                        <w:pStyle w:val="Caption"/>
                        <w:rPr>
                          <w:b w:val="0"/>
                          <w:bCs w:val="0"/>
                          <w:noProof/>
                          <w:sz w:val="26"/>
                          <w:szCs w:val="28"/>
                        </w:rPr>
                      </w:pPr>
                      <w:bookmarkStart w:id="3379" w:name="_Toc3557133"/>
                      <w:bookmarkStart w:id="3380" w:name="_Toc8893808"/>
                      <w:r>
                        <w:t xml:space="preserve">Figure </w:t>
                      </w:r>
                      <w:r>
                        <w:fldChar w:fldCharType="begin"/>
                      </w:r>
                      <w:r>
                        <w:instrText xml:space="preserve"> SEQ Figure \* ARABIC </w:instrText>
                      </w:r>
                      <w:r>
                        <w:fldChar w:fldCharType="separate"/>
                      </w:r>
                      <w:ins w:id="3381" w:author="m.kalaitzaki" w:date="2019-05-16T10:03:00Z">
                        <w:r>
                          <w:rPr>
                            <w:noProof/>
                          </w:rPr>
                          <w:t>55</w:t>
                        </w:r>
                      </w:ins>
                      <w:del w:id="3382" w:author="m.kalaitzaki" w:date="2019-05-16T10:03:00Z">
                        <w:r w:rsidDel="00EA1A11">
                          <w:rPr>
                            <w:noProof/>
                          </w:rPr>
                          <w:delText>53</w:delText>
                        </w:r>
                      </w:del>
                      <w:r>
                        <w:fldChar w:fldCharType="end"/>
                      </w:r>
                      <w:r>
                        <w:t>: I-Weld Sheet Layout</w:t>
                      </w:r>
                      <w:bookmarkEnd w:id="3379"/>
                      <w:bookmarkEnd w:id="3380"/>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3383" w:name="_Toc3557032"/>
      <w:bookmarkStart w:id="3384" w:name="_Toc8893705"/>
      <w:r w:rsidRPr="007055D9">
        <w:t>Weld Parameters</w:t>
      </w:r>
      <w:bookmarkEnd w:id="3383"/>
      <w:bookmarkEnd w:id="3384"/>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77777777" w:rsidR="00893241" w:rsidRPr="003F40AF" w:rsidRDefault="00893241" w:rsidP="00F51CB9">
                            <w:pPr>
                              <w:pStyle w:val="Caption"/>
                              <w:rPr>
                                <w:b w:val="0"/>
                                <w:bCs w:val="0"/>
                                <w:noProof/>
                                <w:sz w:val="26"/>
                                <w:szCs w:val="28"/>
                              </w:rPr>
                            </w:pPr>
                            <w:bookmarkStart w:id="3385" w:name="_Toc3557134"/>
                            <w:bookmarkStart w:id="3386" w:name="_Toc8893809"/>
                            <w:r>
                              <w:t xml:space="preserve">Figure </w:t>
                            </w:r>
                            <w:r>
                              <w:fldChar w:fldCharType="begin"/>
                            </w:r>
                            <w:r>
                              <w:instrText xml:space="preserve"> SEQ Figure \* ARABIC </w:instrText>
                            </w:r>
                            <w:r>
                              <w:fldChar w:fldCharType="separate"/>
                            </w:r>
                            <w:ins w:id="3387" w:author="m.kalaitzaki" w:date="2019-05-16T10:03:00Z">
                              <w:r>
                                <w:rPr>
                                  <w:noProof/>
                                </w:rPr>
                                <w:t>56</w:t>
                              </w:r>
                            </w:ins>
                            <w:del w:id="3388" w:author="m.kalaitzaki" w:date="2019-05-16T10:03:00Z">
                              <w:r w:rsidDel="00EA1A11">
                                <w:rPr>
                                  <w:noProof/>
                                </w:rPr>
                                <w:delText>54</w:delText>
                              </w:r>
                            </w:del>
                            <w:r>
                              <w:fldChar w:fldCharType="end"/>
                            </w:r>
                            <w:r>
                              <w:t>: I-Weld Parameters</w:t>
                            </w:r>
                            <w:bookmarkEnd w:id="3385"/>
                            <w:bookmarkEnd w:id="3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77777777" w:rsidR="00893241" w:rsidRPr="003F40AF" w:rsidRDefault="00893241" w:rsidP="00F51CB9">
                      <w:pPr>
                        <w:pStyle w:val="Caption"/>
                        <w:rPr>
                          <w:b w:val="0"/>
                          <w:bCs w:val="0"/>
                          <w:noProof/>
                          <w:sz w:val="26"/>
                          <w:szCs w:val="28"/>
                        </w:rPr>
                      </w:pPr>
                      <w:bookmarkStart w:id="3389" w:name="_Toc3557134"/>
                      <w:bookmarkStart w:id="3390" w:name="_Toc8893809"/>
                      <w:r>
                        <w:t xml:space="preserve">Figure </w:t>
                      </w:r>
                      <w:r>
                        <w:fldChar w:fldCharType="begin"/>
                      </w:r>
                      <w:r>
                        <w:instrText xml:space="preserve"> SEQ Figure \* ARABIC </w:instrText>
                      </w:r>
                      <w:r>
                        <w:fldChar w:fldCharType="separate"/>
                      </w:r>
                      <w:ins w:id="3391" w:author="m.kalaitzaki" w:date="2019-05-16T10:03:00Z">
                        <w:r>
                          <w:rPr>
                            <w:noProof/>
                          </w:rPr>
                          <w:t>56</w:t>
                        </w:r>
                      </w:ins>
                      <w:del w:id="3392" w:author="m.kalaitzaki" w:date="2019-05-16T10:03:00Z">
                        <w:r w:rsidDel="00EA1A11">
                          <w:rPr>
                            <w:noProof/>
                          </w:rPr>
                          <w:delText>54</w:delText>
                        </w:r>
                      </w:del>
                      <w:r>
                        <w:fldChar w:fldCharType="end"/>
                      </w:r>
                      <w:r>
                        <w:t>: I-Weld Parameters</w:t>
                      </w:r>
                      <w:bookmarkEnd w:id="3389"/>
                      <w:bookmarkEnd w:id="3390"/>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3393" w:name="_Toc3566503"/>
      <w:bookmarkStart w:id="3394" w:name="_Toc8893928"/>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3393"/>
      <w:bookmarkEnd w:id="3394"/>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3395" w:name="_Toc338939186"/>
      <w:bookmarkStart w:id="3396" w:name="_Toc3557033"/>
      <w:bookmarkStart w:id="3397" w:name="_Toc8893706"/>
      <w:r w:rsidRPr="007055D9">
        <w:t>Attributes</w:t>
      </w:r>
      <w:bookmarkEnd w:id="3395"/>
      <w:bookmarkEnd w:id="3396"/>
      <w:bookmarkEnd w:id="3397"/>
    </w:p>
    <w:p w14:paraId="7F7DD4CE" w14:textId="77777777" w:rsidR="0006113C" w:rsidRPr="007055D9" w:rsidRDefault="009D7557" w:rsidP="00E67798">
      <w:pPr>
        <w:pStyle w:val="Heading5"/>
        <w:keepNext/>
      </w:pPr>
      <w:bookmarkStart w:id="3398" w:name="_Toc338939188"/>
      <w:r w:rsidRPr="007055D9">
        <w:t>Attribute “b</w:t>
      </w:r>
      <w:r w:rsidR="0006113C" w:rsidRPr="007055D9">
        <w:t>ase</w:t>
      </w:r>
      <w:bookmarkEnd w:id="3398"/>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3399" w:name="_Toc338939189"/>
      <w:r w:rsidRPr="007055D9">
        <w:lastRenderedPageBreak/>
        <w:t>Attribute “t</w:t>
      </w:r>
      <w:r w:rsidR="0006113C" w:rsidRPr="007055D9">
        <w:t>echnology</w:t>
      </w:r>
      <w:bookmarkEnd w:id="3399"/>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3400" w:name="_Toc338939190"/>
      <w:bookmarkStart w:id="3401" w:name="_Toc3557034"/>
      <w:bookmarkStart w:id="3402" w:name="_Toc8893707"/>
      <w:r w:rsidRPr="007055D9">
        <w:t>Element “weld_position”</w:t>
      </w:r>
      <w:bookmarkEnd w:id="3400"/>
      <w:bookmarkEnd w:id="3401"/>
      <w:bookmarkEnd w:id="3402"/>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3403" w:name="_Toc3566504"/>
      <w:bookmarkStart w:id="3404" w:name="_Toc8893929"/>
      <w:bookmarkStart w:id="3405" w:name="_Toc338939192"/>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3403"/>
      <w:bookmarkEnd w:id="3404"/>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3405"/>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3406" w:name="_Toc338939194"/>
      <w:r w:rsidRPr="007055D9">
        <w:t>Attribute “filler”</w:t>
      </w:r>
      <w:bookmarkEnd w:id="3406"/>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reference=”</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3407" w:name="WeldDefinitionOverlapWeld"/>
      <w:bookmarkStart w:id="3408" w:name="_Toc3557035"/>
      <w:bookmarkStart w:id="3409" w:name="_Toc8893708"/>
      <w:bookmarkStart w:id="3410" w:name="_Toc288200766"/>
      <w:bookmarkStart w:id="3411" w:name="_Toc338939110"/>
      <w:bookmarkEnd w:id="3407"/>
      <w:r w:rsidRPr="007055D9">
        <w:t>Element “</w:t>
      </w:r>
      <w:r>
        <w:t>sheet_parameter</w:t>
      </w:r>
      <w:r w:rsidRPr="007055D9">
        <w:t>”</w:t>
      </w:r>
      <w:bookmarkEnd w:id="3408"/>
      <w:bookmarkEnd w:id="3409"/>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3412" w:name="_Toc3566505"/>
      <w:bookmarkStart w:id="3413" w:name="_Toc8893930"/>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3412"/>
      <w:bookmarkEnd w:id="3413"/>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3414" w:name="_Toc3557036"/>
      <w:bookmarkStart w:id="3415" w:name="_Toc8893709"/>
      <w:r w:rsidRPr="007055D9">
        <w:t>Overlap Weld</w:t>
      </w:r>
      <w:bookmarkEnd w:id="3410"/>
      <w:bookmarkEnd w:id="3411"/>
      <w:bookmarkEnd w:id="3414"/>
      <w:bookmarkEnd w:id="3415"/>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w:t>
      </w:r>
      <w:commentRangeStart w:id="3416"/>
      <w:r w:rsidRPr="007055D9">
        <w:t xml:space="preserve">up </w:t>
      </w:r>
      <w:commentRangeStart w:id="3417"/>
      <w:r w:rsidRPr="007055D9">
        <w:t xml:space="preserve">to </w:t>
      </w:r>
      <w:commentRangeStart w:id="3418"/>
      <w:r w:rsidRPr="007055D9">
        <w:t>three</w:t>
      </w:r>
      <w:ins w:id="3419" w:author="nick" w:date="2019-03-23T23:33:00Z">
        <w:r w:rsidR="00DA743B">
          <w:rPr>
            <w:rStyle w:val="FootnoteReference"/>
          </w:rPr>
          <w:footnoteReference w:id="18"/>
        </w:r>
      </w:ins>
      <w:r w:rsidRPr="007055D9">
        <w:t xml:space="preserve"> </w:t>
      </w:r>
      <w:commentRangeEnd w:id="3418"/>
      <w:r w:rsidR="0082626E">
        <w:rPr>
          <w:rStyle w:val="CommentReference"/>
          <w:lang w:eastAsia="x-none"/>
        </w:rPr>
        <w:commentReference w:id="3418"/>
      </w:r>
      <w:r w:rsidRPr="007055D9">
        <w:t>weld positions</w:t>
      </w:r>
      <w:commentRangeEnd w:id="3417"/>
      <w:r w:rsidR="001356A7">
        <w:rPr>
          <w:rStyle w:val="CommentReference"/>
          <w:lang w:eastAsia="x-none"/>
        </w:rPr>
        <w:commentReference w:id="3417"/>
      </w:r>
      <w:commentRangeEnd w:id="3416"/>
      <w:r w:rsidR="00DA743B">
        <w:rPr>
          <w:rStyle w:val="CommentReference"/>
          <w:lang w:eastAsia="x-none"/>
        </w:rPr>
        <w:commentReference w:id="3416"/>
      </w:r>
      <w:r w:rsidRPr="007055D9">
        <w:t xml:space="preserve">.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3423" w:name="_Toc3557037"/>
      <w:bookmarkStart w:id="3424" w:name="_Toc8893710"/>
      <w:r w:rsidRPr="007055D9">
        <w:t>Simple Overlap Weld</w:t>
      </w:r>
      <w:bookmarkEnd w:id="3423"/>
      <w:bookmarkEnd w:id="3424"/>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7777777" w:rsidR="00893241" w:rsidRPr="0079510C" w:rsidRDefault="00893241" w:rsidP="002A71CD">
                            <w:pPr>
                              <w:pStyle w:val="Caption"/>
                              <w:rPr>
                                <w:noProof/>
                                <w:sz w:val="24"/>
                                <w:szCs w:val="26"/>
                              </w:rPr>
                            </w:pPr>
                            <w:bookmarkStart w:id="3425" w:name="_Toc3557135"/>
                            <w:bookmarkStart w:id="3426" w:name="_Toc8893810"/>
                            <w:r>
                              <w:t xml:space="preserve">Figure </w:t>
                            </w:r>
                            <w:r>
                              <w:fldChar w:fldCharType="begin"/>
                            </w:r>
                            <w:r>
                              <w:instrText xml:space="preserve"> SEQ Figure \* ARABIC </w:instrText>
                            </w:r>
                            <w:r>
                              <w:fldChar w:fldCharType="separate"/>
                            </w:r>
                            <w:ins w:id="3427" w:author="m.kalaitzaki" w:date="2019-05-16T10:03:00Z">
                              <w:r>
                                <w:rPr>
                                  <w:noProof/>
                                </w:rPr>
                                <w:t>57</w:t>
                              </w:r>
                            </w:ins>
                            <w:del w:id="3428" w:author="m.kalaitzaki" w:date="2019-05-16T10:03:00Z">
                              <w:r w:rsidDel="00EA1A11">
                                <w:rPr>
                                  <w:noProof/>
                                </w:rPr>
                                <w:delText>55</w:delText>
                              </w:r>
                            </w:del>
                            <w:r>
                              <w:fldChar w:fldCharType="end"/>
                            </w:r>
                            <w:r>
                              <w:t>: Overlap Weld Sheet Layout</w:t>
                            </w:r>
                            <w:bookmarkEnd w:id="3425"/>
                            <w:bookmarkEnd w:id="3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7777777" w:rsidR="00893241" w:rsidRPr="0079510C" w:rsidRDefault="00893241" w:rsidP="002A71CD">
                      <w:pPr>
                        <w:pStyle w:val="Caption"/>
                        <w:rPr>
                          <w:noProof/>
                          <w:sz w:val="24"/>
                          <w:szCs w:val="26"/>
                        </w:rPr>
                      </w:pPr>
                      <w:bookmarkStart w:id="3429" w:name="_Toc3557135"/>
                      <w:bookmarkStart w:id="3430" w:name="_Toc8893810"/>
                      <w:r>
                        <w:t xml:space="preserve">Figure </w:t>
                      </w:r>
                      <w:r>
                        <w:fldChar w:fldCharType="begin"/>
                      </w:r>
                      <w:r>
                        <w:instrText xml:space="preserve"> SEQ Figure \* ARABIC </w:instrText>
                      </w:r>
                      <w:r>
                        <w:fldChar w:fldCharType="separate"/>
                      </w:r>
                      <w:ins w:id="3431" w:author="m.kalaitzaki" w:date="2019-05-16T10:03:00Z">
                        <w:r>
                          <w:rPr>
                            <w:noProof/>
                          </w:rPr>
                          <w:t>57</w:t>
                        </w:r>
                      </w:ins>
                      <w:del w:id="3432" w:author="m.kalaitzaki" w:date="2019-05-16T10:03:00Z">
                        <w:r w:rsidDel="00EA1A11">
                          <w:rPr>
                            <w:noProof/>
                          </w:rPr>
                          <w:delText>55</w:delText>
                        </w:r>
                      </w:del>
                      <w:r>
                        <w:fldChar w:fldCharType="end"/>
                      </w:r>
                      <w:r>
                        <w:t>: Overlap Weld Sheet Layout</w:t>
                      </w:r>
                      <w:bookmarkEnd w:id="3429"/>
                      <w:bookmarkEnd w:id="3430"/>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3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7777777" w:rsidR="00893241" w:rsidRPr="00A00F34" w:rsidRDefault="00893241" w:rsidP="002A71CD">
                            <w:pPr>
                              <w:pStyle w:val="Caption"/>
                              <w:rPr>
                                <w:noProof/>
                                <w:szCs w:val="24"/>
                              </w:rPr>
                            </w:pPr>
                            <w:bookmarkStart w:id="3433" w:name="_Toc3557136"/>
                            <w:bookmarkStart w:id="3434" w:name="_Toc8893811"/>
                            <w:r>
                              <w:t xml:space="preserve">Figure </w:t>
                            </w:r>
                            <w:r>
                              <w:fldChar w:fldCharType="begin"/>
                            </w:r>
                            <w:r>
                              <w:instrText xml:space="preserve"> SEQ Figure \* ARABIC </w:instrText>
                            </w:r>
                            <w:r>
                              <w:fldChar w:fldCharType="separate"/>
                            </w:r>
                            <w:ins w:id="3435" w:author="m.kalaitzaki" w:date="2019-05-16T10:03:00Z">
                              <w:r>
                                <w:rPr>
                                  <w:noProof/>
                                </w:rPr>
                                <w:t>58</w:t>
                              </w:r>
                            </w:ins>
                            <w:del w:id="3436" w:author="m.kalaitzaki" w:date="2019-05-16T10:03:00Z">
                              <w:r w:rsidDel="00EA1A11">
                                <w:rPr>
                                  <w:noProof/>
                                </w:rPr>
                                <w:delText>56</w:delText>
                              </w:r>
                            </w:del>
                            <w:r>
                              <w:fldChar w:fldCharType="end"/>
                            </w:r>
                            <w:r>
                              <w:t>: Overlap Weld Parameters</w:t>
                            </w:r>
                            <w:bookmarkEnd w:id="3433"/>
                            <w:bookmarkEnd w:id="3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77777777" w:rsidR="00893241" w:rsidRPr="00A00F34" w:rsidRDefault="00893241" w:rsidP="002A71CD">
                      <w:pPr>
                        <w:pStyle w:val="Caption"/>
                        <w:rPr>
                          <w:noProof/>
                          <w:szCs w:val="24"/>
                        </w:rPr>
                      </w:pPr>
                      <w:bookmarkStart w:id="3437" w:name="_Toc3557136"/>
                      <w:bookmarkStart w:id="3438" w:name="_Toc8893811"/>
                      <w:r>
                        <w:t xml:space="preserve">Figure </w:t>
                      </w:r>
                      <w:r>
                        <w:fldChar w:fldCharType="begin"/>
                      </w:r>
                      <w:r>
                        <w:instrText xml:space="preserve"> SEQ Figure \* ARABIC </w:instrText>
                      </w:r>
                      <w:r>
                        <w:fldChar w:fldCharType="separate"/>
                      </w:r>
                      <w:ins w:id="3439" w:author="m.kalaitzaki" w:date="2019-05-16T10:03:00Z">
                        <w:r>
                          <w:rPr>
                            <w:noProof/>
                          </w:rPr>
                          <w:t>58</w:t>
                        </w:r>
                      </w:ins>
                      <w:del w:id="3440" w:author="m.kalaitzaki" w:date="2019-05-16T10:03:00Z">
                        <w:r w:rsidDel="00EA1A11">
                          <w:rPr>
                            <w:noProof/>
                          </w:rPr>
                          <w:delText>56</w:delText>
                        </w:r>
                      </w:del>
                      <w:r>
                        <w:fldChar w:fldCharType="end"/>
                      </w:r>
                      <w:r>
                        <w:t>: Overlap Weld Parameters</w:t>
                      </w:r>
                      <w:bookmarkEnd w:id="3437"/>
                      <w:bookmarkEnd w:id="3438"/>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7" type="#_x0000_t75" style="width:34.35pt;height:34.35pt" o:ole="">
            <v:imagedata r:id="rId133" o:title=""/>
          </v:shape>
          <o:OLEObject Type="Embed" ProgID="Equation.3" ShapeID="_x0000_i1027" DrawAspect="Content" ObjectID="_1632074805" r:id="rId13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3441" w:name="_Toc3566506"/>
      <w:bookmarkStart w:id="3442" w:name="_Toc8893931"/>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3441"/>
      <w:bookmarkEnd w:id="3442"/>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3443" w:name="_Toc338939112"/>
      <w:bookmarkStart w:id="3444" w:name="_Toc3557038"/>
      <w:bookmarkStart w:id="3445" w:name="_Toc8893711"/>
      <w:r w:rsidRPr="007055D9">
        <w:t>Single Sided Double Overlap Weld</w:t>
      </w:r>
      <w:bookmarkEnd w:id="3443"/>
      <w:bookmarkEnd w:id="3444"/>
      <w:bookmarkEnd w:id="3445"/>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7777777" w:rsidR="00893241" w:rsidRPr="008B5970" w:rsidRDefault="00893241" w:rsidP="007C7FBC">
                            <w:pPr>
                              <w:pStyle w:val="Caption"/>
                              <w:rPr>
                                <w:noProof/>
                                <w:sz w:val="24"/>
                                <w:szCs w:val="26"/>
                              </w:rPr>
                            </w:pPr>
                            <w:bookmarkStart w:id="3446" w:name="_Toc3557137"/>
                            <w:bookmarkStart w:id="3447" w:name="_Toc8893812"/>
                            <w:r>
                              <w:t xml:space="preserve">Figure </w:t>
                            </w:r>
                            <w:r>
                              <w:fldChar w:fldCharType="begin"/>
                            </w:r>
                            <w:r>
                              <w:instrText xml:space="preserve"> SEQ Figure \* ARABIC </w:instrText>
                            </w:r>
                            <w:r>
                              <w:fldChar w:fldCharType="separate"/>
                            </w:r>
                            <w:ins w:id="3448" w:author="m.kalaitzaki" w:date="2019-05-16T10:03:00Z">
                              <w:r>
                                <w:rPr>
                                  <w:noProof/>
                                </w:rPr>
                                <w:t>59</w:t>
                              </w:r>
                            </w:ins>
                            <w:del w:id="3449" w:author="m.kalaitzaki" w:date="2019-05-16T10:03:00Z">
                              <w:r w:rsidDel="00EA1A11">
                                <w:rPr>
                                  <w:noProof/>
                                </w:rPr>
                                <w:delText>57</w:delText>
                              </w:r>
                            </w:del>
                            <w:r>
                              <w:fldChar w:fldCharType="end"/>
                            </w:r>
                            <w:r>
                              <w:t xml:space="preserve">: </w:t>
                            </w:r>
                            <w:r w:rsidRPr="007055D9">
                              <w:t>Single Sided Double Overlap Weld</w:t>
                            </w:r>
                            <w:bookmarkEnd w:id="3446"/>
                            <w:bookmarkEnd w:id="3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77777777" w:rsidR="00893241" w:rsidRPr="008B5970" w:rsidRDefault="00893241" w:rsidP="007C7FBC">
                      <w:pPr>
                        <w:pStyle w:val="Caption"/>
                        <w:rPr>
                          <w:noProof/>
                          <w:sz w:val="24"/>
                          <w:szCs w:val="26"/>
                        </w:rPr>
                      </w:pPr>
                      <w:bookmarkStart w:id="3450" w:name="_Toc3557137"/>
                      <w:bookmarkStart w:id="3451" w:name="_Toc8893812"/>
                      <w:r>
                        <w:t xml:space="preserve">Figure </w:t>
                      </w:r>
                      <w:r>
                        <w:fldChar w:fldCharType="begin"/>
                      </w:r>
                      <w:r>
                        <w:instrText xml:space="preserve"> SEQ Figure \* ARABIC </w:instrText>
                      </w:r>
                      <w:r>
                        <w:fldChar w:fldCharType="separate"/>
                      </w:r>
                      <w:ins w:id="3452" w:author="m.kalaitzaki" w:date="2019-05-16T10:03:00Z">
                        <w:r>
                          <w:rPr>
                            <w:noProof/>
                          </w:rPr>
                          <w:t>59</w:t>
                        </w:r>
                      </w:ins>
                      <w:del w:id="3453" w:author="m.kalaitzaki" w:date="2019-05-16T10:03:00Z">
                        <w:r w:rsidDel="00EA1A11">
                          <w:rPr>
                            <w:noProof/>
                          </w:rPr>
                          <w:delText>57</w:delText>
                        </w:r>
                      </w:del>
                      <w:r>
                        <w:fldChar w:fldCharType="end"/>
                      </w:r>
                      <w:r>
                        <w:t xml:space="preserve">: </w:t>
                      </w:r>
                      <w:r w:rsidRPr="007055D9">
                        <w:t>Single Sided Double Overlap Weld</w:t>
                      </w:r>
                      <w:bookmarkEnd w:id="3450"/>
                      <w:bookmarkEnd w:id="3451"/>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3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3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7777777" w:rsidR="00893241" w:rsidRPr="008D09AE" w:rsidRDefault="00893241" w:rsidP="00044694">
                            <w:pPr>
                              <w:pStyle w:val="Caption"/>
                              <w:rPr>
                                <w:noProof/>
                                <w:szCs w:val="24"/>
                              </w:rPr>
                            </w:pPr>
                            <w:bookmarkStart w:id="3454" w:name="_Toc3557138"/>
                            <w:bookmarkStart w:id="3455" w:name="_Toc8893813"/>
                            <w:r>
                              <w:t xml:space="preserve">Figure </w:t>
                            </w:r>
                            <w:r>
                              <w:fldChar w:fldCharType="begin"/>
                            </w:r>
                            <w:r>
                              <w:instrText xml:space="preserve"> SEQ Figure \* ARABIC </w:instrText>
                            </w:r>
                            <w:r>
                              <w:fldChar w:fldCharType="separate"/>
                            </w:r>
                            <w:ins w:id="3456" w:author="m.kalaitzaki" w:date="2019-05-16T10:03:00Z">
                              <w:r>
                                <w:rPr>
                                  <w:noProof/>
                                </w:rPr>
                                <w:t>60</w:t>
                              </w:r>
                            </w:ins>
                            <w:del w:id="3457" w:author="m.kalaitzaki" w:date="2019-05-16T10:03:00Z">
                              <w:r w:rsidDel="00EA1A11">
                                <w:rPr>
                                  <w:noProof/>
                                </w:rPr>
                                <w:delText>58</w:delText>
                              </w:r>
                            </w:del>
                            <w:r>
                              <w:fldChar w:fldCharType="end"/>
                            </w:r>
                            <w:r>
                              <w:t>: Overlap Weld Parameters</w:t>
                            </w:r>
                            <w:bookmarkEnd w:id="3454"/>
                            <w:bookmarkEnd w:id="34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77777777" w:rsidR="00893241" w:rsidRPr="008D09AE" w:rsidRDefault="00893241" w:rsidP="00044694">
                      <w:pPr>
                        <w:pStyle w:val="Caption"/>
                        <w:rPr>
                          <w:noProof/>
                          <w:szCs w:val="24"/>
                        </w:rPr>
                      </w:pPr>
                      <w:bookmarkStart w:id="3458" w:name="_Toc3557138"/>
                      <w:bookmarkStart w:id="3459" w:name="_Toc8893813"/>
                      <w:r>
                        <w:t xml:space="preserve">Figure </w:t>
                      </w:r>
                      <w:r>
                        <w:fldChar w:fldCharType="begin"/>
                      </w:r>
                      <w:r>
                        <w:instrText xml:space="preserve"> SEQ Figure \* ARABIC </w:instrText>
                      </w:r>
                      <w:r>
                        <w:fldChar w:fldCharType="separate"/>
                      </w:r>
                      <w:ins w:id="3460" w:author="m.kalaitzaki" w:date="2019-05-16T10:03:00Z">
                        <w:r>
                          <w:rPr>
                            <w:noProof/>
                          </w:rPr>
                          <w:t>60</w:t>
                        </w:r>
                      </w:ins>
                      <w:del w:id="3461" w:author="m.kalaitzaki" w:date="2019-05-16T10:03:00Z">
                        <w:r w:rsidDel="00EA1A11">
                          <w:rPr>
                            <w:noProof/>
                          </w:rPr>
                          <w:delText>58</w:delText>
                        </w:r>
                      </w:del>
                      <w:r>
                        <w:fldChar w:fldCharType="end"/>
                      </w:r>
                      <w:r>
                        <w:t>: Overlap Weld Parameters</w:t>
                      </w:r>
                      <w:bookmarkEnd w:id="3458"/>
                      <w:bookmarkEnd w:id="3459"/>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8" type="#_x0000_t75" style="width:61.05pt;height:35.15pt" o:ole="">
            <v:imagedata r:id="rId122" o:title=""/>
          </v:shape>
          <o:OLEObject Type="Embed" ProgID="Equation.3" ShapeID="_x0000_i1028" DrawAspect="Content" ObjectID="_1632074806" r:id="rId13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3462" w:name="_Toc3566507"/>
      <w:bookmarkStart w:id="3463" w:name="_Toc8893932"/>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Single Sided Double Overlap Weld</w:t>
      </w:r>
      <w:bookmarkEnd w:id="3462"/>
      <w:bookmarkEnd w:id="3463"/>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3464" w:name="_Toc338939113"/>
      <w:bookmarkStart w:id="3465" w:name="_Toc3557039"/>
      <w:bookmarkStart w:id="3466" w:name="_Toc8893712"/>
      <w:r w:rsidRPr="007055D9">
        <w:t>Double Sided Double Overlap Weld</w:t>
      </w:r>
      <w:bookmarkEnd w:id="3464"/>
      <w:bookmarkEnd w:id="3465"/>
      <w:bookmarkEnd w:id="3466"/>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77777777" w:rsidR="00893241" w:rsidRPr="000A25D4" w:rsidRDefault="00893241" w:rsidP="00044694">
                            <w:pPr>
                              <w:pStyle w:val="Caption"/>
                              <w:rPr>
                                <w:noProof/>
                                <w:sz w:val="24"/>
                                <w:szCs w:val="26"/>
                              </w:rPr>
                            </w:pPr>
                            <w:bookmarkStart w:id="3467" w:name="_Toc3557139"/>
                            <w:bookmarkStart w:id="3468" w:name="_Toc8893814"/>
                            <w:r>
                              <w:t xml:space="preserve">Figure </w:t>
                            </w:r>
                            <w:r>
                              <w:fldChar w:fldCharType="begin"/>
                            </w:r>
                            <w:r>
                              <w:instrText xml:space="preserve"> SEQ Figure \* ARABIC </w:instrText>
                            </w:r>
                            <w:r>
                              <w:fldChar w:fldCharType="separate"/>
                            </w:r>
                            <w:ins w:id="3469" w:author="m.kalaitzaki" w:date="2019-05-16T10:03:00Z">
                              <w:r>
                                <w:rPr>
                                  <w:noProof/>
                                </w:rPr>
                                <w:t>61</w:t>
                              </w:r>
                            </w:ins>
                            <w:del w:id="3470" w:author="m.kalaitzaki" w:date="2019-05-16T10:03:00Z">
                              <w:r w:rsidDel="00EA1A11">
                                <w:rPr>
                                  <w:noProof/>
                                </w:rPr>
                                <w:delText>59</w:delText>
                              </w:r>
                            </w:del>
                            <w:r>
                              <w:fldChar w:fldCharType="end"/>
                            </w:r>
                            <w:r>
                              <w:t xml:space="preserve">: </w:t>
                            </w:r>
                            <w:r w:rsidRPr="007055D9">
                              <w:t>Double Sided Double Overlap Weld</w:t>
                            </w:r>
                            <w:bookmarkEnd w:id="3467"/>
                            <w:bookmarkEnd w:id="34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77777777" w:rsidR="00893241" w:rsidRPr="000A25D4" w:rsidRDefault="00893241" w:rsidP="00044694">
                      <w:pPr>
                        <w:pStyle w:val="Caption"/>
                        <w:rPr>
                          <w:noProof/>
                          <w:sz w:val="24"/>
                          <w:szCs w:val="26"/>
                        </w:rPr>
                      </w:pPr>
                      <w:bookmarkStart w:id="3471" w:name="_Toc3557139"/>
                      <w:bookmarkStart w:id="3472" w:name="_Toc8893814"/>
                      <w:r>
                        <w:t xml:space="preserve">Figure </w:t>
                      </w:r>
                      <w:r>
                        <w:fldChar w:fldCharType="begin"/>
                      </w:r>
                      <w:r>
                        <w:instrText xml:space="preserve"> SEQ Figure \* ARABIC </w:instrText>
                      </w:r>
                      <w:r>
                        <w:fldChar w:fldCharType="separate"/>
                      </w:r>
                      <w:ins w:id="3473" w:author="m.kalaitzaki" w:date="2019-05-16T10:03:00Z">
                        <w:r>
                          <w:rPr>
                            <w:noProof/>
                          </w:rPr>
                          <w:t>61</w:t>
                        </w:r>
                      </w:ins>
                      <w:del w:id="3474" w:author="m.kalaitzaki" w:date="2019-05-16T10:03:00Z">
                        <w:r w:rsidDel="00EA1A11">
                          <w:rPr>
                            <w:noProof/>
                          </w:rPr>
                          <w:delText>59</w:delText>
                        </w:r>
                      </w:del>
                      <w:r>
                        <w:fldChar w:fldCharType="end"/>
                      </w:r>
                      <w:r>
                        <w:t xml:space="preserve">: </w:t>
                      </w:r>
                      <w:r w:rsidRPr="007055D9">
                        <w:t>Double Sided Double Overlap Weld</w:t>
                      </w:r>
                      <w:bookmarkEnd w:id="3471"/>
                      <w:bookmarkEnd w:id="3472"/>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3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4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77777777" w:rsidR="00893241" w:rsidRPr="00F739B3" w:rsidRDefault="00893241" w:rsidP="00044694">
                            <w:pPr>
                              <w:pStyle w:val="Caption"/>
                              <w:rPr>
                                <w:noProof/>
                                <w:szCs w:val="24"/>
                              </w:rPr>
                            </w:pPr>
                            <w:bookmarkStart w:id="3475" w:name="_Toc3557140"/>
                            <w:bookmarkStart w:id="3476" w:name="_Toc8893815"/>
                            <w:r>
                              <w:t xml:space="preserve">Figure </w:t>
                            </w:r>
                            <w:r>
                              <w:fldChar w:fldCharType="begin"/>
                            </w:r>
                            <w:r>
                              <w:instrText xml:space="preserve"> SEQ Figure \* ARABIC </w:instrText>
                            </w:r>
                            <w:r>
                              <w:fldChar w:fldCharType="separate"/>
                            </w:r>
                            <w:ins w:id="3477" w:author="m.kalaitzaki" w:date="2019-05-16T10:03:00Z">
                              <w:r>
                                <w:rPr>
                                  <w:noProof/>
                                </w:rPr>
                                <w:t>62</w:t>
                              </w:r>
                            </w:ins>
                            <w:del w:id="3478" w:author="m.kalaitzaki" w:date="2019-05-16T10:03:00Z">
                              <w:r w:rsidDel="00EA1A11">
                                <w:rPr>
                                  <w:noProof/>
                                </w:rPr>
                                <w:delText>60</w:delText>
                              </w:r>
                            </w:del>
                            <w:r>
                              <w:fldChar w:fldCharType="end"/>
                            </w:r>
                            <w:r>
                              <w:t xml:space="preserve">: Parameters of </w:t>
                            </w:r>
                            <w:r w:rsidRPr="007055D9">
                              <w:t>Double Sided Double Overlap Weld</w:t>
                            </w:r>
                            <w:bookmarkEnd w:id="3475"/>
                            <w:bookmarkEnd w:id="3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77777777" w:rsidR="00893241" w:rsidRPr="00F739B3" w:rsidRDefault="00893241" w:rsidP="00044694">
                      <w:pPr>
                        <w:pStyle w:val="Caption"/>
                        <w:rPr>
                          <w:noProof/>
                          <w:szCs w:val="24"/>
                        </w:rPr>
                      </w:pPr>
                      <w:bookmarkStart w:id="3479" w:name="_Toc3557140"/>
                      <w:bookmarkStart w:id="3480" w:name="_Toc8893815"/>
                      <w:r>
                        <w:t xml:space="preserve">Figure </w:t>
                      </w:r>
                      <w:r>
                        <w:fldChar w:fldCharType="begin"/>
                      </w:r>
                      <w:r>
                        <w:instrText xml:space="preserve"> SEQ Figure \* ARABIC </w:instrText>
                      </w:r>
                      <w:r>
                        <w:fldChar w:fldCharType="separate"/>
                      </w:r>
                      <w:ins w:id="3481" w:author="m.kalaitzaki" w:date="2019-05-16T10:03:00Z">
                        <w:r>
                          <w:rPr>
                            <w:noProof/>
                          </w:rPr>
                          <w:t>62</w:t>
                        </w:r>
                      </w:ins>
                      <w:del w:id="3482" w:author="m.kalaitzaki" w:date="2019-05-16T10:03:00Z">
                        <w:r w:rsidDel="00EA1A11">
                          <w:rPr>
                            <w:noProof/>
                          </w:rPr>
                          <w:delText>60</w:delText>
                        </w:r>
                      </w:del>
                      <w:r>
                        <w:fldChar w:fldCharType="end"/>
                      </w:r>
                      <w:r>
                        <w:t xml:space="preserve">: Parameters of </w:t>
                      </w:r>
                      <w:r w:rsidRPr="007055D9">
                        <w:t>Double Sided Double Overlap Weld</w:t>
                      </w:r>
                      <w:bookmarkEnd w:id="3479"/>
                      <w:bookmarkEnd w:id="3480"/>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29" type="#_x0000_t75" style="width:61.05pt;height:35.15pt" o:ole="">
            <v:imagedata r:id="rId122" o:title=""/>
          </v:shape>
          <o:OLEObject Type="Embed" ProgID="Equation.3" ShapeID="_x0000_i1029" DrawAspect="Content" ObjectID="_1632074807" r:id="rId14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3483" w:name="_Toc3566508"/>
      <w:bookmarkStart w:id="3484" w:name="_Toc8893933"/>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Double Sided Double Overlap Weld</w:t>
      </w:r>
      <w:bookmarkEnd w:id="3483"/>
      <w:bookmarkEnd w:id="3484"/>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3485" w:name="_Toc338939196"/>
      <w:bookmarkStart w:id="3486" w:name="_Toc3557040"/>
      <w:bookmarkStart w:id="3487" w:name="_Toc8893713"/>
      <w:r w:rsidRPr="007055D9">
        <w:t>Attributes</w:t>
      </w:r>
      <w:bookmarkEnd w:id="3485"/>
      <w:bookmarkEnd w:id="3486"/>
      <w:bookmarkEnd w:id="3487"/>
    </w:p>
    <w:p w14:paraId="54EB1FE0" w14:textId="77777777" w:rsidR="0006113C" w:rsidRPr="007055D9" w:rsidRDefault="00157A42" w:rsidP="00AB2606">
      <w:pPr>
        <w:pStyle w:val="Heading5"/>
        <w:keepNext/>
      </w:pPr>
      <w:bookmarkStart w:id="3488" w:name="_Toc338939198"/>
      <w:r w:rsidRPr="007055D9">
        <w:t>Attribute “b</w:t>
      </w:r>
      <w:r w:rsidR="0006113C" w:rsidRPr="007055D9">
        <w:t>ase</w:t>
      </w:r>
      <w:bookmarkEnd w:id="3488"/>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3489" w:name="_Toc338939199"/>
      <w:r w:rsidRPr="007055D9">
        <w:lastRenderedPageBreak/>
        <w:t>Attribute “t</w:t>
      </w:r>
      <w:r w:rsidR="0006113C" w:rsidRPr="007055D9">
        <w:t>echnology</w:t>
      </w:r>
      <w:bookmarkEnd w:id="3489"/>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3490" w:name="_Toc338939200"/>
      <w:bookmarkStart w:id="3491" w:name="_Toc3557041"/>
      <w:bookmarkStart w:id="3492" w:name="_Toc8893714"/>
      <w:r w:rsidRPr="007055D9">
        <w:t>Element “weld_position”</w:t>
      </w:r>
      <w:bookmarkEnd w:id="3490"/>
      <w:bookmarkEnd w:id="3491"/>
      <w:bookmarkEnd w:id="3492"/>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3493" w:name="_Toc3566509"/>
      <w:bookmarkStart w:id="3494" w:name="_Toc8893934"/>
      <w:bookmarkStart w:id="3495" w:name="_Toc338939203"/>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3493"/>
      <w:bookmarkEnd w:id="3494"/>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3495"/>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3496" w:name="_Toc338939204"/>
      <w:r w:rsidRPr="007055D9">
        <w:t>Attribute “thickness”</w:t>
      </w:r>
      <w:bookmarkEnd w:id="3496"/>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3497" w:name="_Toc338939205"/>
      <w:r w:rsidRPr="007055D9">
        <w:t>Attribute “angle”</w:t>
      </w:r>
      <w:bookmarkEnd w:id="3497"/>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3498" w:name="_Toc338939206"/>
      <w:r w:rsidRPr="007055D9">
        <w:lastRenderedPageBreak/>
        <w:t>Attribute “shape”</w:t>
      </w:r>
      <w:bookmarkEnd w:id="3498"/>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3499" w:name="_Toc338939207"/>
      <w:r w:rsidRPr="007055D9">
        <w:t>Attribute “penetration”</w:t>
      </w:r>
      <w:bookmarkEnd w:id="3499"/>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3500" w:name="_Toc338939209"/>
      <w:r w:rsidRPr="007055D9">
        <w:t>Attribute “filler”</w:t>
      </w:r>
      <w:bookmarkEnd w:id="3500"/>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reference=”</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thickness="1.5"</w:t>
      </w:r>
    </w:p>
    <w:p w14:paraId="64ABBBD9" w14:textId="77777777" w:rsidR="001B350B" w:rsidRPr="00C9134D" w:rsidRDefault="0006113C" w:rsidP="00D25D3B">
      <w:pPr>
        <w:pStyle w:val="XMLCode"/>
        <w:keepNext/>
        <w:keepLines/>
        <w:rPr>
          <w:b/>
          <w:color w:val="0070C0"/>
        </w:rPr>
      </w:pPr>
      <w:r w:rsidRPr="00C9134D">
        <w:rPr>
          <w:b/>
          <w:color w:val="0070C0"/>
        </w:rPr>
        <w:t xml:space="preserve">                   angle=”30”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penetration="0.5"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3501" w:name="WeldDefinitionYJoint"/>
      <w:bookmarkStart w:id="3502" w:name="_Toc3557042"/>
      <w:bookmarkStart w:id="3503" w:name="_Toc8893715"/>
      <w:bookmarkStart w:id="3504" w:name="_Toc288200767"/>
      <w:bookmarkStart w:id="3505" w:name="_Toc338939114"/>
      <w:bookmarkEnd w:id="3501"/>
      <w:r w:rsidRPr="007055D9">
        <w:t>Element “</w:t>
      </w:r>
      <w:r>
        <w:t>sheet_parameter</w:t>
      </w:r>
      <w:r w:rsidRPr="007055D9">
        <w:t>”</w:t>
      </w:r>
      <w:bookmarkEnd w:id="3502"/>
      <w:bookmarkEnd w:id="3503"/>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3506" w:name="_Toc3566510"/>
      <w:bookmarkStart w:id="3507" w:name="_Toc8893935"/>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3506"/>
      <w:bookmarkEnd w:id="3507"/>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3508" w:name="_Toc3557043"/>
      <w:bookmarkStart w:id="3509" w:name="_Toc8893716"/>
      <w:r w:rsidRPr="007055D9">
        <w:lastRenderedPageBreak/>
        <w:t>Y-Joint</w:t>
      </w:r>
      <w:bookmarkEnd w:id="3504"/>
      <w:bookmarkEnd w:id="3505"/>
      <w:bookmarkEnd w:id="3508"/>
      <w:bookmarkEnd w:id="3509"/>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 xml:space="preserve">supports up to </w:t>
      </w:r>
      <w:commentRangeStart w:id="3510"/>
      <w:r w:rsidR="00DB46FE" w:rsidRPr="007055D9">
        <w:t>three</w:t>
      </w:r>
      <w:ins w:id="3511" w:author="nick" w:date="2019-05-05T06:51:00Z">
        <w:r w:rsidR="00DB1E84">
          <w:rPr>
            <w:rStyle w:val="FootnoteReference"/>
          </w:rPr>
          <w:footnoteReference w:id="19"/>
        </w:r>
      </w:ins>
      <w:r w:rsidR="00DB46FE" w:rsidRPr="007055D9">
        <w:t xml:space="preserve"> </w:t>
      </w:r>
      <w:commentRangeEnd w:id="3510"/>
      <w:r w:rsidR="00DB1E84">
        <w:rPr>
          <w:rStyle w:val="CommentReference"/>
          <w:lang w:eastAsia="x-none"/>
        </w:rPr>
        <w:commentReference w:id="3510"/>
      </w:r>
      <w:r w:rsidR="00DB46FE" w:rsidRPr="007055D9">
        <w:t xml:space="preserve">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3523" w:name="_Toc3557044"/>
      <w:bookmarkStart w:id="3524" w:name="_Toc8893717"/>
      <w:r w:rsidRPr="007055D9">
        <w:t>Sheet Parameters</w:t>
      </w:r>
      <w:bookmarkEnd w:id="3523"/>
      <w:bookmarkEnd w:id="3524"/>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77777777" w:rsidR="00893241" w:rsidRPr="00973973" w:rsidRDefault="00893241" w:rsidP="00D25D3B">
                            <w:pPr>
                              <w:pStyle w:val="Caption"/>
                              <w:rPr>
                                <w:noProof/>
                                <w:szCs w:val="24"/>
                              </w:rPr>
                            </w:pPr>
                            <w:bookmarkStart w:id="3525" w:name="_Ref7931629"/>
                            <w:bookmarkStart w:id="3526" w:name="_Toc3557141"/>
                            <w:bookmarkStart w:id="3527" w:name="_Toc8893816"/>
                            <w:r>
                              <w:t xml:space="preserve">Figure </w:t>
                            </w:r>
                            <w:r>
                              <w:fldChar w:fldCharType="begin"/>
                            </w:r>
                            <w:r>
                              <w:instrText xml:space="preserve"> SEQ Figure \* ARABIC </w:instrText>
                            </w:r>
                            <w:r>
                              <w:fldChar w:fldCharType="separate"/>
                            </w:r>
                            <w:ins w:id="3528" w:author="m.kalaitzaki" w:date="2019-05-16T10:04:00Z">
                              <w:r>
                                <w:rPr>
                                  <w:noProof/>
                                </w:rPr>
                                <w:t>63</w:t>
                              </w:r>
                            </w:ins>
                            <w:del w:id="3529" w:author="m.kalaitzaki" w:date="2019-05-16T10:04:00Z">
                              <w:r w:rsidDel="00EA1A11">
                                <w:rPr>
                                  <w:noProof/>
                                </w:rPr>
                                <w:delText>61</w:delText>
                              </w:r>
                            </w:del>
                            <w:r>
                              <w:fldChar w:fldCharType="end"/>
                            </w:r>
                            <w:bookmarkEnd w:id="3525"/>
                            <w:r>
                              <w:t>: Y-Joint Sheet Layout</w:t>
                            </w:r>
                            <w:bookmarkEnd w:id="3526"/>
                            <w:bookmarkEnd w:id="35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77777777" w:rsidR="00893241" w:rsidRPr="00973973" w:rsidRDefault="00893241" w:rsidP="00D25D3B">
                      <w:pPr>
                        <w:pStyle w:val="Caption"/>
                        <w:rPr>
                          <w:noProof/>
                          <w:szCs w:val="24"/>
                        </w:rPr>
                      </w:pPr>
                      <w:bookmarkStart w:id="3530" w:name="_Ref7931629"/>
                      <w:bookmarkStart w:id="3531" w:name="_Toc3557141"/>
                      <w:bookmarkStart w:id="3532" w:name="_Toc8893816"/>
                      <w:r>
                        <w:t xml:space="preserve">Figure </w:t>
                      </w:r>
                      <w:r>
                        <w:fldChar w:fldCharType="begin"/>
                      </w:r>
                      <w:r>
                        <w:instrText xml:space="preserve"> SEQ Figure \* ARABIC </w:instrText>
                      </w:r>
                      <w:r>
                        <w:fldChar w:fldCharType="separate"/>
                      </w:r>
                      <w:ins w:id="3533" w:author="m.kalaitzaki" w:date="2019-05-16T10:04:00Z">
                        <w:r>
                          <w:rPr>
                            <w:noProof/>
                          </w:rPr>
                          <w:t>63</w:t>
                        </w:r>
                      </w:ins>
                      <w:del w:id="3534" w:author="m.kalaitzaki" w:date="2019-05-16T10:04:00Z">
                        <w:r w:rsidDel="00EA1A11">
                          <w:rPr>
                            <w:noProof/>
                          </w:rPr>
                          <w:delText>61</w:delText>
                        </w:r>
                      </w:del>
                      <w:r>
                        <w:fldChar w:fldCharType="end"/>
                      </w:r>
                      <w:bookmarkEnd w:id="3530"/>
                      <w:r>
                        <w:t>: Y-Joint Sheet Layout</w:t>
                      </w:r>
                      <w:bookmarkEnd w:id="3531"/>
                      <w:bookmarkEnd w:id="3532"/>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3535" w:name="_Toc3557045"/>
      <w:bookmarkStart w:id="3536" w:name="_Toc8893718"/>
      <w:r w:rsidRPr="007055D9">
        <w:t>Weld Parameters</w:t>
      </w:r>
      <w:bookmarkEnd w:id="3535"/>
      <w:bookmarkEnd w:id="3536"/>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43">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4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77777777" w:rsidR="00893241" w:rsidRPr="008E45EC" w:rsidRDefault="00893241" w:rsidP="00D25D3B">
                            <w:pPr>
                              <w:pStyle w:val="Caption"/>
                              <w:rPr>
                                <w:noProof/>
                                <w:szCs w:val="24"/>
                              </w:rPr>
                            </w:pPr>
                            <w:bookmarkStart w:id="3537" w:name="_Toc3557142"/>
                            <w:bookmarkStart w:id="3538" w:name="_Toc8893817"/>
                            <w:r>
                              <w:t xml:space="preserve">Figure </w:t>
                            </w:r>
                            <w:r>
                              <w:fldChar w:fldCharType="begin"/>
                            </w:r>
                            <w:r>
                              <w:instrText xml:space="preserve"> SEQ Figure \* ARABIC </w:instrText>
                            </w:r>
                            <w:r>
                              <w:fldChar w:fldCharType="separate"/>
                            </w:r>
                            <w:ins w:id="3539" w:author="m.kalaitzaki" w:date="2019-05-16T10:04:00Z">
                              <w:r>
                                <w:rPr>
                                  <w:noProof/>
                                </w:rPr>
                                <w:t>64</w:t>
                              </w:r>
                            </w:ins>
                            <w:del w:id="3540" w:author="m.kalaitzaki" w:date="2019-05-16T10:04:00Z">
                              <w:r w:rsidDel="00EA1A11">
                                <w:rPr>
                                  <w:noProof/>
                                </w:rPr>
                                <w:delText>62</w:delText>
                              </w:r>
                            </w:del>
                            <w:r>
                              <w:fldChar w:fldCharType="end"/>
                            </w:r>
                            <w:r>
                              <w:t>: Parameters of Y-Joint Weld</w:t>
                            </w:r>
                            <w:bookmarkEnd w:id="3537"/>
                            <w:bookmarkEnd w:id="35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77777777" w:rsidR="00893241" w:rsidRPr="008E45EC" w:rsidRDefault="00893241" w:rsidP="00D25D3B">
                      <w:pPr>
                        <w:pStyle w:val="Caption"/>
                        <w:rPr>
                          <w:noProof/>
                          <w:szCs w:val="24"/>
                        </w:rPr>
                      </w:pPr>
                      <w:bookmarkStart w:id="3541" w:name="_Toc3557142"/>
                      <w:bookmarkStart w:id="3542" w:name="_Toc8893817"/>
                      <w:r>
                        <w:t xml:space="preserve">Figure </w:t>
                      </w:r>
                      <w:r>
                        <w:fldChar w:fldCharType="begin"/>
                      </w:r>
                      <w:r>
                        <w:instrText xml:space="preserve"> SEQ Figure \* ARABIC </w:instrText>
                      </w:r>
                      <w:r>
                        <w:fldChar w:fldCharType="separate"/>
                      </w:r>
                      <w:ins w:id="3543" w:author="m.kalaitzaki" w:date="2019-05-16T10:04:00Z">
                        <w:r>
                          <w:rPr>
                            <w:noProof/>
                          </w:rPr>
                          <w:t>64</w:t>
                        </w:r>
                      </w:ins>
                      <w:del w:id="3544" w:author="m.kalaitzaki" w:date="2019-05-16T10:04:00Z">
                        <w:r w:rsidDel="00EA1A11">
                          <w:rPr>
                            <w:noProof/>
                          </w:rPr>
                          <w:delText>62</w:delText>
                        </w:r>
                      </w:del>
                      <w:r>
                        <w:fldChar w:fldCharType="end"/>
                      </w:r>
                      <w:r>
                        <w:t>: Parameters of Y-Joint Weld</w:t>
                      </w:r>
                      <w:bookmarkEnd w:id="3541"/>
                      <w:bookmarkEnd w:id="3542"/>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0" type="#_x0000_t75" style="width:61.95pt;height:35.15pt" o:ole="">
            <v:imagedata r:id="rId122" o:title=""/>
          </v:shape>
          <o:OLEObject Type="Embed" ProgID="Equation.3" ShapeID="_x0000_i1030" DrawAspect="Content" ObjectID="_1632074808" r:id="rId14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3545" w:name="_Toc3566511"/>
      <w:bookmarkStart w:id="3546" w:name="_Toc8893936"/>
      <w:bookmarkStart w:id="3547" w:name="_Toc338939211"/>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3545"/>
      <w:bookmarkEnd w:id="3546"/>
    </w:p>
    <w:p w14:paraId="398C8EB2" w14:textId="77777777" w:rsidR="0006113C" w:rsidRPr="007055D9" w:rsidRDefault="0006113C" w:rsidP="00F4558F">
      <w:pPr>
        <w:pStyle w:val="Heading4"/>
        <w:tabs>
          <w:tab w:val="clear" w:pos="864"/>
          <w:tab w:val="num" w:pos="993"/>
        </w:tabs>
      </w:pPr>
      <w:bookmarkStart w:id="3548" w:name="_Toc3557046"/>
      <w:bookmarkStart w:id="3549" w:name="_Toc8893719"/>
      <w:r w:rsidRPr="007055D9">
        <w:lastRenderedPageBreak/>
        <w:t>Attributes</w:t>
      </w:r>
      <w:bookmarkEnd w:id="3547"/>
      <w:bookmarkEnd w:id="3548"/>
      <w:bookmarkEnd w:id="3549"/>
    </w:p>
    <w:p w14:paraId="604B195B" w14:textId="77777777" w:rsidR="0006113C" w:rsidRPr="007055D9" w:rsidRDefault="00D83FC9" w:rsidP="00C0357F">
      <w:pPr>
        <w:pStyle w:val="Heading5"/>
        <w:keepNext/>
      </w:pPr>
      <w:bookmarkStart w:id="3550" w:name="_Toc338939213"/>
      <w:r w:rsidRPr="007055D9">
        <w:t>Attribute “b</w:t>
      </w:r>
      <w:r w:rsidR="0006113C" w:rsidRPr="007055D9">
        <w:t>ase</w:t>
      </w:r>
      <w:bookmarkEnd w:id="3550"/>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3551" w:name="_Toc338939214"/>
      <w:r w:rsidRPr="007055D9">
        <w:t>Attribute “t</w:t>
      </w:r>
      <w:r w:rsidR="0006113C" w:rsidRPr="007055D9">
        <w:t>echnology</w:t>
      </w:r>
      <w:bookmarkEnd w:id="3551"/>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3552" w:name="_Toc338939215"/>
      <w:bookmarkStart w:id="3553" w:name="_Toc3557047"/>
      <w:bookmarkStart w:id="3554" w:name="_Toc8893720"/>
      <w:r w:rsidRPr="007055D9">
        <w:t>Element “weld_position”</w:t>
      </w:r>
      <w:bookmarkEnd w:id="3552"/>
      <w:bookmarkEnd w:id="3553"/>
      <w:bookmarkEnd w:id="3554"/>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CommentReference"/>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CommentReference"/>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CommentReference"/>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3555" w:name="_Toc3566512"/>
      <w:bookmarkStart w:id="3556" w:name="_Toc8893937"/>
      <w:bookmarkStart w:id="3557" w:name="_Toc338939218"/>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3555"/>
      <w:bookmarkEnd w:id="3556"/>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3557"/>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lastRenderedPageBreak/>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3558" w:name="_Toc338939219"/>
      <w:r w:rsidRPr="007055D9">
        <w:t>Attribute “thickness”</w:t>
      </w:r>
      <w:bookmarkEnd w:id="3558"/>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3559" w:name="_Toc3566513"/>
      <w:bookmarkStart w:id="3560" w:name="_Toc8893938"/>
      <w:bookmarkStart w:id="3561" w:name="_Toc33893922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3559"/>
      <w:bookmarkEnd w:id="3560"/>
    </w:p>
    <w:p w14:paraId="5886F713" w14:textId="77777777" w:rsidR="0006113C" w:rsidRPr="007055D9" w:rsidRDefault="0006113C" w:rsidP="003E1F0A">
      <w:pPr>
        <w:pStyle w:val="Heading5"/>
        <w:keepNext/>
      </w:pPr>
      <w:r w:rsidRPr="007055D9">
        <w:t>Attribute “angle”</w:t>
      </w:r>
      <w:bookmarkEnd w:id="3561"/>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3562" w:name="_Toc338939221"/>
      <w:r w:rsidRPr="007055D9">
        <w:t>Attribute “penetration”</w:t>
      </w:r>
      <w:bookmarkEnd w:id="3562"/>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3563" w:name="_Toc338939223"/>
      <w:r w:rsidRPr="007055D9">
        <w:t>Attribute “shape”</w:t>
      </w:r>
      <w:bookmarkEnd w:id="3563"/>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3564" w:name="_Toc338939224"/>
      <w:r w:rsidRPr="007055D9">
        <w:t>Attribute “filler”</w:t>
      </w:r>
      <w:bookmarkEnd w:id="3564"/>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 xml:space="preserve">angle=”30”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thickness="0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penetration="0.5"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lastRenderedPageBreak/>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3565" w:name="_Toc3557048"/>
      <w:bookmarkStart w:id="3566" w:name="_Toc8893721"/>
      <w:r w:rsidRPr="007055D9">
        <w:t>Element “</w:t>
      </w:r>
      <w:r>
        <w:t>sheet_parameter</w:t>
      </w:r>
      <w:r w:rsidRPr="007055D9">
        <w:t>”</w:t>
      </w:r>
      <w:bookmarkEnd w:id="3565"/>
      <w:bookmarkEnd w:id="3566"/>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CommentReference"/>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3567" w:name="_Toc3566514"/>
      <w:bookmarkStart w:id="3568" w:name="_Toc8893939"/>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3567"/>
      <w:bookmarkEnd w:id="3568"/>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3569" w:name="WeldDefinitionKJoint"/>
      <w:bookmarkStart w:id="3570" w:name="_Toc338939115"/>
      <w:bookmarkStart w:id="3571" w:name="_Toc3557049"/>
      <w:bookmarkStart w:id="3572" w:name="_Toc8893722"/>
      <w:bookmarkEnd w:id="3569"/>
      <w:r w:rsidRPr="007055D9">
        <w:t>K-Joint</w:t>
      </w:r>
      <w:bookmarkEnd w:id="3570"/>
      <w:bookmarkEnd w:id="3571"/>
      <w:bookmarkEnd w:id="3572"/>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ins w:id="3573" w:author="nick" w:date="2019-05-05T07:02:00Z">
        <w:r w:rsidR="00C6012A">
          <w:rPr>
            <w:rStyle w:val="FootnoteReference"/>
          </w:rPr>
          <w:footnoteReference w:id="20"/>
        </w:r>
      </w:ins>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3584" w:name="_Toc3557050"/>
      <w:bookmarkStart w:id="3585" w:name="_Toc8893723"/>
      <w:r w:rsidRPr="007055D9">
        <w:t>Sheet Parameters</w:t>
      </w:r>
      <w:bookmarkEnd w:id="3584"/>
      <w:bookmarkEnd w:id="3585"/>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7777777" w:rsidR="00893241" w:rsidRPr="003670AB" w:rsidRDefault="00893241" w:rsidP="008A1560">
                            <w:pPr>
                              <w:pStyle w:val="Caption"/>
                              <w:rPr>
                                <w:b w:val="0"/>
                                <w:bCs w:val="0"/>
                                <w:noProof/>
                                <w:sz w:val="26"/>
                                <w:szCs w:val="28"/>
                              </w:rPr>
                            </w:pPr>
                            <w:bookmarkStart w:id="3586" w:name="_Ref7932243"/>
                            <w:bookmarkStart w:id="3587" w:name="_Toc3557143"/>
                            <w:bookmarkStart w:id="3588" w:name="_Ref7932230"/>
                            <w:bookmarkStart w:id="3589" w:name="_Toc8893818"/>
                            <w:r>
                              <w:t xml:space="preserve">Figure </w:t>
                            </w:r>
                            <w:r>
                              <w:fldChar w:fldCharType="begin"/>
                            </w:r>
                            <w:r>
                              <w:instrText xml:space="preserve"> SEQ Figure \* ARABIC </w:instrText>
                            </w:r>
                            <w:r>
                              <w:fldChar w:fldCharType="separate"/>
                            </w:r>
                            <w:ins w:id="3590" w:author="m.kalaitzaki" w:date="2019-05-16T10:04:00Z">
                              <w:r>
                                <w:rPr>
                                  <w:noProof/>
                                </w:rPr>
                                <w:t>65</w:t>
                              </w:r>
                            </w:ins>
                            <w:del w:id="3591" w:author="m.kalaitzaki" w:date="2019-05-16T10:04:00Z">
                              <w:r w:rsidDel="00EA1A11">
                                <w:rPr>
                                  <w:noProof/>
                                </w:rPr>
                                <w:delText>63</w:delText>
                              </w:r>
                            </w:del>
                            <w:r>
                              <w:fldChar w:fldCharType="end"/>
                            </w:r>
                            <w:bookmarkEnd w:id="3586"/>
                            <w:r>
                              <w:t>: K-Joint Sheet Layout</w:t>
                            </w:r>
                            <w:bookmarkEnd w:id="3587"/>
                            <w:bookmarkEnd w:id="3588"/>
                            <w:bookmarkEnd w:id="35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I8wCuElAgAAUQQAAA4AAAAAAAAAAAAAAAAALgIAAGRycy9lMm9Eb2Mu&#10;eG1sUEsBAi0AFAAGAAgAAAAhAMG+oDjdAAAACQEAAA8AAAAAAAAAAAAAAAAAfwQAAGRycy9kb3du&#10;cmV2LnhtbFBLBQYAAAAABAAEAPMAAACJBQAAAAA=&#10;" filled="f" stroked="f">
                <v:textbox style="mso-fit-shape-to-text:t" inset="0,0,0,0">
                  <w:txbxContent>
                    <w:p w14:paraId="4A57A5E3" w14:textId="77777777" w:rsidR="00893241" w:rsidRPr="003670AB" w:rsidRDefault="00893241" w:rsidP="008A1560">
                      <w:pPr>
                        <w:pStyle w:val="Caption"/>
                        <w:rPr>
                          <w:b w:val="0"/>
                          <w:bCs w:val="0"/>
                          <w:noProof/>
                          <w:sz w:val="26"/>
                          <w:szCs w:val="28"/>
                        </w:rPr>
                      </w:pPr>
                      <w:bookmarkStart w:id="3592" w:name="_Ref7932243"/>
                      <w:bookmarkStart w:id="3593" w:name="_Toc3557143"/>
                      <w:bookmarkStart w:id="3594" w:name="_Ref7932230"/>
                      <w:bookmarkStart w:id="3595" w:name="_Toc8893818"/>
                      <w:r>
                        <w:t xml:space="preserve">Figure </w:t>
                      </w:r>
                      <w:r>
                        <w:fldChar w:fldCharType="begin"/>
                      </w:r>
                      <w:r>
                        <w:instrText xml:space="preserve"> SEQ Figure \* ARABIC </w:instrText>
                      </w:r>
                      <w:r>
                        <w:fldChar w:fldCharType="separate"/>
                      </w:r>
                      <w:ins w:id="3596" w:author="m.kalaitzaki" w:date="2019-05-16T10:04:00Z">
                        <w:r>
                          <w:rPr>
                            <w:noProof/>
                          </w:rPr>
                          <w:t>65</w:t>
                        </w:r>
                      </w:ins>
                      <w:del w:id="3597" w:author="m.kalaitzaki" w:date="2019-05-16T10:04:00Z">
                        <w:r w:rsidDel="00EA1A11">
                          <w:rPr>
                            <w:noProof/>
                          </w:rPr>
                          <w:delText>63</w:delText>
                        </w:r>
                      </w:del>
                      <w:r>
                        <w:fldChar w:fldCharType="end"/>
                      </w:r>
                      <w:bookmarkEnd w:id="3592"/>
                      <w:r>
                        <w:t>: K-Joint Sheet Layout</w:t>
                      </w:r>
                      <w:bookmarkEnd w:id="3593"/>
                      <w:bookmarkEnd w:id="3594"/>
                      <w:bookmarkEnd w:id="3595"/>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3598" w:name="_Toc3557051"/>
      <w:bookmarkStart w:id="3599" w:name="_Toc8893724"/>
      <w:r w:rsidRPr="007055D9">
        <w:lastRenderedPageBreak/>
        <w:t>Weld Parameters</w:t>
      </w:r>
      <w:bookmarkEnd w:id="3598"/>
      <w:bookmarkEnd w:id="3599"/>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4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77777777" w:rsidR="00893241" w:rsidRPr="00C21C59" w:rsidRDefault="00893241" w:rsidP="008A1560">
                            <w:pPr>
                              <w:pStyle w:val="Caption"/>
                              <w:rPr>
                                <w:noProof/>
                                <w:szCs w:val="24"/>
                              </w:rPr>
                            </w:pPr>
                            <w:bookmarkStart w:id="3600" w:name="_Toc3557144"/>
                            <w:bookmarkStart w:id="3601" w:name="_Toc8893819"/>
                            <w:r>
                              <w:t xml:space="preserve">Figure </w:t>
                            </w:r>
                            <w:r>
                              <w:fldChar w:fldCharType="begin"/>
                            </w:r>
                            <w:r>
                              <w:instrText xml:space="preserve"> SEQ Figure \* ARABIC </w:instrText>
                            </w:r>
                            <w:r>
                              <w:fldChar w:fldCharType="separate"/>
                            </w:r>
                            <w:ins w:id="3602" w:author="m.kalaitzaki" w:date="2019-05-16T10:04:00Z">
                              <w:r>
                                <w:rPr>
                                  <w:noProof/>
                                </w:rPr>
                                <w:t>66</w:t>
                              </w:r>
                            </w:ins>
                            <w:del w:id="3603" w:author="m.kalaitzaki" w:date="2019-05-16T10:04:00Z">
                              <w:r w:rsidDel="00EA1A11">
                                <w:rPr>
                                  <w:noProof/>
                                </w:rPr>
                                <w:delText>64</w:delText>
                              </w:r>
                            </w:del>
                            <w:r>
                              <w:fldChar w:fldCharType="end"/>
                            </w:r>
                            <w:r>
                              <w:t>: Parameters of K-Joint Weld</w:t>
                            </w:r>
                            <w:bookmarkEnd w:id="3600"/>
                            <w:bookmarkEnd w:id="36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77777777" w:rsidR="00893241" w:rsidRPr="00C21C59" w:rsidRDefault="00893241" w:rsidP="008A1560">
                      <w:pPr>
                        <w:pStyle w:val="Caption"/>
                        <w:rPr>
                          <w:noProof/>
                          <w:szCs w:val="24"/>
                        </w:rPr>
                      </w:pPr>
                      <w:bookmarkStart w:id="3604" w:name="_Toc3557144"/>
                      <w:bookmarkStart w:id="3605" w:name="_Toc8893819"/>
                      <w:r>
                        <w:t xml:space="preserve">Figure </w:t>
                      </w:r>
                      <w:r>
                        <w:fldChar w:fldCharType="begin"/>
                      </w:r>
                      <w:r>
                        <w:instrText xml:space="preserve"> SEQ Figure \* ARABIC </w:instrText>
                      </w:r>
                      <w:r>
                        <w:fldChar w:fldCharType="separate"/>
                      </w:r>
                      <w:ins w:id="3606" w:author="m.kalaitzaki" w:date="2019-05-16T10:04:00Z">
                        <w:r>
                          <w:rPr>
                            <w:noProof/>
                          </w:rPr>
                          <w:t>66</w:t>
                        </w:r>
                      </w:ins>
                      <w:del w:id="3607" w:author="m.kalaitzaki" w:date="2019-05-16T10:04:00Z">
                        <w:r w:rsidDel="00EA1A11">
                          <w:rPr>
                            <w:noProof/>
                          </w:rPr>
                          <w:delText>64</w:delText>
                        </w:r>
                      </w:del>
                      <w:r>
                        <w:fldChar w:fldCharType="end"/>
                      </w:r>
                      <w:r>
                        <w:t>: Parameters of K-Joint Weld</w:t>
                      </w:r>
                      <w:bookmarkEnd w:id="3604"/>
                      <w:bookmarkEnd w:id="3605"/>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1" type="#_x0000_t75" style="width:61.95pt;height:35.15pt" o:ole="">
            <v:imagedata r:id="rId122" o:title=""/>
          </v:shape>
          <o:OLEObject Type="Embed" ProgID="Equation.3" ShapeID="_x0000_i1031" DrawAspect="Content" ObjectID="_1632074809" r:id="rId14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3608" w:name="_Toc3566515"/>
      <w:bookmarkStart w:id="3609" w:name="_Toc8893940"/>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3608"/>
      <w:bookmarkEnd w:id="3609"/>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3610" w:name="_Toc338939226"/>
      <w:bookmarkStart w:id="3611" w:name="_Toc3557052"/>
      <w:bookmarkStart w:id="3612" w:name="_Toc8893725"/>
      <w:r w:rsidRPr="007055D9">
        <w:t>Attributes</w:t>
      </w:r>
      <w:bookmarkEnd w:id="3610"/>
      <w:bookmarkEnd w:id="3611"/>
      <w:bookmarkEnd w:id="3612"/>
    </w:p>
    <w:p w14:paraId="6CD2696C" w14:textId="77777777" w:rsidR="0006113C" w:rsidRPr="007055D9" w:rsidRDefault="008140DB" w:rsidP="003E1F0A">
      <w:pPr>
        <w:pStyle w:val="Heading5"/>
        <w:keepNext/>
      </w:pPr>
      <w:bookmarkStart w:id="3613" w:name="_Toc338939228"/>
      <w:r w:rsidRPr="007055D9">
        <w:t>Attribute “b</w:t>
      </w:r>
      <w:r w:rsidR="0006113C" w:rsidRPr="007055D9">
        <w:t>ase</w:t>
      </w:r>
      <w:bookmarkEnd w:id="3613"/>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3614" w:name="_Toc338939229"/>
      <w:r w:rsidRPr="007055D9">
        <w:t>Attribute “t</w:t>
      </w:r>
      <w:r w:rsidR="0006113C" w:rsidRPr="007055D9">
        <w:t>echnology</w:t>
      </w:r>
      <w:bookmarkEnd w:id="3614"/>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3615" w:name="_Toc338939230"/>
      <w:bookmarkStart w:id="3616" w:name="_Toc3557053"/>
      <w:bookmarkStart w:id="3617" w:name="_Toc8893726"/>
      <w:r w:rsidRPr="007055D9">
        <w:t>Element “weld_position”</w:t>
      </w:r>
      <w:bookmarkEnd w:id="3615"/>
      <w:bookmarkEnd w:id="3616"/>
      <w:bookmarkEnd w:id="3617"/>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CommentReference"/>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CommentReference"/>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CommentReference"/>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CommentReference"/>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CommentReference"/>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3618" w:name="_Toc3566516"/>
      <w:bookmarkStart w:id="3619" w:name="_Toc8893941"/>
      <w:bookmarkStart w:id="3620" w:name="_Toc33893923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3618"/>
      <w:bookmarkEnd w:id="3619"/>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3620"/>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3621" w:name="_Toc338939234"/>
      <w:r w:rsidRPr="007055D9">
        <w:t>Attribute “thickness”</w:t>
      </w:r>
      <w:bookmarkEnd w:id="3621"/>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3622" w:name="_Toc3566517"/>
      <w:bookmarkStart w:id="3623" w:name="_Toc8893942"/>
      <w:bookmarkStart w:id="3624" w:name="_Toc338939235"/>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3622"/>
      <w:bookmarkEnd w:id="3623"/>
    </w:p>
    <w:p w14:paraId="484E78C3" w14:textId="77777777" w:rsidR="0006113C" w:rsidRPr="007055D9" w:rsidRDefault="0006113C" w:rsidP="00DA7B31">
      <w:pPr>
        <w:pStyle w:val="Heading5"/>
        <w:keepNext/>
      </w:pPr>
      <w:r w:rsidRPr="007055D9">
        <w:t>Attribute “angle”</w:t>
      </w:r>
      <w:bookmarkEnd w:id="3624"/>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3625" w:name="_Toc338939236"/>
      <w:r w:rsidRPr="007055D9">
        <w:t>Attribute “penetration”</w:t>
      </w:r>
      <w:bookmarkEnd w:id="3625"/>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3626" w:name="_Toc338939238"/>
      <w:r w:rsidRPr="007055D9">
        <w:lastRenderedPageBreak/>
        <w:t>Attribute “shape”</w:t>
      </w:r>
      <w:bookmarkEnd w:id="3626"/>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3627" w:name="_Toc338939239"/>
      <w:r w:rsidRPr="007055D9">
        <w:t>Attribute “filler”</w:t>
      </w:r>
      <w:bookmarkEnd w:id="3627"/>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thickness="1.4"</w:t>
      </w:r>
    </w:p>
    <w:p w14:paraId="04FD93BA" w14:textId="77777777" w:rsidR="00574534" w:rsidRPr="00517BED" w:rsidRDefault="00574534" w:rsidP="00574534">
      <w:pPr>
        <w:pStyle w:val="XMLCode"/>
        <w:rPr>
          <w:b/>
          <w:color w:val="0070C0"/>
        </w:rPr>
      </w:pPr>
      <w:r w:rsidRPr="00517BED">
        <w:rPr>
          <w:b/>
          <w:color w:val="0070C0"/>
        </w:rPr>
        <w:t xml:space="preserve">                       angle="15"</w:t>
      </w:r>
    </w:p>
    <w:p w14:paraId="0F1904B0" w14:textId="1FD09AE9" w:rsidR="005215A9" w:rsidRDefault="00574534" w:rsidP="00574534">
      <w:pPr>
        <w:pStyle w:val="XMLCode"/>
        <w:rPr>
          <w:b/>
          <w:color w:val="0070C0"/>
        </w:rPr>
      </w:pPr>
      <w:r w:rsidRPr="00517BED">
        <w:rPr>
          <w:b/>
          <w:color w:val="0070C0"/>
        </w:rPr>
        <w:t xml:space="preserve">                       section="HV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thickness="1.1"</w:t>
      </w:r>
    </w:p>
    <w:p w14:paraId="60D84F78" w14:textId="77777777" w:rsidR="00574534" w:rsidRPr="00517BED" w:rsidRDefault="00574534" w:rsidP="00574534">
      <w:pPr>
        <w:pStyle w:val="XMLCode"/>
        <w:rPr>
          <w:b/>
          <w:color w:val="0070C0"/>
        </w:rPr>
      </w:pPr>
      <w:r w:rsidRPr="00517BED">
        <w:rPr>
          <w:b/>
          <w:color w:val="0070C0"/>
        </w:rPr>
        <w:t xml:space="preserve">                       angle="90"</w:t>
      </w:r>
    </w:p>
    <w:p w14:paraId="656D9D43" w14:textId="77777777" w:rsidR="00574534" w:rsidRDefault="00574534" w:rsidP="00574534">
      <w:pPr>
        <w:pStyle w:val="XMLCode"/>
        <w:rPr>
          <w:b/>
          <w:color w:val="0070C0"/>
        </w:rPr>
      </w:pPr>
      <w:r w:rsidRPr="00517BED">
        <w:rPr>
          <w:b/>
          <w:color w:val="0070C0"/>
        </w:rPr>
        <w:t xml:space="preserve">                       section="HV"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penetration="</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thickness=".5"</w:t>
      </w:r>
    </w:p>
    <w:p w14:paraId="7A8C6821" w14:textId="77777777" w:rsidR="00574534" w:rsidRPr="00517BED" w:rsidRDefault="00574534" w:rsidP="00574534">
      <w:pPr>
        <w:pStyle w:val="XMLCode"/>
        <w:rPr>
          <w:b/>
          <w:color w:val="0070C0"/>
        </w:rPr>
      </w:pPr>
      <w:r w:rsidRPr="00517BED">
        <w:rPr>
          <w:b/>
          <w:color w:val="0070C0"/>
        </w:rPr>
        <w:t xml:space="preserve">                       angle="30"</w:t>
      </w:r>
    </w:p>
    <w:p w14:paraId="7783C607" w14:textId="77777777" w:rsidR="005215A9" w:rsidRDefault="00574534" w:rsidP="00574534">
      <w:pPr>
        <w:pStyle w:val="XMLCode"/>
        <w:rPr>
          <w:b/>
          <w:color w:val="0070C0"/>
        </w:rPr>
      </w:pPr>
      <w:r w:rsidRPr="00517BED">
        <w:rPr>
          <w:b/>
          <w:color w:val="0070C0"/>
        </w:rPr>
        <w:t xml:space="preserve">                       section="HV"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3628" w:name="WeldDefinitionCrossJoint"/>
      <w:bookmarkStart w:id="3629" w:name="_Ref397588351"/>
      <w:bookmarkStart w:id="3630" w:name="_Toc3557054"/>
      <w:bookmarkStart w:id="3631" w:name="_Toc8893727"/>
      <w:bookmarkStart w:id="3632" w:name="_Toc338939116"/>
      <w:bookmarkEnd w:id="3628"/>
      <w:r w:rsidRPr="007055D9">
        <w:lastRenderedPageBreak/>
        <w:t>Element “</w:t>
      </w:r>
      <w:r>
        <w:t>sheet_parameter</w:t>
      </w:r>
      <w:r w:rsidRPr="007055D9">
        <w:t>”</w:t>
      </w:r>
      <w:bookmarkEnd w:id="3629"/>
      <w:bookmarkEnd w:id="3630"/>
      <w:bookmarkEnd w:id="3631"/>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499AF6B9" w:rsidR="00C349F8" w:rsidRPr="002D6B99" w:rsidRDefault="00C349F8" w:rsidP="00C349F8">
            <w:pPr>
              <w:keepNext/>
              <w:keepLines/>
              <w:rPr>
                <w:sz w:val="20"/>
                <w:szCs w:val="20"/>
              </w:rPr>
            </w:pPr>
            <w:del w:id="3633" w:author="nick" w:date="2019-02-12T15:16:00Z">
              <w:r w:rsidDel="00B85EEA">
                <w:rPr>
                  <w:sz w:val="20"/>
                  <w:szCs w:val="20"/>
                </w:rPr>
                <w:delText>Required</w:delText>
              </w:r>
            </w:del>
            <w:ins w:id="3634" w:author="nick" w:date="2019-02-12T15:16:00Z">
              <w:r w:rsidR="00B85EEA">
                <w:rPr>
                  <w:sz w:val="20"/>
                  <w:szCs w:val="20"/>
                </w:rPr>
                <w:t>Optional</w:t>
              </w:r>
            </w:ins>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27779739" w:rsidR="00C349F8" w:rsidRPr="002D6B99" w:rsidRDefault="00C349F8" w:rsidP="00C349F8">
            <w:pPr>
              <w:keepNext/>
              <w:keepLines/>
              <w:rPr>
                <w:sz w:val="20"/>
                <w:szCs w:val="20"/>
              </w:rPr>
            </w:pPr>
            <w:del w:id="3635" w:author="nick" w:date="2019-02-12T15:16:00Z">
              <w:r w:rsidDel="00B85EEA">
                <w:rPr>
                  <w:sz w:val="20"/>
                  <w:szCs w:val="20"/>
                </w:rPr>
                <w:delText>Required</w:delText>
              </w:r>
            </w:del>
            <w:ins w:id="3636" w:author="nick" w:date="2019-02-12T15:16:00Z">
              <w:r w:rsidR="00B85EEA">
                <w:rPr>
                  <w:sz w:val="20"/>
                  <w:szCs w:val="20"/>
                </w:rPr>
                <w:t>Optional</w:t>
              </w:r>
            </w:ins>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354E95C3" w:rsidR="00C349F8" w:rsidRPr="002D6B99" w:rsidRDefault="00C349F8" w:rsidP="00C349F8">
            <w:pPr>
              <w:keepNext/>
              <w:keepLines/>
              <w:rPr>
                <w:sz w:val="20"/>
                <w:szCs w:val="20"/>
              </w:rPr>
            </w:pPr>
            <w:del w:id="3637" w:author="nick" w:date="2019-02-12T15:17:00Z">
              <w:r w:rsidDel="00B85EEA">
                <w:rPr>
                  <w:sz w:val="20"/>
                  <w:szCs w:val="20"/>
                </w:rPr>
                <w:delText>Required</w:delText>
              </w:r>
            </w:del>
            <w:ins w:id="3638" w:author="nick" w:date="2019-02-12T15:17:00Z">
              <w:r w:rsidR="00B85EEA">
                <w:rPr>
                  <w:sz w:val="20"/>
                  <w:szCs w:val="20"/>
                </w:rPr>
                <w:t>Optional</w:t>
              </w:r>
            </w:ins>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3639" w:name="_Toc3566518"/>
      <w:bookmarkStart w:id="3640" w:name="_Toc8893943"/>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3639"/>
      <w:bookmarkEnd w:id="3640"/>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r w:rsidR="00B85EEA">
        <w:rPr>
          <w:b/>
          <w:color w:val="0070C0"/>
        </w:rPr>
        <w:t>sheet_</w:t>
      </w:r>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sidR="00B85EEA">
        <w:rPr>
          <w:b/>
          <w:color w:val="0070C0"/>
        </w:rPr>
        <w:t>sheet_</w:t>
      </w:r>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3641" w:name="_Toc3557055"/>
      <w:bookmarkStart w:id="3642" w:name="_Toc8893728"/>
      <w:r>
        <w:t>Cruciform Joint</w:t>
      </w:r>
      <w:bookmarkEnd w:id="3632"/>
      <w:bookmarkEnd w:id="3641"/>
      <w:bookmarkEnd w:id="3642"/>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3643" w:name="GenericSeamWeldWeldingTechnology"/>
      <w:bookmarkEnd w:id="3643"/>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3644" w:name="_Toc3557056"/>
      <w:bookmarkStart w:id="3645" w:name="_Toc8893729"/>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3644"/>
      <w:bookmarkEnd w:id="3645"/>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3646" w:name="_Toc3557057"/>
      <w:bookmarkStart w:id="3647" w:name="_Toc8893730"/>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7777777" w:rsidR="00893241" w:rsidRPr="00412853" w:rsidRDefault="00893241" w:rsidP="00AA1695">
                            <w:pPr>
                              <w:pStyle w:val="Caption"/>
                              <w:rPr>
                                <w:noProof/>
                                <w:szCs w:val="24"/>
                              </w:rPr>
                            </w:pPr>
                            <w:bookmarkStart w:id="3648" w:name="_Toc3557145"/>
                            <w:bookmarkStart w:id="3649" w:name="_Toc8893820"/>
                            <w:r>
                              <w:t xml:space="preserve">Figure </w:t>
                            </w:r>
                            <w:r>
                              <w:fldChar w:fldCharType="begin"/>
                            </w:r>
                            <w:r>
                              <w:instrText xml:space="preserve"> SEQ Figure \* ARABIC </w:instrText>
                            </w:r>
                            <w:r>
                              <w:fldChar w:fldCharType="separate"/>
                            </w:r>
                            <w:ins w:id="3650" w:author="m.kalaitzaki" w:date="2019-05-16T10:04:00Z">
                              <w:r>
                                <w:rPr>
                                  <w:noProof/>
                                </w:rPr>
                                <w:t>67</w:t>
                              </w:r>
                            </w:ins>
                            <w:del w:id="3651" w:author="m.kalaitzaki" w:date="2019-05-16T10:04:00Z">
                              <w:r w:rsidDel="00EA1A11">
                                <w:rPr>
                                  <w:noProof/>
                                </w:rPr>
                                <w:delText>65</w:delText>
                              </w:r>
                            </w:del>
                            <w:r>
                              <w:fldChar w:fldCharType="end"/>
                            </w:r>
                            <w:r>
                              <w:t>: Cruciform Joint Sheet Layout</w:t>
                            </w:r>
                            <w:bookmarkEnd w:id="3648"/>
                            <w:bookmarkEnd w:id="36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7777777" w:rsidR="00893241" w:rsidRPr="00412853" w:rsidRDefault="00893241" w:rsidP="00AA1695">
                      <w:pPr>
                        <w:pStyle w:val="Caption"/>
                        <w:rPr>
                          <w:noProof/>
                          <w:szCs w:val="24"/>
                        </w:rPr>
                      </w:pPr>
                      <w:bookmarkStart w:id="3652" w:name="_Toc3557145"/>
                      <w:bookmarkStart w:id="3653" w:name="_Toc8893820"/>
                      <w:r>
                        <w:t xml:space="preserve">Figure </w:t>
                      </w:r>
                      <w:r>
                        <w:fldChar w:fldCharType="begin"/>
                      </w:r>
                      <w:r>
                        <w:instrText xml:space="preserve"> SEQ Figure \* ARABIC </w:instrText>
                      </w:r>
                      <w:r>
                        <w:fldChar w:fldCharType="separate"/>
                      </w:r>
                      <w:ins w:id="3654" w:author="m.kalaitzaki" w:date="2019-05-16T10:04:00Z">
                        <w:r>
                          <w:rPr>
                            <w:noProof/>
                          </w:rPr>
                          <w:t>67</w:t>
                        </w:r>
                      </w:ins>
                      <w:del w:id="3655" w:author="m.kalaitzaki" w:date="2019-05-16T10:04:00Z">
                        <w:r w:rsidDel="00EA1A11">
                          <w:rPr>
                            <w:noProof/>
                          </w:rPr>
                          <w:delText>65</w:delText>
                        </w:r>
                      </w:del>
                      <w:r>
                        <w:fldChar w:fldCharType="end"/>
                      </w:r>
                      <w:r>
                        <w:t>: Cruciform Joint Sheet Layout</w:t>
                      </w:r>
                      <w:bookmarkEnd w:id="3652"/>
                      <w:bookmarkEnd w:id="3653"/>
                    </w:p>
                  </w:txbxContent>
                </v:textbox>
              </v:shape>
            </w:pict>
          </mc:Fallback>
        </mc:AlternateContent>
      </w:r>
      <w:r w:rsidR="00255787" w:rsidRPr="007055D9">
        <w:t>Weld Parameters</w:t>
      </w:r>
      <w:bookmarkEnd w:id="3646"/>
      <w:bookmarkEnd w:id="3647"/>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7777777" w:rsidR="00893241" w:rsidRPr="006E5062" w:rsidRDefault="00893241" w:rsidP="00AA1695">
                            <w:pPr>
                              <w:pStyle w:val="Caption"/>
                              <w:rPr>
                                <w:noProof/>
                                <w:szCs w:val="24"/>
                              </w:rPr>
                            </w:pPr>
                            <w:bookmarkStart w:id="3656" w:name="_Toc3557146"/>
                            <w:bookmarkStart w:id="3657" w:name="_Toc8893821"/>
                            <w:r>
                              <w:t xml:space="preserve">Figure </w:t>
                            </w:r>
                            <w:r>
                              <w:fldChar w:fldCharType="begin"/>
                            </w:r>
                            <w:r>
                              <w:instrText xml:space="preserve"> SEQ Figure \* ARABIC </w:instrText>
                            </w:r>
                            <w:r>
                              <w:fldChar w:fldCharType="separate"/>
                            </w:r>
                            <w:ins w:id="3658" w:author="m.kalaitzaki" w:date="2019-05-16T10:04:00Z">
                              <w:r>
                                <w:rPr>
                                  <w:noProof/>
                                </w:rPr>
                                <w:t>68</w:t>
                              </w:r>
                            </w:ins>
                            <w:del w:id="3659" w:author="m.kalaitzaki" w:date="2019-05-16T10:04:00Z">
                              <w:r w:rsidDel="00EA1A11">
                                <w:rPr>
                                  <w:noProof/>
                                </w:rPr>
                                <w:delText>66</w:delText>
                              </w:r>
                            </w:del>
                            <w:r>
                              <w:fldChar w:fldCharType="end"/>
                            </w:r>
                            <w:r>
                              <w:t>: Parameters of Cruciform Joint</w:t>
                            </w:r>
                            <w:bookmarkEnd w:id="3656"/>
                            <w:bookmarkEnd w:id="36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77777777" w:rsidR="00893241" w:rsidRPr="006E5062" w:rsidRDefault="00893241" w:rsidP="00AA1695">
                      <w:pPr>
                        <w:pStyle w:val="Caption"/>
                        <w:rPr>
                          <w:noProof/>
                          <w:szCs w:val="24"/>
                        </w:rPr>
                      </w:pPr>
                      <w:bookmarkStart w:id="3660" w:name="_Toc3557146"/>
                      <w:bookmarkStart w:id="3661" w:name="_Toc8893821"/>
                      <w:r>
                        <w:t xml:space="preserve">Figure </w:t>
                      </w:r>
                      <w:r>
                        <w:fldChar w:fldCharType="begin"/>
                      </w:r>
                      <w:r>
                        <w:instrText xml:space="preserve"> SEQ Figure \* ARABIC </w:instrText>
                      </w:r>
                      <w:r>
                        <w:fldChar w:fldCharType="separate"/>
                      </w:r>
                      <w:ins w:id="3662" w:author="m.kalaitzaki" w:date="2019-05-16T10:04:00Z">
                        <w:r>
                          <w:rPr>
                            <w:noProof/>
                          </w:rPr>
                          <w:t>68</w:t>
                        </w:r>
                      </w:ins>
                      <w:del w:id="3663" w:author="m.kalaitzaki" w:date="2019-05-16T10:04:00Z">
                        <w:r w:rsidDel="00EA1A11">
                          <w:rPr>
                            <w:noProof/>
                          </w:rPr>
                          <w:delText>66</w:delText>
                        </w:r>
                      </w:del>
                      <w:r>
                        <w:fldChar w:fldCharType="end"/>
                      </w:r>
                      <w:r>
                        <w:t>: Parameters of Cruciform Joint</w:t>
                      </w:r>
                      <w:bookmarkEnd w:id="3660"/>
                      <w:bookmarkEnd w:id="3661"/>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2" type="#_x0000_t75" style="width:61.95pt;height:35.15pt" o:ole="">
            <v:imagedata r:id="rId122" o:title=""/>
          </v:shape>
          <o:OLEObject Type="Embed" ProgID="Equation.3" ShapeID="_x0000_i1032" DrawAspect="Content" ObjectID="_1632074810" r:id="rId15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3664" w:name="_Toc3566519"/>
      <w:bookmarkStart w:id="3665" w:name="_Toc8893944"/>
      <w:bookmarkStart w:id="3666" w:name="_Toc338939241"/>
      <w:bookmarkStart w:id="3667" w:name="_Toc288196482"/>
      <w:bookmarkStart w:id="3668" w:name="_Toc288200784"/>
      <w:bookmarkStart w:id="3669" w:name="_Toc338938909"/>
      <w:bookmarkStart w:id="3670" w:name="_Toc338939128"/>
      <w:bookmarkEnd w:id="3235"/>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3664"/>
      <w:bookmarkEnd w:id="3665"/>
    </w:p>
    <w:p w14:paraId="114455A9" w14:textId="77777777" w:rsidR="0006113C" w:rsidRPr="007055D9" w:rsidRDefault="0006113C" w:rsidP="005E1694">
      <w:pPr>
        <w:pStyle w:val="Heading4"/>
        <w:tabs>
          <w:tab w:val="clear" w:pos="864"/>
          <w:tab w:val="num" w:pos="993"/>
        </w:tabs>
      </w:pPr>
      <w:bookmarkStart w:id="3671" w:name="_Toc3557058"/>
      <w:bookmarkStart w:id="3672" w:name="_Toc8893731"/>
      <w:r w:rsidRPr="007055D9">
        <w:t>Attributes</w:t>
      </w:r>
      <w:bookmarkEnd w:id="3666"/>
      <w:bookmarkEnd w:id="3671"/>
      <w:bookmarkEnd w:id="3672"/>
    </w:p>
    <w:p w14:paraId="0596FA3B" w14:textId="77777777" w:rsidR="0006113C" w:rsidRPr="007055D9" w:rsidRDefault="007D42C3" w:rsidP="003C4247">
      <w:pPr>
        <w:pStyle w:val="Heading5"/>
        <w:keepNext/>
      </w:pPr>
      <w:bookmarkStart w:id="3673" w:name="_Toc338939243"/>
      <w:r w:rsidRPr="007055D9">
        <w:t>Attribute “b</w:t>
      </w:r>
      <w:r w:rsidR="0006113C" w:rsidRPr="007055D9">
        <w:t>ase</w:t>
      </w:r>
      <w:bookmarkEnd w:id="3673"/>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3674" w:name="_Toc338939244"/>
      <w:r w:rsidRPr="007055D9">
        <w:t>Attribute “t</w:t>
      </w:r>
      <w:r w:rsidR="0006113C" w:rsidRPr="007055D9">
        <w:t>echnology</w:t>
      </w:r>
      <w:bookmarkEnd w:id="3674"/>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3675" w:name="_Toc338939245"/>
      <w:bookmarkStart w:id="3676" w:name="_Toc3557059"/>
      <w:bookmarkStart w:id="3677" w:name="_Toc8893732"/>
      <w:r w:rsidRPr="007055D9">
        <w:t>Element “weld_position”</w:t>
      </w:r>
      <w:bookmarkEnd w:id="3675"/>
      <w:bookmarkEnd w:id="3676"/>
      <w:bookmarkEnd w:id="3677"/>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lastRenderedPageBreak/>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3678" w:name="_Toc3566520"/>
      <w:bookmarkStart w:id="3679" w:name="_Toc8893945"/>
      <w:bookmarkStart w:id="3680" w:name="_Toc338939248"/>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3678"/>
      <w:bookmarkEnd w:id="3679"/>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3680"/>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3681" w:name="_Toc338939249"/>
      <w:r w:rsidRPr="007055D9">
        <w:t>Attribute “thickness”</w:t>
      </w:r>
      <w:bookmarkEnd w:id="3681"/>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3682" w:name="_Toc3566521"/>
      <w:bookmarkStart w:id="3683" w:name="_Toc8893946"/>
      <w:bookmarkStart w:id="3684" w:name="_Toc338939250"/>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3682"/>
      <w:bookmarkEnd w:id="3683"/>
    </w:p>
    <w:p w14:paraId="73A13EF8" w14:textId="77777777" w:rsidR="0006113C" w:rsidRPr="007055D9" w:rsidRDefault="0006113C" w:rsidP="008641A9">
      <w:pPr>
        <w:pStyle w:val="Heading5"/>
        <w:keepNext/>
      </w:pPr>
      <w:r w:rsidRPr="007055D9">
        <w:t>Attribute “angle”</w:t>
      </w:r>
      <w:bookmarkEnd w:id="3684"/>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3685" w:name="_Toc338939251"/>
      <w:r w:rsidRPr="007055D9">
        <w:t>Attribute “penetration”</w:t>
      </w:r>
      <w:bookmarkEnd w:id="3685"/>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1"/>
      </w:r>
      <w:r w:rsidRPr="007055D9">
        <w:t>.</w:t>
      </w:r>
    </w:p>
    <w:p w14:paraId="245ED85A" w14:textId="77777777" w:rsidR="0006113C" w:rsidRPr="007055D9" w:rsidRDefault="0006113C" w:rsidP="008641A9">
      <w:pPr>
        <w:pStyle w:val="Heading5"/>
        <w:keepNext/>
      </w:pPr>
      <w:bookmarkStart w:id="3686" w:name="_Toc338939253"/>
      <w:r w:rsidRPr="007055D9">
        <w:t>Attribute “shape”</w:t>
      </w:r>
      <w:bookmarkEnd w:id="3686"/>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3687" w:name="_Toc338939254"/>
      <w:r w:rsidRPr="007055D9">
        <w:lastRenderedPageBreak/>
        <w:t>Attribute “filler”</w:t>
      </w:r>
      <w:bookmarkEnd w:id="3687"/>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thickness="3.0"</w:t>
      </w:r>
    </w:p>
    <w:p w14:paraId="2DE756E7" w14:textId="77777777" w:rsidR="00885D11" w:rsidRPr="00BB1AF9" w:rsidRDefault="00885D11" w:rsidP="00885D11">
      <w:pPr>
        <w:pStyle w:val="XMLCode"/>
        <w:rPr>
          <w:b/>
          <w:color w:val="0070C0"/>
        </w:rPr>
      </w:pPr>
      <w:r w:rsidRPr="00BB1AF9">
        <w:rPr>
          <w:b/>
          <w:color w:val="0070C0"/>
        </w:rPr>
        <w:t xml:space="preserve">                       penetration="0.8"</w:t>
      </w:r>
    </w:p>
    <w:p w14:paraId="1EFDAD84" w14:textId="77777777" w:rsidR="00885D11" w:rsidRPr="00BB1AF9" w:rsidRDefault="00885D11" w:rsidP="00885D11">
      <w:pPr>
        <w:pStyle w:val="XMLCode"/>
        <w:rPr>
          <w:b/>
          <w:color w:val="0070C0"/>
        </w:rPr>
      </w:pPr>
      <w:r w:rsidRPr="00BB1AF9">
        <w:rPr>
          <w:b/>
          <w:color w:val="0070C0"/>
        </w:rPr>
        <w:t xml:space="preserve">                       section="HY"</w:t>
      </w:r>
    </w:p>
    <w:p w14:paraId="04F67361" w14:textId="77777777" w:rsidR="00093B40" w:rsidRPr="00BB1AF9" w:rsidRDefault="00885D11" w:rsidP="00885D11">
      <w:pPr>
        <w:pStyle w:val="XMLCode"/>
        <w:rPr>
          <w:b/>
          <w:color w:val="0070C0"/>
        </w:rPr>
      </w:pPr>
      <w:r w:rsidRPr="00BB1AF9">
        <w:rPr>
          <w:b/>
          <w:color w:val="0070C0"/>
        </w:rPr>
        <w:t xml:space="preserve">                       angle="30"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thickness="4.0"</w:t>
      </w:r>
    </w:p>
    <w:p w14:paraId="68B906EC"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penetration="0.4"</w:t>
      </w:r>
    </w:p>
    <w:p w14:paraId="1D4B8831"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75B48E5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thickness="5.0"</w:t>
      </w:r>
    </w:p>
    <w:p w14:paraId="56E2C94E"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penetration="0.8"</w:t>
      </w:r>
    </w:p>
    <w:p w14:paraId="5551A760"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388EF93F"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thickness="6.0"</w:t>
      </w:r>
    </w:p>
    <w:p w14:paraId="0727E578" w14:textId="77777777" w:rsidR="00FD20E4" w:rsidRPr="00BB1AF9" w:rsidRDefault="00FD20E4" w:rsidP="00885D11">
      <w:pPr>
        <w:pStyle w:val="XMLCode"/>
        <w:rPr>
          <w:b/>
          <w:color w:val="0070C0"/>
        </w:rPr>
      </w:pPr>
      <w:r w:rsidRPr="00BB1AF9">
        <w:rPr>
          <w:b/>
          <w:color w:val="0070C0"/>
        </w:rPr>
        <w:t xml:space="preserve">                       penetration="0.4"</w:t>
      </w:r>
    </w:p>
    <w:p w14:paraId="209AD44F"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6ECF988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3688" w:name="GenericSeamWeldWeld"/>
      <w:bookmarkStart w:id="3689" w:name="_Toc3557060"/>
      <w:bookmarkStart w:id="3690" w:name="_Toc8893733"/>
      <w:bookmarkStart w:id="3691" w:name="_Toc338938919"/>
      <w:bookmarkStart w:id="3692" w:name="_Toc338939255"/>
      <w:bookmarkStart w:id="3693" w:name="_Toc334183560"/>
      <w:bookmarkStart w:id="3694" w:name="_Toc288196537"/>
      <w:bookmarkStart w:id="3695" w:name="_Toc288200840"/>
      <w:bookmarkEnd w:id="3667"/>
      <w:bookmarkEnd w:id="3668"/>
      <w:bookmarkEnd w:id="3669"/>
      <w:bookmarkEnd w:id="3670"/>
      <w:bookmarkEnd w:id="3688"/>
      <w:r w:rsidRPr="007055D9">
        <w:lastRenderedPageBreak/>
        <w:t>Element “</w:t>
      </w:r>
      <w:r>
        <w:t>sheet_parameter</w:t>
      </w:r>
      <w:r w:rsidRPr="007055D9">
        <w:t>”</w:t>
      </w:r>
      <w:bookmarkEnd w:id="3689"/>
      <w:bookmarkEnd w:id="3690"/>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271F4EF6" w:rsidR="00996CC5" w:rsidRPr="002D6B99" w:rsidRDefault="00996CC5" w:rsidP="000F259A">
            <w:pPr>
              <w:keepNext/>
              <w:keepLines/>
              <w:rPr>
                <w:sz w:val="20"/>
                <w:szCs w:val="20"/>
              </w:rPr>
            </w:pPr>
            <w:del w:id="3696" w:author="nick" w:date="2019-02-12T15:17:00Z">
              <w:r w:rsidDel="00B85EEA">
                <w:rPr>
                  <w:sz w:val="20"/>
                  <w:szCs w:val="20"/>
                </w:rPr>
                <w:delText>Required</w:delText>
              </w:r>
            </w:del>
            <w:ins w:id="3697" w:author="nick" w:date="2019-02-12T15:17:00Z">
              <w:r w:rsidR="00B85EEA">
                <w:rPr>
                  <w:sz w:val="20"/>
                  <w:szCs w:val="20"/>
                </w:rPr>
                <w:t>Optional</w:t>
              </w:r>
            </w:ins>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159155F5" w:rsidR="00996CC5" w:rsidRPr="002D6B99" w:rsidRDefault="00996CC5" w:rsidP="000F259A">
            <w:pPr>
              <w:keepNext/>
              <w:keepLines/>
              <w:rPr>
                <w:sz w:val="20"/>
                <w:szCs w:val="20"/>
              </w:rPr>
            </w:pPr>
            <w:del w:id="3698" w:author="nick" w:date="2019-02-12T15:17:00Z">
              <w:r w:rsidDel="00B85EEA">
                <w:rPr>
                  <w:sz w:val="20"/>
                  <w:szCs w:val="20"/>
                </w:rPr>
                <w:delText>Required</w:delText>
              </w:r>
            </w:del>
            <w:ins w:id="3699" w:author="nick" w:date="2019-02-12T15:17:00Z">
              <w:r w:rsidR="00B85EEA">
                <w:rPr>
                  <w:sz w:val="20"/>
                  <w:szCs w:val="20"/>
                </w:rPr>
                <w:t>Optional</w:t>
              </w:r>
            </w:ins>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1A22002C" w:rsidR="00996CC5" w:rsidRPr="002D6B99" w:rsidRDefault="00B85EEA" w:rsidP="000F259A">
            <w:pPr>
              <w:keepNext/>
              <w:keepLines/>
              <w:rPr>
                <w:sz w:val="20"/>
                <w:szCs w:val="20"/>
              </w:rPr>
            </w:pPr>
            <w:ins w:id="3700" w:author="nick" w:date="2019-02-12T15:18:00Z">
              <w:r>
                <w:rPr>
                  <w:sz w:val="20"/>
                  <w:szCs w:val="20"/>
                </w:rPr>
                <w:t>Optional</w:t>
              </w:r>
            </w:ins>
            <w:del w:id="3701" w:author="nick" w:date="2019-02-12T15:18:00Z">
              <w:r w:rsidR="00996CC5" w:rsidDel="00B85EEA">
                <w:rPr>
                  <w:sz w:val="20"/>
                  <w:szCs w:val="20"/>
                </w:rPr>
                <w:delText>Required</w:delText>
              </w:r>
            </w:del>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3702" w:name="_Toc3566522"/>
      <w:bookmarkStart w:id="3703" w:name="_Toc8893947"/>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3702"/>
      <w:bookmarkEnd w:id="3703"/>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r w:rsidR="00B85EEA">
        <w:rPr>
          <w:b/>
          <w:color w:val="0070C0"/>
        </w:rPr>
        <w:t>sheet_</w:t>
      </w:r>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sidR="00B85EEA">
        <w:rPr>
          <w:b/>
          <w:color w:val="0070C0"/>
        </w:rPr>
        <w:t>sheet_</w:t>
      </w:r>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Heading3"/>
        <w:spacing w:before="480"/>
      </w:pPr>
      <w:bookmarkStart w:id="3704" w:name="_Toc413861928"/>
      <w:bookmarkStart w:id="3705" w:name="_Toc3557061"/>
      <w:bookmarkStart w:id="3706" w:name="_Toc8893734"/>
      <w:bookmarkStart w:id="3707" w:name="_Toc413359615"/>
      <w:bookmarkStart w:id="3708" w:name="_Toc338938920"/>
      <w:bookmarkStart w:id="3709" w:name="_Toc338939256"/>
      <w:bookmarkStart w:id="3710" w:name="_Toc391571769"/>
      <w:bookmarkEnd w:id="3691"/>
      <w:bookmarkEnd w:id="3692"/>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77777777" w:rsidR="00893241" w:rsidRPr="000E4598" w:rsidRDefault="00893241" w:rsidP="00AA1695">
                            <w:pPr>
                              <w:pStyle w:val="Caption"/>
                              <w:rPr>
                                <w:noProof/>
                                <w:sz w:val="30"/>
                                <w:szCs w:val="26"/>
                              </w:rPr>
                            </w:pPr>
                            <w:bookmarkStart w:id="3711" w:name="_Toc3557147"/>
                            <w:bookmarkStart w:id="3712" w:name="_Toc8893822"/>
                            <w:r>
                              <w:t xml:space="preserve">Figure </w:t>
                            </w:r>
                            <w:r>
                              <w:fldChar w:fldCharType="begin"/>
                            </w:r>
                            <w:r>
                              <w:instrText xml:space="preserve"> SEQ Figure \* ARABIC </w:instrText>
                            </w:r>
                            <w:r>
                              <w:fldChar w:fldCharType="separate"/>
                            </w:r>
                            <w:ins w:id="3713" w:author="m.kalaitzaki" w:date="2019-05-16T10:05:00Z">
                              <w:r>
                                <w:rPr>
                                  <w:noProof/>
                                </w:rPr>
                                <w:t>69</w:t>
                              </w:r>
                            </w:ins>
                            <w:del w:id="3714" w:author="m.kalaitzaki" w:date="2019-05-16T10:05:00Z">
                              <w:r w:rsidDel="00EA1A11">
                                <w:rPr>
                                  <w:noProof/>
                                </w:rPr>
                                <w:delText>67</w:delText>
                              </w:r>
                            </w:del>
                            <w:r>
                              <w:fldChar w:fldCharType="end"/>
                            </w:r>
                            <w:r>
                              <w:t>: Flared Joint Sheet Layout</w:t>
                            </w:r>
                            <w:bookmarkEnd w:id="3711"/>
                            <w:bookmarkEnd w:id="37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77777777" w:rsidR="00893241" w:rsidRPr="000E4598" w:rsidRDefault="00893241" w:rsidP="00AA1695">
                      <w:pPr>
                        <w:pStyle w:val="Caption"/>
                        <w:rPr>
                          <w:noProof/>
                          <w:sz w:val="30"/>
                          <w:szCs w:val="26"/>
                        </w:rPr>
                      </w:pPr>
                      <w:bookmarkStart w:id="3715" w:name="_Toc3557147"/>
                      <w:bookmarkStart w:id="3716" w:name="_Toc8893822"/>
                      <w:r>
                        <w:t xml:space="preserve">Figure </w:t>
                      </w:r>
                      <w:r>
                        <w:fldChar w:fldCharType="begin"/>
                      </w:r>
                      <w:r>
                        <w:instrText xml:space="preserve"> SEQ Figure \* ARABIC </w:instrText>
                      </w:r>
                      <w:r>
                        <w:fldChar w:fldCharType="separate"/>
                      </w:r>
                      <w:ins w:id="3717" w:author="m.kalaitzaki" w:date="2019-05-16T10:05:00Z">
                        <w:r>
                          <w:rPr>
                            <w:noProof/>
                          </w:rPr>
                          <w:t>69</w:t>
                        </w:r>
                      </w:ins>
                      <w:del w:id="3718" w:author="m.kalaitzaki" w:date="2019-05-16T10:05:00Z">
                        <w:r w:rsidDel="00EA1A11">
                          <w:rPr>
                            <w:noProof/>
                          </w:rPr>
                          <w:delText>67</w:delText>
                        </w:r>
                      </w:del>
                      <w:r>
                        <w:fldChar w:fldCharType="end"/>
                      </w:r>
                      <w:r>
                        <w:t>: Flared Joint Sheet Layout</w:t>
                      </w:r>
                      <w:bookmarkEnd w:id="3715"/>
                      <w:bookmarkEnd w:id="3716"/>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3704"/>
      <w:bookmarkEnd w:id="3705"/>
      <w:bookmarkEnd w:id="3706"/>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7777777" w:rsidR="00893241" w:rsidRPr="000C12FE" w:rsidRDefault="00893241" w:rsidP="00AA1695">
                            <w:pPr>
                              <w:pStyle w:val="Caption"/>
                              <w:rPr>
                                <w:i/>
                                <w:iCs/>
                                <w:noProof/>
                                <w:sz w:val="24"/>
                                <w:szCs w:val="26"/>
                                <w:lang w:val="x-none"/>
                              </w:rPr>
                            </w:pPr>
                            <w:bookmarkStart w:id="3719" w:name="_Toc3557148"/>
                            <w:bookmarkStart w:id="3720" w:name="_Toc8893823"/>
                            <w:r>
                              <w:t xml:space="preserve">Figure </w:t>
                            </w:r>
                            <w:r>
                              <w:fldChar w:fldCharType="begin"/>
                            </w:r>
                            <w:r>
                              <w:instrText xml:space="preserve"> SEQ Figure \* ARABIC </w:instrText>
                            </w:r>
                            <w:r>
                              <w:fldChar w:fldCharType="separate"/>
                            </w:r>
                            <w:ins w:id="3721" w:author="m.kalaitzaki" w:date="2019-05-16T10:05:00Z">
                              <w:r>
                                <w:rPr>
                                  <w:noProof/>
                                </w:rPr>
                                <w:t>70</w:t>
                              </w:r>
                            </w:ins>
                            <w:del w:id="3722" w:author="m.kalaitzaki" w:date="2019-05-16T10:05:00Z">
                              <w:r w:rsidDel="00EA1A11">
                                <w:rPr>
                                  <w:noProof/>
                                </w:rPr>
                                <w:delText>68</w:delText>
                              </w:r>
                            </w:del>
                            <w:r>
                              <w:fldChar w:fldCharType="end"/>
                            </w:r>
                            <w:r>
                              <w:t>: Parameters of Flared Joint Weld</w:t>
                            </w:r>
                            <w:bookmarkEnd w:id="3719"/>
                            <w:bookmarkEnd w:id="37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7777777" w:rsidR="00893241" w:rsidRPr="000C12FE" w:rsidRDefault="00893241" w:rsidP="00AA1695">
                      <w:pPr>
                        <w:pStyle w:val="Caption"/>
                        <w:rPr>
                          <w:i/>
                          <w:iCs/>
                          <w:noProof/>
                          <w:sz w:val="24"/>
                          <w:szCs w:val="26"/>
                          <w:lang w:val="x-none"/>
                        </w:rPr>
                      </w:pPr>
                      <w:bookmarkStart w:id="3723" w:name="_Toc3557148"/>
                      <w:bookmarkStart w:id="3724" w:name="_Toc8893823"/>
                      <w:r>
                        <w:t xml:space="preserve">Figure </w:t>
                      </w:r>
                      <w:r>
                        <w:fldChar w:fldCharType="begin"/>
                      </w:r>
                      <w:r>
                        <w:instrText xml:space="preserve"> SEQ Figure \* ARABIC </w:instrText>
                      </w:r>
                      <w:r>
                        <w:fldChar w:fldCharType="separate"/>
                      </w:r>
                      <w:ins w:id="3725" w:author="m.kalaitzaki" w:date="2019-05-16T10:05:00Z">
                        <w:r>
                          <w:rPr>
                            <w:noProof/>
                          </w:rPr>
                          <w:t>70</w:t>
                        </w:r>
                      </w:ins>
                      <w:del w:id="3726" w:author="m.kalaitzaki" w:date="2019-05-16T10:05:00Z">
                        <w:r w:rsidDel="00EA1A11">
                          <w:rPr>
                            <w:noProof/>
                          </w:rPr>
                          <w:delText>68</w:delText>
                        </w:r>
                      </w:del>
                      <w:r>
                        <w:fldChar w:fldCharType="end"/>
                      </w:r>
                      <w:r>
                        <w:t>: Parameters of Flared Joint Weld</w:t>
                      </w:r>
                      <w:bookmarkEnd w:id="3723"/>
                      <w:bookmarkEnd w:id="3724"/>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3727" w:name="_Toc3566523"/>
      <w:bookmarkStart w:id="3728" w:name="_Toc8893948"/>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3727"/>
      <w:bookmarkEnd w:id="3728"/>
    </w:p>
    <w:p w14:paraId="33877CB8" w14:textId="77777777" w:rsidR="00504BAD" w:rsidRDefault="00504BAD" w:rsidP="00F72843">
      <w:pPr>
        <w:spacing w:before="120"/>
        <w:jc w:val="both"/>
      </w:pPr>
      <w:r>
        <w:lastRenderedPageBreak/>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3729" w:name="_Toc3557062"/>
      <w:bookmarkStart w:id="3730" w:name="_Toc8893735"/>
      <w:r>
        <w:t>Attributes</w:t>
      </w:r>
      <w:bookmarkEnd w:id="3729"/>
      <w:bookmarkEnd w:id="3730"/>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ins w:id="3731" w:author="nick" w:date="2019-05-07T00:44:00Z"/>
          <w:rStyle w:val="XMLElement"/>
        </w:rPr>
      </w:pPr>
      <w:ins w:id="3732" w:author="nick" w:date="2019-05-07T00:44:00Z">
        <w:r>
          <w:rPr>
            <w:rStyle w:val="XMLElement"/>
          </w:rPr>
          <w:t>r</w:t>
        </w:r>
        <w:r w:rsidRPr="007055D9">
          <w:rPr>
            <w:rStyle w:val="XMLElement"/>
          </w:rPr>
          <w:t>esistance</w:t>
        </w:r>
      </w:ins>
    </w:p>
    <w:p w14:paraId="148DDDAB" w14:textId="77777777" w:rsidR="00504BAD" w:rsidRPr="00604BF1" w:rsidRDefault="00504BAD" w:rsidP="00604BF1">
      <w:pPr>
        <w:pStyle w:val="ListBullet"/>
        <w:rPr>
          <w:rStyle w:val="XMLElement"/>
        </w:rPr>
      </w:pPr>
      <w:commentRangeStart w:id="3733"/>
      <w:r w:rsidRPr="00604BF1">
        <w:rPr>
          <w:rStyle w:val="XMLElement"/>
        </w:rPr>
        <w:t>arc</w:t>
      </w:r>
      <w:commentRangeEnd w:id="3733"/>
      <w:r w:rsidR="00604BF1" w:rsidRPr="00604BF1">
        <w:rPr>
          <w:rStyle w:val="XMLElement"/>
        </w:rPr>
        <w:commentReference w:id="3733"/>
      </w:r>
    </w:p>
    <w:p w14:paraId="23DBFFB7" w14:textId="77777777" w:rsidR="008A24F5" w:rsidRPr="00604BF1" w:rsidRDefault="008A24F5" w:rsidP="008A24F5">
      <w:pPr>
        <w:pStyle w:val="ListBullet"/>
        <w:rPr>
          <w:ins w:id="3734" w:author="nick" w:date="2019-05-07T00:44:00Z"/>
          <w:rFonts w:ascii="Courier New" w:hAnsi="Courier New"/>
          <w:b/>
          <w:i/>
          <w:sz w:val="18"/>
        </w:rPr>
      </w:pPr>
      <w:ins w:id="3735" w:author="nick" w:date="2019-05-07T00:44:00Z">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ins>
    </w:p>
    <w:p w14:paraId="1D4A8905" w14:textId="2F213F9B" w:rsidR="00604BF1" w:rsidRPr="00604BF1" w:rsidRDefault="00604BF1" w:rsidP="00604BF1">
      <w:pPr>
        <w:pStyle w:val="ListBullet"/>
        <w:rPr>
          <w:rStyle w:val="XMLElement"/>
        </w:rPr>
      </w:pPr>
      <w:commentRangeStart w:id="3736"/>
      <w:r w:rsidRPr="00604BF1">
        <w:rPr>
          <w:rStyle w:val="XMLElement"/>
        </w:rPr>
        <w:t>friction</w:t>
      </w:r>
      <w:commentRangeEnd w:id="3736"/>
      <w:r w:rsidR="00725056">
        <w:rPr>
          <w:rStyle w:val="CommentReference"/>
          <w:lang w:eastAsia="x-none"/>
        </w:rPr>
        <w:commentReference w:id="3736"/>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3737" w:name="_Toc3557063"/>
      <w:bookmarkStart w:id="3738" w:name="_Toc8893736"/>
      <w:r>
        <w:t>Element “weld_position”</w:t>
      </w:r>
      <w:bookmarkEnd w:id="3737"/>
      <w:bookmarkEnd w:id="3738"/>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3739" w:name="_Toc3566524"/>
      <w:bookmarkStart w:id="3740" w:name="_Toc8893949"/>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3739"/>
      <w:bookmarkEnd w:id="3740"/>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reference=”</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width="1.0"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Heading4"/>
        <w:numPr>
          <w:ilvl w:val="3"/>
          <w:numId w:val="26"/>
        </w:numPr>
        <w:tabs>
          <w:tab w:val="clear" w:pos="864"/>
          <w:tab w:val="num" w:pos="993"/>
        </w:tabs>
        <w:ind w:left="862" w:hanging="862"/>
      </w:pPr>
      <w:bookmarkStart w:id="3741" w:name="_Toc3557064"/>
      <w:bookmarkStart w:id="3742" w:name="_Toc8893737"/>
      <w:r>
        <w:t>Element “sheet_parameter”</w:t>
      </w:r>
      <w:bookmarkEnd w:id="3741"/>
      <w:bookmarkEnd w:id="3742"/>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lastRenderedPageBreak/>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3743" w:name="_Toc3566525"/>
      <w:bookmarkStart w:id="3744" w:name="_Toc8893950"/>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3743"/>
      <w:bookmarkEnd w:id="3744"/>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3745" w:name="_Ref414345739"/>
      <w:bookmarkStart w:id="3746" w:name="_Ref414345749"/>
      <w:bookmarkStart w:id="3747" w:name="_Ref414345786"/>
      <w:bookmarkStart w:id="3748" w:name="_Ref414345798"/>
      <w:bookmarkStart w:id="3749" w:name="_Toc3557065"/>
      <w:bookmarkStart w:id="3750" w:name="_Toc8893738"/>
      <w:r w:rsidRPr="00226A3F">
        <w:t>Adhesive Lines</w:t>
      </w:r>
      <w:bookmarkEnd w:id="3707"/>
      <w:bookmarkEnd w:id="3745"/>
      <w:bookmarkEnd w:id="3746"/>
      <w:bookmarkEnd w:id="3747"/>
      <w:bookmarkEnd w:id="3748"/>
      <w:bookmarkEnd w:id="3749"/>
      <w:bookmarkEnd w:id="3750"/>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3751" w:name="_Toc3566526"/>
      <w:bookmarkStart w:id="3752" w:name="_Toc8893951"/>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3751"/>
      <w:bookmarkEnd w:id="3752"/>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commentRangeStart w:id="3753"/>
            <w:r w:rsidRPr="00226A3F">
              <w:rPr>
                <w:sz w:val="20"/>
                <w:szCs w:val="20"/>
              </w:rPr>
              <w:t>1</w:t>
            </w:r>
            <w:commentRangeEnd w:id="3753"/>
            <w:r w:rsidR="009050D3">
              <w:rPr>
                <w:rStyle w:val="CommentReference"/>
                <w:lang w:eastAsia="x-none"/>
              </w:rPr>
              <w:commentReference w:id="3753"/>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05972F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3754" w:name="_Toc3566527"/>
      <w:bookmarkStart w:id="3755" w:name="_Toc8893952"/>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3754"/>
      <w:bookmarkEnd w:id="3755"/>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3756" w:name="_Toc3566528"/>
      <w:bookmarkStart w:id="3757" w:name="_Toc8893953"/>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3756"/>
      <w:bookmarkEnd w:id="3757"/>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r w:rsidRPr="00AA1695">
        <w:rPr>
          <w:rStyle w:val="elementdeftypeChar"/>
        </w:rPr>
        <w:lastRenderedPageBreak/>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870AD94"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FA50F5">
        <w:rPr>
          <w:rFonts w:ascii="Courier New" w:hAnsi="Courier New" w:cs="Courier New"/>
          <w:sz w:val="16"/>
        </w:rPr>
        <w:t>ADH_</w:t>
      </w:r>
      <w:r w:rsidRPr="00226A3F">
        <w:rPr>
          <w:rFonts w:ascii="Courier New" w:hAnsi="Courier New" w:cs="Courier New"/>
          <w:sz w:val="16"/>
        </w:rPr>
        <w:t>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25BFD54B"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FA50F5">
        <w:rPr>
          <w:rFonts w:ascii="Courier New" w:hAnsi="Courier New" w:cs="Courier New"/>
          <w:sz w:val="16"/>
        </w:rPr>
        <w:t>ADH_</w:t>
      </w:r>
      <w:r w:rsidRPr="00F76AFE">
        <w:rPr>
          <w:rFonts w:ascii="Courier New" w:hAnsi="Courier New" w:cs="Courier New"/>
          <w:sz w:val="16"/>
        </w:rPr>
        <w:t>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3758" w:name="_Toc428279602"/>
      <w:bookmarkStart w:id="3759" w:name="_Toc428456348"/>
      <w:bookmarkStart w:id="3760" w:name="_Toc428537316"/>
      <w:bookmarkStart w:id="3761" w:name="_Toc428969638"/>
      <w:bookmarkStart w:id="3762" w:name="_Toc429053029"/>
      <w:bookmarkStart w:id="3763" w:name="_Toc413861930"/>
      <w:bookmarkStart w:id="3764" w:name="_Toc3557066"/>
      <w:bookmarkStart w:id="3765" w:name="_Toc8893739"/>
      <w:bookmarkStart w:id="3766" w:name="_Toc413359617"/>
      <w:bookmarkEnd w:id="3758"/>
      <w:bookmarkEnd w:id="3759"/>
      <w:bookmarkEnd w:id="3760"/>
      <w:bookmarkEnd w:id="3761"/>
      <w:bookmarkEnd w:id="3762"/>
      <w:r w:rsidRPr="00226A3F">
        <w:lastRenderedPageBreak/>
        <w:t>Hemming Flanges</w:t>
      </w:r>
      <w:bookmarkEnd w:id="3763"/>
      <w:bookmarkEnd w:id="3764"/>
      <w:bookmarkEnd w:id="3765"/>
    </w:p>
    <w:p w14:paraId="66448657" w14:textId="77777777" w:rsidR="000E64EA" w:rsidRDefault="000E64EA" w:rsidP="00536A58">
      <w:pPr>
        <w:pStyle w:val="Heading3"/>
      </w:pPr>
      <w:bookmarkStart w:id="3767" w:name="_Toc413861931"/>
      <w:bookmarkStart w:id="3768" w:name="_Toc3557067"/>
      <w:bookmarkStart w:id="3769" w:name="_Toc8893740"/>
      <w:r>
        <w:t>Introduction</w:t>
      </w:r>
      <w:bookmarkEnd w:id="3767"/>
      <w:bookmarkEnd w:id="3768"/>
      <w:bookmarkEnd w:id="3769"/>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3770" w:name="_Ref413858805"/>
      <w:bookmarkStart w:id="3771" w:name="_Toc413861952"/>
      <w:bookmarkStart w:id="3772" w:name="_Toc3557149"/>
      <w:bookmarkStart w:id="3773" w:name="_Toc8893824"/>
      <w:r>
        <w:t xml:space="preserve">Figure </w:t>
      </w:r>
      <w:r w:rsidR="00406B64">
        <w:fldChar w:fldCharType="begin"/>
      </w:r>
      <w:r w:rsidR="00406B64">
        <w:instrText xml:space="preserve"> SEQ Figure \* ARABIC </w:instrText>
      </w:r>
      <w:r w:rsidR="00406B64">
        <w:fldChar w:fldCharType="separate"/>
      </w:r>
      <w:r w:rsidR="00EA1A11">
        <w:rPr>
          <w:noProof/>
        </w:rPr>
        <w:t>71</w:t>
      </w:r>
      <w:r w:rsidR="00406B64">
        <w:fldChar w:fldCharType="end"/>
      </w:r>
      <w:bookmarkEnd w:id="3770"/>
      <w:r>
        <w:t>: The Three Regions of a Hemming</w:t>
      </w:r>
      <w:bookmarkEnd w:id="3771"/>
      <w:bookmarkEnd w:id="3772"/>
      <w:bookmarkEnd w:id="3773"/>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3774" w:name="_Ref413850590"/>
      <w:bookmarkStart w:id="3775" w:name="_Toc413861953"/>
      <w:bookmarkStart w:id="3776" w:name="_Toc3557150"/>
      <w:bookmarkStart w:id="3777" w:name="_Toc8893825"/>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377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3775"/>
      <w:bookmarkEnd w:id="3776"/>
      <w:bookmarkEnd w:id="3777"/>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3778" w:name="_Toc413861954"/>
      <w:bookmarkStart w:id="3779" w:name="_Toc3557151"/>
      <w:bookmarkStart w:id="3780" w:name="_Toc8893826"/>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3778"/>
      <w:bookmarkEnd w:id="3779"/>
      <w:bookmarkEnd w:id="3780"/>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3781" w:name="_Toc3557152"/>
      <w:bookmarkStart w:id="3782" w:name="_Toc8893827"/>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3781"/>
      <w:bookmarkEnd w:id="3782"/>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3783" w:name="_Toc413861932"/>
      <w:bookmarkStart w:id="3784" w:name="_Toc3557068"/>
      <w:bookmarkStart w:id="3785" w:name="_Toc8893741"/>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3783"/>
      <w:bookmarkEnd w:id="3784"/>
      <w:bookmarkEnd w:id="3785"/>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3786" w:name="_Toc3566529"/>
      <w:bookmarkStart w:id="3787" w:name="_Toc8893954"/>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3786"/>
      <w:bookmarkEnd w:id="3787"/>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commentRangeStart w:id="3788"/>
            <w:r w:rsidRPr="00226A3F">
              <w:rPr>
                <w:sz w:val="20"/>
                <w:szCs w:val="20"/>
              </w:rPr>
              <w:t>1</w:t>
            </w:r>
            <w:commentRangeEnd w:id="3788"/>
            <w:r w:rsidR="009050D3">
              <w:rPr>
                <w:rStyle w:val="CommentReference"/>
                <w:lang w:eastAsia="x-none"/>
              </w:rPr>
              <w:commentReference w:id="3788"/>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3789"/>
            <w:r w:rsidRPr="00226A3F">
              <w:rPr>
                <w:sz w:val="20"/>
                <w:szCs w:val="20"/>
              </w:rPr>
              <w:t>1</w:t>
            </w:r>
            <w:r w:rsidR="00341FEE">
              <w:rPr>
                <w:sz w:val="20"/>
                <w:szCs w:val="20"/>
              </w:rPr>
              <w:t>-*</w:t>
            </w:r>
            <w:commentRangeEnd w:id="3789"/>
            <w:r w:rsidR="00D056F1">
              <w:rPr>
                <w:rStyle w:val="CommentReference"/>
                <w:lang w:eastAsia="x-none"/>
              </w:rPr>
              <w:commentReference w:id="3789"/>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DCFA8CD" w:rsidR="000E64EA" w:rsidRPr="00226A3F" w:rsidRDefault="007A5977" w:rsidP="00E3398E">
            <w:pPr>
              <w:suppressAutoHyphens/>
              <w:rPr>
                <w:rFonts w:cs="Calibri"/>
                <w:lang w:eastAsia="zh-CN"/>
              </w:rPr>
            </w:pPr>
            <w:commentRangeStart w:id="3790"/>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commentRangeEnd w:id="3790"/>
            <w:r>
              <w:rPr>
                <w:rStyle w:val="CommentReference"/>
                <w:lang w:eastAsia="x-none"/>
              </w:rPr>
              <w:commentReference w:id="3790"/>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3791" w:name="_Toc3566530"/>
      <w:bookmarkStart w:id="3792" w:name="_Toc8893955"/>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3791"/>
      <w:bookmarkEnd w:id="3792"/>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3793" w:name="_Toc413861979"/>
      <w:bookmarkStart w:id="3794" w:name="_Toc3566531"/>
      <w:bookmarkStart w:id="3795" w:name="_Toc8893956"/>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3793"/>
      <w:bookmarkEnd w:id="3794"/>
      <w:bookmarkEnd w:id="3795"/>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3796" w:name="_Toc413861980"/>
      <w:bookmarkStart w:id="3797" w:name="_Toc3566532"/>
      <w:bookmarkStart w:id="3798" w:name="_Toc8893957"/>
      <w:r>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3796"/>
      <w:bookmarkEnd w:id="3797"/>
      <w:bookmarkEnd w:id="3798"/>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rPr>
          <w:ins w:id="3799" w:author="nick" w:date="2019-03-07T08:57:00Z"/>
        </w:trPr>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ins w:id="3800" w:author="nick" w:date="2019-03-07T08:57:00Z"/>
                <w:sz w:val="20"/>
                <w:szCs w:val="20"/>
              </w:rPr>
            </w:pPr>
            <w:ins w:id="3801" w:author="nick" w:date="2019-03-07T08:58:00Z">
              <w:r>
                <w:rPr>
                  <w:sz w:val="20"/>
                  <w:szCs w:val="20"/>
                </w:rPr>
                <w:t>top_index</w:t>
              </w:r>
            </w:ins>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ins w:id="3802" w:author="nick" w:date="2019-03-07T08:57:00Z"/>
                <w:sz w:val="20"/>
                <w:szCs w:val="20"/>
              </w:rPr>
            </w:pPr>
            <w:ins w:id="3803" w:author="m.kalaitzaki" w:date="2019-03-21T12:40:00Z">
              <w:r>
                <w:rPr>
                  <w:sz w:val="20"/>
                  <w:szCs w:val="20"/>
                </w:rPr>
                <w:t>Integer</w:t>
              </w:r>
            </w:ins>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ins w:id="3804" w:author="nick" w:date="2019-03-07T08:57:00Z"/>
                <w:sz w:val="20"/>
                <w:szCs w:val="20"/>
              </w:rPr>
            </w:pPr>
            <w:ins w:id="3805" w:author="nick" w:date="2019-03-07T10:05:00Z">
              <w:r>
                <w:rPr>
                  <w:sz w:val="20"/>
                  <w:szCs w:val="20"/>
                </w:rPr>
                <w:t>&gt; 0</w:t>
              </w:r>
            </w:ins>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ins w:id="3806" w:author="nick" w:date="2019-03-07T08:57:00Z"/>
                <w:sz w:val="20"/>
                <w:szCs w:val="20"/>
              </w:rPr>
            </w:pPr>
            <w:ins w:id="3807" w:author="nick" w:date="2019-03-07T08:58:00Z">
              <w:r>
                <w:rPr>
                  <w:sz w:val="20"/>
                  <w:szCs w:val="20"/>
                </w:rPr>
                <w:t>Optional</w:t>
              </w:r>
            </w:ins>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ins w:id="3808" w:author="nick" w:date="2019-03-07T08:57:00Z"/>
                <w:sz w:val="20"/>
                <w:szCs w:val="20"/>
              </w:rPr>
            </w:pPr>
            <w:ins w:id="3809" w:author="nick" w:date="2019-03-07T09:33: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r w:rsidR="008A12AD" w:rsidRPr="000F7EEA" w14:paraId="3EB8C88E" w14:textId="77777777" w:rsidTr="00E3398E">
        <w:trPr>
          <w:ins w:id="3810" w:author="nick" w:date="2019-03-07T08:57:00Z"/>
        </w:trPr>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ins w:id="3811" w:author="nick" w:date="2019-03-07T08:57:00Z"/>
                <w:sz w:val="20"/>
                <w:szCs w:val="20"/>
              </w:rPr>
            </w:pPr>
            <w:ins w:id="3812" w:author="nick" w:date="2019-03-07T08:58:00Z">
              <w:r>
                <w:rPr>
                  <w:sz w:val="20"/>
                  <w:szCs w:val="20"/>
                </w:rPr>
                <w:t>bottom_index</w:t>
              </w:r>
            </w:ins>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ins w:id="3813" w:author="nick" w:date="2019-03-07T08:57:00Z"/>
                <w:sz w:val="20"/>
                <w:szCs w:val="20"/>
              </w:rPr>
            </w:pPr>
            <w:ins w:id="3814" w:author="m.kalaitzaki" w:date="2019-03-21T12:40:00Z">
              <w:r>
                <w:rPr>
                  <w:sz w:val="20"/>
                  <w:szCs w:val="20"/>
                </w:rPr>
                <w:t>Integer</w:t>
              </w:r>
            </w:ins>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ins w:id="3815" w:author="nick" w:date="2019-03-07T08:57:00Z"/>
                <w:sz w:val="20"/>
                <w:szCs w:val="20"/>
              </w:rPr>
            </w:pPr>
            <w:ins w:id="3816" w:author="nick" w:date="2019-03-07T10:06:00Z">
              <w:r>
                <w:rPr>
                  <w:sz w:val="20"/>
                  <w:szCs w:val="20"/>
                </w:rPr>
                <w:t>&gt; 0</w:t>
              </w:r>
            </w:ins>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ins w:id="3817" w:author="nick" w:date="2019-03-07T08:57:00Z"/>
                <w:sz w:val="20"/>
                <w:szCs w:val="20"/>
              </w:rPr>
            </w:pPr>
            <w:ins w:id="3818" w:author="nick" w:date="2019-03-07T08:58:00Z">
              <w:r>
                <w:rPr>
                  <w:sz w:val="20"/>
                  <w:szCs w:val="20"/>
                </w:rPr>
                <w:t>Optional</w:t>
              </w:r>
            </w:ins>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ins w:id="3819" w:author="nick" w:date="2019-03-07T08:57:00Z"/>
                <w:sz w:val="20"/>
                <w:szCs w:val="20"/>
              </w:rPr>
            </w:pPr>
            <w:ins w:id="3820" w:author="nick" w:date="2019-03-07T09:34: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bl>
    <w:p w14:paraId="1BDE1BA7" w14:textId="77777777" w:rsidR="000E64EA" w:rsidRDefault="000E64EA" w:rsidP="00F3716C">
      <w:pPr>
        <w:pStyle w:val="Caption"/>
        <w:spacing w:before="120"/>
      </w:pPr>
      <w:bookmarkStart w:id="3821" w:name="_Toc413861981"/>
      <w:bookmarkStart w:id="3822" w:name="_Toc3566533"/>
      <w:bookmarkStart w:id="3823" w:name="_Toc8893958"/>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3821"/>
      <w:bookmarkEnd w:id="3822"/>
      <w:bookmarkEnd w:id="3823"/>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036DAE0"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rPr>
          <w:ins w:id="3824" w:author="nick" w:date="2019-03-07T09:51:00Z"/>
        </w:rPr>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rPr>
          <w:ins w:id="3825" w:author="nick" w:date="2019-03-07T09:52:00Z"/>
        </w:rPr>
      </w:pPr>
      <w:commentRangeStart w:id="3826"/>
      <w:ins w:id="3827" w:author="nick" w:date="2019-03-07T09:11:00Z">
        <w:r w:rsidRPr="00C45A3A">
          <w:rPr>
            <w:rStyle w:val="elementdeftypeChar"/>
            <w:rFonts w:eastAsia="Times New Roman"/>
          </w:rPr>
          <w:t>top</w:t>
        </w:r>
      </w:ins>
      <w:ins w:id="3828" w:author="nick" w:date="2019-03-07T09:10:00Z">
        <w:r w:rsidRPr="00C45A3A">
          <w:rPr>
            <w:rStyle w:val="elementdeftypeChar"/>
            <w:rFonts w:eastAsia="Times New Roman"/>
          </w:rPr>
          <w:t>_index</w:t>
        </w:r>
        <w:r w:rsidRPr="00C45A3A">
          <w:t xml:space="preserve">: the index (see section </w:t>
        </w:r>
        <w:r w:rsidRPr="00C45A3A">
          <w:fldChar w:fldCharType="begin"/>
        </w:r>
        <w:r w:rsidRPr="00C45A3A">
          <w:instrText xml:space="preserve"> REF _Ref428791371 \r \h </w:instrText>
        </w:r>
      </w:ins>
      <w:ins w:id="3829" w:author="nick" w:date="2019-03-07T09:10:00Z">
        <w:r w:rsidRPr="00C45A3A">
          <w:fldChar w:fldCharType="separate"/>
        </w:r>
      </w:ins>
      <w:r w:rsidR="00745DB6">
        <w:t>5.3.1.1</w:t>
      </w:r>
      <w:ins w:id="3830" w:author="nick" w:date="2019-03-07T09:10:00Z">
        <w:r w:rsidRPr="00C45A3A">
          <w:fldChar w:fldCharType="end"/>
        </w:r>
        <w:r w:rsidRPr="00C45A3A">
          <w:t xml:space="preserve">) </w:t>
        </w:r>
      </w:ins>
      <w:ins w:id="3831" w:author="nick" w:date="2019-03-07T09:17:00Z">
        <w:r w:rsidR="000C32D7" w:rsidRPr="00C45A3A">
          <w:t xml:space="preserve">where the </w:t>
        </w:r>
      </w:ins>
      <w:ins w:id="3832" w:author="nick" w:date="2019-03-07T09:48:00Z">
        <w:r w:rsidR="00C45A3A" w:rsidRPr="00C45A3A">
          <w:t xml:space="preserve">region’s </w:t>
        </w:r>
      </w:ins>
      <w:ins w:id="3833" w:author="nick" w:date="2019-03-07T09:17:00Z">
        <w:r w:rsidR="000C32D7" w:rsidRPr="00C45A3A">
          <w:t>adhesive connects to.</w:t>
        </w:r>
      </w:ins>
    </w:p>
    <w:p w14:paraId="79E1C1E9" w14:textId="764F31F7" w:rsidR="005D57A7" w:rsidDel="00C45A3A" w:rsidRDefault="005D57A7" w:rsidP="00C45A3A">
      <w:pPr>
        <w:rPr>
          <w:del w:id="3834" w:author="nick" w:date="2019-03-07T09:21:00Z"/>
          <w:rFonts w:ascii="Courier New" w:hAnsi="Courier New" w:cs="Calibri"/>
          <w:sz w:val="18"/>
          <w:szCs w:val="18"/>
          <w:lang w:eastAsia="zh-CN"/>
        </w:rPr>
      </w:pPr>
    </w:p>
    <w:p w14:paraId="419F23BC" w14:textId="573CD248" w:rsidR="00C45A3A" w:rsidRPr="00C45A3A" w:rsidRDefault="00E03C1C" w:rsidP="00C45A3A">
      <w:pPr>
        <w:numPr>
          <w:ilvl w:val="0"/>
          <w:numId w:val="28"/>
        </w:numPr>
        <w:spacing w:before="120"/>
        <w:ind w:left="714" w:hanging="357"/>
        <w:jc w:val="both"/>
        <w:rPr>
          <w:ins w:id="3835" w:author="nick" w:date="2019-03-07T09:53:00Z"/>
        </w:rPr>
      </w:pPr>
      <w:ins w:id="3836" w:author="nick" w:date="2019-03-07T09:58:00Z">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ins>
      <w:ins w:id="3837" w:author="nick" w:date="2019-03-07T09:58:00Z">
        <w:r w:rsidRPr="00C45A3A">
          <w:fldChar w:fldCharType="separate"/>
        </w:r>
      </w:ins>
      <w:r w:rsidR="00745DB6">
        <w:t>5.3.1.1</w:t>
      </w:r>
      <w:ins w:id="3838" w:author="nick" w:date="2019-03-07T09:58:00Z">
        <w:r w:rsidRPr="00C45A3A">
          <w:fldChar w:fldCharType="end"/>
        </w:r>
        <w:r w:rsidRPr="00C45A3A">
          <w:t>) where the region’s adhesive connects to.</w:t>
        </w:r>
      </w:ins>
    </w:p>
    <w:p w14:paraId="7B9489DB" w14:textId="77777777" w:rsidR="00C45A3A" w:rsidRPr="00D24BDC" w:rsidRDefault="00C45A3A" w:rsidP="00C45A3A">
      <w:pPr>
        <w:rPr>
          <w:ins w:id="3839" w:author="nick" w:date="2019-03-07T09:53:00Z"/>
          <w:rFonts w:ascii="Courier New" w:hAnsi="Courier New" w:cs="Calibri"/>
          <w:sz w:val="18"/>
          <w:szCs w:val="18"/>
          <w:lang w:eastAsia="zh-CN"/>
        </w:rPr>
      </w:pPr>
      <w:ins w:id="3840" w:author="nick" w:date="2019-03-07T09:53:00Z">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ins>
    </w:p>
    <w:p w14:paraId="187F7591" w14:textId="4AA1C26C" w:rsidR="00C45A3A" w:rsidRDefault="00D24BDC" w:rsidP="00C45A3A">
      <w:pPr>
        <w:rPr>
          <w:ins w:id="3841" w:author="nick" w:date="2019-03-07T09:52:00Z"/>
        </w:rPr>
      </w:pPr>
      <w:ins w:id="3842" w:author="nick" w:date="2019-03-07T09:39:00Z">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w:t>
        </w:r>
      </w:ins>
      <w:ins w:id="3843" w:author="nick" w:date="2019-03-07T09:43:00Z">
        <w:r w:rsidRPr="00D24BDC">
          <w:t xml:space="preserve"> select</w:t>
        </w:r>
      </w:ins>
      <w:ins w:id="3844" w:author="nick" w:date="2019-03-07T09:39:00Z">
        <w:r w:rsidRPr="00D24BDC">
          <w:t xml:space="preserve"> any of the hemming</w:t>
        </w:r>
      </w:ins>
      <w:ins w:id="3845" w:author="nick" w:date="2019-03-07T09:40:00Z">
        <w:r w:rsidRPr="00D24BDC">
          <w:t>’s flange partners</w:t>
        </w:r>
      </w:ins>
      <w:ins w:id="3846" w:author="nick" w:date="2019-03-07T09:42:00Z">
        <w:r w:rsidRPr="00D24BDC">
          <w:t>. The adhesive will</w:t>
        </w:r>
      </w:ins>
      <w:ins w:id="3847" w:author="nick" w:date="2019-03-07T09:40:00Z">
        <w:r w:rsidRPr="00D24BDC">
          <w:t xml:space="preserve"> guess</w:t>
        </w:r>
      </w:ins>
      <w:ins w:id="3848" w:author="nick" w:date="2019-03-07T09:42:00Z">
        <w:r w:rsidRPr="00D24BDC">
          <w:t xml:space="preserve"> </w:t>
        </w:r>
      </w:ins>
      <w:ins w:id="3849" w:author="nick" w:date="2019-03-07T09:40:00Z">
        <w:r w:rsidRPr="00D24BDC">
          <w:t xml:space="preserve">which are the relevant </w:t>
        </w:r>
      </w:ins>
      <w:ins w:id="3850" w:author="nick" w:date="2019-03-07T09:43:00Z">
        <w:r w:rsidRPr="00D24BDC">
          <w:t>partners</w:t>
        </w:r>
      </w:ins>
      <w:ins w:id="3851" w:author="nick" w:date="2019-03-07T09:40:00Z">
        <w:r w:rsidRPr="00D24BDC">
          <w:t>, using its position.</w:t>
        </w:r>
      </w:ins>
      <w:ins w:id="3852" w:author="nick" w:date="2019-03-07T09:44:00Z">
        <w:r w:rsidRPr="00D24BDC">
          <w:t xml:space="preserve"> </w:t>
        </w:r>
      </w:ins>
      <w:commentRangeEnd w:id="3826"/>
      <w:ins w:id="3853" w:author="nick" w:date="2019-03-07T10:01:00Z">
        <w:r w:rsidR="00E03C1C">
          <w:rPr>
            <w:rStyle w:val="CommentReference"/>
            <w:lang w:eastAsia="x-none"/>
          </w:rPr>
          <w:commentReference w:id="3826"/>
        </w:r>
      </w:ins>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3854" w:name="_Toc3566534"/>
      <w:bookmarkStart w:id="3855" w:name="_Toc8893959"/>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3854"/>
      <w:bookmarkEnd w:id="3855"/>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175B4353"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w:t>
      </w:r>
      <w:r w:rsidR="00CC7960">
        <w:rPr>
          <w:rFonts w:ascii="Courier New" w:hAnsi="Courier New" w:cs="Courier New"/>
          <w:sz w:val="16"/>
        </w:rPr>
        <w:t>PART_7000400</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6665B851"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PART_5000300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675CEB37"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PART_5000800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4CBEF9ED"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092078">
        <w:rPr>
          <w:rFonts w:ascii="Courier New" w:hAnsi="Courier New" w:cs="Courier New"/>
          <w:sz w:val="16"/>
        </w:rPr>
        <w:t>HMG_</w:t>
      </w:r>
      <w:r w:rsidRPr="00226A3F">
        <w:rPr>
          <w:rFonts w:ascii="Courier New" w:hAnsi="Courier New" w:cs="Courier New"/>
          <w:sz w:val="16"/>
        </w:rPr>
        <w:t>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commentRangeStart w:id="3856"/>
      <w:r w:rsidRPr="0079141E">
        <w:rPr>
          <w:rFonts w:ascii="Courier New" w:hAnsi="Courier New" w:cs="Courier New"/>
          <w:b/>
          <w:color w:val="0070C0"/>
          <w:sz w:val="16"/>
        </w:rPr>
        <w:t>top_index=”23” bottom_index=”1”</w:t>
      </w:r>
      <w:commentRangeEnd w:id="3856"/>
      <w:r w:rsidR="001B777B">
        <w:rPr>
          <w:rStyle w:val="CommentReference"/>
          <w:lang w:eastAsia="x-none"/>
        </w:rPr>
        <w:commentReference w:id="3856"/>
      </w:r>
      <w:r w:rsidRPr="0079141E">
        <w:rPr>
          <w:rFonts w:ascii="Courier New" w:hAnsi="Courier New" w:cs="Courier New"/>
          <w:b/>
          <w:color w:val="0070C0"/>
          <w:sz w:val="16"/>
        </w:rPr>
        <w:t xml:space="preserve">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lastRenderedPageBreak/>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3857" w:name="_Toc428537321"/>
      <w:bookmarkStart w:id="3858" w:name="_Toc428969643"/>
      <w:bookmarkStart w:id="3859" w:name="_Toc429053034"/>
      <w:bookmarkStart w:id="3860" w:name="_Toc428537324"/>
      <w:bookmarkStart w:id="3861" w:name="_Toc428969646"/>
      <w:bookmarkStart w:id="3862" w:name="_Toc429053037"/>
      <w:bookmarkStart w:id="3863" w:name="_Toc428537325"/>
      <w:bookmarkStart w:id="3864" w:name="_Toc428969647"/>
      <w:bookmarkStart w:id="3865" w:name="_Toc429053038"/>
      <w:bookmarkStart w:id="3866" w:name="_Toc428537328"/>
      <w:bookmarkStart w:id="3867" w:name="_Toc428969650"/>
      <w:bookmarkStart w:id="3868" w:name="_Toc429053041"/>
      <w:bookmarkStart w:id="3869" w:name="_Toc428537330"/>
      <w:bookmarkStart w:id="3870" w:name="_Toc428969652"/>
      <w:bookmarkStart w:id="3871" w:name="_Toc429053043"/>
      <w:bookmarkStart w:id="3872" w:name="_Toc3557069"/>
      <w:bookmarkStart w:id="3873" w:name="_Toc8893742"/>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r w:rsidRPr="00226A3F">
        <w:t>Sequence Connections</w:t>
      </w:r>
      <w:bookmarkEnd w:id="3766"/>
      <w:bookmarkEnd w:id="3872"/>
      <w:bookmarkEnd w:id="3873"/>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3874" w:name="_Toc413359638"/>
      <w:bookmarkStart w:id="3875" w:name="_Toc3557153"/>
      <w:bookmarkStart w:id="3876" w:name="_Toc8893828"/>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3874"/>
      <w:bookmarkEnd w:id="3875"/>
      <w:bookmarkEnd w:id="3876"/>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3877" w:name="_Toc413359639"/>
      <w:bookmarkStart w:id="3878" w:name="_Toc3557154"/>
      <w:bookmarkStart w:id="3879" w:name="_Toc8893829"/>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3877"/>
      <w:r w:rsidR="00307532">
        <w:t xml:space="preserve"> and spacing</w:t>
      </w:r>
      <w:bookmarkEnd w:id="3878"/>
      <w:bookmarkEnd w:id="3879"/>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3880" w:name="_Toc3557155"/>
      <w:bookmarkStart w:id="3881" w:name="_Toc8893830"/>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3880"/>
      <w:bookmarkEnd w:id="3881"/>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3882" w:name="_Toc3557156"/>
      <w:bookmarkStart w:id="3883" w:name="_Toc8893831"/>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3882"/>
      <w:bookmarkEnd w:id="3883"/>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1489C1C6" w:rsidR="00C107D0" w:rsidRPr="000F7EEA" w:rsidRDefault="00C107D0" w:rsidP="00536A58">
      <w:pPr>
        <w:pStyle w:val="XMLCode"/>
        <w:keepNext/>
      </w:pPr>
      <w:r w:rsidRPr="000F7EEA">
        <w:t>&lt;connection_1d label="</w:t>
      </w:r>
      <w:r w:rsidR="00885E47">
        <w:t>SPOT_LINE_</w:t>
      </w:r>
      <w:r w:rsidRPr="000F7EEA">
        <w:t>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2B89D7B" w:rsidR="00C107D0" w:rsidRPr="000F7EEA" w:rsidRDefault="00C107D0" w:rsidP="00C107D0">
      <w:pPr>
        <w:pStyle w:val="XMLCode"/>
      </w:pPr>
      <w:r w:rsidRPr="000F7EEA">
        <w:t>&lt;connection_1d label="</w:t>
      </w:r>
      <w:r w:rsidR="00885E47">
        <w:t>DROP_LINE_33</w:t>
      </w:r>
      <w:r w:rsidRPr="000F7EEA">
        <w:t>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53347B88" w:rsidR="00C107D0" w:rsidRPr="000F7EEA" w:rsidRDefault="00C107D0" w:rsidP="00C107D0">
      <w:pPr>
        <w:pStyle w:val="XMLCode"/>
      </w:pPr>
      <w:r w:rsidRPr="000F7EEA">
        <w:t>&lt;connection_1d label="</w:t>
      </w:r>
      <w:r w:rsidR="00885E47">
        <w:t>SPOT_LINE_</w:t>
      </w:r>
      <w:r w:rsidRPr="000F7EEA">
        <w:t>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commentRangeStart w:id="3884"/>
            <w:r w:rsidRPr="00226A3F">
              <w:rPr>
                <w:sz w:val="20"/>
                <w:szCs w:val="20"/>
              </w:rPr>
              <w:t>1</w:t>
            </w:r>
            <w:commentRangeEnd w:id="3884"/>
            <w:r w:rsidR="009050D3">
              <w:rPr>
                <w:rStyle w:val="CommentReference"/>
                <w:lang w:eastAsia="x-none"/>
              </w:rPr>
              <w:commentReference w:id="3884"/>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DE7FFF"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3885" w:name="_Toc3566535"/>
      <w:bookmarkStart w:id="3886" w:name="_Toc8893960"/>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3885"/>
      <w:bookmarkEnd w:id="3886"/>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3887" w:name="_Toc3566536"/>
      <w:bookmarkStart w:id="3888" w:name="_Toc8893961"/>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3887"/>
      <w:bookmarkEnd w:id="3888"/>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4277156A" w:rsidR="00C107D0" w:rsidRPr="00226A3F" w:rsidRDefault="00C107D0" w:rsidP="0088515B">
            <w:pPr>
              <w:rPr>
                <w:sz w:val="20"/>
                <w:szCs w:val="20"/>
              </w:rPr>
            </w:pPr>
            <w:del w:id="3889" w:author="nick" w:date="2019-02-12T12:44:00Z">
              <w:r w:rsidRPr="00226A3F" w:rsidDel="00BF1061">
                <w:rPr>
                  <w:sz w:val="20"/>
                  <w:szCs w:val="20"/>
                </w:rPr>
                <w:delText>Required</w:delText>
              </w:r>
            </w:del>
            <w:ins w:id="3890" w:author="nick" w:date="2019-02-12T12:44:00Z">
              <w:r w:rsidR="00BF1061">
                <w:rPr>
                  <w:sz w:val="20"/>
                  <w:szCs w:val="20"/>
                </w:rPr>
                <w:t>Optional</w:t>
              </w:r>
            </w:ins>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3891" w:name="_Toc3566537"/>
      <w:bookmarkStart w:id="3892" w:name="_Toc8893962"/>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3891"/>
      <w:bookmarkEnd w:id="3892"/>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3893" w:name="_Toc413359618"/>
      <w:bookmarkStart w:id="3894" w:name="_Toc3557070"/>
      <w:bookmarkStart w:id="3895" w:name="_Toc8893743"/>
      <w:bookmarkStart w:id="3896" w:name="_Toc338938922"/>
      <w:bookmarkStart w:id="3897" w:name="_Toc338939258"/>
      <w:bookmarkEnd w:id="3708"/>
      <w:bookmarkEnd w:id="3709"/>
      <w:bookmarkEnd w:id="3710"/>
      <w:r w:rsidRPr="00226A3F">
        <w:lastRenderedPageBreak/>
        <w:t>2D connections</w:t>
      </w:r>
      <w:bookmarkEnd w:id="3893"/>
      <w:bookmarkEnd w:id="3894"/>
      <w:bookmarkEnd w:id="3895"/>
    </w:p>
    <w:p w14:paraId="20394566" w14:textId="77777777" w:rsidR="00042E3F" w:rsidRPr="00226A3F" w:rsidRDefault="00042E3F" w:rsidP="00042E3F">
      <w:pPr>
        <w:pStyle w:val="Heading2"/>
      </w:pPr>
      <w:bookmarkStart w:id="3898" w:name="_Toc413359619"/>
      <w:bookmarkStart w:id="3899" w:name="_Toc3557071"/>
      <w:bookmarkStart w:id="3900" w:name="_Toc8893744"/>
      <w:r w:rsidRPr="00226A3F">
        <w:t>Generic Definitions</w:t>
      </w:r>
      <w:bookmarkEnd w:id="3898"/>
      <w:bookmarkEnd w:id="3899"/>
      <w:bookmarkEnd w:id="3900"/>
    </w:p>
    <w:p w14:paraId="50281300" w14:textId="77777777" w:rsidR="00042E3F" w:rsidRPr="00226A3F" w:rsidRDefault="00042E3F" w:rsidP="00042E3F">
      <w:pPr>
        <w:pStyle w:val="Heading3"/>
      </w:pPr>
      <w:bookmarkStart w:id="3901" w:name="_Toc413359620"/>
      <w:bookmarkStart w:id="3902" w:name="_Toc3557072"/>
      <w:bookmarkStart w:id="3903" w:name="_Toc8893745"/>
      <w:r w:rsidRPr="00226A3F">
        <w:t>Identification</w:t>
      </w:r>
      <w:bookmarkEnd w:id="3901"/>
      <w:bookmarkEnd w:id="3902"/>
      <w:bookmarkEnd w:id="3903"/>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3904" w:name="_Toc3566538"/>
      <w:bookmarkStart w:id="3905" w:name="_Toc8893963"/>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3904"/>
      <w:bookmarkEnd w:id="3905"/>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1070481E"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885E47">
        <w:rPr>
          <w:rFonts w:ascii="Courier New" w:hAnsi="Courier New"/>
          <w:b/>
          <w:color w:val="0070C0"/>
          <w:sz w:val="16"/>
          <w:lang w:val="es-ES"/>
        </w:rPr>
        <w:t>ADH_PATCH</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3906" w:name="_Toc413359621"/>
      <w:bookmarkStart w:id="3907" w:name="_Toc3557073"/>
      <w:bookmarkStart w:id="3908" w:name="_Toc8893746"/>
      <w:r w:rsidRPr="00226A3F">
        <w:t>Connection Face</w:t>
      </w:r>
      <w:bookmarkEnd w:id="3906"/>
      <w:bookmarkEnd w:id="3907"/>
      <w:bookmarkEnd w:id="3908"/>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3909" w:name="_Toc3566539"/>
      <w:bookmarkStart w:id="3910" w:name="_Toc8893964"/>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3909"/>
      <w:bookmarkEnd w:id="3910"/>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3911" w:name="_Toc3566540"/>
      <w:bookmarkStart w:id="3912" w:name="_Toc8893965"/>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3911"/>
      <w:bookmarkEnd w:id="3912"/>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3913" w:name="_Toc3566541"/>
      <w:bookmarkStart w:id="3914" w:name="_Toc8893966"/>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3913"/>
      <w:bookmarkEnd w:id="3914"/>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3915" w:name="_Toc3566542"/>
      <w:bookmarkStart w:id="3916" w:name="_Toc8893967"/>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3915"/>
      <w:bookmarkEnd w:id="3916"/>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"&gt; 2001.557  14.435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"&gt; 1994.802  14.435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"&gt; 1994.790  0.0436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"&gt; 2001.547  0.0545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"&gt; 2008.298  14.435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"&gt; 2008.336  28.784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3917" w:name="_Toc413359622"/>
      <w:bookmarkStart w:id="3918" w:name="_Toc3557074"/>
      <w:bookmarkStart w:id="3919" w:name="_Toc8893747"/>
      <w:r w:rsidRPr="00226A3F">
        <w:t>Type Specification</w:t>
      </w:r>
      <w:bookmarkEnd w:id="3917"/>
      <w:bookmarkEnd w:id="3918"/>
      <w:bookmarkEnd w:id="3919"/>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Caption"/>
        <w:spacing w:before="120"/>
      </w:pPr>
      <w:bookmarkStart w:id="3920" w:name="_Toc3566543"/>
      <w:bookmarkStart w:id="3921" w:name="_Toc8893968"/>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3920"/>
      <w:bookmarkEnd w:id="3921"/>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3922" w:name="_Toc413359623"/>
      <w:bookmarkStart w:id="3923" w:name="_Ref414345836"/>
      <w:bookmarkStart w:id="3924" w:name="_Ref414345889"/>
      <w:bookmarkStart w:id="3925" w:name="_Ref414350043"/>
      <w:bookmarkStart w:id="3926" w:name="_Ref429051261"/>
      <w:bookmarkStart w:id="3927" w:name="_Toc3557075"/>
      <w:bookmarkStart w:id="3928" w:name="_Toc8893748"/>
      <w:r w:rsidRPr="00226A3F">
        <w:lastRenderedPageBreak/>
        <w:t xml:space="preserve">Adhesive </w:t>
      </w:r>
      <w:r>
        <w:t>F</w:t>
      </w:r>
      <w:r w:rsidRPr="00226A3F">
        <w:t>aces</w:t>
      </w:r>
      <w:bookmarkEnd w:id="3922"/>
      <w:bookmarkEnd w:id="3923"/>
      <w:bookmarkEnd w:id="3924"/>
      <w:bookmarkEnd w:id="3925"/>
      <w:bookmarkEnd w:id="3926"/>
      <w:bookmarkEnd w:id="3927"/>
      <w:bookmarkEnd w:id="3928"/>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3929" w:name="_Toc413359640"/>
      <w:bookmarkStart w:id="3930" w:name="_Toc3557157"/>
      <w:bookmarkStart w:id="3931" w:name="_Toc8893832"/>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3929"/>
      <w:bookmarkEnd w:id="3930"/>
      <w:bookmarkEnd w:id="3931"/>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3932" w:name="_Toc3566544"/>
      <w:bookmarkStart w:id="3933" w:name="_Toc8893969"/>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3932"/>
      <w:bookmarkEnd w:id="3933"/>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commentRangeStart w:id="3934"/>
            <w:r w:rsidRPr="00226A3F">
              <w:rPr>
                <w:sz w:val="20"/>
                <w:szCs w:val="20"/>
              </w:rPr>
              <w:t>1</w:t>
            </w:r>
            <w:commentRangeEnd w:id="3934"/>
            <w:r w:rsidR="009050D3">
              <w:rPr>
                <w:rStyle w:val="CommentReference"/>
                <w:lang w:eastAsia="x-none"/>
              </w:rPr>
              <w:commentReference w:id="3934"/>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3935" w:name="_Toc3566545"/>
      <w:bookmarkStart w:id="3936" w:name="_Toc8893970"/>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3935"/>
      <w:bookmarkEnd w:id="3936"/>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3937" w:name="_Toc413359658"/>
      <w:bookmarkStart w:id="3938" w:name="_Toc3566546"/>
      <w:bookmarkStart w:id="3939" w:name="_Toc8893971"/>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3937"/>
      <w:bookmarkEnd w:id="3938"/>
      <w:bookmarkEnd w:id="3939"/>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="1"&gt; 2001.557  14.435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="2"&gt; 1994.802  14.435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="3"&gt; 1994.790  0.0436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="4"&gt; 2001.547  0.0545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="5"&gt; 2008.298  14.435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="6"&gt; 2008.336  28.784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3940" w:name="_Toc3557076"/>
      <w:bookmarkStart w:id="3941" w:name="_Toc8893749"/>
      <w:r w:rsidRPr="007055D9">
        <w:lastRenderedPageBreak/>
        <w:t>Future extensions</w:t>
      </w:r>
      <w:bookmarkEnd w:id="3693"/>
      <w:bookmarkEnd w:id="3896"/>
      <w:bookmarkEnd w:id="3897"/>
      <w:bookmarkEnd w:id="3940"/>
      <w:bookmarkEnd w:id="3941"/>
    </w:p>
    <w:p w14:paraId="73353AE4" w14:textId="77777777" w:rsidR="00C107D0" w:rsidRPr="00226A3F" w:rsidRDefault="00C107D0" w:rsidP="00235336">
      <w:pPr>
        <w:jc w:val="both"/>
      </w:pPr>
      <w:bookmarkStart w:id="3942" w:name="_Toc338938925"/>
      <w:bookmarkStart w:id="3943"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3944" w:name="_Toc338938923"/>
      <w:bookmarkStart w:id="3945" w:name="_Toc338939259"/>
      <w:bookmarkStart w:id="3946" w:name="_Toc413359625"/>
      <w:bookmarkStart w:id="3947" w:name="_Toc3557077"/>
      <w:bookmarkStart w:id="3948" w:name="_Toc8893750"/>
      <w:r w:rsidRPr="00226A3F">
        <w:t>Additional parameters for spot and seam welds</w:t>
      </w:r>
      <w:bookmarkEnd w:id="3944"/>
      <w:bookmarkEnd w:id="3945"/>
      <w:bookmarkEnd w:id="3946"/>
      <w:bookmarkEnd w:id="3947"/>
      <w:bookmarkEnd w:id="3948"/>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3949" w:name="_Ref338846673"/>
      <w:bookmarkStart w:id="3950" w:name="_Toc338938924"/>
      <w:bookmarkStart w:id="3951" w:name="_Toc338939260"/>
      <w:bookmarkStart w:id="3952" w:name="_Toc413359626"/>
      <w:bookmarkStart w:id="3953" w:name="_Toc3557078"/>
      <w:bookmarkStart w:id="3954" w:name="_Toc8893751"/>
      <w:r w:rsidRPr="00226A3F">
        <w:t>Other relevant and new joint types</w:t>
      </w:r>
      <w:bookmarkEnd w:id="3949"/>
      <w:bookmarkEnd w:id="3950"/>
      <w:bookmarkEnd w:id="3951"/>
      <w:bookmarkEnd w:id="3952"/>
      <w:bookmarkEnd w:id="3953"/>
      <w:bookmarkEnd w:id="3954"/>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3955" w:name="_Toc3557079"/>
      <w:bookmarkStart w:id="3956" w:name="_Toc8893752"/>
      <w:r w:rsidRPr="009F23CF">
        <w:lastRenderedPageBreak/>
        <w:t>Disclaimer</w:t>
      </w:r>
      <w:bookmarkEnd w:id="3955"/>
      <w:bookmarkEnd w:id="3956"/>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3957" w:name="_Toc3557080"/>
      <w:bookmarkStart w:id="3958" w:name="_Toc8893753"/>
      <w:r w:rsidRPr="007055D9">
        <w:lastRenderedPageBreak/>
        <w:t>References</w:t>
      </w:r>
      <w:bookmarkEnd w:id="3694"/>
      <w:bookmarkEnd w:id="3695"/>
      <w:bookmarkEnd w:id="3942"/>
      <w:bookmarkEnd w:id="3943"/>
      <w:bookmarkEnd w:id="3957"/>
      <w:bookmarkEnd w:id="3958"/>
    </w:p>
    <w:p w14:paraId="70EC254B" w14:textId="77777777" w:rsidR="00C107D0" w:rsidRPr="00226A3F" w:rsidRDefault="00255787" w:rsidP="00C107D0">
      <w:pPr>
        <w:pStyle w:val="Bibliography"/>
        <w:rPr>
          <w:kern w:val="22"/>
        </w:rPr>
      </w:pPr>
      <w:bookmarkStart w:id="3959" w:name="ReferenceHuf2001"/>
      <w:r w:rsidRPr="007055D9">
        <w:t>[</w:t>
      </w:r>
      <w:r w:rsidR="007A7FDF" w:rsidRPr="007055D9">
        <w:t>1</w:t>
      </w:r>
      <w:r w:rsidRPr="007055D9">
        <w:t>]</w:t>
      </w:r>
      <w:bookmarkEnd w:id="3959"/>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3960" w:name="ReferenceZha2005"/>
      <w:r w:rsidRPr="00226A3F">
        <w:rPr>
          <w:kern w:val="22"/>
        </w:rPr>
        <w:t>[2]</w:t>
      </w:r>
      <w:bookmarkEnd w:id="3960"/>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3961" w:name="ReferenceGai2006"/>
      <w:r w:rsidRPr="00226A3F">
        <w:rPr>
          <w:kern w:val="22"/>
        </w:rPr>
        <w:t>[3]</w:t>
      </w:r>
      <w:bookmarkEnd w:id="3961"/>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3962" w:name="ReferenceBet2008"/>
      <w:r w:rsidRPr="00226A3F">
        <w:rPr>
          <w:kern w:val="22"/>
        </w:rPr>
        <w:t>[4]</w:t>
      </w:r>
      <w:bookmarkEnd w:id="3962"/>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3963" w:name="ReferenceMik20061"/>
      <w:r w:rsidRPr="00226A3F">
        <w:rPr>
          <w:kern w:val="22"/>
        </w:rPr>
        <w:t>[5]</w:t>
      </w:r>
      <w:bookmarkEnd w:id="3963"/>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62"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63" w:history="1">
        <w:r w:rsidRPr="00226A3F">
          <w:rPr>
            <w:rStyle w:val="Hyperlink"/>
            <w:kern w:val="22"/>
          </w:rPr>
          <w:t>http://www.vda.de/de/publikationen/publikationen_downloads/index.html</w:t>
        </w:r>
      </w:hyperlink>
    </w:p>
    <w:sectPr w:rsidR="001F4F5F" w:rsidRPr="00011C24" w:rsidSect="00E42BAD">
      <w:headerReference w:type="default" r:id="rId164"/>
      <w:footerReference w:type="default" r:id="rId16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971" w:author="nick" w:date="2019-05-02T21:18:00Z" w:initials="n">
    <w:p w14:paraId="382B811D" w14:textId="617E729E" w:rsidR="00893241" w:rsidRDefault="00893241">
      <w:pPr>
        <w:pStyle w:val="CommentText"/>
      </w:pPr>
      <w:r>
        <w:rPr>
          <w:rStyle w:val="CommentReference"/>
        </w:rPr>
        <w:annotationRef/>
      </w:r>
      <w:r>
        <w:t>This convention has been inspired by Tables 3 &amp; 4 (CAE_DATA), where Multiplicity=1 and Status=Optional was used to express minOccurs=0.</w:t>
      </w:r>
    </w:p>
    <w:p w14:paraId="50872C8F" w14:textId="77777777" w:rsidR="00893241" w:rsidRDefault="00893241">
      <w:pPr>
        <w:pStyle w:val="CommentText"/>
      </w:pPr>
    </w:p>
    <w:p w14:paraId="6705AB35" w14:textId="4A8FBB52" w:rsidR="00893241" w:rsidRDefault="00893241">
      <w:pPr>
        <w:pStyle w:val="CommentText"/>
      </w:pPr>
      <w:r>
        <w:t>All the rest of the ‘Multiplicity’ entries in tables in the document have been modified to follow this convention</w:t>
      </w:r>
    </w:p>
  </w:comment>
  <w:comment w:id="2009" w:author="nick" w:date="2019-05-02T21:18:00Z" w:initials="n">
    <w:p w14:paraId="29DC6613" w14:textId="647DADAD" w:rsidR="00893241" w:rsidRDefault="00893241">
      <w:pPr>
        <w:pStyle w:val="CommentText"/>
      </w:pPr>
      <w:r>
        <w:rPr>
          <w:rStyle w:val="CommentReference"/>
        </w:rPr>
        <w:annotationRef/>
      </w:r>
      <w:r>
        <w:t>For consistency:</w:t>
      </w:r>
    </w:p>
    <w:p w14:paraId="2B833B10" w14:textId="366A2651" w:rsidR="00893241" w:rsidRDefault="00893241">
      <w:pPr>
        <w:pStyle w:val="CommentText"/>
      </w:pPr>
      <w:r>
        <w:t>Optional &amp; Multiplicity = 1 means that it if it exists, it must have 1 only occurs</w:t>
      </w:r>
    </w:p>
  </w:comment>
  <w:comment w:id="2010" w:author="Dr. Carsten Franke" w:date="2019-05-02T21:18:00Z" w:initials="CF">
    <w:p w14:paraId="5DE89072" w14:textId="2DCFBACB" w:rsidR="00893241" w:rsidRDefault="00893241">
      <w:pPr>
        <w:pStyle w:val="CommentText"/>
      </w:pPr>
      <w:r>
        <w:rPr>
          <w:rStyle w:val="CommentReference"/>
        </w:rPr>
        <w:annotationRef/>
      </w:r>
      <w:r>
        <w:t xml:space="preserve">This convention should definitely </w:t>
      </w:r>
      <w:r w:rsidRPr="00AF30FF">
        <w:rPr>
          <w:i/>
        </w:rPr>
        <w:t>not</w:t>
      </w:r>
      <w:r>
        <w:t xml:space="preserve"> reside within a comment! Please add t to an appropriate text location</w:t>
      </w:r>
    </w:p>
  </w:comment>
  <w:comment w:id="2011" w:author="nick" w:date="2019-05-02T21:18:00Z" w:initials="n">
    <w:p w14:paraId="1E2AA886" w14:textId="0DE0A00A" w:rsidR="00893241" w:rsidRDefault="00893241">
      <w:pPr>
        <w:pStyle w:val="CommentText"/>
      </w:pPr>
      <w:r>
        <w:rPr>
          <w:rStyle w:val="CommentReference"/>
        </w:rPr>
        <w:annotationRef/>
      </w:r>
      <w:r>
        <w:t>Done – look at page 26.</w:t>
      </w:r>
    </w:p>
  </w:comment>
  <w:comment w:id="2019" w:author="Dr. Carsten Franke" w:date="2019-05-02T21:18:00Z" w:initials="CF">
    <w:p w14:paraId="70787E75" w14:textId="6E923BFE" w:rsidR="00893241" w:rsidRDefault="00893241">
      <w:pPr>
        <w:pStyle w:val="CommentText"/>
      </w:pPr>
      <w:r>
        <w:rPr>
          <w:rStyle w:val="CommentReference"/>
        </w:rPr>
        <w:annotationRef/>
      </w:r>
      <w:r>
        <w:t>Since we do not change the syntax, I would refrain from increasing the version code to 3.0.</w:t>
      </w:r>
      <w:r w:rsidRPr="003608F9">
        <w:rPr>
          <w:b/>
          <w:color w:val="FF0000"/>
        </w:rPr>
        <w:t>1</w:t>
      </w:r>
      <w:r>
        <w:t xml:space="preserve">. </w:t>
      </w:r>
      <w:r>
        <w:br/>
        <w:t xml:space="preserve">Any objections? </w:t>
      </w:r>
    </w:p>
  </w:comment>
  <w:comment w:id="2081" w:author="nick" w:date="2019-05-02T21:18:00Z" w:initials="n">
    <w:p w14:paraId="18FC6E71" w14:textId="5B1B36B3" w:rsidR="00893241" w:rsidRDefault="00893241">
      <w:pPr>
        <w:pStyle w:val="CommentText"/>
      </w:pPr>
      <w:r>
        <w:rPr>
          <w:rStyle w:val="CommentReference"/>
        </w:rPr>
        <w:annotationRef/>
      </w:r>
      <w:r>
        <w:t>For consistency</w:t>
      </w:r>
    </w:p>
  </w:comment>
  <w:comment w:id="2142" w:author="nick" w:date="2019-05-02T21:18:00Z" w:initials="n">
    <w:p w14:paraId="077FFE3C" w14:textId="77777777" w:rsidR="00893241" w:rsidRDefault="00893241">
      <w:pPr>
        <w:pStyle w:val="CommentText"/>
      </w:pPr>
      <w:r>
        <w:rPr>
          <w:rStyle w:val="CommentReference"/>
        </w:rPr>
        <w:annotationRef/>
      </w:r>
      <w:r>
        <w:t>@DrCFr, I removed the index (83).</w:t>
      </w:r>
    </w:p>
    <w:p w14:paraId="0E9F05F7" w14:textId="77777777" w:rsidR="00893241" w:rsidRDefault="00893241">
      <w:pPr>
        <w:pStyle w:val="CommentText"/>
      </w:pPr>
    </w:p>
    <w:p w14:paraId="106433F2" w14:textId="318AD262" w:rsidR="00893241" w:rsidRDefault="00893241">
      <w:pPr>
        <w:pStyle w:val="CommentText"/>
      </w:pPr>
      <w:r>
        <w:t>Instead, I used ellipsis, because full attributes they do not help in understanding the overview of the format’s structure.</w:t>
      </w:r>
    </w:p>
    <w:p w14:paraId="73C6ED4F" w14:textId="77777777" w:rsidR="00893241" w:rsidRDefault="00893241">
      <w:pPr>
        <w:pStyle w:val="CommentText"/>
      </w:pPr>
    </w:p>
    <w:p w14:paraId="35B5B59F" w14:textId="43885D1D" w:rsidR="00893241" w:rsidRDefault="00893241">
      <w:pPr>
        <w:pStyle w:val="CommentText"/>
      </w:pPr>
      <w:r>
        <w:t>Ellipsis is used throughout this example to denote unnecessary details, anyway.</w:t>
      </w:r>
    </w:p>
    <w:p w14:paraId="17055B32" w14:textId="77777777" w:rsidR="00893241" w:rsidRDefault="00893241">
      <w:pPr>
        <w:pStyle w:val="CommentText"/>
      </w:pPr>
    </w:p>
    <w:p w14:paraId="6168F41B" w14:textId="31D2C0CF" w:rsidR="00893241" w:rsidRDefault="00893241">
      <w:pPr>
        <w:pStyle w:val="CommentText"/>
      </w:pPr>
      <w:r>
        <w:t>The full example can be found in v3.1/examples</w:t>
      </w:r>
    </w:p>
  </w:comment>
  <w:comment w:id="2280" w:author="nick" w:date="2019-05-02T21:18:00Z" w:initials="n">
    <w:p w14:paraId="63B0A947" w14:textId="2B431997" w:rsidR="00893241" w:rsidRDefault="00893241">
      <w:pPr>
        <w:pStyle w:val="CommentText"/>
      </w:pPr>
      <w:r>
        <w:rPr>
          <w:rStyle w:val="CommentReference"/>
        </w:rPr>
        <w:annotationRef/>
      </w:r>
      <w:r>
        <w:t>For consistency</w:t>
      </w:r>
    </w:p>
  </w:comment>
  <w:comment w:id="2393" w:author="m.kalaitzaki" w:date="2019-05-02T21:18:00Z" w:initials="m">
    <w:p w14:paraId="4C00160C" w14:textId="7BC23355" w:rsidR="00893241" w:rsidRPr="00B14B2C" w:rsidRDefault="00893241">
      <w:pPr>
        <w:pStyle w:val="CommentText"/>
      </w:pPr>
      <w:r>
        <w:rPr>
          <w:rStyle w:val="CommentReference"/>
        </w:rPr>
        <w:annotationRef/>
      </w:r>
      <w:r>
        <w:t>Perhaps a check sh</w:t>
      </w:r>
      <w:r>
        <w:rPr>
          <w:lang w:val="el-GR"/>
        </w:rPr>
        <w:t>ο</w:t>
      </w:r>
      <w:r>
        <w:t>uld be added to assert that max_grip &gt; min_grip</w:t>
      </w:r>
    </w:p>
  </w:comment>
  <w:comment w:id="2394" w:author="Dr. Carsten Franke" w:date="2019-05-02T21:18:00Z" w:initials="CF">
    <w:p w14:paraId="12973899" w14:textId="1B336903" w:rsidR="00893241" w:rsidRDefault="00893241">
      <w:pPr>
        <w:pStyle w:val="CommentText"/>
      </w:pPr>
      <w:bookmarkStart w:id="2397" w:name="_GoBack"/>
      <w:bookmarkEnd w:id="2397"/>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893241" w:rsidRDefault="00893241">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893241" w:rsidRDefault="00893241" w:rsidP="00E901B5">
      <w:pPr>
        <w:pStyle w:val="CommentText"/>
        <w:numPr>
          <w:ilvl w:val="0"/>
          <w:numId w:val="57"/>
        </w:numPr>
      </w:pPr>
      <w:r>
        <w:t xml:space="preserve">I suggest to have them “all or none” – and to discuss this with the AK, on next occasion! </w:t>
      </w:r>
    </w:p>
  </w:comment>
  <w:comment w:id="2461" w:author="m.kalaitzaki" w:date="2019-05-02T21:18:00Z" w:initials="m">
    <w:p w14:paraId="64384BDF" w14:textId="5CE92EFF" w:rsidR="00893241" w:rsidRDefault="00893241">
      <w:pPr>
        <w:pStyle w:val="CommentText"/>
      </w:pPr>
      <w:r>
        <w:rPr>
          <w:rStyle w:val="CommentReference"/>
        </w:rPr>
        <w:annotationRef/>
      </w:r>
      <w:r>
        <w:t>Maximum no. of items: cardinality of &lt;connected_to&gt;-1, because &lt;contact_list&gt; can also have 1 extra contact with thread=”true”</w:t>
      </w:r>
    </w:p>
  </w:comment>
  <w:comment w:id="2465" w:author="Dr. Carsten Franke" w:date="2019-05-02T21:18:00Z" w:initials="CF">
    <w:p w14:paraId="002E54F1" w14:textId="41815A29" w:rsidR="00893241" w:rsidRDefault="00893241">
      <w:pPr>
        <w:pStyle w:val="CommentText"/>
      </w:pPr>
      <w:r>
        <w:rPr>
          <w:rStyle w:val="CommentReference"/>
        </w:rPr>
        <w:annotationRef/>
      </w:r>
      <w:r>
        <w:t>I guess, you refer to pos. </w:t>
      </w:r>
      <w:r>
        <w:fldChar w:fldCharType="begin"/>
      </w:r>
      <w:r>
        <w:instrText xml:space="preserve"> REF _Ref3566632 \r \h </w:instrText>
      </w:r>
      <w:r>
        <w:fldChar w:fldCharType="separate"/>
      </w:r>
      <w:r>
        <w:t>d</w:t>
      </w:r>
      <w:r>
        <w:fldChar w:fldCharType="end"/>
      </w:r>
      <w:r>
        <w:t xml:space="preserve"> in section </w:t>
      </w:r>
      <w:r>
        <w:fldChar w:fldCharType="begin"/>
      </w:r>
      <w:r>
        <w:instrText xml:space="preserve"> REF _Ref3566661 \r \h </w:instrText>
      </w:r>
      <w:r>
        <w:fldChar w:fldCharType="separate"/>
      </w:r>
      <w:r>
        <w:t>7.5.2</w:t>
      </w:r>
      <w:r>
        <w:fldChar w:fldCharType="end"/>
      </w:r>
      <w:r>
        <w:t xml:space="preserve">? </w:t>
      </w:r>
      <w:r>
        <w:br/>
        <w:t xml:space="preserve">If yes, please add an according explanation in the text! </w:t>
      </w:r>
    </w:p>
  </w:comment>
  <w:comment w:id="2468" w:author="nick" w:date="2019-05-02T21:18:00Z" w:initials="n">
    <w:p w14:paraId="7A2202B7" w14:textId="781A0D29" w:rsidR="00893241" w:rsidRDefault="00893241">
      <w:pPr>
        <w:pStyle w:val="CommentText"/>
      </w:pPr>
      <w:r>
        <w:rPr>
          <w:rStyle w:val="CommentReference"/>
        </w:rPr>
        <w:annotationRef/>
      </w:r>
      <w:r>
        <w:t>Done</w:t>
      </w:r>
    </w:p>
  </w:comment>
  <w:comment w:id="2871" w:author="nick" w:date="2019-05-02T21:18:00Z" w:initials="n">
    <w:p w14:paraId="6358ABF7" w14:textId="78C6B90B" w:rsidR="00893241" w:rsidRDefault="00893241">
      <w:pPr>
        <w:pStyle w:val="CommentText"/>
      </w:pPr>
      <w:r>
        <w:rPr>
          <w:rStyle w:val="CommentReference"/>
        </w:rPr>
        <w:annotationRef/>
      </w:r>
      <w:r>
        <w:t xml:space="preserve">If Figure 23 (and the example following it) is correct, then this should be </w:t>
      </w:r>
      <w:r w:rsidRPr="00BC11C4">
        <w:rPr>
          <w:u w:val="single"/>
        </w:rPr>
        <w:t>OPTIONAL</w:t>
      </w:r>
    </w:p>
  </w:comment>
  <w:comment w:id="2869" w:author="Dr. Carsten Franke" w:date="2019-05-02T21:18:00Z" w:initials="CF">
    <w:p w14:paraId="32113229" w14:textId="6F3AECE6" w:rsidR="00893241" w:rsidRDefault="00893241">
      <w:pPr>
        <w:pStyle w:val="CommentText"/>
      </w:pPr>
      <w:r>
        <w:rPr>
          <w:rStyle w:val="CommentReference"/>
        </w:rPr>
        <w:annotationRef/>
      </w:r>
      <w:r>
        <w:t xml:space="preserve">Rejected! Here, we are with a “bolt”. Hence, </w:t>
      </w:r>
      <w:r>
        <w:fldChar w:fldCharType="begin"/>
      </w:r>
      <w:r>
        <w:instrText xml:space="preserve"> REF _Ref3568949 \h </w:instrText>
      </w:r>
      <w:r>
        <w:fldChar w:fldCharType="separate"/>
      </w:r>
      <w:r>
        <w:t xml:space="preserve">Figure </w:t>
      </w:r>
      <w:r>
        <w:rPr>
          <w:noProof/>
        </w:rPr>
        <w:t>22</w:t>
      </w:r>
      <w:r>
        <w:fldChar w:fldCharType="end"/>
      </w:r>
      <w:r>
        <w:t xml:space="preserve"> is relevant, not </w:t>
      </w:r>
      <w:r>
        <w:fldChar w:fldCharType="begin"/>
      </w:r>
      <w:r>
        <w:instrText xml:space="preserve"> REF _Ref3568964 \h </w:instrText>
      </w:r>
      <w:r>
        <w:fldChar w:fldCharType="separate"/>
      </w:r>
      <w:r>
        <w:t xml:space="preserve">Figure </w:t>
      </w:r>
      <w:r>
        <w:rPr>
          <w:noProof/>
        </w:rPr>
        <w:t>23</w:t>
      </w:r>
      <w:r>
        <w:fldChar w:fldCharType="end"/>
      </w:r>
      <w:r>
        <w:t xml:space="preserve">! </w:t>
      </w:r>
    </w:p>
  </w:comment>
  <w:comment w:id="2868" w:author="nick" w:date="2019-10-08T20:41:00Z" w:initials="n">
    <w:p w14:paraId="481315A5" w14:textId="0D99A774" w:rsidR="00AA46EB" w:rsidRDefault="00AA46EB">
      <w:pPr>
        <w:pStyle w:val="CommentText"/>
      </w:pPr>
      <w:r>
        <w:rPr>
          <w:rStyle w:val="CommentReference"/>
        </w:rPr>
        <w:annotationRef/>
      </w:r>
      <w:proofErr w:type="gramStart"/>
      <w:r>
        <w:t>pg10</w:t>
      </w:r>
      <w:proofErr w:type="gramEnd"/>
      <w:r>
        <w:t xml:space="preserve"> of Darmstadt May 2019 meeting decided that &lt;nut&gt; is optional within a bolt. Bolts always imply the existence of a nut.</w:t>
      </w:r>
    </w:p>
  </w:comment>
  <w:comment w:id="2873" w:author="nick" w:date="2019-05-07T03:02:00Z" w:initials="n">
    <w:p w14:paraId="7C160810" w14:textId="59017C79" w:rsidR="00893241" w:rsidRDefault="00893241">
      <w:pPr>
        <w:pStyle w:val="CommentText"/>
      </w:pPr>
      <w:r>
        <w:rPr>
          <w:rStyle w:val="CommentReference"/>
        </w:rPr>
        <w:annotationRef/>
      </w:r>
      <w:proofErr w:type="gramStart"/>
      <w:r>
        <w:t>a</w:t>
      </w:r>
      <w:proofErr w:type="gramEnd"/>
      <w:r>
        <w:t xml:space="preserve"> bolt has a nut, by definition, but an empty &lt;nut&gt; need not exist in a &lt;bolt&gt;</w:t>
      </w:r>
    </w:p>
  </w:comment>
  <w:comment w:id="2881" w:author="Dr. Carsten Franke" w:date="2019-05-02T21:18:00Z" w:initials="CF">
    <w:p w14:paraId="0ED4C6F4" w14:textId="40BFA0E8" w:rsidR="00893241" w:rsidRDefault="00893241">
      <w:pPr>
        <w:pStyle w:val="CommentText"/>
      </w:pPr>
      <w:r>
        <w:rPr>
          <w:rStyle w:val="CommentReference"/>
        </w:rPr>
        <w:annotationRef/>
      </w:r>
      <w:r>
        <w:t xml:space="preserve">To be consistent to other examples. </w:t>
      </w:r>
    </w:p>
  </w:comment>
  <w:comment w:id="2894" w:author="nick" w:date="2019-10-08T20:50:00Z" w:initials="n">
    <w:p w14:paraId="17282D19" w14:textId="77777777" w:rsidR="00F256DA" w:rsidRDefault="00F256DA">
      <w:pPr>
        <w:pStyle w:val="CommentText"/>
      </w:pPr>
      <w:r>
        <w:rPr>
          <w:rStyle w:val="CommentReference"/>
        </w:rPr>
        <w:annotationRef/>
      </w:r>
      <w:r>
        <w:t>According to Bolt vs Screw definition:</w:t>
      </w:r>
    </w:p>
    <w:p w14:paraId="3BFB431F" w14:textId="019A6E80" w:rsidR="00F256DA" w:rsidRDefault="00F256DA" w:rsidP="00F256DA">
      <w:pPr>
        <w:pStyle w:val="CommentText"/>
        <w:numPr>
          <w:ilvl w:val="0"/>
          <w:numId w:val="60"/>
        </w:numPr>
      </w:pPr>
      <w:r>
        <w:t>no screw has nut</w:t>
      </w:r>
    </w:p>
    <w:p w14:paraId="02581F90" w14:textId="13536389" w:rsidR="00F256DA" w:rsidRDefault="00F256DA" w:rsidP="00F256DA">
      <w:pPr>
        <w:pStyle w:val="CommentText"/>
        <w:numPr>
          <w:ilvl w:val="0"/>
          <w:numId w:val="60"/>
        </w:numPr>
      </w:pPr>
      <w:r>
        <w:t>all bolts have nut</w:t>
      </w:r>
    </w:p>
    <w:p w14:paraId="09BF84B9" w14:textId="03F7803B" w:rsidR="00F256DA" w:rsidRDefault="00F256DA" w:rsidP="00F256DA">
      <w:pPr>
        <w:pStyle w:val="CommentText"/>
      </w:pPr>
      <w:r>
        <w:t>So, “screw without nut” is superfluous</w:t>
      </w:r>
    </w:p>
  </w:comment>
  <w:comment w:id="2909" w:author="nick" w:date="2019-05-07T02:59:00Z" w:initials="n">
    <w:p w14:paraId="7AB5C9E3" w14:textId="29CF0156" w:rsidR="00893241" w:rsidRDefault="00893241">
      <w:pPr>
        <w:pStyle w:val="CommentText"/>
      </w:pPr>
      <w:r>
        <w:rPr>
          <w:rStyle w:val="CommentReference"/>
        </w:rPr>
        <w:annotationRef/>
      </w:r>
      <w:proofErr w:type="gramStart"/>
      <w:r>
        <w:rPr>
          <w:rStyle w:val="CommentReference"/>
        </w:rPr>
        <w:t>the</w:t>
      </w:r>
      <w:proofErr w:type="gramEnd"/>
      <w:r>
        <w:rPr>
          <w:rStyle w:val="CommentReference"/>
        </w:rPr>
        <w:t xml:space="preserve"> example it refers to is a screw, not bolt</w:t>
      </w:r>
    </w:p>
  </w:comment>
  <w:comment w:id="2931" w:author="nick" w:date="2019-05-02T21:18:00Z" w:initials="n">
    <w:p w14:paraId="2417E0FB" w14:textId="0B3C1428" w:rsidR="00893241" w:rsidRDefault="00893241">
      <w:pPr>
        <w:pStyle w:val="CommentText"/>
      </w:pPr>
      <w:r>
        <w:rPr>
          <w:rStyle w:val="CommentReference"/>
        </w:rPr>
        <w:annotationRef/>
      </w:r>
      <w:r>
        <w:t>For consistency</w:t>
      </w:r>
    </w:p>
  </w:comment>
  <w:comment w:id="2949" w:author="nick" w:date="2019-05-02T21:18:00Z" w:initials="n">
    <w:p w14:paraId="058EDCE5" w14:textId="3A3655C0" w:rsidR="00893241" w:rsidRDefault="00893241">
      <w:pPr>
        <w:pStyle w:val="CommentText"/>
      </w:pPr>
      <w:r>
        <w:rPr>
          <w:rStyle w:val="CommentReference"/>
        </w:rPr>
        <w:annotationRef/>
      </w:r>
      <w:r>
        <w:t>For consistency</w:t>
      </w:r>
    </w:p>
  </w:comment>
  <w:comment w:id="2966" w:author="nick" w:date="2019-05-02T21:18:00Z" w:initials="n">
    <w:p w14:paraId="7AAA6DA9" w14:textId="474F1A6F" w:rsidR="00893241" w:rsidRDefault="00893241">
      <w:pPr>
        <w:pStyle w:val="CommentText"/>
      </w:pPr>
      <w:r>
        <w:rPr>
          <w:rStyle w:val="CommentReference"/>
        </w:rPr>
        <w:annotationRef/>
      </w:r>
      <w:r>
        <w:t>For consistency</w:t>
      </w:r>
    </w:p>
  </w:comment>
  <w:comment w:id="2971" w:author="m.kalaitzaki" w:date="2019-05-02T21:18:00Z" w:initials="m">
    <w:p w14:paraId="6BDEB832" w14:textId="6227FA08" w:rsidR="00893241" w:rsidRDefault="00893241">
      <w:pPr>
        <w:pStyle w:val="CommentText"/>
      </w:pPr>
      <w:r>
        <w:rPr>
          <w:rStyle w:val="CommentReference"/>
        </w:rPr>
        <w:annotationRef/>
      </w:r>
      <w:r>
        <w:t xml:space="preserve"> Table 63 and following example uses </w:t>
      </w:r>
      <w:r w:rsidRPr="004133FC">
        <w:rPr>
          <w:u w:val="single"/>
        </w:rPr>
        <w:t>button_diameter</w:t>
      </w:r>
      <w:r>
        <w:t>. Therefore we changed it.</w:t>
      </w:r>
    </w:p>
    <w:p w14:paraId="7840B08B" w14:textId="77777777" w:rsidR="00893241" w:rsidRDefault="00893241">
      <w:pPr>
        <w:pStyle w:val="CommentText"/>
      </w:pPr>
    </w:p>
    <w:p w14:paraId="64FF3B44" w14:textId="79C20D76" w:rsidR="00893241" w:rsidRDefault="00893241">
      <w:pPr>
        <w:pStyle w:val="CommentText"/>
      </w:pPr>
      <w:r>
        <w:t xml:space="preserve">NB: Explanation refers to both </w:t>
      </w:r>
      <w:r w:rsidRPr="004133FC">
        <w:rPr>
          <w:u w:val="single"/>
        </w:rPr>
        <w:t>punch</w:t>
      </w:r>
      <w:r>
        <w:t xml:space="preserve"> diameter and </w:t>
      </w:r>
      <w:r w:rsidRPr="004133FC">
        <w:rPr>
          <w:u w:val="single"/>
        </w:rPr>
        <w:t>button</w:t>
      </w:r>
      <w:r>
        <w:t xml:space="preserve"> diameters (BD) of the picture.</w:t>
      </w:r>
    </w:p>
  </w:comment>
  <w:comment w:id="2978" w:author="nick" w:date="2019-05-02T21:18:00Z" w:initials="n">
    <w:p w14:paraId="436EBC69" w14:textId="28062284" w:rsidR="00893241" w:rsidRDefault="00893241">
      <w:pPr>
        <w:pStyle w:val="CommentText"/>
      </w:pPr>
      <w:r>
        <w:rPr>
          <w:rStyle w:val="CommentReference"/>
        </w:rPr>
        <w:annotationRef/>
      </w:r>
      <w:proofErr w:type="gramStart"/>
      <w:r>
        <w:t>for</w:t>
      </w:r>
      <w:proofErr w:type="gramEnd"/>
      <w:r>
        <w:t xml:space="preserve"> consistency</w:t>
      </w:r>
    </w:p>
  </w:comment>
  <w:comment w:id="2994" w:author="nick" w:date="2019-05-02T21:18:00Z" w:initials="n">
    <w:p w14:paraId="2A95E904" w14:textId="5D81780F" w:rsidR="00893241" w:rsidRDefault="00893241">
      <w:pPr>
        <w:pStyle w:val="CommentText"/>
      </w:pPr>
      <w:r>
        <w:rPr>
          <w:rStyle w:val="CommentReference"/>
        </w:rPr>
        <w:annotationRef/>
      </w:r>
      <w:proofErr w:type="gramStart"/>
      <w:r>
        <w:t>for</w:t>
      </w:r>
      <w:proofErr w:type="gramEnd"/>
      <w:r>
        <w:t xml:space="preserve"> consistency</w:t>
      </w:r>
    </w:p>
  </w:comment>
  <w:comment w:id="3007" w:author="nick" w:date="2019-05-02T21:18:00Z" w:initials="n">
    <w:p w14:paraId="42E26016" w14:textId="5DAC2D9B" w:rsidR="00893241" w:rsidRDefault="00893241">
      <w:pPr>
        <w:pStyle w:val="CommentText"/>
      </w:pPr>
      <w:r>
        <w:rPr>
          <w:rStyle w:val="CommentReference"/>
        </w:rPr>
        <w:annotationRef/>
      </w:r>
      <w:r>
        <w:t>For consistency</w:t>
      </w:r>
    </w:p>
  </w:comment>
  <w:comment w:id="3072" w:author="m.kalaitzaki" w:date="2019-05-02T21:18:00Z" w:initials="m">
    <w:p w14:paraId="4BA8D719" w14:textId="20614FCD" w:rsidR="00893241" w:rsidRDefault="00893241">
      <w:pPr>
        <w:pStyle w:val="CommentText"/>
      </w:pPr>
      <w:r>
        <w:rPr>
          <w:rStyle w:val="CommentReference"/>
        </w:rPr>
        <w:annotationRef/>
      </w:r>
      <w:r>
        <w:t>Table introduced to describe the attribute ‘index’ of loc_list</w:t>
      </w:r>
    </w:p>
  </w:comment>
  <w:comment w:id="3075" w:author="nick" w:date="2019-05-02T21:18:00Z" w:initials="n">
    <w:p w14:paraId="45CA99EA" w14:textId="17C3816F" w:rsidR="00893241" w:rsidRDefault="00893241">
      <w:pPr>
        <w:pStyle w:val="CommentText"/>
      </w:pPr>
      <w:r>
        <w:rPr>
          <w:rStyle w:val="CommentReference"/>
        </w:rPr>
        <w:annotationRef/>
      </w:r>
      <w:r>
        <w:t>Explains the need of having multiple &lt;loc_lists&gt; in a connection_1d</w:t>
      </w:r>
    </w:p>
  </w:comment>
  <w:comment w:id="3204" w:author="m.kalaitzaki" w:date="2019-05-02T21:18:00Z" w:initials="m">
    <w:p w14:paraId="7C99C0F3" w14:textId="77E9BE3C" w:rsidR="00893241" w:rsidRDefault="00893241">
      <w:pPr>
        <w:pStyle w:val="CommentText"/>
      </w:pPr>
      <w:r>
        <w:rPr>
          <w:rStyle w:val="CommentReference"/>
        </w:rPr>
        <w:annotationRef/>
      </w:r>
      <w:proofErr w:type="gramStart"/>
      <w:r>
        <w:t>base</w:t>
      </w:r>
      <w:proofErr w:type="gramEnd"/>
      <w:r>
        <w:t xml:space="preserve"> attribute should be added because it is used by overlap weld</w:t>
      </w:r>
    </w:p>
  </w:comment>
  <w:comment w:id="3217" w:author="m.kalaitzaki" w:date="2019-05-02T21:18:00Z" w:initials="m">
    <w:p w14:paraId="072C9FC4" w14:textId="5A0A8BB1" w:rsidR="00893241" w:rsidRDefault="00893241">
      <w:pPr>
        <w:pStyle w:val="CommentText"/>
      </w:pPr>
      <w:r>
        <w:rPr>
          <w:rStyle w:val="CommentReference"/>
        </w:rPr>
        <w:annotationRef/>
      </w:r>
    </w:p>
    <w:p w14:paraId="55F9E0D8" w14:textId="32F4C015" w:rsidR="00893241" w:rsidRDefault="00893241">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893241" w:rsidRDefault="00893241">
      <w:pPr>
        <w:pStyle w:val="CommentText"/>
      </w:pPr>
    </w:p>
    <w:p w14:paraId="69831420" w14:textId="7ABBFD3D" w:rsidR="00893241" w:rsidRPr="00A142EA" w:rsidRDefault="00893241"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893241" w:rsidRDefault="00893241">
      <w:pPr>
        <w:pStyle w:val="CommentText"/>
      </w:pPr>
    </w:p>
    <w:p w14:paraId="5A502DB2" w14:textId="0917DE50" w:rsidR="00893241" w:rsidRDefault="00893241" w:rsidP="00A142EA">
      <w:pPr>
        <w:pStyle w:val="CommentText"/>
      </w:pPr>
      <w:r>
        <w:t>Note that I-welds do not have “section” attribute, at all.</w:t>
      </w:r>
    </w:p>
    <w:p w14:paraId="6C7CC17E" w14:textId="77777777" w:rsidR="00893241" w:rsidRDefault="00893241" w:rsidP="00A142EA">
      <w:pPr>
        <w:pStyle w:val="CommentText"/>
      </w:pPr>
    </w:p>
    <w:p w14:paraId="73B846F3" w14:textId="7F86D8B3" w:rsidR="00893241" w:rsidRDefault="00893241" w:rsidP="00A142EA">
      <w:pPr>
        <w:pStyle w:val="CommentText"/>
      </w:pPr>
      <w:r>
        <w:t xml:space="preserve">Should we erase this </w:t>
      </w:r>
      <w:proofErr w:type="gramStart"/>
      <w:r>
        <w:t>altogether ?</w:t>
      </w:r>
      <w:proofErr w:type="gramEnd"/>
    </w:p>
  </w:comment>
  <w:comment w:id="3218" w:author="Dr. Carsten Franke" w:date="2019-05-02T21:18:00Z" w:initials="CF">
    <w:p w14:paraId="392216DA" w14:textId="54A4C36F" w:rsidR="00893241" w:rsidRDefault="00893241">
      <w:pPr>
        <w:pStyle w:val="CommentText"/>
      </w:pPr>
      <w:r>
        <w:rPr>
          <w:rStyle w:val="CommentReference"/>
        </w:rPr>
        <w:annotationRef/>
      </w:r>
      <w:r>
        <w:t xml:space="preserve">I suggest discussing this with the AK members. </w:t>
      </w:r>
    </w:p>
  </w:comment>
  <w:comment w:id="3418" w:author="m.kalaitzaki" w:date="2019-05-02T21:18:00Z" w:initials="m">
    <w:p w14:paraId="5F0B58BB" w14:textId="1C98D7DF" w:rsidR="00893241" w:rsidRDefault="00893241">
      <w:pPr>
        <w:pStyle w:val="CommentText"/>
      </w:pPr>
      <w:r>
        <w:rPr>
          <w:rStyle w:val="CommentReference"/>
        </w:rPr>
        <w:annotationRef/>
      </w:r>
      <w:r>
        <w:t>Why 3 and not 2?</w:t>
      </w:r>
    </w:p>
  </w:comment>
  <w:comment w:id="3417" w:author="Dr. Carsten Franke" w:date="2019-05-02T21:18:00Z" w:initials="CF">
    <w:p w14:paraId="7D3EA5E9" w14:textId="2D83B17D" w:rsidR="00893241" w:rsidRDefault="00893241">
      <w:pPr>
        <w:pStyle w:val="CommentText"/>
      </w:pPr>
      <w:r>
        <w:rPr>
          <w:rStyle w:val="CommentReference"/>
        </w:rPr>
        <w:annotationRef/>
      </w:r>
      <w:r>
        <w:t xml:space="preserve">Because Audi </w:t>
      </w:r>
      <w:proofErr w:type="gramStart"/>
      <w:r>
        <w:t>use(</w:t>
      </w:r>
      <w:proofErr w:type="gramEnd"/>
      <w:r>
        <w:t xml:space="preserve">d) to weld 4 (!) sheets with one overlap weld! </w:t>
      </w:r>
    </w:p>
  </w:comment>
  <w:comment w:id="3416" w:author="nick" w:date="2019-05-02T21:18:00Z" w:initials="n">
    <w:p w14:paraId="741DDA0F" w14:textId="471D22AA" w:rsidR="00893241" w:rsidRDefault="00893241">
      <w:pPr>
        <w:pStyle w:val="CommentText"/>
      </w:pPr>
      <w:r>
        <w:rPr>
          <w:rStyle w:val="CommentReference"/>
        </w:rPr>
        <w:annotationRef/>
      </w:r>
      <w:r>
        <w:t>I added a footnote so that we don’t wonder about this in the future.</w:t>
      </w:r>
    </w:p>
  </w:comment>
  <w:comment w:id="3510" w:author="nick" w:date="2019-05-05T06:56:00Z" w:initials="n">
    <w:p w14:paraId="0AAB5FD6" w14:textId="7A42B9E6" w:rsidR="00893241" w:rsidRDefault="00893241">
      <w:pPr>
        <w:pStyle w:val="CommentText"/>
      </w:pPr>
      <w:r>
        <w:rPr>
          <w:rStyle w:val="CommentReference"/>
        </w:rPr>
        <w:annotationRef/>
      </w:r>
      <w:proofErr w:type="gramStart"/>
      <w:r>
        <w:t>footnote</w:t>
      </w:r>
      <w:proofErr w:type="gramEnd"/>
      <w:r>
        <w:t xml:space="preserve"> added to explain the 3</w:t>
      </w:r>
      <w:r w:rsidRPr="002B3711">
        <w:rPr>
          <w:vertAlign w:val="superscript"/>
        </w:rPr>
        <w:t>rd</w:t>
      </w:r>
      <w:r>
        <w:t xml:space="preserve"> welding position case</w:t>
      </w:r>
    </w:p>
  </w:comment>
  <w:comment w:id="3733" w:author="m.kalaitzaki" w:date="2019-05-02T21:18:00Z" w:initials="m">
    <w:p w14:paraId="0B243128" w14:textId="6BEED8F5" w:rsidR="00893241" w:rsidRDefault="00893241">
      <w:pPr>
        <w:pStyle w:val="CommentText"/>
      </w:pPr>
      <w:r>
        <w:rPr>
          <w:rStyle w:val="CommentReference"/>
        </w:rPr>
        <w:annotationRef/>
      </w:r>
      <w:r>
        <w:t>Technology values {resistance, laser} are missing.</w:t>
      </w:r>
    </w:p>
    <w:p w14:paraId="2A618788" w14:textId="500F6EBE" w:rsidR="00893241" w:rsidRDefault="00893241">
      <w:pPr>
        <w:pStyle w:val="CommentText"/>
      </w:pPr>
      <w:r>
        <w:t xml:space="preserve">@CF is this </w:t>
      </w:r>
      <w:proofErr w:type="gramStart"/>
      <w:r>
        <w:t>correct ?</w:t>
      </w:r>
      <w:proofErr w:type="gramEnd"/>
    </w:p>
  </w:comment>
  <w:comment w:id="3736" w:author="Dr. Carsten Franke" w:date="2019-05-02T21:54:00Z" w:initials="CF">
    <w:p w14:paraId="037BE70C" w14:textId="77777777" w:rsidR="00893241" w:rsidRDefault="00893241" w:rsidP="00725056">
      <w:pPr>
        <w:pStyle w:val="CommentText"/>
      </w:pPr>
      <w:r>
        <w:rPr>
          <w:rStyle w:val="CommentReference"/>
        </w:rPr>
        <w:annotationRef/>
      </w:r>
      <w:r>
        <w:t xml:space="preserve">In deed, I can imagine laser very well. Resistance welding is more typical for points than for lines. Lines would require kind of a wheel as electrodes. But, who knows? May have been invented, meanwhile? </w:t>
      </w:r>
    </w:p>
    <w:p w14:paraId="3AF59F33" w14:textId="435B757A" w:rsidR="00893241" w:rsidRDefault="00893241" w:rsidP="00725056">
      <w:pPr>
        <w:pStyle w:val="CommentText"/>
      </w:pPr>
      <w:r>
        <w:t>So, yes: Please allow all technologies!</w:t>
      </w:r>
    </w:p>
  </w:comment>
  <w:comment w:id="3753" w:author="nick" w:date="2019-05-02T21:18:00Z" w:initials="n">
    <w:p w14:paraId="2718EAB7" w14:textId="6191B783" w:rsidR="00893241" w:rsidRDefault="00893241">
      <w:pPr>
        <w:pStyle w:val="CommentText"/>
      </w:pPr>
      <w:r>
        <w:rPr>
          <w:rStyle w:val="CommentReference"/>
        </w:rPr>
        <w:annotationRef/>
      </w:r>
      <w:r>
        <w:t>For consistency</w:t>
      </w:r>
    </w:p>
  </w:comment>
  <w:comment w:id="3788" w:author="nick" w:date="2019-05-02T21:18:00Z" w:initials="n">
    <w:p w14:paraId="2D3A436C" w14:textId="2BE2BFB3" w:rsidR="00893241" w:rsidRDefault="00893241">
      <w:pPr>
        <w:pStyle w:val="CommentText"/>
      </w:pPr>
      <w:r>
        <w:rPr>
          <w:rStyle w:val="CommentReference"/>
        </w:rPr>
        <w:annotationRef/>
      </w:r>
      <w:r>
        <w:t>For consistency</w:t>
      </w:r>
    </w:p>
  </w:comment>
  <w:comment w:id="3789" w:author="Dr. Carsten Franke" w:date="2019-05-02T21:18:00Z" w:initials="CF">
    <w:p w14:paraId="2C211AD6" w14:textId="13268369" w:rsidR="00893241" w:rsidRDefault="00893241">
      <w:pPr>
        <w:pStyle w:val="CommentText"/>
      </w:pPr>
      <w:r>
        <w:rPr>
          <w:rStyle w:val="CommentReference"/>
        </w:rPr>
        <w:annotationRef/>
      </w:r>
      <w:r>
        <w:t xml:space="preserve">Please make sure that an explanation exists about the meaning of multiple &lt;loc_list/&gt;s and point/refer to that explanation! </w:t>
      </w:r>
    </w:p>
  </w:comment>
  <w:comment w:id="3790" w:author="nick" w:date="2019-05-02T21:18:00Z" w:initials="n">
    <w:p w14:paraId="3AAF585D" w14:textId="0A8D79D1" w:rsidR="00893241" w:rsidRDefault="00893241">
      <w:pPr>
        <w:pStyle w:val="CommentText"/>
      </w:pPr>
      <w:r>
        <w:rPr>
          <w:rStyle w:val="CommentReference"/>
        </w:rPr>
        <w:annotationRef/>
      </w:r>
      <w:r>
        <w:t xml:space="preserve">Done – see loc_list, in </w:t>
      </w:r>
      <w:r>
        <w:fldChar w:fldCharType="begin"/>
      </w:r>
      <w:r>
        <w:instrText xml:space="preserve"> REF _Ref429050458 \r \h </w:instrText>
      </w:r>
      <w:r>
        <w:fldChar w:fldCharType="separate"/>
      </w:r>
      <w:r>
        <w:t>8.1.2</w:t>
      </w:r>
      <w:r>
        <w:fldChar w:fldCharType="end"/>
      </w:r>
      <w:r>
        <w:rPr>
          <w:vanish/>
        </w:rPr>
        <w:t xml:space="preserve"> can have 1 or 2 weld_positions.d make it a &lt;cruciform_joint&gt;re not explicitly depicted in this document.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3826" w:author="nick" w:date="2019-05-02T21:18:00Z" w:initials="n">
    <w:p w14:paraId="061B8944" w14:textId="77777777" w:rsidR="00893241" w:rsidRDefault="00893241">
      <w:pPr>
        <w:pStyle w:val="CommentText"/>
      </w:pPr>
      <w:r>
        <w:rPr>
          <w:rStyle w:val="CommentReference"/>
        </w:rPr>
        <w:annotationRef/>
      </w:r>
      <w:proofErr w:type="gramStart"/>
      <w:r>
        <w:t>description</w:t>
      </w:r>
      <w:proofErr w:type="gramEnd"/>
      <w:r>
        <w:t xml:space="preserve"> added.</w:t>
      </w:r>
    </w:p>
    <w:p w14:paraId="42411481" w14:textId="45CFFC25" w:rsidR="00893241" w:rsidRDefault="00893241">
      <w:pPr>
        <w:pStyle w:val="CommentText"/>
      </w:pPr>
      <w:r>
        <w:t>Prior to this</w:t>
      </w:r>
      <w:proofErr w:type="gramStart"/>
      <w:r>
        <w:t>,  only</w:t>
      </w:r>
      <w:proofErr w:type="gramEnd"/>
      <w:r>
        <w:t xml:space="preserve"> one example referred to these attributes</w:t>
      </w:r>
    </w:p>
  </w:comment>
  <w:comment w:id="3856" w:author="nick" w:date="2019-05-02T21:18:00Z" w:initials="n">
    <w:p w14:paraId="69BE8B71" w14:textId="6444C8DA" w:rsidR="00893241" w:rsidRDefault="00893241">
      <w:pPr>
        <w:pStyle w:val="CommentText"/>
      </w:pPr>
      <w:r>
        <w:rPr>
          <w:rStyle w:val="CommentReference"/>
        </w:rPr>
        <w:annotationRef/>
      </w:r>
    </w:p>
    <w:p w14:paraId="05E7C4CF" w14:textId="3DDA3BB9" w:rsidR="00893241" w:rsidRPr="001B777B" w:rsidRDefault="00893241">
      <w:pPr>
        <w:pStyle w:val="CommentText"/>
        <w:rPr>
          <w:b/>
        </w:rPr>
      </w:pPr>
      <w:r>
        <w:t xml:space="preserve">Inserted relevant documentation under </w:t>
      </w:r>
      <w:r>
        <w:rPr>
          <w:b/>
        </w:rPr>
        <w:t>attributes of &lt;region&gt;</w:t>
      </w:r>
    </w:p>
  </w:comment>
  <w:comment w:id="3884" w:author="nick" w:date="2019-05-02T21:18:00Z" w:initials="n">
    <w:p w14:paraId="1C243FE3" w14:textId="1DFD77EC" w:rsidR="00893241" w:rsidRDefault="00893241">
      <w:pPr>
        <w:pStyle w:val="CommentText"/>
      </w:pPr>
      <w:r>
        <w:rPr>
          <w:rStyle w:val="CommentReference"/>
        </w:rPr>
        <w:annotationRef/>
      </w:r>
      <w:r>
        <w:t>For consistency</w:t>
      </w:r>
    </w:p>
  </w:comment>
  <w:comment w:id="3934" w:author="nick" w:date="2019-05-02T21:18:00Z" w:initials="n">
    <w:p w14:paraId="69284856" w14:textId="4FDED91B" w:rsidR="00893241" w:rsidRDefault="00893241">
      <w:pPr>
        <w:pStyle w:val="CommentText"/>
      </w:pPr>
      <w:r>
        <w:rPr>
          <w:rStyle w:val="CommentReference"/>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54C0A9" w14:textId="77777777" w:rsidR="009D0771" w:rsidRDefault="009D0771">
      <w:r>
        <w:separator/>
      </w:r>
    </w:p>
  </w:endnote>
  <w:endnote w:type="continuationSeparator" w:id="0">
    <w:p w14:paraId="63CE4EF3" w14:textId="77777777" w:rsidR="009D0771" w:rsidRDefault="009D0771">
      <w:r>
        <w:continuationSeparator/>
      </w:r>
    </w:p>
  </w:endnote>
  <w:endnote w:type="continuationNotice" w:id="1">
    <w:p w14:paraId="2DB0FF44" w14:textId="77777777" w:rsidR="009D0771" w:rsidRDefault="009D077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893241"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893241" w:rsidRPr="00A713A1" w:rsidRDefault="00893241" w:rsidP="00FC39A1">
          <w:pPr>
            <w:pStyle w:val="Footer"/>
            <w:rPr>
              <w:sz w:val="16"/>
              <w:szCs w:val="16"/>
            </w:rPr>
          </w:pPr>
        </w:p>
      </w:tc>
    </w:tr>
    <w:tr w:rsidR="00893241"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F5984C8" w:rsidR="00893241" w:rsidRPr="00823E25" w:rsidRDefault="00893241"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3964" w:author="nick" w:date="2019-10-08T18:03:00Z">
            <w:r>
              <w:rPr>
                <w:noProof/>
                <w:sz w:val="16"/>
                <w:szCs w:val="16"/>
              </w:rPr>
              <w:t>October 8, 2019</w:t>
            </w:r>
          </w:ins>
          <w:ins w:id="3965" w:author="m.kalaitzaki" w:date="2019-05-16T09:59:00Z">
            <w:del w:id="3966" w:author="nick" w:date="2019-10-08T17:58:00Z">
              <w:r w:rsidDel="004F00C3">
                <w:rPr>
                  <w:noProof/>
                  <w:sz w:val="16"/>
                  <w:szCs w:val="16"/>
                </w:rPr>
                <w:delText>May 16, 2019</w:delText>
              </w:r>
            </w:del>
          </w:ins>
          <w:del w:id="3967" w:author="nick" w:date="2019-10-08T17:58:00Z">
            <w:r w:rsidDel="004F00C3">
              <w:rPr>
                <w:noProof/>
                <w:sz w:val="16"/>
                <w:szCs w:val="16"/>
              </w:rPr>
              <w:delText>May 15,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893241" w:rsidRPr="00A713A1" w:rsidRDefault="00893241"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88218B">
            <w:rPr>
              <w:rStyle w:val="PageNumber"/>
              <w:noProof/>
              <w:sz w:val="16"/>
              <w:szCs w:val="16"/>
              <w:lang w:val="de-DE"/>
            </w:rPr>
            <w:t>77</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893241" w:rsidRPr="00A713A1" w:rsidRDefault="00893241"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893241" w:rsidRPr="00263F8C" w:rsidRDefault="00893241"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A06A47D" w14:textId="77777777" w:rsidR="009D0771" w:rsidRDefault="009D0771">
      <w:r>
        <w:separator/>
      </w:r>
    </w:p>
  </w:footnote>
  <w:footnote w:type="continuationSeparator" w:id="0">
    <w:p w14:paraId="665050FF" w14:textId="77777777" w:rsidR="009D0771" w:rsidRDefault="009D0771">
      <w:r>
        <w:continuationSeparator/>
      </w:r>
    </w:p>
  </w:footnote>
  <w:footnote w:type="continuationNotice" w:id="1">
    <w:p w14:paraId="631643E0" w14:textId="77777777" w:rsidR="009D0771" w:rsidRDefault="009D0771">
      <w:pPr>
        <w:spacing w:after="0"/>
      </w:pPr>
    </w:p>
  </w:footnote>
  <w:footnote w:id="2">
    <w:p w14:paraId="6F81E59D" w14:textId="7B35D24D" w:rsidR="00893241" w:rsidRPr="00DB42BD" w:rsidRDefault="00893241"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893241" w:rsidRPr="001C48A8" w:rsidRDefault="00893241">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893241" w:rsidRPr="00E211E6" w:rsidRDefault="00893241"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893241" w:rsidRPr="00860E71" w:rsidRDefault="00893241"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893241" w:rsidRPr="005779C6" w:rsidRDefault="00893241">
      <w:pPr>
        <w:pStyle w:val="FootnoteText"/>
      </w:pPr>
      <w:r>
        <w:rPr>
          <w:rStyle w:val="FootnoteReference"/>
        </w:rPr>
        <w:footnoteRef/>
      </w:r>
      <w:r>
        <w:t xml:space="preserve"> MEDINA support for v3.0 is unforeseen.</w:t>
      </w:r>
    </w:p>
  </w:footnote>
  <w:footnote w:id="7">
    <w:p w14:paraId="44B1FD77" w14:textId="77777777" w:rsidR="00893241" w:rsidRPr="00E11D02" w:rsidRDefault="00893241">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893241" w:rsidRPr="005872F9" w:rsidRDefault="00893241" w:rsidP="006C2535">
      <w:pPr>
        <w:pStyle w:val="FootnoteText"/>
      </w:pPr>
      <w:r>
        <w:rPr>
          <w:rStyle w:val="FootnoteReference"/>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893241" w:rsidRPr="00B17E85" w:rsidRDefault="00893241"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893241" w:rsidRPr="00F70171" w:rsidRDefault="00893241"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1FECC6D7" w14:textId="590D721E" w:rsidR="00A15461" w:rsidRDefault="00A15461">
      <w:pPr>
        <w:pStyle w:val="FootnoteText"/>
      </w:pPr>
      <w:ins w:id="2425" w:author="nick" w:date="2019-10-08T21:10:00Z">
        <w:r>
          <w:rPr>
            <w:rStyle w:val="FootnoteReference"/>
          </w:rPr>
          <w:footnoteRef/>
        </w:r>
        <w:r>
          <w:t xml:space="preserve"> </w:t>
        </w:r>
      </w:ins>
      <w:ins w:id="2426" w:author="nick" w:date="2019-10-08T21:11:00Z">
        <w:r>
          <w:t xml:space="preserve">Bolts vs Screws: </w:t>
        </w:r>
        <w:r>
          <w:fldChar w:fldCharType="begin"/>
        </w:r>
        <w:r>
          <w:instrText xml:space="preserve"> HYPERLINK "https://en.wikipedia.org/wiki/Bolt_(fastener)" </w:instrText>
        </w:r>
        <w:r>
          <w:fldChar w:fldCharType="separate"/>
        </w:r>
        <w:r>
          <w:rPr>
            <w:rStyle w:val="Hyperlink"/>
          </w:rPr>
          <w:t>https://en.wikipedia.org/wiki</w:t>
        </w:r>
        <w:r>
          <w:rPr>
            <w:rStyle w:val="Hyperlink"/>
          </w:rPr>
          <w:t>/</w:t>
        </w:r>
        <w:r>
          <w:rPr>
            <w:rStyle w:val="Hyperlink"/>
          </w:rPr>
          <w:t>Bolt_(fastener)</w:t>
        </w:r>
        <w:r>
          <w:fldChar w:fldCharType="end"/>
        </w:r>
      </w:ins>
    </w:p>
  </w:footnote>
  <w:footnote w:id="12">
    <w:p w14:paraId="280D78EE" w14:textId="77777777" w:rsidR="00893241" w:rsidRPr="003974C3" w:rsidRDefault="00893241" w:rsidP="002E60CB">
      <w:pPr>
        <w:pStyle w:val="FootnoteText"/>
      </w:pPr>
      <w:r>
        <w:rPr>
          <w:rStyle w:val="FootnoteReference"/>
        </w:rPr>
        <w:footnoteRef/>
      </w:r>
      <w:r>
        <w:t xml:space="preserve"> For more details, see </w:t>
      </w:r>
      <w:hyperlink r:id="rId5" w:anchor="Lead.2C_pitch.2C_and_starts" w:history="1">
        <w:r w:rsidRPr="00FC0A3B">
          <w:rPr>
            <w:rStyle w:val="Hyperlink"/>
          </w:rPr>
          <w:t>http://en.wikipedia.org/wiki/Screw_thread#Lead.2C_pitch.2C_and_starts</w:t>
        </w:r>
      </w:hyperlink>
      <w:r>
        <w:t xml:space="preserve">. </w:t>
      </w:r>
    </w:p>
  </w:footnote>
  <w:footnote w:id="13">
    <w:p w14:paraId="27E511D0" w14:textId="77777777" w:rsidR="00893241" w:rsidRPr="00D74FE5" w:rsidRDefault="00893241">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4">
    <w:p w14:paraId="19E92541" w14:textId="77777777" w:rsidR="00893241" w:rsidRPr="00E41964" w:rsidRDefault="00893241">
      <w:pPr>
        <w:pStyle w:val="FootnoteText"/>
        <w:rPr>
          <w:lang w:val="de-DE"/>
        </w:rPr>
      </w:pPr>
      <w:r>
        <w:rPr>
          <w:rStyle w:val="FootnoteReference"/>
        </w:rPr>
        <w:footnoteRef/>
      </w:r>
      <w:r w:rsidRPr="00E41964">
        <w:rPr>
          <w:lang w:val="de-DE"/>
        </w:rPr>
        <w:t xml:space="preserve"> </w:t>
      </w:r>
      <w:r w:rsidRPr="00E41964">
        <w:rPr>
          <w:lang w:val="de-DE"/>
        </w:rPr>
        <w:t>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5">
    <w:p w14:paraId="2046F1CA" w14:textId="77777777" w:rsidR="00893241" w:rsidRPr="00C01C5C" w:rsidRDefault="00893241">
      <w:pPr>
        <w:pStyle w:val="FootnoteText"/>
        <w:rPr>
          <w:lang w:val="de-DE"/>
        </w:rPr>
      </w:pPr>
      <w:r>
        <w:rPr>
          <w:rStyle w:val="FootnoteReference"/>
        </w:rPr>
        <w:footnoteRef/>
      </w:r>
      <w:r w:rsidRPr="00C01C5C">
        <w:rPr>
          <w:lang w:val="de-DE"/>
        </w:rPr>
        <w:t xml:space="preserve"> </w:t>
      </w:r>
      <w:r w:rsidRPr="00C01C5C">
        <w:rPr>
          <w:lang w:val="de-DE"/>
        </w:rPr>
        <w:t>http://www.btm-europe.de/en/tooling-system/lance-n-loc.html#how-it-works</w:t>
      </w:r>
    </w:p>
  </w:footnote>
  <w:footnote w:id="16">
    <w:p w14:paraId="5CB692EF" w14:textId="77777777" w:rsidR="00893241" w:rsidRPr="006C3E10" w:rsidRDefault="00893241">
      <w:pPr>
        <w:pStyle w:val="FootnoteText"/>
        <w:rPr>
          <w:lang w:val="de-DE"/>
        </w:rPr>
      </w:pPr>
      <w:r>
        <w:rPr>
          <w:rStyle w:val="FootnoteReference"/>
        </w:rPr>
        <w:footnoteRef/>
      </w:r>
      <w:r w:rsidRPr="006C3E10">
        <w:rPr>
          <w:lang w:val="de-DE"/>
        </w:rPr>
        <w:t xml:space="preserve"> </w:t>
      </w:r>
      <w:hyperlink r:id="rId6" w:history="1">
        <w:r w:rsidRPr="006C3E10">
          <w:rPr>
            <w:rStyle w:val="Hyperlink"/>
            <w:lang w:val="de-DE"/>
          </w:rPr>
          <w:t>http://www.google.com/patents/EP1926918B1?cl=en</w:t>
        </w:r>
      </w:hyperlink>
    </w:p>
  </w:footnote>
  <w:footnote w:id="17">
    <w:p w14:paraId="56AF8D09" w14:textId="762BC998" w:rsidR="00893241" w:rsidRDefault="00893241">
      <w:pPr>
        <w:pStyle w:val="FootnoteText"/>
      </w:pPr>
      <w:ins w:id="3084" w:author="nick" w:date="2019-03-23T23:15:00Z">
        <w:r>
          <w:rPr>
            <w:rStyle w:val="FootnoteReference"/>
          </w:rPr>
          <w:footnoteRef/>
        </w:r>
        <w:r>
          <w:t xml:space="preserve"> </w:t>
        </w:r>
      </w:ins>
      <w:proofErr w:type="gramStart"/>
      <w:ins w:id="3085" w:author="nick" w:date="2019-03-23T23:21:00Z">
        <w:r>
          <w:t>curves</w:t>
        </w:r>
        <w:proofErr w:type="gramEnd"/>
        <w:r>
          <w:t xml:space="preserve"> with sharp corners (e.g. right angles) are not typically represented by a single curve in </w:t>
        </w:r>
      </w:ins>
      <w:ins w:id="3086" w:author="nick" w:date="2019-03-23T23:15:00Z">
        <w:r>
          <w:t xml:space="preserve">CAD </w:t>
        </w:r>
      </w:ins>
      <w:ins w:id="3087" w:author="nick" w:date="2019-03-23T23:17:00Z">
        <w:r>
          <w:t>systems</w:t>
        </w:r>
      </w:ins>
      <w:ins w:id="3088" w:author="nick" w:date="2019-03-23T23:16:00Z">
        <w:r>
          <w:t>.</w:t>
        </w:r>
      </w:ins>
      <w:ins w:id="3089" w:author="nick" w:date="2019-03-23T23:17:00Z">
        <w:r>
          <w:t xml:space="preserve"> </w:t>
        </w:r>
      </w:ins>
      <w:ins w:id="3090" w:author="nick" w:date="2019-03-23T23:18:00Z">
        <w:r>
          <w:t xml:space="preserve">Using multiple </w:t>
        </w:r>
        <w:r w:rsidRPr="005C5466">
          <w:rPr>
            <w:rStyle w:val="elementdeftypeChar"/>
          </w:rPr>
          <w:t>&lt;loc_list&gt;</w:t>
        </w:r>
        <w:r>
          <w:t xml:space="preserve"> </w:t>
        </w:r>
      </w:ins>
      <w:ins w:id="3091" w:author="nick" w:date="2019-03-23T23:22:00Z">
        <w:r>
          <w:t xml:space="preserve">elements </w:t>
        </w:r>
      </w:ins>
      <w:ins w:id="3092" w:author="nick" w:date="2019-03-23T23:18:00Z">
        <w:r>
          <w:t xml:space="preserve">is suitable </w:t>
        </w:r>
      </w:ins>
      <w:ins w:id="3093" w:author="nick" w:date="2019-03-23T23:19:00Z">
        <w:r>
          <w:t>for representing such cases.</w:t>
        </w:r>
      </w:ins>
    </w:p>
  </w:footnote>
  <w:footnote w:id="18">
    <w:p w14:paraId="65624952" w14:textId="22F38ABB" w:rsidR="00893241" w:rsidRDefault="00893241">
      <w:pPr>
        <w:pStyle w:val="FootnoteText"/>
      </w:pPr>
      <w:ins w:id="3420" w:author="nick" w:date="2019-03-23T23:33:00Z">
        <w:r>
          <w:rPr>
            <w:rStyle w:val="FootnoteReference"/>
          </w:rPr>
          <w:footnoteRef/>
        </w:r>
        <w:r>
          <w:t xml:space="preserve"> </w:t>
        </w:r>
        <w:proofErr w:type="gramStart"/>
        <w:r>
          <w:t>four-sheet</w:t>
        </w:r>
        <w:proofErr w:type="gramEnd"/>
        <w:r>
          <w:t xml:space="preserve"> overlap</w:t>
        </w:r>
      </w:ins>
      <w:ins w:id="3421" w:author="nick" w:date="2019-03-23T23:35:00Z">
        <w:r>
          <w:t xml:space="preserve"> weld</w:t>
        </w:r>
      </w:ins>
      <w:ins w:id="3422" w:author="nick" w:date="2019-03-23T23:33:00Z">
        <w:r>
          <w:t>s have been encountered, even though they are not explicitly depicted in this document.</w:t>
        </w:r>
      </w:ins>
    </w:p>
  </w:footnote>
  <w:footnote w:id="19">
    <w:p w14:paraId="72C54970" w14:textId="68E6B344" w:rsidR="00893241" w:rsidRDefault="00893241">
      <w:pPr>
        <w:pStyle w:val="FootnoteText"/>
      </w:pPr>
      <w:ins w:id="3512" w:author="nick" w:date="2019-05-05T06:51:00Z">
        <w:r>
          <w:rPr>
            <w:rStyle w:val="FootnoteReference"/>
          </w:rPr>
          <w:footnoteRef/>
        </w:r>
        <w:r>
          <w:t xml:space="preserve"> </w:t>
        </w:r>
      </w:ins>
      <w:ins w:id="3513" w:author="nick" w:date="2019-05-05T06:52:00Z">
        <w:r>
          <w:t>T</w:t>
        </w:r>
      </w:ins>
      <w:ins w:id="3514" w:author="nick" w:date="2019-05-05T06:54:00Z">
        <w:r>
          <w:t>he t</w:t>
        </w:r>
      </w:ins>
      <w:ins w:id="3515" w:author="nick" w:date="2019-05-05T06:52:00Z">
        <w:r>
          <w:t xml:space="preserve">wo </w:t>
        </w:r>
      </w:ins>
      <w:ins w:id="3516" w:author="nick" w:date="2019-05-05T06:54:00Z">
        <w:r>
          <w:t xml:space="preserve">most common </w:t>
        </w:r>
      </w:ins>
      <w:ins w:id="3517" w:author="nick" w:date="2019-05-05T06:52:00Z">
        <w:r>
          <w:t xml:space="preserve">welding positions are shown in </w:t>
        </w:r>
      </w:ins>
      <w:ins w:id="3518" w:author="nick" w:date="2019-05-05T06:53:00Z">
        <w:r>
          <w:fldChar w:fldCharType="begin"/>
        </w:r>
        <w:r>
          <w:instrText xml:space="preserve"> REF _Ref7931629 \h </w:instrText>
        </w:r>
      </w:ins>
      <w:r>
        <w:fldChar w:fldCharType="separate"/>
      </w:r>
      <w:ins w:id="3519" w:author="nick" w:date="2019-05-05T06:53:00Z">
        <w:r>
          <w:t xml:space="preserve">Figure </w:t>
        </w:r>
        <w:r>
          <w:rPr>
            <w:noProof/>
          </w:rPr>
          <w:t>61</w:t>
        </w:r>
        <w:r>
          <w:fldChar w:fldCharType="end"/>
        </w:r>
        <w:r>
          <w:t>. T</w:t>
        </w:r>
      </w:ins>
      <w:ins w:id="3520" w:author="nick" w:date="2019-05-05T06:51:00Z">
        <w:r>
          <w:t xml:space="preserve">he third welding position </w:t>
        </w:r>
      </w:ins>
      <w:ins w:id="3521" w:author="nick" w:date="2019-05-05T06:54:00Z">
        <w:r>
          <w:t>w</w:t>
        </w:r>
      </w:ins>
      <w:ins w:id="3522" w:author="nick" w:date="2019-05-05T06:51:00Z">
        <w:r>
          <w:t xml:space="preserve">ould be from underneath the base sheet, using a laser. </w:t>
        </w:r>
      </w:ins>
    </w:p>
  </w:footnote>
  <w:footnote w:id="20">
    <w:p w14:paraId="4D521C3E" w14:textId="4C8FEFBC" w:rsidR="00893241" w:rsidRDefault="00893241">
      <w:pPr>
        <w:pStyle w:val="FootnoteText"/>
      </w:pPr>
      <w:ins w:id="3574" w:author="nick" w:date="2019-05-05T07:02:00Z">
        <w:r>
          <w:rPr>
            <w:rStyle w:val="FootnoteReference"/>
          </w:rPr>
          <w:footnoteRef/>
        </w:r>
        <w:r>
          <w:t xml:space="preserve"> </w:t>
        </w:r>
      </w:ins>
      <w:ins w:id="3575" w:author="nick" w:date="2019-05-05T07:13:00Z">
        <w:r>
          <w:t>T</w:t>
        </w:r>
      </w:ins>
      <w:ins w:id="3576" w:author="nick" w:date="2019-05-05T07:04:00Z">
        <w:r>
          <w:t>he three most common weld</w:t>
        </w:r>
      </w:ins>
      <w:ins w:id="3577" w:author="nick" w:date="2019-05-05T07:14:00Z">
        <w:r>
          <w:t>ing position</w:t>
        </w:r>
      </w:ins>
      <w:ins w:id="3578" w:author="nick" w:date="2019-05-05T07:04:00Z">
        <w:r>
          <w:t xml:space="preserve">s are shown </w:t>
        </w:r>
      </w:ins>
      <w:ins w:id="3579" w:author="nick" w:date="2019-05-05T07:03:00Z">
        <w:r>
          <w:t xml:space="preserve">in </w:t>
        </w:r>
        <w:r>
          <w:fldChar w:fldCharType="begin"/>
        </w:r>
        <w:r>
          <w:instrText xml:space="preserve"> REF _Ref7932243 \h </w:instrText>
        </w:r>
      </w:ins>
      <w:r>
        <w:fldChar w:fldCharType="separate"/>
      </w:r>
      <w:ins w:id="3580" w:author="nick" w:date="2019-05-05T07:03:00Z">
        <w:r>
          <w:t xml:space="preserve">Figure </w:t>
        </w:r>
        <w:r>
          <w:rPr>
            <w:noProof/>
          </w:rPr>
          <w:t>63</w:t>
        </w:r>
        <w:r>
          <w:fldChar w:fldCharType="end"/>
        </w:r>
      </w:ins>
      <w:ins w:id="3581" w:author="nick" w:date="2019-05-05T07:04:00Z">
        <w:r>
          <w:t>.</w:t>
        </w:r>
      </w:ins>
      <w:ins w:id="3582" w:author="nick" w:date="2019-05-05T07:11:00Z">
        <w:r>
          <w:t xml:space="preserve"> </w:t>
        </w:r>
      </w:ins>
      <w:ins w:id="3583" w:author="nick" w:date="2019-05-05T07:04:00Z">
        <w:r>
          <w:t>The fourth would be from underneath the base sheet, using a laser.</w:t>
        </w:r>
      </w:ins>
    </w:p>
  </w:footnote>
  <w:footnote w:id="21">
    <w:p w14:paraId="632FB406" w14:textId="77777777" w:rsidR="00893241" w:rsidRPr="00FA0EDB" w:rsidRDefault="00893241">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893241" w14:paraId="4D6F4B17" w14:textId="77777777" w:rsidTr="00A713A1">
      <w:trPr>
        <w:trHeight w:val="355"/>
      </w:trPr>
      <w:tc>
        <w:tcPr>
          <w:tcW w:w="2500" w:type="pct"/>
          <w:shd w:val="clear" w:color="auto" w:fill="auto"/>
          <w:vAlign w:val="bottom"/>
        </w:tcPr>
        <w:p w14:paraId="62C79BAD" w14:textId="77777777" w:rsidR="00893241" w:rsidRPr="000C0927" w:rsidRDefault="00893241"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893241" w:rsidRPr="000C0927" w:rsidRDefault="00893241"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893241" w:rsidRPr="00263F8C" w:rsidRDefault="00893241"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1">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9">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4">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7">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1">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8"/>
  </w:num>
  <w:num w:numId="6">
    <w:abstractNumId w:val="30"/>
  </w:num>
  <w:num w:numId="7">
    <w:abstractNumId w:val="17"/>
  </w:num>
  <w:num w:numId="8">
    <w:abstractNumId w:val="12"/>
  </w:num>
  <w:num w:numId="9">
    <w:abstractNumId w:val="20"/>
  </w:num>
  <w:num w:numId="10">
    <w:abstractNumId w:val="46"/>
  </w:num>
  <w:num w:numId="11">
    <w:abstractNumId w:val="35"/>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1"/>
  </w:num>
  <w:num w:numId="18">
    <w:abstractNumId w:val="7"/>
  </w:num>
  <w:num w:numId="19">
    <w:abstractNumId w:val="18"/>
  </w:num>
  <w:num w:numId="20">
    <w:abstractNumId w:val="39"/>
  </w:num>
  <w:num w:numId="21">
    <w:abstractNumId w:val="49"/>
  </w:num>
  <w:num w:numId="22">
    <w:abstractNumId w:val="4"/>
  </w:num>
  <w:num w:numId="23">
    <w:abstractNumId w:val="42"/>
  </w:num>
  <w:num w:numId="24">
    <w:abstractNumId w:val="43"/>
  </w:num>
  <w:num w:numId="25">
    <w:abstractNumId w:val="47"/>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48"/>
  </w:num>
  <w:num w:numId="30">
    <w:abstractNumId w:val="22"/>
  </w:num>
  <w:num w:numId="31">
    <w:abstractNumId w:val="29"/>
  </w:num>
  <w:num w:numId="32">
    <w:abstractNumId w:val="24"/>
  </w:num>
  <w:num w:numId="33">
    <w:abstractNumId w:val="27"/>
  </w:num>
  <w:num w:numId="34">
    <w:abstractNumId w:val="26"/>
  </w:num>
  <w:num w:numId="35">
    <w:abstractNumId w:val="25"/>
  </w:num>
  <w:num w:numId="36">
    <w:abstractNumId w:val="6"/>
  </w:num>
  <w:num w:numId="37">
    <w:abstractNumId w:val="11"/>
  </w:num>
  <w:num w:numId="38">
    <w:abstractNumId w:val="50"/>
  </w:num>
  <w:num w:numId="39">
    <w:abstractNumId w:val="34"/>
  </w:num>
  <w:num w:numId="40">
    <w:abstractNumId w:val="45"/>
  </w:num>
  <w:num w:numId="41">
    <w:abstractNumId w:val="21"/>
  </w:num>
  <w:num w:numId="42">
    <w:abstractNumId w:val="32"/>
  </w:num>
  <w:num w:numId="43">
    <w:abstractNumId w:val="44"/>
  </w:num>
  <w:num w:numId="44">
    <w:abstractNumId w:val="33"/>
  </w:num>
  <w:num w:numId="45">
    <w:abstractNumId w:val="23"/>
  </w:num>
  <w:num w:numId="46">
    <w:abstractNumId w:val="36"/>
  </w:num>
  <w:num w:numId="47">
    <w:abstractNumId w:val="31"/>
  </w:num>
  <w:num w:numId="48">
    <w:abstractNumId w:val="16"/>
  </w:num>
  <w:num w:numId="49">
    <w:abstractNumId w:val="2"/>
  </w:num>
  <w:num w:numId="50">
    <w:abstractNumId w:val="5"/>
  </w:num>
  <w:num w:numId="51">
    <w:abstractNumId w:val="19"/>
  </w:num>
  <w:num w:numId="52">
    <w:abstractNumId w:val="41"/>
  </w:num>
  <w:num w:numId="53">
    <w:abstractNumId w:val="37"/>
  </w:num>
  <w:num w:numId="54">
    <w:abstractNumId w:val="9"/>
  </w:num>
  <w:num w:numId="55">
    <w:abstractNumId w:val="28"/>
  </w:num>
  <w:num w:numId="56">
    <w:abstractNumId w:val="40"/>
  </w:num>
  <w:num w:numId="57">
    <w:abstractNumId w:val="52"/>
  </w:num>
  <w:num w:numId="58">
    <w:abstractNumId w:val="8"/>
  </w:num>
  <w:num w:numId="59">
    <w:abstractNumId w:val="10"/>
  </w:num>
  <w:num w:numId="60">
    <w:abstractNumId w:val="1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D6F"/>
    <w:rsid w:val="00890082"/>
    <w:rsid w:val="008906D6"/>
    <w:rsid w:val="00890928"/>
    <w:rsid w:val="00891733"/>
    <w:rsid w:val="008918B7"/>
    <w:rsid w:val="00891EFB"/>
    <w:rsid w:val="0089271F"/>
    <w:rsid w:val="00892E73"/>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EF3"/>
    <w:rsid w:val="009D00B3"/>
    <w:rsid w:val="009D029B"/>
    <w:rsid w:val="009D0771"/>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09F4"/>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yperlink" Target="http://212.108.163.130/de/arbeitsgebiete/FATXML/index.html" TargetMode="External"/><Relationship Id="rId42" Type="http://schemas.openxmlformats.org/officeDocument/2006/relationships/image" Target="media/image24.png"/><Relationship Id="rId63" Type="http://schemas.openxmlformats.org/officeDocument/2006/relationships/image" Target="media/image39.png"/><Relationship Id="rId84" Type="http://schemas.openxmlformats.org/officeDocument/2006/relationships/hyperlink" Target="http://www.bartec-dt.com/images/heat2.png" TargetMode="External"/><Relationship Id="rId138" Type="http://schemas.openxmlformats.org/officeDocument/2006/relationships/image" Target="media/image95.png"/><Relationship Id="rId159" Type="http://schemas.openxmlformats.org/officeDocument/2006/relationships/image" Target="media/image112.png"/><Relationship Id="rId107" Type="http://schemas.openxmlformats.org/officeDocument/2006/relationships/image" Target="media/image68.jpeg"/><Relationship Id="rId11" Type="http://schemas.openxmlformats.org/officeDocument/2006/relationships/image" Target="media/image2.png"/><Relationship Id="rId32" Type="http://schemas.openxmlformats.org/officeDocument/2006/relationships/image" Target="media/image15.png"/><Relationship Id="rId53" Type="http://schemas.openxmlformats.org/officeDocument/2006/relationships/image" Target="media/image34.png"/><Relationship Id="rId74" Type="http://schemas.openxmlformats.org/officeDocument/2006/relationships/image" Target="media/image46.png"/><Relationship Id="rId128" Type="http://schemas.openxmlformats.org/officeDocument/2006/relationships/image" Target="media/image87.png"/><Relationship Id="rId149" Type="http://schemas.openxmlformats.org/officeDocument/2006/relationships/image" Target="media/image103.png"/><Relationship Id="rId5" Type="http://schemas.openxmlformats.org/officeDocument/2006/relationships/settings" Target="settings.xml"/><Relationship Id="rId95" Type="http://schemas.openxmlformats.org/officeDocument/2006/relationships/image" Target="media/image59.png"/><Relationship Id="rId160" Type="http://schemas.openxmlformats.org/officeDocument/2006/relationships/image" Target="media/image113.png"/><Relationship Id="rId22" Type="http://schemas.openxmlformats.org/officeDocument/2006/relationships/hyperlink" Target="http://212.108.163.130/de/arbeitsgebiete/FATXML/index.html" TargetMode="External"/><Relationship Id="rId43" Type="http://schemas.openxmlformats.org/officeDocument/2006/relationships/image" Target="media/image25.png"/><Relationship Id="rId64" Type="http://schemas.openxmlformats.org/officeDocument/2006/relationships/hyperlink" Target="http://upload.wikimedia.org/wikipedia/commons/0/00/Lead_and_pitch.png" TargetMode="External"/><Relationship Id="rId118" Type="http://schemas.openxmlformats.org/officeDocument/2006/relationships/image" Target="media/image79.png"/><Relationship Id="rId139" Type="http://schemas.openxmlformats.org/officeDocument/2006/relationships/image" Target="media/image96.png"/><Relationship Id="rId85" Type="http://schemas.openxmlformats.org/officeDocument/2006/relationships/image" Target="media/image53.png"/><Relationship Id="rId150" Type="http://schemas.openxmlformats.org/officeDocument/2006/relationships/oleObject" Target="embeddings/oleObject10.bin"/><Relationship Id="rId12" Type="http://schemas.openxmlformats.org/officeDocument/2006/relationships/image" Target="media/image3.png"/><Relationship Id="rId17" Type="http://schemas.openxmlformats.org/officeDocument/2006/relationships/comments" Target="comments.xm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hyperlink" Target="http://commons.wikimedia.org/wiki/File:Screw_head_types.svg" TargetMode="External"/><Relationship Id="rId103" Type="http://schemas.openxmlformats.org/officeDocument/2006/relationships/image" Target="media/image64.jpeg"/><Relationship Id="rId108" Type="http://schemas.openxmlformats.org/officeDocument/2006/relationships/image" Target="media/image69.jpeg"/><Relationship Id="rId124" Type="http://schemas.openxmlformats.org/officeDocument/2006/relationships/image" Target="media/image84.png"/><Relationship Id="rId129" Type="http://schemas.openxmlformats.org/officeDocument/2006/relationships/image" Target="media/image88.png"/><Relationship Id="rId54" Type="http://schemas.openxmlformats.org/officeDocument/2006/relationships/hyperlink" Target="https://www.google.com.ar/patents/EP0967044A2?cl=en&amp;hl=de" TargetMode="External"/><Relationship Id="rId70" Type="http://schemas.openxmlformats.org/officeDocument/2006/relationships/image" Target="media/image44.png"/><Relationship Id="rId75" Type="http://schemas.openxmlformats.org/officeDocument/2006/relationships/hyperlink" Target="http://www.ejot-avdel.se/sites/default/files/product/files/Brochure_EJOT_FDS_en.pdf" TargetMode="External"/><Relationship Id="rId91" Type="http://schemas.openxmlformats.org/officeDocument/2006/relationships/hyperlink" Target="http://commons.wikimedia.org/wiki/File:Circlips_interieur.png" TargetMode="External"/><Relationship Id="rId96" Type="http://schemas.openxmlformats.org/officeDocument/2006/relationships/image" Target="media/image60.jpeg"/><Relationship Id="rId140" Type="http://schemas.openxmlformats.org/officeDocument/2006/relationships/image" Target="media/image97.png"/><Relationship Id="rId145" Type="http://schemas.openxmlformats.org/officeDocument/2006/relationships/image" Target="media/image100.png"/><Relationship Id="rId161" Type="http://schemas.openxmlformats.org/officeDocument/2006/relationships/image" Target="media/image114.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2.gif"/><Relationship Id="rId49" Type="http://schemas.openxmlformats.org/officeDocument/2006/relationships/hyperlink" Target="http://www.rivet.com/Catalog_CompleteVersion/ImpactOnly-2-03-12.pdf" TargetMode="External"/><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image" Target="media/image26.png"/><Relationship Id="rId60" Type="http://schemas.openxmlformats.org/officeDocument/2006/relationships/hyperlink" Target="http://en.wikipedia.org/wiki/en:Creative_Commons" TargetMode="External"/><Relationship Id="rId65" Type="http://schemas.openxmlformats.org/officeDocument/2006/relationships/hyperlink" Target="https://en.wikipedia.org/wiki/Parameter" TargetMode="External"/><Relationship Id="rId81" Type="http://schemas.openxmlformats.org/officeDocument/2006/relationships/image" Target="media/image51.png"/><Relationship Id="rId86" Type="http://schemas.openxmlformats.org/officeDocument/2006/relationships/hyperlink" Target="http://www.emersonindustrial.com/en-US/documentcenter/BransonUltrasonics/Plastic%20Joining/Non-Ultrasonics/Thermal%20Staking%20Design%20Guide%20pgs.pdf" TargetMode="External"/><Relationship Id="rId130" Type="http://schemas.openxmlformats.org/officeDocument/2006/relationships/image" Target="media/image89.png"/><Relationship Id="rId135" Type="http://schemas.openxmlformats.org/officeDocument/2006/relationships/image" Target="media/image93.png"/><Relationship Id="rId151" Type="http://schemas.openxmlformats.org/officeDocument/2006/relationships/image" Target="media/image104.png"/><Relationship Id="rId156" Type="http://schemas.openxmlformats.org/officeDocument/2006/relationships/image" Target="media/image109.png"/><Relationship Id="rId13" Type="http://schemas.openxmlformats.org/officeDocument/2006/relationships/image" Target="media/image4.emf"/><Relationship Id="rId18" Type="http://schemas.openxmlformats.org/officeDocument/2006/relationships/image" Target="media/image7.png"/><Relationship Id="rId39" Type="http://schemas.openxmlformats.org/officeDocument/2006/relationships/image" Target="media/image21.png"/><Relationship Id="rId109" Type="http://schemas.openxmlformats.org/officeDocument/2006/relationships/image" Target="media/image70.JP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hyperlink" Target="https://www.youtube.com/watch?v=bnPBpN2y2FA" TargetMode="External"/><Relationship Id="rId97" Type="http://schemas.openxmlformats.org/officeDocument/2006/relationships/hyperlink" Target="http://www.boellhoff.de/files/jpg2/RIVTAC-Alu-Hybrid-low.jpg" TargetMode="External"/><Relationship Id="rId104" Type="http://schemas.openxmlformats.org/officeDocument/2006/relationships/image" Target="media/image65.jpeg"/><Relationship Id="rId120" Type="http://schemas.openxmlformats.org/officeDocument/2006/relationships/image" Target="media/image81.png"/><Relationship Id="rId125" Type="http://schemas.openxmlformats.org/officeDocument/2006/relationships/image" Target="media/image85.png"/><Relationship Id="rId141" Type="http://schemas.openxmlformats.org/officeDocument/2006/relationships/oleObject" Target="embeddings/oleObject7.bin"/><Relationship Id="rId146" Type="http://schemas.openxmlformats.org/officeDocument/2006/relationships/image" Target="media/image101.png"/><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en.wikipedia.org/wiki/Friction_drilling" TargetMode="External"/><Relationship Id="rId92" Type="http://schemas.openxmlformats.org/officeDocument/2006/relationships/image" Target="media/image56.png"/><Relationship Id="rId162" Type="http://schemas.openxmlformats.org/officeDocument/2006/relationships/hyperlink" Target="http://www.vda.de/de/publikationen/publikationen_downloads/index.html"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0.png"/><Relationship Id="rId87" Type="http://schemas.openxmlformats.org/officeDocument/2006/relationships/hyperlink" Target="https://upload.wikimedia.org/wikipedia/commons/0/03/Hairpin_clip.png" TargetMode="External"/><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0.png"/><Relationship Id="rId136" Type="http://schemas.openxmlformats.org/officeDocument/2006/relationships/image" Target="media/image94.png"/><Relationship Id="rId157" Type="http://schemas.openxmlformats.org/officeDocument/2006/relationships/image" Target="media/image110.png"/><Relationship Id="rId61" Type="http://schemas.openxmlformats.org/officeDocument/2006/relationships/hyperlink" Target="http://creativecommons.org/licenses/by-sa/3.0/deed.en" TargetMode="External"/><Relationship Id="rId82" Type="http://schemas.openxmlformats.org/officeDocument/2006/relationships/hyperlink" Target="http://www.tox-uk.com/uk/products/joining-systems/tox-clinch-procedure.html" TargetMode="External"/><Relationship Id="rId152" Type="http://schemas.openxmlformats.org/officeDocument/2006/relationships/image" Target="media/image105.png"/><Relationship Id="rId19" Type="http://schemas.openxmlformats.org/officeDocument/2006/relationships/hyperlink" Target="http://en.wikipedia.org/wiki/ISO_8601" TargetMode="External"/><Relationship Id="rId14" Type="http://schemas.openxmlformats.org/officeDocument/2006/relationships/oleObject" Target="embeddings/oleObject2.bin"/><Relationship Id="rId30" Type="http://schemas.openxmlformats.org/officeDocument/2006/relationships/hyperlink" Target="http://www.stanleyengineeredfastening.com/brands/pop/rivets/selection-factors" TargetMode="External"/><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47.png"/><Relationship Id="rId100" Type="http://schemas.openxmlformats.org/officeDocument/2006/relationships/hyperlink" Target="http://www.boellhoff.de" TargetMode="External"/><Relationship Id="rId105" Type="http://schemas.openxmlformats.org/officeDocument/2006/relationships/image" Target="media/image66.jpeg"/><Relationship Id="rId126" Type="http://schemas.openxmlformats.org/officeDocument/2006/relationships/oleObject" Target="embeddings/oleObject4.bin"/><Relationship Id="rId147" Type="http://schemas.openxmlformats.org/officeDocument/2006/relationships/oleObject" Target="embeddings/oleObject9.bin"/><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yperlink" Target="http://www.unique-design.co.uk/flow-drilling/" TargetMode="External"/><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82.png"/><Relationship Id="rId142" Type="http://schemas.openxmlformats.org/officeDocument/2006/relationships/image" Target="media/image98.png"/><Relationship Id="rId163" Type="http://schemas.openxmlformats.org/officeDocument/2006/relationships/hyperlink" Target="http://www.vda.de/de/publikationen/publikationen_downloads/index.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1.png"/><Relationship Id="rId116" Type="http://schemas.openxmlformats.org/officeDocument/2006/relationships/image" Target="media/image77.png"/><Relationship Id="rId137" Type="http://schemas.openxmlformats.org/officeDocument/2006/relationships/oleObject" Target="embeddings/oleObject6.bin"/><Relationship Id="rId158" Type="http://schemas.openxmlformats.org/officeDocument/2006/relationships/image" Target="media/image111.png"/><Relationship Id="rId20" Type="http://schemas.openxmlformats.org/officeDocument/2006/relationships/hyperlink" Target="http://212.108.163.130/de/arbeitsgebiete/FATXML/index.html" TargetMode="External"/><Relationship Id="rId41" Type="http://schemas.openxmlformats.org/officeDocument/2006/relationships/image" Target="media/image23.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4.png"/><Relationship Id="rId111" Type="http://schemas.openxmlformats.org/officeDocument/2006/relationships/image" Target="media/image72.png"/><Relationship Id="rId132" Type="http://schemas.openxmlformats.org/officeDocument/2006/relationships/image" Target="media/image91.png"/><Relationship Id="rId153" Type="http://schemas.openxmlformats.org/officeDocument/2006/relationships/image" Target="media/image106.png"/><Relationship Id="rId15" Type="http://schemas.openxmlformats.org/officeDocument/2006/relationships/image" Target="media/image5.png"/><Relationship Id="rId36" Type="http://schemas.openxmlformats.org/officeDocument/2006/relationships/hyperlink" Target="http://www.google.com/patents/US7810231" TargetMode="External"/><Relationship Id="rId57" Type="http://schemas.openxmlformats.org/officeDocument/2006/relationships/image" Target="media/image37.png"/><Relationship Id="rId106" Type="http://schemas.openxmlformats.org/officeDocument/2006/relationships/image" Target="media/image67.jpeg"/><Relationship Id="rId127" Type="http://schemas.openxmlformats.org/officeDocument/2006/relationships/image" Target="media/image86.png"/><Relationship Id="rId10" Type="http://schemas.openxmlformats.org/officeDocument/2006/relationships/oleObject" Target="embeddings/oleObject1.bin"/><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45.jpeg"/><Relationship Id="rId78" Type="http://schemas.openxmlformats.org/officeDocument/2006/relationships/image" Target="media/image48.png"/><Relationship Id="rId94" Type="http://schemas.openxmlformats.org/officeDocument/2006/relationships/image" Target="media/image58.png"/><Relationship Id="rId99" Type="http://schemas.microsoft.com/office/2007/relationships/hdphoto" Target="media/hdphoto1.wdp"/><Relationship Id="rId101" Type="http://schemas.openxmlformats.org/officeDocument/2006/relationships/image" Target="media/image62.jpeg"/><Relationship Id="rId122" Type="http://schemas.openxmlformats.org/officeDocument/2006/relationships/image" Target="media/image83.wmf"/><Relationship Id="rId143" Type="http://schemas.openxmlformats.org/officeDocument/2006/relationships/image" Target="media/image99.png"/><Relationship Id="rId148" Type="http://schemas.openxmlformats.org/officeDocument/2006/relationships/image" Target="media/image102.png"/><Relationship Id="rId16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29.png"/><Relationship Id="rId68" Type="http://schemas.openxmlformats.org/officeDocument/2006/relationships/image" Target="media/image42.png"/><Relationship Id="rId89" Type="http://schemas.openxmlformats.org/officeDocument/2006/relationships/hyperlink" Target="http://en.wikipedia.org/wiki/File:Hairpin_clip.png" TargetMode="External"/><Relationship Id="rId112" Type="http://schemas.openxmlformats.org/officeDocument/2006/relationships/image" Target="media/image73.emf"/><Relationship Id="rId133" Type="http://schemas.openxmlformats.org/officeDocument/2006/relationships/image" Target="media/image92.wmf"/><Relationship Id="rId154" Type="http://schemas.openxmlformats.org/officeDocument/2006/relationships/image" Target="media/image107.png"/><Relationship Id="rId16" Type="http://schemas.openxmlformats.org/officeDocument/2006/relationships/image" Target="media/image6.png"/><Relationship Id="rId37" Type="http://schemas.openxmlformats.org/officeDocument/2006/relationships/image" Target="media/image19.png"/><Relationship Id="rId58" Type="http://schemas.openxmlformats.org/officeDocument/2006/relationships/image" Target="http://upload.wikimedia.org/wikipedia/commons/thumb/6/61/Screw_head_types.svg/400px-Screw_head_types.svg.png" TargetMode="External"/><Relationship Id="rId79" Type="http://schemas.openxmlformats.org/officeDocument/2006/relationships/image" Target="media/image49.gif"/><Relationship Id="rId102" Type="http://schemas.openxmlformats.org/officeDocument/2006/relationships/image" Target="media/image63.jpeg"/><Relationship Id="rId123" Type="http://schemas.openxmlformats.org/officeDocument/2006/relationships/oleObject" Target="embeddings/oleObject3.bin"/><Relationship Id="rId144" Type="http://schemas.openxmlformats.org/officeDocument/2006/relationships/oleObject" Target="embeddings/oleObject8.bin"/><Relationship Id="rId90" Type="http://schemas.openxmlformats.org/officeDocument/2006/relationships/image" Target="media/image55.png"/><Relationship Id="rId165" Type="http://schemas.openxmlformats.org/officeDocument/2006/relationships/footer" Target="footer1.xml"/><Relationship Id="rId27" Type="http://schemas.openxmlformats.org/officeDocument/2006/relationships/hyperlink" Target="http://sfsintecusa.com/files/2011/09/Rivet-Brochure-Feb-2011.pdf" TargetMode="External"/><Relationship Id="rId48" Type="http://schemas.openxmlformats.org/officeDocument/2006/relationships/image" Target="media/image30.png"/><Relationship Id="rId69" Type="http://schemas.openxmlformats.org/officeDocument/2006/relationships/image" Target="media/image43.png"/><Relationship Id="rId113" Type="http://schemas.openxmlformats.org/officeDocument/2006/relationships/image" Target="media/image74.png"/><Relationship Id="rId134" Type="http://schemas.openxmlformats.org/officeDocument/2006/relationships/oleObject" Target="embeddings/oleObject5.bin"/><Relationship Id="rId80" Type="http://schemas.openxmlformats.org/officeDocument/2006/relationships/image" Target="media/image50.png"/><Relationship Id="rId155" Type="http://schemas.openxmlformats.org/officeDocument/2006/relationships/image" Target="media/image108.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www.google.com/patents/EP1926918B1?cl=en" TargetMode="External"/><Relationship Id="rId5" Type="http://schemas.openxmlformats.org/officeDocument/2006/relationships/hyperlink" Target="http://en.wikipedia.org/wiki/Screw_thread"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4B763E-BE9C-40DE-8AF5-AD4C7C704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198</TotalTime>
  <Pages>165</Pages>
  <Words>45730</Words>
  <Characters>260662</Characters>
  <Application>Microsoft Office Word</Application>
  <DocSecurity>0</DocSecurity>
  <Lines>2172</Lines>
  <Paragraphs>611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305781</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16</cp:revision>
  <cp:lastPrinted>2015-03-23T00:59:00Z</cp:lastPrinted>
  <dcterms:created xsi:type="dcterms:W3CDTF">2019-05-16T07:07:00Z</dcterms:created>
  <dcterms:modified xsi:type="dcterms:W3CDTF">2019-10-08T18:18:00Z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