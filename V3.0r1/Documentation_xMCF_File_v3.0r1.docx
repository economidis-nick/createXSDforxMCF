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33553"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173696"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10-10T00:45:00Z">
        <w:r w:rsidR="00AD0A1B">
          <w:rPr>
            <w:noProof/>
          </w:rPr>
          <w:t>October 10, 2019</w:t>
        </w:r>
      </w:ins>
      <w:del w:id="2" w:author="nick" w:date="2019-10-09T19:06:00Z">
        <w:r w:rsidR="004F00C3" w:rsidDel="00633553">
          <w:rPr>
            <w:noProof/>
          </w:rPr>
          <w:delText>October 8,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00EA1A11" w:rsidRPr="00F87F46">
          <w:rPr>
            <w:rStyle w:val="Hyperlink"/>
            <w:noProof/>
          </w:rPr>
          <w:t>1.1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Motivation</w:t>
        </w:r>
        <w:r w:rsidR="00EA1A11">
          <w:rPr>
            <w:noProof/>
            <w:webHidden/>
          </w:rPr>
          <w:tab/>
        </w:r>
        <w:r w:rsidR="00EA1A11">
          <w:rPr>
            <w:noProof/>
            <w:webHidden/>
          </w:rPr>
          <w:fldChar w:fldCharType="begin"/>
        </w:r>
        <w:r w:rsidR="00EA1A11">
          <w:rPr>
            <w:noProof/>
            <w:webHidden/>
          </w:rPr>
          <w:instrText xml:space="preserve"> PAGEREF _Toc8893595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A9B2620"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00EA1A11" w:rsidRPr="00F87F46">
          <w:rPr>
            <w:rStyle w:val="Hyperlink"/>
            <w:noProof/>
          </w:rPr>
          <w:t>1.2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MCF at Ford</w:t>
        </w:r>
        <w:r w:rsidR="00EA1A11">
          <w:rPr>
            <w:noProof/>
            <w:webHidden/>
          </w:rPr>
          <w:tab/>
        </w:r>
        <w:r w:rsidR="00EA1A11">
          <w:rPr>
            <w:noProof/>
            <w:webHidden/>
          </w:rPr>
          <w:fldChar w:fldCharType="begin"/>
        </w:r>
        <w:r w:rsidR="00EA1A11">
          <w:rPr>
            <w:noProof/>
            <w:webHidden/>
          </w:rPr>
          <w:instrText xml:space="preserve"> PAGEREF _Toc8893596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7D124694"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00EA1A11" w:rsidRPr="00F87F46">
          <w:rPr>
            <w:rStyle w:val="Hyperlink"/>
            <w:noProof/>
          </w:rPr>
          <w:t>1.3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From MCF to χMCF - The Scope of the Document</w:t>
        </w:r>
        <w:r w:rsidR="00EA1A11">
          <w:rPr>
            <w:noProof/>
            <w:webHidden/>
          </w:rPr>
          <w:tab/>
        </w:r>
        <w:r w:rsidR="00EA1A11">
          <w:rPr>
            <w:noProof/>
            <w:webHidden/>
          </w:rPr>
          <w:fldChar w:fldCharType="begin"/>
        </w:r>
        <w:r w:rsidR="00EA1A11">
          <w:rPr>
            <w:noProof/>
            <w:webHidden/>
          </w:rPr>
          <w:instrText xml:space="preserve"> PAGEREF _Toc8893597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412A9B5E"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00EA1A11" w:rsidRPr="00F87F46">
          <w:rPr>
            <w:rStyle w:val="Hyperlink"/>
            <w:noProof/>
            <w14:scene3d>
              <w14:camera w14:prst="orthographicFront"/>
              <w14:lightRig w14:rig="threePt" w14:dir="t">
                <w14:rot w14:lat="0" w14:lon="0" w14:rev="0"/>
              </w14:lightRig>
            </w14:scene3d>
          </w:rPr>
          <w:t>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Design Principles and Basic Features of χMCF</w:t>
        </w:r>
        <w:r w:rsidR="00EA1A11">
          <w:rPr>
            <w:noProof/>
            <w:webHidden/>
          </w:rPr>
          <w:tab/>
        </w:r>
        <w:r w:rsidR="00EA1A11">
          <w:rPr>
            <w:noProof/>
            <w:webHidden/>
          </w:rPr>
          <w:fldChar w:fldCharType="begin"/>
        </w:r>
        <w:r w:rsidR="00EA1A11">
          <w:rPr>
            <w:noProof/>
            <w:webHidden/>
          </w:rPr>
          <w:instrText xml:space="preserve"> PAGEREF _Toc8893598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1A974BE1"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00EA1A11" w:rsidRPr="00F87F46">
          <w:rPr>
            <w:rStyle w:val="Hyperlink"/>
            <w:noProof/>
          </w:rPr>
          <w:t>2.1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Design Principles</w:t>
        </w:r>
        <w:r w:rsidR="00EA1A11">
          <w:rPr>
            <w:noProof/>
            <w:webHidden/>
          </w:rPr>
          <w:tab/>
        </w:r>
        <w:r w:rsidR="00EA1A11">
          <w:rPr>
            <w:noProof/>
            <w:webHidden/>
          </w:rPr>
          <w:fldChar w:fldCharType="begin"/>
        </w:r>
        <w:r w:rsidR="00EA1A11">
          <w:rPr>
            <w:noProof/>
            <w:webHidden/>
          </w:rPr>
          <w:instrText xml:space="preserve"> PAGEREF _Toc8893599 \h </w:instrText>
        </w:r>
        <w:r w:rsidR="00EA1A11">
          <w:rPr>
            <w:noProof/>
            <w:webHidden/>
          </w:rPr>
        </w:r>
        <w:r w:rsidR="00EA1A11">
          <w:rPr>
            <w:noProof/>
            <w:webHidden/>
          </w:rPr>
          <w:fldChar w:fldCharType="separate"/>
        </w:r>
        <w:r w:rsidR="00EA1A11">
          <w:rPr>
            <w:noProof/>
            <w:webHidden/>
          </w:rPr>
          <w:t>19</w:t>
        </w:r>
        <w:r w:rsidR="00EA1A11">
          <w:rPr>
            <w:noProof/>
            <w:webHidden/>
          </w:rPr>
          <w:fldChar w:fldCharType="end"/>
        </w:r>
      </w:hyperlink>
    </w:p>
    <w:p w14:paraId="3946AB57"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00EA1A11" w:rsidRPr="00F87F46">
          <w:rPr>
            <w:rStyle w:val="Hyperlink"/>
            <w:noProof/>
          </w:rPr>
          <w:t>2.2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Idealization of Joints</w:t>
        </w:r>
        <w:r w:rsidR="00EA1A11">
          <w:rPr>
            <w:noProof/>
            <w:webHidden/>
          </w:rPr>
          <w:tab/>
        </w:r>
        <w:r w:rsidR="00EA1A11">
          <w:rPr>
            <w:noProof/>
            <w:webHidden/>
          </w:rPr>
          <w:fldChar w:fldCharType="begin"/>
        </w:r>
        <w:r w:rsidR="00EA1A11">
          <w:rPr>
            <w:noProof/>
            <w:webHidden/>
          </w:rPr>
          <w:instrText xml:space="preserve"> PAGEREF _Toc8893600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6727EFB6"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00EA1A11" w:rsidRPr="00F87F46">
          <w:rPr>
            <w:rStyle w:val="Hyperlink"/>
            <w:noProof/>
          </w:rPr>
          <w:t>2.3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Reconstruction of Joints from χMCF</w:t>
        </w:r>
        <w:r w:rsidR="00EA1A11">
          <w:rPr>
            <w:noProof/>
            <w:webHidden/>
          </w:rPr>
          <w:tab/>
        </w:r>
        <w:r w:rsidR="00EA1A11">
          <w:rPr>
            <w:noProof/>
            <w:webHidden/>
          </w:rPr>
          <w:fldChar w:fldCharType="begin"/>
        </w:r>
        <w:r w:rsidR="00EA1A11">
          <w:rPr>
            <w:noProof/>
            <w:webHidden/>
          </w:rPr>
          <w:instrText xml:space="preserve"> PAGEREF _Toc8893601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0224016C"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00EA1A11" w:rsidRPr="00F87F46">
          <w:rPr>
            <w:rStyle w:val="Hyperlink"/>
            <w:noProof/>
          </w:rPr>
          <w:t>2.4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Description of Topology</w:t>
        </w:r>
        <w:r w:rsidR="00EA1A11">
          <w:rPr>
            <w:noProof/>
            <w:webHidden/>
          </w:rPr>
          <w:tab/>
        </w:r>
        <w:r w:rsidR="00EA1A11">
          <w:rPr>
            <w:noProof/>
            <w:webHidden/>
          </w:rPr>
          <w:fldChar w:fldCharType="begin"/>
        </w:r>
        <w:r w:rsidR="00EA1A11">
          <w:rPr>
            <w:noProof/>
            <w:webHidden/>
          </w:rPr>
          <w:instrText xml:space="preserve"> PAGEREF _Toc8893602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3A5739B7"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00EA1A11" w:rsidRPr="00F87F46">
          <w:rPr>
            <w:rStyle w:val="Hyperlink"/>
            <w:noProof/>
          </w:rPr>
          <w:t>2.5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χMCF in the Development Processes</w:t>
        </w:r>
        <w:r w:rsidR="00EA1A11">
          <w:rPr>
            <w:noProof/>
            <w:webHidden/>
          </w:rPr>
          <w:tab/>
        </w:r>
        <w:r w:rsidR="00EA1A11">
          <w:rPr>
            <w:noProof/>
            <w:webHidden/>
          </w:rPr>
          <w:fldChar w:fldCharType="begin"/>
        </w:r>
        <w:r w:rsidR="00EA1A11">
          <w:rPr>
            <w:noProof/>
            <w:webHidden/>
          </w:rPr>
          <w:instrText xml:space="preserve"> PAGEREF _Toc8893603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3F4E0523"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00EA1A11" w:rsidRPr="00F87F46">
          <w:rPr>
            <w:rStyle w:val="Hyperlink"/>
            <w:noProof/>
            <w14:scene3d>
              <w14:camera w14:prst="orthographicFront"/>
              <w14:lightRig w14:rig="threePt" w14:dir="t">
                <w14:rot w14:lat="0" w14:lon="0" w14:rev="0"/>
              </w14:lightRig>
            </w14:scene3d>
          </w:rPr>
          <w:t>3</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Key-words of XML specification</w:t>
        </w:r>
        <w:r w:rsidR="00EA1A11">
          <w:rPr>
            <w:noProof/>
            <w:webHidden/>
          </w:rPr>
          <w:tab/>
        </w:r>
        <w:r w:rsidR="00EA1A11">
          <w:rPr>
            <w:noProof/>
            <w:webHidden/>
          </w:rPr>
          <w:fldChar w:fldCharType="begin"/>
        </w:r>
        <w:r w:rsidR="00EA1A11">
          <w:rPr>
            <w:noProof/>
            <w:webHidden/>
          </w:rPr>
          <w:instrText xml:space="preserve"> PAGEREF _Toc8893604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F27F086"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00EA1A11" w:rsidRPr="00F87F46">
          <w:rPr>
            <w:rStyle w:val="Hyperlink"/>
            <w:noProof/>
          </w:rPr>
          <w:t>3.1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Key-words</w:t>
        </w:r>
        <w:r w:rsidR="00EA1A11">
          <w:rPr>
            <w:noProof/>
            <w:webHidden/>
          </w:rPr>
          <w:tab/>
        </w:r>
        <w:r w:rsidR="00EA1A11">
          <w:rPr>
            <w:noProof/>
            <w:webHidden/>
          </w:rPr>
          <w:fldChar w:fldCharType="begin"/>
        </w:r>
        <w:r w:rsidR="00EA1A11">
          <w:rPr>
            <w:noProof/>
            <w:webHidden/>
          </w:rPr>
          <w:instrText xml:space="preserve"> PAGEREF _Toc8893605 \h </w:instrText>
        </w:r>
        <w:r w:rsidR="00EA1A11">
          <w:rPr>
            <w:noProof/>
            <w:webHidden/>
          </w:rPr>
        </w:r>
        <w:r w:rsidR="00EA1A11">
          <w:rPr>
            <w:noProof/>
            <w:webHidden/>
          </w:rPr>
          <w:fldChar w:fldCharType="separate"/>
        </w:r>
        <w:r w:rsidR="00EA1A11">
          <w:rPr>
            <w:noProof/>
            <w:webHidden/>
          </w:rPr>
          <w:t>24</w:t>
        </w:r>
        <w:r w:rsidR="00EA1A11">
          <w:rPr>
            <w:noProof/>
            <w:webHidden/>
          </w:rPr>
          <w:fldChar w:fldCharType="end"/>
        </w:r>
      </w:hyperlink>
    </w:p>
    <w:p w14:paraId="2A43123B"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00EA1A11" w:rsidRPr="00F87F46">
          <w:rPr>
            <w:rStyle w:val="Hyperlink"/>
            <w:noProof/>
            <w14:scene3d>
              <w14:camera w14:prst="orthographicFront"/>
              <w14:lightRig w14:rig="threePt" w14:dir="t">
                <w14:rot w14:lat="0" w14:lon="0" w14:rev="0"/>
              </w14:lightRig>
            </w14:scene3d>
          </w:rPr>
          <w:t>4</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Parts, Properties and Assemblies</w:t>
        </w:r>
        <w:r w:rsidR="00EA1A11">
          <w:rPr>
            <w:noProof/>
            <w:webHidden/>
          </w:rPr>
          <w:tab/>
        </w:r>
        <w:r w:rsidR="00EA1A11">
          <w:rPr>
            <w:noProof/>
            <w:webHidden/>
          </w:rPr>
          <w:fldChar w:fldCharType="begin"/>
        </w:r>
        <w:r w:rsidR="00EA1A11">
          <w:rPr>
            <w:noProof/>
            <w:webHidden/>
          </w:rPr>
          <w:instrText xml:space="preserve"> PAGEREF _Toc8893606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A1F3B32"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00EA1A11" w:rsidRPr="00F87F46">
          <w:rPr>
            <w:rStyle w:val="Hyperlink"/>
            <w:noProof/>
          </w:rPr>
          <w:t>4.1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Parts</w:t>
        </w:r>
        <w:r w:rsidR="00EA1A11">
          <w:rPr>
            <w:noProof/>
            <w:webHidden/>
          </w:rPr>
          <w:tab/>
        </w:r>
        <w:r w:rsidR="00EA1A11">
          <w:rPr>
            <w:noProof/>
            <w:webHidden/>
          </w:rPr>
          <w:fldChar w:fldCharType="begin"/>
        </w:r>
        <w:r w:rsidR="00EA1A11">
          <w:rPr>
            <w:noProof/>
            <w:webHidden/>
          </w:rPr>
          <w:instrText xml:space="preserve"> PAGEREF _Toc8893607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4B2EDE3B" w14:textId="77777777" w:rsidR="00EA1A11" w:rsidRDefault="00633553">
      <w:pPr>
        <w:pStyle w:val="TOC3"/>
        <w:rPr>
          <w:rFonts w:asciiTheme="minorHAnsi" w:eastAsiaTheme="minorEastAsia" w:hAnsiTheme="minorHAnsi" w:cstheme="minorBidi"/>
          <w:noProof/>
          <w:sz w:val="22"/>
          <w:szCs w:val="22"/>
          <w:lang w:eastAsia="en-US"/>
        </w:rPr>
      </w:pPr>
      <w:hyperlink w:anchor="_Toc8893608" w:history="1">
        <w:r w:rsidR="00EA1A11" w:rsidRPr="00F87F46">
          <w:rPr>
            <w:rStyle w:val="Hyperlink"/>
            <w:noProof/>
          </w:rPr>
          <w:t>4.1.1</w:t>
        </w:r>
        <w:r w:rsidR="00EA1A11">
          <w:rPr>
            <w:rFonts w:asciiTheme="minorHAnsi" w:eastAsiaTheme="minorEastAsia" w:hAnsiTheme="minorHAnsi" w:cstheme="minorBidi"/>
            <w:noProof/>
            <w:sz w:val="22"/>
            <w:szCs w:val="22"/>
            <w:lang w:eastAsia="en-US"/>
          </w:rPr>
          <w:tab/>
        </w:r>
        <w:r w:rsidR="00EA1A11" w:rsidRPr="00F87F46">
          <w:rPr>
            <w:rStyle w:val="Hyperlink"/>
            <w:noProof/>
          </w:rPr>
          <w:t>Part Labels</w:t>
        </w:r>
        <w:r w:rsidR="00EA1A11">
          <w:rPr>
            <w:noProof/>
            <w:webHidden/>
          </w:rPr>
          <w:tab/>
        </w:r>
        <w:r w:rsidR="00EA1A11">
          <w:rPr>
            <w:noProof/>
            <w:webHidden/>
          </w:rPr>
          <w:fldChar w:fldCharType="begin"/>
        </w:r>
        <w:r w:rsidR="00EA1A11">
          <w:rPr>
            <w:noProof/>
            <w:webHidden/>
          </w:rPr>
          <w:instrText xml:space="preserve"> PAGEREF _Toc8893608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0105AF1"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00EA1A11" w:rsidRPr="00F87F46">
          <w:rPr>
            <w:rStyle w:val="Hyperlink"/>
            <w:noProof/>
          </w:rPr>
          <w:t>4.2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Properties</w:t>
        </w:r>
        <w:r w:rsidR="00EA1A11">
          <w:rPr>
            <w:noProof/>
            <w:webHidden/>
          </w:rPr>
          <w:tab/>
        </w:r>
        <w:r w:rsidR="00EA1A11">
          <w:rPr>
            <w:noProof/>
            <w:webHidden/>
          </w:rPr>
          <w:fldChar w:fldCharType="begin"/>
        </w:r>
        <w:r w:rsidR="00EA1A11">
          <w:rPr>
            <w:noProof/>
            <w:webHidden/>
          </w:rPr>
          <w:instrText xml:space="preserve"> PAGEREF _Toc8893609 \h </w:instrText>
        </w:r>
        <w:r w:rsidR="00EA1A11">
          <w:rPr>
            <w:noProof/>
            <w:webHidden/>
          </w:rPr>
        </w:r>
        <w:r w:rsidR="00EA1A11">
          <w:rPr>
            <w:noProof/>
            <w:webHidden/>
          </w:rPr>
          <w:fldChar w:fldCharType="separate"/>
        </w:r>
        <w:r w:rsidR="00EA1A11">
          <w:rPr>
            <w:noProof/>
            <w:webHidden/>
          </w:rPr>
          <w:t>26</w:t>
        </w:r>
        <w:r w:rsidR="00EA1A11">
          <w:rPr>
            <w:noProof/>
            <w:webHidden/>
          </w:rPr>
          <w:fldChar w:fldCharType="end"/>
        </w:r>
      </w:hyperlink>
    </w:p>
    <w:p w14:paraId="6E7DC3C3"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00EA1A11" w:rsidRPr="00F87F46">
          <w:rPr>
            <w:rStyle w:val="Hyperlink"/>
            <w:noProof/>
          </w:rPr>
          <w:t>4.3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Assemblies</w:t>
        </w:r>
        <w:r w:rsidR="00EA1A11">
          <w:rPr>
            <w:noProof/>
            <w:webHidden/>
          </w:rPr>
          <w:tab/>
        </w:r>
        <w:r w:rsidR="00EA1A11">
          <w:rPr>
            <w:noProof/>
            <w:webHidden/>
          </w:rPr>
          <w:fldChar w:fldCharType="begin"/>
        </w:r>
        <w:r w:rsidR="00EA1A11">
          <w:rPr>
            <w:noProof/>
            <w:webHidden/>
          </w:rPr>
          <w:instrText xml:space="preserve"> PAGEREF _Toc8893610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69CC057A"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00EA1A11" w:rsidRPr="00F87F46">
          <w:rPr>
            <w:rStyle w:val="Hyperlink"/>
            <w:noProof/>
            <w14:scene3d>
              <w14:camera w14:prst="orthographicFront"/>
              <w14:lightRig w14:rig="threePt" w14:dir="t">
                <w14:rot w14:lat="0" w14:lon="0" w14:rev="0"/>
              </w14:lightRig>
            </w14:scene3d>
          </w:rPr>
          <w:t>5</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File Structure of χMCF</w:t>
        </w:r>
        <w:r w:rsidR="00EA1A11">
          <w:rPr>
            <w:noProof/>
            <w:webHidden/>
          </w:rPr>
          <w:tab/>
        </w:r>
        <w:r w:rsidR="00EA1A11">
          <w:rPr>
            <w:noProof/>
            <w:webHidden/>
          </w:rPr>
          <w:fldChar w:fldCharType="begin"/>
        </w:r>
        <w:r w:rsidR="00EA1A11">
          <w:rPr>
            <w:noProof/>
            <w:webHidden/>
          </w:rPr>
          <w:instrText xml:space="preserve"> PAGEREF _Toc8893611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2FAFA0D"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00EA1A11" w:rsidRPr="00F87F46">
          <w:rPr>
            <w:rStyle w:val="Hyperlink"/>
            <w:noProof/>
          </w:rPr>
          <w:t>5.1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Elements containing general information</w:t>
        </w:r>
        <w:r w:rsidR="00EA1A11">
          <w:rPr>
            <w:noProof/>
            <w:webHidden/>
          </w:rPr>
          <w:tab/>
        </w:r>
        <w:r w:rsidR="00EA1A11">
          <w:rPr>
            <w:noProof/>
            <w:webHidden/>
          </w:rPr>
          <w:fldChar w:fldCharType="begin"/>
        </w:r>
        <w:r w:rsidR="00EA1A11">
          <w:rPr>
            <w:noProof/>
            <w:webHidden/>
          </w:rPr>
          <w:instrText xml:space="preserve"> PAGEREF _Toc8893612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0157B1AC" w14:textId="77777777" w:rsidR="00EA1A11" w:rsidRDefault="00633553">
      <w:pPr>
        <w:pStyle w:val="TOC3"/>
        <w:rPr>
          <w:rFonts w:asciiTheme="minorHAnsi" w:eastAsiaTheme="minorEastAsia" w:hAnsiTheme="minorHAnsi" w:cstheme="minorBidi"/>
          <w:noProof/>
          <w:sz w:val="22"/>
          <w:szCs w:val="22"/>
          <w:lang w:eastAsia="en-US"/>
        </w:rPr>
      </w:pPr>
      <w:hyperlink w:anchor="_Toc8893613" w:history="1">
        <w:r w:rsidR="00EA1A11" w:rsidRPr="00F87F46">
          <w:rPr>
            <w:rStyle w:val="Hyperlink"/>
            <w:noProof/>
          </w:rPr>
          <w:t>5.1.1</w:t>
        </w:r>
        <w:r w:rsidR="00EA1A11">
          <w:rPr>
            <w:rFonts w:asciiTheme="minorHAnsi" w:eastAsiaTheme="minorEastAsia" w:hAnsiTheme="minorHAnsi" w:cstheme="minorBidi"/>
            <w:noProof/>
            <w:sz w:val="22"/>
            <w:szCs w:val="22"/>
            <w:lang w:eastAsia="en-US"/>
          </w:rPr>
          <w:tab/>
        </w:r>
        <w:r w:rsidR="00EA1A11" w:rsidRPr="00F87F46">
          <w:rPr>
            <w:rStyle w:val="Hyperlink"/>
            <w:noProof/>
          </w:rPr>
          <w:t>Date</w:t>
        </w:r>
        <w:r w:rsidR="00EA1A11">
          <w:rPr>
            <w:noProof/>
            <w:webHidden/>
          </w:rPr>
          <w:tab/>
        </w:r>
        <w:r w:rsidR="00EA1A11">
          <w:rPr>
            <w:noProof/>
            <w:webHidden/>
          </w:rPr>
          <w:fldChar w:fldCharType="begin"/>
        </w:r>
        <w:r w:rsidR="00EA1A11">
          <w:rPr>
            <w:noProof/>
            <w:webHidden/>
          </w:rPr>
          <w:instrText xml:space="preserve"> PAGEREF _Toc8893613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1C47CB02" w14:textId="77777777" w:rsidR="00EA1A11" w:rsidRDefault="00633553">
      <w:pPr>
        <w:pStyle w:val="TOC3"/>
        <w:rPr>
          <w:rFonts w:asciiTheme="minorHAnsi" w:eastAsiaTheme="minorEastAsia" w:hAnsiTheme="minorHAnsi" w:cstheme="minorBidi"/>
          <w:noProof/>
          <w:sz w:val="22"/>
          <w:szCs w:val="22"/>
          <w:lang w:eastAsia="en-US"/>
        </w:rPr>
      </w:pPr>
      <w:hyperlink w:anchor="_Toc8893614" w:history="1">
        <w:r w:rsidR="00EA1A11" w:rsidRPr="00F87F46">
          <w:rPr>
            <w:rStyle w:val="Hyperlink"/>
            <w:noProof/>
          </w:rPr>
          <w:t>5.1.2</w:t>
        </w:r>
        <w:r w:rsidR="00EA1A11">
          <w:rPr>
            <w:rFonts w:asciiTheme="minorHAnsi" w:eastAsiaTheme="minorEastAsia" w:hAnsiTheme="minorHAnsi" w:cstheme="minorBidi"/>
            <w:noProof/>
            <w:sz w:val="22"/>
            <w:szCs w:val="22"/>
            <w:lang w:eastAsia="en-US"/>
          </w:rPr>
          <w:tab/>
        </w:r>
        <w:r w:rsidR="00EA1A11" w:rsidRPr="00F87F46">
          <w:rPr>
            <w:rStyle w:val="Hyperlink"/>
            <w:noProof/>
          </w:rPr>
          <w:t>Version</w:t>
        </w:r>
        <w:r w:rsidR="00EA1A11">
          <w:rPr>
            <w:noProof/>
            <w:webHidden/>
          </w:rPr>
          <w:tab/>
        </w:r>
        <w:r w:rsidR="00EA1A11">
          <w:rPr>
            <w:noProof/>
            <w:webHidden/>
          </w:rPr>
          <w:fldChar w:fldCharType="begin"/>
        </w:r>
        <w:r w:rsidR="00EA1A11">
          <w:rPr>
            <w:noProof/>
            <w:webHidden/>
          </w:rPr>
          <w:instrText xml:space="preserve"> PAGEREF _Toc8893614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943D60F" w14:textId="77777777" w:rsidR="00EA1A11" w:rsidRDefault="00633553">
      <w:pPr>
        <w:pStyle w:val="TOC3"/>
        <w:rPr>
          <w:rFonts w:asciiTheme="minorHAnsi" w:eastAsiaTheme="minorEastAsia" w:hAnsiTheme="minorHAnsi" w:cstheme="minorBidi"/>
          <w:noProof/>
          <w:sz w:val="22"/>
          <w:szCs w:val="22"/>
          <w:lang w:eastAsia="en-US"/>
        </w:rPr>
      </w:pPr>
      <w:hyperlink w:anchor="_Toc8893615" w:history="1">
        <w:r w:rsidR="00EA1A11" w:rsidRPr="00F87F46">
          <w:rPr>
            <w:rStyle w:val="Hyperlink"/>
            <w:noProof/>
          </w:rPr>
          <w:t>5.1.3</w:t>
        </w:r>
        <w:r w:rsidR="00EA1A11">
          <w:rPr>
            <w:rFonts w:asciiTheme="minorHAnsi" w:eastAsiaTheme="minorEastAsia" w:hAnsiTheme="minorHAnsi" w:cstheme="minorBidi"/>
            <w:noProof/>
            <w:sz w:val="22"/>
            <w:szCs w:val="22"/>
            <w:lang w:eastAsia="en-US"/>
          </w:rPr>
          <w:tab/>
        </w:r>
        <w:r w:rsidR="00EA1A11" w:rsidRPr="00F87F46">
          <w:rPr>
            <w:rStyle w:val="Hyperlink"/>
            <w:noProof/>
          </w:rPr>
          <w:t>Unit System</w:t>
        </w:r>
        <w:r w:rsidR="00EA1A11">
          <w:rPr>
            <w:noProof/>
            <w:webHidden/>
          </w:rPr>
          <w:tab/>
        </w:r>
        <w:r w:rsidR="00EA1A11">
          <w:rPr>
            <w:noProof/>
            <w:webHidden/>
          </w:rPr>
          <w:fldChar w:fldCharType="begin"/>
        </w:r>
        <w:r w:rsidR="00EA1A11">
          <w:rPr>
            <w:noProof/>
            <w:webHidden/>
          </w:rPr>
          <w:instrText xml:space="preserve"> PAGEREF _Toc8893615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0A77C3A0"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00EA1A11" w:rsidRPr="00F87F46">
          <w:rPr>
            <w:rStyle w:val="Hyperlink"/>
            <w:noProof/>
          </w:rPr>
          <w:t>5.2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Application, User and Process Specific Data</w:t>
        </w:r>
        <w:r w:rsidR="00EA1A11">
          <w:rPr>
            <w:noProof/>
            <w:webHidden/>
          </w:rPr>
          <w:tab/>
        </w:r>
        <w:r w:rsidR="00EA1A11">
          <w:rPr>
            <w:noProof/>
            <w:webHidden/>
          </w:rPr>
          <w:fldChar w:fldCharType="begin"/>
        </w:r>
        <w:r w:rsidR="00EA1A11">
          <w:rPr>
            <w:noProof/>
            <w:webHidden/>
          </w:rPr>
          <w:instrText xml:space="preserve"> PAGEREF _Toc8893616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2F987581" w14:textId="77777777" w:rsidR="00EA1A11" w:rsidRDefault="00633553">
      <w:pPr>
        <w:pStyle w:val="TOC3"/>
        <w:rPr>
          <w:rFonts w:asciiTheme="minorHAnsi" w:eastAsiaTheme="minorEastAsia" w:hAnsiTheme="minorHAnsi" w:cstheme="minorBidi"/>
          <w:noProof/>
          <w:sz w:val="22"/>
          <w:szCs w:val="22"/>
          <w:lang w:eastAsia="en-US"/>
        </w:rPr>
      </w:pPr>
      <w:hyperlink w:anchor="_Toc8893617" w:history="1">
        <w:r w:rsidR="00EA1A11" w:rsidRPr="00F87F46">
          <w:rPr>
            <w:rStyle w:val="Hyperlink"/>
            <w:noProof/>
          </w:rPr>
          <w:t>5.2.1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User Specific Data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_Toc8893617 \h </w:instrText>
        </w:r>
        <w:r w:rsidR="00EA1A11">
          <w:rPr>
            <w:noProof/>
            <w:webHidden/>
          </w:rPr>
        </w:r>
        <w:r w:rsidR="00EA1A11">
          <w:rPr>
            <w:noProof/>
            <w:webHidden/>
          </w:rPr>
          <w:fldChar w:fldCharType="separate"/>
        </w:r>
        <w:r w:rsidR="00EA1A11">
          <w:rPr>
            <w:noProof/>
            <w:webHidden/>
          </w:rPr>
          <w:t>30</w:t>
        </w:r>
        <w:r w:rsidR="00EA1A11">
          <w:rPr>
            <w:noProof/>
            <w:webHidden/>
          </w:rPr>
          <w:fldChar w:fldCharType="end"/>
        </w:r>
      </w:hyperlink>
    </w:p>
    <w:p w14:paraId="06E0A3AE" w14:textId="77777777" w:rsidR="00EA1A11" w:rsidRDefault="00633553">
      <w:pPr>
        <w:pStyle w:val="TOC3"/>
        <w:rPr>
          <w:rFonts w:asciiTheme="minorHAnsi" w:eastAsiaTheme="minorEastAsia" w:hAnsiTheme="minorHAnsi" w:cstheme="minorBidi"/>
          <w:noProof/>
          <w:sz w:val="22"/>
          <w:szCs w:val="22"/>
          <w:lang w:eastAsia="en-US"/>
        </w:rPr>
      </w:pPr>
      <w:hyperlink w:anchor="_Toc8893618" w:history="1">
        <w:r w:rsidR="00EA1A11" w:rsidRPr="00F87F46">
          <w:rPr>
            <w:rStyle w:val="Hyperlink"/>
            <w:noProof/>
          </w:rPr>
          <w:t>5.2.2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Finite Element Specific Data </w:t>
        </w:r>
        <w:r w:rsidR="00EA1A11" w:rsidRPr="00F87F46">
          <w:rPr>
            <w:rStyle w:val="Hyperlink"/>
            <w:rFonts w:ascii="Courier New" w:hAnsi="Courier New" w:cs="Courier New"/>
            <w:noProof/>
          </w:rPr>
          <w:t>&lt;femdata&gt;</w:t>
        </w:r>
        <w:r w:rsidR="00EA1A11">
          <w:rPr>
            <w:noProof/>
            <w:webHidden/>
          </w:rPr>
          <w:tab/>
        </w:r>
        <w:r w:rsidR="00EA1A11">
          <w:rPr>
            <w:noProof/>
            <w:webHidden/>
          </w:rPr>
          <w:fldChar w:fldCharType="begin"/>
        </w:r>
        <w:r w:rsidR="00EA1A11">
          <w:rPr>
            <w:noProof/>
            <w:webHidden/>
          </w:rPr>
          <w:instrText xml:space="preserve"> PAGEREF _Toc8893618 \h </w:instrText>
        </w:r>
        <w:r w:rsidR="00EA1A11">
          <w:rPr>
            <w:noProof/>
            <w:webHidden/>
          </w:rPr>
        </w:r>
        <w:r w:rsidR="00EA1A11">
          <w:rPr>
            <w:noProof/>
            <w:webHidden/>
          </w:rPr>
          <w:fldChar w:fldCharType="separate"/>
        </w:r>
        <w:r w:rsidR="00EA1A11">
          <w:rPr>
            <w:noProof/>
            <w:webHidden/>
          </w:rPr>
          <w:t>32</w:t>
        </w:r>
        <w:r w:rsidR="00EA1A11">
          <w:rPr>
            <w:noProof/>
            <w:webHidden/>
          </w:rPr>
          <w:fldChar w:fldCharType="end"/>
        </w:r>
      </w:hyperlink>
    </w:p>
    <w:p w14:paraId="72F402D1"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00EA1A11" w:rsidRPr="00F87F46">
          <w:rPr>
            <w:rStyle w:val="Hyperlink"/>
            <w:noProof/>
          </w:rPr>
          <w:t>5.3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Connection Data </w:t>
        </w:r>
        <w:r w:rsidR="00EA1A11" w:rsidRPr="00F87F46">
          <w:rPr>
            <w:rStyle w:val="Hyperlink"/>
            <w:rFonts w:ascii="Courier New" w:hAnsi="Courier New" w:cs="Courier New"/>
            <w:noProof/>
          </w:rPr>
          <w:t>&lt;connection_group/&gt;</w:t>
        </w:r>
        <w:r w:rsidR="00EA1A11">
          <w:rPr>
            <w:noProof/>
            <w:webHidden/>
          </w:rPr>
          <w:tab/>
        </w:r>
        <w:r w:rsidR="00EA1A11">
          <w:rPr>
            <w:noProof/>
            <w:webHidden/>
          </w:rPr>
          <w:fldChar w:fldCharType="begin"/>
        </w:r>
        <w:r w:rsidR="00EA1A11">
          <w:rPr>
            <w:noProof/>
            <w:webHidden/>
          </w:rPr>
          <w:instrText xml:space="preserve"> PAGEREF _Toc8893619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61D01C1" w14:textId="77777777" w:rsidR="00EA1A11" w:rsidRDefault="00633553">
      <w:pPr>
        <w:pStyle w:val="TOC3"/>
        <w:rPr>
          <w:rFonts w:asciiTheme="minorHAnsi" w:eastAsiaTheme="minorEastAsia" w:hAnsiTheme="minorHAnsi" w:cstheme="minorBidi"/>
          <w:noProof/>
          <w:sz w:val="22"/>
          <w:szCs w:val="22"/>
          <w:lang w:eastAsia="en-US"/>
        </w:rPr>
      </w:pPr>
      <w:hyperlink w:anchor="_Toc8893620" w:history="1">
        <w:r w:rsidR="00EA1A11" w:rsidRPr="00F87F46">
          <w:rPr>
            <w:rStyle w:val="Hyperlink"/>
            <w:noProof/>
          </w:rPr>
          <w:t>5.3.1</w:t>
        </w:r>
        <w:r w:rsidR="00EA1A11">
          <w:rPr>
            <w:rFonts w:asciiTheme="minorHAnsi" w:eastAsiaTheme="minorEastAsia" w:hAnsiTheme="minorHAnsi" w:cstheme="minorBidi"/>
            <w:noProof/>
            <w:sz w:val="22"/>
            <w:szCs w:val="22"/>
            <w:lang w:eastAsia="en-US"/>
          </w:rPr>
          <w:tab/>
        </w:r>
        <w:r w:rsidR="00EA1A11" w:rsidRPr="00F87F46">
          <w:rPr>
            <w:rStyle w:val="Hyperlink"/>
            <w:noProof/>
          </w:rPr>
          <w:t>Connected Objects</w:t>
        </w:r>
        <w:r w:rsidR="00EA1A11">
          <w:rPr>
            <w:noProof/>
            <w:webHidden/>
          </w:rPr>
          <w:tab/>
        </w:r>
        <w:r w:rsidR="00EA1A11">
          <w:rPr>
            <w:noProof/>
            <w:webHidden/>
          </w:rPr>
          <w:fldChar w:fldCharType="begin"/>
        </w:r>
        <w:r w:rsidR="00EA1A11">
          <w:rPr>
            <w:noProof/>
            <w:webHidden/>
          </w:rPr>
          <w:instrText xml:space="preserve"> PAGEREF _Toc8893620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71D901AE"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00EA1A11" w:rsidRPr="00F87F46">
          <w:rPr>
            <w:rStyle w:val="Hyperlink"/>
            <w:noProof/>
          </w:rPr>
          <w:t>5.3.1.1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&lt;part/&gt;</w:t>
        </w:r>
        <w:r w:rsidR="00EA1A11">
          <w:rPr>
            <w:noProof/>
            <w:webHidden/>
          </w:rPr>
          <w:tab/>
        </w:r>
        <w:r w:rsidR="00EA1A11">
          <w:rPr>
            <w:noProof/>
            <w:webHidden/>
          </w:rPr>
          <w:fldChar w:fldCharType="begin"/>
        </w:r>
        <w:r w:rsidR="00EA1A11">
          <w:rPr>
            <w:noProof/>
            <w:webHidden/>
          </w:rPr>
          <w:instrText xml:space="preserve"> PAGEREF _Toc8893621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2D2275BC"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00EA1A11" w:rsidRPr="00F87F46">
          <w:rPr>
            <w:rStyle w:val="Hyperlink"/>
            <w:noProof/>
          </w:rPr>
          <w:t>5.3.1.2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noProof/>
          </w:rPr>
          <w:t>&lt;assy/&gt;</w:t>
        </w:r>
        <w:r w:rsidR="00EA1A11">
          <w:rPr>
            <w:noProof/>
            <w:webHidden/>
          </w:rPr>
          <w:tab/>
        </w:r>
        <w:r w:rsidR="00EA1A11">
          <w:rPr>
            <w:noProof/>
            <w:webHidden/>
          </w:rPr>
          <w:fldChar w:fldCharType="begin"/>
        </w:r>
        <w:r w:rsidR="00EA1A11">
          <w:rPr>
            <w:noProof/>
            <w:webHidden/>
          </w:rPr>
          <w:instrText xml:space="preserve"> PAGEREF _Toc8893622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1E0B7B26" w14:textId="77777777" w:rsidR="00EA1A11" w:rsidRDefault="00633553">
      <w:pPr>
        <w:pStyle w:val="TOC3"/>
        <w:rPr>
          <w:rFonts w:asciiTheme="minorHAnsi" w:eastAsiaTheme="minorEastAsia" w:hAnsiTheme="minorHAnsi" w:cstheme="minorBidi"/>
          <w:noProof/>
          <w:sz w:val="22"/>
          <w:szCs w:val="22"/>
          <w:lang w:eastAsia="en-US"/>
        </w:rPr>
      </w:pPr>
      <w:hyperlink w:anchor="_Toc8893623" w:history="1">
        <w:r w:rsidR="00EA1A11" w:rsidRPr="00F87F46">
          <w:rPr>
            <w:rStyle w:val="Hyperlink"/>
            <w:noProof/>
          </w:rPr>
          <w:t>5.3.2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_Toc8893623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9803014"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00EA1A11" w:rsidRPr="00F87F46">
          <w:rPr>
            <w:rStyle w:val="Hyperlink"/>
            <w:noProof/>
          </w:rPr>
          <w:t>5.3.2.1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_Toc8893624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05C14FDA"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00EA1A11" w:rsidRPr="00F87F46">
          <w:rPr>
            <w:rStyle w:val="Hyperlink"/>
            <w:noProof/>
          </w:rPr>
          <w:t>5.3.2.2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_Toc8893625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642116D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00EA1A11" w:rsidRPr="00F87F46">
          <w:rPr>
            <w:rStyle w:val="Hyperlink"/>
            <w:i/>
            <w:noProof/>
          </w:rPr>
          <w:t>5.3.2.3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_Toc8893626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64761C3B"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00EA1A11" w:rsidRPr="00F87F46">
          <w:rPr>
            <w:rStyle w:val="Hyperlink"/>
            <w:i/>
            <w:noProof/>
          </w:rPr>
          <w:t>5.3.2.4</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Element </w:t>
        </w:r>
        <w:r w:rsidR="00EA1A11" w:rsidRPr="00F87F4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_Toc8893627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225F361"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00EA1A11" w:rsidRPr="00F87F46">
          <w:rPr>
            <w:rStyle w:val="Hyperlink"/>
            <w:noProof/>
          </w:rPr>
          <w:t>5.3.2.5</w:t>
        </w:r>
        <w:r w:rsidR="00EA1A11">
          <w:rPr>
            <w:rFonts w:asciiTheme="minorHAnsi" w:eastAsiaTheme="minorEastAsia" w:hAnsiTheme="minorHAnsi" w:cstheme="minorBidi"/>
            <w:noProof/>
            <w:sz w:val="22"/>
            <w:szCs w:val="22"/>
            <w:lang w:eastAsia="en-US"/>
          </w:rPr>
          <w:tab/>
        </w:r>
        <w:r w:rsidR="00EA1A11" w:rsidRPr="00F87F46">
          <w:rPr>
            <w:rStyle w:val="Hyperlink"/>
            <w:noProof/>
          </w:rPr>
          <w:t>Local Contact Properties</w:t>
        </w:r>
        <w:r w:rsidR="00EA1A11">
          <w:rPr>
            <w:noProof/>
            <w:webHidden/>
          </w:rPr>
          <w:tab/>
        </w:r>
        <w:r w:rsidR="00EA1A11">
          <w:rPr>
            <w:noProof/>
            <w:webHidden/>
          </w:rPr>
          <w:fldChar w:fldCharType="begin"/>
        </w:r>
        <w:r w:rsidR="00EA1A11">
          <w:rPr>
            <w:noProof/>
            <w:webHidden/>
          </w:rPr>
          <w:instrText xml:space="preserve"> PAGEREF _Toc8893628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24F691F4" w14:textId="77777777" w:rsidR="00EA1A11" w:rsidRDefault="00633553">
      <w:pPr>
        <w:pStyle w:val="TOC3"/>
        <w:rPr>
          <w:rFonts w:asciiTheme="minorHAnsi" w:eastAsiaTheme="minorEastAsia" w:hAnsiTheme="minorHAnsi" w:cstheme="minorBidi"/>
          <w:noProof/>
          <w:sz w:val="22"/>
          <w:szCs w:val="22"/>
          <w:lang w:eastAsia="en-US"/>
        </w:rPr>
      </w:pPr>
      <w:hyperlink w:anchor="_Toc8893629" w:history="1">
        <w:r w:rsidR="00EA1A11" w:rsidRPr="00F87F46">
          <w:rPr>
            <w:rStyle w:val="Hyperlink"/>
            <w:noProof/>
          </w:rPr>
          <w:t>5.3.3</w:t>
        </w:r>
        <w:r w:rsidR="00EA1A11">
          <w:rPr>
            <w:rFonts w:asciiTheme="minorHAnsi" w:eastAsiaTheme="minorEastAsia" w:hAnsiTheme="minorHAnsi" w:cstheme="minorBidi"/>
            <w:noProof/>
            <w:sz w:val="22"/>
            <w:szCs w:val="22"/>
            <w:lang w:eastAsia="en-US"/>
          </w:rPr>
          <w:tab/>
        </w:r>
        <w:r w:rsidR="00EA1A11" w:rsidRPr="00F87F46">
          <w:rPr>
            <w:rStyle w:val="Hyperlink"/>
            <w:noProof/>
          </w:rPr>
          <w:t>Joints</w:t>
        </w:r>
        <w:r w:rsidR="00EA1A11">
          <w:rPr>
            <w:noProof/>
            <w:webHidden/>
          </w:rPr>
          <w:tab/>
        </w:r>
        <w:r w:rsidR="00EA1A11">
          <w:rPr>
            <w:noProof/>
            <w:webHidden/>
          </w:rPr>
          <w:fldChar w:fldCharType="begin"/>
        </w:r>
        <w:r w:rsidR="00EA1A11">
          <w:rPr>
            <w:noProof/>
            <w:webHidden/>
          </w:rPr>
          <w:instrText xml:space="preserve"> PAGEREF _Toc8893629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2249FC95"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00EA1A11" w:rsidRPr="00F87F46">
          <w:rPr>
            <w:rStyle w:val="Hyperlink"/>
            <w:noProof/>
          </w:rPr>
          <w:t>5.4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 Minimalistic Example of a χMCF file</w:t>
        </w:r>
        <w:r w:rsidR="00EA1A11">
          <w:rPr>
            <w:noProof/>
            <w:webHidden/>
          </w:rPr>
          <w:tab/>
        </w:r>
        <w:r w:rsidR="00EA1A11">
          <w:rPr>
            <w:noProof/>
            <w:webHidden/>
          </w:rPr>
          <w:fldChar w:fldCharType="begin"/>
        </w:r>
        <w:r w:rsidR="00EA1A11">
          <w:rPr>
            <w:noProof/>
            <w:webHidden/>
          </w:rPr>
          <w:instrText xml:space="preserve"> PAGEREF _Toc8893630 \h </w:instrText>
        </w:r>
        <w:r w:rsidR="00EA1A11">
          <w:rPr>
            <w:noProof/>
            <w:webHidden/>
          </w:rPr>
        </w:r>
        <w:r w:rsidR="00EA1A11">
          <w:rPr>
            <w:noProof/>
            <w:webHidden/>
          </w:rPr>
          <w:fldChar w:fldCharType="separate"/>
        </w:r>
        <w:r w:rsidR="00EA1A11">
          <w:rPr>
            <w:noProof/>
            <w:webHidden/>
          </w:rPr>
          <w:t>40</w:t>
        </w:r>
        <w:r w:rsidR="00EA1A11">
          <w:rPr>
            <w:noProof/>
            <w:webHidden/>
          </w:rPr>
          <w:fldChar w:fldCharType="end"/>
        </w:r>
      </w:hyperlink>
    </w:p>
    <w:p w14:paraId="0B6BA9C9"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00EA1A11" w:rsidRPr="00F87F46">
          <w:rPr>
            <w:rStyle w:val="Hyperlink"/>
            <w:noProof/>
          </w:rPr>
          <w:t>5.5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XML Schema Definition</w:t>
        </w:r>
        <w:r w:rsidR="00EA1A11">
          <w:rPr>
            <w:noProof/>
            <w:webHidden/>
          </w:rPr>
          <w:tab/>
        </w:r>
        <w:r w:rsidR="00EA1A11">
          <w:rPr>
            <w:noProof/>
            <w:webHidden/>
          </w:rPr>
          <w:fldChar w:fldCharType="begin"/>
        </w:r>
        <w:r w:rsidR="00EA1A11">
          <w:rPr>
            <w:noProof/>
            <w:webHidden/>
          </w:rPr>
          <w:instrText xml:space="preserve"> PAGEREF _Toc8893631 \h </w:instrText>
        </w:r>
        <w:r w:rsidR="00EA1A11">
          <w:rPr>
            <w:noProof/>
            <w:webHidden/>
          </w:rPr>
        </w:r>
        <w:r w:rsidR="00EA1A11">
          <w:rPr>
            <w:noProof/>
            <w:webHidden/>
          </w:rPr>
          <w:fldChar w:fldCharType="separate"/>
        </w:r>
        <w:r w:rsidR="00EA1A11">
          <w:rPr>
            <w:noProof/>
            <w:webHidden/>
          </w:rPr>
          <w:t>41</w:t>
        </w:r>
        <w:r w:rsidR="00EA1A11">
          <w:rPr>
            <w:noProof/>
            <w:webHidden/>
          </w:rPr>
          <w:fldChar w:fldCharType="end"/>
        </w:r>
      </w:hyperlink>
    </w:p>
    <w:p w14:paraId="3C5D4CB3"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00EA1A11" w:rsidRPr="00F87F46">
          <w:rPr>
            <w:rStyle w:val="Hyperlink"/>
            <w:noProof/>
            <w14:scene3d>
              <w14:camera w14:prst="orthographicFront"/>
              <w14:lightRig w14:rig="threePt" w14:dir="t">
                <w14:rot w14:lat="0" w14:lon="0" w14:rev="0"/>
              </w14:lightRig>
            </w14:scene3d>
          </w:rPr>
          <w:t>6</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Data Common to any Connection</w:t>
        </w:r>
        <w:r w:rsidR="00EA1A11">
          <w:rPr>
            <w:noProof/>
            <w:webHidden/>
          </w:rPr>
          <w:tab/>
        </w:r>
        <w:r w:rsidR="00EA1A11">
          <w:rPr>
            <w:noProof/>
            <w:webHidden/>
          </w:rPr>
          <w:fldChar w:fldCharType="begin"/>
        </w:r>
        <w:r w:rsidR="00EA1A11">
          <w:rPr>
            <w:noProof/>
            <w:webHidden/>
          </w:rPr>
          <w:instrText xml:space="preserve"> PAGEREF _Toc8893632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62545035"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00EA1A11" w:rsidRPr="00F87F46">
          <w:rPr>
            <w:rStyle w:val="Hyperlink"/>
            <w:noProof/>
          </w:rPr>
          <w:t>6.1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Indices and their properties</w:t>
        </w:r>
        <w:r w:rsidR="00EA1A11">
          <w:rPr>
            <w:noProof/>
            <w:webHidden/>
          </w:rPr>
          <w:tab/>
        </w:r>
        <w:r w:rsidR="00EA1A11">
          <w:rPr>
            <w:noProof/>
            <w:webHidden/>
          </w:rPr>
          <w:fldChar w:fldCharType="begin"/>
        </w:r>
        <w:r w:rsidR="00EA1A11">
          <w:rPr>
            <w:noProof/>
            <w:webHidden/>
          </w:rPr>
          <w:instrText xml:space="preserve"> PAGEREF _Toc8893633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795F1A5"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00EA1A11" w:rsidRPr="00F87F46">
          <w:rPr>
            <w:rStyle w:val="Hyperlink"/>
            <w:noProof/>
          </w:rPr>
          <w:t>6.2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label</w:t>
        </w:r>
        <w:r w:rsidR="00EA1A11">
          <w:rPr>
            <w:noProof/>
            <w:webHidden/>
          </w:rPr>
          <w:tab/>
        </w:r>
        <w:r w:rsidR="00EA1A11">
          <w:rPr>
            <w:noProof/>
            <w:webHidden/>
          </w:rPr>
          <w:fldChar w:fldCharType="begin"/>
        </w:r>
        <w:r w:rsidR="00EA1A11">
          <w:rPr>
            <w:noProof/>
            <w:webHidden/>
          </w:rPr>
          <w:instrText xml:space="preserve"> PAGEREF _Toc8893634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2E643277"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00EA1A11" w:rsidRPr="00F87F46">
          <w:rPr>
            <w:rStyle w:val="Hyperlink"/>
            <w:noProof/>
          </w:rPr>
          <w:t>6.3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Dimensions and Coordinates</w:t>
        </w:r>
        <w:r w:rsidR="00EA1A11">
          <w:rPr>
            <w:noProof/>
            <w:webHidden/>
          </w:rPr>
          <w:tab/>
        </w:r>
        <w:r w:rsidR="00EA1A11">
          <w:rPr>
            <w:noProof/>
            <w:webHidden/>
          </w:rPr>
          <w:fldChar w:fldCharType="begin"/>
        </w:r>
        <w:r w:rsidR="00EA1A11">
          <w:rPr>
            <w:noProof/>
            <w:webHidden/>
          </w:rPr>
          <w:instrText xml:space="preserve"> PAGEREF _Toc8893635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54F0CBCE"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00EA1A11" w:rsidRPr="00F87F46">
          <w:rPr>
            <w:rStyle w:val="Hyperlink"/>
            <w:noProof/>
          </w:rPr>
          <w:t>6.4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Attribute </w:t>
        </w:r>
        <w:r w:rsidR="00EA1A11" w:rsidRPr="00F87F46">
          <w:rPr>
            <w:rStyle w:val="Hyperlink"/>
            <w:rFonts w:ascii="Courier New" w:hAnsi="Courier New" w:cs="Courier New"/>
            <w:noProof/>
            <w:highlight w:val="white"/>
          </w:rPr>
          <w:t>quality_control</w:t>
        </w:r>
        <w:r w:rsidR="00EA1A11">
          <w:rPr>
            <w:noProof/>
            <w:webHidden/>
          </w:rPr>
          <w:tab/>
        </w:r>
        <w:r w:rsidR="00EA1A11">
          <w:rPr>
            <w:noProof/>
            <w:webHidden/>
          </w:rPr>
          <w:fldChar w:fldCharType="begin"/>
        </w:r>
        <w:r w:rsidR="00EA1A11">
          <w:rPr>
            <w:noProof/>
            <w:webHidden/>
          </w:rPr>
          <w:instrText xml:space="preserve"> PAGEREF _Toc8893636 \h </w:instrText>
        </w:r>
        <w:r w:rsidR="00EA1A11">
          <w:rPr>
            <w:noProof/>
            <w:webHidden/>
          </w:rPr>
        </w:r>
        <w:r w:rsidR="00EA1A11">
          <w:rPr>
            <w:noProof/>
            <w:webHidden/>
          </w:rPr>
          <w:fldChar w:fldCharType="separate"/>
        </w:r>
        <w:r w:rsidR="00EA1A11">
          <w:rPr>
            <w:noProof/>
            <w:webHidden/>
          </w:rPr>
          <w:t>42</w:t>
        </w:r>
        <w:r w:rsidR="00EA1A11">
          <w:rPr>
            <w:noProof/>
            <w:webHidden/>
          </w:rPr>
          <w:fldChar w:fldCharType="end"/>
        </w:r>
      </w:hyperlink>
    </w:p>
    <w:p w14:paraId="34C7901A"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00EA1A11" w:rsidRPr="00F87F46">
          <w:rPr>
            <w:rStyle w:val="Hyperlink"/>
            <w:noProof/>
          </w:rPr>
          <w:t>6.5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Custom Attributes list</w:t>
        </w:r>
        <w:r w:rsidR="00EA1A11">
          <w:rPr>
            <w:noProof/>
            <w:webHidden/>
          </w:rPr>
          <w:tab/>
        </w:r>
        <w:r w:rsidR="00EA1A11">
          <w:rPr>
            <w:noProof/>
            <w:webHidden/>
          </w:rPr>
          <w:fldChar w:fldCharType="begin"/>
        </w:r>
        <w:r w:rsidR="00EA1A11">
          <w:rPr>
            <w:noProof/>
            <w:webHidden/>
          </w:rPr>
          <w:instrText xml:space="preserve"> PAGEREF _Toc8893637 \h </w:instrText>
        </w:r>
        <w:r w:rsidR="00EA1A11">
          <w:rPr>
            <w:noProof/>
            <w:webHidden/>
          </w:rPr>
        </w:r>
        <w:r w:rsidR="00EA1A11">
          <w:rPr>
            <w:noProof/>
            <w:webHidden/>
          </w:rPr>
          <w:fldChar w:fldCharType="separate"/>
        </w:r>
        <w:r w:rsidR="00EA1A11">
          <w:rPr>
            <w:noProof/>
            <w:webHidden/>
          </w:rPr>
          <w:t>43</w:t>
        </w:r>
        <w:r w:rsidR="00EA1A11">
          <w:rPr>
            <w:noProof/>
            <w:webHidden/>
          </w:rPr>
          <w:fldChar w:fldCharType="end"/>
        </w:r>
      </w:hyperlink>
    </w:p>
    <w:p w14:paraId="66F00F5B"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00EA1A11" w:rsidRPr="00F87F46">
          <w:rPr>
            <w:rStyle w:val="Hyperlink"/>
            <w:noProof/>
          </w:rPr>
          <w:t>6.6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 xml:space="preserve">Distinction between </w:t>
        </w:r>
        <w:r w:rsidR="00EA1A11" w:rsidRPr="00F87F46">
          <w:rPr>
            <w:rStyle w:val="Hyperlink"/>
            <w:rFonts w:ascii="Courier New" w:hAnsi="Courier New" w:cs="Courier New"/>
            <w:noProof/>
          </w:rPr>
          <w:t>&lt;custom_attributes/&gt;</w:t>
        </w:r>
        <w:r w:rsidR="00EA1A11" w:rsidRPr="00F87F46">
          <w:rPr>
            <w:rStyle w:val="Hyperlink"/>
            <w:noProof/>
          </w:rPr>
          <w:t xml:space="preserve"> and </w:t>
        </w:r>
        <w:r w:rsidR="00EA1A11" w:rsidRPr="00F87F46">
          <w:rPr>
            <w:rStyle w:val="Hyperlink"/>
            <w:rFonts w:ascii="Courier New" w:hAnsi="Courier New" w:cs="Courier New"/>
            <w:noProof/>
          </w:rPr>
          <w:t>&lt;appdata/&gt;</w:t>
        </w:r>
        <w:r w:rsidR="00EA1A11">
          <w:rPr>
            <w:noProof/>
            <w:webHidden/>
          </w:rPr>
          <w:tab/>
        </w:r>
        <w:r w:rsidR="00EA1A11">
          <w:rPr>
            <w:noProof/>
            <w:webHidden/>
          </w:rPr>
          <w:fldChar w:fldCharType="begin"/>
        </w:r>
        <w:r w:rsidR="00EA1A11">
          <w:rPr>
            <w:noProof/>
            <w:webHidden/>
          </w:rPr>
          <w:instrText xml:space="preserve"> PAGEREF _Toc8893638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28A1510" w14:textId="77777777" w:rsidR="00EA1A11" w:rsidRDefault="00633553">
      <w:pPr>
        <w:pStyle w:val="TOC3"/>
        <w:rPr>
          <w:rFonts w:asciiTheme="minorHAnsi" w:eastAsiaTheme="minorEastAsia" w:hAnsiTheme="minorHAnsi" w:cstheme="minorBidi"/>
          <w:noProof/>
          <w:sz w:val="22"/>
          <w:szCs w:val="22"/>
          <w:lang w:eastAsia="en-US"/>
        </w:rPr>
      </w:pPr>
      <w:hyperlink w:anchor="_Toc8893639" w:history="1">
        <w:r w:rsidR="00EA1A11" w:rsidRPr="00F87F46">
          <w:rPr>
            <w:rStyle w:val="Hyperlink"/>
            <w:noProof/>
          </w:rPr>
          <w:t>6.6.1</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process roles,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_Toc8893639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2656DC15" w14:textId="77777777" w:rsidR="00EA1A11" w:rsidRDefault="00633553">
      <w:pPr>
        <w:pStyle w:val="TOC3"/>
        <w:rPr>
          <w:rFonts w:asciiTheme="minorHAnsi" w:eastAsiaTheme="minorEastAsia" w:hAnsiTheme="minorHAnsi" w:cstheme="minorBidi"/>
          <w:noProof/>
          <w:sz w:val="22"/>
          <w:szCs w:val="22"/>
          <w:lang w:eastAsia="en-US"/>
        </w:rPr>
      </w:pPr>
      <w:hyperlink w:anchor="_Toc8893640" w:history="1">
        <w:r w:rsidR="00EA1A11" w:rsidRPr="00F87F46">
          <w:rPr>
            <w:rStyle w:val="Hyperlink"/>
            <w:noProof/>
          </w:rPr>
          <w:t>6.6.2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Needs of different applications, addressed by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Pr>
            <w:noProof/>
            <w:webHidden/>
          </w:rPr>
          <w:tab/>
        </w:r>
        <w:r w:rsidR="00EA1A11">
          <w:rPr>
            <w:noProof/>
            <w:webHidden/>
          </w:rPr>
          <w:fldChar w:fldCharType="begin"/>
        </w:r>
        <w:r w:rsidR="00EA1A11">
          <w:rPr>
            <w:noProof/>
            <w:webHidden/>
          </w:rPr>
          <w:instrText xml:space="preserve"> PAGEREF _Toc8893640 \h </w:instrText>
        </w:r>
        <w:r w:rsidR="00EA1A11">
          <w:rPr>
            <w:noProof/>
            <w:webHidden/>
          </w:rPr>
        </w:r>
        <w:r w:rsidR="00EA1A11">
          <w:rPr>
            <w:noProof/>
            <w:webHidden/>
          </w:rPr>
          <w:fldChar w:fldCharType="separate"/>
        </w:r>
        <w:r w:rsidR="00EA1A11">
          <w:rPr>
            <w:noProof/>
            <w:webHidden/>
          </w:rPr>
          <w:t>48</w:t>
        </w:r>
        <w:r w:rsidR="00EA1A11">
          <w:rPr>
            <w:noProof/>
            <w:webHidden/>
          </w:rPr>
          <w:fldChar w:fldCharType="end"/>
        </w:r>
      </w:hyperlink>
    </w:p>
    <w:p w14:paraId="6D45E03A" w14:textId="77777777" w:rsidR="00EA1A11" w:rsidRDefault="00633553">
      <w:pPr>
        <w:pStyle w:val="TOC3"/>
        <w:rPr>
          <w:rFonts w:asciiTheme="minorHAnsi" w:eastAsiaTheme="minorEastAsia" w:hAnsiTheme="minorHAnsi" w:cstheme="minorBidi"/>
          <w:noProof/>
          <w:sz w:val="22"/>
          <w:szCs w:val="22"/>
          <w:lang w:eastAsia="en-US"/>
        </w:rPr>
      </w:pPr>
      <w:hyperlink w:anchor="_Toc8893641" w:history="1">
        <w:r w:rsidR="00EA1A11" w:rsidRPr="00F87F46">
          <w:rPr>
            <w:rStyle w:val="Hyperlink"/>
            <w:noProof/>
          </w:rPr>
          <w:t>6.6.3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Different levels of </w:t>
        </w:r>
        <w:r w:rsidR="00EA1A11" w:rsidRPr="00F87F46">
          <w:rPr>
            <w:rStyle w:val="Hyperlink"/>
            <w:rFonts w:ascii="Courier New" w:hAnsi="Courier New" w:cs="Courier New"/>
            <w:i/>
            <w:iCs/>
            <w:noProof/>
          </w:rPr>
          <w:t>&lt;custom_attributes/&gt;</w:t>
        </w:r>
        <w:r w:rsidR="00EA1A11" w:rsidRPr="00F87F46">
          <w:rPr>
            <w:rStyle w:val="Hyperlink"/>
            <w:noProof/>
          </w:rPr>
          <w:t xml:space="preserve"> and </w:t>
        </w:r>
        <w:r w:rsidR="00EA1A11" w:rsidRPr="00F87F46">
          <w:rPr>
            <w:rStyle w:val="Hyperlink"/>
            <w:rFonts w:ascii="Courier New" w:hAnsi="Courier New" w:cs="Courier New"/>
            <w:i/>
            <w:iCs/>
            <w:noProof/>
          </w:rPr>
          <w:t>&lt;appdata/&gt;</w:t>
        </w:r>
        <w:r w:rsidR="00EA1A11" w:rsidRPr="00F87F46">
          <w:rPr>
            <w:rStyle w:val="Hyperlink"/>
            <w:noProof/>
          </w:rPr>
          <w:t xml:space="preserve"> within χMCF data model</w:t>
        </w:r>
        <w:r w:rsidR="00EA1A11">
          <w:rPr>
            <w:noProof/>
            <w:webHidden/>
          </w:rPr>
          <w:tab/>
        </w:r>
        <w:r w:rsidR="00EA1A11">
          <w:rPr>
            <w:noProof/>
            <w:webHidden/>
          </w:rPr>
          <w:fldChar w:fldCharType="begin"/>
        </w:r>
        <w:r w:rsidR="00EA1A11">
          <w:rPr>
            <w:noProof/>
            <w:webHidden/>
          </w:rPr>
          <w:instrText xml:space="preserve"> PAGEREF _Toc8893641 \h </w:instrText>
        </w:r>
        <w:r w:rsidR="00EA1A11">
          <w:rPr>
            <w:noProof/>
            <w:webHidden/>
          </w:rPr>
        </w:r>
        <w:r w:rsidR="00EA1A11">
          <w:rPr>
            <w:noProof/>
            <w:webHidden/>
          </w:rPr>
          <w:fldChar w:fldCharType="separate"/>
        </w:r>
        <w:r w:rsidR="00EA1A11">
          <w:rPr>
            <w:noProof/>
            <w:webHidden/>
          </w:rPr>
          <w:t>49</w:t>
        </w:r>
        <w:r w:rsidR="00EA1A11">
          <w:rPr>
            <w:noProof/>
            <w:webHidden/>
          </w:rPr>
          <w:fldChar w:fldCharType="end"/>
        </w:r>
      </w:hyperlink>
    </w:p>
    <w:p w14:paraId="2CB7FFAA"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00EA1A11" w:rsidRPr="00F87F46">
          <w:rPr>
            <w:rStyle w:val="Hyperlink"/>
            <w:noProof/>
            <w14:scene3d>
              <w14:camera w14:prst="orthographicFront"/>
              <w14:lightRig w14:rig="threePt" w14:dir="t">
                <w14:rot w14:lat="0" w14:lon="0" w14:rev="0"/>
              </w14:lightRig>
            </w14:scene3d>
          </w:rPr>
          <w:t>7</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0D connections</w:t>
        </w:r>
        <w:r w:rsidR="00EA1A11">
          <w:rPr>
            <w:noProof/>
            <w:webHidden/>
          </w:rPr>
          <w:tab/>
        </w:r>
        <w:r w:rsidR="00EA1A11">
          <w:rPr>
            <w:noProof/>
            <w:webHidden/>
          </w:rPr>
          <w:fldChar w:fldCharType="begin"/>
        </w:r>
        <w:r w:rsidR="00EA1A11">
          <w:rPr>
            <w:noProof/>
            <w:webHidden/>
          </w:rPr>
          <w:instrText xml:space="preserve"> PAGEREF _Toc8893642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29D7FA7F"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00EA1A11" w:rsidRPr="00F87F46">
          <w:rPr>
            <w:rStyle w:val="Hyperlink"/>
            <w:noProof/>
          </w:rPr>
          <w:t>7.1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_Toc8893643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5DB19687" w14:textId="77777777" w:rsidR="00EA1A11" w:rsidRDefault="00633553">
      <w:pPr>
        <w:pStyle w:val="TOC3"/>
        <w:rPr>
          <w:rFonts w:asciiTheme="minorHAnsi" w:eastAsiaTheme="minorEastAsia" w:hAnsiTheme="minorHAnsi" w:cstheme="minorBidi"/>
          <w:noProof/>
          <w:sz w:val="22"/>
          <w:szCs w:val="22"/>
          <w:lang w:eastAsia="en-US"/>
        </w:rPr>
      </w:pPr>
      <w:hyperlink w:anchor="_Toc8893644" w:history="1">
        <w:r w:rsidR="00EA1A11" w:rsidRPr="00F87F46">
          <w:rPr>
            <w:rStyle w:val="Hyperlink"/>
            <w:noProof/>
          </w:rPr>
          <w:t>7.1.1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_Toc8893644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00E8A252" w14:textId="77777777" w:rsidR="00EA1A11" w:rsidRDefault="00633553">
      <w:pPr>
        <w:pStyle w:val="TOC3"/>
        <w:rPr>
          <w:rFonts w:asciiTheme="minorHAnsi" w:eastAsiaTheme="minorEastAsia" w:hAnsiTheme="minorHAnsi" w:cstheme="minorBidi"/>
          <w:noProof/>
          <w:sz w:val="22"/>
          <w:szCs w:val="22"/>
          <w:lang w:eastAsia="en-US"/>
        </w:rPr>
      </w:pPr>
      <w:hyperlink w:anchor="_Toc8893645" w:history="1">
        <w:r w:rsidR="00EA1A11" w:rsidRPr="00F87F46">
          <w:rPr>
            <w:rStyle w:val="Hyperlink"/>
            <w:noProof/>
          </w:rPr>
          <w:t>7.1.2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_Toc8893645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77A7DF21" w14:textId="77777777" w:rsidR="00EA1A11" w:rsidRDefault="00633553">
      <w:pPr>
        <w:pStyle w:val="TOC3"/>
        <w:rPr>
          <w:rFonts w:asciiTheme="minorHAnsi" w:eastAsiaTheme="minorEastAsia" w:hAnsiTheme="minorHAnsi" w:cstheme="minorBidi"/>
          <w:noProof/>
          <w:sz w:val="22"/>
          <w:szCs w:val="22"/>
          <w:lang w:eastAsia="en-US"/>
        </w:rPr>
      </w:pPr>
      <w:hyperlink w:anchor="_Toc8893646" w:history="1">
        <w:r w:rsidR="00EA1A11" w:rsidRPr="00F87F46">
          <w:rPr>
            <w:rStyle w:val="Hyperlink"/>
            <w:noProof/>
          </w:rPr>
          <w:t>7.1.3</w:t>
        </w:r>
        <w:r w:rsidR="00EA1A11">
          <w:rPr>
            <w:rFonts w:asciiTheme="minorHAnsi" w:eastAsiaTheme="minorEastAsia" w:hAnsiTheme="minorHAnsi" w:cstheme="minorBidi"/>
            <w:noProof/>
            <w:sz w:val="22"/>
            <w:szCs w:val="22"/>
            <w:lang w:eastAsia="en-US"/>
          </w:rPr>
          <w:tab/>
        </w:r>
        <w:r w:rsidR="00EA1A11" w:rsidRPr="00F87F46">
          <w:rPr>
            <w:rStyle w:val="Hyperlink"/>
            <w:noProof/>
          </w:rPr>
          <w:t>Direction</w:t>
        </w:r>
        <w:r w:rsidR="00EA1A11">
          <w:rPr>
            <w:noProof/>
            <w:webHidden/>
          </w:rPr>
          <w:tab/>
        </w:r>
        <w:r w:rsidR="00EA1A11">
          <w:rPr>
            <w:noProof/>
            <w:webHidden/>
          </w:rPr>
          <w:fldChar w:fldCharType="begin"/>
        </w:r>
        <w:r w:rsidR="00EA1A11">
          <w:rPr>
            <w:noProof/>
            <w:webHidden/>
          </w:rPr>
          <w:instrText xml:space="preserve"> PAGEREF _Toc8893646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7E27EFCB" w14:textId="77777777" w:rsidR="00EA1A11" w:rsidRDefault="00633553">
      <w:pPr>
        <w:pStyle w:val="TOC3"/>
        <w:rPr>
          <w:rFonts w:asciiTheme="minorHAnsi" w:eastAsiaTheme="minorEastAsia" w:hAnsiTheme="minorHAnsi" w:cstheme="minorBidi"/>
          <w:noProof/>
          <w:sz w:val="22"/>
          <w:szCs w:val="22"/>
          <w:lang w:eastAsia="en-US"/>
        </w:rPr>
      </w:pPr>
      <w:hyperlink w:anchor="_Toc8893647" w:history="1">
        <w:r w:rsidR="00EA1A11" w:rsidRPr="00F87F46">
          <w:rPr>
            <w:rStyle w:val="Hyperlink"/>
            <w:noProof/>
          </w:rPr>
          <w:t>7.1.4</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_Toc8893647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5D273F66"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00EA1A11" w:rsidRPr="00F87F46">
          <w:rPr>
            <w:rStyle w:val="Hyperlink"/>
            <w:noProof/>
          </w:rPr>
          <w:t>7.2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Spot Welds</w:t>
        </w:r>
        <w:r w:rsidR="00EA1A11">
          <w:rPr>
            <w:noProof/>
            <w:webHidden/>
          </w:rPr>
          <w:tab/>
        </w:r>
        <w:r w:rsidR="00EA1A11">
          <w:rPr>
            <w:noProof/>
            <w:webHidden/>
          </w:rPr>
          <w:fldChar w:fldCharType="begin"/>
        </w:r>
        <w:r w:rsidR="00EA1A11">
          <w:rPr>
            <w:noProof/>
            <w:webHidden/>
          </w:rPr>
          <w:instrText xml:space="preserve"> PAGEREF _Toc8893648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45B80140"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00EA1A11" w:rsidRPr="00F87F46">
          <w:rPr>
            <w:rStyle w:val="Hyperlink"/>
            <w:noProof/>
          </w:rPr>
          <w:t>7.3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Robscans</w:t>
        </w:r>
        <w:r w:rsidR="00EA1A11">
          <w:rPr>
            <w:noProof/>
            <w:webHidden/>
          </w:rPr>
          <w:tab/>
        </w:r>
        <w:r w:rsidR="00EA1A11">
          <w:rPr>
            <w:noProof/>
            <w:webHidden/>
          </w:rPr>
          <w:fldChar w:fldCharType="begin"/>
        </w:r>
        <w:r w:rsidR="00EA1A11">
          <w:rPr>
            <w:noProof/>
            <w:webHidden/>
          </w:rPr>
          <w:instrText xml:space="preserve"> PAGEREF _Toc8893649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F14BBE2"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00EA1A11" w:rsidRPr="00F87F46">
          <w:rPr>
            <w:rStyle w:val="Hyperlink"/>
            <w:noProof/>
          </w:rPr>
          <w:t>7.4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Rivets</w:t>
        </w:r>
        <w:r w:rsidR="00EA1A11">
          <w:rPr>
            <w:noProof/>
            <w:webHidden/>
          </w:rPr>
          <w:tab/>
        </w:r>
        <w:r w:rsidR="00EA1A11">
          <w:rPr>
            <w:noProof/>
            <w:webHidden/>
          </w:rPr>
          <w:fldChar w:fldCharType="begin"/>
        </w:r>
        <w:r w:rsidR="00EA1A11">
          <w:rPr>
            <w:noProof/>
            <w:webHidden/>
          </w:rPr>
          <w:instrText xml:space="preserve"> PAGEREF _Toc8893650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19789975" w14:textId="77777777" w:rsidR="00EA1A11" w:rsidRDefault="00633553">
      <w:pPr>
        <w:pStyle w:val="TOC3"/>
        <w:rPr>
          <w:rFonts w:asciiTheme="minorHAnsi" w:eastAsiaTheme="minorEastAsia" w:hAnsiTheme="minorHAnsi" w:cstheme="minorBidi"/>
          <w:noProof/>
          <w:sz w:val="22"/>
          <w:szCs w:val="22"/>
          <w:lang w:eastAsia="en-US"/>
        </w:rPr>
      </w:pPr>
      <w:hyperlink w:anchor="_Toc8893651" w:history="1">
        <w:r w:rsidR="00EA1A11" w:rsidRPr="00F87F46">
          <w:rPr>
            <w:rStyle w:val="Hyperlink"/>
            <w:noProof/>
          </w:rPr>
          <w:t>7.4.1</w:t>
        </w:r>
        <w:r w:rsidR="00EA1A11">
          <w:rPr>
            <w:rFonts w:asciiTheme="minorHAnsi" w:eastAsiaTheme="minorEastAsia" w:hAnsiTheme="minorHAnsi" w:cstheme="minorBidi"/>
            <w:noProof/>
            <w:sz w:val="22"/>
            <w:szCs w:val="22"/>
            <w:lang w:eastAsia="en-US"/>
          </w:rPr>
          <w:tab/>
        </w:r>
        <w:r w:rsidR="00EA1A11" w:rsidRPr="00F87F46">
          <w:rPr>
            <w:rStyle w:val="Hyperlink"/>
            <w:noProof/>
          </w:rPr>
          <w:t>Blind Rivets</w:t>
        </w:r>
        <w:r w:rsidR="00EA1A11">
          <w:rPr>
            <w:noProof/>
            <w:webHidden/>
          </w:rPr>
          <w:tab/>
        </w:r>
        <w:r w:rsidR="00EA1A11">
          <w:rPr>
            <w:noProof/>
            <w:webHidden/>
          </w:rPr>
          <w:fldChar w:fldCharType="begin"/>
        </w:r>
        <w:r w:rsidR="00EA1A11">
          <w:rPr>
            <w:noProof/>
            <w:webHidden/>
          </w:rPr>
          <w:instrText xml:space="preserve"> PAGEREF _Toc8893651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42A3D480" w14:textId="77777777" w:rsidR="00EA1A11" w:rsidRDefault="00633553">
      <w:pPr>
        <w:pStyle w:val="TOC3"/>
        <w:rPr>
          <w:rFonts w:asciiTheme="minorHAnsi" w:eastAsiaTheme="minorEastAsia" w:hAnsiTheme="minorHAnsi" w:cstheme="minorBidi"/>
          <w:noProof/>
          <w:sz w:val="22"/>
          <w:szCs w:val="22"/>
          <w:lang w:eastAsia="en-US"/>
        </w:rPr>
      </w:pPr>
      <w:hyperlink w:anchor="_Toc8893652" w:history="1">
        <w:r w:rsidR="00EA1A11" w:rsidRPr="00F87F46">
          <w:rPr>
            <w:rStyle w:val="Hyperlink"/>
            <w:noProof/>
          </w:rPr>
          <w:t>7.4.2</w:t>
        </w:r>
        <w:r w:rsidR="00EA1A11">
          <w:rPr>
            <w:rFonts w:asciiTheme="minorHAnsi" w:eastAsiaTheme="minorEastAsia" w:hAnsiTheme="minorHAnsi" w:cstheme="minorBidi"/>
            <w:noProof/>
            <w:sz w:val="22"/>
            <w:szCs w:val="22"/>
            <w:lang w:eastAsia="en-US"/>
          </w:rPr>
          <w:tab/>
        </w:r>
        <w:r w:rsidR="00EA1A11" w:rsidRPr="00F87F46">
          <w:rPr>
            <w:rStyle w:val="Hyperlink"/>
            <w:noProof/>
          </w:rPr>
          <w:t>Self-Piercing Rivets</w:t>
        </w:r>
        <w:r w:rsidR="00EA1A11">
          <w:rPr>
            <w:noProof/>
            <w:webHidden/>
          </w:rPr>
          <w:tab/>
        </w:r>
        <w:r w:rsidR="00EA1A11">
          <w:rPr>
            <w:noProof/>
            <w:webHidden/>
          </w:rPr>
          <w:fldChar w:fldCharType="begin"/>
        </w:r>
        <w:r w:rsidR="00EA1A11">
          <w:rPr>
            <w:noProof/>
            <w:webHidden/>
          </w:rPr>
          <w:instrText xml:space="preserve"> PAGEREF _Toc8893652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221C18C7" w14:textId="77777777" w:rsidR="00EA1A11" w:rsidRDefault="00633553">
      <w:pPr>
        <w:pStyle w:val="TOC3"/>
        <w:rPr>
          <w:rFonts w:asciiTheme="minorHAnsi" w:eastAsiaTheme="minorEastAsia" w:hAnsiTheme="minorHAnsi" w:cstheme="minorBidi"/>
          <w:noProof/>
          <w:sz w:val="22"/>
          <w:szCs w:val="22"/>
          <w:lang w:eastAsia="en-US"/>
        </w:rPr>
      </w:pPr>
      <w:hyperlink w:anchor="_Toc8893653" w:history="1">
        <w:r w:rsidR="00EA1A11" w:rsidRPr="00F87F46">
          <w:rPr>
            <w:rStyle w:val="Hyperlink"/>
            <w:noProof/>
          </w:rPr>
          <w:t>7.4.3</w:t>
        </w:r>
        <w:r w:rsidR="00EA1A11">
          <w:rPr>
            <w:rFonts w:asciiTheme="minorHAnsi" w:eastAsiaTheme="minorEastAsia" w:hAnsiTheme="minorHAnsi" w:cstheme="minorBidi"/>
            <w:noProof/>
            <w:sz w:val="22"/>
            <w:szCs w:val="22"/>
            <w:lang w:eastAsia="en-US"/>
          </w:rPr>
          <w:tab/>
        </w:r>
        <w:r w:rsidR="00EA1A11" w:rsidRPr="00F87F46">
          <w:rPr>
            <w:rStyle w:val="Hyperlink"/>
            <w:noProof/>
          </w:rPr>
          <w:t>Solid Rivets</w:t>
        </w:r>
        <w:r w:rsidR="00EA1A11">
          <w:rPr>
            <w:noProof/>
            <w:webHidden/>
          </w:rPr>
          <w:tab/>
        </w:r>
        <w:r w:rsidR="00EA1A11">
          <w:rPr>
            <w:noProof/>
            <w:webHidden/>
          </w:rPr>
          <w:fldChar w:fldCharType="begin"/>
        </w:r>
        <w:r w:rsidR="00EA1A11">
          <w:rPr>
            <w:noProof/>
            <w:webHidden/>
          </w:rPr>
          <w:instrText xml:space="preserve"> PAGEREF _Toc8893653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2AEF61D0" w14:textId="77777777" w:rsidR="00EA1A11" w:rsidRDefault="00633553">
      <w:pPr>
        <w:pStyle w:val="TOC3"/>
        <w:rPr>
          <w:rFonts w:asciiTheme="minorHAnsi" w:eastAsiaTheme="minorEastAsia" w:hAnsiTheme="minorHAnsi" w:cstheme="minorBidi"/>
          <w:noProof/>
          <w:sz w:val="22"/>
          <w:szCs w:val="22"/>
          <w:lang w:eastAsia="en-US"/>
        </w:rPr>
      </w:pPr>
      <w:hyperlink w:anchor="_Toc8893654" w:history="1">
        <w:r w:rsidR="00EA1A11" w:rsidRPr="00F87F46">
          <w:rPr>
            <w:rStyle w:val="Hyperlink"/>
            <w:noProof/>
          </w:rPr>
          <w:t>7.4.4</w:t>
        </w:r>
        <w:r w:rsidR="00EA1A11">
          <w:rPr>
            <w:rFonts w:asciiTheme="minorHAnsi" w:eastAsiaTheme="minorEastAsia" w:hAnsiTheme="minorHAnsi" w:cstheme="minorBidi"/>
            <w:noProof/>
            <w:sz w:val="22"/>
            <w:szCs w:val="22"/>
            <w:lang w:eastAsia="en-US"/>
          </w:rPr>
          <w:tab/>
        </w:r>
        <w:r w:rsidR="00EA1A11" w:rsidRPr="00F87F46">
          <w:rPr>
            <w:rStyle w:val="Hyperlink"/>
            <w:noProof/>
          </w:rPr>
          <w:t>Swop Rivets</w:t>
        </w:r>
        <w:r w:rsidR="00EA1A11">
          <w:rPr>
            <w:noProof/>
            <w:webHidden/>
          </w:rPr>
          <w:tab/>
        </w:r>
        <w:r w:rsidR="00EA1A11">
          <w:rPr>
            <w:noProof/>
            <w:webHidden/>
          </w:rPr>
          <w:fldChar w:fldCharType="begin"/>
        </w:r>
        <w:r w:rsidR="00EA1A11">
          <w:rPr>
            <w:noProof/>
            <w:webHidden/>
          </w:rPr>
          <w:instrText xml:space="preserve"> PAGEREF _Toc8893654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3C882208"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00EA1A11" w:rsidRPr="00F87F46">
          <w:rPr>
            <w:rStyle w:val="Hyperlink"/>
            <w:noProof/>
          </w:rPr>
          <w:t>7.5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Threaded Connections: Bolts and Screws</w:t>
        </w:r>
        <w:r w:rsidR="00EA1A11">
          <w:rPr>
            <w:noProof/>
            <w:webHidden/>
          </w:rPr>
          <w:tab/>
        </w:r>
        <w:r w:rsidR="00EA1A11">
          <w:rPr>
            <w:noProof/>
            <w:webHidden/>
          </w:rPr>
          <w:fldChar w:fldCharType="begin"/>
        </w:r>
        <w:r w:rsidR="00EA1A11">
          <w:rPr>
            <w:noProof/>
            <w:webHidden/>
          </w:rPr>
          <w:instrText xml:space="preserve"> PAGEREF _Toc8893655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D8E72F5" w14:textId="77777777" w:rsidR="00EA1A11" w:rsidRDefault="00633553">
      <w:pPr>
        <w:pStyle w:val="TOC3"/>
        <w:rPr>
          <w:rFonts w:asciiTheme="minorHAnsi" w:eastAsiaTheme="minorEastAsia" w:hAnsiTheme="minorHAnsi" w:cstheme="minorBidi"/>
          <w:noProof/>
          <w:sz w:val="22"/>
          <w:szCs w:val="22"/>
          <w:lang w:eastAsia="en-US"/>
        </w:rPr>
      </w:pPr>
      <w:hyperlink w:anchor="_Toc8893656" w:history="1">
        <w:r w:rsidR="00EA1A11" w:rsidRPr="00F87F46">
          <w:rPr>
            <w:rStyle w:val="Hyperlink"/>
            <w:noProof/>
          </w:rPr>
          <w:t>7.5.1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_Toc8893656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6CDD09FA" w14:textId="77777777" w:rsidR="00EA1A11" w:rsidRDefault="00633553">
      <w:pPr>
        <w:pStyle w:val="TOC3"/>
        <w:rPr>
          <w:rFonts w:asciiTheme="minorHAnsi" w:eastAsiaTheme="minorEastAsia" w:hAnsiTheme="minorHAnsi" w:cstheme="minorBidi"/>
          <w:noProof/>
          <w:sz w:val="22"/>
          <w:szCs w:val="22"/>
          <w:lang w:eastAsia="en-US"/>
        </w:rPr>
      </w:pPr>
      <w:hyperlink w:anchor="_Toc8893657" w:history="1">
        <w:r w:rsidR="00EA1A11" w:rsidRPr="00F87F46">
          <w:rPr>
            <w:rStyle w:val="Hyperlink"/>
            <w:noProof/>
          </w:rPr>
          <w:t>7.5.2</w:t>
        </w:r>
        <w:r w:rsidR="00EA1A11">
          <w:rPr>
            <w:rFonts w:asciiTheme="minorHAnsi" w:eastAsiaTheme="minorEastAsia" w:hAnsiTheme="minorHAnsi" w:cstheme="minorBidi"/>
            <w:noProof/>
            <w:sz w:val="22"/>
            <w:szCs w:val="22"/>
            <w:lang w:eastAsia="en-US"/>
          </w:rPr>
          <w:tab/>
        </w:r>
        <w:r w:rsidR="00EA1A11" w:rsidRPr="00F87F46">
          <w:rPr>
            <w:rStyle w:val="Hyperlink"/>
            <w:noProof/>
          </w:rPr>
          <w:t>Contacts and Friction</w:t>
        </w:r>
        <w:r w:rsidR="00EA1A11">
          <w:rPr>
            <w:noProof/>
            <w:webHidden/>
          </w:rPr>
          <w:tab/>
        </w:r>
        <w:r w:rsidR="00EA1A11">
          <w:rPr>
            <w:noProof/>
            <w:webHidden/>
          </w:rPr>
          <w:fldChar w:fldCharType="begin"/>
        </w:r>
        <w:r w:rsidR="00EA1A11">
          <w:rPr>
            <w:noProof/>
            <w:webHidden/>
          </w:rPr>
          <w:instrText xml:space="preserve"> PAGEREF _Toc8893657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6D4A804" w14:textId="77777777" w:rsidR="00EA1A11" w:rsidRDefault="00633553">
      <w:pPr>
        <w:pStyle w:val="TOC3"/>
        <w:rPr>
          <w:rFonts w:asciiTheme="minorHAnsi" w:eastAsiaTheme="minorEastAsia" w:hAnsiTheme="minorHAnsi" w:cstheme="minorBidi"/>
          <w:noProof/>
          <w:sz w:val="22"/>
          <w:szCs w:val="22"/>
          <w:lang w:eastAsia="en-US"/>
        </w:rPr>
      </w:pPr>
      <w:hyperlink w:anchor="_Toc8893658" w:history="1">
        <w:r w:rsidR="00EA1A11" w:rsidRPr="00F87F46">
          <w:rPr>
            <w:rStyle w:val="Hyperlink"/>
            <w:noProof/>
          </w:rPr>
          <w:t>7.5.3</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_Toc8893658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3E8661" w14:textId="77777777" w:rsidR="00EA1A11" w:rsidRDefault="00633553">
      <w:pPr>
        <w:pStyle w:val="TOC3"/>
        <w:rPr>
          <w:rFonts w:asciiTheme="minorHAnsi" w:eastAsiaTheme="minorEastAsia" w:hAnsiTheme="minorHAnsi" w:cstheme="minorBidi"/>
          <w:noProof/>
          <w:sz w:val="22"/>
          <w:szCs w:val="22"/>
          <w:lang w:eastAsia="en-US"/>
        </w:rPr>
      </w:pPr>
      <w:hyperlink w:anchor="_Toc8893659" w:history="1">
        <w:r w:rsidR="00EA1A11" w:rsidRPr="00F87F46">
          <w:rPr>
            <w:rStyle w:val="Hyperlink"/>
            <w:noProof/>
          </w:rPr>
          <w:t>7.5.4</w:t>
        </w:r>
        <w:r w:rsidR="00EA1A11">
          <w:rPr>
            <w:rFonts w:asciiTheme="minorHAnsi" w:eastAsiaTheme="minorEastAsia" w:hAnsiTheme="minorHAnsi" w:cstheme="minorBidi"/>
            <w:noProof/>
            <w:sz w:val="22"/>
            <w:szCs w:val="22"/>
            <w:lang w:eastAsia="en-US"/>
          </w:rPr>
          <w:tab/>
        </w:r>
        <w:r w:rsidR="00EA1A11" w:rsidRPr="00F87F46">
          <w:rPr>
            <w:rStyle w:val="Hyperlink"/>
            <w:noProof/>
          </w:rPr>
          <w:t>Washer</w:t>
        </w:r>
        <w:r w:rsidR="00EA1A11">
          <w:rPr>
            <w:noProof/>
            <w:webHidden/>
          </w:rPr>
          <w:tab/>
        </w:r>
        <w:r w:rsidR="00EA1A11">
          <w:rPr>
            <w:noProof/>
            <w:webHidden/>
          </w:rPr>
          <w:fldChar w:fldCharType="begin"/>
        </w:r>
        <w:r w:rsidR="00EA1A11">
          <w:rPr>
            <w:noProof/>
            <w:webHidden/>
          </w:rPr>
          <w:instrText xml:space="preserve"> PAGEREF _Toc8893659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14B62ADB" w14:textId="77777777" w:rsidR="00EA1A11" w:rsidRDefault="00633553">
      <w:pPr>
        <w:pStyle w:val="TOC3"/>
        <w:rPr>
          <w:rFonts w:asciiTheme="minorHAnsi" w:eastAsiaTheme="minorEastAsia" w:hAnsiTheme="minorHAnsi" w:cstheme="minorBidi"/>
          <w:noProof/>
          <w:sz w:val="22"/>
          <w:szCs w:val="22"/>
          <w:lang w:eastAsia="en-US"/>
        </w:rPr>
      </w:pPr>
      <w:hyperlink w:anchor="_Toc8893660" w:history="1">
        <w:r w:rsidR="00EA1A11" w:rsidRPr="00F87F46">
          <w:rPr>
            <w:rStyle w:val="Hyperlink"/>
            <w:noProof/>
          </w:rPr>
          <w:t>7.5.5</w:t>
        </w:r>
        <w:r w:rsidR="00EA1A11">
          <w:rPr>
            <w:rFonts w:asciiTheme="minorHAnsi" w:eastAsiaTheme="minorEastAsia" w:hAnsiTheme="minorHAnsi" w:cstheme="minorBidi"/>
            <w:noProof/>
            <w:sz w:val="22"/>
            <w:szCs w:val="22"/>
            <w:lang w:eastAsia="en-US"/>
          </w:rPr>
          <w:tab/>
        </w:r>
        <w:r w:rsidR="00EA1A11" w:rsidRPr="00F87F46">
          <w:rPr>
            <w:rStyle w:val="Hyperlink"/>
            <w:noProof/>
          </w:rPr>
          <w:t>Nut</w:t>
        </w:r>
        <w:r w:rsidR="00EA1A11">
          <w:rPr>
            <w:noProof/>
            <w:webHidden/>
          </w:rPr>
          <w:tab/>
        </w:r>
        <w:r w:rsidR="00EA1A11">
          <w:rPr>
            <w:noProof/>
            <w:webHidden/>
          </w:rPr>
          <w:fldChar w:fldCharType="begin"/>
        </w:r>
        <w:r w:rsidR="00EA1A11">
          <w:rPr>
            <w:noProof/>
            <w:webHidden/>
          </w:rPr>
          <w:instrText xml:space="preserve"> PAGEREF _Toc8893660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2B96D173" w14:textId="77777777" w:rsidR="00EA1A11" w:rsidRDefault="00633553">
      <w:pPr>
        <w:pStyle w:val="TOC3"/>
        <w:rPr>
          <w:rFonts w:asciiTheme="minorHAnsi" w:eastAsiaTheme="minorEastAsia" w:hAnsiTheme="minorHAnsi" w:cstheme="minorBidi"/>
          <w:noProof/>
          <w:sz w:val="22"/>
          <w:szCs w:val="22"/>
          <w:lang w:eastAsia="en-US"/>
        </w:rPr>
      </w:pPr>
      <w:hyperlink w:anchor="_Toc8893661" w:history="1">
        <w:r w:rsidR="00EA1A11" w:rsidRPr="00F87F46">
          <w:rPr>
            <w:rStyle w:val="Hyperlink"/>
            <w:noProof/>
          </w:rPr>
          <w:t>7.5.6</w:t>
        </w:r>
        <w:r w:rsidR="00EA1A11">
          <w:rPr>
            <w:rFonts w:asciiTheme="minorHAnsi" w:eastAsiaTheme="minorEastAsia" w:hAnsiTheme="minorHAnsi" w:cstheme="minorBidi"/>
            <w:noProof/>
            <w:sz w:val="22"/>
            <w:szCs w:val="22"/>
            <w:lang w:eastAsia="en-US"/>
          </w:rPr>
          <w:tab/>
        </w:r>
        <w:r w:rsidR="00EA1A11" w:rsidRPr="00F87F46">
          <w:rPr>
            <w:rStyle w:val="Hyperlink"/>
            <w:noProof/>
          </w:rPr>
          <w:t>Bolt</w:t>
        </w:r>
        <w:r w:rsidR="00EA1A11">
          <w:rPr>
            <w:noProof/>
            <w:webHidden/>
          </w:rPr>
          <w:tab/>
        </w:r>
        <w:r w:rsidR="00EA1A11">
          <w:rPr>
            <w:noProof/>
            <w:webHidden/>
          </w:rPr>
          <w:fldChar w:fldCharType="begin"/>
        </w:r>
        <w:r w:rsidR="00EA1A11">
          <w:rPr>
            <w:noProof/>
            <w:webHidden/>
          </w:rPr>
          <w:instrText xml:space="preserve"> PAGEREF _Toc8893661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53EE03F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00EA1A11" w:rsidRPr="00F87F46">
          <w:rPr>
            <w:rStyle w:val="Hyperlink"/>
            <w:noProof/>
          </w:rPr>
          <w:t>7.5.6.1</w:t>
        </w:r>
        <w:r w:rsidR="00EA1A11">
          <w:rPr>
            <w:rFonts w:asciiTheme="minorHAnsi" w:eastAsiaTheme="minorEastAsia" w:hAnsiTheme="minorHAnsi" w:cstheme="minorBidi"/>
            <w:noProof/>
            <w:sz w:val="22"/>
            <w:szCs w:val="22"/>
            <w:lang w:eastAsia="en-US"/>
          </w:rPr>
          <w:tab/>
        </w:r>
        <w:r w:rsidR="00EA1A11" w:rsidRPr="00F87F46">
          <w:rPr>
            <w:rStyle w:val="Hyperlink"/>
            <w:noProof/>
          </w:rPr>
          <w:t>Possible Bolt and Screw Assemblies</w:t>
        </w:r>
        <w:r w:rsidR="00EA1A11">
          <w:rPr>
            <w:noProof/>
            <w:webHidden/>
          </w:rPr>
          <w:tab/>
        </w:r>
        <w:r w:rsidR="00EA1A11">
          <w:rPr>
            <w:noProof/>
            <w:webHidden/>
          </w:rPr>
          <w:fldChar w:fldCharType="begin"/>
        </w:r>
        <w:r w:rsidR="00EA1A11">
          <w:rPr>
            <w:noProof/>
            <w:webHidden/>
          </w:rPr>
          <w:instrText xml:space="preserve"> PAGEREF _Toc8893662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6D1AF6BD" w14:textId="77777777" w:rsidR="00EA1A11" w:rsidRDefault="00633553">
      <w:pPr>
        <w:pStyle w:val="TOC3"/>
        <w:rPr>
          <w:rFonts w:asciiTheme="minorHAnsi" w:eastAsiaTheme="minorEastAsia" w:hAnsiTheme="minorHAnsi" w:cstheme="minorBidi"/>
          <w:noProof/>
          <w:sz w:val="22"/>
          <w:szCs w:val="22"/>
          <w:lang w:eastAsia="en-US"/>
        </w:rPr>
      </w:pPr>
      <w:hyperlink w:anchor="_Toc8893663" w:history="1">
        <w:r w:rsidR="00EA1A11" w:rsidRPr="00F87F46">
          <w:rPr>
            <w:rStyle w:val="Hyperlink"/>
            <w:noProof/>
          </w:rPr>
          <w:t>7.5.7</w:t>
        </w:r>
        <w:r w:rsidR="00EA1A11">
          <w:rPr>
            <w:rFonts w:asciiTheme="minorHAnsi" w:eastAsiaTheme="minorEastAsia" w:hAnsiTheme="minorHAnsi" w:cstheme="minorBidi"/>
            <w:noProof/>
            <w:sz w:val="22"/>
            <w:szCs w:val="22"/>
            <w:lang w:eastAsia="en-US"/>
          </w:rPr>
          <w:tab/>
        </w:r>
        <w:r w:rsidR="00EA1A11" w:rsidRPr="00F87F46">
          <w:rPr>
            <w:rStyle w:val="Hyperlink"/>
            <w:noProof/>
          </w:rPr>
          <w:t>Screw</w:t>
        </w:r>
        <w:r w:rsidR="00EA1A11">
          <w:rPr>
            <w:noProof/>
            <w:webHidden/>
          </w:rPr>
          <w:tab/>
        </w:r>
        <w:r w:rsidR="00EA1A11">
          <w:rPr>
            <w:noProof/>
            <w:webHidden/>
          </w:rPr>
          <w:fldChar w:fldCharType="begin"/>
        </w:r>
        <w:r w:rsidR="00EA1A11">
          <w:rPr>
            <w:noProof/>
            <w:webHidden/>
          </w:rPr>
          <w:instrText xml:space="preserve"> PAGEREF _Toc8893663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E78B2F6" w14:textId="77777777" w:rsidR="00EA1A11" w:rsidRDefault="00633553">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00EA1A11" w:rsidRPr="00F87F46">
          <w:rPr>
            <w:rStyle w:val="Hyperlink"/>
            <w:noProof/>
          </w:rPr>
          <w:t>7.5.7.1 Flow Drilled Screws (FDS)</w:t>
        </w:r>
        <w:r w:rsidR="00EA1A11">
          <w:rPr>
            <w:noProof/>
            <w:webHidden/>
          </w:rPr>
          <w:tab/>
        </w:r>
        <w:r w:rsidR="00EA1A11">
          <w:rPr>
            <w:noProof/>
            <w:webHidden/>
          </w:rPr>
          <w:fldChar w:fldCharType="begin"/>
        </w:r>
        <w:r w:rsidR="00EA1A11">
          <w:rPr>
            <w:noProof/>
            <w:webHidden/>
          </w:rPr>
          <w:instrText xml:space="preserve"> PAGEREF _Toc8893664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37765C69"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00EA1A11" w:rsidRPr="00F87F46">
          <w:rPr>
            <w:rStyle w:val="Hyperlink"/>
            <w:noProof/>
          </w:rPr>
          <w:t>7.6</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Gum Drops</w:t>
        </w:r>
        <w:r w:rsidR="00EA1A11">
          <w:rPr>
            <w:noProof/>
            <w:webHidden/>
          </w:rPr>
          <w:tab/>
        </w:r>
        <w:r w:rsidR="00EA1A11">
          <w:rPr>
            <w:noProof/>
            <w:webHidden/>
          </w:rPr>
          <w:fldChar w:fldCharType="begin"/>
        </w:r>
        <w:r w:rsidR="00EA1A11">
          <w:rPr>
            <w:noProof/>
            <w:webHidden/>
          </w:rPr>
          <w:instrText xml:space="preserve"> PAGEREF _Toc8893665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2C40834"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00EA1A11" w:rsidRPr="00F87F46">
          <w:rPr>
            <w:rStyle w:val="Hyperlink"/>
            <w:noProof/>
          </w:rPr>
          <w:t>7.7</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Clinches</w:t>
        </w:r>
        <w:r w:rsidR="00EA1A11">
          <w:rPr>
            <w:noProof/>
            <w:webHidden/>
          </w:rPr>
          <w:tab/>
        </w:r>
        <w:r w:rsidR="00EA1A11">
          <w:rPr>
            <w:noProof/>
            <w:webHidden/>
          </w:rPr>
          <w:fldChar w:fldCharType="begin"/>
        </w:r>
        <w:r w:rsidR="00EA1A11">
          <w:rPr>
            <w:noProof/>
            <w:webHidden/>
          </w:rPr>
          <w:instrText xml:space="preserve"> PAGEREF _Toc8893666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457B877C"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00EA1A11" w:rsidRPr="00F87F46">
          <w:rPr>
            <w:rStyle w:val="Hyperlink"/>
            <w:noProof/>
          </w:rPr>
          <w:t>7.8</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Heat Stakes / Thermal Stakes</w:t>
        </w:r>
        <w:r w:rsidR="00EA1A11">
          <w:rPr>
            <w:noProof/>
            <w:webHidden/>
          </w:rPr>
          <w:tab/>
        </w:r>
        <w:r w:rsidR="00EA1A11">
          <w:rPr>
            <w:noProof/>
            <w:webHidden/>
          </w:rPr>
          <w:fldChar w:fldCharType="begin"/>
        </w:r>
        <w:r w:rsidR="00EA1A11">
          <w:rPr>
            <w:noProof/>
            <w:webHidden/>
          </w:rPr>
          <w:instrText xml:space="preserve"> PAGEREF _Toc8893667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2F097CA9"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00EA1A11" w:rsidRPr="00F87F46">
          <w:rPr>
            <w:rStyle w:val="Hyperlink"/>
            <w:noProof/>
          </w:rPr>
          <w:t>7.9</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Clips/Snap Joints</w:t>
        </w:r>
        <w:r w:rsidR="00EA1A11">
          <w:rPr>
            <w:noProof/>
            <w:webHidden/>
          </w:rPr>
          <w:tab/>
        </w:r>
        <w:r w:rsidR="00EA1A11">
          <w:rPr>
            <w:noProof/>
            <w:webHidden/>
          </w:rPr>
          <w:fldChar w:fldCharType="begin"/>
        </w:r>
        <w:r w:rsidR="00EA1A11">
          <w:rPr>
            <w:noProof/>
            <w:webHidden/>
          </w:rPr>
          <w:instrText xml:space="preserve"> PAGEREF _Toc8893668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1A00265B"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00EA1A11" w:rsidRPr="00F87F46">
          <w:rPr>
            <w:rStyle w:val="Hyperlink"/>
            <w:noProof/>
          </w:rPr>
          <w:t>7.10</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Nails</w:t>
        </w:r>
        <w:r w:rsidR="00EA1A11">
          <w:rPr>
            <w:noProof/>
            <w:webHidden/>
          </w:rPr>
          <w:tab/>
        </w:r>
        <w:r w:rsidR="00EA1A11">
          <w:rPr>
            <w:noProof/>
            <w:webHidden/>
          </w:rPr>
          <w:fldChar w:fldCharType="begin"/>
        </w:r>
        <w:r w:rsidR="00EA1A11">
          <w:rPr>
            <w:noProof/>
            <w:webHidden/>
          </w:rPr>
          <w:instrText xml:space="preserve"> PAGEREF _Toc8893669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12CC2510"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00EA1A11" w:rsidRPr="00F87F46">
          <w:rPr>
            <w:rStyle w:val="Hyperlink"/>
            <w:noProof/>
            <w14:scene3d>
              <w14:camera w14:prst="orthographicFront"/>
              <w14:lightRig w14:rig="threePt" w14:dir="t">
                <w14:rot w14:lat="0" w14:lon="0" w14:rev="0"/>
              </w14:lightRig>
            </w14:scene3d>
          </w:rPr>
          <w:t>8</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1D connections</w:t>
        </w:r>
        <w:r w:rsidR="00EA1A11">
          <w:rPr>
            <w:noProof/>
            <w:webHidden/>
          </w:rPr>
          <w:tab/>
        </w:r>
        <w:r w:rsidR="00EA1A11">
          <w:rPr>
            <w:noProof/>
            <w:webHidden/>
          </w:rPr>
          <w:fldChar w:fldCharType="begin"/>
        </w:r>
        <w:r w:rsidR="00EA1A11">
          <w:rPr>
            <w:noProof/>
            <w:webHidden/>
          </w:rPr>
          <w:instrText xml:space="preserve"> PAGEREF _Toc8893670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3CB68C89"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00EA1A11" w:rsidRPr="00F87F46">
          <w:rPr>
            <w:rStyle w:val="Hyperlink"/>
            <w:noProof/>
          </w:rPr>
          <w:t>8.1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_Toc8893671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423A46AD" w14:textId="77777777" w:rsidR="00EA1A11" w:rsidRDefault="00633553">
      <w:pPr>
        <w:pStyle w:val="TOC3"/>
        <w:rPr>
          <w:rFonts w:asciiTheme="minorHAnsi" w:eastAsiaTheme="minorEastAsia" w:hAnsiTheme="minorHAnsi" w:cstheme="minorBidi"/>
          <w:noProof/>
          <w:sz w:val="22"/>
          <w:szCs w:val="22"/>
          <w:lang w:eastAsia="en-US"/>
        </w:rPr>
      </w:pPr>
      <w:hyperlink w:anchor="_Toc8893672" w:history="1">
        <w:r w:rsidR="00EA1A11" w:rsidRPr="00F87F46">
          <w:rPr>
            <w:rStyle w:val="Hyperlink"/>
            <w:noProof/>
          </w:rPr>
          <w:t>8.1.1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_Toc8893672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50B62BB2" w14:textId="77777777" w:rsidR="00EA1A11" w:rsidRDefault="00633553">
      <w:pPr>
        <w:pStyle w:val="TOC3"/>
        <w:rPr>
          <w:rFonts w:asciiTheme="minorHAnsi" w:eastAsiaTheme="minorEastAsia" w:hAnsiTheme="minorHAnsi" w:cstheme="minorBidi"/>
          <w:noProof/>
          <w:sz w:val="22"/>
          <w:szCs w:val="22"/>
          <w:lang w:eastAsia="en-US"/>
        </w:rPr>
      </w:pPr>
      <w:hyperlink w:anchor="_Toc8893673" w:history="1">
        <w:r w:rsidR="00EA1A11" w:rsidRPr="00F87F46">
          <w:rPr>
            <w:rStyle w:val="Hyperlink"/>
            <w:noProof/>
          </w:rPr>
          <w:t>8.1.2</w:t>
        </w:r>
        <w:r w:rsidR="00EA1A11">
          <w:rPr>
            <w:rFonts w:asciiTheme="minorHAnsi" w:eastAsiaTheme="minorEastAsia" w:hAnsiTheme="minorHAnsi" w:cstheme="minorBidi"/>
            <w:noProof/>
            <w:sz w:val="22"/>
            <w:szCs w:val="22"/>
            <w:lang w:eastAsia="en-US"/>
          </w:rPr>
          <w:tab/>
        </w:r>
        <w:r w:rsidR="00EA1A11" w:rsidRPr="00F87F46">
          <w:rPr>
            <w:rStyle w:val="Hyperlink"/>
            <w:noProof/>
          </w:rPr>
          <w:t>Location</w:t>
        </w:r>
        <w:r w:rsidR="00EA1A11">
          <w:rPr>
            <w:noProof/>
            <w:webHidden/>
          </w:rPr>
          <w:tab/>
        </w:r>
        <w:r w:rsidR="00EA1A11">
          <w:rPr>
            <w:noProof/>
            <w:webHidden/>
          </w:rPr>
          <w:fldChar w:fldCharType="begin"/>
        </w:r>
        <w:r w:rsidR="00EA1A11">
          <w:rPr>
            <w:noProof/>
            <w:webHidden/>
          </w:rPr>
          <w:instrText xml:space="preserve"> PAGEREF _Toc8893673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77B72520" w14:textId="77777777" w:rsidR="00EA1A11" w:rsidRDefault="00633553">
      <w:pPr>
        <w:pStyle w:val="TOC3"/>
        <w:rPr>
          <w:rFonts w:asciiTheme="minorHAnsi" w:eastAsiaTheme="minorEastAsia" w:hAnsiTheme="minorHAnsi" w:cstheme="minorBidi"/>
          <w:noProof/>
          <w:sz w:val="22"/>
          <w:szCs w:val="22"/>
          <w:lang w:eastAsia="en-US"/>
        </w:rPr>
      </w:pPr>
      <w:hyperlink w:anchor="_Toc8893674" w:history="1">
        <w:r w:rsidR="00EA1A11" w:rsidRPr="00F87F46">
          <w:rPr>
            <w:rStyle w:val="Hyperlink"/>
            <w:noProof/>
          </w:rPr>
          <w:t>8.1.3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_Toc8893674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4818382E"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00EA1A11" w:rsidRPr="00F87F46">
          <w:rPr>
            <w:rStyle w:val="Hyperlink"/>
            <w:noProof/>
          </w:rPr>
          <w:t>8.2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Seam Welds</w:t>
        </w:r>
        <w:r w:rsidR="00EA1A11">
          <w:rPr>
            <w:noProof/>
            <w:webHidden/>
          </w:rPr>
          <w:tab/>
        </w:r>
        <w:r w:rsidR="00EA1A11">
          <w:rPr>
            <w:noProof/>
            <w:webHidden/>
          </w:rPr>
          <w:fldChar w:fldCharType="begin"/>
        </w:r>
        <w:r w:rsidR="00EA1A11">
          <w:rPr>
            <w:noProof/>
            <w:webHidden/>
          </w:rPr>
          <w:instrText xml:space="preserve"> PAGEREF _Toc8893675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64302AC7" w14:textId="77777777" w:rsidR="00EA1A11" w:rsidRDefault="00633553">
      <w:pPr>
        <w:pStyle w:val="TOC3"/>
        <w:rPr>
          <w:rFonts w:asciiTheme="minorHAnsi" w:eastAsiaTheme="minorEastAsia" w:hAnsiTheme="minorHAnsi" w:cstheme="minorBidi"/>
          <w:noProof/>
          <w:sz w:val="22"/>
          <w:szCs w:val="22"/>
          <w:lang w:eastAsia="en-US"/>
        </w:rPr>
      </w:pPr>
      <w:hyperlink w:anchor="_Toc8893676" w:history="1">
        <w:r w:rsidR="00EA1A11" w:rsidRPr="00F87F46">
          <w:rPr>
            <w:rStyle w:val="Hyperlink"/>
            <w:noProof/>
          </w:rPr>
          <w:t>8.2.1</w:t>
        </w:r>
        <w:r w:rsidR="00EA1A11">
          <w:rPr>
            <w:rFonts w:asciiTheme="minorHAnsi" w:eastAsiaTheme="minorEastAsia" w:hAnsiTheme="minorHAnsi" w:cstheme="minorBidi"/>
            <w:noProof/>
            <w:sz w:val="22"/>
            <w:szCs w:val="22"/>
            <w:lang w:eastAsia="en-US"/>
          </w:rPr>
          <w:tab/>
        </w:r>
        <w:r w:rsidR="00EA1A11" w:rsidRPr="00F87F46">
          <w:rPr>
            <w:rStyle w:val="Hyperlink"/>
            <w:noProof/>
          </w:rPr>
          <w:t>Description and Modeling Parameters</w:t>
        </w:r>
        <w:r w:rsidR="00EA1A11">
          <w:rPr>
            <w:noProof/>
            <w:webHidden/>
          </w:rPr>
          <w:tab/>
        </w:r>
        <w:r w:rsidR="00EA1A11">
          <w:rPr>
            <w:noProof/>
            <w:webHidden/>
          </w:rPr>
          <w:fldChar w:fldCharType="begin"/>
        </w:r>
        <w:r w:rsidR="00EA1A11">
          <w:rPr>
            <w:noProof/>
            <w:webHidden/>
          </w:rPr>
          <w:instrText xml:space="preserve"> PAGEREF _Toc8893676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26E60DFA" w14:textId="77777777" w:rsidR="00EA1A11" w:rsidRDefault="00633553">
      <w:pPr>
        <w:pStyle w:val="TOC3"/>
        <w:rPr>
          <w:rFonts w:asciiTheme="minorHAnsi" w:eastAsiaTheme="minorEastAsia" w:hAnsiTheme="minorHAnsi" w:cstheme="minorBidi"/>
          <w:noProof/>
          <w:sz w:val="22"/>
          <w:szCs w:val="22"/>
          <w:lang w:eastAsia="en-US"/>
        </w:rPr>
      </w:pPr>
      <w:hyperlink w:anchor="_Toc8893677" w:history="1">
        <w:r w:rsidR="00EA1A11" w:rsidRPr="00F87F46">
          <w:rPr>
            <w:rStyle w:val="Hyperlink"/>
            <w:noProof/>
          </w:rPr>
          <w:t>8.2.2</w:t>
        </w:r>
        <w:r w:rsidR="00EA1A11">
          <w:rPr>
            <w:rFonts w:asciiTheme="minorHAnsi" w:eastAsiaTheme="minorEastAsia" w:hAnsiTheme="minorHAnsi" w:cstheme="minorBidi"/>
            <w:noProof/>
            <w:sz w:val="22"/>
            <w:szCs w:val="22"/>
            <w:lang w:eastAsia="en-US"/>
          </w:rPr>
          <w:tab/>
        </w:r>
        <w:r w:rsidR="00EA1A11" w:rsidRPr="00F87F46">
          <w:rPr>
            <w:rStyle w:val="Hyperlink"/>
            <w:noProof/>
          </w:rPr>
          <w:t>Seam Weld Definition Overview</w:t>
        </w:r>
        <w:r w:rsidR="00EA1A11">
          <w:rPr>
            <w:noProof/>
            <w:webHidden/>
          </w:rPr>
          <w:tab/>
        </w:r>
        <w:r w:rsidR="00EA1A11">
          <w:rPr>
            <w:noProof/>
            <w:webHidden/>
          </w:rPr>
          <w:fldChar w:fldCharType="begin"/>
        </w:r>
        <w:r w:rsidR="00EA1A11">
          <w:rPr>
            <w:noProof/>
            <w:webHidden/>
          </w:rPr>
          <w:instrText xml:space="preserve"> PAGEREF _Toc8893677 \h </w:instrText>
        </w:r>
        <w:r w:rsidR="00EA1A11">
          <w:rPr>
            <w:noProof/>
            <w:webHidden/>
          </w:rPr>
        </w:r>
        <w:r w:rsidR="00EA1A11">
          <w:rPr>
            <w:noProof/>
            <w:webHidden/>
          </w:rPr>
          <w:fldChar w:fldCharType="separate"/>
        </w:r>
        <w:r w:rsidR="00EA1A11">
          <w:rPr>
            <w:noProof/>
            <w:webHidden/>
          </w:rPr>
          <w:t>99</w:t>
        </w:r>
        <w:r w:rsidR="00EA1A11">
          <w:rPr>
            <w:noProof/>
            <w:webHidden/>
          </w:rPr>
          <w:fldChar w:fldCharType="end"/>
        </w:r>
      </w:hyperlink>
    </w:p>
    <w:p w14:paraId="62B3090F" w14:textId="77777777" w:rsidR="00EA1A11" w:rsidRDefault="00633553">
      <w:pPr>
        <w:pStyle w:val="TOC3"/>
        <w:rPr>
          <w:rFonts w:asciiTheme="minorHAnsi" w:eastAsiaTheme="minorEastAsia" w:hAnsiTheme="minorHAnsi" w:cstheme="minorBidi"/>
          <w:noProof/>
          <w:sz w:val="22"/>
          <w:szCs w:val="22"/>
          <w:lang w:eastAsia="en-US"/>
        </w:rPr>
      </w:pPr>
      <w:hyperlink w:anchor="_Toc8893678" w:history="1">
        <w:r w:rsidR="00EA1A11" w:rsidRPr="00F87F46">
          <w:rPr>
            <w:rStyle w:val="Hyperlink"/>
            <w:noProof/>
          </w:rPr>
          <w:t>8.2.3</w:t>
        </w:r>
        <w:r w:rsidR="00EA1A11">
          <w:rPr>
            <w:rFonts w:asciiTheme="minorHAnsi" w:eastAsiaTheme="minorEastAsia" w:hAnsiTheme="minorHAnsi" w:cstheme="minorBidi"/>
            <w:noProof/>
            <w:sz w:val="22"/>
            <w:szCs w:val="22"/>
            <w:lang w:eastAsia="en-US"/>
          </w:rPr>
          <w:tab/>
        </w:r>
        <w:r w:rsidR="00EA1A11" w:rsidRPr="00F87F46">
          <w:rPr>
            <w:rStyle w:val="Hyperlink"/>
            <w:noProof/>
          </w:rPr>
          <w:t>Specific XML Realization</w:t>
        </w:r>
        <w:r w:rsidR="00EA1A11">
          <w:rPr>
            <w:noProof/>
            <w:webHidden/>
          </w:rPr>
          <w:tab/>
        </w:r>
        <w:r w:rsidR="00EA1A11">
          <w:rPr>
            <w:noProof/>
            <w:webHidden/>
          </w:rPr>
          <w:fldChar w:fldCharType="begin"/>
        </w:r>
        <w:r w:rsidR="00EA1A11">
          <w:rPr>
            <w:noProof/>
            <w:webHidden/>
          </w:rPr>
          <w:instrText xml:space="preserve"> PAGEREF _Toc8893678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096F6B1B" w14:textId="77777777" w:rsidR="00EA1A11" w:rsidRDefault="00633553">
      <w:pPr>
        <w:pStyle w:val="TOC3"/>
        <w:rPr>
          <w:rFonts w:asciiTheme="minorHAnsi" w:eastAsiaTheme="minorEastAsia" w:hAnsiTheme="minorHAnsi" w:cstheme="minorBidi"/>
          <w:noProof/>
          <w:sz w:val="22"/>
          <w:szCs w:val="22"/>
          <w:lang w:eastAsia="en-US"/>
        </w:rPr>
      </w:pPr>
      <w:hyperlink w:anchor="_Toc8893679" w:history="1">
        <w:r w:rsidR="00EA1A11" w:rsidRPr="00F87F46">
          <w:rPr>
            <w:rStyle w:val="Hyperlink"/>
            <w:noProof/>
          </w:rPr>
          <w:t>8.2.4</w:t>
        </w:r>
        <w:r w:rsidR="00EA1A11">
          <w:rPr>
            <w:rFonts w:asciiTheme="minorHAnsi" w:eastAsiaTheme="minorEastAsia" w:hAnsiTheme="minorHAnsi" w:cstheme="minorBidi"/>
            <w:noProof/>
            <w:sz w:val="22"/>
            <w:szCs w:val="22"/>
            <w:lang w:eastAsia="en-US"/>
          </w:rPr>
          <w:tab/>
        </w:r>
        <w:r w:rsidR="00EA1A11" w:rsidRPr="00F87F46">
          <w:rPr>
            <w:rStyle w:val="Hyperlink"/>
            <w:noProof/>
          </w:rPr>
          <w:t>Generic Seam Weld Definition</w:t>
        </w:r>
        <w:r w:rsidR="00EA1A11">
          <w:rPr>
            <w:noProof/>
            <w:webHidden/>
          </w:rPr>
          <w:tab/>
        </w:r>
        <w:r w:rsidR="00EA1A11">
          <w:rPr>
            <w:noProof/>
            <w:webHidden/>
          </w:rPr>
          <w:fldChar w:fldCharType="begin"/>
        </w:r>
        <w:r w:rsidR="00EA1A11">
          <w:rPr>
            <w:noProof/>
            <w:webHidden/>
          </w:rPr>
          <w:instrText xml:space="preserve"> PAGEREF _Toc8893679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126C9871"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00EA1A11" w:rsidRPr="00F87F46">
          <w:rPr>
            <w:rStyle w:val="Hyperlink"/>
            <w:noProof/>
          </w:rPr>
          <w:t>8.2.4.1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_Toc8893680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6B20F24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00EA1A11" w:rsidRPr="00F87F46">
          <w:rPr>
            <w:rStyle w:val="Hyperlink"/>
            <w:noProof/>
          </w:rPr>
          <w:t>8.2.4.2</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_Toc8893681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69FB75B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00EA1A11" w:rsidRPr="00F87F46">
          <w:rPr>
            <w:rStyle w:val="Hyperlink"/>
            <w:noProof/>
          </w:rPr>
          <w:t>8.2.4.3</w:t>
        </w:r>
        <w:r w:rsidR="00EA1A11">
          <w:rPr>
            <w:rFonts w:asciiTheme="minorHAnsi" w:eastAsiaTheme="minorEastAsia" w:hAnsiTheme="minorHAnsi" w:cstheme="minorBidi"/>
            <w:noProof/>
            <w:sz w:val="22"/>
            <w:szCs w:val="22"/>
            <w:lang w:eastAsia="en-US"/>
          </w:rPr>
          <w:tab/>
        </w:r>
        <w:r w:rsidR="00EA1A11" w:rsidRPr="00F87F46">
          <w:rPr>
            <w:rStyle w:val="Hyperlink"/>
            <w:noProof/>
          </w:rPr>
          <w:t>Weld Position and Sheet Metal Parameters</w:t>
        </w:r>
        <w:r w:rsidR="00EA1A11">
          <w:rPr>
            <w:noProof/>
            <w:webHidden/>
          </w:rPr>
          <w:tab/>
        </w:r>
        <w:r w:rsidR="00EA1A11">
          <w:rPr>
            <w:noProof/>
            <w:webHidden/>
          </w:rPr>
          <w:fldChar w:fldCharType="begin"/>
        </w:r>
        <w:r w:rsidR="00EA1A11">
          <w:rPr>
            <w:noProof/>
            <w:webHidden/>
          </w:rPr>
          <w:instrText xml:space="preserve"> PAGEREF _Toc8893682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6EDFEB48" w14:textId="77777777" w:rsidR="00EA1A11" w:rsidRDefault="00633553">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00EA1A11" w:rsidRPr="00F87F46">
          <w:rPr>
            <w:rStyle w:val="Hyperlink"/>
            <w:noProof/>
          </w:rPr>
          <w:t>8.2.4.3.1</w:t>
        </w:r>
        <w:r w:rsidR="00EA1A11">
          <w:rPr>
            <w:rFonts w:asciiTheme="minorHAnsi" w:eastAsiaTheme="minorEastAsia" w:hAnsiTheme="minorHAnsi" w:cstheme="minorBidi"/>
            <w:noProof/>
            <w:sz w:val="22"/>
            <w:szCs w:val="22"/>
            <w:lang w:eastAsia="en-US"/>
          </w:rPr>
          <w:tab/>
        </w:r>
        <w:r w:rsidR="00EA1A11" w:rsidRPr="00F87F46">
          <w:rPr>
            <w:rStyle w:val="Hyperlink"/>
            <w:noProof/>
          </w:rPr>
          <w:t>Parameters Assigned to a Specific Sheet of the Flange</w:t>
        </w:r>
        <w:r w:rsidR="00EA1A11">
          <w:rPr>
            <w:noProof/>
            <w:webHidden/>
          </w:rPr>
          <w:tab/>
        </w:r>
        <w:r w:rsidR="00EA1A11">
          <w:rPr>
            <w:noProof/>
            <w:webHidden/>
          </w:rPr>
          <w:fldChar w:fldCharType="begin"/>
        </w:r>
        <w:r w:rsidR="00EA1A11">
          <w:rPr>
            <w:noProof/>
            <w:webHidden/>
          </w:rPr>
          <w:instrText xml:space="preserve"> PAGEREF _Toc8893683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1F522863" w14:textId="77777777" w:rsidR="00EA1A11" w:rsidRDefault="00633553">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00EA1A11" w:rsidRPr="00F87F46">
          <w:rPr>
            <w:rStyle w:val="Hyperlink"/>
            <w:noProof/>
          </w:rPr>
          <w:t>8.2.4.3.2</w:t>
        </w:r>
        <w:r w:rsidR="00EA1A11">
          <w:rPr>
            <w:rFonts w:asciiTheme="minorHAnsi" w:eastAsiaTheme="minorEastAsia" w:hAnsiTheme="minorHAnsi" w:cstheme="minorBidi"/>
            <w:noProof/>
            <w:sz w:val="22"/>
            <w:szCs w:val="22"/>
            <w:lang w:eastAsia="en-US"/>
          </w:rPr>
          <w:tab/>
        </w:r>
        <w:r w:rsidR="00EA1A11" w:rsidRPr="00F87F46">
          <w:rPr>
            <w:rStyle w:val="Hyperlink"/>
            <w:noProof/>
          </w:rPr>
          <w:t>Welding Position</w:t>
        </w:r>
        <w:r w:rsidR="00EA1A11">
          <w:rPr>
            <w:noProof/>
            <w:webHidden/>
          </w:rPr>
          <w:tab/>
        </w:r>
        <w:r w:rsidR="00EA1A11">
          <w:rPr>
            <w:noProof/>
            <w:webHidden/>
          </w:rPr>
          <w:fldChar w:fldCharType="begin"/>
        </w:r>
        <w:r w:rsidR="00EA1A11">
          <w:rPr>
            <w:noProof/>
            <w:webHidden/>
          </w:rPr>
          <w:instrText xml:space="preserve"> PAGEREF _Toc8893684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2DE421ED" w14:textId="77777777" w:rsidR="00EA1A11" w:rsidRDefault="00633553">
      <w:pPr>
        <w:pStyle w:val="TOC3"/>
        <w:rPr>
          <w:rFonts w:asciiTheme="minorHAnsi" w:eastAsiaTheme="minorEastAsia" w:hAnsiTheme="minorHAnsi" w:cstheme="minorBidi"/>
          <w:noProof/>
          <w:sz w:val="22"/>
          <w:szCs w:val="22"/>
          <w:lang w:eastAsia="en-US"/>
        </w:rPr>
      </w:pPr>
      <w:hyperlink w:anchor="_Toc8893685" w:history="1">
        <w:r w:rsidR="00EA1A11" w:rsidRPr="00F87F46">
          <w:rPr>
            <w:rStyle w:val="Hyperlink"/>
            <w:noProof/>
          </w:rPr>
          <w:t>8.2.5</w:t>
        </w:r>
        <w:r w:rsidR="00EA1A11">
          <w:rPr>
            <w:rFonts w:asciiTheme="minorHAnsi" w:eastAsiaTheme="minorEastAsia" w:hAnsiTheme="minorHAnsi" w:cstheme="minorBidi"/>
            <w:noProof/>
            <w:sz w:val="22"/>
            <w:szCs w:val="22"/>
            <w:lang w:eastAsia="en-US"/>
          </w:rPr>
          <w:tab/>
        </w:r>
        <w:r w:rsidR="00EA1A11" w:rsidRPr="00F87F46">
          <w:rPr>
            <w:rStyle w:val="Hyperlink"/>
            <w:noProof/>
          </w:rPr>
          <w:t>Butt Joint</w:t>
        </w:r>
        <w:r w:rsidR="00EA1A11">
          <w:rPr>
            <w:noProof/>
            <w:webHidden/>
          </w:rPr>
          <w:tab/>
        </w:r>
        <w:r w:rsidR="00EA1A11">
          <w:rPr>
            <w:noProof/>
            <w:webHidden/>
          </w:rPr>
          <w:fldChar w:fldCharType="begin"/>
        </w:r>
        <w:r w:rsidR="00EA1A11">
          <w:rPr>
            <w:noProof/>
            <w:webHidden/>
          </w:rPr>
          <w:instrText xml:space="preserve"> PAGEREF _Toc8893685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23F6514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00EA1A11" w:rsidRPr="00F87F46">
          <w:rPr>
            <w:rStyle w:val="Hyperlink"/>
            <w:noProof/>
          </w:rPr>
          <w:t>8.2.5.1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_Toc8893686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3B98AB8B"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00EA1A11" w:rsidRPr="00F87F46">
          <w:rPr>
            <w:rStyle w:val="Hyperlink"/>
            <w:noProof/>
          </w:rPr>
          <w:t>8.2.5.2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_Toc8893687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AF9C76A"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00EA1A11" w:rsidRPr="00F87F46">
          <w:rPr>
            <w:rStyle w:val="Hyperlink"/>
            <w:noProof/>
          </w:rPr>
          <w:t>8.2.5.3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_Toc8893688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0B641822"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00EA1A11" w:rsidRPr="00F87F46">
          <w:rPr>
            <w:rStyle w:val="Hyperlink"/>
            <w:noProof/>
          </w:rPr>
          <w:t>8.2.5.4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_Toc8893689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9FE961D"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00EA1A11" w:rsidRPr="00F87F46">
          <w:rPr>
            <w:rStyle w:val="Hyperlink"/>
            <w:noProof/>
          </w:rPr>
          <w:t>8.2.5.5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_Toc8893690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56D18E22" w14:textId="77777777" w:rsidR="00EA1A11" w:rsidRDefault="00633553">
      <w:pPr>
        <w:pStyle w:val="TOC3"/>
        <w:rPr>
          <w:rFonts w:asciiTheme="minorHAnsi" w:eastAsiaTheme="minorEastAsia" w:hAnsiTheme="minorHAnsi" w:cstheme="minorBidi"/>
          <w:noProof/>
          <w:sz w:val="22"/>
          <w:szCs w:val="22"/>
          <w:lang w:eastAsia="en-US"/>
        </w:rPr>
      </w:pPr>
      <w:hyperlink w:anchor="_Toc8893691" w:history="1">
        <w:r w:rsidR="00EA1A11" w:rsidRPr="00F87F46">
          <w:rPr>
            <w:rStyle w:val="Hyperlink"/>
            <w:noProof/>
          </w:rPr>
          <w:t>8.2.6</w:t>
        </w:r>
        <w:r w:rsidR="00EA1A11">
          <w:rPr>
            <w:rFonts w:asciiTheme="minorHAnsi" w:eastAsiaTheme="minorEastAsia" w:hAnsiTheme="minorHAnsi" w:cstheme="minorBidi"/>
            <w:noProof/>
            <w:sz w:val="22"/>
            <w:szCs w:val="22"/>
            <w:lang w:eastAsia="en-US"/>
          </w:rPr>
          <w:tab/>
        </w:r>
        <w:r w:rsidR="00EA1A11" w:rsidRPr="00F87F46">
          <w:rPr>
            <w:rStyle w:val="Hyperlink"/>
            <w:noProof/>
          </w:rPr>
          <w:t>Corner Weld</w:t>
        </w:r>
        <w:r w:rsidR="00EA1A11">
          <w:rPr>
            <w:noProof/>
            <w:webHidden/>
          </w:rPr>
          <w:tab/>
        </w:r>
        <w:r w:rsidR="00EA1A11">
          <w:rPr>
            <w:noProof/>
            <w:webHidden/>
          </w:rPr>
          <w:fldChar w:fldCharType="begin"/>
        </w:r>
        <w:r w:rsidR="00EA1A11">
          <w:rPr>
            <w:noProof/>
            <w:webHidden/>
          </w:rPr>
          <w:instrText xml:space="preserve"> PAGEREF _Toc8893691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40467FA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00EA1A11" w:rsidRPr="00F87F46">
          <w:rPr>
            <w:rStyle w:val="Hyperlink"/>
            <w:noProof/>
          </w:rPr>
          <w:t>8.2.6.1</w:t>
        </w:r>
        <w:r w:rsidR="00EA1A11">
          <w:rPr>
            <w:rFonts w:asciiTheme="minorHAnsi" w:eastAsiaTheme="minorEastAsia" w:hAnsiTheme="minorHAnsi" w:cstheme="minorBidi"/>
            <w:noProof/>
            <w:sz w:val="22"/>
            <w:szCs w:val="22"/>
            <w:lang w:eastAsia="en-US"/>
          </w:rPr>
          <w:tab/>
        </w:r>
        <w:r w:rsidR="00EA1A11" w:rsidRPr="00F87F46">
          <w:rPr>
            <w:rStyle w:val="Hyperlink"/>
            <w:noProof/>
          </w:rPr>
          <w:t>Simple Corner Weld</w:t>
        </w:r>
        <w:r w:rsidR="00EA1A11">
          <w:rPr>
            <w:noProof/>
            <w:webHidden/>
          </w:rPr>
          <w:tab/>
        </w:r>
        <w:r w:rsidR="00EA1A11">
          <w:rPr>
            <w:noProof/>
            <w:webHidden/>
          </w:rPr>
          <w:fldChar w:fldCharType="begin"/>
        </w:r>
        <w:r w:rsidR="00EA1A11">
          <w:rPr>
            <w:noProof/>
            <w:webHidden/>
          </w:rPr>
          <w:instrText xml:space="preserve"> PAGEREF _Toc8893692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6B9BE03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00EA1A11" w:rsidRPr="00F87F46">
          <w:rPr>
            <w:rStyle w:val="Hyperlink"/>
            <w:noProof/>
          </w:rPr>
          <w:t>8.2.6.2</w:t>
        </w:r>
        <w:r w:rsidR="00EA1A11">
          <w:rPr>
            <w:rFonts w:asciiTheme="minorHAnsi" w:eastAsiaTheme="minorEastAsia" w:hAnsiTheme="minorHAnsi" w:cstheme="minorBidi"/>
            <w:noProof/>
            <w:sz w:val="22"/>
            <w:szCs w:val="22"/>
            <w:lang w:eastAsia="en-US"/>
          </w:rPr>
          <w:tab/>
        </w:r>
        <w:r w:rsidR="00EA1A11" w:rsidRPr="00F87F46">
          <w:rPr>
            <w:rStyle w:val="Hyperlink"/>
            <w:noProof/>
          </w:rPr>
          <w:t>Double Corner Weld</w:t>
        </w:r>
        <w:r w:rsidR="00EA1A11">
          <w:rPr>
            <w:noProof/>
            <w:webHidden/>
          </w:rPr>
          <w:tab/>
        </w:r>
        <w:r w:rsidR="00EA1A11">
          <w:rPr>
            <w:noProof/>
            <w:webHidden/>
          </w:rPr>
          <w:fldChar w:fldCharType="begin"/>
        </w:r>
        <w:r w:rsidR="00EA1A11">
          <w:rPr>
            <w:noProof/>
            <w:webHidden/>
          </w:rPr>
          <w:instrText xml:space="preserve"> PAGEREF _Toc8893693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55F580CF"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00EA1A11" w:rsidRPr="00F87F46">
          <w:rPr>
            <w:rStyle w:val="Hyperlink"/>
            <w:noProof/>
          </w:rPr>
          <w:t>8.2.6.3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_Toc8893694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465B7584"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00EA1A11" w:rsidRPr="00F87F46">
          <w:rPr>
            <w:rStyle w:val="Hyperlink"/>
            <w:noProof/>
          </w:rPr>
          <w:t>8.2.6.4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_Toc8893695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3DB82D82"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00EA1A11" w:rsidRPr="00F87F46">
          <w:rPr>
            <w:rStyle w:val="Hyperlink"/>
            <w:noProof/>
          </w:rPr>
          <w:t>8.2.6.5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_Toc8893696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5DB6A4EC" w14:textId="77777777" w:rsidR="00EA1A11" w:rsidRDefault="00633553">
      <w:pPr>
        <w:pStyle w:val="TOC3"/>
        <w:rPr>
          <w:rFonts w:asciiTheme="minorHAnsi" w:eastAsiaTheme="minorEastAsia" w:hAnsiTheme="minorHAnsi" w:cstheme="minorBidi"/>
          <w:noProof/>
          <w:sz w:val="22"/>
          <w:szCs w:val="22"/>
          <w:lang w:eastAsia="en-US"/>
        </w:rPr>
      </w:pPr>
      <w:hyperlink w:anchor="_Toc8893697" w:history="1">
        <w:r w:rsidR="00EA1A11" w:rsidRPr="00F87F46">
          <w:rPr>
            <w:rStyle w:val="Hyperlink"/>
            <w:noProof/>
          </w:rPr>
          <w:t>8.2.7</w:t>
        </w:r>
        <w:r w:rsidR="00EA1A11">
          <w:rPr>
            <w:rFonts w:asciiTheme="minorHAnsi" w:eastAsiaTheme="minorEastAsia" w:hAnsiTheme="minorHAnsi" w:cstheme="minorBidi"/>
            <w:noProof/>
            <w:sz w:val="22"/>
            <w:szCs w:val="22"/>
            <w:lang w:eastAsia="en-US"/>
          </w:rPr>
          <w:tab/>
        </w:r>
        <w:r w:rsidR="00EA1A11" w:rsidRPr="00F87F46">
          <w:rPr>
            <w:rStyle w:val="Hyperlink"/>
            <w:noProof/>
          </w:rPr>
          <w:t>Edge Weld</w:t>
        </w:r>
        <w:r w:rsidR="00EA1A11">
          <w:rPr>
            <w:noProof/>
            <w:webHidden/>
          </w:rPr>
          <w:tab/>
        </w:r>
        <w:r w:rsidR="00EA1A11">
          <w:rPr>
            <w:noProof/>
            <w:webHidden/>
          </w:rPr>
          <w:fldChar w:fldCharType="begin"/>
        </w:r>
        <w:r w:rsidR="00EA1A11">
          <w:rPr>
            <w:noProof/>
            <w:webHidden/>
          </w:rPr>
          <w:instrText xml:space="preserve"> PAGEREF _Toc8893697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42E1E3A0"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00EA1A11" w:rsidRPr="00F87F46">
          <w:rPr>
            <w:rStyle w:val="Hyperlink"/>
            <w:noProof/>
          </w:rPr>
          <w:t>8.2.7.1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_Toc8893698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EE64E8F"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00EA1A11" w:rsidRPr="00F87F46">
          <w:rPr>
            <w:rStyle w:val="Hyperlink"/>
            <w:noProof/>
          </w:rPr>
          <w:t>8.2.7.2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_Toc8893699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460B133"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00EA1A11" w:rsidRPr="00F87F46">
          <w:rPr>
            <w:rStyle w:val="Hyperlink"/>
            <w:noProof/>
          </w:rPr>
          <w:t>8.2.7.3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_Toc8893700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5C7A9EB5"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00EA1A11" w:rsidRPr="00F87F46">
          <w:rPr>
            <w:rStyle w:val="Hyperlink"/>
            <w:noProof/>
          </w:rPr>
          <w:t>8.2.7.4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_Toc8893701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672773E5"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00EA1A11" w:rsidRPr="00F87F46">
          <w:rPr>
            <w:rStyle w:val="Hyperlink"/>
            <w:noProof/>
          </w:rPr>
          <w:t>8.2.7.5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_Toc8893702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6F9618D7" w14:textId="77777777" w:rsidR="00EA1A11" w:rsidRDefault="00633553">
      <w:pPr>
        <w:pStyle w:val="TOC3"/>
        <w:rPr>
          <w:rFonts w:asciiTheme="minorHAnsi" w:eastAsiaTheme="minorEastAsia" w:hAnsiTheme="minorHAnsi" w:cstheme="minorBidi"/>
          <w:noProof/>
          <w:sz w:val="22"/>
          <w:szCs w:val="22"/>
          <w:lang w:eastAsia="en-US"/>
        </w:rPr>
      </w:pPr>
      <w:hyperlink w:anchor="_Toc8893703" w:history="1">
        <w:r w:rsidR="00EA1A11" w:rsidRPr="00F87F46">
          <w:rPr>
            <w:rStyle w:val="Hyperlink"/>
            <w:noProof/>
          </w:rPr>
          <w:t>8.2.8</w:t>
        </w:r>
        <w:r w:rsidR="00EA1A11">
          <w:rPr>
            <w:rFonts w:asciiTheme="minorHAnsi" w:eastAsiaTheme="minorEastAsia" w:hAnsiTheme="minorHAnsi" w:cstheme="minorBidi"/>
            <w:noProof/>
            <w:sz w:val="22"/>
            <w:szCs w:val="22"/>
            <w:lang w:eastAsia="en-US"/>
          </w:rPr>
          <w:tab/>
        </w:r>
        <w:r w:rsidR="00EA1A11" w:rsidRPr="00F87F46">
          <w:rPr>
            <w:rStyle w:val="Hyperlink"/>
            <w:noProof/>
          </w:rPr>
          <w:t>I-Weld</w:t>
        </w:r>
        <w:r w:rsidR="00EA1A11">
          <w:rPr>
            <w:noProof/>
            <w:webHidden/>
          </w:rPr>
          <w:tab/>
        </w:r>
        <w:r w:rsidR="00EA1A11">
          <w:rPr>
            <w:noProof/>
            <w:webHidden/>
          </w:rPr>
          <w:fldChar w:fldCharType="begin"/>
        </w:r>
        <w:r w:rsidR="00EA1A11">
          <w:rPr>
            <w:noProof/>
            <w:webHidden/>
          </w:rPr>
          <w:instrText xml:space="preserve"> PAGEREF _Toc8893703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6C43EB9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00EA1A11" w:rsidRPr="00F87F46">
          <w:rPr>
            <w:rStyle w:val="Hyperlink"/>
            <w:noProof/>
          </w:rPr>
          <w:t>8.2.8.1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_Toc8893704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4B1C08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00EA1A11" w:rsidRPr="00F87F46">
          <w:rPr>
            <w:rStyle w:val="Hyperlink"/>
            <w:noProof/>
          </w:rPr>
          <w:t>8.2.8.2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_Toc8893705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32337EDE"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00EA1A11" w:rsidRPr="00F87F46">
          <w:rPr>
            <w:rStyle w:val="Hyperlink"/>
            <w:noProof/>
          </w:rPr>
          <w:t>8.2.8.3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_Toc8893706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7C96C83C"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00EA1A11" w:rsidRPr="00F87F46">
          <w:rPr>
            <w:rStyle w:val="Hyperlink"/>
            <w:noProof/>
          </w:rPr>
          <w:t>8.2.8.4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_Toc8893707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3F8CB1D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00EA1A11" w:rsidRPr="00F87F46">
          <w:rPr>
            <w:rStyle w:val="Hyperlink"/>
            <w:noProof/>
          </w:rPr>
          <w:t>8.2.8.5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_Toc8893708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138F4B51" w14:textId="77777777" w:rsidR="00EA1A11" w:rsidRDefault="00633553">
      <w:pPr>
        <w:pStyle w:val="TOC3"/>
        <w:rPr>
          <w:rFonts w:asciiTheme="minorHAnsi" w:eastAsiaTheme="minorEastAsia" w:hAnsiTheme="minorHAnsi" w:cstheme="minorBidi"/>
          <w:noProof/>
          <w:sz w:val="22"/>
          <w:szCs w:val="22"/>
          <w:lang w:eastAsia="en-US"/>
        </w:rPr>
      </w:pPr>
      <w:hyperlink w:anchor="_Toc8893709" w:history="1">
        <w:r w:rsidR="00EA1A11" w:rsidRPr="00F87F46">
          <w:rPr>
            <w:rStyle w:val="Hyperlink"/>
            <w:noProof/>
          </w:rPr>
          <w:t>8.2.9</w:t>
        </w:r>
        <w:r w:rsidR="00EA1A11">
          <w:rPr>
            <w:rFonts w:asciiTheme="minorHAnsi" w:eastAsiaTheme="minorEastAsia" w:hAnsiTheme="minorHAnsi" w:cstheme="minorBidi"/>
            <w:noProof/>
            <w:sz w:val="22"/>
            <w:szCs w:val="22"/>
            <w:lang w:eastAsia="en-US"/>
          </w:rPr>
          <w:tab/>
        </w:r>
        <w:r w:rsidR="00EA1A11" w:rsidRPr="00F87F46">
          <w:rPr>
            <w:rStyle w:val="Hyperlink"/>
            <w:noProof/>
          </w:rPr>
          <w:t>Overlap Weld</w:t>
        </w:r>
        <w:r w:rsidR="00EA1A11">
          <w:rPr>
            <w:noProof/>
            <w:webHidden/>
          </w:rPr>
          <w:tab/>
        </w:r>
        <w:r w:rsidR="00EA1A11">
          <w:rPr>
            <w:noProof/>
            <w:webHidden/>
          </w:rPr>
          <w:fldChar w:fldCharType="begin"/>
        </w:r>
        <w:r w:rsidR="00EA1A11">
          <w:rPr>
            <w:noProof/>
            <w:webHidden/>
          </w:rPr>
          <w:instrText xml:space="preserve"> PAGEREF _Toc8893709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B491D7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00EA1A11" w:rsidRPr="00F87F46">
          <w:rPr>
            <w:rStyle w:val="Hyperlink"/>
            <w:noProof/>
          </w:rPr>
          <w:t>8.2.9.1</w:t>
        </w:r>
        <w:r w:rsidR="00EA1A11">
          <w:rPr>
            <w:rFonts w:asciiTheme="minorHAnsi" w:eastAsiaTheme="minorEastAsia" w:hAnsiTheme="minorHAnsi" w:cstheme="minorBidi"/>
            <w:noProof/>
            <w:sz w:val="22"/>
            <w:szCs w:val="22"/>
            <w:lang w:eastAsia="en-US"/>
          </w:rPr>
          <w:tab/>
        </w:r>
        <w:r w:rsidR="00EA1A11" w:rsidRPr="00F87F46">
          <w:rPr>
            <w:rStyle w:val="Hyperlink"/>
            <w:noProof/>
          </w:rPr>
          <w:t>Simple Overlap Weld</w:t>
        </w:r>
        <w:r w:rsidR="00EA1A11">
          <w:rPr>
            <w:noProof/>
            <w:webHidden/>
          </w:rPr>
          <w:tab/>
        </w:r>
        <w:r w:rsidR="00EA1A11">
          <w:rPr>
            <w:noProof/>
            <w:webHidden/>
          </w:rPr>
          <w:fldChar w:fldCharType="begin"/>
        </w:r>
        <w:r w:rsidR="00EA1A11">
          <w:rPr>
            <w:noProof/>
            <w:webHidden/>
          </w:rPr>
          <w:instrText xml:space="preserve"> PAGEREF _Toc8893710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EFC638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00EA1A11" w:rsidRPr="00F87F46">
          <w:rPr>
            <w:rStyle w:val="Hyperlink"/>
            <w:noProof/>
          </w:rPr>
          <w:t>8.2.9.2</w:t>
        </w:r>
        <w:r w:rsidR="00EA1A11">
          <w:rPr>
            <w:rFonts w:asciiTheme="minorHAnsi" w:eastAsiaTheme="minorEastAsia" w:hAnsiTheme="minorHAnsi" w:cstheme="minorBidi"/>
            <w:noProof/>
            <w:sz w:val="22"/>
            <w:szCs w:val="22"/>
            <w:lang w:eastAsia="en-US"/>
          </w:rPr>
          <w:tab/>
        </w:r>
        <w:r w:rsidR="00EA1A11" w:rsidRPr="00F87F46">
          <w:rPr>
            <w:rStyle w:val="Hyperlink"/>
            <w:noProof/>
          </w:rPr>
          <w:t>Single Sided Double Overlap Weld</w:t>
        </w:r>
        <w:r w:rsidR="00EA1A11">
          <w:rPr>
            <w:noProof/>
            <w:webHidden/>
          </w:rPr>
          <w:tab/>
        </w:r>
        <w:r w:rsidR="00EA1A11">
          <w:rPr>
            <w:noProof/>
            <w:webHidden/>
          </w:rPr>
          <w:fldChar w:fldCharType="begin"/>
        </w:r>
        <w:r w:rsidR="00EA1A11">
          <w:rPr>
            <w:noProof/>
            <w:webHidden/>
          </w:rPr>
          <w:instrText xml:space="preserve"> PAGEREF _Toc8893711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7383114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00EA1A11" w:rsidRPr="00F87F46">
          <w:rPr>
            <w:rStyle w:val="Hyperlink"/>
            <w:noProof/>
          </w:rPr>
          <w:t>8.2.9.3</w:t>
        </w:r>
        <w:r w:rsidR="00EA1A11">
          <w:rPr>
            <w:rFonts w:asciiTheme="minorHAnsi" w:eastAsiaTheme="minorEastAsia" w:hAnsiTheme="minorHAnsi" w:cstheme="minorBidi"/>
            <w:noProof/>
            <w:sz w:val="22"/>
            <w:szCs w:val="22"/>
            <w:lang w:eastAsia="en-US"/>
          </w:rPr>
          <w:tab/>
        </w:r>
        <w:r w:rsidR="00EA1A11" w:rsidRPr="00F87F46">
          <w:rPr>
            <w:rStyle w:val="Hyperlink"/>
            <w:noProof/>
          </w:rPr>
          <w:t>Double Sided Double Overlap Weld</w:t>
        </w:r>
        <w:r w:rsidR="00EA1A11">
          <w:rPr>
            <w:noProof/>
            <w:webHidden/>
          </w:rPr>
          <w:tab/>
        </w:r>
        <w:r w:rsidR="00EA1A11">
          <w:rPr>
            <w:noProof/>
            <w:webHidden/>
          </w:rPr>
          <w:fldChar w:fldCharType="begin"/>
        </w:r>
        <w:r w:rsidR="00EA1A11">
          <w:rPr>
            <w:noProof/>
            <w:webHidden/>
          </w:rPr>
          <w:instrText xml:space="preserve"> PAGEREF _Toc8893712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063AA577"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00EA1A11" w:rsidRPr="00F87F46">
          <w:rPr>
            <w:rStyle w:val="Hyperlink"/>
            <w:noProof/>
          </w:rPr>
          <w:t>8.2.9.4</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2EA839A"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00EA1A11" w:rsidRPr="00F87F46">
          <w:rPr>
            <w:rStyle w:val="Hyperlink"/>
            <w:noProof/>
          </w:rPr>
          <w:t>8.2.9.5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_Toc8893714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49C7555B"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00EA1A11" w:rsidRPr="00F87F46">
          <w:rPr>
            <w:rStyle w:val="Hyperlink"/>
            <w:noProof/>
          </w:rPr>
          <w:t>8.2.9.6</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_Toc8893715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7F22568D" w14:textId="77777777" w:rsidR="00EA1A11" w:rsidRDefault="00633553">
      <w:pPr>
        <w:pStyle w:val="TOC3"/>
        <w:rPr>
          <w:rFonts w:asciiTheme="minorHAnsi" w:eastAsiaTheme="minorEastAsia" w:hAnsiTheme="minorHAnsi" w:cstheme="minorBidi"/>
          <w:noProof/>
          <w:sz w:val="22"/>
          <w:szCs w:val="22"/>
          <w:lang w:eastAsia="en-US"/>
        </w:rPr>
      </w:pPr>
      <w:hyperlink w:anchor="_Toc8893716" w:history="1">
        <w:r w:rsidR="00EA1A11" w:rsidRPr="00F87F46">
          <w:rPr>
            <w:rStyle w:val="Hyperlink"/>
            <w:noProof/>
          </w:rPr>
          <w:t>8.2.10</w:t>
        </w:r>
        <w:r w:rsidR="00EA1A11">
          <w:rPr>
            <w:rFonts w:asciiTheme="minorHAnsi" w:eastAsiaTheme="minorEastAsia" w:hAnsiTheme="minorHAnsi" w:cstheme="minorBidi"/>
            <w:noProof/>
            <w:sz w:val="22"/>
            <w:szCs w:val="22"/>
            <w:lang w:eastAsia="en-US"/>
          </w:rPr>
          <w:tab/>
        </w:r>
        <w:r w:rsidR="00EA1A11" w:rsidRPr="00F87F46">
          <w:rPr>
            <w:rStyle w:val="Hyperlink"/>
            <w:noProof/>
          </w:rPr>
          <w:t>Y-Joint</w:t>
        </w:r>
        <w:r w:rsidR="00EA1A11">
          <w:rPr>
            <w:noProof/>
            <w:webHidden/>
          </w:rPr>
          <w:tab/>
        </w:r>
        <w:r w:rsidR="00EA1A11">
          <w:rPr>
            <w:noProof/>
            <w:webHidden/>
          </w:rPr>
          <w:fldChar w:fldCharType="begin"/>
        </w:r>
        <w:r w:rsidR="00EA1A11">
          <w:rPr>
            <w:noProof/>
            <w:webHidden/>
          </w:rPr>
          <w:instrText xml:space="preserve"> PAGEREF _Toc8893716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35F5EE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00EA1A11" w:rsidRPr="00F87F46">
          <w:rPr>
            <w:rStyle w:val="Hyperlink"/>
            <w:noProof/>
          </w:rPr>
          <w:t>8.2.10.1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5CC88B2C"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00EA1A11" w:rsidRPr="00F87F46">
          <w:rPr>
            <w:rStyle w:val="Hyperlink"/>
            <w:noProof/>
          </w:rPr>
          <w:t>8.2.10.2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_Toc8893718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14900D39"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00EA1A11" w:rsidRPr="00F87F46">
          <w:rPr>
            <w:rStyle w:val="Hyperlink"/>
            <w:noProof/>
          </w:rPr>
          <w:t>8.2.10.3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_Toc8893719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75580F4F"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00EA1A11" w:rsidRPr="00F87F46">
          <w:rPr>
            <w:rStyle w:val="Hyperlink"/>
            <w:noProof/>
          </w:rPr>
          <w:t>8.2.10.4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_Toc8893720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4E502E1A"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00EA1A11" w:rsidRPr="00F87F46">
          <w:rPr>
            <w:rStyle w:val="Hyperlink"/>
            <w:noProof/>
          </w:rPr>
          <w:t>8.2.10.5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_Toc8893721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5058491" w14:textId="77777777" w:rsidR="00EA1A11" w:rsidRDefault="00633553">
      <w:pPr>
        <w:pStyle w:val="TOC3"/>
        <w:rPr>
          <w:rFonts w:asciiTheme="minorHAnsi" w:eastAsiaTheme="minorEastAsia" w:hAnsiTheme="minorHAnsi" w:cstheme="minorBidi"/>
          <w:noProof/>
          <w:sz w:val="22"/>
          <w:szCs w:val="22"/>
          <w:lang w:eastAsia="en-US"/>
        </w:rPr>
      </w:pPr>
      <w:hyperlink w:anchor="_Toc8893722" w:history="1">
        <w:r w:rsidR="00EA1A11" w:rsidRPr="00F87F46">
          <w:rPr>
            <w:rStyle w:val="Hyperlink"/>
            <w:noProof/>
          </w:rPr>
          <w:t>8.2.11</w:t>
        </w:r>
        <w:r w:rsidR="00EA1A11">
          <w:rPr>
            <w:rFonts w:asciiTheme="minorHAnsi" w:eastAsiaTheme="minorEastAsia" w:hAnsiTheme="minorHAnsi" w:cstheme="minorBidi"/>
            <w:noProof/>
            <w:sz w:val="22"/>
            <w:szCs w:val="22"/>
            <w:lang w:eastAsia="en-US"/>
          </w:rPr>
          <w:tab/>
        </w:r>
        <w:r w:rsidR="00EA1A11" w:rsidRPr="00F87F46">
          <w:rPr>
            <w:rStyle w:val="Hyperlink"/>
            <w:noProof/>
          </w:rPr>
          <w:t>K-Joint</w:t>
        </w:r>
        <w:r w:rsidR="00EA1A11">
          <w:rPr>
            <w:noProof/>
            <w:webHidden/>
          </w:rPr>
          <w:tab/>
        </w:r>
        <w:r w:rsidR="00EA1A11">
          <w:rPr>
            <w:noProof/>
            <w:webHidden/>
          </w:rPr>
          <w:fldChar w:fldCharType="begin"/>
        </w:r>
        <w:r w:rsidR="00EA1A11">
          <w:rPr>
            <w:noProof/>
            <w:webHidden/>
          </w:rPr>
          <w:instrText xml:space="preserve"> PAGEREF _Toc8893722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6FBBA8CE"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00EA1A11" w:rsidRPr="00F87F46">
          <w:rPr>
            <w:rStyle w:val="Hyperlink"/>
            <w:noProof/>
          </w:rPr>
          <w:t>8.2.11.1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_Toc8893723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0D47EA0A"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00EA1A11" w:rsidRPr="00F87F46">
          <w:rPr>
            <w:rStyle w:val="Hyperlink"/>
            <w:noProof/>
          </w:rPr>
          <w:t>8.2.11.2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_Toc8893724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AEA3736"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00EA1A11" w:rsidRPr="00F87F46">
          <w:rPr>
            <w:rStyle w:val="Hyperlink"/>
            <w:noProof/>
          </w:rPr>
          <w:t>8.2.11.3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_Toc8893725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2654C139"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00EA1A11" w:rsidRPr="00F87F46">
          <w:rPr>
            <w:rStyle w:val="Hyperlink"/>
            <w:noProof/>
          </w:rPr>
          <w:t>8.2.11.4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_Toc8893726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1C8580CD"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00EA1A11" w:rsidRPr="00F87F46">
          <w:rPr>
            <w:rStyle w:val="Hyperlink"/>
            <w:noProof/>
          </w:rPr>
          <w:t>8.2.11.5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_Toc8893727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48AAEAD3" w14:textId="77777777" w:rsidR="00EA1A11" w:rsidRDefault="00633553">
      <w:pPr>
        <w:pStyle w:val="TOC3"/>
        <w:rPr>
          <w:rFonts w:asciiTheme="minorHAnsi" w:eastAsiaTheme="minorEastAsia" w:hAnsiTheme="minorHAnsi" w:cstheme="minorBidi"/>
          <w:noProof/>
          <w:sz w:val="22"/>
          <w:szCs w:val="22"/>
          <w:lang w:eastAsia="en-US"/>
        </w:rPr>
      </w:pPr>
      <w:hyperlink w:anchor="_Toc8893728" w:history="1">
        <w:r w:rsidR="00EA1A11" w:rsidRPr="00F87F46">
          <w:rPr>
            <w:rStyle w:val="Hyperlink"/>
            <w:noProof/>
          </w:rPr>
          <w:t>8.2.12</w:t>
        </w:r>
        <w:r w:rsidR="00EA1A11">
          <w:rPr>
            <w:rFonts w:asciiTheme="minorHAnsi" w:eastAsiaTheme="minorEastAsia" w:hAnsiTheme="minorHAnsi" w:cstheme="minorBidi"/>
            <w:noProof/>
            <w:sz w:val="22"/>
            <w:szCs w:val="22"/>
            <w:lang w:eastAsia="en-US"/>
          </w:rPr>
          <w:tab/>
        </w:r>
        <w:r w:rsidR="00EA1A11" w:rsidRPr="00F87F46">
          <w:rPr>
            <w:rStyle w:val="Hyperlink"/>
            <w:noProof/>
          </w:rPr>
          <w:t>Cruciform Joint</w:t>
        </w:r>
        <w:r w:rsidR="00EA1A11">
          <w:rPr>
            <w:noProof/>
            <w:webHidden/>
          </w:rPr>
          <w:tab/>
        </w:r>
        <w:r w:rsidR="00EA1A11">
          <w:rPr>
            <w:noProof/>
            <w:webHidden/>
          </w:rPr>
          <w:fldChar w:fldCharType="begin"/>
        </w:r>
        <w:r w:rsidR="00EA1A11">
          <w:rPr>
            <w:noProof/>
            <w:webHidden/>
          </w:rPr>
          <w:instrText xml:space="preserve"> PAGEREF _Toc8893728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5FFF7CE3"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00EA1A11" w:rsidRPr="00F87F46">
          <w:rPr>
            <w:rStyle w:val="Hyperlink"/>
            <w:noProof/>
          </w:rPr>
          <w:t>8.2.12.1</w:t>
        </w:r>
        <w:r w:rsidR="00EA1A11">
          <w:rPr>
            <w:rFonts w:asciiTheme="minorHAnsi" w:eastAsiaTheme="minorEastAsia" w:hAnsiTheme="minorHAnsi" w:cstheme="minorBidi"/>
            <w:noProof/>
            <w:sz w:val="22"/>
            <w:szCs w:val="22"/>
            <w:lang w:eastAsia="en-US"/>
          </w:rPr>
          <w:tab/>
        </w:r>
        <w:r w:rsidR="00EA1A11" w:rsidRPr="00F87F46">
          <w:rPr>
            <w:rStyle w:val="Hyperlink"/>
            <w:noProof/>
          </w:rPr>
          <w:t>Sheet Parameters</w:t>
        </w:r>
        <w:r w:rsidR="00EA1A11">
          <w:rPr>
            <w:noProof/>
            <w:webHidden/>
          </w:rPr>
          <w:tab/>
        </w:r>
        <w:r w:rsidR="00EA1A11">
          <w:rPr>
            <w:noProof/>
            <w:webHidden/>
          </w:rPr>
          <w:fldChar w:fldCharType="begin"/>
        </w:r>
        <w:r w:rsidR="00EA1A11">
          <w:rPr>
            <w:noProof/>
            <w:webHidden/>
          </w:rPr>
          <w:instrText xml:space="preserve"> PAGEREF _Toc8893729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6767014E"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00EA1A11" w:rsidRPr="00F87F46">
          <w:rPr>
            <w:rStyle w:val="Hyperlink"/>
            <w:noProof/>
          </w:rPr>
          <w:t>8.2.12.2</w:t>
        </w:r>
        <w:r w:rsidR="00EA1A11">
          <w:rPr>
            <w:rFonts w:asciiTheme="minorHAnsi" w:eastAsiaTheme="minorEastAsia" w:hAnsiTheme="minorHAnsi" w:cstheme="minorBidi"/>
            <w:noProof/>
            <w:sz w:val="22"/>
            <w:szCs w:val="22"/>
            <w:lang w:eastAsia="en-US"/>
          </w:rPr>
          <w:tab/>
        </w:r>
        <w:r w:rsidR="00EA1A11" w:rsidRPr="00F87F46">
          <w:rPr>
            <w:rStyle w:val="Hyperlink"/>
            <w:noProof/>
          </w:rPr>
          <w:t>Weld Parameters</w:t>
        </w:r>
        <w:r w:rsidR="00EA1A11">
          <w:rPr>
            <w:noProof/>
            <w:webHidden/>
          </w:rPr>
          <w:tab/>
        </w:r>
        <w:r w:rsidR="00EA1A11">
          <w:rPr>
            <w:noProof/>
            <w:webHidden/>
          </w:rPr>
          <w:fldChar w:fldCharType="begin"/>
        </w:r>
        <w:r w:rsidR="00EA1A11">
          <w:rPr>
            <w:noProof/>
            <w:webHidden/>
          </w:rPr>
          <w:instrText xml:space="preserve"> PAGEREF _Toc8893730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5A9FC4D"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00EA1A11" w:rsidRPr="00F87F46">
          <w:rPr>
            <w:rStyle w:val="Hyperlink"/>
            <w:noProof/>
          </w:rPr>
          <w:t>8.2.12.3</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_Toc8893731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1541168D"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00EA1A11" w:rsidRPr="00F87F46">
          <w:rPr>
            <w:rStyle w:val="Hyperlink"/>
            <w:noProof/>
          </w:rPr>
          <w:t>8.2.12.4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_Toc8893732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7D0AED5F"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00EA1A11" w:rsidRPr="00F87F46">
          <w:rPr>
            <w:rStyle w:val="Hyperlink"/>
            <w:noProof/>
          </w:rPr>
          <w:t>8.2.12.5</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74140A9" w14:textId="77777777" w:rsidR="00EA1A11" w:rsidRDefault="00633553">
      <w:pPr>
        <w:pStyle w:val="TOC3"/>
        <w:rPr>
          <w:rFonts w:asciiTheme="minorHAnsi" w:eastAsiaTheme="minorEastAsia" w:hAnsiTheme="minorHAnsi" w:cstheme="minorBidi"/>
          <w:noProof/>
          <w:sz w:val="22"/>
          <w:szCs w:val="22"/>
          <w:lang w:eastAsia="en-US"/>
        </w:rPr>
      </w:pPr>
      <w:hyperlink w:anchor="_Toc8893734" w:history="1">
        <w:r w:rsidR="00EA1A11" w:rsidRPr="00F87F46">
          <w:rPr>
            <w:rStyle w:val="Hyperlink"/>
            <w:noProof/>
          </w:rPr>
          <w:t>8.2.13</w:t>
        </w:r>
        <w:r w:rsidR="00EA1A11">
          <w:rPr>
            <w:rFonts w:asciiTheme="minorHAnsi" w:eastAsiaTheme="minorEastAsia" w:hAnsiTheme="minorHAnsi" w:cstheme="minorBidi"/>
            <w:noProof/>
            <w:sz w:val="22"/>
            <w:szCs w:val="22"/>
            <w:lang w:eastAsia="en-US"/>
          </w:rPr>
          <w:tab/>
        </w:r>
        <w:r w:rsidR="00EA1A11" w:rsidRPr="00F87F46">
          <w:rPr>
            <w:rStyle w:val="Hyperlink"/>
            <w:noProof/>
          </w:rPr>
          <w:t>Flared Joint</w:t>
        </w:r>
        <w:r w:rsidR="00EA1A11">
          <w:rPr>
            <w:noProof/>
            <w:webHidden/>
          </w:rPr>
          <w:tab/>
        </w:r>
        <w:r w:rsidR="00EA1A11">
          <w:rPr>
            <w:noProof/>
            <w:webHidden/>
          </w:rPr>
          <w:fldChar w:fldCharType="begin"/>
        </w:r>
        <w:r w:rsidR="00EA1A11">
          <w:rPr>
            <w:noProof/>
            <w:webHidden/>
          </w:rPr>
          <w:instrText xml:space="preserve"> PAGEREF _Toc8893734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0D5A63A5"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00EA1A11" w:rsidRPr="00F87F46">
          <w:rPr>
            <w:rStyle w:val="Hyperlink"/>
            <w:noProof/>
          </w:rPr>
          <w:t>8.2.13.1</w:t>
        </w:r>
        <w:r w:rsidR="00EA1A11">
          <w:rPr>
            <w:rFonts w:asciiTheme="minorHAnsi" w:eastAsiaTheme="minorEastAsia" w:hAnsiTheme="minorHAnsi" w:cstheme="minorBidi"/>
            <w:noProof/>
            <w:sz w:val="22"/>
            <w:szCs w:val="22"/>
            <w:lang w:eastAsia="en-US"/>
          </w:rPr>
          <w:tab/>
        </w:r>
        <w:r w:rsidR="00EA1A11" w:rsidRPr="00F87F46">
          <w:rPr>
            <w:rStyle w:val="Hyperlink"/>
            <w:noProof/>
          </w:rPr>
          <w:t>Attributes</w:t>
        </w:r>
        <w:r w:rsidR="00EA1A11">
          <w:rPr>
            <w:noProof/>
            <w:webHidden/>
          </w:rPr>
          <w:tab/>
        </w:r>
        <w:r w:rsidR="00EA1A11">
          <w:rPr>
            <w:noProof/>
            <w:webHidden/>
          </w:rPr>
          <w:fldChar w:fldCharType="begin"/>
        </w:r>
        <w:r w:rsidR="00EA1A11">
          <w:rPr>
            <w:noProof/>
            <w:webHidden/>
          </w:rPr>
          <w:instrText xml:space="preserve"> PAGEREF _Toc8893735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5FAD7905"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00EA1A11" w:rsidRPr="00F87F46">
          <w:rPr>
            <w:rStyle w:val="Hyperlink"/>
            <w:noProof/>
          </w:rPr>
          <w:t>8.2.13.2</w:t>
        </w:r>
        <w:r w:rsidR="00EA1A11">
          <w:rPr>
            <w:rFonts w:asciiTheme="minorHAnsi" w:eastAsiaTheme="minorEastAsia" w:hAnsiTheme="minorHAnsi" w:cstheme="minorBidi"/>
            <w:noProof/>
            <w:sz w:val="22"/>
            <w:szCs w:val="22"/>
            <w:lang w:eastAsia="en-US"/>
          </w:rPr>
          <w:tab/>
        </w:r>
        <w:r w:rsidR="00EA1A11" w:rsidRPr="00F87F46">
          <w:rPr>
            <w:rStyle w:val="Hyperlink"/>
            <w:noProof/>
          </w:rPr>
          <w:t>Element “weld_position”</w:t>
        </w:r>
        <w:r w:rsidR="00EA1A11">
          <w:rPr>
            <w:noProof/>
            <w:webHidden/>
          </w:rPr>
          <w:tab/>
        </w:r>
        <w:r w:rsidR="00EA1A11">
          <w:rPr>
            <w:noProof/>
            <w:webHidden/>
          </w:rPr>
          <w:fldChar w:fldCharType="begin"/>
        </w:r>
        <w:r w:rsidR="00EA1A11">
          <w:rPr>
            <w:noProof/>
            <w:webHidden/>
          </w:rPr>
          <w:instrText xml:space="preserve"> PAGEREF _Toc8893736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1D08AAFB" w14:textId="77777777" w:rsidR="00EA1A11" w:rsidRDefault="0063355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00EA1A11" w:rsidRPr="00F87F46">
          <w:rPr>
            <w:rStyle w:val="Hyperlink"/>
            <w:noProof/>
          </w:rPr>
          <w:t>8.2.13.4</w:t>
        </w:r>
        <w:r w:rsidR="00EA1A11">
          <w:rPr>
            <w:rFonts w:asciiTheme="minorHAnsi" w:eastAsiaTheme="minorEastAsia" w:hAnsiTheme="minorHAnsi" w:cstheme="minorBidi"/>
            <w:noProof/>
            <w:sz w:val="22"/>
            <w:szCs w:val="22"/>
            <w:lang w:eastAsia="en-US"/>
          </w:rPr>
          <w:tab/>
        </w:r>
        <w:r w:rsidR="00EA1A11" w:rsidRPr="00F87F46">
          <w:rPr>
            <w:rStyle w:val="Hyperlink"/>
            <w:noProof/>
          </w:rPr>
          <w:t>Element “sheet_parameter”</w:t>
        </w:r>
        <w:r w:rsidR="00EA1A11">
          <w:rPr>
            <w:noProof/>
            <w:webHidden/>
          </w:rPr>
          <w:tab/>
        </w:r>
        <w:r w:rsidR="00EA1A11">
          <w:rPr>
            <w:noProof/>
            <w:webHidden/>
          </w:rPr>
          <w:fldChar w:fldCharType="begin"/>
        </w:r>
        <w:r w:rsidR="00EA1A11">
          <w:rPr>
            <w:noProof/>
            <w:webHidden/>
          </w:rPr>
          <w:instrText xml:space="preserve"> PAGEREF _Toc8893737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09423D1"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00EA1A11" w:rsidRPr="00F87F46">
          <w:rPr>
            <w:rStyle w:val="Hyperlink"/>
            <w:noProof/>
          </w:rPr>
          <w:t>8.3</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Lines</w:t>
        </w:r>
        <w:r w:rsidR="00EA1A11">
          <w:rPr>
            <w:noProof/>
            <w:webHidden/>
          </w:rPr>
          <w:tab/>
        </w:r>
        <w:r w:rsidR="00EA1A11">
          <w:rPr>
            <w:noProof/>
            <w:webHidden/>
          </w:rPr>
          <w:fldChar w:fldCharType="begin"/>
        </w:r>
        <w:r w:rsidR="00EA1A11">
          <w:rPr>
            <w:noProof/>
            <w:webHidden/>
          </w:rPr>
          <w:instrText xml:space="preserve"> PAGEREF _Toc8893738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E2EF173"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00EA1A11" w:rsidRPr="00F87F46">
          <w:rPr>
            <w:rStyle w:val="Hyperlink"/>
            <w:noProof/>
          </w:rPr>
          <w:t>8.4</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Hemming Flanges</w:t>
        </w:r>
        <w:r w:rsidR="00EA1A11">
          <w:rPr>
            <w:noProof/>
            <w:webHidden/>
          </w:rPr>
          <w:tab/>
        </w:r>
        <w:r w:rsidR="00EA1A11">
          <w:rPr>
            <w:noProof/>
            <w:webHidden/>
          </w:rPr>
          <w:fldChar w:fldCharType="begin"/>
        </w:r>
        <w:r w:rsidR="00EA1A11">
          <w:rPr>
            <w:noProof/>
            <w:webHidden/>
          </w:rPr>
          <w:instrText xml:space="preserve"> PAGEREF _Toc8893739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69F1B19A" w14:textId="77777777" w:rsidR="00EA1A11" w:rsidRDefault="00633553">
      <w:pPr>
        <w:pStyle w:val="TOC3"/>
        <w:rPr>
          <w:rFonts w:asciiTheme="minorHAnsi" w:eastAsiaTheme="minorEastAsia" w:hAnsiTheme="minorHAnsi" w:cstheme="minorBidi"/>
          <w:noProof/>
          <w:sz w:val="22"/>
          <w:szCs w:val="22"/>
          <w:lang w:eastAsia="en-US"/>
        </w:rPr>
      </w:pPr>
      <w:hyperlink w:anchor="_Toc8893740" w:history="1">
        <w:r w:rsidR="00EA1A11" w:rsidRPr="00F87F46">
          <w:rPr>
            <w:rStyle w:val="Hyperlink"/>
            <w:noProof/>
          </w:rPr>
          <w:t>8.4.1</w:t>
        </w:r>
        <w:r w:rsidR="00EA1A11">
          <w:rPr>
            <w:rFonts w:asciiTheme="minorHAnsi" w:eastAsiaTheme="minorEastAsia" w:hAnsiTheme="minorHAnsi" w:cstheme="minorBidi"/>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_Toc8893740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8373F47" w14:textId="77777777" w:rsidR="00EA1A11" w:rsidRDefault="00633553">
      <w:pPr>
        <w:pStyle w:val="TOC3"/>
        <w:rPr>
          <w:rFonts w:asciiTheme="minorHAnsi" w:eastAsiaTheme="minorEastAsia" w:hAnsiTheme="minorHAnsi" w:cstheme="minorBidi"/>
          <w:noProof/>
          <w:sz w:val="22"/>
          <w:szCs w:val="22"/>
          <w:lang w:eastAsia="en-US"/>
        </w:rPr>
      </w:pPr>
      <w:hyperlink w:anchor="_Toc8893741" w:history="1">
        <w:r w:rsidR="00EA1A11" w:rsidRPr="00F87F46">
          <w:rPr>
            <w:rStyle w:val="Hyperlink"/>
            <w:noProof/>
          </w:rPr>
          <w:t>8.4.2</w:t>
        </w:r>
        <w:r w:rsidR="00EA1A11">
          <w:rPr>
            <w:rFonts w:asciiTheme="minorHAnsi" w:eastAsiaTheme="minorEastAsia" w:hAnsiTheme="minorHAnsi" w:cstheme="minorBidi"/>
            <w:noProof/>
            <w:sz w:val="22"/>
            <w:szCs w:val="22"/>
            <w:lang w:eastAsia="en-US"/>
          </w:rPr>
          <w:tab/>
        </w:r>
        <w:r w:rsidR="00EA1A11" w:rsidRPr="00F87F46">
          <w:rPr>
            <w:rStyle w:val="Hyperlink"/>
            <w:noProof/>
          </w:rPr>
          <w:t xml:space="preserve">Definition of element </w:t>
        </w:r>
        <w:r w:rsidR="00EA1A11" w:rsidRPr="00F87F46">
          <w:rPr>
            <w:rStyle w:val="Hyperlink"/>
            <w:rFonts w:ascii="Courier New" w:hAnsi="Courier New" w:cs="Courier New"/>
            <w:noProof/>
          </w:rPr>
          <w:t>&lt;hemming/&gt;</w:t>
        </w:r>
        <w:r w:rsidR="00EA1A11">
          <w:rPr>
            <w:noProof/>
            <w:webHidden/>
          </w:rPr>
          <w:tab/>
        </w:r>
        <w:r w:rsidR="00EA1A11">
          <w:rPr>
            <w:noProof/>
            <w:webHidden/>
          </w:rPr>
          <w:fldChar w:fldCharType="begin"/>
        </w:r>
        <w:r w:rsidR="00EA1A11">
          <w:rPr>
            <w:noProof/>
            <w:webHidden/>
          </w:rPr>
          <w:instrText xml:space="preserve"> PAGEREF _Toc8893741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7A837AEE"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00EA1A11" w:rsidRPr="00F87F46">
          <w:rPr>
            <w:rStyle w:val="Hyperlink"/>
            <w:noProof/>
          </w:rPr>
          <w:t>8.5</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Sequence Connections</w:t>
        </w:r>
        <w:r w:rsidR="00EA1A11">
          <w:rPr>
            <w:noProof/>
            <w:webHidden/>
          </w:rPr>
          <w:tab/>
        </w:r>
        <w:r w:rsidR="00EA1A11">
          <w:rPr>
            <w:noProof/>
            <w:webHidden/>
          </w:rPr>
          <w:fldChar w:fldCharType="begin"/>
        </w:r>
        <w:r w:rsidR="00EA1A11">
          <w:rPr>
            <w:noProof/>
            <w:webHidden/>
          </w:rPr>
          <w:instrText xml:space="preserve"> PAGEREF _Toc8893742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210FEB48" w14:textId="77777777" w:rsidR="00EA1A11" w:rsidRDefault="0063355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00EA1A11" w:rsidRPr="00F87F46">
          <w:rPr>
            <w:rStyle w:val="Hyperlink"/>
            <w:noProof/>
            <w14:scene3d>
              <w14:camera w14:prst="orthographicFront"/>
              <w14:lightRig w14:rig="threePt" w14:dir="t">
                <w14:rot w14:lat="0" w14:lon="0" w14:rev="0"/>
              </w14:lightRig>
            </w14:scene3d>
          </w:rPr>
          <w:t>9</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2D connections</w:t>
        </w:r>
        <w:r w:rsidR="00EA1A11">
          <w:rPr>
            <w:noProof/>
            <w:webHidden/>
          </w:rPr>
          <w:tab/>
        </w:r>
        <w:r w:rsidR="00EA1A11">
          <w:rPr>
            <w:noProof/>
            <w:webHidden/>
          </w:rPr>
          <w:fldChar w:fldCharType="begin"/>
        </w:r>
        <w:r w:rsidR="00EA1A11">
          <w:rPr>
            <w:noProof/>
            <w:webHidden/>
          </w:rPr>
          <w:instrText xml:space="preserve"> PAGEREF _Toc8893743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AC1F581"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00EA1A11" w:rsidRPr="00F87F46">
          <w:rPr>
            <w:rStyle w:val="Hyperlink"/>
            <w:noProof/>
          </w:rPr>
          <w:t>9.1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Generic Definitions</w:t>
        </w:r>
        <w:r w:rsidR="00EA1A11">
          <w:rPr>
            <w:noProof/>
            <w:webHidden/>
          </w:rPr>
          <w:tab/>
        </w:r>
        <w:r w:rsidR="00EA1A11">
          <w:rPr>
            <w:noProof/>
            <w:webHidden/>
          </w:rPr>
          <w:fldChar w:fldCharType="begin"/>
        </w:r>
        <w:r w:rsidR="00EA1A11">
          <w:rPr>
            <w:noProof/>
            <w:webHidden/>
          </w:rPr>
          <w:instrText xml:space="preserve"> PAGEREF _Toc8893744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7DF45995" w14:textId="77777777" w:rsidR="00EA1A11" w:rsidRDefault="00633553">
      <w:pPr>
        <w:pStyle w:val="TOC3"/>
        <w:rPr>
          <w:rFonts w:asciiTheme="minorHAnsi" w:eastAsiaTheme="minorEastAsia" w:hAnsiTheme="minorHAnsi" w:cstheme="minorBidi"/>
          <w:noProof/>
          <w:sz w:val="22"/>
          <w:szCs w:val="22"/>
          <w:lang w:eastAsia="en-US"/>
        </w:rPr>
      </w:pPr>
      <w:hyperlink w:anchor="_Toc8893745" w:history="1">
        <w:r w:rsidR="00EA1A11" w:rsidRPr="00F87F46">
          <w:rPr>
            <w:rStyle w:val="Hyperlink"/>
            <w:noProof/>
          </w:rPr>
          <w:t>9.1.1</w:t>
        </w:r>
        <w:r w:rsidR="00EA1A11">
          <w:rPr>
            <w:rFonts w:asciiTheme="minorHAnsi" w:eastAsiaTheme="minorEastAsia" w:hAnsiTheme="minorHAnsi" w:cstheme="minorBidi"/>
            <w:noProof/>
            <w:sz w:val="22"/>
            <w:szCs w:val="22"/>
            <w:lang w:eastAsia="en-US"/>
          </w:rPr>
          <w:tab/>
        </w:r>
        <w:r w:rsidR="00EA1A11" w:rsidRPr="00F87F46">
          <w:rPr>
            <w:rStyle w:val="Hyperlink"/>
            <w:noProof/>
          </w:rPr>
          <w:t>Identification</w:t>
        </w:r>
        <w:r w:rsidR="00EA1A11">
          <w:rPr>
            <w:noProof/>
            <w:webHidden/>
          </w:rPr>
          <w:tab/>
        </w:r>
        <w:r w:rsidR="00EA1A11">
          <w:rPr>
            <w:noProof/>
            <w:webHidden/>
          </w:rPr>
          <w:fldChar w:fldCharType="begin"/>
        </w:r>
        <w:r w:rsidR="00EA1A11">
          <w:rPr>
            <w:noProof/>
            <w:webHidden/>
          </w:rPr>
          <w:instrText xml:space="preserve"> PAGEREF _Toc8893745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221DB5EC" w14:textId="77777777" w:rsidR="00EA1A11" w:rsidRDefault="00633553">
      <w:pPr>
        <w:pStyle w:val="TOC3"/>
        <w:rPr>
          <w:rFonts w:asciiTheme="minorHAnsi" w:eastAsiaTheme="minorEastAsia" w:hAnsiTheme="minorHAnsi" w:cstheme="minorBidi"/>
          <w:noProof/>
          <w:sz w:val="22"/>
          <w:szCs w:val="22"/>
          <w:lang w:eastAsia="en-US"/>
        </w:rPr>
      </w:pPr>
      <w:hyperlink w:anchor="_Toc8893746" w:history="1">
        <w:r w:rsidR="00EA1A11" w:rsidRPr="00F87F46">
          <w:rPr>
            <w:rStyle w:val="Hyperlink"/>
            <w:noProof/>
          </w:rPr>
          <w:t>9.1.2</w:t>
        </w:r>
        <w:r w:rsidR="00EA1A11">
          <w:rPr>
            <w:rFonts w:asciiTheme="minorHAnsi" w:eastAsiaTheme="minorEastAsia" w:hAnsiTheme="minorHAnsi" w:cstheme="minorBidi"/>
            <w:noProof/>
            <w:sz w:val="22"/>
            <w:szCs w:val="22"/>
            <w:lang w:eastAsia="en-US"/>
          </w:rPr>
          <w:tab/>
        </w:r>
        <w:r w:rsidR="00EA1A11" w:rsidRPr="00F87F46">
          <w:rPr>
            <w:rStyle w:val="Hyperlink"/>
            <w:noProof/>
          </w:rPr>
          <w:t>Connection Face</w:t>
        </w:r>
        <w:r w:rsidR="00EA1A11">
          <w:rPr>
            <w:noProof/>
            <w:webHidden/>
          </w:rPr>
          <w:tab/>
        </w:r>
        <w:r w:rsidR="00EA1A11">
          <w:rPr>
            <w:noProof/>
            <w:webHidden/>
          </w:rPr>
          <w:fldChar w:fldCharType="begin"/>
        </w:r>
        <w:r w:rsidR="00EA1A11">
          <w:rPr>
            <w:noProof/>
            <w:webHidden/>
          </w:rPr>
          <w:instrText xml:space="preserve"> PAGEREF _Toc8893746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8D8DDE6" w14:textId="77777777" w:rsidR="00EA1A11" w:rsidRDefault="00633553">
      <w:pPr>
        <w:pStyle w:val="TOC3"/>
        <w:rPr>
          <w:rFonts w:asciiTheme="minorHAnsi" w:eastAsiaTheme="minorEastAsia" w:hAnsiTheme="minorHAnsi" w:cstheme="minorBidi"/>
          <w:noProof/>
          <w:sz w:val="22"/>
          <w:szCs w:val="22"/>
          <w:lang w:eastAsia="en-US"/>
        </w:rPr>
      </w:pPr>
      <w:hyperlink w:anchor="_Toc8893747" w:history="1">
        <w:r w:rsidR="00EA1A11" w:rsidRPr="00F87F46">
          <w:rPr>
            <w:rStyle w:val="Hyperlink"/>
            <w:noProof/>
          </w:rPr>
          <w:t>9.1.3</w:t>
        </w:r>
        <w:r w:rsidR="00EA1A11">
          <w:rPr>
            <w:rFonts w:asciiTheme="minorHAnsi" w:eastAsiaTheme="minorEastAsia" w:hAnsiTheme="minorHAnsi" w:cstheme="minorBidi"/>
            <w:noProof/>
            <w:sz w:val="22"/>
            <w:szCs w:val="22"/>
            <w:lang w:eastAsia="en-US"/>
          </w:rPr>
          <w:tab/>
        </w:r>
        <w:r w:rsidR="00EA1A11" w:rsidRPr="00F87F46">
          <w:rPr>
            <w:rStyle w:val="Hyperlink"/>
            <w:noProof/>
          </w:rPr>
          <w:t>Type Specification</w:t>
        </w:r>
        <w:r w:rsidR="00EA1A11">
          <w:rPr>
            <w:noProof/>
            <w:webHidden/>
          </w:rPr>
          <w:tab/>
        </w:r>
        <w:r w:rsidR="00EA1A11">
          <w:rPr>
            <w:noProof/>
            <w:webHidden/>
          </w:rPr>
          <w:fldChar w:fldCharType="begin"/>
        </w:r>
        <w:r w:rsidR="00EA1A11">
          <w:rPr>
            <w:noProof/>
            <w:webHidden/>
          </w:rPr>
          <w:instrText xml:space="preserve"> PAGEREF _Toc8893747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2C59F1D"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00EA1A11" w:rsidRPr="00F87F46">
          <w:rPr>
            <w:rStyle w:val="Hyperlink"/>
            <w:noProof/>
          </w:rPr>
          <w:t>9.2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Adhesive Faces</w:t>
        </w:r>
        <w:r w:rsidR="00EA1A11">
          <w:rPr>
            <w:noProof/>
            <w:webHidden/>
          </w:rPr>
          <w:tab/>
        </w:r>
        <w:r w:rsidR="00EA1A11">
          <w:rPr>
            <w:noProof/>
            <w:webHidden/>
          </w:rPr>
          <w:fldChar w:fldCharType="begin"/>
        </w:r>
        <w:r w:rsidR="00EA1A11">
          <w:rPr>
            <w:noProof/>
            <w:webHidden/>
          </w:rPr>
          <w:instrText xml:space="preserve"> PAGEREF _Toc8893748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5275FE37" w14:textId="77777777" w:rsidR="00EA1A11" w:rsidRDefault="0063355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00EA1A11" w:rsidRPr="00F87F46">
          <w:rPr>
            <w:rStyle w:val="Hyperlink"/>
            <w:noProof/>
            <w14:scene3d>
              <w14:camera w14:prst="orthographicFront"/>
              <w14:lightRig w14:rig="threePt" w14:dir="t">
                <w14:rot w14:lat="0" w14:lon="0" w14:rev="0"/>
              </w14:lightRig>
            </w14:scene3d>
          </w:rPr>
          <w:t>10</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Future extensions</w:t>
        </w:r>
        <w:r w:rsidR="00EA1A11">
          <w:rPr>
            <w:noProof/>
            <w:webHidden/>
          </w:rPr>
          <w:tab/>
        </w:r>
        <w:r w:rsidR="00EA1A11">
          <w:rPr>
            <w:noProof/>
            <w:webHidden/>
          </w:rPr>
          <w:fldChar w:fldCharType="begin"/>
        </w:r>
        <w:r w:rsidR="00EA1A11">
          <w:rPr>
            <w:noProof/>
            <w:webHidden/>
          </w:rPr>
          <w:instrText xml:space="preserve"> PAGEREF _Toc8893749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13A6664A"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00EA1A11" w:rsidRPr="00F87F46">
          <w:rPr>
            <w:rStyle w:val="Hyperlink"/>
            <w:noProof/>
          </w:rPr>
          <w:t>10.1</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Additional parameters for spot and seam welds</w:t>
        </w:r>
        <w:r w:rsidR="00EA1A11">
          <w:rPr>
            <w:noProof/>
            <w:webHidden/>
          </w:rPr>
          <w:tab/>
        </w:r>
        <w:r w:rsidR="00EA1A11">
          <w:rPr>
            <w:noProof/>
            <w:webHidden/>
          </w:rPr>
          <w:fldChar w:fldCharType="begin"/>
        </w:r>
        <w:r w:rsidR="00EA1A11">
          <w:rPr>
            <w:noProof/>
            <w:webHidden/>
          </w:rPr>
          <w:instrText xml:space="preserve"> PAGEREF _Toc8893750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71AEE458" w14:textId="77777777" w:rsidR="00EA1A11" w:rsidRDefault="0063355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00EA1A11" w:rsidRPr="00F87F46">
          <w:rPr>
            <w:rStyle w:val="Hyperlink"/>
            <w:noProof/>
          </w:rPr>
          <w:t>10.2</w:t>
        </w:r>
        <w:r w:rsidR="00EA1A11">
          <w:rPr>
            <w:rFonts w:asciiTheme="minorHAnsi" w:eastAsiaTheme="minorEastAsia" w:hAnsiTheme="minorHAnsi" w:cstheme="minorBidi"/>
            <w:b w:val="0"/>
            <w:bCs w:val="0"/>
            <w:noProof/>
            <w:sz w:val="22"/>
            <w:szCs w:val="22"/>
            <w:lang w:eastAsia="en-US"/>
          </w:rPr>
          <w:tab/>
        </w:r>
        <w:r w:rsidR="00EA1A11" w:rsidRPr="00F87F46">
          <w:rPr>
            <w:rStyle w:val="Hyperlink"/>
            <w:noProof/>
          </w:rPr>
          <w:t>Other relevant and new joint types</w:t>
        </w:r>
        <w:r w:rsidR="00EA1A11">
          <w:rPr>
            <w:noProof/>
            <w:webHidden/>
          </w:rPr>
          <w:tab/>
        </w:r>
        <w:r w:rsidR="00EA1A11">
          <w:rPr>
            <w:noProof/>
            <w:webHidden/>
          </w:rPr>
          <w:fldChar w:fldCharType="begin"/>
        </w:r>
        <w:r w:rsidR="00EA1A11">
          <w:rPr>
            <w:noProof/>
            <w:webHidden/>
          </w:rPr>
          <w:instrText xml:space="preserve"> PAGEREF _Toc8893751 \h </w:instrText>
        </w:r>
        <w:r w:rsidR="00EA1A11">
          <w:rPr>
            <w:noProof/>
            <w:webHidden/>
          </w:rPr>
        </w:r>
        <w:r w:rsidR="00EA1A11">
          <w:rPr>
            <w:noProof/>
            <w:webHidden/>
          </w:rPr>
          <w:fldChar w:fldCharType="separate"/>
        </w:r>
        <w:r w:rsidR="00EA1A11">
          <w:rPr>
            <w:noProof/>
            <w:webHidden/>
          </w:rPr>
          <w:t>153</w:t>
        </w:r>
        <w:r w:rsidR="00EA1A11">
          <w:rPr>
            <w:noProof/>
            <w:webHidden/>
          </w:rPr>
          <w:fldChar w:fldCharType="end"/>
        </w:r>
      </w:hyperlink>
    </w:p>
    <w:p w14:paraId="5D7AFE66" w14:textId="77777777" w:rsidR="00EA1A11" w:rsidRDefault="0063355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00EA1A11" w:rsidRPr="00F87F46">
          <w:rPr>
            <w:rStyle w:val="Hyperlink"/>
            <w:noProof/>
            <w14:scene3d>
              <w14:camera w14:prst="orthographicFront"/>
              <w14:lightRig w14:rig="threePt" w14:dir="t">
                <w14:rot w14:lat="0" w14:lon="0" w14:rev="0"/>
              </w14:lightRig>
            </w14:scene3d>
          </w:rPr>
          <w:t>11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Disclaimer</w:t>
        </w:r>
        <w:r w:rsidR="00EA1A11">
          <w:rPr>
            <w:noProof/>
            <w:webHidden/>
          </w:rPr>
          <w:tab/>
        </w:r>
        <w:r w:rsidR="00EA1A11">
          <w:rPr>
            <w:noProof/>
            <w:webHidden/>
          </w:rPr>
          <w:fldChar w:fldCharType="begin"/>
        </w:r>
        <w:r w:rsidR="00EA1A11">
          <w:rPr>
            <w:noProof/>
            <w:webHidden/>
          </w:rPr>
          <w:instrText xml:space="preserve"> PAGEREF _Toc8893752 \h </w:instrText>
        </w:r>
        <w:r w:rsidR="00EA1A11">
          <w:rPr>
            <w:noProof/>
            <w:webHidden/>
          </w:rPr>
        </w:r>
        <w:r w:rsidR="00EA1A11">
          <w:rPr>
            <w:noProof/>
            <w:webHidden/>
          </w:rPr>
          <w:fldChar w:fldCharType="separate"/>
        </w:r>
        <w:r w:rsidR="00EA1A11">
          <w:rPr>
            <w:noProof/>
            <w:webHidden/>
          </w:rPr>
          <w:t>154</w:t>
        </w:r>
        <w:r w:rsidR="00EA1A11">
          <w:rPr>
            <w:noProof/>
            <w:webHidden/>
          </w:rPr>
          <w:fldChar w:fldCharType="end"/>
        </w:r>
      </w:hyperlink>
    </w:p>
    <w:p w14:paraId="527E87C3" w14:textId="77777777" w:rsidR="00EA1A11" w:rsidRDefault="0063355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00EA1A11" w:rsidRPr="00F87F46">
          <w:rPr>
            <w:rStyle w:val="Hyperlink"/>
            <w:noProof/>
            <w14:scene3d>
              <w14:camera w14:prst="orthographicFront"/>
              <w14:lightRig w14:rig="threePt" w14:dir="t">
                <w14:rot w14:lat="0" w14:lon="0" w14:rev="0"/>
              </w14:lightRig>
            </w14:scene3d>
          </w:rPr>
          <w:t>12</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References</w:t>
        </w:r>
        <w:r w:rsidR="00EA1A11">
          <w:rPr>
            <w:noProof/>
            <w:webHidden/>
          </w:rPr>
          <w:tab/>
        </w:r>
        <w:r w:rsidR="00EA1A11">
          <w:rPr>
            <w:noProof/>
            <w:webHidden/>
          </w:rPr>
          <w:fldChar w:fldCharType="begin"/>
        </w:r>
        <w:r w:rsidR="00EA1A11">
          <w:rPr>
            <w:noProof/>
            <w:webHidden/>
          </w:rPr>
          <w:instrText xml:space="preserve"> PAGEREF _Toc8893753 \h </w:instrText>
        </w:r>
        <w:r w:rsidR="00EA1A11">
          <w:rPr>
            <w:noProof/>
            <w:webHidden/>
          </w:rPr>
        </w:r>
        <w:r w:rsidR="00EA1A11">
          <w:rPr>
            <w:noProof/>
            <w:webHidden/>
          </w:rPr>
          <w:fldChar w:fldCharType="separate"/>
        </w:r>
        <w:r w:rsidR="00EA1A11">
          <w:rPr>
            <w:noProof/>
            <w:webHidden/>
          </w:rPr>
          <w:t>155</w:t>
        </w:r>
        <w:r w:rsidR="00EA1A11">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00EA1A11" w:rsidRPr="00A47FC2">
          <w:rPr>
            <w:rStyle w:val="Hyperlink"/>
            <w:noProof/>
          </w:rPr>
          <w:t>Figure 2: Topological Relations between Parts and Assemblies</w:t>
        </w:r>
        <w:r w:rsidR="00EA1A11">
          <w:rPr>
            <w:noProof/>
            <w:webHidden/>
          </w:rPr>
          <w:tab/>
        </w:r>
        <w:r w:rsidR="00EA1A11">
          <w:rPr>
            <w:noProof/>
            <w:webHidden/>
          </w:rPr>
          <w:fldChar w:fldCharType="begin"/>
        </w:r>
        <w:r w:rsidR="00EA1A11">
          <w:rPr>
            <w:noProof/>
            <w:webHidden/>
          </w:rPr>
          <w:instrText xml:space="preserve"> PAGEREF _Toc8893755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50D3E94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00EA1A11" w:rsidRPr="00A47FC2">
          <w:rPr>
            <w:rStyle w:val="Hyperlink"/>
            <w:noProof/>
          </w:rPr>
          <w:t>Figure 3: Product Structures Fitting to Previous Figure.</w:t>
        </w:r>
        <w:r w:rsidR="00EA1A11">
          <w:rPr>
            <w:noProof/>
            <w:webHidden/>
          </w:rPr>
          <w:tab/>
        </w:r>
        <w:r w:rsidR="00EA1A11">
          <w:rPr>
            <w:noProof/>
            <w:webHidden/>
          </w:rPr>
          <w:fldChar w:fldCharType="begin"/>
        </w:r>
        <w:r w:rsidR="00EA1A11">
          <w:rPr>
            <w:noProof/>
            <w:webHidden/>
          </w:rPr>
          <w:instrText xml:space="preserve"> PAGEREF _Toc8893756 \h </w:instrText>
        </w:r>
        <w:r w:rsidR="00EA1A11">
          <w:rPr>
            <w:noProof/>
            <w:webHidden/>
          </w:rPr>
        </w:r>
        <w:r w:rsidR="00EA1A11">
          <w:rPr>
            <w:noProof/>
            <w:webHidden/>
          </w:rPr>
          <w:fldChar w:fldCharType="separate"/>
        </w:r>
        <w:r w:rsidR="00EA1A11">
          <w:rPr>
            <w:noProof/>
            <w:webHidden/>
          </w:rPr>
          <w:t>21</w:t>
        </w:r>
        <w:r w:rsidR="00EA1A11">
          <w:rPr>
            <w:noProof/>
            <w:webHidden/>
          </w:rPr>
          <w:fldChar w:fldCharType="end"/>
        </w:r>
      </w:hyperlink>
    </w:p>
    <w:p w14:paraId="6CA8C45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00EA1A11" w:rsidRPr="00A47FC2">
          <w:rPr>
            <w:rStyle w:val="Hyperlink"/>
            <w:noProof/>
          </w:rPr>
          <w:t>Figure 4: The Development Process</w:t>
        </w:r>
        <w:r w:rsidR="00EA1A11">
          <w:rPr>
            <w:noProof/>
            <w:webHidden/>
          </w:rPr>
          <w:tab/>
        </w:r>
        <w:r w:rsidR="00EA1A11">
          <w:rPr>
            <w:noProof/>
            <w:webHidden/>
          </w:rPr>
          <w:fldChar w:fldCharType="begin"/>
        </w:r>
        <w:r w:rsidR="00EA1A11">
          <w:rPr>
            <w:noProof/>
            <w:webHidden/>
          </w:rPr>
          <w:instrText xml:space="preserve"> PAGEREF _Toc8893757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182553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00EA1A11" w:rsidRPr="00A47FC2">
          <w:rPr>
            <w:rStyle w:val="Hyperlink"/>
            <w:noProof/>
          </w:rPr>
          <w:t>Figure 5: χMCF as a Platform for Connection Information in the Complete Development Process</w:t>
        </w:r>
        <w:r w:rsidR="00EA1A11">
          <w:rPr>
            <w:noProof/>
            <w:webHidden/>
          </w:rPr>
          <w:tab/>
        </w:r>
        <w:r w:rsidR="00EA1A11">
          <w:rPr>
            <w:noProof/>
            <w:webHidden/>
          </w:rPr>
          <w:fldChar w:fldCharType="begin"/>
        </w:r>
        <w:r w:rsidR="00EA1A11">
          <w:rPr>
            <w:noProof/>
            <w:webHidden/>
          </w:rPr>
          <w:instrText xml:space="preserve"> PAGEREF _Toc8893758 \h </w:instrText>
        </w:r>
        <w:r w:rsidR="00EA1A11">
          <w:rPr>
            <w:noProof/>
            <w:webHidden/>
          </w:rPr>
        </w:r>
        <w:r w:rsidR="00EA1A11">
          <w:rPr>
            <w:noProof/>
            <w:webHidden/>
          </w:rPr>
          <w:fldChar w:fldCharType="separate"/>
        </w:r>
        <w:r w:rsidR="00EA1A11">
          <w:rPr>
            <w:noProof/>
            <w:webHidden/>
          </w:rPr>
          <w:t>22</w:t>
        </w:r>
        <w:r w:rsidR="00EA1A11">
          <w:rPr>
            <w:noProof/>
            <w:webHidden/>
          </w:rPr>
          <w:fldChar w:fldCharType="end"/>
        </w:r>
      </w:hyperlink>
    </w:p>
    <w:p w14:paraId="200BFD9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00EA1A11" w:rsidRPr="00A47FC2">
          <w:rPr>
            <w:rStyle w:val="Hyperlink"/>
            <w:noProof/>
          </w:rPr>
          <w:t>Figure 6: Weld line crossing tailored blank vs. weld line crossing physical gap</w:t>
        </w:r>
        <w:r w:rsidR="00EA1A11">
          <w:rPr>
            <w:noProof/>
            <w:webHidden/>
          </w:rPr>
          <w:tab/>
        </w:r>
        <w:r w:rsidR="00EA1A11">
          <w:rPr>
            <w:noProof/>
            <w:webHidden/>
          </w:rPr>
          <w:fldChar w:fldCharType="begin"/>
        </w:r>
        <w:r w:rsidR="00EA1A11">
          <w:rPr>
            <w:noProof/>
            <w:webHidden/>
          </w:rPr>
          <w:instrText xml:space="preserve"> PAGEREF _Toc8893759 \h </w:instrText>
        </w:r>
        <w:r w:rsidR="00EA1A11">
          <w:rPr>
            <w:noProof/>
            <w:webHidden/>
          </w:rPr>
        </w:r>
        <w:r w:rsidR="00EA1A11">
          <w:rPr>
            <w:noProof/>
            <w:webHidden/>
          </w:rPr>
          <w:fldChar w:fldCharType="separate"/>
        </w:r>
        <w:r w:rsidR="00EA1A11">
          <w:rPr>
            <w:noProof/>
            <w:webHidden/>
          </w:rPr>
          <w:t>27</w:t>
        </w:r>
        <w:r w:rsidR="00EA1A11">
          <w:rPr>
            <w:noProof/>
            <w:webHidden/>
          </w:rPr>
          <w:fldChar w:fldCharType="end"/>
        </w:r>
      </w:hyperlink>
    </w:p>
    <w:p w14:paraId="070D59B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00EA1A11" w:rsidRPr="00A47FC2">
          <w:rPr>
            <w:rStyle w:val="Hyperlink"/>
            <w:noProof/>
          </w:rPr>
          <w:t>Figure 7: Robscans with Different Rotation Angles; Two of them Mirrored</w:t>
        </w:r>
        <w:r w:rsidR="00EA1A11">
          <w:rPr>
            <w:noProof/>
            <w:webHidden/>
          </w:rPr>
          <w:tab/>
        </w:r>
        <w:r w:rsidR="00EA1A11">
          <w:rPr>
            <w:noProof/>
            <w:webHidden/>
          </w:rPr>
          <w:fldChar w:fldCharType="begin"/>
        </w:r>
        <w:r w:rsidR="00EA1A11">
          <w:rPr>
            <w:noProof/>
            <w:webHidden/>
          </w:rPr>
          <w:instrText xml:space="preserve"> PAGEREF _Toc8893760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26366CC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00EA1A11" w:rsidRPr="00A47FC2">
          <w:rPr>
            <w:rStyle w:val="Hyperlink"/>
            <w:noProof/>
          </w:rPr>
          <w:t>Figure 8: Rivet head types</w:t>
        </w:r>
        <w:r w:rsidR="00EA1A11">
          <w:rPr>
            <w:noProof/>
            <w:webHidden/>
          </w:rPr>
          <w:tab/>
        </w:r>
        <w:r w:rsidR="00EA1A11">
          <w:rPr>
            <w:noProof/>
            <w:webHidden/>
          </w:rPr>
          <w:fldChar w:fldCharType="begin"/>
        </w:r>
        <w:r w:rsidR="00EA1A11">
          <w:rPr>
            <w:noProof/>
            <w:webHidden/>
          </w:rPr>
          <w:instrText xml:space="preserve"> PAGEREF _Toc8893761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10F734A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00EA1A11" w:rsidRPr="00A47FC2">
          <w:rPr>
            <w:rStyle w:val="Hyperlink"/>
            <w:noProof/>
          </w:rPr>
          <w:t>Figure 9: Cross Section of a blind rivet</w:t>
        </w:r>
        <w:r w:rsidR="00EA1A11">
          <w:rPr>
            <w:noProof/>
            <w:webHidden/>
          </w:rPr>
          <w:tab/>
        </w:r>
        <w:r w:rsidR="00EA1A11">
          <w:rPr>
            <w:noProof/>
            <w:webHidden/>
          </w:rPr>
          <w:fldChar w:fldCharType="begin"/>
        </w:r>
        <w:r w:rsidR="00EA1A11">
          <w:rPr>
            <w:noProof/>
            <w:webHidden/>
          </w:rPr>
          <w:instrText xml:space="preserve"> PAGEREF _Toc8893762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76ACC7C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00EA1A11" w:rsidRPr="00A47FC2">
          <w:rPr>
            <w:rStyle w:val="Hyperlink"/>
            <w:noProof/>
          </w:rPr>
          <w:t>Figure 10: Thick and Thin Assembling</w:t>
        </w:r>
        <w:r w:rsidR="00EA1A11">
          <w:rPr>
            <w:noProof/>
            <w:webHidden/>
          </w:rPr>
          <w:tab/>
        </w:r>
        <w:r w:rsidR="00EA1A11">
          <w:rPr>
            <w:noProof/>
            <w:webHidden/>
          </w:rPr>
          <w:fldChar w:fldCharType="begin"/>
        </w:r>
        <w:r w:rsidR="00EA1A11">
          <w:rPr>
            <w:noProof/>
            <w:webHidden/>
          </w:rPr>
          <w:instrText xml:space="preserve"> PAGEREF _Toc8893763 \h </w:instrText>
        </w:r>
        <w:r w:rsidR="00EA1A11">
          <w:rPr>
            <w:noProof/>
            <w:webHidden/>
          </w:rPr>
        </w:r>
        <w:r w:rsidR="00EA1A11">
          <w:rPr>
            <w:noProof/>
            <w:webHidden/>
          </w:rPr>
          <w:fldChar w:fldCharType="separate"/>
        </w:r>
        <w:r w:rsidR="00EA1A11">
          <w:rPr>
            <w:noProof/>
            <w:webHidden/>
          </w:rPr>
          <w:t>59</w:t>
        </w:r>
        <w:r w:rsidR="00EA1A11">
          <w:rPr>
            <w:noProof/>
            <w:webHidden/>
          </w:rPr>
          <w:fldChar w:fldCharType="end"/>
        </w:r>
      </w:hyperlink>
    </w:p>
    <w:p w14:paraId="5D78416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00EA1A11" w:rsidRPr="00A47FC2">
          <w:rPr>
            <w:rStyle w:val="Hyperlink"/>
            <w:noProof/>
          </w:rPr>
          <w:t>Figure 11: Fastening Soft and Hard</w:t>
        </w:r>
        <w:r w:rsidR="00EA1A11">
          <w:rPr>
            <w:noProof/>
            <w:webHidden/>
          </w:rPr>
          <w:tab/>
        </w:r>
        <w:r w:rsidR="00EA1A11">
          <w:rPr>
            <w:noProof/>
            <w:webHidden/>
          </w:rPr>
          <w:fldChar w:fldCharType="begin"/>
        </w:r>
        <w:r w:rsidR="00EA1A11">
          <w:rPr>
            <w:noProof/>
            <w:webHidden/>
          </w:rPr>
          <w:instrText xml:space="preserve"> PAGEREF _Toc8893764 \h </w:instrText>
        </w:r>
        <w:r w:rsidR="00EA1A11">
          <w:rPr>
            <w:noProof/>
            <w:webHidden/>
          </w:rPr>
        </w:r>
        <w:r w:rsidR="00EA1A11">
          <w:rPr>
            <w:noProof/>
            <w:webHidden/>
          </w:rPr>
          <w:fldChar w:fldCharType="separate"/>
        </w:r>
        <w:r w:rsidR="00EA1A11">
          <w:rPr>
            <w:noProof/>
            <w:webHidden/>
          </w:rPr>
          <w:t>60</w:t>
        </w:r>
        <w:r w:rsidR="00EA1A11">
          <w:rPr>
            <w:noProof/>
            <w:webHidden/>
          </w:rPr>
          <w:fldChar w:fldCharType="end"/>
        </w:r>
      </w:hyperlink>
    </w:p>
    <w:p w14:paraId="6972FEC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00EA1A11" w:rsidRPr="00A47FC2">
          <w:rPr>
            <w:rStyle w:val="Hyperlink"/>
            <w:noProof/>
          </w:rPr>
          <w:t>Figure 12: Cross Section of a Self-Piercing Rivet</w:t>
        </w:r>
        <w:r w:rsidR="00EA1A11">
          <w:rPr>
            <w:noProof/>
            <w:webHidden/>
          </w:rPr>
          <w:tab/>
        </w:r>
        <w:r w:rsidR="00EA1A11">
          <w:rPr>
            <w:noProof/>
            <w:webHidden/>
          </w:rPr>
          <w:fldChar w:fldCharType="begin"/>
        </w:r>
        <w:r w:rsidR="00EA1A11">
          <w:rPr>
            <w:noProof/>
            <w:webHidden/>
          </w:rPr>
          <w:instrText xml:space="preserve"> PAGEREF _Toc8893765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7BA55F7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00EA1A11" w:rsidRPr="00A47FC2">
          <w:rPr>
            <w:rStyle w:val="Hyperlink"/>
            <w:noProof/>
          </w:rPr>
          <w:t>Figure 13: S</w:t>
        </w:r>
        <w:r w:rsidR="00EA1A11" w:rsidRPr="00A47FC2">
          <w:rPr>
            <w:rStyle w:val="Hyperlink"/>
            <w:rFonts w:ascii="Arial" w:hAnsi="Arial" w:cs="Arial"/>
            <w:noProof/>
            <w:shd w:val="clear" w:color="auto" w:fill="FFFFFF"/>
          </w:rPr>
          <w:t>elf-piercing rivet setting apparatus</w:t>
        </w:r>
        <w:r w:rsidR="00EA1A11">
          <w:rPr>
            <w:noProof/>
            <w:webHidden/>
          </w:rPr>
          <w:tab/>
        </w:r>
        <w:r w:rsidR="00EA1A11">
          <w:rPr>
            <w:noProof/>
            <w:webHidden/>
          </w:rPr>
          <w:fldChar w:fldCharType="begin"/>
        </w:r>
        <w:r w:rsidR="00EA1A11">
          <w:rPr>
            <w:noProof/>
            <w:webHidden/>
          </w:rPr>
          <w:instrText xml:space="preserve"> PAGEREF _Toc8893766 \h </w:instrText>
        </w:r>
        <w:r w:rsidR="00EA1A11">
          <w:rPr>
            <w:noProof/>
            <w:webHidden/>
          </w:rPr>
        </w:r>
        <w:r w:rsidR="00EA1A11">
          <w:rPr>
            <w:noProof/>
            <w:webHidden/>
          </w:rPr>
          <w:fldChar w:fldCharType="separate"/>
        </w:r>
        <w:r w:rsidR="00EA1A11">
          <w:rPr>
            <w:noProof/>
            <w:webHidden/>
          </w:rPr>
          <w:t>61</w:t>
        </w:r>
        <w:r w:rsidR="00EA1A11">
          <w:rPr>
            <w:noProof/>
            <w:webHidden/>
          </w:rPr>
          <w:fldChar w:fldCharType="end"/>
        </w:r>
      </w:hyperlink>
    </w:p>
    <w:p w14:paraId="124BB75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00EA1A11" w:rsidRPr="00A47FC2">
          <w:rPr>
            <w:rStyle w:val="Hyperlink"/>
            <w:noProof/>
          </w:rPr>
          <w:t>Figure 14: Dimensions of Solid Rivets</w:t>
        </w:r>
        <w:r w:rsidR="00EA1A11">
          <w:rPr>
            <w:noProof/>
            <w:webHidden/>
          </w:rPr>
          <w:tab/>
        </w:r>
        <w:r w:rsidR="00EA1A11">
          <w:rPr>
            <w:noProof/>
            <w:webHidden/>
          </w:rPr>
          <w:fldChar w:fldCharType="begin"/>
        </w:r>
        <w:r w:rsidR="00EA1A11">
          <w:rPr>
            <w:noProof/>
            <w:webHidden/>
          </w:rPr>
          <w:instrText xml:space="preserve"> PAGEREF _Toc8893767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DC5421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00EA1A11" w:rsidRPr="00A47FC2">
          <w:rPr>
            <w:rStyle w:val="Hyperlink"/>
            <w:noProof/>
          </w:rPr>
          <w:t>Figure 15: Clinch allowance of solid rivet</w:t>
        </w:r>
        <w:r w:rsidR="00EA1A11">
          <w:rPr>
            <w:noProof/>
            <w:webHidden/>
          </w:rPr>
          <w:tab/>
        </w:r>
        <w:r w:rsidR="00EA1A11">
          <w:rPr>
            <w:noProof/>
            <w:webHidden/>
          </w:rPr>
          <w:fldChar w:fldCharType="begin"/>
        </w:r>
        <w:r w:rsidR="00EA1A11">
          <w:rPr>
            <w:noProof/>
            <w:webHidden/>
          </w:rPr>
          <w:instrText xml:space="preserve"> PAGEREF _Toc8893768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13867DF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00EA1A11" w:rsidRPr="00A47FC2">
          <w:rPr>
            <w:rStyle w:val="Hyperlink"/>
            <w:noProof/>
          </w:rPr>
          <w:t>Figure 16: Cross section of a SWOP Rivet</w:t>
        </w:r>
        <w:r w:rsidR="00EA1A11">
          <w:rPr>
            <w:noProof/>
            <w:webHidden/>
          </w:rPr>
          <w:tab/>
        </w:r>
        <w:r w:rsidR="00EA1A11">
          <w:rPr>
            <w:noProof/>
            <w:webHidden/>
          </w:rPr>
          <w:fldChar w:fldCharType="begin"/>
        </w:r>
        <w:r w:rsidR="00EA1A11">
          <w:rPr>
            <w:noProof/>
            <w:webHidden/>
          </w:rPr>
          <w:instrText xml:space="preserve"> PAGEREF _Toc8893769 \h </w:instrText>
        </w:r>
        <w:r w:rsidR="00EA1A11">
          <w:rPr>
            <w:noProof/>
            <w:webHidden/>
          </w:rPr>
        </w:r>
        <w:r w:rsidR="00EA1A11">
          <w:rPr>
            <w:noProof/>
            <w:webHidden/>
          </w:rPr>
          <w:fldChar w:fldCharType="separate"/>
        </w:r>
        <w:r w:rsidR="00EA1A11">
          <w:rPr>
            <w:noProof/>
            <w:webHidden/>
          </w:rPr>
          <w:t>65</w:t>
        </w:r>
        <w:r w:rsidR="00EA1A11">
          <w:rPr>
            <w:noProof/>
            <w:webHidden/>
          </w:rPr>
          <w:fldChar w:fldCharType="end"/>
        </w:r>
      </w:hyperlink>
    </w:p>
    <w:p w14:paraId="299B83B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00EA1A11" w:rsidRPr="00A47FC2">
          <w:rPr>
            <w:rStyle w:val="Hyperlink"/>
            <w:noProof/>
          </w:rPr>
          <w:t>Figure 17: Bolts and Screws</w:t>
        </w:r>
        <w:r w:rsidR="00EA1A11">
          <w:rPr>
            <w:noProof/>
            <w:webHidden/>
          </w:rPr>
          <w:tab/>
        </w:r>
        <w:r w:rsidR="00EA1A11">
          <w:rPr>
            <w:noProof/>
            <w:webHidden/>
          </w:rPr>
          <w:fldChar w:fldCharType="begin"/>
        </w:r>
        <w:r w:rsidR="00EA1A11">
          <w:rPr>
            <w:noProof/>
            <w:webHidden/>
          </w:rPr>
          <w:instrText xml:space="preserve"> PAGEREF _Toc8893770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4E18B72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00EA1A11" w:rsidRPr="00A47FC2">
          <w:rPr>
            <w:rStyle w:val="Hyperlink"/>
            <w:noProof/>
          </w:rPr>
          <w:t>Figure 18: Different Screw Forms</w:t>
        </w:r>
        <w:r w:rsidR="00EA1A11">
          <w:rPr>
            <w:noProof/>
            <w:webHidden/>
          </w:rPr>
          <w:tab/>
        </w:r>
        <w:r w:rsidR="00EA1A11">
          <w:rPr>
            <w:noProof/>
            <w:webHidden/>
          </w:rPr>
          <w:fldChar w:fldCharType="begin"/>
        </w:r>
        <w:r w:rsidR="00EA1A11">
          <w:rPr>
            <w:noProof/>
            <w:webHidden/>
          </w:rPr>
          <w:instrText xml:space="preserve"> PAGEREF _Toc8893771 \h </w:instrText>
        </w:r>
        <w:r w:rsidR="00EA1A11">
          <w:rPr>
            <w:noProof/>
            <w:webHidden/>
          </w:rPr>
        </w:r>
        <w:r w:rsidR="00EA1A11">
          <w:rPr>
            <w:noProof/>
            <w:webHidden/>
          </w:rPr>
          <w:fldChar w:fldCharType="separate"/>
        </w:r>
        <w:r w:rsidR="00EA1A11">
          <w:rPr>
            <w:noProof/>
            <w:webHidden/>
          </w:rPr>
          <w:t>67</w:t>
        </w:r>
        <w:r w:rsidR="00EA1A11">
          <w:rPr>
            <w:noProof/>
            <w:webHidden/>
          </w:rPr>
          <w:fldChar w:fldCharType="end"/>
        </w:r>
      </w:hyperlink>
    </w:p>
    <w:p w14:paraId="2538464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00EA1A11" w:rsidRPr="00A47FC2">
          <w:rPr>
            <w:rStyle w:val="Hyperlink"/>
            <w:noProof/>
          </w:rPr>
          <w:t>Figure 19: Definition of Length and Head Sizes</w:t>
        </w:r>
        <w:r w:rsidR="00EA1A11">
          <w:rPr>
            <w:noProof/>
            <w:webHidden/>
          </w:rPr>
          <w:tab/>
        </w:r>
        <w:r w:rsidR="00EA1A11">
          <w:rPr>
            <w:noProof/>
            <w:webHidden/>
          </w:rPr>
          <w:fldChar w:fldCharType="begin"/>
        </w:r>
        <w:r w:rsidR="00EA1A11">
          <w:rPr>
            <w:noProof/>
            <w:webHidden/>
          </w:rPr>
          <w:instrText xml:space="preserve"> PAGEREF _Toc8893772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AED51E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00EA1A11" w:rsidRPr="00A47FC2">
          <w:rPr>
            <w:rStyle w:val="Hyperlink"/>
            <w:noProof/>
          </w:rPr>
          <w:t>Figure 20: Definition of lead, pitch and starts of a thread.</w:t>
        </w:r>
        <w:r w:rsidR="00EA1A11">
          <w:rPr>
            <w:noProof/>
            <w:webHidden/>
          </w:rPr>
          <w:tab/>
        </w:r>
        <w:r w:rsidR="00EA1A11">
          <w:rPr>
            <w:noProof/>
            <w:webHidden/>
          </w:rPr>
          <w:fldChar w:fldCharType="begin"/>
        </w:r>
        <w:r w:rsidR="00EA1A11">
          <w:rPr>
            <w:noProof/>
            <w:webHidden/>
          </w:rPr>
          <w:instrText xml:space="preserve"> PAGEREF _Toc8893773 \h </w:instrText>
        </w:r>
        <w:r w:rsidR="00EA1A11">
          <w:rPr>
            <w:noProof/>
            <w:webHidden/>
          </w:rPr>
        </w:r>
        <w:r w:rsidR="00EA1A11">
          <w:rPr>
            <w:noProof/>
            <w:webHidden/>
          </w:rPr>
          <w:fldChar w:fldCharType="separate"/>
        </w:r>
        <w:r w:rsidR="00EA1A11">
          <w:rPr>
            <w:noProof/>
            <w:webHidden/>
          </w:rPr>
          <w:t>68</w:t>
        </w:r>
        <w:r w:rsidR="00EA1A11">
          <w:rPr>
            <w:noProof/>
            <w:webHidden/>
          </w:rPr>
          <w:fldChar w:fldCharType="end"/>
        </w:r>
      </w:hyperlink>
    </w:p>
    <w:p w14:paraId="7D6C26F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00EA1A11" w:rsidRPr="00A47FC2">
          <w:rPr>
            <w:rStyle w:val="Hyperlink"/>
            <w:noProof/>
          </w:rPr>
          <w:t>Figure 21: Bolt with welded nut</w:t>
        </w:r>
        <w:r w:rsidR="00EA1A11">
          <w:rPr>
            <w:noProof/>
            <w:webHidden/>
          </w:rPr>
          <w:tab/>
        </w:r>
        <w:r w:rsidR="00EA1A11">
          <w:rPr>
            <w:noProof/>
            <w:webHidden/>
          </w:rPr>
          <w:fldChar w:fldCharType="begin"/>
        </w:r>
        <w:r w:rsidR="00EA1A11">
          <w:rPr>
            <w:noProof/>
            <w:webHidden/>
          </w:rPr>
          <w:instrText xml:space="preserve"> PAGEREF _Toc8893774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20C5E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00EA1A11" w:rsidRPr="00A47FC2">
          <w:rPr>
            <w:rStyle w:val="Hyperlink"/>
            <w:noProof/>
          </w:rPr>
          <w:t>Figure 22: Bolt with free nut</w:t>
        </w:r>
        <w:r w:rsidR="00EA1A11">
          <w:rPr>
            <w:noProof/>
            <w:webHidden/>
          </w:rPr>
          <w:tab/>
        </w:r>
        <w:r w:rsidR="00EA1A11">
          <w:rPr>
            <w:noProof/>
            <w:webHidden/>
          </w:rPr>
          <w:fldChar w:fldCharType="begin"/>
        </w:r>
        <w:r w:rsidR="00EA1A11">
          <w:rPr>
            <w:noProof/>
            <w:webHidden/>
          </w:rPr>
          <w:instrText xml:space="preserve"> PAGEREF _Toc8893775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3954EA7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00EA1A11" w:rsidRPr="00A47FC2">
          <w:rPr>
            <w:rStyle w:val="Hyperlink"/>
            <w:noProof/>
          </w:rPr>
          <w:t>Figure 23: Screw without nut</w:t>
        </w:r>
        <w:r w:rsidR="00EA1A11">
          <w:rPr>
            <w:noProof/>
            <w:webHidden/>
          </w:rPr>
          <w:tab/>
        </w:r>
        <w:r w:rsidR="00EA1A11">
          <w:rPr>
            <w:noProof/>
            <w:webHidden/>
          </w:rPr>
          <w:fldChar w:fldCharType="begin"/>
        </w:r>
        <w:r w:rsidR="00EA1A11">
          <w:rPr>
            <w:noProof/>
            <w:webHidden/>
          </w:rPr>
          <w:instrText xml:space="preserve"> PAGEREF _Toc8893776 \h </w:instrText>
        </w:r>
        <w:r w:rsidR="00EA1A11">
          <w:rPr>
            <w:noProof/>
            <w:webHidden/>
          </w:rPr>
        </w:r>
        <w:r w:rsidR="00EA1A11">
          <w:rPr>
            <w:noProof/>
            <w:webHidden/>
          </w:rPr>
          <w:fldChar w:fldCharType="separate"/>
        </w:r>
        <w:r w:rsidR="00EA1A11">
          <w:rPr>
            <w:noProof/>
            <w:webHidden/>
          </w:rPr>
          <w:t>79</w:t>
        </w:r>
        <w:r w:rsidR="00EA1A11">
          <w:rPr>
            <w:noProof/>
            <w:webHidden/>
          </w:rPr>
          <w:fldChar w:fldCharType="end"/>
        </w:r>
      </w:hyperlink>
    </w:p>
    <w:p w14:paraId="09B4806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00EA1A11" w:rsidRPr="00A47FC2">
          <w:rPr>
            <w:rStyle w:val="Hyperlink"/>
            <w:noProof/>
          </w:rPr>
          <w:t>Figure 24: Welded stud with free nut</w:t>
        </w:r>
        <w:r w:rsidR="00EA1A11">
          <w:rPr>
            <w:noProof/>
            <w:webHidden/>
          </w:rPr>
          <w:tab/>
        </w:r>
        <w:r w:rsidR="00EA1A11">
          <w:rPr>
            <w:noProof/>
            <w:webHidden/>
          </w:rPr>
          <w:fldChar w:fldCharType="begin"/>
        </w:r>
        <w:r w:rsidR="00EA1A11">
          <w:rPr>
            <w:noProof/>
            <w:webHidden/>
          </w:rPr>
          <w:instrText xml:space="preserve"> PAGEREF _Toc8893777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6CAE8B5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00EA1A11" w:rsidRPr="00A47FC2">
          <w:rPr>
            <w:rStyle w:val="Hyperlink"/>
            <w:noProof/>
          </w:rPr>
          <w:t>Figure 25: Plain stud</w:t>
        </w:r>
        <w:r w:rsidR="00EA1A11">
          <w:rPr>
            <w:noProof/>
            <w:webHidden/>
          </w:rPr>
          <w:tab/>
        </w:r>
        <w:r w:rsidR="00EA1A11">
          <w:rPr>
            <w:noProof/>
            <w:webHidden/>
          </w:rPr>
          <w:fldChar w:fldCharType="begin"/>
        </w:r>
        <w:r w:rsidR="00EA1A11">
          <w:rPr>
            <w:noProof/>
            <w:webHidden/>
          </w:rPr>
          <w:instrText xml:space="preserve"> PAGEREF _Toc8893778 \h </w:instrText>
        </w:r>
        <w:r w:rsidR="00EA1A11">
          <w:rPr>
            <w:noProof/>
            <w:webHidden/>
          </w:rPr>
        </w:r>
        <w:r w:rsidR="00EA1A11">
          <w:rPr>
            <w:noProof/>
            <w:webHidden/>
          </w:rPr>
          <w:fldChar w:fldCharType="separate"/>
        </w:r>
        <w:r w:rsidR="00EA1A11">
          <w:rPr>
            <w:noProof/>
            <w:webHidden/>
          </w:rPr>
          <w:t>80</w:t>
        </w:r>
        <w:r w:rsidR="00EA1A11">
          <w:rPr>
            <w:noProof/>
            <w:webHidden/>
          </w:rPr>
          <w:fldChar w:fldCharType="end"/>
        </w:r>
      </w:hyperlink>
    </w:p>
    <w:p w14:paraId="7F25657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00EA1A11" w:rsidRPr="00A47FC2">
          <w:rPr>
            <w:rStyle w:val="Hyperlink"/>
            <w:noProof/>
          </w:rPr>
          <w:t>Figure 26: Process of Flow Drill Screwing</w:t>
        </w:r>
        <w:r w:rsidR="00EA1A11">
          <w:rPr>
            <w:noProof/>
            <w:webHidden/>
          </w:rPr>
          <w:tab/>
        </w:r>
        <w:r w:rsidR="00EA1A11">
          <w:rPr>
            <w:noProof/>
            <w:webHidden/>
          </w:rPr>
          <w:fldChar w:fldCharType="begin"/>
        </w:r>
        <w:r w:rsidR="00EA1A11">
          <w:rPr>
            <w:noProof/>
            <w:webHidden/>
          </w:rPr>
          <w:instrText xml:space="preserve"> PAGEREF _Toc8893779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8B2A20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00EA1A11" w:rsidRPr="00A47FC2">
          <w:rPr>
            <w:rStyle w:val="Hyperlink"/>
            <w:noProof/>
          </w:rPr>
          <w:t>Figure 27: Measures of applied FDS</w:t>
        </w:r>
        <w:r w:rsidR="00EA1A11">
          <w:rPr>
            <w:noProof/>
            <w:webHidden/>
          </w:rPr>
          <w:tab/>
        </w:r>
        <w:r w:rsidR="00EA1A11">
          <w:rPr>
            <w:noProof/>
            <w:webHidden/>
          </w:rPr>
          <w:fldChar w:fldCharType="begin"/>
        </w:r>
        <w:r w:rsidR="00EA1A11">
          <w:rPr>
            <w:noProof/>
            <w:webHidden/>
          </w:rPr>
          <w:instrText xml:space="preserve"> PAGEREF _Toc8893780 \h </w:instrText>
        </w:r>
        <w:r w:rsidR="00EA1A11">
          <w:rPr>
            <w:noProof/>
            <w:webHidden/>
          </w:rPr>
        </w:r>
        <w:r w:rsidR="00EA1A11">
          <w:rPr>
            <w:noProof/>
            <w:webHidden/>
          </w:rPr>
          <w:fldChar w:fldCharType="separate"/>
        </w:r>
        <w:r w:rsidR="00EA1A11">
          <w:rPr>
            <w:noProof/>
            <w:webHidden/>
          </w:rPr>
          <w:t>82</w:t>
        </w:r>
        <w:r w:rsidR="00EA1A11">
          <w:rPr>
            <w:noProof/>
            <w:webHidden/>
          </w:rPr>
          <w:fldChar w:fldCharType="end"/>
        </w:r>
      </w:hyperlink>
    </w:p>
    <w:p w14:paraId="57FDF27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00EA1A11" w:rsidRPr="00A47FC2">
          <w:rPr>
            <w:rStyle w:val="Hyperlink"/>
            <w:noProof/>
          </w:rPr>
          <w:t>Figure 28: Pre-machined or clearance hole in FDS connection</w:t>
        </w:r>
        <w:r w:rsidR="00EA1A11">
          <w:rPr>
            <w:noProof/>
            <w:webHidden/>
          </w:rPr>
          <w:tab/>
        </w:r>
        <w:r w:rsidR="00EA1A11">
          <w:rPr>
            <w:noProof/>
            <w:webHidden/>
          </w:rPr>
          <w:fldChar w:fldCharType="begin"/>
        </w:r>
        <w:r w:rsidR="00EA1A11">
          <w:rPr>
            <w:noProof/>
            <w:webHidden/>
          </w:rPr>
          <w:instrText xml:space="preserve"> PAGEREF _Toc8893781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44C24A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00EA1A11" w:rsidRPr="00A47FC2">
          <w:rPr>
            <w:rStyle w:val="Hyperlink"/>
            <w:noProof/>
          </w:rPr>
          <w:t>Figure 29: Pilot hole on sheet metal</w:t>
        </w:r>
        <w:r w:rsidR="00EA1A11">
          <w:rPr>
            <w:noProof/>
            <w:webHidden/>
          </w:rPr>
          <w:tab/>
        </w:r>
        <w:r w:rsidR="00EA1A11">
          <w:rPr>
            <w:noProof/>
            <w:webHidden/>
          </w:rPr>
          <w:fldChar w:fldCharType="begin"/>
        </w:r>
        <w:r w:rsidR="00EA1A11">
          <w:rPr>
            <w:noProof/>
            <w:webHidden/>
          </w:rPr>
          <w:instrText xml:space="preserve"> PAGEREF _Toc8893782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3827484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00EA1A11" w:rsidRPr="00A47FC2">
          <w:rPr>
            <w:rStyle w:val="Hyperlink"/>
            <w:noProof/>
          </w:rPr>
          <w:t>Figure 30: Schematic representation of the clinching operation</w:t>
        </w:r>
        <w:r w:rsidR="00EA1A11">
          <w:rPr>
            <w:noProof/>
            <w:webHidden/>
          </w:rPr>
          <w:tab/>
        </w:r>
        <w:r w:rsidR="00EA1A11">
          <w:rPr>
            <w:noProof/>
            <w:webHidden/>
          </w:rPr>
          <w:fldChar w:fldCharType="begin"/>
        </w:r>
        <w:r w:rsidR="00EA1A11">
          <w:rPr>
            <w:noProof/>
            <w:webHidden/>
          </w:rPr>
          <w:instrText xml:space="preserve"> PAGEREF _Toc8893783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560CA05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00EA1A11" w:rsidRPr="00A47FC2">
          <w:rPr>
            <w:rStyle w:val="Hyperlink"/>
            <w:noProof/>
          </w:rPr>
          <w:t>Figure 31: Clinch Joint Dimensions</w:t>
        </w:r>
        <w:r w:rsidR="00EA1A11">
          <w:rPr>
            <w:noProof/>
            <w:webHidden/>
          </w:rPr>
          <w:tab/>
        </w:r>
        <w:r w:rsidR="00EA1A11">
          <w:rPr>
            <w:noProof/>
            <w:webHidden/>
          </w:rPr>
          <w:fldChar w:fldCharType="begin"/>
        </w:r>
        <w:r w:rsidR="00EA1A11">
          <w:rPr>
            <w:noProof/>
            <w:webHidden/>
          </w:rPr>
          <w:instrText xml:space="preserve"> PAGEREF _Toc8893784 \h </w:instrText>
        </w:r>
        <w:r w:rsidR="00EA1A11">
          <w:rPr>
            <w:noProof/>
            <w:webHidden/>
          </w:rPr>
        </w:r>
        <w:r w:rsidR="00EA1A11">
          <w:rPr>
            <w:noProof/>
            <w:webHidden/>
          </w:rPr>
          <w:fldChar w:fldCharType="separate"/>
        </w:r>
        <w:r w:rsidR="00EA1A11">
          <w:rPr>
            <w:noProof/>
            <w:webHidden/>
          </w:rPr>
          <w:t>85</w:t>
        </w:r>
        <w:r w:rsidR="00EA1A11">
          <w:rPr>
            <w:noProof/>
            <w:webHidden/>
          </w:rPr>
          <w:fldChar w:fldCharType="end"/>
        </w:r>
      </w:hyperlink>
    </w:p>
    <w:p w14:paraId="3D6EF2B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00EA1A11" w:rsidRPr="00A47FC2">
          <w:rPr>
            <w:rStyle w:val="Hyperlink"/>
            <w:noProof/>
          </w:rPr>
          <w:t>Figure 32: TOX (left) and BTM’s Tog-L-Loc system</w:t>
        </w:r>
        <w:r w:rsidR="00EA1A11">
          <w:rPr>
            <w:noProof/>
            <w:webHidden/>
          </w:rPr>
          <w:tab/>
        </w:r>
        <w:r w:rsidR="00EA1A11">
          <w:rPr>
            <w:noProof/>
            <w:webHidden/>
          </w:rPr>
          <w:fldChar w:fldCharType="begin"/>
        </w:r>
        <w:r w:rsidR="00EA1A11">
          <w:rPr>
            <w:noProof/>
            <w:webHidden/>
          </w:rPr>
          <w:instrText xml:space="preserve"> PAGEREF _Toc8893785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6461D4D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00EA1A11" w:rsidRPr="00A47FC2">
          <w:rPr>
            <w:rStyle w:val="Hyperlink"/>
            <w:noProof/>
          </w:rPr>
          <w:t>Figure 33: Cross Section of a Heat Stake</w:t>
        </w:r>
        <w:r w:rsidR="00EA1A11">
          <w:rPr>
            <w:noProof/>
            <w:webHidden/>
          </w:rPr>
          <w:tab/>
        </w:r>
        <w:r w:rsidR="00EA1A11">
          <w:rPr>
            <w:noProof/>
            <w:webHidden/>
          </w:rPr>
          <w:fldChar w:fldCharType="begin"/>
        </w:r>
        <w:r w:rsidR="00EA1A11">
          <w:rPr>
            <w:noProof/>
            <w:webHidden/>
          </w:rPr>
          <w:instrText xml:space="preserve"> PAGEREF _Toc8893786 \h </w:instrText>
        </w:r>
        <w:r w:rsidR="00EA1A11">
          <w:rPr>
            <w:noProof/>
            <w:webHidden/>
          </w:rPr>
        </w:r>
        <w:r w:rsidR="00EA1A11">
          <w:rPr>
            <w:noProof/>
            <w:webHidden/>
          </w:rPr>
          <w:fldChar w:fldCharType="separate"/>
        </w:r>
        <w:r w:rsidR="00EA1A11">
          <w:rPr>
            <w:noProof/>
            <w:webHidden/>
          </w:rPr>
          <w:t>88</w:t>
        </w:r>
        <w:r w:rsidR="00EA1A11">
          <w:rPr>
            <w:noProof/>
            <w:webHidden/>
          </w:rPr>
          <w:fldChar w:fldCharType="end"/>
        </w:r>
      </w:hyperlink>
    </w:p>
    <w:p w14:paraId="182EC95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00EA1A11" w:rsidRPr="00A47FC2">
          <w:rPr>
            <w:rStyle w:val="Hyperlink"/>
            <w:noProof/>
          </w:rPr>
          <w:t>Figure 34: A "Hairpin Clip"</w:t>
        </w:r>
        <w:r w:rsidR="00EA1A11">
          <w:rPr>
            <w:noProof/>
            <w:webHidden/>
          </w:rPr>
          <w:tab/>
        </w:r>
        <w:r w:rsidR="00EA1A11">
          <w:rPr>
            <w:noProof/>
            <w:webHidden/>
          </w:rPr>
          <w:fldChar w:fldCharType="begin"/>
        </w:r>
        <w:r w:rsidR="00EA1A11">
          <w:rPr>
            <w:noProof/>
            <w:webHidden/>
          </w:rPr>
          <w:instrText xml:space="preserve"> PAGEREF _Toc8893787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55EFFAC2"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00EA1A11" w:rsidRPr="00A47FC2">
          <w:rPr>
            <w:rStyle w:val="Hyperlink"/>
            <w:noProof/>
          </w:rPr>
          <w:t>Figure 35: Internal and External Circlips</w:t>
        </w:r>
        <w:r w:rsidR="00EA1A11">
          <w:rPr>
            <w:noProof/>
            <w:webHidden/>
          </w:rPr>
          <w:tab/>
        </w:r>
        <w:r w:rsidR="00EA1A11">
          <w:rPr>
            <w:noProof/>
            <w:webHidden/>
          </w:rPr>
          <w:fldChar w:fldCharType="begin"/>
        </w:r>
        <w:r w:rsidR="00EA1A11">
          <w:rPr>
            <w:noProof/>
            <w:webHidden/>
          </w:rPr>
          <w:instrText xml:space="preserve"> PAGEREF _Toc8893788 \h </w:instrText>
        </w:r>
        <w:r w:rsidR="00EA1A11">
          <w:rPr>
            <w:noProof/>
            <w:webHidden/>
          </w:rPr>
        </w:r>
        <w:r w:rsidR="00EA1A11">
          <w:rPr>
            <w:noProof/>
            <w:webHidden/>
          </w:rPr>
          <w:fldChar w:fldCharType="separate"/>
        </w:r>
        <w:r w:rsidR="00EA1A11">
          <w:rPr>
            <w:noProof/>
            <w:webHidden/>
          </w:rPr>
          <w:t>90</w:t>
        </w:r>
        <w:r w:rsidR="00EA1A11">
          <w:rPr>
            <w:noProof/>
            <w:webHidden/>
          </w:rPr>
          <w:fldChar w:fldCharType="end"/>
        </w:r>
      </w:hyperlink>
    </w:p>
    <w:p w14:paraId="7273B59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00EA1A11" w:rsidRPr="00A47FC2">
          <w:rPr>
            <w:rStyle w:val="Hyperlink"/>
            <w:noProof/>
          </w:rPr>
          <w:t>Figure 36: Clips Pushed into a Hole</w:t>
        </w:r>
        <w:r w:rsidR="00EA1A11">
          <w:rPr>
            <w:noProof/>
            <w:webHidden/>
          </w:rPr>
          <w:tab/>
        </w:r>
        <w:r w:rsidR="00EA1A11">
          <w:rPr>
            <w:noProof/>
            <w:webHidden/>
          </w:rPr>
          <w:fldChar w:fldCharType="begin"/>
        </w:r>
        <w:r w:rsidR="00EA1A11">
          <w:rPr>
            <w:noProof/>
            <w:webHidden/>
          </w:rPr>
          <w:instrText xml:space="preserve"> PAGEREF _Toc8893789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C0B8A1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00EA1A11" w:rsidRPr="00A47FC2">
          <w:rPr>
            <w:rStyle w:val="Hyperlink"/>
            <w:noProof/>
          </w:rPr>
          <w:t>Figure 37: Clips Sliding onto a Flat Surface</w:t>
        </w:r>
        <w:r w:rsidR="00EA1A11">
          <w:rPr>
            <w:noProof/>
            <w:webHidden/>
          </w:rPr>
          <w:tab/>
        </w:r>
        <w:r w:rsidR="00EA1A11">
          <w:rPr>
            <w:noProof/>
            <w:webHidden/>
          </w:rPr>
          <w:fldChar w:fldCharType="begin"/>
        </w:r>
        <w:r w:rsidR="00EA1A11">
          <w:rPr>
            <w:noProof/>
            <w:webHidden/>
          </w:rPr>
          <w:instrText xml:space="preserve"> PAGEREF _Toc8893790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41BDCC4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00EA1A11" w:rsidRPr="00A47FC2">
          <w:rPr>
            <w:rStyle w:val="Hyperlink"/>
            <w:noProof/>
          </w:rPr>
          <w:t>Figure 38: RIVTAC</w:t>
        </w:r>
        <w:r w:rsidR="00EA1A11" w:rsidRPr="00A47FC2">
          <w:rPr>
            <w:rStyle w:val="Hyperlink"/>
            <w:rFonts w:cs="Calibri"/>
            <w:noProof/>
          </w:rPr>
          <w:t>®</w:t>
        </w:r>
        <w:r w:rsidR="00EA1A11" w:rsidRPr="00A47FC2">
          <w:rPr>
            <w:rStyle w:val="Hyperlink"/>
            <w:noProof/>
          </w:rPr>
          <w:t xml:space="preserve"> Nail</w:t>
        </w:r>
        <w:r w:rsidR="00EA1A11">
          <w:rPr>
            <w:noProof/>
            <w:webHidden/>
          </w:rPr>
          <w:tab/>
        </w:r>
        <w:r w:rsidR="00EA1A11">
          <w:rPr>
            <w:noProof/>
            <w:webHidden/>
          </w:rPr>
          <w:fldChar w:fldCharType="begin"/>
        </w:r>
        <w:r w:rsidR="00EA1A11">
          <w:rPr>
            <w:noProof/>
            <w:webHidden/>
          </w:rPr>
          <w:instrText xml:space="preserve"> PAGEREF _Toc8893791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2953A36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00EA1A11" w:rsidRPr="00A47FC2">
          <w:rPr>
            <w:rStyle w:val="Hyperlink"/>
            <w:noProof/>
          </w:rPr>
          <w:t>Figure 39: Cross Section of a Nail, Connecting Two Sheets</w:t>
        </w:r>
        <w:r w:rsidR="00EA1A11">
          <w:rPr>
            <w:noProof/>
            <w:webHidden/>
          </w:rPr>
          <w:tab/>
        </w:r>
        <w:r w:rsidR="00EA1A11">
          <w:rPr>
            <w:noProof/>
            <w:webHidden/>
          </w:rPr>
          <w:fldChar w:fldCharType="begin"/>
        </w:r>
        <w:r w:rsidR="00EA1A11">
          <w:rPr>
            <w:noProof/>
            <w:webHidden/>
          </w:rPr>
          <w:instrText xml:space="preserve"> PAGEREF _Toc8893792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8B082C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00EA1A11" w:rsidRPr="00A47FC2">
          <w:rPr>
            <w:rStyle w:val="Hyperlink"/>
            <w:noProof/>
          </w:rPr>
          <w:t>Figure 40: Weld Line Changing from Y-Joint to Overlap-Joint</w:t>
        </w:r>
        <w:r w:rsidR="00EA1A11">
          <w:rPr>
            <w:noProof/>
            <w:webHidden/>
          </w:rPr>
          <w:tab/>
        </w:r>
        <w:r w:rsidR="00EA1A11">
          <w:rPr>
            <w:noProof/>
            <w:webHidden/>
          </w:rPr>
          <w:fldChar w:fldCharType="begin"/>
        </w:r>
        <w:r w:rsidR="00EA1A11">
          <w:rPr>
            <w:noProof/>
            <w:webHidden/>
          </w:rPr>
          <w:instrText xml:space="preserve"> PAGEREF _Toc8893793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7696F14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00EA1A11" w:rsidRPr="00A47FC2">
          <w:rPr>
            <w:rStyle w:val="Hyperlink"/>
            <w:noProof/>
          </w:rPr>
          <w:t>Figure 41: Longitudinal stiffener, top view</w:t>
        </w:r>
        <w:r w:rsidR="00EA1A11">
          <w:rPr>
            <w:noProof/>
            <w:webHidden/>
          </w:rPr>
          <w:tab/>
        </w:r>
        <w:r w:rsidR="00EA1A11">
          <w:rPr>
            <w:noProof/>
            <w:webHidden/>
          </w:rPr>
          <w:fldChar w:fldCharType="begin"/>
        </w:r>
        <w:r w:rsidR="00EA1A11">
          <w:rPr>
            <w:noProof/>
            <w:webHidden/>
          </w:rPr>
          <w:instrText xml:space="preserve"> PAGEREF _Toc8893794 \h </w:instrText>
        </w:r>
        <w:r w:rsidR="00EA1A11">
          <w:rPr>
            <w:noProof/>
            <w:webHidden/>
          </w:rPr>
        </w:r>
        <w:r w:rsidR="00EA1A11">
          <w:rPr>
            <w:noProof/>
            <w:webHidden/>
          </w:rPr>
          <w:fldChar w:fldCharType="separate"/>
        </w:r>
        <w:r w:rsidR="00EA1A11">
          <w:rPr>
            <w:noProof/>
            <w:webHidden/>
          </w:rPr>
          <w:t>98</w:t>
        </w:r>
        <w:r w:rsidR="00EA1A11">
          <w:rPr>
            <w:noProof/>
            <w:webHidden/>
          </w:rPr>
          <w:fldChar w:fldCharType="end"/>
        </w:r>
      </w:hyperlink>
    </w:p>
    <w:p w14:paraId="17B20AF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00EA1A11" w:rsidRPr="00A47FC2">
          <w:rPr>
            <w:rStyle w:val="Hyperlink"/>
            <w:noProof/>
          </w:rPr>
          <w:t>Figure 42: Seam weld types and attributes</w:t>
        </w:r>
        <w:r w:rsidR="00EA1A11">
          <w:rPr>
            <w:noProof/>
            <w:webHidden/>
          </w:rPr>
          <w:tab/>
        </w:r>
        <w:r w:rsidR="00EA1A11">
          <w:rPr>
            <w:noProof/>
            <w:webHidden/>
          </w:rPr>
          <w:fldChar w:fldCharType="begin"/>
        </w:r>
        <w:r w:rsidR="00EA1A11">
          <w:rPr>
            <w:noProof/>
            <w:webHidden/>
          </w:rPr>
          <w:instrText xml:space="preserve"> PAGEREF _Toc8893795 \h </w:instrText>
        </w:r>
        <w:r w:rsidR="00EA1A11">
          <w:rPr>
            <w:noProof/>
            <w:webHidden/>
          </w:rPr>
        </w:r>
        <w:r w:rsidR="00EA1A11">
          <w:rPr>
            <w:noProof/>
            <w:webHidden/>
          </w:rPr>
          <w:fldChar w:fldCharType="separate"/>
        </w:r>
        <w:r w:rsidR="00EA1A11">
          <w:rPr>
            <w:noProof/>
            <w:webHidden/>
          </w:rPr>
          <w:t>100</w:t>
        </w:r>
        <w:r w:rsidR="00EA1A11">
          <w:rPr>
            <w:noProof/>
            <w:webHidden/>
          </w:rPr>
          <w:fldChar w:fldCharType="end"/>
        </w:r>
      </w:hyperlink>
    </w:p>
    <w:p w14:paraId="245BF3D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00EA1A11" w:rsidRPr="00A47FC2">
          <w:rPr>
            <w:rStyle w:val="Hyperlink"/>
            <w:noProof/>
          </w:rPr>
          <w:t>Figure 43: χMCF Structure of a Seam Weld (</w:t>
        </w:r>
        <w:r w:rsidR="00EA1A11" w:rsidRPr="00A47FC2">
          <w:rPr>
            <w:rStyle w:val="Hyperlink"/>
            <w:i/>
            <w:noProof/>
          </w:rPr>
          <w:t>connection_1d</w:t>
        </w:r>
        <w:r w:rsidR="00EA1A11" w:rsidRPr="00A47FC2">
          <w:rPr>
            <w:rStyle w:val="Hyperlink"/>
            <w:noProof/>
          </w:rPr>
          <w:t>)</w:t>
        </w:r>
        <w:r w:rsidR="00EA1A11">
          <w:rPr>
            <w:noProof/>
            <w:webHidden/>
          </w:rPr>
          <w:tab/>
        </w:r>
        <w:r w:rsidR="00EA1A11">
          <w:rPr>
            <w:noProof/>
            <w:webHidden/>
          </w:rPr>
          <w:fldChar w:fldCharType="begin"/>
        </w:r>
        <w:r w:rsidR="00EA1A11">
          <w:rPr>
            <w:noProof/>
            <w:webHidden/>
          </w:rPr>
          <w:instrText xml:space="preserve"> PAGEREF _Toc8893796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6A70CF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00EA1A11" w:rsidRPr="00A47FC2">
          <w:rPr>
            <w:rStyle w:val="Hyperlink"/>
            <w:noProof/>
          </w:rPr>
          <w:t>Figure 44: Sheet Parameters vs.  Weld Position Parameters</w:t>
        </w:r>
        <w:r w:rsidR="00EA1A11">
          <w:rPr>
            <w:noProof/>
            <w:webHidden/>
          </w:rPr>
          <w:tab/>
        </w:r>
        <w:r w:rsidR="00EA1A11">
          <w:rPr>
            <w:noProof/>
            <w:webHidden/>
          </w:rPr>
          <w:fldChar w:fldCharType="begin"/>
        </w:r>
        <w:r w:rsidR="00EA1A11">
          <w:rPr>
            <w:noProof/>
            <w:webHidden/>
          </w:rPr>
          <w:instrText xml:space="preserve"> PAGEREF _Toc8893797 \h </w:instrText>
        </w:r>
        <w:r w:rsidR="00EA1A11">
          <w:rPr>
            <w:noProof/>
            <w:webHidden/>
          </w:rPr>
        </w:r>
        <w:r w:rsidR="00EA1A11">
          <w:rPr>
            <w:noProof/>
            <w:webHidden/>
          </w:rPr>
          <w:fldChar w:fldCharType="separate"/>
        </w:r>
        <w:r w:rsidR="00EA1A11">
          <w:rPr>
            <w:noProof/>
            <w:webHidden/>
          </w:rPr>
          <w:t>104</w:t>
        </w:r>
        <w:r w:rsidR="00EA1A11">
          <w:rPr>
            <w:noProof/>
            <w:webHidden/>
          </w:rPr>
          <w:fldChar w:fldCharType="end"/>
        </w:r>
      </w:hyperlink>
    </w:p>
    <w:p w14:paraId="01AA76D2"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00EA1A11" w:rsidRPr="00A47FC2">
          <w:rPr>
            <w:rStyle w:val="Hyperlink"/>
            <w:noProof/>
          </w:rPr>
          <w:t>Figure 45: Welding Position of a Y-Joint</w:t>
        </w:r>
        <w:r w:rsidR="00EA1A11">
          <w:rPr>
            <w:noProof/>
            <w:webHidden/>
          </w:rPr>
          <w:tab/>
        </w:r>
        <w:r w:rsidR="00EA1A11">
          <w:rPr>
            <w:noProof/>
            <w:webHidden/>
          </w:rPr>
          <w:fldChar w:fldCharType="begin"/>
        </w:r>
        <w:r w:rsidR="00EA1A11">
          <w:rPr>
            <w:noProof/>
            <w:webHidden/>
          </w:rPr>
          <w:instrText xml:space="preserve"> PAGEREF _Toc8893798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039D043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00EA1A11" w:rsidRPr="00A47FC2">
          <w:rPr>
            <w:rStyle w:val="Hyperlink"/>
            <w:noProof/>
          </w:rPr>
          <w:t>Figure 46: Welding Position vector direction and length</w:t>
        </w:r>
        <w:r w:rsidR="00EA1A11">
          <w:rPr>
            <w:noProof/>
            <w:webHidden/>
          </w:rPr>
          <w:tab/>
        </w:r>
        <w:r w:rsidR="00EA1A11">
          <w:rPr>
            <w:noProof/>
            <w:webHidden/>
          </w:rPr>
          <w:fldChar w:fldCharType="begin"/>
        </w:r>
        <w:r w:rsidR="00EA1A11">
          <w:rPr>
            <w:noProof/>
            <w:webHidden/>
          </w:rPr>
          <w:instrText xml:space="preserve"> PAGEREF _Toc8893799 \h </w:instrText>
        </w:r>
        <w:r w:rsidR="00EA1A11">
          <w:rPr>
            <w:noProof/>
            <w:webHidden/>
          </w:rPr>
        </w:r>
        <w:r w:rsidR="00EA1A11">
          <w:rPr>
            <w:noProof/>
            <w:webHidden/>
          </w:rPr>
          <w:fldChar w:fldCharType="separate"/>
        </w:r>
        <w:r w:rsidR="00EA1A11">
          <w:rPr>
            <w:noProof/>
            <w:webHidden/>
          </w:rPr>
          <w:t>107</w:t>
        </w:r>
        <w:r w:rsidR="00EA1A11">
          <w:rPr>
            <w:noProof/>
            <w:webHidden/>
          </w:rPr>
          <w:fldChar w:fldCharType="end"/>
        </w:r>
      </w:hyperlink>
    </w:p>
    <w:p w14:paraId="39B7BF7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00EA1A11" w:rsidRPr="00A47FC2">
          <w:rPr>
            <w:rStyle w:val="Hyperlink"/>
            <w:noProof/>
          </w:rPr>
          <w:t>Figure 47: Butt Joint Sheet Layout</w:t>
        </w:r>
        <w:r w:rsidR="00EA1A11">
          <w:rPr>
            <w:noProof/>
            <w:webHidden/>
          </w:rPr>
          <w:tab/>
        </w:r>
        <w:r w:rsidR="00EA1A11">
          <w:rPr>
            <w:noProof/>
            <w:webHidden/>
          </w:rPr>
          <w:fldChar w:fldCharType="begin"/>
        </w:r>
        <w:r w:rsidR="00EA1A11">
          <w:rPr>
            <w:noProof/>
            <w:webHidden/>
          </w:rPr>
          <w:instrText xml:space="preserve"> PAGEREF _Toc8893800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593866D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00EA1A11" w:rsidRPr="00A47FC2">
          <w:rPr>
            <w:rStyle w:val="Hyperlink"/>
            <w:noProof/>
          </w:rPr>
          <w:t>Figure 48: Butt Joint Weld parameters</w:t>
        </w:r>
        <w:r w:rsidR="00EA1A11">
          <w:rPr>
            <w:noProof/>
            <w:webHidden/>
          </w:rPr>
          <w:tab/>
        </w:r>
        <w:r w:rsidR="00EA1A11">
          <w:rPr>
            <w:noProof/>
            <w:webHidden/>
          </w:rPr>
          <w:fldChar w:fldCharType="begin"/>
        </w:r>
        <w:r w:rsidR="00EA1A11">
          <w:rPr>
            <w:noProof/>
            <w:webHidden/>
          </w:rPr>
          <w:instrText xml:space="preserve"> PAGEREF _Toc8893801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63CE79B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00EA1A11" w:rsidRPr="00A47FC2">
          <w:rPr>
            <w:rStyle w:val="Hyperlink"/>
            <w:noProof/>
          </w:rPr>
          <w:t>Figure 49: Corner Weld Sheet Layout</w:t>
        </w:r>
        <w:r w:rsidR="00EA1A11">
          <w:rPr>
            <w:noProof/>
            <w:webHidden/>
          </w:rPr>
          <w:tab/>
        </w:r>
        <w:r w:rsidR="00EA1A11">
          <w:rPr>
            <w:noProof/>
            <w:webHidden/>
          </w:rPr>
          <w:fldChar w:fldCharType="begin"/>
        </w:r>
        <w:r w:rsidR="00EA1A11">
          <w:rPr>
            <w:noProof/>
            <w:webHidden/>
          </w:rPr>
          <w:instrText xml:space="preserve"> PAGEREF _Toc8893802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031FFDA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00EA1A11" w:rsidRPr="00A47FC2">
          <w:rPr>
            <w:rStyle w:val="Hyperlink"/>
            <w:noProof/>
          </w:rPr>
          <w:t>Figure 50: Corner Weld Parameters</w:t>
        </w:r>
        <w:r w:rsidR="00EA1A11">
          <w:rPr>
            <w:noProof/>
            <w:webHidden/>
          </w:rPr>
          <w:tab/>
        </w:r>
        <w:r w:rsidR="00EA1A11">
          <w:rPr>
            <w:noProof/>
            <w:webHidden/>
          </w:rPr>
          <w:fldChar w:fldCharType="begin"/>
        </w:r>
        <w:r w:rsidR="00EA1A11">
          <w:rPr>
            <w:noProof/>
            <w:webHidden/>
          </w:rPr>
          <w:instrText xml:space="preserve"> PAGEREF _Toc8893803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7D52D4E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00EA1A11" w:rsidRPr="00A47FC2">
          <w:rPr>
            <w:rStyle w:val="Hyperlink"/>
            <w:noProof/>
          </w:rPr>
          <w:t>Figure 51: Corner Weld Sheet Layout</w:t>
        </w:r>
        <w:r w:rsidR="00EA1A11">
          <w:rPr>
            <w:noProof/>
            <w:webHidden/>
          </w:rPr>
          <w:tab/>
        </w:r>
        <w:r w:rsidR="00EA1A11">
          <w:rPr>
            <w:noProof/>
            <w:webHidden/>
          </w:rPr>
          <w:fldChar w:fldCharType="begin"/>
        </w:r>
        <w:r w:rsidR="00EA1A11">
          <w:rPr>
            <w:noProof/>
            <w:webHidden/>
          </w:rPr>
          <w:instrText xml:space="preserve"> PAGEREF _Toc8893804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6DBE3E3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00EA1A11" w:rsidRPr="00A47FC2">
          <w:rPr>
            <w:rStyle w:val="Hyperlink"/>
            <w:noProof/>
          </w:rPr>
          <w:t>Figure 52: Double Corner Weld Parameters</w:t>
        </w:r>
        <w:r w:rsidR="00EA1A11">
          <w:rPr>
            <w:noProof/>
            <w:webHidden/>
          </w:rPr>
          <w:tab/>
        </w:r>
        <w:r w:rsidR="00EA1A11">
          <w:rPr>
            <w:noProof/>
            <w:webHidden/>
          </w:rPr>
          <w:fldChar w:fldCharType="begin"/>
        </w:r>
        <w:r w:rsidR="00EA1A11">
          <w:rPr>
            <w:noProof/>
            <w:webHidden/>
          </w:rPr>
          <w:instrText xml:space="preserve"> PAGEREF _Toc8893805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3666B46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00EA1A11" w:rsidRPr="00A47FC2">
          <w:rPr>
            <w:rStyle w:val="Hyperlink"/>
            <w:noProof/>
          </w:rPr>
          <w:t>Figure 53: Edge Weld Sheet Layout</w:t>
        </w:r>
        <w:r w:rsidR="00EA1A11">
          <w:rPr>
            <w:noProof/>
            <w:webHidden/>
          </w:rPr>
          <w:tab/>
        </w:r>
        <w:r w:rsidR="00EA1A11">
          <w:rPr>
            <w:noProof/>
            <w:webHidden/>
          </w:rPr>
          <w:fldChar w:fldCharType="begin"/>
        </w:r>
        <w:r w:rsidR="00EA1A11">
          <w:rPr>
            <w:noProof/>
            <w:webHidden/>
          </w:rPr>
          <w:instrText xml:space="preserve"> PAGEREF _Toc8893806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1D23B23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00EA1A11" w:rsidRPr="00A47FC2">
          <w:rPr>
            <w:rStyle w:val="Hyperlink"/>
            <w:noProof/>
          </w:rPr>
          <w:t>Figure 54: Edge Weld parameters</w:t>
        </w:r>
        <w:r w:rsidR="00EA1A11">
          <w:rPr>
            <w:noProof/>
            <w:webHidden/>
          </w:rPr>
          <w:tab/>
        </w:r>
        <w:r w:rsidR="00EA1A11">
          <w:rPr>
            <w:noProof/>
            <w:webHidden/>
          </w:rPr>
          <w:fldChar w:fldCharType="begin"/>
        </w:r>
        <w:r w:rsidR="00EA1A11">
          <w:rPr>
            <w:noProof/>
            <w:webHidden/>
          </w:rPr>
          <w:instrText xml:space="preserve"> PAGEREF _Toc8893807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7D78461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00EA1A11" w:rsidRPr="00A47FC2">
          <w:rPr>
            <w:rStyle w:val="Hyperlink"/>
            <w:noProof/>
          </w:rPr>
          <w:t>Figure 55: I-Weld Sheet Layout</w:t>
        </w:r>
        <w:r w:rsidR="00EA1A11">
          <w:rPr>
            <w:noProof/>
            <w:webHidden/>
          </w:rPr>
          <w:tab/>
        </w:r>
        <w:r w:rsidR="00EA1A11">
          <w:rPr>
            <w:noProof/>
            <w:webHidden/>
          </w:rPr>
          <w:fldChar w:fldCharType="begin"/>
        </w:r>
        <w:r w:rsidR="00EA1A11">
          <w:rPr>
            <w:noProof/>
            <w:webHidden/>
          </w:rPr>
          <w:instrText xml:space="preserve"> PAGEREF _Toc8893808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A269C7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00EA1A11" w:rsidRPr="00A47FC2">
          <w:rPr>
            <w:rStyle w:val="Hyperlink"/>
            <w:noProof/>
          </w:rPr>
          <w:t>Figure 56: I-Weld Parameters</w:t>
        </w:r>
        <w:r w:rsidR="00EA1A11">
          <w:rPr>
            <w:noProof/>
            <w:webHidden/>
          </w:rPr>
          <w:tab/>
        </w:r>
        <w:r w:rsidR="00EA1A11">
          <w:rPr>
            <w:noProof/>
            <w:webHidden/>
          </w:rPr>
          <w:fldChar w:fldCharType="begin"/>
        </w:r>
        <w:r w:rsidR="00EA1A11">
          <w:rPr>
            <w:noProof/>
            <w:webHidden/>
          </w:rPr>
          <w:instrText xml:space="preserve"> PAGEREF _Toc8893809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64DDB5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00EA1A11" w:rsidRPr="00A47FC2">
          <w:rPr>
            <w:rStyle w:val="Hyperlink"/>
            <w:noProof/>
          </w:rPr>
          <w:t>Figure 57: Overlap Weld Sheet Layout</w:t>
        </w:r>
        <w:r w:rsidR="00EA1A11">
          <w:rPr>
            <w:noProof/>
            <w:webHidden/>
          </w:rPr>
          <w:tab/>
        </w:r>
        <w:r w:rsidR="00EA1A11">
          <w:rPr>
            <w:noProof/>
            <w:webHidden/>
          </w:rPr>
          <w:fldChar w:fldCharType="begin"/>
        </w:r>
        <w:r w:rsidR="00EA1A11">
          <w:rPr>
            <w:noProof/>
            <w:webHidden/>
          </w:rPr>
          <w:instrText xml:space="preserve"> PAGEREF _Toc8893810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73E4B5C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00EA1A11" w:rsidRPr="00A47FC2">
          <w:rPr>
            <w:rStyle w:val="Hyperlink"/>
            <w:noProof/>
          </w:rPr>
          <w:t>Figure 58: Overlap Weld Parameters</w:t>
        </w:r>
        <w:r w:rsidR="00EA1A11">
          <w:rPr>
            <w:noProof/>
            <w:webHidden/>
          </w:rPr>
          <w:tab/>
        </w:r>
        <w:r w:rsidR="00EA1A11">
          <w:rPr>
            <w:noProof/>
            <w:webHidden/>
          </w:rPr>
          <w:fldChar w:fldCharType="begin"/>
        </w:r>
        <w:r w:rsidR="00EA1A11">
          <w:rPr>
            <w:noProof/>
            <w:webHidden/>
          </w:rPr>
          <w:instrText xml:space="preserve"> PAGEREF _Toc8893811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281F7CD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00EA1A11" w:rsidRPr="00A47FC2">
          <w:rPr>
            <w:rStyle w:val="Hyperlink"/>
            <w:noProof/>
          </w:rPr>
          <w:t>Figure 59: Single Sided Double Overlap Weld</w:t>
        </w:r>
        <w:r w:rsidR="00EA1A11">
          <w:rPr>
            <w:noProof/>
            <w:webHidden/>
          </w:rPr>
          <w:tab/>
        </w:r>
        <w:r w:rsidR="00EA1A11">
          <w:rPr>
            <w:noProof/>
            <w:webHidden/>
          </w:rPr>
          <w:fldChar w:fldCharType="begin"/>
        </w:r>
        <w:r w:rsidR="00EA1A11">
          <w:rPr>
            <w:noProof/>
            <w:webHidden/>
          </w:rPr>
          <w:instrText xml:space="preserve"> PAGEREF _Toc8893812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B046E2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00EA1A11" w:rsidRPr="00A47FC2">
          <w:rPr>
            <w:rStyle w:val="Hyperlink"/>
            <w:noProof/>
          </w:rPr>
          <w:t>Figure 60: Overlap Weld Parameters</w:t>
        </w:r>
        <w:r w:rsidR="00EA1A11">
          <w:rPr>
            <w:noProof/>
            <w:webHidden/>
          </w:rPr>
          <w:tab/>
        </w:r>
        <w:r w:rsidR="00EA1A11">
          <w:rPr>
            <w:noProof/>
            <w:webHidden/>
          </w:rPr>
          <w:fldChar w:fldCharType="begin"/>
        </w:r>
        <w:r w:rsidR="00EA1A11">
          <w:rPr>
            <w:noProof/>
            <w:webHidden/>
          </w:rPr>
          <w:instrText xml:space="preserve"> PAGEREF _Toc8893813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54030DF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00EA1A11" w:rsidRPr="00A47FC2">
          <w:rPr>
            <w:rStyle w:val="Hyperlink"/>
            <w:noProof/>
          </w:rPr>
          <w:t>Figure 61: Double Sided Double Overlap Weld</w:t>
        </w:r>
        <w:r w:rsidR="00EA1A11">
          <w:rPr>
            <w:noProof/>
            <w:webHidden/>
          </w:rPr>
          <w:tab/>
        </w:r>
        <w:r w:rsidR="00EA1A11">
          <w:rPr>
            <w:noProof/>
            <w:webHidden/>
          </w:rPr>
          <w:fldChar w:fldCharType="begin"/>
        </w:r>
        <w:r w:rsidR="00EA1A11">
          <w:rPr>
            <w:noProof/>
            <w:webHidden/>
          </w:rPr>
          <w:instrText xml:space="preserve"> PAGEREF _Toc8893814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143C566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00EA1A11" w:rsidRPr="00A47FC2">
          <w:rPr>
            <w:rStyle w:val="Hyperlink"/>
            <w:noProof/>
          </w:rPr>
          <w:t>Figure 62: Parameters of Double Sided Double Overlap Weld</w:t>
        </w:r>
        <w:r w:rsidR="00EA1A11">
          <w:rPr>
            <w:noProof/>
            <w:webHidden/>
          </w:rPr>
          <w:tab/>
        </w:r>
        <w:r w:rsidR="00EA1A11">
          <w:rPr>
            <w:noProof/>
            <w:webHidden/>
          </w:rPr>
          <w:fldChar w:fldCharType="begin"/>
        </w:r>
        <w:r w:rsidR="00EA1A11">
          <w:rPr>
            <w:noProof/>
            <w:webHidden/>
          </w:rPr>
          <w:instrText xml:space="preserve"> PAGEREF _Toc8893815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69CAE5A2"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00EA1A11" w:rsidRPr="00A47FC2">
          <w:rPr>
            <w:rStyle w:val="Hyperlink"/>
            <w:noProof/>
          </w:rPr>
          <w:t>Figure 63: Y-Joint Sheet Layout</w:t>
        </w:r>
        <w:r w:rsidR="00EA1A11">
          <w:rPr>
            <w:noProof/>
            <w:webHidden/>
          </w:rPr>
          <w:tab/>
        </w:r>
        <w:r w:rsidR="00EA1A11">
          <w:rPr>
            <w:noProof/>
            <w:webHidden/>
          </w:rPr>
          <w:fldChar w:fldCharType="begin"/>
        </w:r>
        <w:r w:rsidR="00EA1A11">
          <w:rPr>
            <w:noProof/>
            <w:webHidden/>
          </w:rPr>
          <w:instrText xml:space="preserve"> PAGEREF _Toc8893816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27D8779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00EA1A11" w:rsidRPr="00A47FC2">
          <w:rPr>
            <w:rStyle w:val="Hyperlink"/>
            <w:noProof/>
          </w:rPr>
          <w:t>Figure 64: Parameters of Y-Joint Weld</w:t>
        </w:r>
        <w:r w:rsidR="00EA1A11">
          <w:rPr>
            <w:noProof/>
            <w:webHidden/>
          </w:rPr>
          <w:tab/>
        </w:r>
        <w:r w:rsidR="00EA1A11">
          <w:rPr>
            <w:noProof/>
            <w:webHidden/>
          </w:rPr>
          <w:fldChar w:fldCharType="begin"/>
        </w:r>
        <w:r w:rsidR="00EA1A11">
          <w:rPr>
            <w:noProof/>
            <w:webHidden/>
          </w:rPr>
          <w:instrText xml:space="preserve"> PAGEREF _Toc8893817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3671438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00EA1A11" w:rsidRPr="00A47FC2">
          <w:rPr>
            <w:rStyle w:val="Hyperlink"/>
            <w:noProof/>
          </w:rPr>
          <w:t>Figure 65: K-Joint Sheet Layout</w:t>
        </w:r>
        <w:r w:rsidR="00EA1A11">
          <w:rPr>
            <w:noProof/>
            <w:webHidden/>
          </w:rPr>
          <w:tab/>
        </w:r>
        <w:r w:rsidR="00EA1A11">
          <w:rPr>
            <w:noProof/>
            <w:webHidden/>
          </w:rPr>
          <w:fldChar w:fldCharType="begin"/>
        </w:r>
        <w:r w:rsidR="00EA1A11">
          <w:rPr>
            <w:noProof/>
            <w:webHidden/>
          </w:rPr>
          <w:instrText xml:space="preserve"> PAGEREF _Toc8893818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3238AA8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00EA1A11" w:rsidRPr="00A47FC2">
          <w:rPr>
            <w:rStyle w:val="Hyperlink"/>
            <w:noProof/>
          </w:rPr>
          <w:t>Figure 66: Parameters of K-Joint Weld</w:t>
        </w:r>
        <w:r w:rsidR="00EA1A11">
          <w:rPr>
            <w:noProof/>
            <w:webHidden/>
          </w:rPr>
          <w:tab/>
        </w:r>
        <w:r w:rsidR="00EA1A11">
          <w:rPr>
            <w:noProof/>
            <w:webHidden/>
          </w:rPr>
          <w:fldChar w:fldCharType="begin"/>
        </w:r>
        <w:r w:rsidR="00EA1A11">
          <w:rPr>
            <w:noProof/>
            <w:webHidden/>
          </w:rPr>
          <w:instrText xml:space="preserve"> PAGEREF _Toc8893819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42F2A2A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00EA1A11" w:rsidRPr="00A47FC2">
          <w:rPr>
            <w:rStyle w:val="Hyperlink"/>
            <w:noProof/>
          </w:rPr>
          <w:t>Figure 67: Cruciform Joint Sheet Layout</w:t>
        </w:r>
        <w:r w:rsidR="00EA1A11">
          <w:rPr>
            <w:noProof/>
            <w:webHidden/>
          </w:rPr>
          <w:tab/>
        </w:r>
        <w:r w:rsidR="00EA1A11">
          <w:rPr>
            <w:noProof/>
            <w:webHidden/>
          </w:rPr>
          <w:fldChar w:fldCharType="begin"/>
        </w:r>
        <w:r w:rsidR="00EA1A11">
          <w:rPr>
            <w:noProof/>
            <w:webHidden/>
          </w:rPr>
          <w:instrText xml:space="preserve"> PAGEREF _Toc8893820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7156E7E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00EA1A11" w:rsidRPr="00A47FC2">
          <w:rPr>
            <w:rStyle w:val="Hyperlink"/>
            <w:noProof/>
          </w:rPr>
          <w:t>Figure 68: Parameters of Cruciform Joint</w:t>
        </w:r>
        <w:r w:rsidR="00EA1A11">
          <w:rPr>
            <w:noProof/>
            <w:webHidden/>
          </w:rPr>
          <w:tab/>
        </w:r>
        <w:r w:rsidR="00EA1A11">
          <w:rPr>
            <w:noProof/>
            <w:webHidden/>
          </w:rPr>
          <w:fldChar w:fldCharType="begin"/>
        </w:r>
        <w:r w:rsidR="00EA1A11">
          <w:rPr>
            <w:noProof/>
            <w:webHidden/>
          </w:rPr>
          <w:instrText xml:space="preserve"> PAGEREF _Toc8893821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2E0BD08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00EA1A11" w:rsidRPr="00A47FC2">
          <w:rPr>
            <w:rStyle w:val="Hyperlink"/>
            <w:noProof/>
          </w:rPr>
          <w:t>Figure 69: Flared Joint Sheet Layout</w:t>
        </w:r>
        <w:r w:rsidR="00EA1A11">
          <w:rPr>
            <w:noProof/>
            <w:webHidden/>
          </w:rPr>
          <w:tab/>
        </w:r>
        <w:r w:rsidR="00EA1A11">
          <w:rPr>
            <w:noProof/>
            <w:webHidden/>
          </w:rPr>
          <w:fldChar w:fldCharType="begin"/>
        </w:r>
        <w:r w:rsidR="00EA1A11">
          <w:rPr>
            <w:noProof/>
            <w:webHidden/>
          </w:rPr>
          <w:instrText xml:space="preserve"> PAGEREF _Toc8893822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164BA0B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00EA1A11" w:rsidRPr="00A47FC2">
          <w:rPr>
            <w:rStyle w:val="Hyperlink"/>
            <w:noProof/>
          </w:rPr>
          <w:t>Figure 70: Parameters of Flared Joint Weld</w:t>
        </w:r>
        <w:r w:rsidR="00EA1A11">
          <w:rPr>
            <w:noProof/>
            <w:webHidden/>
          </w:rPr>
          <w:tab/>
        </w:r>
        <w:r w:rsidR="00EA1A11">
          <w:rPr>
            <w:noProof/>
            <w:webHidden/>
          </w:rPr>
          <w:fldChar w:fldCharType="begin"/>
        </w:r>
        <w:r w:rsidR="00EA1A11">
          <w:rPr>
            <w:noProof/>
            <w:webHidden/>
          </w:rPr>
          <w:instrText xml:space="preserve"> PAGEREF _Toc8893823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604B0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00EA1A11" w:rsidRPr="00A47FC2">
          <w:rPr>
            <w:rStyle w:val="Hyperlink"/>
            <w:noProof/>
          </w:rPr>
          <w:t>Figure 71: The Three Regions of a Hemming</w:t>
        </w:r>
        <w:r w:rsidR="00EA1A11">
          <w:rPr>
            <w:noProof/>
            <w:webHidden/>
          </w:rPr>
          <w:tab/>
        </w:r>
        <w:r w:rsidR="00EA1A11">
          <w:rPr>
            <w:noProof/>
            <w:webHidden/>
          </w:rPr>
          <w:fldChar w:fldCharType="begin"/>
        </w:r>
        <w:r w:rsidR="00EA1A11">
          <w:rPr>
            <w:noProof/>
            <w:webHidden/>
          </w:rPr>
          <w:instrText xml:space="preserve"> PAGEREF _Toc8893824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7F2AB27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00EA1A11" w:rsidRPr="00A47FC2">
          <w:rPr>
            <w:rStyle w:val="Hyperlink"/>
            <w:noProof/>
          </w:rPr>
          <w:t>Figure 72: Path Changes and Width Changes in Hemming Flanges</w:t>
        </w:r>
        <w:r w:rsidR="00EA1A11">
          <w:rPr>
            <w:noProof/>
            <w:webHidden/>
          </w:rPr>
          <w:tab/>
        </w:r>
        <w:r w:rsidR="00EA1A11">
          <w:rPr>
            <w:noProof/>
            <w:webHidden/>
          </w:rPr>
          <w:fldChar w:fldCharType="begin"/>
        </w:r>
        <w:r w:rsidR="00EA1A11">
          <w:rPr>
            <w:noProof/>
            <w:webHidden/>
          </w:rPr>
          <w:instrText xml:space="preserve"> PAGEREF _Toc8893825 \h </w:instrText>
        </w:r>
        <w:r w:rsidR="00EA1A11">
          <w:rPr>
            <w:noProof/>
            <w:webHidden/>
          </w:rPr>
        </w:r>
        <w:r w:rsidR="00EA1A11">
          <w:rPr>
            <w:noProof/>
            <w:webHidden/>
          </w:rPr>
          <w:fldChar w:fldCharType="separate"/>
        </w:r>
        <w:r w:rsidR="00EA1A11">
          <w:rPr>
            <w:noProof/>
            <w:webHidden/>
          </w:rPr>
          <w:t>141</w:t>
        </w:r>
        <w:r w:rsidR="00EA1A11">
          <w:rPr>
            <w:noProof/>
            <w:webHidden/>
          </w:rPr>
          <w:fldChar w:fldCharType="end"/>
        </w:r>
      </w:hyperlink>
    </w:p>
    <w:p w14:paraId="240C78B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00EA1A11" w:rsidRPr="00A47FC2">
          <w:rPr>
            <w:rStyle w:val="Hyperlink"/>
            <w:noProof/>
          </w:rPr>
          <w:t>Figure 73: Adhesive Path Differs from Root Path</w:t>
        </w:r>
        <w:r w:rsidR="00EA1A11">
          <w:rPr>
            <w:noProof/>
            <w:webHidden/>
          </w:rPr>
          <w:tab/>
        </w:r>
        <w:r w:rsidR="00EA1A11">
          <w:rPr>
            <w:noProof/>
            <w:webHidden/>
          </w:rPr>
          <w:fldChar w:fldCharType="begin"/>
        </w:r>
        <w:r w:rsidR="00EA1A11">
          <w:rPr>
            <w:noProof/>
            <w:webHidden/>
          </w:rPr>
          <w:instrText xml:space="preserve"> PAGEREF _Toc8893826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0D809C7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00EA1A11" w:rsidRPr="00A47FC2">
          <w:rPr>
            <w:rStyle w:val="Hyperlink"/>
            <w:noProof/>
          </w:rPr>
          <w:t>Figure 74: Reinforcements need to be considered as Part of the Inner Panel</w:t>
        </w:r>
        <w:r w:rsidR="00EA1A11">
          <w:rPr>
            <w:noProof/>
            <w:webHidden/>
          </w:rPr>
          <w:tab/>
        </w:r>
        <w:r w:rsidR="00EA1A11">
          <w:rPr>
            <w:noProof/>
            <w:webHidden/>
          </w:rPr>
          <w:fldChar w:fldCharType="begin"/>
        </w:r>
        <w:r w:rsidR="00EA1A11">
          <w:rPr>
            <w:noProof/>
            <w:webHidden/>
          </w:rPr>
          <w:instrText xml:space="preserve"> PAGEREF _Toc8893827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1A00393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00EA1A11" w:rsidRPr="00A47FC2">
          <w:rPr>
            <w:rStyle w:val="Hyperlink"/>
            <w:noProof/>
          </w:rPr>
          <w:t>Figure 75: Sequence without margin</w:t>
        </w:r>
        <w:r w:rsidR="00EA1A11">
          <w:rPr>
            <w:noProof/>
            <w:webHidden/>
          </w:rPr>
          <w:tab/>
        </w:r>
        <w:r w:rsidR="00EA1A11">
          <w:rPr>
            <w:noProof/>
            <w:webHidden/>
          </w:rPr>
          <w:fldChar w:fldCharType="begin"/>
        </w:r>
        <w:r w:rsidR="00EA1A11">
          <w:rPr>
            <w:noProof/>
            <w:webHidden/>
          </w:rPr>
          <w:instrText xml:space="preserve"> PAGEREF _Toc8893828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15A073C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00EA1A11" w:rsidRPr="00A47FC2">
          <w:rPr>
            <w:rStyle w:val="Hyperlink"/>
            <w:noProof/>
          </w:rPr>
          <w:t>Figure 76: Sequence with margin and spacing</w:t>
        </w:r>
        <w:r w:rsidR="00EA1A11">
          <w:rPr>
            <w:noProof/>
            <w:webHidden/>
          </w:rPr>
          <w:tab/>
        </w:r>
        <w:r w:rsidR="00EA1A11">
          <w:rPr>
            <w:noProof/>
            <w:webHidden/>
          </w:rPr>
          <w:fldChar w:fldCharType="begin"/>
        </w:r>
        <w:r w:rsidR="00EA1A11">
          <w:rPr>
            <w:noProof/>
            <w:webHidden/>
          </w:rPr>
          <w:instrText xml:space="preserve"> PAGEREF _Toc8893829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4785C5D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00EA1A11" w:rsidRPr="00A47FC2">
          <w:rPr>
            <w:rStyle w:val="Hyperlink"/>
            <w:noProof/>
          </w:rPr>
          <w:t>Figure 77: Margin relaxation</w:t>
        </w:r>
        <w:r w:rsidR="00EA1A11">
          <w:rPr>
            <w:noProof/>
            <w:webHidden/>
          </w:rPr>
          <w:tab/>
        </w:r>
        <w:r w:rsidR="00EA1A11">
          <w:rPr>
            <w:noProof/>
            <w:webHidden/>
          </w:rPr>
          <w:fldChar w:fldCharType="begin"/>
        </w:r>
        <w:r w:rsidR="00EA1A11">
          <w:rPr>
            <w:noProof/>
            <w:webHidden/>
          </w:rPr>
          <w:instrText xml:space="preserve"> PAGEREF _Toc8893830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202FC2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00EA1A11" w:rsidRPr="00A47FC2">
          <w:rPr>
            <w:rStyle w:val="Hyperlink"/>
            <w:noProof/>
          </w:rPr>
          <w:t>Figure 78: Spacing relaxation</w:t>
        </w:r>
        <w:r w:rsidR="00EA1A11">
          <w:rPr>
            <w:noProof/>
            <w:webHidden/>
          </w:rPr>
          <w:tab/>
        </w:r>
        <w:r w:rsidR="00EA1A11">
          <w:rPr>
            <w:noProof/>
            <w:webHidden/>
          </w:rPr>
          <w:fldChar w:fldCharType="begin"/>
        </w:r>
        <w:r w:rsidR="00EA1A11">
          <w:rPr>
            <w:noProof/>
            <w:webHidden/>
          </w:rPr>
          <w:instrText xml:space="preserve"> PAGEREF _Toc8893831 \h </w:instrText>
        </w:r>
        <w:r w:rsidR="00EA1A11">
          <w:rPr>
            <w:noProof/>
            <w:webHidden/>
          </w:rPr>
        </w:r>
        <w:r w:rsidR="00EA1A11">
          <w:rPr>
            <w:noProof/>
            <w:webHidden/>
          </w:rPr>
          <w:fldChar w:fldCharType="separate"/>
        </w:r>
        <w:r w:rsidR="00EA1A11">
          <w:rPr>
            <w:noProof/>
            <w:webHidden/>
          </w:rPr>
          <w:t>145</w:t>
        </w:r>
        <w:r w:rsidR="00EA1A11">
          <w:rPr>
            <w:noProof/>
            <w:webHidden/>
          </w:rPr>
          <w:fldChar w:fldCharType="end"/>
        </w:r>
      </w:hyperlink>
    </w:p>
    <w:p w14:paraId="77904F7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00EA1A11" w:rsidRPr="00A47FC2">
          <w:rPr>
            <w:rStyle w:val="Hyperlink"/>
            <w:noProof/>
          </w:rPr>
          <w:t>Figure 79: Picture of an adhesive face</w:t>
        </w:r>
        <w:r w:rsidR="00EA1A11">
          <w:rPr>
            <w:noProof/>
            <w:webHidden/>
          </w:rPr>
          <w:tab/>
        </w:r>
        <w:r w:rsidR="00EA1A11">
          <w:rPr>
            <w:noProof/>
            <w:webHidden/>
          </w:rPr>
          <w:fldChar w:fldCharType="begin"/>
        </w:r>
        <w:r w:rsidR="00EA1A11">
          <w:rPr>
            <w:noProof/>
            <w:webHidden/>
          </w:rPr>
          <w:instrText xml:space="preserve"> PAGEREF _Toc8893832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00EA1A11" w:rsidRPr="008D2DF6">
          <w:rPr>
            <w:rStyle w:val="Hyperlink"/>
            <w:noProof/>
          </w:rPr>
          <w:t>Table 2: XML-specification of</w:t>
        </w:r>
        <w:r w:rsidR="00EA1A11" w:rsidRPr="008D2DF6">
          <w:rPr>
            <w:rStyle w:val="Hyperlink"/>
            <w:i/>
            <w:noProof/>
          </w:rPr>
          <w:t xml:space="preserve"> </w:t>
        </w:r>
        <w:r w:rsidR="00EA1A11" w:rsidRPr="008D2DF6">
          <w:rPr>
            <w:rStyle w:val="Hyperlink"/>
            <w:rFonts w:ascii="Courier New" w:hAnsi="Courier New" w:cs="Courier New"/>
            <w:i/>
            <w:noProof/>
          </w:rPr>
          <w:t>&lt;units/&gt;</w:t>
        </w:r>
        <w:r w:rsidR="00EA1A11">
          <w:rPr>
            <w:noProof/>
            <w:webHidden/>
          </w:rPr>
          <w:tab/>
        </w:r>
        <w:r w:rsidR="00EA1A11">
          <w:rPr>
            <w:noProof/>
            <w:webHidden/>
          </w:rPr>
          <w:fldChar w:fldCharType="begin"/>
        </w:r>
        <w:r w:rsidR="00EA1A11">
          <w:rPr>
            <w:noProof/>
            <w:webHidden/>
          </w:rPr>
          <w:instrText xml:space="preserve"> PAGEREF _Toc8893834 \h </w:instrText>
        </w:r>
        <w:r w:rsidR="00EA1A11">
          <w:rPr>
            <w:noProof/>
            <w:webHidden/>
          </w:rPr>
        </w:r>
        <w:r w:rsidR="00EA1A11">
          <w:rPr>
            <w:noProof/>
            <w:webHidden/>
          </w:rPr>
          <w:fldChar w:fldCharType="separate"/>
        </w:r>
        <w:r w:rsidR="00EA1A11">
          <w:rPr>
            <w:noProof/>
            <w:webHidden/>
          </w:rPr>
          <w:t>29</w:t>
        </w:r>
        <w:r w:rsidR="00EA1A11">
          <w:rPr>
            <w:noProof/>
            <w:webHidden/>
          </w:rPr>
          <w:fldChar w:fldCharType="end"/>
        </w:r>
      </w:hyperlink>
    </w:p>
    <w:p w14:paraId="1DDF48A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00EA1A11" w:rsidRPr="008D2DF6">
          <w:rPr>
            <w:rStyle w:val="Hyperlink"/>
            <w:noProof/>
          </w:rPr>
          <w:t xml:space="preserve">Table 3: XML-specification of </w:t>
        </w:r>
        <w:r w:rsidR="00EA1A11" w:rsidRPr="008D2DF6">
          <w:rPr>
            <w:rStyle w:val="Hyperlink"/>
            <w:rFonts w:ascii="Courier New" w:hAnsi="Courier New" w:cs="Courier New"/>
            <w:i/>
            <w:noProof/>
          </w:rPr>
          <w:t>&lt;appdata&gt;</w:t>
        </w:r>
        <w:r w:rsidR="00EA1A11">
          <w:rPr>
            <w:noProof/>
            <w:webHidden/>
          </w:rPr>
          <w:tab/>
        </w:r>
        <w:r w:rsidR="00EA1A11">
          <w:rPr>
            <w:noProof/>
            <w:webHidden/>
          </w:rPr>
          <w:fldChar w:fldCharType="begin"/>
        </w:r>
        <w:r w:rsidR="00EA1A11">
          <w:rPr>
            <w:noProof/>
            <w:webHidden/>
          </w:rPr>
          <w:instrText xml:space="preserve"> PAGEREF _Toc8893835 \h </w:instrText>
        </w:r>
        <w:r w:rsidR="00EA1A11">
          <w:rPr>
            <w:noProof/>
            <w:webHidden/>
          </w:rPr>
        </w:r>
        <w:r w:rsidR="00EA1A11">
          <w:rPr>
            <w:noProof/>
            <w:webHidden/>
          </w:rPr>
          <w:fldChar w:fldCharType="separate"/>
        </w:r>
        <w:r w:rsidR="00EA1A11">
          <w:rPr>
            <w:noProof/>
            <w:webHidden/>
          </w:rPr>
          <w:t>31</w:t>
        </w:r>
        <w:r w:rsidR="00EA1A11">
          <w:rPr>
            <w:noProof/>
            <w:webHidden/>
          </w:rPr>
          <w:fldChar w:fldCharType="end"/>
        </w:r>
      </w:hyperlink>
    </w:p>
    <w:p w14:paraId="19F3D79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00EA1A11" w:rsidRPr="008D2DF6">
          <w:rPr>
            <w:rStyle w:val="Hyperlink"/>
            <w:noProof/>
          </w:rPr>
          <w:t xml:space="preserve">Table 4: XML-specification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_Toc8893836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3AA34F7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00EA1A11" w:rsidRPr="008D2DF6">
          <w:rPr>
            <w:rStyle w:val="Hyperlink"/>
            <w:noProof/>
          </w:rPr>
          <w:t xml:space="preserve">Table 5: Nested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_Toc8893837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62B7EB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00EA1A11" w:rsidRPr="008D2DF6">
          <w:rPr>
            <w:rStyle w:val="Hyperlink"/>
            <w:noProof/>
          </w:rPr>
          <w:t xml:space="preserve">Table 6: Attributes elements of element </w:t>
        </w:r>
        <w:r w:rsidR="00EA1A11" w:rsidRPr="008D2DF6">
          <w:rPr>
            <w:rStyle w:val="Hyperlink"/>
            <w:rFonts w:ascii="Courier New" w:hAnsi="Courier New" w:cs="Courier New"/>
            <w:i/>
            <w:noProof/>
          </w:rPr>
          <w:t>&lt;femdata&gt;</w:t>
        </w:r>
        <w:r w:rsidR="00EA1A11">
          <w:rPr>
            <w:noProof/>
            <w:webHidden/>
          </w:rPr>
          <w:tab/>
        </w:r>
        <w:r w:rsidR="00EA1A11">
          <w:rPr>
            <w:noProof/>
            <w:webHidden/>
          </w:rPr>
          <w:fldChar w:fldCharType="begin"/>
        </w:r>
        <w:r w:rsidR="00EA1A11">
          <w:rPr>
            <w:noProof/>
            <w:webHidden/>
          </w:rPr>
          <w:instrText xml:space="preserve"> PAGEREF _Toc8893838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6DA9E69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00EA1A11" w:rsidRPr="008D2DF6">
          <w:rPr>
            <w:rStyle w:val="Hyperlink"/>
            <w:noProof/>
          </w:rPr>
          <w:t xml:space="preserve">Table 7: Nested elements of element </w:t>
        </w:r>
        <w:r w:rsidR="00EA1A11" w:rsidRPr="008D2DF6">
          <w:rPr>
            <w:rStyle w:val="Hyperlink"/>
            <w:rFonts w:ascii="Courier New" w:hAnsi="Courier New" w:cs="Courier New"/>
            <w:i/>
            <w:noProof/>
          </w:rPr>
          <w:t>&lt;CAE_DATA&gt;</w:t>
        </w:r>
        <w:r w:rsidR="00EA1A11">
          <w:rPr>
            <w:noProof/>
            <w:webHidden/>
          </w:rPr>
          <w:tab/>
        </w:r>
        <w:r w:rsidR="00EA1A11">
          <w:rPr>
            <w:noProof/>
            <w:webHidden/>
          </w:rPr>
          <w:fldChar w:fldCharType="begin"/>
        </w:r>
        <w:r w:rsidR="00EA1A11">
          <w:rPr>
            <w:noProof/>
            <w:webHidden/>
          </w:rPr>
          <w:instrText xml:space="preserve"> PAGEREF _Toc8893839 \h </w:instrText>
        </w:r>
        <w:r w:rsidR="00EA1A11">
          <w:rPr>
            <w:noProof/>
            <w:webHidden/>
          </w:rPr>
        </w:r>
        <w:r w:rsidR="00EA1A11">
          <w:rPr>
            <w:noProof/>
            <w:webHidden/>
          </w:rPr>
          <w:fldChar w:fldCharType="separate"/>
        </w:r>
        <w:r w:rsidR="00EA1A11">
          <w:rPr>
            <w:noProof/>
            <w:webHidden/>
          </w:rPr>
          <w:t>33</w:t>
        </w:r>
        <w:r w:rsidR="00EA1A11">
          <w:rPr>
            <w:noProof/>
            <w:webHidden/>
          </w:rPr>
          <w:fldChar w:fldCharType="end"/>
        </w:r>
      </w:hyperlink>
    </w:p>
    <w:p w14:paraId="29FFDEB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00EA1A11" w:rsidRPr="008D2DF6">
          <w:rPr>
            <w:rStyle w:val="Hyperlink"/>
            <w:noProof/>
          </w:rPr>
          <w:t xml:space="preserve">Table 8: Attributes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_Toc8893840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5810AED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00EA1A11" w:rsidRPr="008D2DF6">
          <w:rPr>
            <w:rStyle w:val="Hyperlink"/>
            <w:noProof/>
          </w:rPr>
          <w:t xml:space="preserve">Table 9: Nested elements of element </w:t>
        </w:r>
        <w:r w:rsidR="00EA1A11" w:rsidRPr="008D2DF6">
          <w:rPr>
            <w:rStyle w:val="Hyperlink"/>
            <w:rFonts w:ascii="Courier New" w:hAnsi="Courier New" w:cs="Courier New"/>
            <w:i/>
            <w:noProof/>
          </w:rPr>
          <w:t>&lt;connection_group/&gt;</w:t>
        </w:r>
        <w:r w:rsidR="00EA1A11">
          <w:rPr>
            <w:noProof/>
            <w:webHidden/>
          </w:rPr>
          <w:tab/>
        </w:r>
        <w:r w:rsidR="00EA1A11">
          <w:rPr>
            <w:noProof/>
            <w:webHidden/>
          </w:rPr>
          <w:fldChar w:fldCharType="begin"/>
        </w:r>
        <w:r w:rsidR="00EA1A11">
          <w:rPr>
            <w:noProof/>
            <w:webHidden/>
          </w:rPr>
          <w:instrText xml:space="preserve"> PAGEREF _Toc8893841 \h </w:instrText>
        </w:r>
        <w:r w:rsidR="00EA1A11">
          <w:rPr>
            <w:noProof/>
            <w:webHidden/>
          </w:rPr>
        </w:r>
        <w:r w:rsidR="00EA1A11">
          <w:rPr>
            <w:noProof/>
            <w:webHidden/>
          </w:rPr>
          <w:fldChar w:fldCharType="separate"/>
        </w:r>
        <w:r w:rsidR="00EA1A11">
          <w:rPr>
            <w:noProof/>
            <w:webHidden/>
          </w:rPr>
          <w:t>34</w:t>
        </w:r>
        <w:r w:rsidR="00EA1A11">
          <w:rPr>
            <w:noProof/>
            <w:webHidden/>
          </w:rPr>
          <w:fldChar w:fldCharType="end"/>
        </w:r>
      </w:hyperlink>
    </w:p>
    <w:p w14:paraId="131007B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00EA1A11" w:rsidRPr="008D2DF6">
          <w:rPr>
            <w:rStyle w:val="Hyperlink"/>
            <w:noProof/>
          </w:rPr>
          <w:t xml:space="preserve">Table 10: Nested elements of </w:t>
        </w:r>
        <w:r w:rsidR="00EA1A11" w:rsidRPr="008D2DF6">
          <w:rPr>
            <w:rStyle w:val="Hyperlink"/>
            <w:rFonts w:ascii="Courier New" w:hAnsi="Courier New" w:cs="Courier New"/>
            <w:i/>
            <w:noProof/>
          </w:rPr>
          <w:t>&lt;connected_to&gt;</w:t>
        </w:r>
        <w:r w:rsidR="00EA1A11">
          <w:rPr>
            <w:noProof/>
            <w:webHidden/>
          </w:rPr>
          <w:tab/>
        </w:r>
        <w:r w:rsidR="00EA1A11">
          <w:rPr>
            <w:noProof/>
            <w:webHidden/>
          </w:rPr>
          <w:fldChar w:fldCharType="begin"/>
        </w:r>
        <w:r w:rsidR="00EA1A11">
          <w:rPr>
            <w:noProof/>
            <w:webHidden/>
          </w:rPr>
          <w:instrText xml:space="preserve"> PAGEREF _Toc8893842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69056F6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00EA1A11" w:rsidRPr="008D2DF6">
          <w:rPr>
            <w:rStyle w:val="Hyperlink"/>
            <w:noProof/>
          </w:rPr>
          <w:t xml:space="preserve">Table 11: Attributes of element </w:t>
        </w:r>
        <w:r w:rsidR="00EA1A11" w:rsidRPr="008D2DF6">
          <w:rPr>
            <w:rStyle w:val="Hyperlink"/>
            <w:rFonts w:ascii="Courier New" w:hAnsi="Courier New" w:cs="Courier New"/>
            <w:i/>
            <w:noProof/>
          </w:rPr>
          <w:t>&lt;part/&gt;</w:t>
        </w:r>
        <w:r w:rsidR="00EA1A11">
          <w:rPr>
            <w:noProof/>
            <w:webHidden/>
          </w:rPr>
          <w:tab/>
        </w:r>
        <w:r w:rsidR="00EA1A11">
          <w:rPr>
            <w:noProof/>
            <w:webHidden/>
          </w:rPr>
          <w:fldChar w:fldCharType="begin"/>
        </w:r>
        <w:r w:rsidR="00EA1A11">
          <w:rPr>
            <w:noProof/>
            <w:webHidden/>
          </w:rPr>
          <w:instrText xml:space="preserve"> PAGEREF _Toc8893843 \h </w:instrText>
        </w:r>
        <w:r w:rsidR="00EA1A11">
          <w:rPr>
            <w:noProof/>
            <w:webHidden/>
          </w:rPr>
        </w:r>
        <w:r w:rsidR="00EA1A11">
          <w:rPr>
            <w:noProof/>
            <w:webHidden/>
          </w:rPr>
          <w:fldChar w:fldCharType="separate"/>
        </w:r>
        <w:r w:rsidR="00EA1A11">
          <w:rPr>
            <w:noProof/>
            <w:webHidden/>
          </w:rPr>
          <w:t>35</w:t>
        </w:r>
        <w:r w:rsidR="00EA1A11">
          <w:rPr>
            <w:noProof/>
            <w:webHidden/>
          </w:rPr>
          <w:fldChar w:fldCharType="end"/>
        </w:r>
      </w:hyperlink>
    </w:p>
    <w:p w14:paraId="1090379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00EA1A11" w:rsidRPr="008D2DF6">
          <w:rPr>
            <w:rStyle w:val="Hyperlink"/>
            <w:noProof/>
          </w:rPr>
          <w:t xml:space="preserve">Table 12: Attributes of element </w:t>
        </w:r>
        <w:r w:rsidR="00EA1A11" w:rsidRPr="008D2DF6">
          <w:rPr>
            <w:rStyle w:val="Hyperlink"/>
            <w:rFonts w:ascii="Courier New" w:hAnsi="Courier New" w:cs="Courier New"/>
            <w:i/>
            <w:noProof/>
          </w:rPr>
          <w:t>&lt;assy/&gt;</w:t>
        </w:r>
        <w:r w:rsidR="00EA1A11">
          <w:rPr>
            <w:noProof/>
            <w:webHidden/>
          </w:rPr>
          <w:tab/>
        </w:r>
        <w:r w:rsidR="00EA1A11">
          <w:rPr>
            <w:noProof/>
            <w:webHidden/>
          </w:rPr>
          <w:fldChar w:fldCharType="begin"/>
        </w:r>
        <w:r w:rsidR="00EA1A11">
          <w:rPr>
            <w:noProof/>
            <w:webHidden/>
          </w:rPr>
          <w:instrText xml:space="preserve"> PAGEREF _Toc8893844 \h </w:instrText>
        </w:r>
        <w:r w:rsidR="00EA1A11">
          <w:rPr>
            <w:noProof/>
            <w:webHidden/>
          </w:rPr>
        </w:r>
        <w:r w:rsidR="00EA1A11">
          <w:rPr>
            <w:noProof/>
            <w:webHidden/>
          </w:rPr>
          <w:fldChar w:fldCharType="separate"/>
        </w:r>
        <w:r w:rsidR="00EA1A11">
          <w:rPr>
            <w:noProof/>
            <w:webHidden/>
          </w:rPr>
          <w:t>36</w:t>
        </w:r>
        <w:r w:rsidR="00EA1A11">
          <w:rPr>
            <w:noProof/>
            <w:webHidden/>
          </w:rPr>
          <w:fldChar w:fldCharType="end"/>
        </w:r>
      </w:hyperlink>
    </w:p>
    <w:p w14:paraId="07B1358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00EA1A11" w:rsidRPr="008D2DF6">
          <w:rPr>
            <w:rStyle w:val="Hyperlink"/>
            <w:noProof/>
          </w:rPr>
          <w:t xml:space="preserve">Table 13: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_Toc8893845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34606E0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00EA1A11" w:rsidRPr="008D2DF6">
          <w:rPr>
            <w:rStyle w:val="Hyperlink"/>
            <w:noProof/>
          </w:rPr>
          <w:t xml:space="preserve">Table 14: Nested elements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_Toc8893846 \h </w:instrText>
        </w:r>
        <w:r w:rsidR="00EA1A11">
          <w:rPr>
            <w:noProof/>
            <w:webHidden/>
          </w:rPr>
        </w:r>
        <w:r w:rsidR="00EA1A11">
          <w:rPr>
            <w:noProof/>
            <w:webHidden/>
          </w:rPr>
          <w:fldChar w:fldCharType="separate"/>
        </w:r>
        <w:r w:rsidR="00EA1A11">
          <w:rPr>
            <w:noProof/>
            <w:webHidden/>
          </w:rPr>
          <w:t>37</w:t>
        </w:r>
        <w:r w:rsidR="00EA1A11">
          <w:rPr>
            <w:noProof/>
            <w:webHidden/>
          </w:rPr>
          <w:fldChar w:fldCharType="end"/>
        </w:r>
      </w:hyperlink>
    </w:p>
    <w:p w14:paraId="726A4D3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00EA1A11" w:rsidRPr="008D2DF6">
          <w:rPr>
            <w:rStyle w:val="Hyperlink"/>
            <w:noProof/>
          </w:rPr>
          <w:t xml:space="preserve">Table 15: Attributes of element </w:t>
        </w:r>
        <w:r w:rsidR="00EA1A11" w:rsidRPr="008D2DF6">
          <w:rPr>
            <w:rStyle w:val="Hyperlink"/>
            <w:rFonts w:ascii="Courier New" w:hAnsi="Courier New" w:cs="Courier New"/>
            <w:i/>
            <w:noProof/>
          </w:rPr>
          <w:t>&lt;partner/&gt;</w:t>
        </w:r>
        <w:r w:rsidR="00EA1A11">
          <w:rPr>
            <w:noProof/>
            <w:webHidden/>
          </w:rPr>
          <w:tab/>
        </w:r>
        <w:r w:rsidR="00EA1A11">
          <w:rPr>
            <w:noProof/>
            <w:webHidden/>
          </w:rPr>
          <w:fldChar w:fldCharType="begin"/>
        </w:r>
        <w:r w:rsidR="00EA1A11">
          <w:rPr>
            <w:noProof/>
            <w:webHidden/>
          </w:rPr>
          <w:instrText xml:space="preserve"> PAGEREF _Toc8893847 \h </w:instrText>
        </w:r>
        <w:r w:rsidR="00EA1A11">
          <w:rPr>
            <w:noProof/>
            <w:webHidden/>
          </w:rPr>
        </w:r>
        <w:r w:rsidR="00EA1A11">
          <w:rPr>
            <w:noProof/>
            <w:webHidden/>
          </w:rPr>
          <w:fldChar w:fldCharType="separate"/>
        </w:r>
        <w:r w:rsidR="00EA1A11">
          <w:rPr>
            <w:noProof/>
            <w:webHidden/>
          </w:rPr>
          <w:t>38</w:t>
        </w:r>
        <w:r w:rsidR="00EA1A11">
          <w:rPr>
            <w:noProof/>
            <w:webHidden/>
          </w:rPr>
          <w:fldChar w:fldCharType="end"/>
        </w:r>
      </w:hyperlink>
    </w:p>
    <w:p w14:paraId="73216A8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00EA1A11" w:rsidRPr="008D2DF6">
          <w:rPr>
            <w:rStyle w:val="Hyperlink"/>
            <w:noProof/>
          </w:rPr>
          <w:t xml:space="preserve">Table 16: Attributes of element </w:t>
        </w:r>
        <w:r w:rsidR="00EA1A11" w:rsidRPr="008D2DF6">
          <w:rPr>
            <w:rStyle w:val="Hyperlink"/>
            <w:rFonts w:ascii="Courier New" w:hAnsi="Courier New" w:cs="Courier New"/>
            <w:i/>
            <w:noProof/>
          </w:rPr>
          <w:t>&lt;coefficients&gt;</w:t>
        </w:r>
        <w:r w:rsidR="00EA1A11">
          <w:rPr>
            <w:noProof/>
            <w:webHidden/>
          </w:rPr>
          <w:tab/>
        </w:r>
        <w:r w:rsidR="00EA1A11">
          <w:rPr>
            <w:noProof/>
            <w:webHidden/>
          </w:rPr>
          <w:fldChar w:fldCharType="begin"/>
        </w:r>
        <w:r w:rsidR="00EA1A11">
          <w:rPr>
            <w:noProof/>
            <w:webHidden/>
          </w:rPr>
          <w:instrText xml:space="preserve"> PAGEREF _Toc8893848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3FFDF2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00EA1A11" w:rsidRPr="008D2DF6">
          <w:rPr>
            <w:rStyle w:val="Hyperlink"/>
            <w:noProof/>
          </w:rPr>
          <w:t xml:space="preserve">Table 17: Nested elements of element </w:t>
        </w:r>
        <w:r w:rsidR="00EA1A11" w:rsidRPr="008D2DF6">
          <w:rPr>
            <w:rStyle w:val="Hyperlink"/>
            <w:rFonts w:ascii="Courier New" w:hAnsi="Courier New" w:cs="Courier New"/>
            <w:i/>
            <w:noProof/>
          </w:rPr>
          <w:t>&lt;connection_list&gt;</w:t>
        </w:r>
        <w:r w:rsidR="00EA1A11">
          <w:rPr>
            <w:noProof/>
            <w:webHidden/>
          </w:rPr>
          <w:tab/>
        </w:r>
        <w:r w:rsidR="00EA1A11">
          <w:rPr>
            <w:noProof/>
            <w:webHidden/>
          </w:rPr>
          <w:fldChar w:fldCharType="begin"/>
        </w:r>
        <w:r w:rsidR="00EA1A11">
          <w:rPr>
            <w:noProof/>
            <w:webHidden/>
          </w:rPr>
          <w:instrText xml:space="preserve"> PAGEREF _Toc8893849 \h </w:instrText>
        </w:r>
        <w:r w:rsidR="00EA1A11">
          <w:rPr>
            <w:noProof/>
            <w:webHidden/>
          </w:rPr>
        </w:r>
        <w:r w:rsidR="00EA1A11">
          <w:rPr>
            <w:noProof/>
            <w:webHidden/>
          </w:rPr>
          <w:fldChar w:fldCharType="separate"/>
        </w:r>
        <w:r w:rsidR="00EA1A11">
          <w:rPr>
            <w:noProof/>
            <w:webHidden/>
          </w:rPr>
          <w:t>39</w:t>
        </w:r>
        <w:r w:rsidR="00EA1A11">
          <w:rPr>
            <w:noProof/>
            <w:webHidden/>
          </w:rPr>
          <w:fldChar w:fldCharType="end"/>
        </w:r>
      </w:hyperlink>
    </w:p>
    <w:p w14:paraId="6A20EAF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00EA1A11" w:rsidRPr="008D2DF6">
          <w:rPr>
            <w:rStyle w:val="Hyperlink"/>
            <w:noProof/>
          </w:rPr>
          <w:t xml:space="preserve">Table 18: Nested elements of element </w:t>
        </w:r>
        <w:r w:rsidR="00EA1A11" w:rsidRPr="008D2DF6">
          <w:rPr>
            <w:rStyle w:val="Hyperlink"/>
            <w:rFonts w:ascii="Courier New" w:hAnsi="Courier New" w:cs="Courier New"/>
            <w:i/>
            <w:noProof/>
          </w:rPr>
          <w:t>&lt;custom_attributes_list/&gt;</w:t>
        </w:r>
        <w:r w:rsidR="00EA1A11">
          <w:rPr>
            <w:noProof/>
            <w:webHidden/>
          </w:rPr>
          <w:tab/>
        </w:r>
        <w:r w:rsidR="00EA1A11">
          <w:rPr>
            <w:noProof/>
            <w:webHidden/>
          </w:rPr>
          <w:fldChar w:fldCharType="begin"/>
        </w:r>
        <w:r w:rsidR="00EA1A11">
          <w:rPr>
            <w:noProof/>
            <w:webHidden/>
          </w:rPr>
          <w:instrText xml:space="preserve"> PAGEREF _Toc8893850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E2824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00EA1A11" w:rsidRPr="008D2DF6">
          <w:rPr>
            <w:rStyle w:val="Hyperlink"/>
            <w:noProof/>
          </w:rPr>
          <w:t xml:space="preserve">Table 19: Attributes of </w:t>
        </w:r>
        <w:r w:rsidR="00EA1A11" w:rsidRPr="008D2DF6">
          <w:rPr>
            <w:rStyle w:val="Hyperlink"/>
            <w:rFonts w:ascii="Courier New" w:hAnsi="Courier New" w:cs="Courier New"/>
            <w:i/>
            <w:noProof/>
          </w:rPr>
          <w:t>&lt;custom_attributes/&gt;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_Toc8893851 \h </w:instrText>
        </w:r>
        <w:r w:rsidR="00EA1A11">
          <w:rPr>
            <w:noProof/>
            <w:webHidden/>
          </w:rPr>
        </w:r>
        <w:r w:rsidR="00EA1A11">
          <w:rPr>
            <w:noProof/>
            <w:webHidden/>
          </w:rPr>
          <w:fldChar w:fldCharType="separate"/>
        </w:r>
        <w:r w:rsidR="00EA1A11">
          <w:rPr>
            <w:noProof/>
            <w:webHidden/>
          </w:rPr>
          <w:t>44</w:t>
        </w:r>
        <w:r w:rsidR="00EA1A11">
          <w:rPr>
            <w:noProof/>
            <w:webHidden/>
          </w:rPr>
          <w:fldChar w:fldCharType="end"/>
        </w:r>
      </w:hyperlink>
    </w:p>
    <w:p w14:paraId="0BACF6B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00EA1A11" w:rsidRPr="008D2DF6">
          <w:rPr>
            <w:rStyle w:val="Hyperlink"/>
            <w:noProof/>
          </w:rPr>
          <w:t xml:space="preserve">Table 20: Nested elements of element </w:t>
        </w:r>
        <w:r w:rsidR="00EA1A11" w:rsidRPr="008D2DF6">
          <w:rPr>
            <w:rStyle w:val="Hyperlink"/>
            <w:rFonts w:ascii="Courier New" w:hAnsi="Courier New" w:cs="Courier New"/>
            <w:i/>
            <w:noProof/>
          </w:rPr>
          <w:t>&lt;custom_attributes/&gt;</w:t>
        </w:r>
        <w:r w:rsidR="00EA1A11">
          <w:rPr>
            <w:noProof/>
            <w:webHidden/>
          </w:rPr>
          <w:tab/>
        </w:r>
        <w:r w:rsidR="00EA1A11">
          <w:rPr>
            <w:noProof/>
            <w:webHidden/>
          </w:rPr>
          <w:fldChar w:fldCharType="begin"/>
        </w:r>
        <w:r w:rsidR="00EA1A11">
          <w:rPr>
            <w:noProof/>
            <w:webHidden/>
          </w:rPr>
          <w:instrText xml:space="preserve"> PAGEREF _Toc8893852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0581E6A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00EA1A11" w:rsidRPr="008D2DF6">
          <w:rPr>
            <w:rStyle w:val="Hyperlink"/>
            <w:noProof/>
          </w:rPr>
          <w:t xml:space="preserve">Table 21: Attributes of </w:t>
        </w:r>
        <w:r w:rsidR="00EA1A11" w:rsidRPr="008D2DF6">
          <w:rPr>
            <w:rStyle w:val="Hyperlink"/>
            <w:rFonts w:ascii="Courier New" w:hAnsi="Courier New" w:cs="Courier New"/>
            <w:i/>
            <w:noProof/>
          </w:rPr>
          <w:t>&lt;string/&gt;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_Toc8893853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3799D0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00EA1A11" w:rsidRPr="008D2DF6">
          <w:rPr>
            <w:rStyle w:val="Hyperlink"/>
            <w:noProof/>
          </w:rPr>
          <w:t xml:space="preserve">Table 22: Attributes of </w:t>
        </w:r>
        <w:r w:rsidR="00EA1A11" w:rsidRPr="008D2DF6">
          <w:rPr>
            <w:rStyle w:val="Hyperlink"/>
            <w:rFonts w:ascii="Courier New" w:hAnsi="Courier New" w:cs="Courier New"/>
            <w:i/>
            <w:noProof/>
          </w:rPr>
          <w:t>&lt;real/&gt;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_Toc8893854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4B892C7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00EA1A11" w:rsidRPr="008D2DF6">
          <w:rPr>
            <w:rStyle w:val="Hyperlink"/>
            <w:noProof/>
          </w:rPr>
          <w:t xml:space="preserve">Table 23: Attributes of </w:t>
        </w:r>
        <w:r w:rsidR="00EA1A11" w:rsidRPr="008D2DF6">
          <w:rPr>
            <w:rStyle w:val="Hyperlink"/>
            <w:rFonts w:ascii="Courier New" w:hAnsi="Courier New" w:cs="Courier New"/>
            <w:i/>
            <w:noProof/>
          </w:rPr>
          <w:t>&lt;integer/&gt;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_Toc8893855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687CC4A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00EA1A11" w:rsidRPr="008D2DF6">
          <w:rPr>
            <w:rStyle w:val="Hyperlink"/>
            <w:noProof/>
          </w:rPr>
          <w:t xml:space="preserve">Table 24: Attributes of </w:t>
        </w:r>
        <w:r w:rsidR="00EA1A11" w:rsidRPr="008D2DF6">
          <w:rPr>
            <w:rStyle w:val="Hyperlink"/>
            <w:rFonts w:ascii="Courier New" w:hAnsi="Courier New" w:cs="Courier New"/>
            <w:i/>
            <w:noProof/>
          </w:rPr>
          <w:t>&lt;string_list/&gt;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_Toc8893856 \h </w:instrText>
        </w:r>
        <w:r w:rsidR="00EA1A11">
          <w:rPr>
            <w:noProof/>
            <w:webHidden/>
          </w:rPr>
        </w:r>
        <w:r w:rsidR="00EA1A11">
          <w:rPr>
            <w:noProof/>
            <w:webHidden/>
          </w:rPr>
          <w:fldChar w:fldCharType="separate"/>
        </w:r>
        <w:r w:rsidR="00EA1A11">
          <w:rPr>
            <w:noProof/>
            <w:webHidden/>
          </w:rPr>
          <w:t>45</w:t>
        </w:r>
        <w:r w:rsidR="00EA1A11">
          <w:rPr>
            <w:noProof/>
            <w:webHidden/>
          </w:rPr>
          <w:fldChar w:fldCharType="end"/>
        </w:r>
      </w:hyperlink>
    </w:p>
    <w:p w14:paraId="1590FD3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00EA1A11" w:rsidRPr="008D2DF6">
          <w:rPr>
            <w:rStyle w:val="Hyperlink"/>
            <w:noProof/>
          </w:rPr>
          <w:t xml:space="preserve">Table 25: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string_list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_Toc8893857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764E991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00EA1A11" w:rsidRPr="008D2DF6">
          <w:rPr>
            <w:rStyle w:val="Hyperlink"/>
            <w:noProof/>
          </w:rPr>
          <w:t xml:space="preserve">Table 26: Attributes of </w:t>
        </w:r>
        <w:r w:rsidR="00EA1A11" w:rsidRPr="008D2DF6">
          <w:rPr>
            <w:rStyle w:val="Hyperlink"/>
            <w:rFonts w:ascii="Courier New" w:hAnsi="Courier New" w:cs="Courier New"/>
            <w:i/>
            <w:noProof/>
          </w:rPr>
          <w:t>&lt;real_list/&gt;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_Toc8893858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4054FCF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00EA1A11" w:rsidRPr="008D2DF6">
          <w:rPr>
            <w:rStyle w:val="Hyperlink"/>
            <w:noProof/>
          </w:rPr>
          <w:t xml:space="preserve">Table 27: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_Toc8893859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1778C33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00EA1A11" w:rsidRPr="008D2DF6">
          <w:rPr>
            <w:rStyle w:val="Hyperlink"/>
            <w:noProof/>
          </w:rPr>
          <w:t xml:space="preserve">Table 28: Attributes of </w:t>
        </w:r>
        <w:r w:rsidR="00EA1A11" w:rsidRPr="008D2DF6">
          <w:rPr>
            <w:rStyle w:val="Hyperlink"/>
            <w:rFonts w:ascii="Courier New" w:hAnsi="Courier New" w:cs="Courier New"/>
            <w:i/>
            <w:noProof/>
          </w:rPr>
          <w:t>&lt;int_list/&gt;</w:t>
        </w:r>
        <w:r w:rsidR="00EA1A11" w:rsidRPr="008D2DF6">
          <w:rPr>
            <w:rStyle w:val="Hyperlink"/>
            <w:noProof/>
          </w:rPr>
          <w:t xml:space="preserve"> element</w:t>
        </w:r>
        <w:r w:rsidR="00EA1A11">
          <w:rPr>
            <w:noProof/>
            <w:webHidden/>
          </w:rPr>
          <w:tab/>
        </w:r>
        <w:r w:rsidR="00EA1A11">
          <w:rPr>
            <w:noProof/>
            <w:webHidden/>
          </w:rPr>
          <w:fldChar w:fldCharType="begin"/>
        </w:r>
        <w:r w:rsidR="00EA1A11">
          <w:rPr>
            <w:noProof/>
            <w:webHidden/>
          </w:rPr>
          <w:instrText xml:space="preserve"> PAGEREF _Toc8893860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0EE676D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00EA1A11" w:rsidRPr="008D2DF6">
          <w:rPr>
            <w:rStyle w:val="Hyperlink"/>
            <w:noProof/>
          </w:rPr>
          <w:t xml:space="preserve">Table 29: Attributes of </w:t>
        </w:r>
        <w:r w:rsidR="00EA1A11" w:rsidRPr="008D2DF6">
          <w:rPr>
            <w:rStyle w:val="Hyperlink"/>
            <w:rFonts w:ascii="Courier New" w:hAnsi="Courier New" w:cs="Courier New"/>
            <w:i/>
            <w:noProof/>
          </w:rPr>
          <w:t>&lt;value/&gt;</w:t>
        </w:r>
        <w:r w:rsidR="00EA1A11" w:rsidRPr="008D2DF6">
          <w:rPr>
            <w:rStyle w:val="Hyperlink"/>
            <w:noProof/>
          </w:rPr>
          <w:t xml:space="preserve"> element inside &lt;</w:t>
        </w:r>
        <w:r w:rsidR="00EA1A11" w:rsidRPr="008D2DF6">
          <w:rPr>
            <w:rStyle w:val="Hyperlink"/>
            <w:rFonts w:ascii="Courier New" w:hAnsi="Courier New" w:cs="Courier New"/>
            <w:i/>
            <w:noProof/>
          </w:rPr>
          <w:t>real_list/</w:t>
        </w:r>
        <w:r w:rsidR="00EA1A11" w:rsidRPr="008D2DF6">
          <w:rPr>
            <w:rStyle w:val="Hyperlink"/>
            <w:noProof/>
          </w:rPr>
          <w:t>&gt;</w:t>
        </w:r>
        <w:r w:rsidR="00EA1A11">
          <w:rPr>
            <w:noProof/>
            <w:webHidden/>
          </w:rPr>
          <w:tab/>
        </w:r>
        <w:r w:rsidR="00EA1A11">
          <w:rPr>
            <w:noProof/>
            <w:webHidden/>
          </w:rPr>
          <w:fldChar w:fldCharType="begin"/>
        </w:r>
        <w:r w:rsidR="00EA1A11">
          <w:rPr>
            <w:noProof/>
            <w:webHidden/>
          </w:rPr>
          <w:instrText xml:space="preserve"> PAGEREF _Toc8893861 \h </w:instrText>
        </w:r>
        <w:r w:rsidR="00EA1A11">
          <w:rPr>
            <w:noProof/>
            <w:webHidden/>
          </w:rPr>
        </w:r>
        <w:r w:rsidR="00EA1A11">
          <w:rPr>
            <w:noProof/>
            <w:webHidden/>
          </w:rPr>
          <w:fldChar w:fldCharType="separate"/>
        </w:r>
        <w:r w:rsidR="00EA1A11">
          <w:rPr>
            <w:noProof/>
            <w:webHidden/>
          </w:rPr>
          <w:t>46</w:t>
        </w:r>
        <w:r w:rsidR="00EA1A11">
          <w:rPr>
            <w:noProof/>
            <w:webHidden/>
          </w:rPr>
          <w:fldChar w:fldCharType="end"/>
        </w:r>
      </w:hyperlink>
    </w:p>
    <w:p w14:paraId="3A68F53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00EA1A11" w:rsidRPr="008D2DF6">
          <w:rPr>
            <w:rStyle w:val="Hyperlink"/>
            <w:noProof/>
          </w:rPr>
          <w:t xml:space="preserve">Table 30: Attributes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_Toc8893862 \h </w:instrText>
        </w:r>
        <w:r w:rsidR="00EA1A11">
          <w:rPr>
            <w:noProof/>
            <w:webHidden/>
          </w:rPr>
        </w:r>
        <w:r w:rsidR="00EA1A11">
          <w:rPr>
            <w:noProof/>
            <w:webHidden/>
          </w:rPr>
          <w:fldChar w:fldCharType="separate"/>
        </w:r>
        <w:r w:rsidR="00EA1A11">
          <w:rPr>
            <w:noProof/>
            <w:webHidden/>
          </w:rPr>
          <w:t>50</w:t>
        </w:r>
        <w:r w:rsidR="00EA1A11">
          <w:rPr>
            <w:noProof/>
            <w:webHidden/>
          </w:rPr>
          <w:fldChar w:fldCharType="end"/>
        </w:r>
      </w:hyperlink>
    </w:p>
    <w:p w14:paraId="6794D94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00EA1A11" w:rsidRPr="008D2DF6">
          <w:rPr>
            <w:rStyle w:val="Hyperlink"/>
            <w:noProof/>
          </w:rPr>
          <w:t xml:space="preserve">Table 31: Text values of element </w:t>
        </w:r>
        <w:r w:rsidR="00EA1A11" w:rsidRPr="008D2DF6">
          <w:rPr>
            <w:rStyle w:val="Hyperlink"/>
            <w:rFonts w:ascii="Courier New" w:hAnsi="Courier New" w:cs="Courier New"/>
            <w:noProof/>
          </w:rPr>
          <w:t>&lt;loc&gt;</w:t>
        </w:r>
        <w:r w:rsidR="00EA1A11">
          <w:rPr>
            <w:noProof/>
            <w:webHidden/>
          </w:rPr>
          <w:tab/>
        </w:r>
        <w:r w:rsidR="00EA1A11">
          <w:rPr>
            <w:noProof/>
            <w:webHidden/>
          </w:rPr>
          <w:fldChar w:fldCharType="begin"/>
        </w:r>
        <w:r w:rsidR="00EA1A11">
          <w:rPr>
            <w:noProof/>
            <w:webHidden/>
          </w:rPr>
          <w:instrText xml:space="preserve"> PAGEREF _Toc8893863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546195B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00EA1A11" w:rsidRPr="008D2DF6">
          <w:rPr>
            <w:rStyle w:val="Hyperlink"/>
            <w:noProof/>
          </w:rPr>
          <w:t xml:space="preserve">Table 32: Attributes of elements </w:t>
        </w:r>
        <w:r w:rsidR="00EA1A11" w:rsidRPr="008D2DF6">
          <w:rPr>
            <w:rStyle w:val="Hyperlink"/>
            <w:rFonts w:ascii="Courier New" w:hAnsi="Courier New" w:cs="Courier New"/>
            <w:i/>
            <w:noProof/>
            <w:highlight w:val="white"/>
          </w:rPr>
          <w:t>&lt;normal_direction</w:t>
        </w:r>
        <w:r w:rsidR="00EA1A11" w:rsidRPr="008D2DF6">
          <w:rPr>
            <w:rStyle w:val="Hyperlink"/>
            <w:rFonts w:ascii="Courier New" w:hAnsi="Courier New" w:cs="Courier New"/>
            <w:i/>
            <w:noProof/>
          </w:rPr>
          <w:t>/&gt;</w:t>
        </w:r>
        <w:r w:rsidR="00EA1A11" w:rsidRPr="008D2DF6">
          <w:rPr>
            <w:rStyle w:val="Hyperlink"/>
            <w:noProof/>
          </w:rPr>
          <w:t xml:space="preserve"> &amp; </w:t>
        </w:r>
        <w:r w:rsidR="00EA1A11" w:rsidRPr="008D2DF6">
          <w:rPr>
            <w:rStyle w:val="Hyperlink"/>
            <w:rFonts w:ascii="Courier New" w:hAnsi="Courier New" w:cs="Courier New"/>
            <w:i/>
            <w:noProof/>
            <w:highlight w:val="white"/>
          </w:rPr>
          <w:t>&lt;tangential_direction</w:t>
        </w:r>
        <w:r w:rsidR="00EA1A11" w:rsidRPr="008D2DF6">
          <w:rPr>
            <w:rStyle w:val="Hyperlink"/>
            <w:rFonts w:ascii="Courier New" w:hAnsi="Courier New" w:cs="Courier New"/>
            <w:i/>
            <w:noProof/>
          </w:rPr>
          <w:t>/&gt;</w:t>
        </w:r>
        <w:r w:rsidR="00EA1A11">
          <w:rPr>
            <w:noProof/>
            <w:webHidden/>
          </w:rPr>
          <w:tab/>
        </w:r>
        <w:r w:rsidR="00EA1A11">
          <w:rPr>
            <w:noProof/>
            <w:webHidden/>
          </w:rPr>
          <w:fldChar w:fldCharType="begin"/>
        </w:r>
        <w:r w:rsidR="00EA1A11">
          <w:rPr>
            <w:noProof/>
            <w:webHidden/>
          </w:rPr>
          <w:instrText xml:space="preserve"> PAGEREF _Toc8893864 \h </w:instrText>
        </w:r>
        <w:r w:rsidR="00EA1A11">
          <w:rPr>
            <w:noProof/>
            <w:webHidden/>
          </w:rPr>
        </w:r>
        <w:r w:rsidR="00EA1A11">
          <w:rPr>
            <w:noProof/>
            <w:webHidden/>
          </w:rPr>
          <w:fldChar w:fldCharType="separate"/>
        </w:r>
        <w:r w:rsidR="00EA1A11">
          <w:rPr>
            <w:noProof/>
            <w:webHidden/>
          </w:rPr>
          <w:t>51</w:t>
        </w:r>
        <w:r w:rsidR="00EA1A11">
          <w:rPr>
            <w:noProof/>
            <w:webHidden/>
          </w:rPr>
          <w:fldChar w:fldCharType="end"/>
        </w:r>
      </w:hyperlink>
    </w:p>
    <w:p w14:paraId="3EB9B4D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00EA1A11" w:rsidRPr="008D2DF6">
          <w:rPr>
            <w:rStyle w:val="Hyperlink"/>
            <w:noProof/>
          </w:rPr>
          <w:t xml:space="preserve">Table 33: Nested elements of element </w:t>
        </w:r>
        <w:r w:rsidR="00EA1A11" w:rsidRPr="008D2DF6">
          <w:rPr>
            <w:rStyle w:val="Hyperlink"/>
            <w:rFonts w:ascii="Courier New" w:hAnsi="Courier New" w:cs="Courier New"/>
            <w:i/>
            <w:noProof/>
          </w:rPr>
          <w:t>&lt;connection_0d/&gt;</w:t>
        </w:r>
        <w:r w:rsidR="00EA1A11">
          <w:rPr>
            <w:noProof/>
            <w:webHidden/>
          </w:rPr>
          <w:tab/>
        </w:r>
        <w:r w:rsidR="00EA1A11">
          <w:rPr>
            <w:noProof/>
            <w:webHidden/>
          </w:rPr>
          <w:fldChar w:fldCharType="begin"/>
        </w:r>
        <w:r w:rsidR="00EA1A11">
          <w:rPr>
            <w:noProof/>
            <w:webHidden/>
          </w:rPr>
          <w:instrText xml:space="preserve"> PAGEREF _Toc8893865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55CA09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00EA1A11" w:rsidRPr="008D2DF6">
          <w:rPr>
            <w:rStyle w:val="Hyperlink"/>
            <w:noProof/>
          </w:rPr>
          <w:t>Table 34: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_Toc8893866 \h </w:instrText>
        </w:r>
        <w:r w:rsidR="00EA1A11">
          <w:rPr>
            <w:noProof/>
            <w:webHidden/>
          </w:rPr>
        </w:r>
        <w:r w:rsidR="00EA1A11">
          <w:rPr>
            <w:noProof/>
            <w:webHidden/>
          </w:rPr>
          <w:fldChar w:fldCharType="separate"/>
        </w:r>
        <w:r w:rsidR="00EA1A11">
          <w:rPr>
            <w:noProof/>
            <w:webHidden/>
          </w:rPr>
          <w:t>52</w:t>
        </w:r>
        <w:r w:rsidR="00EA1A11">
          <w:rPr>
            <w:noProof/>
            <w:webHidden/>
          </w:rPr>
          <w:fldChar w:fldCharType="end"/>
        </w:r>
      </w:hyperlink>
    </w:p>
    <w:p w14:paraId="7D8A531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00EA1A11" w:rsidRPr="008D2DF6">
          <w:rPr>
            <w:rStyle w:val="Hyperlink"/>
            <w:noProof/>
          </w:rPr>
          <w:t>Table 35: Attributes of element</w:t>
        </w:r>
        <w:r w:rsidR="00EA1A11" w:rsidRPr="008D2DF6">
          <w:rPr>
            <w:rStyle w:val="Hyperlink"/>
            <w:rFonts w:ascii="Courier New" w:hAnsi="Courier New" w:cs="Courier New"/>
            <w:i/>
            <w:noProof/>
          </w:rPr>
          <w:t>&lt;spotweld/&gt;</w:t>
        </w:r>
        <w:r w:rsidR="00EA1A11">
          <w:rPr>
            <w:noProof/>
            <w:webHidden/>
          </w:rPr>
          <w:tab/>
        </w:r>
        <w:r w:rsidR="00EA1A11">
          <w:rPr>
            <w:noProof/>
            <w:webHidden/>
          </w:rPr>
          <w:fldChar w:fldCharType="begin"/>
        </w:r>
        <w:r w:rsidR="00EA1A11">
          <w:rPr>
            <w:noProof/>
            <w:webHidden/>
          </w:rPr>
          <w:instrText xml:space="preserve"> PAGEREF _Toc8893867 \h </w:instrText>
        </w:r>
        <w:r w:rsidR="00EA1A11">
          <w:rPr>
            <w:noProof/>
            <w:webHidden/>
          </w:rPr>
        </w:r>
        <w:r w:rsidR="00EA1A11">
          <w:rPr>
            <w:noProof/>
            <w:webHidden/>
          </w:rPr>
          <w:fldChar w:fldCharType="separate"/>
        </w:r>
        <w:r w:rsidR="00EA1A11">
          <w:rPr>
            <w:noProof/>
            <w:webHidden/>
          </w:rPr>
          <w:t>53</w:t>
        </w:r>
        <w:r w:rsidR="00EA1A11">
          <w:rPr>
            <w:noProof/>
            <w:webHidden/>
          </w:rPr>
          <w:fldChar w:fldCharType="end"/>
        </w:r>
      </w:hyperlink>
    </w:p>
    <w:p w14:paraId="3EA2921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00EA1A11" w:rsidRPr="008D2DF6">
          <w:rPr>
            <w:rStyle w:val="Hyperlink"/>
            <w:noProof/>
          </w:rPr>
          <w:t>Table 36: Nested elements of</w:t>
        </w:r>
        <w:r w:rsidR="00EA1A11" w:rsidRPr="008D2DF6">
          <w:rPr>
            <w:rStyle w:val="Hyperlink"/>
            <w:rFonts w:ascii="Courier New" w:hAnsi="Courier New" w:cs="Courier New"/>
            <w:i/>
            <w:noProof/>
          </w:rPr>
          <w:t xml:space="preserve"> &lt;connection_0d/&gt;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_Toc8893868 \h </w:instrText>
        </w:r>
        <w:r w:rsidR="00EA1A11">
          <w:rPr>
            <w:noProof/>
            <w:webHidden/>
          </w:rPr>
        </w:r>
        <w:r w:rsidR="00EA1A11">
          <w:rPr>
            <w:noProof/>
            <w:webHidden/>
          </w:rPr>
          <w:fldChar w:fldCharType="separate"/>
        </w:r>
        <w:r w:rsidR="00EA1A11">
          <w:rPr>
            <w:noProof/>
            <w:webHidden/>
          </w:rPr>
          <w:t>54</w:t>
        </w:r>
        <w:r w:rsidR="00EA1A11">
          <w:rPr>
            <w:noProof/>
            <w:webHidden/>
          </w:rPr>
          <w:fldChar w:fldCharType="end"/>
        </w:r>
      </w:hyperlink>
    </w:p>
    <w:p w14:paraId="7DCA61A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00EA1A11" w:rsidRPr="008D2DF6">
          <w:rPr>
            <w:rStyle w:val="Hyperlink"/>
            <w:noProof/>
          </w:rPr>
          <w:t xml:space="preserve">Table 37: Attributes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_Toc8893869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581033F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00EA1A11" w:rsidRPr="008D2DF6">
          <w:rPr>
            <w:rStyle w:val="Hyperlink"/>
            <w:noProof/>
          </w:rPr>
          <w:t xml:space="preserve">Table 38: Nested elements of element </w:t>
        </w:r>
        <w:r w:rsidR="00EA1A11" w:rsidRPr="008D2DF6">
          <w:rPr>
            <w:rStyle w:val="Hyperlink"/>
            <w:rFonts w:ascii="Courier New" w:hAnsi="Courier New" w:cs="Courier New"/>
            <w:i/>
            <w:noProof/>
          </w:rPr>
          <w:t>&lt;robscan/&gt;</w:t>
        </w:r>
        <w:r w:rsidR="00EA1A11">
          <w:rPr>
            <w:noProof/>
            <w:webHidden/>
          </w:rPr>
          <w:tab/>
        </w:r>
        <w:r w:rsidR="00EA1A11">
          <w:rPr>
            <w:noProof/>
            <w:webHidden/>
          </w:rPr>
          <w:fldChar w:fldCharType="begin"/>
        </w:r>
        <w:r w:rsidR="00EA1A11">
          <w:rPr>
            <w:noProof/>
            <w:webHidden/>
          </w:rPr>
          <w:instrText xml:space="preserve"> PAGEREF _Toc8893870 \h </w:instrText>
        </w:r>
        <w:r w:rsidR="00EA1A11">
          <w:rPr>
            <w:noProof/>
            <w:webHidden/>
          </w:rPr>
        </w:r>
        <w:r w:rsidR="00EA1A11">
          <w:rPr>
            <w:noProof/>
            <w:webHidden/>
          </w:rPr>
          <w:fldChar w:fldCharType="separate"/>
        </w:r>
        <w:r w:rsidR="00EA1A11">
          <w:rPr>
            <w:noProof/>
            <w:webHidden/>
          </w:rPr>
          <w:t>55</w:t>
        </w:r>
        <w:r w:rsidR="00EA1A11">
          <w:rPr>
            <w:noProof/>
            <w:webHidden/>
          </w:rPr>
          <w:fldChar w:fldCharType="end"/>
        </w:r>
      </w:hyperlink>
    </w:p>
    <w:p w14:paraId="00A6092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00EA1A11" w:rsidRPr="008D2DF6">
          <w:rPr>
            <w:rStyle w:val="Hyperlink"/>
            <w:noProof/>
          </w:rPr>
          <w:t xml:space="preserve">Table 39: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_Toc8893871 \h </w:instrText>
        </w:r>
        <w:r w:rsidR="00EA1A11">
          <w:rPr>
            <w:noProof/>
            <w:webHidden/>
          </w:rPr>
        </w:r>
        <w:r w:rsidR="00EA1A11">
          <w:rPr>
            <w:noProof/>
            <w:webHidden/>
          </w:rPr>
          <w:fldChar w:fldCharType="separate"/>
        </w:r>
        <w:r w:rsidR="00EA1A11">
          <w:rPr>
            <w:noProof/>
            <w:webHidden/>
          </w:rPr>
          <w:t>56</w:t>
        </w:r>
        <w:r w:rsidR="00EA1A11">
          <w:rPr>
            <w:noProof/>
            <w:webHidden/>
          </w:rPr>
          <w:fldChar w:fldCharType="end"/>
        </w:r>
      </w:hyperlink>
    </w:p>
    <w:p w14:paraId="7CBA247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00EA1A11" w:rsidRPr="008D2DF6">
          <w:rPr>
            <w:rStyle w:val="Hyperlink"/>
            <w:noProof/>
          </w:rPr>
          <w:t xml:space="preserve">Table 40: Attributes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_Toc8893872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0C16AAE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00EA1A11" w:rsidRPr="008D2DF6">
          <w:rPr>
            <w:rStyle w:val="Hyperlink"/>
            <w:noProof/>
          </w:rPr>
          <w:t xml:space="preserve">Table 41: Nested elements of element </w:t>
        </w:r>
        <w:r w:rsidR="00EA1A11" w:rsidRPr="008D2DF6">
          <w:rPr>
            <w:rStyle w:val="Hyperlink"/>
            <w:rFonts w:ascii="Courier New" w:hAnsi="Courier New" w:cs="Courier New"/>
            <w:i/>
            <w:noProof/>
          </w:rPr>
          <w:t>&lt;rivet/&gt;</w:t>
        </w:r>
        <w:r w:rsidR="00EA1A11">
          <w:rPr>
            <w:noProof/>
            <w:webHidden/>
          </w:rPr>
          <w:tab/>
        </w:r>
        <w:r w:rsidR="00EA1A11">
          <w:rPr>
            <w:noProof/>
            <w:webHidden/>
          </w:rPr>
          <w:fldChar w:fldCharType="begin"/>
        </w:r>
        <w:r w:rsidR="00EA1A11">
          <w:rPr>
            <w:noProof/>
            <w:webHidden/>
          </w:rPr>
          <w:instrText xml:space="preserve"> PAGEREF _Toc8893873 \h </w:instrText>
        </w:r>
        <w:r w:rsidR="00EA1A11">
          <w:rPr>
            <w:noProof/>
            <w:webHidden/>
          </w:rPr>
        </w:r>
        <w:r w:rsidR="00EA1A11">
          <w:rPr>
            <w:noProof/>
            <w:webHidden/>
          </w:rPr>
          <w:fldChar w:fldCharType="separate"/>
        </w:r>
        <w:r w:rsidR="00EA1A11">
          <w:rPr>
            <w:noProof/>
            <w:webHidden/>
          </w:rPr>
          <w:t>57</w:t>
        </w:r>
        <w:r w:rsidR="00EA1A11">
          <w:rPr>
            <w:noProof/>
            <w:webHidden/>
          </w:rPr>
          <w:fldChar w:fldCharType="end"/>
        </w:r>
      </w:hyperlink>
    </w:p>
    <w:p w14:paraId="5CA716B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00EA1A11" w:rsidRPr="008D2DF6">
          <w:rPr>
            <w:rStyle w:val="Hyperlink"/>
            <w:noProof/>
          </w:rPr>
          <w:t xml:space="preserve">Table 42: Attributes of element </w:t>
        </w:r>
        <w:r w:rsidR="00EA1A11" w:rsidRPr="008D2DF6">
          <w:rPr>
            <w:rStyle w:val="Hyperlink"/>
            <w:rFonts w:ascii="Courier New" w:hAnsi="Courier New" w:cs="Courier New"/>
            <w:i/>
            <w:noProof/>
          </w:rPr>
          <w:t>&lt;blind/&gt;</w:t>
        </w:r>
        <w:r w:rsidR="00EA1A11">
          <w:rPr>
            <w:noProof/>
            <w:webHidden/>
          </w:rPr>
          <w:tab/>
        </w:r>
        <w:r w:rsidR="00EA1A11">
          <w:rPr>
            <w:noProof/>
            <w:webHidden/>
          </w:rPr>
          <w:fldChar w:fldCharType="begin"/>
        </w:r>
        <w:r w:rsidR="00EA1A11">
          <w:rPr>
            <w:noProof/>
            <w:webHidden/>
          </w:rPr>
          <w:instrText xml:space="preserve"> PAGEREF _Toc8893874 \h </w:instrText>
        </w:r>
        <w:r w:rsidR="00EA1A11">
          <w:rPr>
            <w:noProof/>
            <w:webHidden/>
          </w:rPr>
        </w:r>
        <w:r w:rsidR="00EA1A11">
          <w:rPr>
            <w:noProof/>
            <w:webHidden/>
          </w:rPr>
          <w:fldChar w:fldCharType="separate"/>
        </w:r>
        <w:r w:rsidR="00EA1A11">
          <w:rPr>
            <w:noProof/>
            <w:webHidden/>
          </w:rPr>
          <w:t>58</w:t>
        </w:r>
        <w:r w:rsidR="00EA1A11">
          <w:rPr>
            <w:noProof/>
            <w:webHidden/>
          </w:rPr>
          <w:fldChar w:fldCharType="end"/>
        </w:r>
      </w:hyperlink>
    </w:p>
    <w:p w14:paraId="111E55A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00EA1A11" w:rsidRPr="008D2DF6">
          <w:rPr>
            <w:rStyle w:val="Hyperlink"/>
            <w:noProof/>
          </w:rPr>
          <w:t xml:space="preserve">Table 43: Attributes of element </w:t>
        </w:r>
        <w:r w:rsidR="00EA1A11" w:rsidRPr="008D2DF6">
          <w:rPr>
            <w:rStyle w:val="Hyperlink"/>
            <w:rFonts w:ascii="Courier New" w:hAnsi="Courier New" w:cs="Courier New"/>
            <w:i/>
            <w:noProof/>
          </w:rPr>
          <w:t>&lt;self_piercing/&gt;</w:t>
        </w:r>
        <w:r w:rsidR="00EA1A11">
          <w:rPr>
            <w:noProof/>
            <w:webHidden/>
          </w:rPr>
          <w:tab/>
        </w:r>
        <w:r w:rsidR="00EA1A11">
          <w:rPr>
            <w:noProof/>
            <w:webHidden/>
          </w:rPr>
          <w:fldChar w:fldCharType="begin"/>
        </w:r>
        <w:r w:rsidR="00EA1A11">
          <w:rPr>
            <w:noProof/>
            <w:webHidden/>
          </w:rPr>
          <w:instrText xml:space="preserve"> PAGEREF _Toc8893875 \h </w:instrText>
        </w:r>
        <w:r w:rsidR="00EA1A11">
          <w:rPr>
            <w:noProof/>
            <w:webHidden/>
          </w:rPr>
        </w:r>
        <w:r w:rsidR="00EA1A11">
          <w:rPr>
            <w:noProof/>
            <w:webHidden/>
          </w:rPr>
          <w:fldChar w:fldCharType="separate"/>
        </w:r>
        <w:r w:rsidR="00EA1A11">
          <w:rPr>
            <w:noProof/>
            <w:webHidden/>
          </w:rPr>
          <w:t>62</w:t>
        </w:r>
        <w:r w:rsidR="00EA1A11">
          <w:rPr>
            <w:noProof/>
            <w:webHidden/>
          </w:rPr>
          <w:fldChar w:fldCharType="end"/>
        </w:r>
      </w:hyperlink>
    </w:p>
    <w:p w14:paraId="53C98B5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00EA1A11" w:rsidRPr="008D2DF6">
          <w:rPr>
            <w:rStyle w:val="Hyperlink"/>
            <w:noProof/>
          </w:rPr>
          <w:t>Table 44: Pictures of all Solid Rivets</w:t>
        </w:r>
        <w:r w:rsidR="00EA1A11">
          <w:rPr>
            <w:noProof/>
            <w:webHidden/>
          </w:rPr>
          <w:tab/>
        </w:r>
        <w:r w:rsidR="00EA1A11">
          <w:rPr>
            <w:noProof/>
            <w:webHidden/>
          </w:rPr>
          <w:fldChar w:fldCharType="begin"/>
        </w:r>
        <w:r w:rsidR="00EA1A11">
          <w:rPr>
            <w:noProof/>
            <w:webHidden/>
          </w:rPr>
          <w:instrText xml:space="preserve"> PAGEREF _Toc8893876 \h </w:instrText>
        </w:r>
        <w:r w:rsidR="00EA1A11">
          <w:rPr>
            <w:noProof/>
            <w:webHidden/>
          </w:rPr>
        </w:r>
        <w:r w:rsidR="00EA1A11">
          <w:rPr>
            <w:noProof/>
            <w:webHidden/>
          </w:rPr>
          <w:fldChar w:fldCharType="separate"/>
        </w:r>
        <w:r w:rsidR="00EA1A11">
          <w:rPr>
            <w:noProof/>
            <w:webHidden/>
          </w:rPr>
          <w:t>63</w:t>
        </w:r>
        <w:r w:rsidR="00EA1A11">
          <w:rPr>
            <w:noProof/>
            <w:webHidden/>
          </w:rPr>
          <w:fldChar w:fldCharType="end"/>
        </w:r>
      </w:hyperlink>
    </w:p>
    <w:p w14:paraId="75F44D7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00EA1A11" w:rsidRPr="008D2DF6">
          <w:rPr>
            <w:rStyle w:val="Hyperlink"/>
            <w:noProof/>
          </w:rPr>
          <w:t xml:space="preserve">Table 45: Attributes of element </w:t>
        </w:r>
        <w:r w:rsidR="00EA1A11" w:rsidRPr="008D2DF6">
          <w:rPr>
            <w:rStyle w:val="Hyperlink"/>
            <w:rFonts w:ascii="Courier New" w:hAnsi="Courier New" w:cs="Courier New"/>
            <w:i/>
            <w:noProof/>
          </w:rPr>
          <w:t>&lt;solid/&gt;</w:t>
        </w:r>
        <w:r w:rsidR="00EA1A11">
          <w:rPr>
            <w:noProof/>
            <w:webHidden/>
          </w:rPr>
          <w:tab/>
        </w:r>
        <w:r w:rsidR="00EA1A11">
          <w:rPr>
            <w:noProof/>
            <w:webHidden/>
          </w:rPr>
          <w:fldChar w:fldCharType="begin"/>
        </w:r>
        <w:r w:rsidR="00EA1A11">
          <w:rPr>
            <w:noProof/>
            <w:webHidden/>
          </w:rPr>
          <w:instrText xml:space="preserve"> PAGEREF _Toc8893877 \h </w:instrText>
        </w:r>
        <w:r w:rsidR="00EA1A11">
          <w:rPr>
            <w:noProof/>
            <w:webHidden/>
          </w:rPr>
        </w:r>
        <w:r w:rsidR="00EA1A11">
          <w:rPr>
            <w:noProof/>
            <w:webHidden/>
          </w:rPr>
          <w:fldChar w:fldCharType="separate"/>
        </w:r>
        <w:r w:rsidR="00EA1A11">
          <w:rPr>
            <w:noProof/>
            <w:webHidden/>
          </w:rPr>
          <w:t>64</w:t>
        </w:r>
        <w:r w:rsidR="00EA1A11">
          <w:rPr>
            <w:noProof/>
            <w:webHidden/>
          </w:rPr>
          <w:fldChar w:fldCharType="end"/>
        </w:r>
      </w:hyperlink>
    </w:p>
    <w:p w14:paraId="384DCB6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00EA1A11" w:rsidRPr="008D2DF6">
          <w:rPr>
            <w:rStyle w:val="Hyperlink"/>
            <w:noProof/>
          </w:rPr>
          <w:t xml:space="preserve">Table 46: Attributes of element </w:t>
        </w:r>
        <w:r w:rsidR="00EA1A11" w:rsidRPr="008D2DF6">
          <w:rPr>
            <w:rStyle w:val="Hyperlink"/>
            <w:rFonts w:ascii="Courier New" w:hAnsi="Courier New" w:cs="Courier New"/>
            <w:i/>
            <w:noProof/>
          </w:rPr>
          <w:t>&lt;swop/&gt;</w:t>
        </w:r>
        <w:r w:rsidR="00EA1A11">
          <w:rPr>
            <w:noProof/>
            <w:webHidden/>
          </w:rPr>
          <w:tab/>
        </w:r>
        <w:r w:rsidR="00EA1A11">
          <w:rPr>
            <w:noProof/>
            <w:webHidden/>
          </w:rPr>
          <w:fldChar w:fldCharType="begin"/>
        </w:r>
        <w:r w:rsidR="00EA1A11">
          <w:rPr>
            <w:noProof/>
            <w:webHidden/>
          </w:rPr>
          <w:instrText xml:space="preserve"> PAGEREF _Toc8893878 \h </w:instrText>
        </w:r>
        <w:r w:rsidR="00EA1A11">
          <w:rPr>
            <w:noProof/>
            <w:webHidden/>
          </w:rPr>
        </w:r>
        <w:r w:rsidR="00EA1A11">
          <w:rPr>
            <w:noProof/>
            <w:webHidden/>
          </w:rPr>
          <w:fldChar w:fldCharType="separate"/>
        </w:r>
        <w:r w:rsidR="00EA1A11">
          <w:rPr>
            <w:noProof/>
            <w:webHidden/>
          </w:rPr>
          <w:t>66</w:t>
        </w:r>
        <w:r w:rsidR="00EA1A11">
          <w:rPr>
            <w:noProof/>
            <w:webHidden/>
          </w:rPr>
          <w:fldChar w:fldCharType="end"/>
        </w:r>
      </w:hyperlink>
    </w:p>
    <w:p w14:paraId="1B80957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00EA1A11" w:rsidRPr="008D2DF6">
          <w:rPr>
            <w:rStyle w:val="Hyperlink"/>
            <w:noProof/>
          </w:rPr>
          <w:t xml:space="preserve">Table 47: Nested elements of element </w:t>
        </w:r>
        <w:r w:rsidR="00EA1A11" w:rsidRPr="008D2DF6">
          <w:rPr>
            <w:rStyle w:val="Hyperlink"/>
            <w:rFonts w:ascii="Courier New" w:hAnsi="Courier New" w:cs="Courier New"/>
            <w:i/>
            <w:noProof/>
          </w:rPr>
          <w:t>&lt;contact_list&gt;</w:t>
        </w:r>
        <w:r w:rsidR="00EA1A11">
          <w:rPr>
            <w:noProof/>
            <w:webHidden/>
          </w:rPr>
          <w:tab/>
        </w:r>
        <w:r w:rsidR="00EA1A11">
          <w:rPr>
            <w:noProof/>
            <w:webHidden/>
          </w:rPr>
          <w:fldChar w:fldCharType="begin"/>
        </w:r>
        <w:r w:rsidR="00EA1A11">
          <w:rPr>
            <w:noProof/>
            <w:webHidden/>
          </w:rPr>
          <w:instrText xml:space="preserve"> PAGEREF _Toc8893879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2EF2E3C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00EA1A11" w:rsidRPr="008D2DF6">
          <w:rPr>
            <w:rStyle w:val="Hyperlink"/>
            <w:noProof/>
          </w:rPr>
          <w:t xml:space="preserve">Table 48: Attributes of element </w:t>
        </w:r>
        <w:r w:rsidR="00EA1A11" w:rsidRPr="008D2DF6">
          <w:rPr>
            <w:rStyle w:val="Hyperlink"/>
            <w:rFonts w:ascii="Courier New" w:hAnsi="Courier New" w:cs="Courier New"/>
            <w:i/>
            <w:noProof/>
          </w:rPr>
          <w:t>&lt;contact/&gt;</w:t>
        </w:r>
        <w:r w:rsidR="00EA1A11">
          <w:rPr>
            <w:noProof/>
            <w:webHidden/>
          </w:rPr>
          <w:tab/>
        </w:r>
        <w:r w:rsidR="00EA1A11">
          <w:rPr>
            <w:noProof/>
            <w:webHidden/>
          </w:rPr>
          <w:fldChar w:fldCharType="begin"/>
        </w:r>
        <w:r w:rsidR="00EA1A11">
          <w:rPr>
            <w:noProof/>
            <w:webHidden/>
          </w:rPr>
          <w:instrText xml:space="preserve"> PAGEREF _Toc8893880 \h </w:instrText>
        </w:r>
        <w:r w:rsidR="00EA1A11">
          <w:rPr>
            <w:noProof/>
            <w:webHidden/>
          </w:rPr>
        </w:r>
        <w:r w:rsidR="00EA1A11">
          <w:rPr>
            <w:noProof/>
            <w:webHidden/>
          </w:rPr>
          <w:fldChar w:fldCharType="separate"/>
        </w:r>
        <w:r w:rsidR="00EA1A11">
          <w:rPr>
            <w:noProof/>
            <w:webHidden/>
          </w:rPr>
          <w:t>69</w:t>
        </w:r>
        <w:r w:rsidR="00EA1A11">
          <w:rPr>
            <w:noProof/>
            <w:webHidden/>
          </w:rPr>
          <w:fldChar w:fldCharType="end"/>
        </w:r>
      </w:hyperlink>
    </w:p>
    <w:p w14:paraId="3719123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00EA1A11" w:rsidRPr="008D2DF6">
          <w:rPr>
            <w:rStyle w:val="Hyperlink"/>
            <w:noProof/>
          </w:rPr>
          <w:t xml:space="preserve">Table 49: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_Toc8893881 \h </w:instrText>
        </w:r>
        <w:r w:rsidR="00EA1A11">
          <w:rPr>
            <w:noProof/>
            <w:webHidden/>
          </w:rPr>
        </w:r>
        <w:r w:rsidR="00EA1A11">
          <w:rPr>
            <w:noProof/>
            <w:webHidden/>
          </w:rPr>
          <w:fldChar w:fldCharType="separate"/>
        </w:r>
        <w:r w:rsidR="00EA1A11">
          <w:rPr>
            <w:noProof/>
            <w:webHidden/>
          </w:rPr>
          <w:t>71</w:t>
        </w:r>
        <w:r w:rsidR="00EA1A11">
          <w:rPr>
            <w:noProof/>
            <w:webHidden/>
          </w:rPr>
          <w:fldChar w:fldCharType="end"/>
        </w:r>
      </w:hyperlink>
    </w:p>
    <w:p w14:paraId="57DBFE4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00EA1A11" w:rsidRPr="008D2DF6">
          <w:rPr>
            <w:rStyle w:val="Hyperlink"/>
            <w:noProof/>
          </w:rPr>
          <w:t xml:space="preserve">Table 50: Attributes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_Toc8893882 \h </w:instrText>
        </w:r>
        <w:r w:rsidR="00EA1A11">
          <w:rPr>
            <w:noProof/>
            <w:webHidden/>
          </w:rPr>
        </w:r>
        <w:r w:rsidR="00EA1A11">
          <w:rPr>
            <w:noProof/>
            <w:webHidden/>
          </w:rPr>
          <w:fldChar w:fldCharType="separate"/>
        </w:r>
        <w:r w:rsidR="00EA1A11">
          <w:rPr>
            <w:noProof/>
            <w:webHidden/>
          </w:rPr>
          <w:t>72</w:t>
        </w:r>
        <w:r w:rsidR="00EA1A11">
          <w:rPr>
            <w:noProof/>
            <w:webHidden/>
          </w:rPr>
          <w:fldChar w:fldCharType="end"/>
        </w:r>
      </w:hyperlink>
    </w:p>
    <w:p w14:paraId="2DB5C14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00EA1A11" w:rsidRPr="008D2DF6">
          <w:rPr>
            <w:rStyle w:val="Hyperlink"/>
            <w:noProof/>
          </w:rPr>
          <w:t xml:space="preserve">Table 51: Nested elements of element </w:t>
        </w:r>
        <w:r w:rsidR="00EA1A11" w:rsidRPr="008D2DF6">
          <w:rPr>
            <w:rStyle w:val="Hyperlink"/>
            <w:rFonts w:ascii="Courier New" w:hAnsi="Courier New" w:cs="Courier New"/>
            <w:i/>
            <w:noProof/>
          </w:rPr>
          <w:t>&lt;threaded_connection/&gt;</w:t>
        </w:r>
        <w:r w:rsidR="00EA1A11">
          <w:rPr>
            <w:noProof/>
            <w:webHidden/>
          </w:rPr>
          <w:tab/>
        </w:r>
        <w:r w:rsidR="00EA1A11">
          <w:rPr>
            <w:noProof/>
            <w:webHidden/>
          </w:rPr>
          <w:fldChar w:fldCharType="begin"/>
        </w:r>
        <w:r w:rsidR="00EA1A11">
          <w:rPr>
            <w:noProof/>
            <w:webHidden/>
          </w:rPr>
          <w:instrText xml:space="preserve"> PAGEREF _Toc8893883 \h </w:instrText>
        </w:r>
        <w:r w:rsidR="00EA1A11">
          <w:rPr>
            <w:noProof/>
            <w:webHidden/>
          </w:rPr>
        </w:r>
        <w:r w:rsidR="00EA1A11">
          <w:rPr>
            <w:noProof/>
            <w:webHidden/>
          </w:rPr>
          <w:fldChar w:fldCharType="separate"/>
        </w:r>
        <w:r w:rsidR="00EA1A11">
          <w:rPr>
            <w:noProof/>
            <w:webHidden/>
          </w:rPr>
          <w:t>73</w:t>
        </w:r>
        <w:r w:rsidR="00EA1A11">
          <w:rPr>
            <w:noProof/>
            <w:webHidden/>
          </w:rPr>
          <w:fldChar w:fldCharType="end"/>
        </w:r>
      </w:hyperlink>
    </w:p>
    <w:p w14:paraId="30C4AD7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00EA1A11" w:rsidRPr="008D2DF6">
          <w:rPr>
            <w:rStyle w:val="Hyperlink"/>
            <w:noProof/>
          </w:rPr>
          <w:t xml:space="preserve">Table 52: Attributes of element </w:t>
        </w:r>
        <w:r w:rsidR="00EA1A11" w:rsidRPr="008D2DF6">
          <w:rPr>
            <w:rStyle w:val="Hyperlink"/>
            <w:rFonts w:ascii="Courier New" w:hAnsi="Courier New" w:cs="Courier New"/>
            <w:i/>
            <w:noProof/>
          </w:rPr>
          <w:t>&lt;washer/&gt;</w:t>
        </w:r>
        <w:r w:rsidR="00EA1A11">
          <w:rPr>
            <w:noProof/>
            <w:webHidden/>
          </w:rPr>
          <w:tab/>
        </w:r>
        <w:r w:rsidR="00EA1A11">
          <w:rPr>
            <w:noProof/>
            <w:webHidden/>
          </w:rPr>
          <w:fldChar w:fldCharType="begin"/>
        </w:r>
        <w:r w:rsidR="00EA1A11">
          <w:rPr>
            <w:noProof/>
            <w:webHidden/>
          </w:rPr>
          <w:instrText xml:space="preserve"> PAGEREF _Toc8893884 \h </w:instrText>
        </w:r>
        <w:r w:rsidR="00EA1A11">
          <w:rPr>
            <w:noProof/>
            <w:webHidden/>
          </w:rPr>
        </w:r>
        <w:r w:rsidR="00EA1A11">
          <w:rPr>
            <w:noProof/>
            <w:webHidden/>
          </w:rPr>
          <w:fldChar w:fldCharType="separate"/>
        </w:r>
        <w:r w:rsidR="00EA1A11">
          <w:rPr>
            <w:noProof/>
            <w:webHidden/>
          </w:rPr>
          <w:t>74</w:t>
        </w:r>
        <w:r w:rsidR="00EA1A11">
          <w:rPr>
            <w:noProof/>
            <w:webHidden/>
          </w:rPr>
          <w:fldChar w:fldCharType="end"/>
        </w:r>
      </w:hyperlink>
    </w:p>
    <w:p w14:paraId="043E8A1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00EA1A11" w:rsidRPr="008D2DF6">
          <w:rPr>
            <w:rStyle w:val="Hyperlink"/>
            <w:noProof/>
          </w:rPr>
          <w:t xml:space="preserve">Table 53: Attributes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_Toc8893885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6E4362A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00EA1A11" w:rsidRPr="008D2DF6">
          <w:rPr>
            <w:rStyle w:val="Hyperlink"/>
            <w:noProof/>
          </w:rPr>
          <w:t xml:space="preserve">Table 54: Nested elements of element </w:t>
        </w:r>
        <w:r w:rsidR="00EA1A11" w:rsidRPr="008D2DF6">
          <w:rPr>
            <w:rStyle w:val="Hyperlink"/>
            <w:rFonts w:ascii="Courier New" w:hAnsi="Courier New" w:cs="Courier New"/>
            <w:i/>
            <w:noProof/>
          </w:rPr>
          <w:t>&lt;nut/&gt;</w:t>
        </w:r>
        <w:r w:rsidR="00EA1A11">
          <w:rPr>
            <w:noProof/>
            <w:webHidden/>
          </w:rPr>
          <w:tab/>
        </w:r>
        <w:r w:rsidR="00EA1A11">
          <w:rPr>
            <w:noProof/>
            <w:webHidden/>
          </w:rPr>
          <w:fldChar w:fldCharType="begin"/>
        </w:r>
        <w:r w:rsidR="00EA1A11">
          <w:rPr>
            <w:noProof/>
            <w:webHidden/>
          </w:rPr>
          <w:instrText xml:space="preserve"> PAGEREF _Toc8893886 \h </w:instrText>
        </w:r>
        <w:r w:rsidR="00EA1A11">
          <w:rPr>
            <w:noProof/>
            <w:webHidden/>
          </w:rPr>
        </w:r>
        <w:r w:rsidR="00EA1A11">
          <w:rPr>
            <w:noProof/>
            <w:webHidden/>
          </w:rPr>
          <w:fldChar w:fldCharType="separate"/>
        </w:r>
        <w:r w:rsidR="00EA1A11">
          <w:rPr>
            <w:noProof/>
            <w:webHidden/>
          </w:rPr>
          <w:t>75</w:t>
        </w:r>
        <w:r w:rsidR="00EA1A11">
          <w:rPr>
            <w:noProof/>
            <w:webHidden/>
          </w:rPr>
          <w:fldChar w:fldCharType="end"/>
        </w:r>
      </w:hyperlink>
    </w:p>
    <w:p w14:paraId="2A2B73A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00EA1A11" w:rsidRPr="008D2DF6">
          <w:rPr>
            <w:rStyle w:val="Hyperlink"/>
            <w:noProof/>
          </w:rPr>
          <w:t xml:space="preserve">Table 55: Attributes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_Toc8893887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6000E4A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00EA1A11" w:rsidRPr="008D2DF6">
          <w:rPr>
            <w:rStyle w:val="Hyperlink"/>
            <w:noProof/>
          </w:rPr>
          <w:t xml:space="preserve">Table 56: Nested elements of element </w:t>
        </w:r>
        <w:r w:rsidR="00EA1A11" w:rsidRPr="008D2DF6">
          <w:rPr>
            <w:rStyle w:val="Hyperlink"/>
            <w:rFonts w:ascii="Courier New" w:hAnsi="Courier New" w:cs="Courier New"/>
            <w:i/>
            <w:noProof/>
          </w:rPr>
          <w:t>&lt;bolt/&gt;</w:t>
        </w:r>
        <w:r w:rsidR="00EA1A11">
          <w:rPr>
            <w:noProof/>
            <w:webHidden/>
          </w:rPr>
          <w:tab/>
        </w:r>
        <w:r w:rsidR="00EA1A11">
          <w:rPr>
            <w:noProof/>
            <w:webHidden/>
          </w:rPr>
          <w:fldChar w:fldCharType="begin"/>
        </w:r>
        <w:r w:rsidR="00EA1A11">
          <w:rPr>
            <w:noProof/>
            <w:webHidden/>
          </w:rPr>
          <w:instrText xml:space="preserve"> PAGEREF _Toc8893888 \h </w:instrText>
        </w:r>
        <w:r w:rsidR="00EA1A11">
          <w:rPr>
            <w:noProof/>
            <w:webHidden/>
          </w:rPr>
        </w:r>
        <w:r w:rsidR="00EA1A11">
          <w:rPr>
            <w:noProof/>
            <w:webHidden/>
          </w:rPr>
          <w:fldChar w:fldCharType="separate"/>
        </w:r>
        <w:r w:rsidR="00EA1A11">
          <w:rPr>
            <w:noProof/>
            <w:webHidden/>
          </w:rPr>
          <w:t>76</w:t>
        </w:r>
        <w:r w:rsidR="00EA1A11">
          <w:rPr>
            <w:noProof/>
            <w:webHidden/>
          </w:rPr>
          <w:fldChar w:fldCharType="end"/>
        </w:r>
      </w:hyperlink>
    </w:p>
    <w:p w14:paraId="1D508E5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00EA1A11" w:rsidRPr="008D2DF6">
          <w:rPr>
            <w:rStyle w:val="Hyperlink"/>
            <w:noProof/>
          </w:rPr>
          <w:t xml:space="preserve">Table 57: Attributes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_Toc8893889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367292B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00EA1A11" w:rsidRPr="008D2DF6">
          <w:rPr>
            <w:rStyle w:val="Hyperlink"/>
            <w:noProof/>
          </w:rPr>
          <w:t xml:space="preserve">Table 58: Nested elements of element </w:t>
        </w:r>
        <w:r w:rsidR="00EA1A11" w:rsidRPr="008D2DF6">
          <w:rPr>
            <w:rStyle w:val="Hyperlink"/>
            <w:rFonts w:ascii="Courier New" w:hAnsi="Courier New" w:cs="Courier New"/>
            <w:i/>
            <w:noProof/>
          </w:rPr>
          <w:t>&lt;screw/&gt;</w:t>
        </w:r>
        <w:r w:rsidR="00EA1A11">
          <w:rPr>
            <w:noProof/>
            <w:webHidden/>
          </w:rPr>
          <w:tab/>
        </w:r>
        <w:r w:rsidR="00EA1A11">
          <w:rPr>
            <w:noProof/>
            <w:webHidden/>
          </w:rPr>
          <w:fldChar w:fldCharType="begin"/>
        </w:r>
        <w:r w:rsidR="00EA1A11">
          <w:rPr>
            <w:noProof/>
            <w:webHidden/>
          </w:rPr>
          <w:instrText xml:space="preserve"> PAGEREF _Toc8893890 \h </w:instrText>
        </w:r>
        <w:r w:rsidR="00EA1A11">
          <w:rPr>
            <w:noProof/>
            <w:webHidden/>
          </w:rPr>
        </w:r>
        <w:r w:rsidR="00EA1A11">
          <w:rPr>
            <w:noProof/>
            <w:webHidden/>
          </w:rPr>
          <w:fldChar w:fldCharType="separate"/>
        </w:r>
        <w:r w:rsidR="00EA1A11">
          <w:rPr>
            <w:noProof/>
            <w:webHidden/>
          </w:rPr>
          <w:t>81</w:t>
        </w:r>
        <w:r w:rsidR="00EA1A11">
          <w:rPr>
            <w:noProof/>
            <w:webHidden/>
          </w:rPr>
          <w:fldChar w:fldCharType="end"/>
        </w:r>
      </w:hyperlink>
    </w:p>
    <w:p w14:paraId="6473B69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00EA1A11" w:rsidRPr="008D2DF6">
          <w:rPr>
            <w:rStyle w:val="Hyperlink"/>
            <w:noProof/>
          </w:rPr>
          <w:t xml:space="preserve">Table 59: Attributes of element </w:t>
        </w:r>
        <w:r w:rsidR="00EA1A11" w:rsidRPr="008D2DF6">
          <w:rPr>
            <w:rStyle w:val="Hyperlink"/>
            <w:rFonts w:ascii="Courier New" w:hAnsi="Courier New" w:cs="Courier New"/>
            <w:i/>
            <w:noProof/>
          </w:rPr>
          <w:t>&lt;flow_drilled/&gt;</w:t>
        </w:r>
        <w:r w:rsidR="00EA1A11">
          <w:rPr>
            <w:noProof/>
            <w:webHidden/>
          </w:rPr>
          <w:tab/>
        </w:r>
        <w:r w:rsidR="00EA1A11">
          <w:rPr>
            <w:noProof/>
            <w:webHidden/>
          </w:rPr>
          <w:fldChar w:fldCharType="begin"/>
        </w:r>
        <w:r w:rsidR="00EA1A11">
          <w:rPr>
            <w:noProof/>
            <w:webHidden/>
          </w:rPr>
          <w:instrText xml:space="preserve"> PAGEREF _Toc8893891 \h </w:instrText>
        </w:r>
        <w:r w:rsidR="00EA1A11">
          <w:rPr>
            <w:noProof/>
            <w:webHidden/>
          </w:rPr>
        </w:r>
        <w:r w:rsidR="00EA1A11">
          <w:rPr>
            <w:noProof/>
            <w:webHidden/>
          </w:rPr>
          <w:fldChar w:fldCharType="separate"/>
        </w:r>
        <w:r w:rsidR="00EA1A11">
          <w:rPr>
            <w:noProof/>
            <w:webHidden/>
          </w:rPr>
          <w:t>83</w:t>
        </w:r>
        <w:r w:rsidR="00EA1A11">
          <w:rPr>
            <w:noProof/>
            <w:webHidden/>
          </w:rPr>
          <w:fldChar w:fldCharType="end"/>
        </w:r>
      </w:hyperlink>
    </w:p>
    <w:p w14:paraId="4630DAE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00EA1A11" w:rsidRPr="008D2DF6">
          <w:rPr>
            <w:rStyle w:val="Hyperlink"/>
            <w:noProof/>
          </w:rPr>
          <w:t xml:space="preserve">Table 60: Nested elements of </w:t>
        </w:r>
        <w:r w:rsidR="00EA1A11" w:rsidRPr="008D2DF6">
          <w:rPr>
            <w:rStyle w:val="Hyperlink"/>
            <w:rFonts w:ascii="Courier New" w:hAnsi="Courier New" w:cs="Courier New"/>
            <w:i/>
            <w:noProof/>
          </w:rPr>
          <w:t>&lt;connection_0d&gt;</w:t>
        </w:r>
        <w:r w:rsidR="00EA1A11" w:rsidRPr="008D2DF6">
          <w:rPr>
            <w:rStyle w:val="Hyperlink"/>
            <w:rFonts w:cstheme="minorHAnsi"/>
            <w:noProof/>
          </w:rPr>
          <w:t xml:space="preserve"> for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_Toc8893892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5B4BC40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00EA1A11" w:rsidRPr="008D2DF6">
          <w:rPr>
            <w:rStyle w:val="Hyperlink"/>
            <w:noProof/>
          </w:rPr>
          <w:t xml:space="preserve">Table 61: Attributes of element </w:t>
        </w:r>
        <w:r w:rsidR="00EA1A11" w:rsidRPr="008D2DF6">
          <w:rPr>
            <w:rStyle w:val="Hyperlink"/>
            <w:rFonts w:ascii="Courier New" w:hAnsi="Courier New" w:cs="Courier New"/>
            <w:i/>
            <w:noProof/>
          </w:rPr>
          <w:t>&lt;gumdrop/&gt;</w:t>
        </w:r>
        <w:r w:rsidR="00EA1A11">
          <w:rPr>
            <w:noProof/>
            <w:webHidden/>
          </w:rPr>
          <w:tab/>
        </w:r>
        <w:r w:rsidR="00EA1A11">
          <w:rPr>
            <w:noProof/>
            <w:webHidden/>
          </w:rPr>
          <w:fldChar w:fldCharType="begin"/>
        </w:r>
        <w:r w:rsidR="00EA1A11">
          <w:rPr>
            <w:noProof/>
            <w:webHidden/>
          </w:rPr>
          <w:instrText xml:space="preserve"> PAGEREF _Toc8893893 \h </w:instrText>
        </w:r>
        <w:r w:rsidR="00EA1A11">
          <w:rPr>
            <w:noProof/>
            <w:webHidden/>
          </w:rPr>
        </w:r>
        <w:r w:rsidR="00EA1A11">
          <w:rPr>
            <w:noProof/>
            <w:webHidden/>
          </w:rPr>
          <w:fldChar w:fldCharType="separate"/>
        </w:r>
        <w:r w:rsidR="00EA1A11">
          <w:rPr>
            <w:noProof/>
            <w:webHidden/>
          </w:rPr>
          <w:t>84</w:t>
        </w:r>
        <w:r w:rsidR="00EA1A11">
          <w:rPr>
            <w:noProof/>
            <w:webHidden/>
          </w:rPr>
          <w:fldChar w:fldCharType="end"/>
        </w:r>
      </w:hyperlink>
    </w:p>
    <w:p w14:paraId="04AB81F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00EA1A11" w:rsidRPr="008D2DF6">
          <w:rPr>
            <w:rStyle w:val="Hyperlink"/>
            <w:noProof/>
          </w:rPr>
          <w:t xml:space="preserve">Table 62: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_Toc8893894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42A63A5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00EA1A11" w:rsidRPr="008D2DF6">
          <w:rPr>
            <w:rStyle w:val="Hyperlink"/>
            <w:noProof/>
          </w:rPr>
          <w:t xml:space="preserve">Table 63: Attributes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_Toc8893895 \h </w:instrText>
        </w:r>
        <w:r w:rsidR="00EA1A11">
          <w:rPr>
            <w:noProof/>
            <w:webHidden/>
          </w:rPr>
        </w:r>
        <w:r w:rsidR="00EA1A11">
          <w:rPr>
            <w:noProof/>
            <w:webHidden/>
          </w:rPr>
          <w:fldChar w:fldCharType="separate"/>
        </w:r>
        <w:r w:rsidR="00EA1A11">
          <w:rPr>
            <w:noProof/>
            <w:webHidden/>
          </w:rPr>
          <w:t>86</w:t>
        </w:r>
        <w:r w:rsidR="00EA1A11">
          <w:rPr>
            <w:noProof/>
            <w:webHidden/>
          </w:rPr>
          <w:fldChar w:fldCharType="end"/>
        </w:r>
      </w:hyperlink>
    </w:p>
    <w:p w14:paraId="7E18483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00EA1A11" w:rsidRPr="008D2DF6">
          <w:rPr>
            <w:rStyle w:val="Hyperlink"/>
            <w:noProof/>
          </w:rPr>
          <w:t xml:space="preserve">Table 64: Nested elements of element </w:t>
        </w:r>
        <w:r w:rsidR="00EA1A11" w:rsidRPr="008D2DF6">
          <w:rPr>
            <w:rStyle w:val="Hyperlink"/>
            <w:rFonts w:ascii="Courier New" w:hAnsi="Courier New" w:cs="Courier New"/>
            <w:i/>
            <w:noProof/>
          </w:rPr>
          <w:t>&lt;clinch/&gt;</w:t>
        </w:r>
        <w:r w:rsidR="00EA1A11">
          <w:rPr>
            <w:noProof/>
            <w:webHidden/>
          </w:rPr>
          <w:tab/>
        </w:r>
        <w:r w:rsidR="00EA1A11">
          <w:rPr>
            <w:noProof/>
            <w:webHidden/>
          </w:rPr>
          <w:fldChar w:fldCharType="begin"/>
        </w:r>
        <w:r w:rsidR="00EA1A11">
          <w:rPr>
            <w:noProof/>
            <w:webHidden/>
          </w:rPr>
          <w:instrText xml:space="preserve"> PAGEREF _Toc8893896 \h </w:instrText>
        </w:r>
        <w:r w:rsidR="00EA1A11">
          <w:rPr>
            <w:noProof/>
            <w:webHidden/>
          </w:rPr>
        </w:r>
        <w:r w:rsidR="00EA1A11">
          <w:rPr>
            <w:noProof/>
            <w:webHidden/>
          </w:rPr>
          <w:fldChar w:fldCharType="separate"/>
        </w:r>
        <w:r w:rsidR="00EA1A11">
          <w:rPr>
            <w:noProof/>
            <w:webHidden/>
          </w:rPr>
          <w:t>87</w:t>
        </w:r>
        <w:r w:rsidR="00EA1A11">
          <w:rPr>
            <w:noProof/>
            <w:webHidden/>
          </w:rPr>
          <w:fldChar w:fldCharType="end"/>
        </w:r>
      </w:hyperlink>
    </w:p>
    <w:p w14:paraId="0497131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00EA1A11" w:rsidRPr="008D2DF6">
          <w:rPr>
            <w:rStyle w:val="Hyperlink"/>
            <w:noProof/>
          </w:rPr>
          <w:t xml:space="preserve">Table 65: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_Toc8893897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32C41A52"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00EA1A11" w:rsidRPr="008D2DF6">
          <w:rPr>
            <w:rStyle w:val="Hyperlink"/>
            <w:noProof/>
          </w:rPr>
          <w:t xml:space="preserve">Table 66: Attributes of element </w:t>
        </w:r>
        <w:r w:rsidR="00EA1A11" w:rsidRPr="008D2DF6">
          <w:rPr>
            <w:rStyle w:val="Hyperlink"/>
            <w:rFonts w:ascii="Courier New" w:hAnsi="Courier New" w:cs="Courier New"/>
            <w:i/>
            <w:noProof/>
          </w:rPr>
          <w:t>&lt;heat_stake/&gt;</w:t>
        </w:r>
        <w:r w:rsidR="00EA1A11">
          <w:rPr>
            <w:noProof/>
            <w:webHidden/>
          </w:rPr>
          <w:tab/>
        </w:r>
        <w:r w:rsidR="00EA1A11">
          <w:rPr>
            <w:noProof/>
            <w:webHidden/>
          </w:rPr>
          <w:fldChar w:fldCharType="begin"/>
        </w:r>
        <w:r w:rsidR="00EA1A11">
          <w:rPr>
            <w:noProof/>
            <w:webHidden/>
          </w:rPr>
          <w:instrText xml:space="preserve"> PAGEREF _Toc8893898 \h </w:instrText>
        </w:r>
        <w:r w:rsidR="00EA1A11">
          <w:rPr>
            <w:noProof/>
            <w:webHidden/>
          </w:rPr>
        </w:r>
        <w:r w:rsidR="00EA1A11">
          <w:rPr>
            <w:noProof/>
            <w:webHidden/>
          </w:rPr>
          <w:fldChar w:fldCharType="separate"/>
        </w:r>
        <w:r w:rsidR="00EA1A11">
          <w:rPr>
            <w:noProof/>
            <w:webHidden/>
          </w:rPr>
          <w:t>89</w:t>
        </w:r>
        <w:r w:rsidR="00EA1A11">
          <w:rPr>
            <w:noProof/>
            <w:webHidden/>
          </w:rPr>
          <w:fldChar w:fldCharType="end"/>
        </w:r>
      </w:hyperlink>
    </w:p>
    <w:p w14:paraId="283281C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00EA1A11" w:rsidRPr="008D2DF6">
          <w:rPr>
            <w:rStyle w:val="Hyperlink"/>
            <w:noProof/>
          </w:rPr>
          <w:t xml:space="preserve">Table 67: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_Toc8893899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34A9556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00EA1A11" w:rsidRPr="008D2DF6">
          <w:rPr>
            <w:rStyle w:val="Hyperlink"/>
            <w:noProof/>
          </w:rPr>
          <w:t xml:space="preserve">Table 68: Attributes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_Toc8893900 \h </w:instrText>
        </w:r>
        <w:r w:rsidR="00EA1A11">
          <w:rPr>
            <w:noProof/>
            <w:webHidden/>
          </w:rPr>
        </w:r>
        <w:r w:rsidR="00EA1A11">
          <w:rPr>
            <w:noProof/>
            <w:webHidden/>
          </w:rPr>
          <w:fldChar w:fldCharType="separate"/>
        </w:r>
        <w:r w:rsidR="00EA1A11">
          <w:rPr>
            <w:noProof/>
            <w:webHidden/>
          </w:rPr>
          <w:t>91</w:t>
        </w:r>
        <w:r w:rsidR="00EA1A11">
          <w:rPr>
            <w:noProof/>
            <w:webHidden/>
          </w:rPr>
          <w:fldChar w:fldCharType="end"/>
        </w:r>
      </w:hyperlink>
    </w:p>
    <w:p w14:paraId="5F3F4842"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00EA1A11" w:rsidRPr="008D2DF6">
          <w:rPr>
            <w:rStyle w:val="Hyperlink"/>
            <w:noProof/>
          </w:rPr>
          <w:t xml:space="preserve">Table 69: Nested elements of element </w:t>
        </w:r>
        <w:r w:rsidR="00EA1A11" w:rsidRPr="008D2DF6">
          <w:rPr>
            <w:rStyle w:val="Hyperlink"/>
            <w:rFonts w:ascii="Courier New" w:hAnsi="Courier New" w:cs="Courier New"/>
            <w:i/>
            <w:noProof/>
          </w:rPr>
          <w:t>&lt;clip/&gt;</w:t>
        </w:r>
        <w:r w:rsidR="00EA1A11">
          <w:rPr>
            <w:noProof/>
            <w:webHidden/>
          </w:rPr>
          <w:tab/>
        </w:r>
        <w:r w:rsidR="00EA1A11">
          <w:rPr>
            <w:noProof/>
            <w:webHidden/>
          </w:rPr>
          <w:fldChar w:fldCharType="begin"/>
        </w:r>
        <w:r w:rsidR="00EA1A11">
          <w:rPr>
            <w:noProof/>
            <w:webHidden/>
          </w:rPr>
          <w:instrText xml:space="preserve"> PAGEREF _Toc8893901 \h </w:instrText>
        </w:r>
        <w:r w:rsidR="00EA1A11">
          <w:rPr>
            <w:noProof/>
            <w:webHidden/>
          </w:rPr>
        </w:r>
        <w:r w:rsidR="00EA1A11">
          <w:rPr>
            <w:noProof/>
            <w:webHidden/>
          </w:rPr>
          <w:fldChar w:fldCharType="separate"/>
        </w:r>
        <w:r w:rsidR="00EA1A11">
          <w:rPr>
            <w:noProof/>
            <w:webHidden/>
          </w:rPr>
          <w:t>92</w:t>
        </w:r>
        <w:r w:rsidR="00EA1A11">
          <w:rPr>
            <w:noProof/>
            <w:webHidden/>
          </w:rPr>
          <w:fldChar w:fldCharType="end"/>
        </w:r>
      </w:hyperlink>
    </w:p>
    <w:p w14:paraId="19C3EA0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00EA1A11" w:rsidRPr="008D2DF6">
          <w:rPr>
            <w:rStyle w:val="Hyperlink"/>
            <w:noProof/>
          </w:rPr>
          <w:t xml:space="preserve">Table 70: Nested elements of </w:t>
        </w:r>
        <w:r w:rsidR="00EA1A11" w:rsidRPr="008D2DF6">
          <w:rPr>
            <w:rStyle w:val="Hyperlink"/>
            <w:rFonts w:ascii="Courier New" w:hAnsi="Courier New" w:cs="Courier New"/>
            <w:i/>
            <w:noProof/>
          </w:rPr>
          <w:t>&lt;connection_0d/&gt;</w:t>
        </w:r>
        <w:r w:rsidR="00EA1A11" w:rsidRPr="008D2DF6">
          <w:rPr>
            <w:rStyle w:val="Hyperlink"/>
            <w:noProof/>
          </w:rPr>
          <w:t xml:space="preserve"> for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_Toc8893902 \h </w:instrText>
        </w:r>
        <w:r w:rsidR="00EA1A11">
          <w:rPr>
            <w:noProof/>
            <w:webHidden/>
          </w:rPr>
        </w:r>
        <w:r w:rsidR="00EA1A11">
          <w:rPr>
            <w:noProof/>
            <w:webHidden/>
          </w:rPr>
          <w:fldChar w:fldCharType="separate"/>
        </w:r>
        <w:r w:rsidR="00EA1A11">
          <w:rPr>
            <w:noProof/>
            <w:webHidden/>
          </w:rPr>
          <w:t>93</w:t>
        </w:r>
        <w:r w:rsidR="00EA1A11">
          <w:rPr>
            <w:noProof/>
            <w:webHidden/>
          </w:rPr>
          <w:fldChar w:fldCharType="end"/>
        </w:r>
      </w:hyperlink>
    </w:p>
    <w:p w14:paraId="0BF54D5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00EA1A11" w:rsidRPr="008D2DF6">
          <w:rPr>
            <w:rStyle w:val="Hyperlink"/>
            <w:noProof/>
          </w:rPr>
          <w:t xml:space="preserve">Table 71: Attributes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_Toc8893903 \h </w:instrText>
        </w:r>
        <w:r w:rsidR="00EA1A11">
          <w:rPr>
            <w:noProof/>
            <w:webHidden/>
          </w:rPr>
        </w:r>
        <w:r w:rsidR="00EA1A11">
          <w:rPr>
            <w:noProof/>
            <w:webHidden/>
          </w:rPr>
          <w:fldChar w:fldCharType="separate"/>
        </w:r>
        <w:r w:rsidR="00EA1A11">
          <w:rPr>
            <w:noProof/>
            <w:webHidden/>
          </w:rPr>
          <w:t>94</w:t>
        </w:r>
        <w:r w:rsidR="00EA1A11">
          <w:rPr>
            <w:noProof/>
            <w:webHidden/>
          </w:rPr>
          <w:fldChar w:fldCharType="end"/>
        </w:r>
      </w:hyperlink>
    </w:p>
    <w:p w14:paraId="5CA574D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00EA1A11" w:rsidRPr="008D2DF6">
          <w:rPr>
            <w:rStyle w:val="Hyperlink"/>
            <w:noProof/>
          </w:rPr>
          <w:t xml:space="preserve">Table 72: Nested elements of element </w:t>
        </w:r>
        <w:r w:rsidR="00EA1A11" w:rsidRPr="008D2DF6">
          <w:rPr>
            <w:rStyle w:val="Hyperlink"/>
            <w:rFonts w:ascii="Courier New" w:hAnsi="Courier New" w:cs="Courier New"/>
            <w:i/>
            <w:noProof/>
          </w:rPr>
          <w:t>&lt;nail/&gt;</w:t>
        </w:r>
        <w:r w:rsidR="00EA1A11">
          <w:rPr>
            <w:noProof/>
            <w:webHidden/>
          </w:rPr>
          <w:tab/>
        </w:r>
        <w:r w:rsidR="00EA1A11">
          <w:rPr>
            <w:noProof/>
            <w:webHidden/>
          </w:rPr>
          <w:fldChar w:fldCharType="begin"/>
        </w:r>
        <w:r w:rsidR="00EA1A11">
          <w:rPr>
            <w:noProof/>
            <w:webHidden/>
          </w:rPr>
          <w:instrText xml:space="preserve"> PAGEREF _Toc8893904 \h </w:instrText>
        </w:r>
        <w:r w:rsidR="00EA1A11">
          <w:rPr>
            <w:noProof/>
            <w:webHidden/>
          </w:rPr>
        </w:r>
        <w:r w:rsidR="00EA1A11">
          <w:rPr>
            <w:noProof/>
            <w:webHidden/>
          </w:rPr>
          <w:fldChar w:fldCharType="separate"/>
        </w:r>
        <w:r w:rsidR="00EA1A11">
          <w:rPr>
            <w:noProof/>
            <w:webHidden/>
          </w:rPr>
          <w:t>95</w:t>
        </w:r>
        <w:r w:rsidR="00EA1A11">
          <w:rPr>
            <w:noProof/>
            <w:webHidden/>
          </w:rPr>
          <w:fldChar w:fldCharType="end"/>
        </w:r>
      </w:hyperlink>
    </w:p>
    <w:p w14:paraId="52808C0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00EA1A11" w:rsidRPr="008D2DF6">
          <w:rPr>
            <w:rStyle w:val="Hyperlink"/>
            <w:noProof/>
          </w:rPr>
          <w:t xml:space="preserve">Table 73: Attributes of element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_Toc8893905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88921F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00EA1A11" w:rsidRPr="008D2DF6">
          <w:rPr>
            <w:rStyle w:val="Hyperlink"/>
            <w:noProof/>
          </w:rPr>
          <w:t xml:space="preserve">Table 74: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_Toc8893906 \h </w:instrText>
        </w:r>
        <w:r w:rsidR="00EA1A11">
          <w:rPr>
            <w:noProof/>
            <w:webHidden/>
          </w:rPr>
        </w:r>
        <w:r w:rsidR="00EA1A11">
          <w:rPr>
            <w:noProof/>
            <w:webHidden/>
          </w:rPr>
          <w:fldChar w:fldCharType="separate"/>
        </w:r>
        <w:r w:rsidR="00EA1A11">
          <w:rPr>
            <w:noProof/>
            <w:webHidden/>
          </w:rPr>
          <w:t>96</w:t>
        </w:r>
        <w:r w:rsidR="00EA1A11">
          <w:rPr>
            <w:noProof/>
            <w:webHidden/>
          </w:rPr>
          <w:fldChar w:fldCharType="end"/>
        </w:r>
      </w:hyperlink>
    </w:p>
    <w:p w14:paraId="2FE9D64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00EA1A11" w:rsidRPr="008D2DF6">
          <w:rPr>
            <w:rStyle w:val="Hyperlink"/>
            <w:noProof/>
          </w:rPr>
          <w:t xml:space="preserve">Table 75: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_Toc8893907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8CD524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00EA1A11" w:rsidRPr="008D2DF6">
          <w:rPr>
            <w:rStyle w:val="Hyperlink"/>
            <w:noProof/>
          </w:rPr>
          <w:t xml:space="preserve">Table 76: Nested elements of element </w:t>
        </w:r>
        <w:r w:rsidR="00EA1A11" w:rsidRPr="008D2DF6">
          <w:rPr>
            <w:rStyle w:val="Hyperlink"/>
            <w:rFonts w:ascii="Courier New" w:hAnsi="Courier New" w:cs="Courier New"/>
            <w:i/>
            <w:noProof/>
            <w:kern w:val="22"/>
          </w:rPr>
          <w:t>&lt;connection_1d/&gt;</w:t>
        </w:r>
        <w:r w:rsidR="00EA1A11">
          <w:rPr>
            <w:noProof/>
            <w:webHidden/>
          </w:rPr>
          <w:tab/>
        </w:r>
        <w:r w:rsidR="00EA1A11">
          <w:rPr>
            <w:noProof/>
            <w:webHidden/>
          </w:rPr>
          <w:fldChar w:fldCharType="begin"/>
        </w:r>
        <w:r w:rsidR="00EA1A11">
          <w:rPr>
            <w:noProof/>
            <w:webHidden/>
          </w:rPr>
          <w:instrText xml:space="preserve"> PAGEREF _Toc8893908 \h </w:instrText>
        </w:r>
        <w:r w:rsidR="00EA1A11">
          <w:rPr>
            <w:noProof/>
            <w:webHidden/>
          </w:rPr>
        </w:r>
        <w:r w:rsidR="00EA1A11">
          <w:rPr>
            <w:noProof/>
            <w:webHidden/>
          </w:rPr>
          <w:fldChar w:fldCharType="separate"/>
        </w:r>
        <w:r w:rsidR="00EA1A11">
          <w:rPr>
            <w:noProof/>
            <w:webHidden/>
          </w:rPr>
          <w:t>97</w:t>
        </w:r>
        <w:r w:rsidR="00EA1A11">
          <w:rPr>
            <w:noProof/>
            <w:webHidden/>
          </w:rPr>
          <w:fldChar w:fldCharType="end"/>
        </w:r>
      </w:hyperlink>
    </w:p>
    <w:p w14:paraId="37DB5A3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00EA1A11" w:rsidRPr="008D2DF6">
          <w:rPr>
            <w:rStyle w:val="Hyperlink"/>
            <w:noProof/>
          </w:rPr>
          <w:t xml:space="preserve">Table 77: Attributes of element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_Toc8893909 \h </w:instrText>
        </w:r>
        <w:r w:rsidR="00EA1A11">
          <w:rPr>
            <w:noProof/>
            <w:webHidden/>
          </w:rPr>
        </w:r>
        <w:r w:rsidR="00EA1A11">
          <w:rPr>
            <w:noProof/>
            <w:webHidden/>
          </w:rPr>
          <w:fldChar w:fldCharType="separate"/>
        </w:r>
        <w:r w:rsidR="00EA1A11">
          <w:rPr>
            <w:noProof/>
            <w:webHidden/>
          </w:rPr>
          <w:t>101</w:t>
        </w:r>
        <w:r w:rsidR="00EA1A11">
          <w:rPr>
            <w:noProof/>
            <w:webHidden/>
          </w:rPr>
          <w:fldChar w:fldCharType="end"/>
        </w:r>
      </w:hyperlink>
    </w:p>
    <w:p w14:paraId="7521E98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00EA1A11" w:rsidRPr="008D2DF6">
          <w:rPr>
            <w:rStyle w:val="Hyperlink"/>
            <w:noProof/>
          </w:rPr>
          <w:t xml:space="preserve">Table 78: Nested elements of element </w:t>
        </w:r>
        <w:r w:rsidR="00EA1A11" w:rsidRPr="008D2DF6">
          <w:rPr>
            <w:rStyle w:val="Hyperlink"/>
            <w:rFonts w:ascii="Courier New" w:hAnsi="Courier New" w:cs="Courier New"/>
            <w:i/>
            <w:noProof/>
            <w:kern w:val="22"/>
          </w:rPr>
          <w:t>&lt;seamweld/&gt;</w:t>
        </w:r>
        <w:r w:rsidR="00EA1A11">
          <w:rPr>
            <w:noProof/>
            <w:webHidden/>
          </w:rPr>
          <w:tab/>
        </w:r>
        <w:r w:rsidR="00EA1A11">
          <w:rPr>
            <w:noProof/>
            <w:webHidden/>
          </w:rPr>
          <w:fldChar w:fldCharType="begin"/>
        </w:r>
        <w:r w:rsidR="00EA1A11">
          <w:rPr>
            <w:noProof/>
            <w:webHidden/>
          </w:rPr>
          <w:instrText xml:space="preserve"> PAGEREF _Toc8893910 \h </w:instrText>
        </w:r>
        <w:r w:rsidR="00EA1A11">
          <w:rPr>
            <w:noProof/>
            <w:webHidden/>
          </w:rPr>
        </w:r>
        <w:r w:rsidR="00EA1A11">
          <w:rPr>
            <w:noProof/>
            <w:webHidden/>
          </w:rPr>
          <w:fldChar w:fldCharType="separate"/>
        </w:r>
        <w:r w:rsidR="00EA1A11">
          <w:rPr>
            <w:noProof/>
            <w:webHidden/>
          </w:rPr>
          <w:t>102</w:t>
        </w:r>
        <w:r w:rsidR="00EA1A11">
          <w:rPr>
            <w:noProof/>
            <w:webHidden/>
          </w:rPr>
          <w:fldChar w:fldCharType="end"/>
        </w:r>
      </w:hyperlink>
    </w:p>
    <w:p w14:paraId="31095E5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00EA1A11" w:rsidRPr="008D2DF6">
          <w:rPr>
            <w:rStyle w:val="Hyperlink"/>
            <w:noProof/>
          </w:rPr>
          <w:t xml:space="preserve">Table 79: Attributes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_Toc8893911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4F75690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00EA1A11" w:rsidRPr="008D2DF6">
          <w:rPr>
            <w:rStyle w:val="Hyperlink"/>
            <w:noProof/>
          </w:rPr>
          <w:t xml:space="preserve">Table 80: Nested elements of element </w:t>
        </w:r>
        <w:r w:rsidR="00EA1A11" w:rsidRPr="008D2DF6">
          <w:rPr>
            <w:rStyle w:val="Hyperlink"/>
            <w:rFonts w:ascii="Courier New" w:hAnsi="Courier New" w:cs="Courier New"/>
            <w:i/>
            <w:noProof/>
            <w:kern w:val="22"/>
          </w:rPr>
          <w:t>&lt;subtype/&gt;</w:t>
        </w:r>
        <w:r w:rsidR="00EA1A11">
          <w:rPr>
            <w:noProof/>
            <w:webHidden/>
          </w:rPr>
          <w:tab/>
        </w:r>
        <w:r w:rsidR="00EA1A11">
          <w:rPr>
            <w:noProof/>
            <w:webHidden/>
          </w:rPr>
          <w:fldChar w:fldCharType="begin"/>
        </w:r>
        <w:r w:rsidR="00EA1A11">
          <w:rPr>
            <w:noProof/>
            <w:webHidden/>
          </w:rPr>
          <w:instrText xml:space="preserve"> PAGEREF _Toc8893912 \h </w:instrText>
        </w:r>
        <w:r w:rsidR="00EA1A11">
          <w:rPr>
            <w:noProof/>
            <w:webHidden/>
          </w:rPr>
        </w:r>
        <w:r w:rsidR="00EA1A11">
          <w:rPr>
            <w:noProof/>
            <w:webHidden/>
          </w:rPr>
          <w:fldChar w:fldCharType="separate"/>
        </w:r>
        <w:r w:rsidR="00EA1A11">
          <w:rPr>
            <w:noProof/>
            <w:webHidden/>
          </w:rPr>
          <w:t>103</w:t>
        </w:r>
        <w:r w:rsidR="00EA1A11">
          <w:rPr>
            <w:noProof/>
            <w:webHidden/>
          </w:rPr>
          <w:fldChar w:fldCharType="end"/>
        </w:r>
      </w:hyperlink>
    </w:p>
    <w:p w14:paraId="664C071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00EA1A11" w:rsidRPr="008D2DF6">
          <w:rPr>
            <w:rStyle w:val="Hyperlink"/>
            <w:noProof/>
          </w:rPr>
          <w:t xml:space="preserve">Table 81: Attributes of element </w:t>
        </w:r>
        <w:r w:rsidR="00EA1A11" w:rsidRPr="008D2DF6">
          <w:rPr>
            <w:rStyle w:val="Hyperlink"/>
            <w:rFonts w:ascii="Courier New" w:hAnsi="Courier New" w:cs="Courier New"/>
            <w:i/>
            <w:noProof/>
            <w:kern w:val="22"/>
          </w:rPr>
          <w:t>&lt;sheet_parameter/&gt;</w:t>
        </w:r>
        <w:r w:rsidR="00EA1A11">
          <w:rPr>
            <w:noProof/>
            <w:webHidden/>
          </w:rPr>
          <w:tab/>
        </w:r>
        <w:r w:rsidR="00EA1A11">
          <w:rPr>
            <w:noProof/>
            <w:webHidden/>
          </w:rPr>
          <w:fldChar w:fldCharType="begin"/>
        </w:r>
        <w:r w:rsidR="00EA1A11">
          <w:rPr>
            <w:noProof/>
            <w:webHidden/>
          </w:rPr>
          <w:instrText xml:space="preserve"> PAGEREF _Toc8893913 \h </w:instrText>
        </w:r>
        <w:r w:rsidR="00EA1A11">
          <w:rPr>
            <w:noProof/>
            <w:webHidden/>
          </w:rPr>
        </w:r>
        <w:r w:rsidR="00EA1A11">
          <w:rPr>
            <w:noProof/>
            <w:webHidden/>
          </w:rPr>
          <w:fldChar w:fldCharType="separate"/>
        </w:r>
        <w:r w:rsidR="00EA1A11">
          <w:rPr>
            <w:noProof/>
            <w:webHidden/>
          </w:rPr>
          <w:t>105</w:t>
        </w:r>
        <w:r w:rsidR="00EA1A11">
          <w:rPr>
            <w:noProof/>
            <w:webHidden/>
          </w:rPr>
          <w:fldChar w:fldCharType="end"/>
        </w:r>
      </w:hyperlink>
    </w:p>
    <w:p w14:paraId="0DB7EDD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00EA1A11" w:rsidRPr="008D2DF6">
          <w:rPr>
            <w:rStyle w:val="Hyperlink"/>
            <w:noProof/>
          </w:rPr>
          <w:t xml:space="preserve">Table 82: Attributes of element </w:t>
        </w:r>
        <w:r w:rsidR="00EA1A11" w:rsidRPr="008D2DF6">
          <w:rPr>
            <w:rStyle w:val="Hyperlink"/>
            <w:rFonts w:ascii="Courier New" w:hAnsi="Courier New" w:cs="Courier New"/>
            <w:i/>
            <w:noProof/>
            <w:kern w:val="22"/>
          </w:rPr>
          <w:t>&lt;weld_position/&gt;</w:t>
        </w:r>
        <w:r w:rsidR="00EA1A11">
          <w:rPr>
            <w:noProof/>
            <w:webHidden/>
          </w:rPr>
          <w:tab/>
        </w:r>
        <w:r w:rsidR="00EA1A11">
          <w:rPr>
            <w:noProof/>
            <w:webHidden/>
          </w:rPr>
          <w:fldChar w:fldCharType="begin"/>
        </w:r>
        <w:r w:rsidR="00EA1A11">
          <w:rPr>
            <w:noProof/>
            <w:webHidden/>
          </w:rPr>
          <w:instrText xml:space="preserve"> PAGEREF _Toc8893914 \h </w:instrText>
        </w:r>
        <w:r w:rsidR="00EA1A11">
          <w:rPr>
            <w:noProof/>
            <w:webHidden/>
          </w:rPr>
        </w:r>
        <w:r w:rsidR="00EA1A11">
          <w:rPr>
            <w:noProof/>
            <w:webHidden/>
          </w:rPr>
          <w:fldChar w:fldCharType="separate"/>
        </w:r>
        <w:r w:rsidR="00EA1A11">
          <w:rPr>
            <w:noProof/>
            <w:webHidden/>
          </w:rPr>
          <w:t>106</w:t>
        </w:r>
        <w:r w:rsidR="00EA1A11">
          <w:rPr>
            <w:noProof/>
            <w:webHidden/>
          </w:rPr>
          <w:fldChar w:fldCharType="end"/>
        </w:r>
      </w:hyperlink>
    </w:p>
    <w:p w14:paraId="642D3D8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00EA1A11" w:rsidRPr="008D2DF6">
          <w:rPr>
            <w:rStyle w:val="Hyperlink"/>
            <w:noProof/>
          </w:rPr>
          <w:t>Table 83: Default values of attribute "filler", dependent from attribute "technology"</w:t>
        </w:r>
        <w:r w:rsidR="00EA1A11">
          <w:rPr>
            <w:noProof/>
            <w:webHidden/>
          </w:rPr>
          <w:tab/>
        </w:r>
        <w:r w:rsidR="00EA1A11">
          <w:rPr>
            <w:noProof/>
            <w:webHidden/>
          </w:rPr>
          <w:fldChar w:fldCharType="begin"/>
        </w:r>
        <w:r w:rsidR="00EA1A11">
          <w:rPr>
            <w:noProof/>
            <w:webHidden/>
          </w:rPr>
          <w:instrText xml:space="preserve"> PAGEREF _Toc8893915 \h </w:instrText>
        </w:r>
        <w:r w:rsidR="00EA1A11">
          <w:rPr>
            <w:noProof/>
            <w:webHidden/>
          </w:rPr>
        </w:r>
        <w:r w:rsidR="00EA1A11">
          <w:rPr>
            <w:noProof/>
            <w:webHidden/>
          </w:rPr>
          <w:fldChar w:fldCharType="separate"/>
        </w:r>
        <w:r w:rsidR="00EA1A11">
          <w:rPr>
            <w:noProof/>
            <w:webHidden/>
          </w:rPr>
          <w:t>109</w:t>
        </w:r>
        <w:r w:rsidR="00EA1A11">
          <w:rPr>
            <w:noProof/>
            <w:webHidden/>
          </w:rPr>
          <w:fldChar w:fldCharType="end"/>
        </w:r>
      </w:hyperlink>
    </w:p>
    <w:p w14:paraId="369F5D9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00EA1A11" w:rsidRPr="008D2DF6">
          <w:rPr>
            <w:rStyle w:val="Hyperlink"/>
            <w:noProof/>
          </w:rPr>
          <w:t>Table 84: Parameters of Butt Joint Weld</w:t>
        </w:r>
        <w:r w:rsidR="00EA1A11">
          <w:rPr>
            <w:noProof/>
            <w:webHidden/>
          </w:rPr>
          <w:tab/>
        </w:r>
        <w:r w:rsidR="00EA1A11">
          <w:rPr>
            <w:noProof/>
            <w:webHidden/>
          </w:rPr>
          <w:fldChar w:fldCharType="begin"/>
        </w:r>
        <w:r w:rsidR="00EA1A11">
          <w:rPr>
            <w:noProof/>
            <w:webHidden/>
          </w:rPr>
          <w:instrText xml:space="preserve"> PAGEREF _Toc8893916 \h </w:instrText>
        </w:r>
        <w:r w:rsidR="00EA1A11">
          <w:rPr>
            <w:noProof/>
            <w:webHidden/>
          </w:rPr>
        </w:r>
        <w:r w:rsidR="00EA1A11">
          <w:rPr>
            <w:noProof/>
            <w:webHidden/>
          </w:rPr>
          <w:fldChar w:fldCharType="separate"/>
        </w:r>
        <w:r w:rsidR="00EA1A11">
          <w:rPr>
            <w:noProof/>
            <w:webHidden/>
          </w:rPr>
          <w:t>110</w:t>
        </w:r>
        <w:r w:rsidR="00EA1A11">
          <w:rPr>
            <w:noProof/>
            <w:webHidden/>
          </w:rPr>
          <w:fldChar w:fldCharType="end"/>
        </w:r>
      </w:hyperlink>
    </w:p>
    <w:p w14:paraId="1AD6E82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00EA1A11" w:rsidRPr="008D2DF6">
          <w:rPr>
            <w:rStyle w:val="Hyperlink"/>
            <w:noProof/>
          </w:rPr>
          <w:t xml:space="preserve">Table 85: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_Toc8893917 \h </w:instrText>
        </w:r>
        <w:r w:rsidR="00EA1A11">
          <w:rPr>
            <w:noProof/>
            <w:webHidden/>
          </w:rPr>
        </w:r>
        <w:r w:rsidR="00EA1A11">
          <w:rPr>
            <w:noProof/>
            <w:webHidden/>
          </w:rPr>
          <w:fldChar w:fldCharType="separate"/>
        </w:r>
        <w:r w:rsidR="00EA1A11">
          <w:rPr>
            <w:noProof/>
            <w:webHidden/>
          </w:rPr>
          <w:t>111</w:t>
        </w:r>
        <w:r w:rsidR="00EA1A11">
          <w:rPr>
            <w:noProof/>
            <w:webHidden/>
          </w:rPr>
          <w:fldChar w:fldCharType="end"/>
        </w:r>
      </w:hyperlink>
    </w:p>
    <w:p w14:paraId="4195597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00EA1A11" w:rsidRPr="008D2DF6">
          <w:rPr>
            <w:rStyle w:val="Hyperlink"/>
            <w:noProof/>
          </w:rPr>
          <w:t xml:space="preserve">Table 86: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Butt Joint</w:t>
        </w:r>
        <w:r w:rsidR="00EA1A11">
          <w:rPr>
            <w:noProof/>
            <w:webHidden/>
          </w:rPr>
          <w:tab/>
        </w:r>
        <w:r w:rsidR="00EA1A11">
          <w:rPr>
            <w:noProof/>
            <w:webHidden/>
          </w:rPr>
          <w:fldChar w:fldCharType="begin"/>
        </w:r>
        <w:r w:rsidR="00EA1A11">
          <w:rPr>
            <w:noProof/>
            <w:webHidden/>
          </w:rPr>
          <w:instrText xml:space="preserve"> PAGEREF _Toc8893918 \h </w:instrText>
        </w:r>
        <w:r w:rsidR="00EA1A11">
          <w:rPr>
            <w:noProof/>
            <w:webHidden/>
          </w:rPr>
        </w:r>
        <w:r w:rsidR="00EA1A11">
          <w:rPr>
            <w:noProof/>
            <w:webHidden/>
          </w:rPr>
          <w:fldChar w:fldCharType="separate"/>
        </w:r>
        <w:r w:rsidR="00EA1A11">
          <w:rPr>
            <w:noProof/>
            <w:webHidden/>
          </w:rPr>
          <w:t>112</w:t>
        </w:r>
        <w:r w:rsidR="00EA1A11">
          <w:rPr>
            <w:noProof/>
            <w:webHidden/>
          </w:rPr>
          <w:fldChar w:fldCharType="end"/>
        </w:r>
      </w:hyperlink>
    </w:p>
    <w:p w14:paraId="19960BA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00EA1A11" w:rsidRPr="008D2DF6">
          <w:rPr>
            <w:rStyle w:val="Hyperlink"/>
            <w:noProof/>
          </w:rPr>
          <w:t>Table 87: Parameters of Simple Corner Weld</w:t>
        </w:r>
        <w:r w:rsidR="00EA1A11">
          <w:rPr>
            <w:noProof/>
            <w:webHidden/>
          </w:rPr>
          <w:tab/>
        </w:r>
        <w:r w:rsidR="00EA1A11">
          <w:rPr>
            <w:noProof/>
            <w:webHidden/>
          </w:rPr>
          <w:fldChar w:fldCharType="begin"/>
        </w:r>
        <w:r w:rsidR="00EA1A11">
          <w:rPr>
            <w:noProof/>
            <w:webHidden/>
          </w:rPr>
          <w:instrText xml:space="preserve"> PAGEREF _Toc8893919 \h </w:instrText>
        </w:r>
        <w:r w:rsidR="00EA1A11">
          <w:rPr>
            <w:noProof/>
            <w:webHidden/>
          </w:rPr>
        </w:r>
        <w:r w:rsidR="00EA1A11">
          <w:rPr>
            <w:noProof/>
            <w:webHidden/>
          </w:rPr>
          <w:fldChar w:fldCharType="separate"/>
        </w:r>
        <w:r w:rsidR="00EA1A11">
          <w:rPr>
            <w:noProof/>
            <w:webHidden/>
          </w:rPr>
          <w:t>113</w:t>
        </w:r>
        <w:r w:rsidR="00EA1A11">
          <w:rPr>
            <w:noProof/>
            <w:webHidden/>
          </w:rPr>
          <w:fldChar w:fldCharType="end"/>
        </w:r>
      </w:hyperlink>
    </w:p>
    <w:p w14:paraId="2C494B2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00EA1A11" w:rsidRPr="008D2DF6">
          <w:rPr>
            <w:rStyle w:val="Hyperlink"/>
            <w:noProof/>
          </w:rPr>
          <w:t>Table 88: Parameters of Double Corner Weld</w:t>
        </w:r>
        <w:r w:rsidR="00EA1A11">
          <w:rPr>
            <w:noProof/>
            <w:webHidden/>
          </w:rPr>
          <w:tab/>
        </w:r>
        <w:r w:rsidR="00EA1A11">
          <w:rPr>
            <w:noProof/>
            <w:webHidden/>
          </w:rPr>
          <w:fldChar w:fldCharType="begin"/>
        </w:r>
        <w:r w:rsidR="00EA1A11">
          <w:rPr>
            <w:noProof/>
            <w:webHidden/>
          </w:rPr>
          <w:instrText xml:space="preserve"> PAGEREF _Toc8893920 \h </w:instrText>
        </w:r>
        <w:r w:rsidR="00EA1A11">
          <w:rPr>
            <w:noProof/>
            <w:webHidden/>
          </w:rPr>
        </w:r>
        <w:r w:rsidR="00EA1A11">
          <w:rPr>
            <w:noProof/>
            <w:webHidden/>
          </w:rPr>
          <w:fldChar w:fldCharType="separate"/>
        </w:r>
        <w:r w:rsidR="00EA1A11">
          <w:rPr>
            <w:noProof/>
            <w:webHidden/>
          </w:rPr>
          <w:t>114</w:t>
        </w:r>
        <w:r w:rsidR="00EA1A11">
          <w:rPr>
            <w:noProof/>
            <w:webHidden/>
          </w:rPr>
          <w:fldChar w:fldCharType="end"/>
        </w:r>
      </w:hyperlink>
    </w:p>
    <w:p w14:paraId="12D4CFF7"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00EA1A11" w:rsidRPr="008D2DF6">
          <w:rPr>
            <w:rStyle w:val="Hyperlink"/>
            <w:noProof/>
          </w:rPr>
          <w:t xml:space="preserve">Table 89: Attributes of element </w:t>
        </w:r>
        <w:r w:rsidR="00EA1A11" w:rsidRPr="008D2DF6">
          <w:rPr>
            <w:rStyle w:val="Hyperlink"/>
            <w:rFonts w:ascii="Courier New" w:hAnsi="Courier New" w:cs="Courier New"/>
            <w:i/>
            <w:noProof/>
          </w:rPr>
          <w:t>&lt;weld_position/&gt;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_Toc8893921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093B046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00EA1A11" w:rsidRPr="008D2DF6">
          <w:rPr>
            <w:rStyle w:val="Hyperlink"/>
            <w:noProof/>
          </w:rPr>
          <w:t xml:space="preserve">Table 90: Values of Attribute </w:t>
        </w:r>
        <w:r w:rsidR="00EA1A11" w:rsidRPr="008D2DF6">
          <w:rPr>
            <w:rStyle w:val="Hyperlink"/>
            <w:rFonts w:ascii="Courier New" w:hAnsi="Courier New" w:cs="Courier New"/>
            <w:i/>
            <w:noProof/>
          </w:rPr>
          <w:t>section</w:t>
        </w:r>
        <w:r w:rsidR="00EA1A11">
          <w:rPr>
            <w:noProof/>
            <w:webHidden/>
          </w:rPr>
          <w:tab/>
        </w:r>
        <w:r w:rsidR="00EA1A11">
          <w:rPr>
            <w:noProof/>
            <w:webHidden/>
          </w:rPr>
          <w:fldChar w:fldCharType="begin"/>
        </w:r>
        <w:r w:rsidR="00EA1A11">
          <w:rPr>
            <w:noProof/>
            <w:webHidden/>
          </w:rPr>
          <w:instrText xml:space="preserve"> PAGEREF _Toc8893922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3825D7A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00EA1A11" w:rsidRPr="008D2DF6">
          <w:rPr>
            <w:rStyle w:val="Hyperlink"/>
            <w:noProof/>
          </w:rPr>
          <w:t xml:space="preserve">Table 91: Values of Attribute </w:t>
        </w:r>
        <w:r w:rsidR="00EA1A11" w:rsidRPr="008D2DF6">
          <w:rPr>
            <w:rStyle w:val="Hyperlink"/>
            <w:rFonts w:ascii="Courier New" w:hAnsi="Courier New" w:cs="Courier New"/>
            <w:i/>
            <w:noProof/>
          </w:rPr>
          <w:t>angle</w:t>
        </w:r>
        <w:r w:rsidR="00EA1A11">
          <w:rPr>
            <w:noProof/>
            <w:webHidden/>
          </w:rPr>
          <w:tab/>
        </w:r>
        <w:r w:rsidR="00EA1A11">
          <w:rPr>
            <w:noProof/>
            <w:webHidden/>
          </w:rPr>
          <w:fldChar w:fldCharType="begin"/>
        </w:r>
        <w:r w:rsidR="00EA1A11">
          <w:rPr>
            <w:noProof/>
            <w:webHidden/>
          </w:rPr>
          <w:instrText xml:space="preserve"> PAGEREF _Toc8893923 \h </w:instrText>
        </w:r>
        <w:r w:rsidR="00EA1A11">
          <w:rPr>
            <w:noProof/>
            <w:webHidden/>
          </w:rPr>
        </w:r>
        <w:r w:rsidR="00EA1A11">
          <w:rPr>
            <w:noProof/>
            <w:webHidden/>
          </w:rPr>
          <w:fldChar w:fldCharType="separate"/>
        </w:r>
        <w:r w:rsidR="00EA1A11">
          <w:rPr>
            <w:noProof/>
            <w:webHidden/>
          </w:rPr>
          <w:t>115</w:t>
        </w:r>
        <w:r w:rsidR="00EA1A11">
          <w:rPr>
            <w:noProof/>
            <w:webHidden/>
          </w:rPr>
          <w:fldChar w:fldCharType="end"/>
        </w:r>
      </w:hyperlink>
    </w:p>
    <w:p w14:paraId="1ECF573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00EA1A11" w:rsidRPr="008D2DF6">
          <w:rPr>
            <w:rStyle w:val="Hyperlink"/>
            <w:noProof/>
          </w:rPr>
          <w:t xml:space="preserve">Table 92: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_Toc8893924 \h </w:instrText>
        </w:r>
        <w:r w:rsidR="00EA1A11">
          <w:rPr>
            <w:noProof/>
            <w:webHidden/>
          </w:rPr>
        </w:r>
        <w:r w:rsidR="00EA1A11">
          <w:rPr>
            <w:noProof/>
            <w:webHidden/>
          </w:rPr>
          <w:fldChar w:fldCharType="separate"/>
        </w:r>
        <w:r w:rsidR="00EA1A11">
          <w:rPr>
            <w:noProof/>
            <w:webHidden/>
          </w:rPr>
          <w:t>116</w:t>
        </w:r>
        <w:r w:rsidR="00EA1A11">
          <w:rPr>
            <w:noProof/>
            <w:webHidden/>
          </w:rPr>
          <w:fldChar w:fldCharType="end"/>
        </w:r>
      </w:hyperlink>
    </w:p>
    <w:p w14:paraId="1351DD9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00EA1A11" w:rsidRPr="008D2DF6">
          <w:rPr>
            <w:rStyle w:val="Hyperlink"/>
            <w:noProof/>
          </w:rPr>
          <w:t>Table 93: Parameters of Edge Weld</w:t>
        </w:r>
        <w:r w:rsidR="00EA1A11">
          <w:rPr>
            <w:noProof/>
            <w:webHidden/>
          </w:rPr>
          <w:tab/>
        </w:r>
        <w:r w:rsidR="00EA1A11">
          <w:rPr>
            <w:noProof/>
            <w:webHidden/>
          </w:rPr>
          <w:fldChar w:fldCharType="begin"/>
        </w:r>
        <w:r w:rsidR="00EA1A11">
          <w:rPr>
            <w:noProof/>
            <w:webHidden/>
          </w:rPr>
          <w:instrText xml:space="preserve"> PAGEREF _Toc8893925 \h </w:instrText>
        </w:r>
        <w:r w:rsidR="00EA1A11">
          <w:rPr>
            <w:noProof/>
            <w:webHidden/>
          </w:rPr>
        </w:r>
        <w:r w:rsidR="00EA1A11">
          <w:rPr>
            <w:noProof/>
            <w:webHidden/>
          </w:rPr>
          <w:fldChar w:fldCharType="separate"/>
        </w:r>
        <w:r w:rsidR="00EA1A11">
          <w:rPr>
            <w:noProof/>
            <w:webHidden/>
          </w:rPr>
          <w:t>117</w:t>
        </w:r>
        <w:r w:rsidR="00EA1A11">
          <w:rPr>
            <w:noProof/>
            <w:webHidden/>
          </w:rPr>
          <w:fldChar w:fldCharType="end"/>
        </w:r>
      </w:hyperlink>
    </w:p>
    <w:p w14:paraId="46AF4A1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00EA1A11" w:rsidRPr="008D2DF6">
          <w:rPr>
            <w:rStyle w:val="Hyperlink"/>
            <w:noProof/>
          </w:rPr>
          <w:t xml:space="preserve">Table 94: Attributes of element </w:t>
        </w:r>
        <w:r w:rsidR="00EA1A11" w:rsidRPr="008D2DF6">
          <w:rPr>
            <w:rStyle w:val="Hyperlink"/>
            <w:rFonts w:ascii="Courier New" w:hAnsi="Courier New" w:cs="Courier New"/>
            <w:i/>
            <w:noProof/>
            <w:kern w:val="22"/>
          </w:rPr>
          <w:t>&lt;weld_position/&gt;</w:t>
        </w:r>
        <w:r w:rsidR="00EA1A11" w:rsidRPr="008D2DF6">
          <w:rPr>
            <w:rStyle w:val="Hyperlink"/>
            <w:noProof/>
          </w:rPr>
          <w:t xml:space="preserve"> for Edge Weld</w:t>
        </w:r>
        <w:r w:rsidR="00EA1A11">
          <w:rPr>
            <w:noProof/>
            <w:webHidden/>
          </w:rPr>
          <w:tab/>
        </w:r>
        <w:r w:rsidR="00EA1A11">
          <w:rPr>
            <w:noProof/>
            <w:webHidden/>
          </w:rPr>
          <w:fldChar w:fldCharType="begin"/>
        </w:r>
        <w:r w:rsidR="00EA1A11">
          <w:rPr>
            <w:noProof/>
            <w:webHidden/>
          </w:rPr>
          <w:instrText xml:space="preserve"> PAGEREF _Toc8893926 \h </w:instrText>
        </w:r>
        <w:r w:rsidR="00EA1A11">
          <w:rPr>
            <w:noProof/>
            <w:webHidden/>
          </w:rPr>
        </w:r>
        <w:r w:rsidR="00EA1A11">
          <w:rPr>
            <w:noProof/>
            <w:webHidden/>
          </w:rPr>
          <w:fldChar w:fldCharType="separate"/>
        </w:r>
        <w:r w:rsidR="00EA1A11">
          <w:rPr>
            <w:noProof/>
            <w:webHidden/>
          </w:rPr>
          <w:t>118</w:t>
        </w:r>
        <w:r w:rsidR="00EA1A11">
          <w:rPr>
            <w:noProof/>
            <w:webHidden/>
          </w:rPr>
          <w:fldChar w:fldCharType="end"/>
        </w:r>
      </w:hyperlink>
    </w:p>
    <w:p w14:paraId="4DBB2D5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00EA1A11" w:rsidRPr="008D2DF6">
          <w:rPr>
            <w:rStyle w:val="Hyperlink"/>
            <w:noProof/>
          </w:rPr>
          <w:t xml:space="preserve">Table 95: Attributes of element </w:t>
        </w:r>
        <w:r w:rsidR="00EA1A11" w:rsidRPr="008D2DF6">
          <w:rPr>
            <w:rStyle w:val="Hyperlink"/>
            <w:rFonts w:ascii="Courier New" w:hAnsi="Courier New" w:cs="Courier New"/>
            <w:i/>
            <w:noProof/>
            <w:kern w:val="22"/>
          </w:rPr>
          <w:t>&lt;sheet_parameter/&gt;</w:t>
        </w:r>
        <w:r w:rsidR="00EA1A11" w:rsidRPr="008D2DF6">
          <w:rPr>
            <w:rStyle w:val="Hyperlink"/>
            <w:noProof/>
          </w:rPr>
          <w:t xml:space="preserve"> for Corner Weld</w:t>
        </w:r>
        <w:r w:rsidR="00EA1A11">
          <w:rPr>
            <w:noProof/>
            <w:webHidden/>
          </w:rPr>
          <w:tab/>
        </w:r>
        <w:r w:rsidR="00EA1A11">
          <w:rPr>
            <w:noProof/>
            <w:webHidden/>
          </w:rPr>
          <w:fldChar w:fldCharType="begin"/>
        </w:r>
        <w:r w:rsidR="00EA1A11">
          <w:rPr>
            <w:noProof/>
            <w:webHidden/>
          </w:rPr>
          <w:instrText xml:space="preserve"> PAGEREF _Toc8893927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20C6AD7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00EA1A11" w:rsidRPr="008D2DF6">
          <w:rPr>
            <w:rStyle w:val="Hyperlink"/>
            <w:noProof/>
          </w:rPr>
          <w:t>Table 96: Parameters of I-Weld</w:t>
        </w:r>
        <w:r w:rsidR="00EA1A11">
          <w:rPr>
            <w:noProof/>
            <w:webHidden/>
          </w:rPr>
          <w:tab/>
        </w:r>
        <w:r w:rsidR="00EA1A11">
          <w:rPr>
            <w:noProof/>
            <w:webHidden/>
          </w:rPr>
          <w:fldChar w:fldCharType="begin"/>
        </w:r>
        <w:r w:rsidR="00EA1A11">
          <w:rPr>
            <w:noProof/>
            <w:webHidden/>
          </w:rPr>
          <w:instrText xml:space="preserve"> PAGEREF _Toc8893928 \h </w:instrText>
        </w:r>
        <w:r w:rsidR="00EA1A11">
          <w:rPr>
            <w:noProof/>
            <w:webHidden/>
          </w:rPr>
        </w:r>
        <w:r w:rsidR="00EA1A11">
          <w:rPr>
            <w:noProof/>
            <w:webHidden/>
          </w:rPr>
          <w:fldChar w:fldCharType="separate"/>
        </w:r>
        <w:r w:rsidR="00EA1A11">
          <w:rPr>
            <w:noProof/>
            <w:webHidden/>
          </w:rPr>
          <w:t>119</w:t>
        </w:r>
        <w:r w:rsidR="00EA1A11">
          <w:rPr>
            <w:noProof/>
            <w:webHidden/>
          </w:rPr>
          <w:fldChar w:fldCharType="end"/>
        </w:r>
      </w:hyperlink>
    </w:p>
    <w:p w14:paraId="00FA29D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00EA1A11" w:rsidRPr="008D2DF6">
          <w:rPr>
            <w:rStyle w:val="Hyperlink"/>
            <w:noProof/>
          </w:rPr>
          <w:t xml:space="preserve">Table 97: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_Toc8893929 \h </w:instrText>
        </w:r>
        <w:r w:rsidR="00EA1A11">
          <w:rPr>
            <w:noProof/>
            <w:webHidden/>
          </w:rPr>
        </w:r>
        <w:r w:rsidR="00EA1A11">
          <w:rPr>
            <w:noProof/>
            <w:webHidden/>
          </w:rPr>
          <w:fldChar w:fldCharType="separate"/>
        </w:r>
        <w:r w:rsidR="00EA1A11">
          <w:rPr>
            <w:noProof/>
            <w:webHidden/>
          </w:rPr>
          <w:t>120</w:t>
        </w:r>
        <w:r w:rsidR="00EA1A11">
          <w:rPr>
            <w:noProof/>
            <w:webHidden/>
          </w:rPr>
          <w:fldChar w:fldCharType="end"/>
        </w:r>
      </w:hyperlink>
    </w:p>
    <w:p w14:paraId="1823F50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00EA1A11" w:rsidRPr="008D2DF6">
          <w:rPr>
            <w:rStyle w:val="Hyperlink"/>
            <w:noProof/>
          </w:rPr>
          <w:t>Table 98: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I Weld</w:t>
        </w:r>
        <w:r w:rsidR="00EA1A11">
          <w:rPr>
            <w:noProof/>
            <w:webHidden/>
          </w:rPr>
          <w:tab/>
        </w:r>
        <w:r w:rsidR="00EA1A11">
          <w:rPr>
            <w:noProof/>
            <w:webHidden/>
          </w:rPr>
          <w:fldChar w:fldCharType="begin"/>
        </w:r>
        <w:r w:rsidR="00EA1A11">
          <w:rPr>
            <w:noProof/>
            <w:webHidden/>
          </w:rPr>
          <w:instrText xml:space="preserve"> PAGEREF _Toc8893930 \h </w:instrText>
        </w:r>
        <w:r w:rsidR="00EA1A11">
          <w:rPr>
            <w:noProof/>
            <w:webHidden/>
          </w:rPr>
        </w:r>
        <w:r w:rsidR="00EA1A11">
          <w:rPr>
            <w:noProof/>
            <w:webHidden/>
          </w:rPr>
          <w:fldChar w:fldCharType="separate"/>
        </w:r>
        <w:r w:rsidR="00EA1A11">
          <w:rPr>
            <w:noProof/>
            <w:webHidden/>
          </w:rPr>
          <w:t>121</w:t>
        </w:r>
        <w:r w:rsidR="00EA1A11">
          <w:rPr>
            <w:noProof/>
            <w:webHidden/>
          </w:rPr>
          <w:fldChar w:fldCharType="end"/>
        </w:r>
      </w:hyperlink>
    </w:p>
    <w:p w14:paraId="367AB6F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00EA1A11" w:rsidRPr="008D2DF6">
          <w:rPr>
            <w:rStyle w:val="Hyperlink"/>
            <w:noProof/>
          </w:rPr>
          <w:t>Table 99: Parameters of Overlap Weld</w:t>
        </w:r>
        <w:r w:rsidR="00EA1A11">
          <w:rPr>
            <w:noProof/>
            <w:webHidden/>
          </w:rPr>
          <w:tab/>
        </w:r>
        <w:r w:rsidR="00EA1A11">
          <w:rPr>
            <w:noProof/>
            <w:webHidden/>
          </w:rPr>
          <w:fldChar w:fldCharType="begin"/>
        </w:r>
        <w:r w:rsidR="00EA1A11">
          <w:rPr>
            <w:noProof/>
            <w:webHidden/>
          </w:rPr>
          <w:instrText xml:space="preserve"> PAGEREF _Toc8893931 \h </w:instrText>
        </w:r>
        <w:r w:rsidR="00EA1A11">
          <w:rPr>
            <w:noProof/>
            <w:webHidden/>
          </w:rPr>
        </w:r>
        <w:r w:rsidR="00EA1A11">
          <w:rPr>
            <w:noProof/>
            <w:webHidden/>
          </w:rPr>
          <w:fldChar w:fldCharType="separate"/>
        </w:r>
        <w:r w:rsidR="00EA1A11">
          <w:rPr>
            <w:noProof/>
            <w:webHidden/>
          </w:rPr>
          <w:t>122</w:t>
        </w:r>
        <w:r w:rsidR="00EA1A11">
          <w:rPr>
            <w:noProof/>
            <w:webHidden/>
          </w:rPr>
          <w:fldChar w:fldCharType="end"/>
        </w:r>
      </w:hyperlink>
    </w:p>
    <w:p w14:paraId="1CC9653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00EA1A11" w:rsidRPr="008D2DF6">
          <w:rPr>
            <w:rStyle w:val="Hyperlink"/>
            <w:noProof/>
          </w:rPr>
          <w:t>Table 100: Parameters of Single Sided Double Overlap Weld</w:t>
        </w:r>
        <w:r w:rsidR="00EA1A11">
          <w:rPr>
            <w:noProof/>
            <w:webHidden/>
          </w:rPr>
          <w:tab/>
        </w:r>
        <w:r w:rsidR="00EA1A11">
          <w:rPr>
            <w:noProof/>
            <w:webHidden/>
          </w:rPr>
          <w:fldChar w:fldCharType="begin"/>
        </w:r>
        <w:r w:rsidR="00EA1A11">
          <w:rPr>
            <w:noProof/>
            <w:webHidden/>
          </w:rPr>
          <w:instrText xml:space="preserve"> PAGEREF _Toc8893932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753D353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00EA1A11" w:rsidRPr="008D2DF6">
          <w:rPr>
            <w:rStyle w:val="Hyperlink"/>
            <w:noProof/>
          </w:rPr>
          <w:t>Table 101: Parameters of Double Sided Double Overlap Weld</w:t>
        </w:r>
        <w:r w:rsidR="00EA1A11">
          <w:rPr>
            <w:noProof/>
            <w:webHidden/>
          </w:rPr>
          <w:tab/>
        </w:r>
        <w:r w:rsidR="00EA1A11">
          <w:rPr>
            <w:noProof/>
            <w:webHidden/>
          </w:rPr>
          <w:fldChar w:fldCharType="begin"/>
        </w:r>
        <w:r w:rsidR="00EA1A11">
          <w:rPr>
            <w:noProof/>
            <w:webHidden/>
          </w:rPr>
          <w:instrText xml:space="preserve"> PAGEREF _Toc8893933 \h </w:instrText>
        </w:r>
        <w:r w:rsidR="00EA1A11">
          <w:rPr>
            <w:noProof/>
            <w:webHidden/>
          </w:rPr>
        </w:r>
        <w:r w:rsidR="00EA1A11">
          <w:rPr>
            <w:noProof/>
            <w:webHidden/>
          </w:rPr>
          <w:fldChar w:fldCharType="separate"/>
        </w:r>
        <w:r w:rsidR="00EA1A11">
          <w:rPr>
            <w:noProof/>
            <w:webHidden/>
          </w:rPr>
          <w:t>123</w:t>
        </w:r>
        <w:r w:rsidR="00EA1A11">
          <w:rPr>
            <w:noProof/>
            <w:webHidden/>
          </w:rPr>
          <w:fldChar w:fldCharType="end"/>
        </w:r>
      </w:hyperlink>
    </w:p>
    <w:p w14:paraId="483056D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00EA1A11" w:rsidRPr="008D2DF6">
          <w:rPr>
            <w:rStyle w:val="Hyperlink"/>
            <w:noProof/>
          </w:rPr>
          <w:t>Table 102: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_Toc8893934 \h </w:instrText>
        </w:r>
        <w:r w:rsidR="00EA1A11">
          <w:rPr>
            <w:noProof/>
            <w:webHidden/>
          </w:rPr>
        </w:r>
        <w:r w:rsidR="00EA1A11">
          <w:rPr>
            <w:noProof/>
            <w:webHidden/>
          </w:rPr>
          <w:fldChar w:fldCharType="separate"/>
        </w:r>
        <w:r w:rsidR="00EA1A11">
          <w:rPr>
            <w:noProof/>
            <w:webHidden/>
          </w:rPr>
          <w:t>124</w:t>
        </w:r>
        <w:r w:rsidR="00EA1A11">
          <w:rPr>
            <w:noProof/>
            <w:webHidden/>
          </w:rPr>
          <w:fldChar w:fldCharType="end"/>
        </w:r>
      </w:hyperlink>
    </w:p>
    <w:p w14:paraId="017FCBA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00EA1A11" w:rsidRPr="008D2DF6">
          <w:rPr>
            <w:rStyle w:val="Hyperlink"/>
            <w:noProof/>
          </w:rPr>
          <w:t>Table 103: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Overlap Weld</w:t>
        </w:r>
        <w:r w:rsidR="00EA1A11">
          <w:rPr>
            <w:noProof/>
            <w:webHidden/>
          </w:rPr>
          <w:tab/>
        </w:r>
        <w:r w:rsidR="00EA1A11">
          <w:rPr>
            <w:noProof/>
            <w:webHidden/>
          </w:rPr>
          <w:fldChar w:fldCharType="begin"/>
        </w:r>
        <w:r w:rsidR="00EA1A11">
          <w:rPr>
            <w:noProof/>
            <w:webHidden/>
          </w:rPr>
          <w:instrText xml:space="preserve"> PAGEREF _Toc8893935 \h </w:instrText>
        </w:r>
        <w:r w:rsidR="00EA1A11">
          <w:rPr>
            <w:noProof/>
            <w:webHidden/>
          </w:rPr>
        </w:r>
        <w:r w:rsidR="00EA1A11">
          <w:rPr>
            <w:noProof/>
            <w:webHidden/>
          </w:rPr>
          <w:fldChar w:fldCharType="separate"/>
        </w:r>
        <w:r w:rsidR="00EA1A11">
          <w:rPr>
            <w:noProof/>
            <w:webHidden/>
          </w:rPr>
          <w:t>125</w:t>
        </w:r>
        <w:r w:rsidR="00EA1A11">
          <w:rPr>
            <w:noProof/>
            <w:webHidden/>
          </w:rPr>
          <w:fldChar w:fldCharType="end"/>
        </w:r>
      </w:hyperlink>
    </w:p>
    <w:p w14:paraId="1EB36CF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00EA1A11" w:rsidRPr="008D2DF6">
          <w:rPr>
            <w:rStyle w:val="Hyperlink"/>
            <w:noProof/>
          </w:rPr>
          <w:t>Table 104: Parameters of Y-Joint</w:t>
        </w:r>
        <w:r w:rsidR="00EA1A11">
          <w:rPr>
            <w:noProof/>
            <w:webHidden/>
          </w:rPr>
          <w:tab/>
        </w:r>
        <w:r w:rsidR="00EA1A11">
          <w:rPr>
            <w:noProof/>
            <w:webHidden/>
          </w:rPr>
          <w:fldChar w:fldCharType="begin"/>
        </w:r>
        <w:r w:rsidR="00EA1A11">
          <w:rPr>
            <w:noProof/>
            <w:webHidden/>
          </w:rPr>
          <w:instrText xml:space="preserve"> PAGEREF _Toc8893936 \h </w:instrText>
        </w:r>
        <w:r w:rsidR="00EA1A11">
          <w:rPr>
            <w:noProof/>
            <w:webHidden/>
          </w:rPr>
        </w:r>
        <w:r w:rsidR="00EA1A11">
          <w:rPr>
            <w:noProof/>
            <w:webHidden/>
          </w:rPr>
          <w:fldChar w:fldCharType="separate"/>
        </w:r>
        <w:r w:rsidR="00EA1A11">
          <w:rPr>
            <w:noProof/>
            <w:webHidden/>
          </w:rPr>
          <w:t>126</w:t>
        </w:r>
        <w:r w:rsidR="00EA1A11">
          <w:rPr>
            <w:noProof/>
            <w:webHidden/>
          </w:rPr>
          <w:fldChar w:fldCharType="end"/>
        </w:r>
      </w:hyperlink>
    </w:p>
    <w:p w14:paraId="646880F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00EA1A11" w:rsidRPr="008D2DF6">
          <w:rPr>
            <w:rStyle w:val="Hyperlink"/>
            <w:noProof/>
          </w:rPr>
          <w:t>Table 105: Attributes of element &lt;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Y Joint</w:t>
        </w:r>
        <w:r w:rsidR="00EA1A11">
          <w:rPr>
            <w:noProof/>
            <w:webHidden/>
          </w:rPr>
          <w:tab/>
        </w:r>
        <w:r w:rsidR="00EA1A11">
          <w:rPr>
            <w:noProof/>
            <w:webHidden/>
          </w:rPr>
          <w:fldChar w:fldCharType="begin"/>
        </w:r>
        <w:r w:rsidR="00EA1A11">
          <w:rPr>
            <w:noProof/>
            <w:webHidden/>
          </w:rPr>
          <w:instrText xml:space="preserve"> PAGEREF _Toc8893937 \h </w:instrText>
        </w:r>
        <w:r w:rsidR="00EA1A11">
          <w:rPr>
            <w:noProof/>
            <w:webHidden/>
          </w:rPr>
        </w:r>
        <w:r w:rsidR="00EA1A11">
          <w:rPr>
            <w:noProof/>
            <w:webHidden/>
          </w:rPr>
          <w:fldChar w:fldCharType="separate"/>
        </w:r>
        <w:r w:rsidR="00EA1A11">
          <w:rPr>
            <w:noProof/>
            <w:webHidden/>
          </w:rPr>
          <w:t>127</w:t>
        </w:r>
        <w:r w:rsidR="00EA1A11">
          <w:rPr>
            <w:noProof/>
            <w:webHidden/>
          </w:rPr>
          <w:fldChar w:fldCharType="end"/>
        </w:r>
      </w:hyperlink>
    </w:p>
    <w:p w14:paraId="1828A0B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00EA1A11" w:rsidRPr="008D2DF6">
          <w:rPr>
            <w:rStyle w:val="Hyperlink"/>
            <w:noProof/>
          </w:rPr>
          <w:t xml:space="preserve">Table 106: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_Toc8893938 \h </w:instrText>
        </w:r>
        <w:r w:rsidR="00EA1A11">
          <w:rPr>
            <w:noProof/>
            <w:webHidden/>
          </w:rPr>
        </w:r>
        <w:r w:rsidR="00EA1A11">
          <w:rPr>
            <w:noProof/>
            <w:webHidden/>
          </w:rPr>
          <w:fldChar w:fldCharType="separate"/>
        </w:r>
        <w:r w:rsidR="00EA1A11">
          <w:rPr>
            <w:noProof/>
            <w:webHidden/>
          </w:rPr>
          <w:t>128</w:t>
        </w:r>
        <w:r w:rsidR="00EA1A11">
          <w:rPr>
            <w:noProof/>
            <w:webHidden/>
          </w:rPr>
          <w:fldChar w:fldCharType="end"/>
        </w:r>
      </w:hyperlink>
    </w:p>
    <w:p w14:paraId="69AB77B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00EA1A11" w:rsidRPr="008D2DF6">
          <w:rPr>
            <w:rStyle w:val="Hyperlink"/>
            <w:noProof/>
          </w:rPr>
          <w:t xml:space="preserve">Table 107: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Y-Joint</w:t>
        </w:r>
        <w:r w:rsidR="00EA1A11">
          <w:rPr>
            <w:noProof/>
            <w:webHidden/>
          </w:rPr>
          <w:tab/>
        </w:r>
        <w:r w:rsidR="00EA1A11">
          <w:rPr>
            <w:noProof/>
            <w:webHidden/>
          </w:rPr>
          <w:fldChar w:fldCharType="begin"/>
        </w:r>
        <w:r w:rsidR="00EA1A11">
          <w:rPr>
            <w:noProof/>
            <w:webHidden/>
          </w:rPr>
          <w:instrText xml:space="preserve"> PAGEREF _Toc8893939 \h </w:instrText>
        </w:r>
        <w:r w:rsidR="00EA1A11">
          <w:rPr>
            <w:noProof/>
            <w:webHidden/>
          </w:rPr>
        </w:r>
        <w:r w:rsidR="00EA1A11">
          <w:rPr>
            <w:noProof/>
            <w:webHidden/>
          </w:rPr>
          <w:fldChar w:fldCharType="separate"/>
        </w:r>
        <w:r w:rsidR="00EA1A11">
          <w:rPr>
            <w:noProof/>
            <w:webHidden/>
          </w:rPr>
          <w:t>129</w:t>
        </w:r>
        <w:r w:rsidR="00EA1A11">
          <w:rPr>
            <w:noProof/>
            <w:webHidden/>
          </w:rPr>
          <w:fldChar w:fldCharType="end"/>
        </w:r>
      </w:hyperlink>
    </w:p>
    <w:p w14:paraId="721D318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00EA1A11" w:rsidRPr="008D2DF6">
          <w:rPr>
            <w:rStyle w:val="Hyperlink"/>
            <w:noProof/>
          </w:rPr>
          <w:t>Table 108: Parameters of K-Joint</w:t>
        </w:r>
        <w:r w:rsidR="00EA1A11">
          <w:rPr>
            <w:noProof/>
            <w:webHidden/>
          </w:rPr>
          <w:tab/>
        </w:r>
        <w:r w:rsidR="00EA1A11">
          <w:rPr>
            <w:noProof/>
            <w:webHidden/>
          </w:rPr>
          <w:fldChar w:fldCharType="begin"/>
        </w:r>
        <w:r w:rsidR="00EA1A11">
          <w:rPr>
            <w:noProof/>
            <w:webHidden/>
          </w:rPr>
          <w:instrText xml:space="preserve"> PAGEREF _Toc8893940 \h </w:instrText>
        </w:r>
        <w:r w:rsidR="00EA1A11">
          <w:rPr>
            <w:noProof/>
            <w:webHidden/>
          </w:rPr>
        </w:r>
        <w:r w:rsidR="00EA1A11">
          <w:rPr>
            <w:noProof/>
            <w:webHidden/>
          </w:rPr>
          <w:fldChar w:fldCharType="separate"/>
        </w:r>
        <w:r w:rsidR="00EA1A11">
          <w:rPr>
            <w:noProof/>
            <w:webHidden/>
          </w:rPr>
          <w:t>130</w:t>
        </w:r>
        <w:r w:rsidR="00EA1A11">
          <w:rPr>
            <w:noProof/>
            <w:webHidden/>
          </w:rPr>
          <w:fldChar w:fldCharType="end"/>
        </w:r>
      </w:hyperlink>
    </w:p>
    <w:p w14:paraId="6502C84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00EA1A11" w:rsidRPr="008D2DF6">
          <w:rPr>
            <w:rStyle w:val="Hyperlink"/>
            <w:noProof/>
          </w:rPr>
          <w:t xml:space="preserve">Table 109: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_Toc8893941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36CA7F3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00EA1A11" w:rsidRPr="008D2DF6">
          <w:rPr>
            <w:rStyle w:val="Hyperlink"/>
            <w:noProof/>
          </w:rPr>
          <w:t xml:space="preserve">Table 110: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_Toc8893942 \h </w:instrText>
        </w:r>
        <w:r w:rsidR="00EA1A11">
          <w:rPr>
            <w:noProof/>
            <w:webHidden/>
          </w:rPr>
        </w:r>
        <w:r w:rsidR="00EA1A11">
          <w:rPr>
            <w:noProof/>
            <w:webHidden/>
          </w:rPr>
          <w:fldChar w:fldCharType="separate"/>
        </w:r>
        <w:r w:rsidR="00EA1A11">
          <w:rPr>
            <w:noProof/>
            <w:webHidden/>
          </w:rPr>
          <w:t>131</w:t>
        </w:r>
        <w:r w:rsidR="00EA1A11">
          <w:rPr>
            <w:noProof/>
            <w:webHidden/>
          </w:rPr>
          <w:fldChar w:fldCharType="end"/>
        </w:r>
      </w:hyperlink>
    </w:p>
    <w:p w14:paraId="11806ED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00EA1A11" w:rsidRPr="008D2DF6">
          <w:rPr>
            <w:rStyle w:val="Hyperlink"/>
            <w:noProof/>
          </w:rPr>
          <w:t>Table 111: Attributes of element &lt;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K Joint</w:t>
        </w:r>
        <w:r w:rsidR="00EA1A11">
          <w:rPr>
            <w:noProof/>
            <w:webHidden/>
          </w:rPr>
          <w:tab/>
        </w:r>
        <w:r w:rsidR="00EA1A11">
          <w:rPr>
            <w:noProof/>
            <w:webHidden/>
          </w:rPr>
          <w:fldChar w:fldCharType="begin"/>
        </w:r>
        <w:r w:rsidR="00EA1A11">
          <w:rPr>
            <w:noProof/>
            <w:webHidden/>
          </w:rPr>
          <w:instrText xml:space="preserve"> PAGEREF _Toc8893943 \h </w:instrText>
        </w:r>
        <w:r w:rsidR="00EA1A11">
          <w:rPr>
            <w:noProof/>
            <w:webHidden/>
          </w:rPr>
        </w:r>
        <w:r w:rsidR="00EA1A11">
          <w:rPr>
            <w:noProof/>
            <w:webHidden/>
          </w:rPr>
          <w:fldChar w:fldCharType="separate"/>
        </w:r>
        <w:r w:rsidR="00EA1A11">
          <w:rPr>
            <w:noProof/>
            <w:webHidden/>
          </w:rPr>
          <w:t>133</w:t>
        </w:r>
        <w:r w:rsidR="00EA1A11">
          <w:rPr>
            <w:noProof/>
            <w:webHidden/>
          </w:rPr>
          <w:fldChar w:fldCharType="end"/>
        </w:r>
      </w:hyperlink>
    </w:p>
    <w:p w14:paraId="0729684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00EA1A11" w:rsidRPr="008D2DF6">
          <w:rPr>
            <w:rStyle w:val="Hyperlink"/>
            <w:noProof/>
          </w:rPr>
          <w:t>Table 112: Parameters of Cruciform Joint</w:t>
        </w:r>
        <w:r w:rsidR="00EA1A11">
          <w:rPr>
            <w:noProof/>
            <w:webHidden/>
          </w:rPr>
          <w:tab/>
        </w:r>
        <w:r w:rsidR="00EA1A11">
          <w:rPr>
            <w:noProof/>
            <w:webHidden/>
          </w:rPr>
          <w:fldChar w:fldCharType="begin"/>
        </w:r>
        <w:r w:rsidR="00EA1A11">
          <w:rPr>
            <w:noProof/>
            <w:webHidden/>
          </w:rPr>
          <w:instrText xml:space="preserve"> PAGEREF _Toc8893944 \h </w:instrText>
        </w:r>
        <w:r w:rsidR="00EA1A11">
          <w:rPr>
            <w:noProof/>
            <w:webHidden/>
          </w:rPr>
        </w:r>
        <w:r w:rsidR="00EA1A11">
          <w:rPr>
            <w:noProof/>
            <w:webHidden/>
          </w:rPr>
          <w:fldChar w:fldCharType="separate"/>
        </w:r>
        <w:r w:rsidR="00EA1A11">
          <w:rPr>
            <w:noProof/>
            <w:webHidden/>
          </w:rPr>
          <w:t>134</w:t>
        </w:r>
        <w:r w:rsidR="00EA1A11">
          <w:rPr>
            <w:noProof/>
            <w:webHidden/>
          </w:rPr>
          <w:fldChar w:fldCharType="end"/>
        </w:r>
      </w:hyperlink>
    </w:p>
    <w:p w14:paraId="5A933A4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00EA1A11" w:rsidRPr="008D2DF6">
          <w:rPr>
            <w:rStyle w:val="Hyperlink"/>
            <w:noProof/>
          </w:rPr>
          <w:t xml:space="preserve">Table 113: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_Toc8893945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5D2F6346"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00EA1A11" w:rsidRPr="008D2DF6">
          <w:rPr>
            <w:rStyle w:val="Hyperlink"/>
            <w:noProof/>
          </w:rPr>
          <w:t xml:space="preserve">Table 114: Value Dependency of Attribute </w:t>
        </w:r>
        <w:r w:rsidR="00EA1A11" w:rsidRPr="008D2DF6">
          <w:rPr>
            <w:rStyle w:val="Hyperlink"/>
            <w:rFonts w:ascii="Courier New" w:hAnsi="Courier New" w:cs="Courier New"/>
            <w:i/>
            <w:noProof/>
          </w:rPr>
          <w:t>thickness</w:t>
        </w:r>
        <w:r w:rsidR="00EA1A11">
          <w:rPr>
            <w:noProof/>
            <w:webHidden/>
          </w:rPr>
          <w:tab/>
        </w:r>
        <w:r w:rsidR="00EA1A11">
          <w:rPr>
            <w:noProof/>
            <w:webHidden/>
          </w:rPr>
          <w:fldChar w:fldCharType="begin"/>
        </w:r>
        <w:r w:rsidR="00EA1A11">
          <w:rPr>
            <w:noProof/>
            <w:webHidden/>
          </w:rPr>
          <w:instrText xml:space="preserve"> PAGEREF _Toc8893946 \h </w:instrText>
        </w:r>
        <w:r w:rsidR="00EA1A11">
          <w:rPr>
            <w:noProof/>
            <w:webHidden/>
          </w:rPr>
        </w:r>
        <w:r w:rsidR="00EA1A11">
          <w:rPr>
            <w:noProof/>
            <w:webHidden/>
          </w:rPr>
          <w:fldChar w:fldCharType="separate"/>
        </w:r>
        <w:r w:rsidR="00EA1A11">
          <w:rPr>
            <w:noProof/>
            <w:webHidden/>
          </w:rPr>
          <w:t>135</w:t>
        </w:r>
        <w:r w:rsidR="00EA1A11">
          <w:rPr>
            <w:noProof/>
            <w:webHidden/>
          </w:rPr>
          <w:fldChar w:fldCharType="end"/>
        </w:r>
      </w:hyperlink>
    </w:p>
    <w:p w14:paraId="7E00581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00EA1A11" w:rsidRPr="008D2DF6">
          <w:rPr>
            <w:rStyle w:val="Hyperlink"/>
            <w:noProof/>
          </w:rPr>
          <w:t xml:space="preserve">Table 115: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Cruciform Joint</w:t>
        </w:r>
        <w:r w:rsidR="00EA1A11">
          <w:rPr>
            <w:noProof/>
            <w:webHidden/>
          </w:rPr>
          <w:tab/>
        </w:r>
        <w:r w:rsidR="00EA1A11">
          <w:rPr>
            <w:noProof/>
            <w:webHidden/>
          </w:rPr>
          <w:fldChar w:fldCharType="begin"/>
        </w:r>
        <w:r w:rsidR="00EA1A11">
          <w:rPr>
            <w:noProof/>
            <w:webHidden/>
          </w:rPr>
          <w:instrText xml:space="preserve"> PAGEREF _Toc8893947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6E400DC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00EA1A11" w:rsidRPr="008D2DF6">
          <w:rPr>
            <w:rStyle w:val="Hyperlink"/>
            <w:noProof/>
          </w:rPr>
          <w:t>Table 116: Parameters of Flared joint</w:t>
        </w:r>
        <w:r w:rsidR="00EA1A11">
          <w:rPr>
            <w:noProof/>
            <w:webHidden/>
          </w:rPr>
          <w:tab/>
        </w:r>
        <w:r w:rsidR="00EA1A11">
          <w:rPr>
            <w:noProof/>
            <w:webHidden/>
          </w:rPr>
          <w:fldChar w:fldCharType="begin"/>
        </w:r>
        <w:r w:rsidR="00EA1A11">
          <w:rPr>
            <w:noProof/>
            <w:webHidden/>
          </w:rPr>
          <w:instrText xml:space="preserve"> PAGEREF _Toc8893948 \h </w:instrText>
        </w:r>
        <w:r w:rsidR="00EA1A11">
          <w:rPr>
            <w:noProof/>
            <w:webHidden/>
          </w:rPr>
        </w:r>
        <w:r w:rsidR="00EA1A11">
          <w:rPr>
            <w:noProof/>
            <w:webHidden/>
          </w:rPr>
          <w:fldChar w:fldCharType="separate"/>
        </w:r>
        <w:r w:rsidR="00EA1A11">
          <w:rPr>
            <w:noProof/>
            <w:webHidden/>
          </w:rPr>
          <w:t>137</w:t>
        </w:r>
        <w:r w:rsidR="00EA1A11">
          <w:rPr>
            <w:noProof/>
            <w:webHidden/>
          </w:rPr>
          <w:fldChar w:fldCharType="end"/>
        </w:r>
      </w:hyperlink>
    </w:p>
    <w:p w14:paraId="2A5E21C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00EA1A11" w:rsidRPr="008D2DF6">
          <w:rPr>
            <w:rStyle w:val="Hyperlink"/>
            <w:noProof/>
          </w:rPr>
          <w:t xml:space="preserve">Table 117: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weld_position/&gt;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_Toc8893949 \h </w:instrText>
        </w:r>
        <w:r w:rsidR="00EA1A11">
          <w:rPr>
            <w:noProof/>
            <w:webHidden/>
          </w:rPr>
        </w:r>
        <w:r w:rsidR="00EA1A11">
          <w:rPr>
            <w:noProof/>
            <w:webHidden/>
          </w:rPr>
          <w:fldChar w:fldCharType="separate"/>
        </w:r>
        <w:r w:rsidR="00EA1A11">
          <w:rPr>
            <w:noProof/>
            <w:webHidden/>
          </w:rPr>
          <w:t>138</w:t>
        </w:r>
        <w:r w:rsidR="00EA1A11">
          <w:rPr>
            <w:noProof/>
            <w:webHidden/>
          </w:rPr>
          <w:fldChar w:fldCharType="end"/>
        </w:r>
      </w:hyperlink>
    </w:p>
    <w:p w14:paraId="78439574"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00EA1A11" w:rsidRPr="008D2DF6">
          <w:rPr>
            <w:rStyle w:val="Hyperlink"/>
            <w:noProof/>
          </w:rPr>
          <w:t xml:space="preserve">Table 118: Attributes of element </w:t>
        </w:r>
        <w:r w:rsidR="00EA1A11" w:rsidRPr="008D2DF6">
          <w:rPr>
            <w:rStyle w:val="Hyperlink"/>
            <w:rFonts w:ascii="Courier New" w:hAnsi="Courier New" w:cs="Courier New"/>
            <w:i/>
            <w:noProof/>
          </w:rPr>
          <w:t>&lt;</w:t>
        </w:r>
        <w:r w:rsidR="00EA1A11" w:rsidRPr="008D2DF6">
          <w:rPr>
            <w:rStyle w:val="Hyperlink"/>
            <w:rFonts w:ascii="Courier New" w:hAnsi="Courier New" w:cs="Courier New"/>
            <w:i/>
            <w:noProof/>
            <w:kern w:val="22"/>
          </w:rPr>
          <w:t>sheet_parameter/&gt;</w:t>
        </w:r>
        <w:r w:rsidR="00EA1A11" w:rsidRPr="008D2DF6">
          <w:rPr>
            <w:rStyle w:val="Hyperlink"/>
            <w:noProof/>
          </w:rPr>
          <w:t xml:space="preserve"> for Flared Joint</w:t>
        </w:r>
        <w:r w:rsidR="00EA1A11">
          <w:rPr>
            <w:noProof/>
            <w:webHidden/>
          </w:rPr>
          <w:tab/>
        </w:r>
        <w:r w:rsidR="00EA1A11">
          <w:rPr>
            <w:noProof/>
            <w:webHidden/>
          </w:rPr>
          <w:fldChar w:fldCharType="begin"/>
        </w:r>
        <w:r w:rsidR="00EA1A11">
          <w:rPr>
            <w:noProof/>
            <w:webHidden/>
          </w:rPr>
          <w:instrText xml:space="preserve"> PAGEREF _Toc8893950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53C9772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00EA1A11" w:rsidRPr="008D2DF6">
          <w:rPr>
            <w:rStyle w:val="Hyperlink"/>
            <w:noProof/>
          </w:rPr>
          <w:t xml:space="preserve">Table 119: Attributes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_Toc8893951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72EC0DB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00EA1A11" w:rsidRPr="008D2DF6">
          <w:rPr>
            <w:rStyle w:val="Hyperlink"/>
            <w:noProof/>
          </w:rPr>
          <w:t xml:space="preserve">Table 120: Nested elements of </w:t>
        </w:r>
        <w:r w:rsidR="00EA1A11" w:rsidRPr="008D2DF6">
          <w:rPr>
            <w:rStyle w:val="Hyperlink"/>
            <w:rFonts w:ascii="Courier New" w:hAnsi="Courier New" w:cs="Courier New"/>
            <w:i/>
            <w:noProof/>
          </w:rPr>
          <w:t>&lt;connection_1d/&gt;</w:t>
        </w:r>
        <w:r w:rsidR="00EA1A11">
          <w:rPr>
            <w:noProof/>
            <w:webHidden/>
          </w:rPr>
          <w:tab/>
        </w:r>
        <w:r w:rsidR="00EA1A11">
          <w:rPr>
            <w:noProof/>
            <w:webHidden/>
          </w:rPr>
          <w:fldChar w:fldCharType="begin"/>
        </w:r>
        <w:r w:rsidR="00EA1A11">
          <w:rPr>
            <w:noProof/>
            <w:webHidden/>
          </w:rPr>
          <w:instrText xml:space="preserve"> PAGEREF _Toc8893952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64D738C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00EA1A11" w:rsidRPr="008D2DF6">
          <w:rPr>
            <w:rStyle w:val="Hyperlink"/>
            <w:noProof/>
          </w:rPr>
          <w:t xml:space="preserve">Table 121: Attributes of element </w:t>
        </w:r>
        <w:r w:rsidR="00EA1A11" w:rsidRPr="008D2DF6">
          <w:rPr>
            <w:rStyle w:val="Hyperlink"/>
            <w:rFonts w:ascii="Courier New" w:hAnsi="Courier New" w:cs="Courier New"/>
            <w:i/>
            <w:noProof/>
          </w:rPr>
          <w:t>&lt;adhesive_line/&gt;</w:t>
        </w:r>
        <w:r w:rsidR="00EA1A11">
          <w:rPr>
            <w:noProof/>
            <w:webHidden/>
          </w:rPr>
          <w:tab/>
        </w:r>
        <w:r w:rsidR="00EA1A11">
          <w:rPr>
            <w:noProof/>
            <w:webHidden/>
          </w:rPr>
          <w:fldChar w:fldCharType="begin"/>
        </w:r>
        <w:r w:rsidR="00EA1A11">
          <w:rPr>
            <w:noProof/>
            <w:webHidden/>
          </w:rPr>
          <w:instrText xml:space="preserve"> PAGEREF _Toc8893953 \h </w:instrText>
        </w:r>
        <w:r w:rsidR="00EA1A11">
          <w:rPr>
            <w:noProof/>
            <w:webHidden/>
          </w:rPr>
        </w:r>
        <w:r w:rsidR="00EA1A11">
          <w:rPr>
            <w:noProof/>
            <w:webHidden/>
          </w:rPr>
          <w:fldChar w:fldCharType="separate"/>
        </w:r>
        <w:r w:rsidR="00EA1A11">
          <w:rPr>
            <w:noProof/>
            <w:webHidden/>
          </w:rPr>
          <w:t>139</w:t>
        </w:r>
        <w:r w:rsidR="00EA1A11">
          <w:rPr>
            <w:noProof/>
            <w:webHidden/>
          </w:rPr>
          <w:fldChar w:fldCharType="end"/>
        </w:r>
      </w:hyperlink>
    </w:p>
    <w:p w14:paraId="2FAA7B6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00EA1A11" w:rsidRPr="008D2DF6">
          <w:rPr>
            <w:rStyle w:val="Hyperlink"/>
            <w:noProof/>
          </w:rPr>
          <w:t xml:space="preserve">Table 122: Attributes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_Toc8893954 \h </w:instrText>
        </w:r>
        <w:r w:rsidR="00EA1A11">
          <w:rPr>
            <w:noProof/>
            <w:webHidden/>
          </w:rPr>
        </w:r>
        <w:r w:rsidR="00EA1A11">
          <w:rPr>
            <w:noProof/>
            <w:webHidden/>
          </w:rPr>
          <w:fldChar w:fldCharType="separate"/>
        </w:r>
        <w:r w:rsidR="00EA1A11">
          <w:rPr>
            <w:noProof/>
            <w:webHidden/>
          </w:rPr>
          <w:t>142</w:t>
        </w:r>
        <w:r w:rsidR="00EA1A11">
          <w:rPr>
            <w:noProof/>
            <w:webHidden/>
          </w:rPr>
          <w:fldChar w:fldCharType="end"/>
        </w:r>
      </w:hyperlink>
    </w:p>
    <w:p w14:paraId="3A4D9023"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00EA1A11" w:rsidRPr="008D2DF6">
          <w:rPr>
            <w:rStyle w:val="Hyperlink"/>
            <w:noProof/>
          </w:rPr>
          <w:t xml:space="preserve">Table 123: Nested elements of </w:t>
        </w:r>
        <w:r w:rsidR="00EA1A11" w:rsidRPr="008D2DF6">
          <w:rPr>
            <w:rStyle w:val="Hyperlink"/>
            <w:rFonts w:ascii="Courier New" w:hAnsi="Courier New" w:cs="Courier New"/>
            <w:i/>
            <w:noProof/>
          </w:rPr>
          <w:t xml:space="preserve">&lt;connection_1d/&gt; </w:t>
        </w:r>
        <w:r w:rsidR="00EA1A11" w:rsidRPr="008D2DF6">
          <w:rPr>
            <w:rStyle w:val="Hyperlink"/>
            <w:noProof/>
          </w:rPr>
          <w:t xml:space="preserve">for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_Toc8893955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4C9F6781"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00EA1A11" w:rsidRPr="008D2DF6">
          <w:rPr>
            <w:rStyle w:val="Hyperlink"/>
            <w:noProof/>
          </w:rPr>
          <w:t xml:space="preserve">Table 124: Attributes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_Toc8893956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1A52A312"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00EA1A11" w:rsidRPr="008D2DF6">
          <w:rPr>
            <w:rStyle w:val="Hyperlink"/>
            <w:noProof/>
          </w:rPr>
          <w:t xml:space="preserve">Table 125: Nested elements of element </w:t>
        </w:r>
        <w:r w:rsidR="00EA1A11" w:rsidRPr="008D2DF6">
          <w:rPr>
            <w:rStyle w:val="Hyperlink"/>
            <w:rFonts w:ascii="Courier New" w:hAnsi="Courier New" w:cs="Courier New"/>
            <w:i/>
            <w:noProof/>
          </w:rPr>
          <w:t>&lt;hemming/&gt;</w:t>
        </w:r>
        <w:r w:rsidR="00EA1A11">
          <w:rPr>
            <w:noProof/>
            <w:webHidden/>
          </w:rPr>
          <w:tab/>
        </w:r>
        <w:r w:rsidR="00EA1A11">
          <w:rPr>
            <w:noProof/>
            <w:webHidden/>
          </w:rPr>
          <w:fldChar w:fldCharType="begin"/>
        </w:r>
        <w:r w:rsidR="00EA1A11">
          <w:rPr>
            <w:noProof/>
            <w:webHidden/>
          </w:rPr>
          <w:instrText xml:space="preserve"> PAGEREF _Toc8893957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6F46AFE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00EA1A11" w:rsidRPr="008D2DF6">
          <w:rPr>
            <w:rStyle w:val="Hyperlink"/>
            <w:noProof/>
          </w:rPr>
          <w:t xml:space="preserve">Table 126: Attributes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_Toc8893958 \h </w:instrText>
        </w:r>
        <w:r w:rsidR="00EA1A11">
          <w:rPr>
            <w:noProof/>
            <w:webHidden/>
          </w:rPr>
        </w:r>
        <w:r w:rsidR="00EA1A11">
          <w:rPr>
            <w:noProof/>
            <w:webHidden/>
          </w:rPr>
          <w:fldChar w:fldCharType="separate"/>
        </w:r>
        <w:r w:rsidR="00EA1A11">
          <w:rPr>
            <w:noProof/>
            <w:webHidden/>
          </w:rPr>
          <w:t>143</w:t>
        </w:r>
        <w:r w:rsidR="00EA1A11">
          <w:rPr>
            <w:noProof/>
            <w:webHidden/>
          </w:rPr>
          <w:fldChar w:fldCharType="end"/>
        </w:r>
      </w:hyperlink>
    </w:p>
    <w:p w14:paraId="05D6D38A"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00EA1A11" w:rsidRPr="008D2DF6">
          <w:rPr>
            <w:rStyle w:val="Hyperlink"/>
            <w:noProof/>
          </w:rPr>
          <w:t xml:space="preserve">Table 127: Nested elements of element </w:t>
        </w:r>
        <w:r w:rsidR="00EA1A11" w:rsidRPr="008D2DF6">
          <w:rPr>
            <w:rStyle w:val="Hyperlink"/>
            <w:rFonts w:ascii="Courier New" w:hAnsi="Courier New" w:cs="Courier New"/>
            <w:i/>
            <w:noProof/>
          </w:rPr>
          <w:t>&lt;region/&gt;</w:t>
        </w:r>
        <w:r w:rsidR="00EA1A11">
          <w:rPr>
            <w:noProof/>
            <w:webHidden/>
          </w:rPr>
          <w:tab/>
        </w:r>
        <w:r w:rsidR="00EA1A11">
          <w:rPr>
            <w:noProof/>
            <w:webHidden/>
          </w:rPr>
          <w:fldChar w:fldCharType="begin"/>
        </w:r>
        <w:r w:rsidR="00EA1A11">
          <w:rPr>
            <w:noProof/>
            <w:webHidden/>
          </w:rPr>
          <w:instrText xml:space="preserve"> PAGEREF _Toc8893959 \h </w:instrText>
        </w:r>
        <w:r w:rsidR="00EA1A11">
          <w:rPr>
            <w:noProof/>
            <w:webHidden/>
          </w:rPr>
        </w:r>
        <w:r w:rsidR="00EA1A11">
          <w:rPr>
            <w:noProof/>
            <w:webHidden/>
          </w:rPr>
          <w:fldChar w:fldCharType="separate"/>
        </w:r>
        <w:r w:rsidR="00EA1A11">
          <w:rPr>
            <w:noProof/>
            <w:webHidden/>
          </w:rPr>
          <w:t>144</w:t>
        </w:r>
        <w:r w:rsidR="00EA1A11">
          <w:rPr>
            <w:noProof/>
            <w:webHidden/>
          </w:rPr>
          <w:fldChar w:fldCharType="end"/>
        </w:r>
      </w:hyperlink>
    </w:p>
    <w:p w14:paraId="1D7E059D"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00EA1A11" w:rsidRPr="008D2DF6">
          <w:rPr>
            <w:rStyle w:val="Hyperlink"/>
            <w:noProof/>
          </w:rPr>
          <w:t xml:space="preserve">Table 128: Nested elements of </w:t>
        </w:r>
        <w:r w:rsidR="00EA1A11" w:rsidRPr="008D2DF6">
          <w:rPr>
            <w:rStyle w:val="Hyperlink"/>
            <w:rFonts w:ascii="Courier New" w:hAnsi="Courier New" w:cs="Courier New"/>
            <w:i/>
            <w:noProof/>
          </w:rPr>
          <w:t>&lt;connection_1d/&gt;</w:t>
        </w:r>
        <w:r w:rsidR="00EA1A11" w:rsidRPr="008D2DF6">
          <w:rPr>
            <w:rStyle w:val="Hyperlink"/>
            <w:noProof/>
          </w:rPr>
          <w:t xml:space="preserve"> for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_Toc8893960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06AA1F8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00EA1A11" w:rsidRPr="008D2DF6">
          <w:rPr>
            <w:rStyle w:val="Hyperlink"/>
            <w:noProof/>
          </w:rPr>
          <w:t xml:space="preserve">Table 129: Nested elements of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_Toc8893961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787EFB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00EA1A11" w:rsidRPr="008D2DF6">
          <w:rPr>
            <w:rStyle w:val="Hyperlink"/>
            <w:noProof/>
          </w:rPr>
          <w:t xml:space="preserve">Table 130: Attributes of element </w:t>
        </w:r>
        <w:r w:rsidR="00EA1A11" w:rsidRPr="008D2DF6">
          <w:rPr>
            <w:rStyle w:val="Hyperlink"/>
            <w:rFonts w:ascii="Courier New" w:hAnsi="Courier New" w:cs="Courier New"/>
            <w:i/>
            <w:noProof/>
          </w:rPr>
          <w:t>&lt;sequence_connection_0d/&gt;</w:t>
        </w:r>
        <w:r w:rsidR="00EA1A11">
          <w:rPr>
            <w:noProof/>
            <w:webHidden/>
          </w:rPr>
          <w:tab/>
        </w:r>
        <w:r w:rsidR="00EA1A11">
          <w:rPr>
            <w:noProof/>
            <w:webHidden/>
          </w:rPr>
          <w:fldChar w:fldCharType="begin"/>
        </w:r>
        <w:r w:rsidR="00EA1A11">
          <w:rPr>
            <w:noProof/>
            <w:webHidden/>
          </w:rPr>
          <w:instrText xml:space="preserve"> PAGEREF _Toc8893962 \h </w:instrText>
        </w:r>
        <w:r w:rsidR="00EA1A11">
          <w:rPr>
            <w:noProof/>
            <w:webHidden/>
          </w:rPr>
        </w:r>
        <w:r w:rsidR="00EA1A11">
          <w:rPr>
            <w:noProof/>
            <w:webHidden/>
          </w:rPr>
          <w:fldChar w:fldCharType="separate"/>
        </w:r>
        <w:r w:rsidR="00EA1A11">
          <w:rPr>
            <w:noProof/>
            <w:webHidden/>
          </w:rPr>
          <w:t>147</w:t>
        </w:r>
        <w:r w:rsidR="00EA1A11">
          <w:rPr>
            <w:noProof/>
            <w:webHidden/>
          </w:rPr>
          <w:fldChar w:fldCharType="end"/>
        </w:r>
      </w:hyperlink>
    </w:p>
    <w:p w14:paraId="4504BE89"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00EA1A11" w:rsidRPr="008D2DF6">
          <w:rPr>
            <w:rStyle w:val="Hyperlink"/>
            <w:noProof/>
          </w:rPr>
          <w:t xml:space="preserve">Table 131: Attributes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_Toc8893963 \h </w:instrText>
        </w:r>
        <w:r w:rsidR="00EA1A11">
          <w:rPr>
            <w:noProof/>
            <w:webHidden/>
          </w:rPr>
        </w:r>
        <w:r w:rsidR="00EA1A11">
          <w:rPr>
            <w:noProof/>
            <w:webHidden/>
          </w:rPr>
          <w:fldChar w:fldCharType="separate"/>
        </w:r>
        <w:r w:rsidR="00EA1A11">
          <w:rPr>
            <w:noProof/>
            <w:webHidden/>
          </w:rPr>
          <w:t>148</w:t>
        </w:r>
        <w:r w:rsidR="00EA1A11">
          <w:rPr>
            <w:noProof/>
            <w:webHidden/>
          </w:rPr>
          <w:fldChar w:fldCharType="end"/>
        </w:r>
      </w:hyperlink>
    </w:p>
    <w:p w14:paraId="620E734C"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00EA1A11" w:rsidRPr="008D2DF6">
          <w:rPr>
            <w:rStyle w:val="Hyperlink"/>
            <w:noProof/>
          </w:rPr>
          <w:t xml:space="preserve">Table 132: Nested elements of </w:t>
        </w:r>
        <w:r w:rsidR="00EA1A11" w:rsidRPr="008D2DF6">
          <w:rPr>
            <w:rStyle w:val="Hyperlink"/>
            <w:rFonts w:ascii="Courier New" w:hAnsi="Courier New" w:cs="Courier New"/>
            <w:i/>
            <w:noProof/>
          </w:rPr>
          <w:t>&lt;loc_list&gt;</w:t>
        </w:r>
        <w:r w:rsidR="00EA1A11">
          <w:rPr>
            <w:noProof/>
            <w:webHidden/>
          </w:rPr>
          <w:tab/>
        </w:r>
        <w:r w:rsidR="00EA1A11">
          <w:rPr>
            <w:noProof/>
            <w:webHidden/>
          </w:rPr>
          <w:fldChar w:fldCharType="begin"/>
        </w:r>
        <w:r w:rsidR="00EA1A11">
          <w:rPr>
            <w:noProof/>
            <w:webHidden/>
          </w:rPr>
          <w:instrText xml:space="preserve"> PAGEREF _Toc8893964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5F6A092B"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00EA1A11" w:rsidRPr="008D2DF6">
          <w:rPr>
            <w:rStyle w:val="Hyperlink"/>
            <w:noProof/>
          </w:rPr>
          <w:t xml:space="preserve">Table 133: Attributes of element </w:t>
        </w:r>
        <w:r w:rsidR="00EA1A11" w:rsidRPr="008D2DF6">
          <w:rPr>
            <w:rStyle w:val="Hyperlink"/>
            <w:rFonts w:ascii="Courier New" w:hAnsi="Courier New" w:cs="Courier New"/>
            <w:i/>
            <w:noProof/>
          </w:rPr>
          <w:t>&lt;loc/&gt;</w:t>
        </w:r>
        <w:r w:rsidR="00EA1A11">
          <w:rPr>
            <w:noProof/>
            <w:webHidden/>
          </w:rPr>
          <w:tab/>
        </w:r>
        <w:r w:rsidR="00EA1A11">
          <w:rPr>
            <w:noProof/>
            <w:webHidden/>
          </w:rPr>
          <w:fldChar w:fldCharType="begin"/>
        </w:r>
        <w:r w:rsidR="00EA1A11">
          <w:rPr>
            <w:noProof/>
            <w:webHidden/>
          </w:rPr>
          <w:instrText xml:space="preserve"> PAGEREF _Toc8893965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01EE994E"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00EA1A11" w:rsidRPr="008D2DF6">
          <w:rPr>
            <w:rStyle w:val="Hyperlink"/>
            <w:noProof/>
          </w:rPr>
          <w:t xml:space="preserve">Table 134: Nested elements of element </w:t>
        </w:r>
        <w:r w:rsidR="00EA1A11" w:rsidRPr="008D2DF6">
          <w:rPr>
            <w:rStyle w:val="Hyperlink"/>
            <w:rFonts w:ascii="Courier New" w:hAnsi="Courier New" w:cs="Courier New"/>
            <w:i/>
            <w:noProof/>
          </w:rPr>
          <w:t>&lt;face_list&gt;</w:t>
        </w:r>
        <w:r w:rsidR="00EA1A11">
          <w:rPr>
            <w:noProof/>
            <w:webHidden/>
          </w:rPr>
          <w:tab/>
        </w:r>
        <w:r w:rsidR="00EA1A11">
          <w:rPr>
            <w:noProof/>
            <w:webHidden/>
          </w:rPr>
          <w:fldChar w:fldCharType="begin"/>
        </w:r>
        <w:r w:rsidR="00EA1A11">
          <w:rPr>
            <w:noProof/>
            <w:webHidden/>
          </w:rPr>
          <w:instrText xml:space="preserve"> PAGEREF _Toc8893966 \h </w:instrText>
        </w:r>
        <w:r w:rsidR="00EA1A11">
          <w:rPr>
            <w:noProof/>
            <w:webHidden/>
          </w:rPr>
        </w:r>
        <w:r w:rsidR="00EA1A11">
          <w:rPr>
            <w:noProof/>
            <w:webHidden/>
          </w:rPr>
          <w:fldChar w:fldCharType="separate"/>
        </w:r>
        <w:r w:rsidR="00EA1A11">
          <w:rPr>
            <w:noProof/>
            <w:webHidden/>
          </w:rPr>
          <w:t>149</w:t>
        </w:r>
        <w:r w:rsidR="00EA1A11">
          <w:rPr>
            <w:noProof/>
            <w:webHidden/>
          </w:rPr>
          <w:fldChar w:fldCharType="end"/>
        </w:r>
      </w:hyperlink>
    </w:p>
    <w:p w14:paraId="397C0148"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00EA1A11" w:rsidRPr="008D2DF6">
          <w:rPr>
            <w:rStyle w:val="Hyperlink"/>
            <w:noProof/>
          </w:rPr>
          <w:t xml:space="preserve">Table 135: Attributes of element </w:t>
        </w:r>
        <w:r w:rsidR="00EA1A11" w:rsidRPr="008D2DF6">
          <w:rPr>
            <w:rStyle w:val="Hyperlink"/>
            <w:rFonts w:ascii="Courier New" w:hAnsi="Courier New" w:cs="Courier New"/>
            <w:i/>
            <w:noProof/>
          </w:rPr>
          <w:t>&lt;face/&gt;</w:t>
        </w:r>
        <w:r w:rsidR="00EA1A11">
          <w:rPr>
            <w:noProof/>
            <w:webHidden/>
          </w:rPr>
          <w:tab/>
        </w:r>
        <w:r w:rsidR="00EA1A11">
          <w:rPr>
            <w:noProof/>
            <w:webHidden/>
          </w:rPr>
          <w:fldChar w:fldCharType="begin"/>
        </w:r>
        <w:r w:rsidR="00EA1A11">
          <w:rPr>
            <w:noProof/>
            <w:webHidden/>
          </w:rPr>
          <w:instrText xml:space="preserve"> PAGEREF _Toc8893967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6549E69F"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00EA1A11" w:rsidRPr="008D2DF6">
          <w:rPr>
            <w:rStyle w:val="Hyperlink"/>
            <w:noProof/>
          </w:rPr>
          <w:t xml:space="preserve">Table 136: Nested elements of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_Toc8893968 \h </w:instrText>
        </w:r>
        <w:r w:rsidR="00EA1A11">
          <w:rPr>
            <w:noProof/>
            <w:webHidden/>
          </w:rPr>
        </w:r>
        <w:r w:rsidR="00EA1A11">
          <w:rPr>
            <w:noProof/>
            <w:webHidden/>
          </w:rPr>
          <w:fldChar w:fldCharType="separate"/>
        </w:r>
        <w:r w:rsidR="00EA1A11">
          <w:rPr>
            <w:noProof/>
            <w:webHidden/>
          </w:rPr>
          <w:t>150</w:t>
        </w:r>
        <w:r w:rsidR="00EA1A11">
          <w:rPr>
            <w:noProof/>
            <w:webHidden/>
          </w:rPr>
          <w:fldChar w:fldCharType="end"/>
        </w:r>
      </w:hyperlink>
    </w:p>
    <w:p w14:paraId="5F214CD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00EA1A11" w:rsidRPr="008D2DF6">
          <w:rPr>
            <w:rStyle w:val="Hyperlink"/>
            <w:noProof/>
          </w:rPr>
          <w:t xml:space="preserve">Table 137: Attributes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_Toc8893969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B8D76E0"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00EA1A11" w:rsidRPr="008D2DF6">
          <w:rPr>
            <w:rStyle w:val="Hyperlink"/>
            <w:noProof/>
          </w:rPr>
          <w:t xml:space="preserve">Table 138: Nested elements of element </w:t>
        </w:r>
        <w:r w:rsidR="00EA1A11" w:rsidRPr="008D2DF6">
          <w:rPr>
            <w:rStyle w:val="Hyperlink"/>
            <w:rFonts w:ascii="Courier New" w:hAnsi="Courier New" w:cs="Courier New"/>
            <w:i/>
            <w:noProof/>
          </w:rPr>
          <w:t>&lt;connection_2d/&gt;</w:t>
        </w:r>
        <w:r w:rsidR="00EA1A11">
          <w:rPr>
            <w:noProof/>
            <w:webHidden/>
          </w:rPr>
          <w:tab/>
        </w:r>
        <w:r w:rsidR="00EA1A11">
          <w:rPr>
            <w:noProof/>
            <w:webHidden/>
          </w:rPr>
          <w:fldChar w:fldCharType="begin"/>
        </w:r>
        <w:r w:rsidR="00EA1A11">
          <w:rPr>
            <w:noProof/>
            <w:webHidden/>
          </w:rPr>
          <w:instrText xml:space="preserve"> PAGEREF _Toc8893970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D162DA5" w14:textId="77777777" w:rsidR="00EA1A11" w:rsidRDefault="00633553">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00EA1A11" w:rsidRPr="008D2DF6">
          <w:rPr>
            <w:rStyle w:val="Hyperlink"/>
            <w:noProof/>
          </w:rPr>
          <w:t xml:space="preserve">Table 139: Attributes of element </w:t>
        </w:r>
        <w:r w:rsidR="00EA1A11" w:rsidRPr="008D2DF6">
          <w:rPr>
            <w:rStyle w:val="Hyperlink"/>
            <w:rFonts w:ascii="Courier New" w:hAnsi="Courier New" w:cs="Courier New"/>
            <w:i/>
            <w:noProof/>
          </w:rPr>
          <w:t>&lt;adhesive_face/&gt;</w:t>
        </w:r>
        <w:r w:rsidR="00EA1A11">
          <w:rPr>
            <w:noProof/>
            <w:webHidden/>
          </w:rPr>
          <w:tab/>
        </w:r>
        <w:r w:rsidR="00EA1A11">
          <w:rPr>
            <w:noProof/>
            <w:webHidden/>
          </w:rPr>
          <w:fldChar w:fldCharType="begin"/>
        </w:r>
        <w:r w:rsidR="00EA1A11">
          <w:rPr>
            <w:noProof/>
            <w:webHidden/>
          </w:rPr>
          <w:instrText xml:space="preserve"> PAGEREF _Toc8893971 \h </w:instrText>
        </w:r>
        <w:r w:rsidR="00EA1A11">
          <w:rPr>
            <w:noProof/>
            <w:webHidden/>
          </w:rPr>
        </w:r>
        <w:r w:rsidR="00EA1A11">
          <w:rPr>
            <w:noProof/>
            <w:webHidden/>
          </w:rPr>
          <w:fldChar w:fldCharType="separate"/>
        </w:r>
        <w:r w:rsidR="00EA1A11">
          <w:rPr>
            <w:noProof/>
            <w:webHidden/>
          </w:rPr>
          <w:t>151</w:t>
        </w:r>
        <w:r w:rsidR="00EA1A11">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 w:name="_Toc3556920"/>
      <w:bookmarkStart w:id="8" w:name="_Toc8893594"/>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Heading2"/>
      </w:pPr>
      <w:bookmarkStart w:id="9" w:name="_Toc338938867"/>
      <w:bookmarkStart w:id="10" w:name="_Toc338939047"/>
      <w:bookmarkStart w:id="11" w:name="_Toc3556921"/>
      <w:bookmarkStart w:id="12" w:name="_Toc8893595"/>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8893596"/>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7" w:name="_Toc338938869"/>
      <w:bookmarkStart w:id="18" w:name="_Toc338939049"/>
      <w:bookmarkStart w:id="19" w:name="_Toc3556923"/>
      <w:bookmarkStart w:id="20" w:name="_Toc8893597"/>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6" w:name="_Toc3556924"/>
      <w:bookmarkStart w:id="27"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8" w:name="_Toc338938872"/>
      <w:bookmarkStart w:id="29" w:name="_Toc338939052"/>
      <w:bookmarkStart w:id="30" w:name="_Toc3556925"/>
      <w:bookmarkStart w:id="31" w:name="_Toc8893599"/>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5" w:name="_Ref338930849"/>
      <w:bookmarkStart w:id="36" w:name="_Toc338938873"/>
      <w:bookmarkStart w:id="37" w:name="_Toc338939053"/>
      <w:bookmarkStart w:id="38" w:name="_Toc3556926"/>
      <w:bookmarkStart w:id="39" w:name="_Toc8893600"/>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40" w:name="_Ref428531162"/>
      <w:bookmarkStart w:id="41" w:name="_Toc3557081"/>
      <w:bookmarkStart w:id="42" w:name="_Toc8893754"/>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3" w:name="_Toc338938874"/>
      <w:bookmarkStart w:id="44" w:name="_Toc338939054"/>
      <w:bookmarkStart w:id="45" w:name="_Toc3556927"/>
      <w:bookmarkStart w:id="46"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7" w:name="_Toc338938875"/>
      <w:bookmarkStart w:id="48" w:name="_Toc338939055"/>
      <w:bookmarkStart w:id="49" w:name="_Ref371678646"/>
      <w:bookmarkStart w:id="50" w:name="_Toc3556928"/>
      <w:bookmarkStart w:id="51" w:name="_Toc8893602"/>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3" w:name="_Ref334010986"/>
      <w:bookmarkStart w:id="54" w:name="_Toc3557082"/>
      <w:bookmarkStart w:id="55"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32173687" r:id="rId38"/>
        </w:object>
      </w:r>
    </w:p>
    <w:p w14:paraId="35DD0AD4" w14:textId="77777777" w:rsidR="00066BB2" w:rsidRPr="007055D9" w:rsidRDefault="007250B7" w:rsidP="0050415A">
      <w:pPr>
        <w:pStyle w:val="Caption"/>
      </w:pPr>
      <w:bookmarkStart w:id="56" w:name="_Toc3557083"/>
      <w:bookmarkStart w:id="57"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8" w:name="_Toc338938876"/>
      <w:bookmarkStart w:id="59" w:name="_Toc338939056"/>
      <w:bookmarkStart w:id="60" w:name="_Toc3556929"/>
      <w:bookmarkStart w:id="61" w:name="_Toc8893603"/>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4" w:name="_Ref333842518"/>
      <w:bookmarkStart w:id="65" w:name="_Ref333842510"/>
      <w:bookmarkStart w:id="66" w:name="_Toc3557084"/>
      <w:bookmarkStart w:id="67"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8"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9" w:name="_Ref334482085"/>
      <w:bookmarkStart w:id="70" w:name="_Ref334482078"/>
      <w:bookmarkStart w:id="71" w:name="_Toc3557085"/>
      <w:bookmarkStart w:id="72"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3" w:name="_Toc3556930"/>
      <w:bookmarkStart w:id="74" w:name="_Toc8893604"/>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Heading2"/>
      </w:pPr>
      <w:bookmarkStart w:id="75" w:name="_Toc3556931"/>
      <w:bookmarkStart w:id="76" w:name="_Toc8893605"/>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7" w:name="_Ref371679978"/>
      <w:bookmarkStart w:id="78" w:name="_Ref371939247"/>
      <w:bookmarkStart w:id="79" w:name="_Toc3556933"/>
      <w:bookmarkStart w:id="80" w:name="_Toc8893606"/>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3" w:name="_Toc3556934"/>
      <w:bookmarkStart w:id="84" w:name="_Toc8893607"/>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5" w:name="_Toc3556935"/>
      <w:bookmarkStart w:id="86" w:name="_Toc8893608"/>
      <w:r w:rsidRPr="007055D9">
        <w:t>Part Labels</w:t>
      </w:r>
      <w:bookmarkEnd w:id="85"/>
      <w:bookmarkEnd w:id="86"/>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7" w:name="_Toc3556936"/>
      <w:bookmarkStart w:id="88" w:name="_Toc8893609"/>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9" w:name="_Toc428456056"/>
      <w:bookmarkStart w:id="90" w:name="_Toc428537020"/>
      <w:bookmarkStart w:id="91" w:name="_Toc428969339"/>
      <w:bookmarkStart w:id="92" w:name="_Toc429052730"/>
      <w:bookmarkStart w:id="93" w:name="_Toc3556937"/>
      <w:bookmarkStart w:id="94" w:name="_Toc8893610"/>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5" w:name="_Toc3557086"/>
      <w:bookmarkStart w:id="96"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7" w:name="_Toc3556938"/>
      <w:bookmarkStart w:id="98" w:name="_Toc8893611"/>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8893612"/>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6" w:name="_Toc3566409"/>
      <w:bookmarkStart w:id="107"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6"/>
      <w:bookmarkEnd w:id="107"/>
    </w:p>
    <w:p w14:paraId="574E4A30" w14:textId="77777777" w:rsidR="00CC728F" w:rsidRPr="007055D9" w:rsidRDefault="00CF4308" w:rsidP="00736820">
      <w:pPr>
        <w:pStyle w:val="Heading3"/>
        <w:tabs>
          <w:tab w:val="clear" w:pos="720"/>
          <w:tab w:val="num" w:pos="1701"/>
        </w:tabs>
      </w:pPr>
      <w:bookmarkStart w:id="108" w:name="_Toc3556940"/>
      <w:bookmarkStart w:id="109" w:name="_Toc8893613"/>
      <w:r w:rsidRPr="007055D9">
        <w:t>Date</w:t>
      </w:r>
      <w:bookmarkEnd w:id="108"/>
      <w:bookmarkEnd w:id="109"/>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r>
        <w:t>xsi:noNamespaceSchemaLocation="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10" w:name="_Toc3556941"/>
      <w:bookmarkStart w:id="111" w:name="_Toc8893614"/>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r>
        <w:t>xsi:noNamespaceSchemaLocation="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2" w:name="_Toc3556942"/>
      <w:bookmarkStart w:id="113" w:name="_Toc8893615"/>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14" w:name="_Toc3566410"/>
      <w:bookmarkStart w:id="115"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r>
        <w:t>xsi:noNamespaceSchemaLocation="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6" w:name="_Toc339013871"/>
      <w:bookmarkStart w:id="117" w:name="_Toc3556943"/>
      <w:bookmarkStart w:id="118"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8893617"/>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8" w:name="_Toc3566411"/>
      <w:bookmarkStart w:id="129"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r>
        <w:t>xsi:noNamespaceSchemaLocation="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r>
        <w:t>xsi:noNamespaceSchemaLocation="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30" w:name="_Finite_Element_Specific"/>
      <w:bookmarkStart w:id="131" w:name="_Ref414560131"/>
      <w:bookmarkStart w:id="132" w:name="_Toc3556945"/>
      <w:bookmarkStart w:id="133" w:name="_Toc8893618"/>
      <w:bookmarkEnd w:id="130"/>
      <w:r w:rsidRPr="007055D9">
        <w:t xml:space="preserve">Finite Element Specific Data </w:t>
      </w:r>
      <w:r w:rsidRPr="00E366F9">
        <w:rPr>
          <w:rFonts w:ascii="Courier New" w:hAnsi="Courier New" w:cs="Courier New"/>
          <w:b w:val="0"/>
          <w:sz w:val="26"/>
          <w:szCs w:val="28"/>
          <w:lang w:eastAsia="de-DE"/>
        </w:rPr>
        <w:t>&lt;femdata&gt;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4" w:name="_Toc3566412"/>
      <w:bookmarkStart w:id="135"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4"/>
      <w:bookmarkEnd w:id="13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4"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5"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36" w:name="_Toc3566413"/>
      <w:bookmarkStart w:id="137"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36"/>
      <w:bookmarkEnd w:id="137"/>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38" w:name="_Toc3566414"/>
      <w:bookmarkStart w:id="139"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38"/>
      <w:bookmarkEnd w:id="139"/>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40" w:name="_Toc3566415"/>
      <w:bookmarkStart w:id="141"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40"/>
      <w:bookmarkEnd w:id="141"/>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42" w:name="_Toc373504790"/>
      <w:bookmarkStart w:id="143" w:name="_Toc373505008"/>
      <w:bookmarkStart w:id="144" w:name="_Toc339013872"/>
      <w:bookmarkStart w:id="145" w:name="_Ref414560151"/>
      <w:bookmarkStart w:id="146" w:name="_Toc3556946"/>
      <w:bookmarkStart w:id="147" w:name="_Toc8893619"/>
      <w:bookmarkEnd w:id="142"/>
      <w:bookmarkEnd w:id="143"/>
      <w:r w:rsidRPr="007055D9">
        <w:t>Connection Data</w:t>
      </w:r>
      <w:bookmarkEnd w:id="14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45"/>
      <w:bookmarkEnd w:id="146"/>
      <w:bookmarkEnd w:id="147"/>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48" w:name="_Toc3566416"/>
      <w:bookmarkStart w:id="149"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48"/>
      <w:bookmarkEnd w:id="1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50" w:name="_Toc3566417"/>
      <w:bookmarkStart w:id="151"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50"/>
      <w:bookmarkEnd w:id="151"/>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52" w:name="_Ref432343981"/>
      <w:bookmarkStart w:id="153" w:name="_Toc3556947"/>
      <w:bookmarkStart w:id="154" w:name="_Toc8893620"/>
      <w:r w:rsidRPr="007055D9">
        <w:t xml:space="preserve">Connected </w:t>
      </w:r>
      <w:r w:rsidR="00A101BB" w:rsidRPr="007055D9">
        <w:t>Objects</w:t>
      </w:r>
      <w:bookmarkEnd w:id="152"/>
      <w:bookmarkEnd w:id="153"/>
      <w:bookmarkEnd w:id="154"/>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55" w:name="_Toc3566418"/>
      <w:bookmarkStart w:id="156" w:name="_Toc8893842"/>
      <w:bookmarkStart w:id="157"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55"/>
      <w:bookmarkEnd w:id="156"/>
    </w:p>
    <w:p w14:paraId="6E0C7858" w14:textId="77777777" w:rsidR="00A33BC7" w:rsidRPr="007055D9" w:rsidRDefault="00543B6B" w:rsidP="00860E71">
      <w:pPr>
        <w:pStyle w:val="Heading4"/>
      </w:pPr>
      <w:bookmarkStart w:id="158" w:name="_Ref428791371"/>
      <w:bookmarkStart w:id="159" w:name="_Ref428891357"/>
      <w:bookmarkStart w:id="160" w:name="_Ref428892751"/>
      <w:bookmarkStart w:id="161" w:name="_Toc3556948"/>
      <w:bookmarkStart w:id="162"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57"/>
      <w:bookmarkEnd w:id="158"/>
      <w:bookmarkEnd w:id="159"/>
      <w:bookmarkEnd w:id="160"/>
      <w:bookmarkEnd w:id="161"/>
      <w:bookmarkEnd w:id="162"/>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63" w:name="_Toc3566419"/>
      <w:bookmarkStart w:id="164"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163"/>
      <w:bookmarkEnd w:id="16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65" w:name="_Toc3556949"/>
      <w:bookmarkStart w:id="166"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65"/>
      <w:bookmarkEnd w:id="16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167" w:name="_Toc3566420"/>
      <w:bookmarkStart w:id="168"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67"/>
      <w:bookmarkEnd w:id="16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169" w:name="_Ref414608310"/>
      <w:bookmarkStart w:id="170" w:name="_Toc3556950"/>
      <w:bookmarkStart w:id="171" w:name="_Toc8893623"/>
      <w:r>
        <w:t xml:space="preserve">Contacts and </w:t>
      </w:r>
      <w:r w:rsidR="004B7C8B">
        <w:t>F</w:t>
      </w:r>
      <w:r w:rsidR="004B7C8B" w:rsidRPr="004B7C8B">
        <w:t>riction</w:t>
      </w:r>
      <w:bookmarkEnd w:id="169"/>
      <w:bookmarkEnd w:id="170"/>
      <w:bookmarkEnd w:id="17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72" w:name="_Ref414841585"/>
      <w:bookmarkStart w:id="173" w:name="_Toc3556951"/>
      <w:bookmarkStart w:id="174" w:name="_Toc8893624"/>
      <w:r w:rsidRPr="00880D5C">
        <w:rPr>
          <w:szCs w:val="26"/>
        </w:rPr>
        <w:t xml:space="preserve">Element </w:t>
      </w:r>
      <w:r w:rsidRPr="00880D5C">
        <w:rPr>
          <w:rFonts w:ascii="Courier New" w:hAnsi="Courier New" w:cs="Courier New"/>
          <w:b w:val="0"/>
          <w:i/>
          <w:szCs w:val="26"/>
        </w:rPr>
        <w:t>&lt;contact_list/&gt;</w:t>
      </w:r>
      <w:bookmarkEnd w:id="172"/>
      <w:bookmarkEnd w:id="173"/>
      <w:bookmarkEnd w:id="17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175" w:name="_Toc414573794"/>
      <w:bookmarkStart w:id="176" w:name="_Toc3566421"/>
      <w:bookmarkStart w:id="177"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75"/>
      <w:bookmarkEnd w:id="176"/>
      <w:bookmarkEnd w:id="17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178" w:name="_Toc3556952"/>
      <w:bookmarkStart w:id="179" w:name="_Toc8893625"/>
      <w:r w:rsidRPr="00880D5C">
        <w:rPr>
          <w:szCs w:val="26"/>
        </w:rPr>
        <w:t xml:space="preserve">Element </w:t>
      </w:r>
      <w:r w:rsidRPr="00880D5C">
        <w:rPr>
          <w:rFonts w:ascii="Courier New" w:hAnsi="Courier New" w:cs="Courier New"/>
          <w:b w:val="0"/>
          <w:i/>
          <w:szCs w:val="26"/>
        </w:rPr>
        <w:t>&lt;contact&gt;</w:t>
      </w:r>
      <w:bookmarkEnd w:id="178"/>
      <w:bookmarkEnd w:id="179"/>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180" w:name="_Toc3566422"/>
      <w:bookmarkStart w:id="181"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180"/>
      <w:bookmarkEnd w:id="181"/>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182" w:name="_Toc3556953"/>
      <w:bookmarkStart w:id="183"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82"/>
      <w:bookmarkEnd w:id="183"/>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184" w:name="_Toc414573795"/>
      <w:bookmarkStart w:id="185" w:name="_Toc3566423"/>
      <w:bookmarkStart w:id="186"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84"/>
      <w:bookmarkEnd w:id="185"/>
      <w:bookmarkEnd w:id="186"/>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87" w:name="_Toc3556954"/>
      <w:bookmarkStart w:id="188"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87"/>
      <w:bookmarkEnd w:id="18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89" w:name="_Ref414837767"/>
      <w:bookmarkStart w:id="190" w:name="_Toc3556955"/>
      <w:bookmarkStart w:id="191" w:name="_Toc8893628"/>
      <w:r>
        <w:t xml:space="preserve">Local </w:t>
      </w:r>
      <w:r w:rsidR="008706FB">
        <w:t>Contact</w:t>
      </w:r>
      <w:r w:rsidRPr="0030552A">
        <w:t xml:space="preserve"> </w:t>
      </w:r>
      <w:r w:rsidR="008706FB">
        <w:t>P</w:t>
      </w:r>
      <w:r>
        <w:t>ropert</w:t>
      </w:r>
      <w:r w:rsidR="008706FB">
        <w:t>ies</w:t>
      </w:r>
      <w:bookmarkEnd w:id="189"/>
      <w:bookmarkEnd w:id="190"/>
      <w:bookmarkEnd w:id="191"/>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192" w:name="_Toc3566424"/>
      <w:bookmarkStart w:id="193"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192"/>
      <w:bookmarkEnd w:id="193"/>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194" w:name="_Ref414836574"/>
      <w:bookmarkStart w:id="195" w:name="_Toc3556956"/>
      <w:bookmarkStart w:id="196" w:name="_Toc8893629"/>
      <w:r w:rsidRPr="007055D9">
        <w:t>Joints</w:t>
      </w:r>
      <w:bookmarkEnd w:id="194"/>
      <w:bookmarkEnd w:id="195"/>
      <w:bookmarkEnd w:id="19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197" w:name="_Toc3566425"/>
      <w:bookmarkStart w:id="198"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97"/>
      <w:bookmarkEnd w:id="19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99" w:name="_Toc428456083"/>
      <w:bookmarkStart w:id="200" w:name="_Toc428537047"/>
      <w:bookmarkStart w:id="201" w:name="_Toc428969366"/>
      <w:bookmarkStart w:id="202" w:name="_Toc429052757"/>
      <w:bookmarkStart w:id="203" w:name="_Toc3556957"/>
      <w:bookmarkStart w:id="204" w:name="_Toc8893630"/>
      <w:bookmarkEnd w:id="199"/>
      <w:bookmarkEnd w:id="200"/>
      <w:bookmarkEnd w:id="201"/>
      <w:bookmarkEnd w:id="20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03"/>
      <w:bookmarkEnd w:id="20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r w:rsidRPr="001E6C77">
        <w:rPr>
          <w:rFonts w:cs="Courier New"/>
          <w:sz w:val="15"/>
          <w:szCs w:val="15"/>
        </w:rPr>
        <w:t>xsi:noNamespaceSchemaLocation="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05" w:name="_Ref395100983"/>
      <w:r w:rsidRPr="001E6C77">
        <w:rPr>
          <w:rStyle w:val="FootnoteReference"/>
          <w:sz w:val="15"/>
          <w:szCs w:val="15"/>
        </w:rPr>
        <w:footnoteReference w:id="8"/>
      </w:r>
      <w:bookmarkEnd w:id="205"/>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06" w:name="_Toc428279348"/>
      <w:bookmarkStart w:id="207" w:name="_Toc428456085"/>
      <w:bookmarkStart w:id="208" w:name="_Toc428537049"/>
      <w:bookmarkStart w:id="209" w:name="_Toc428969368"/>
      <w:bookmarkStart w:id="210" w:name="_Toc429052759"/>
      <w:bookmarkStart w:id="211" w:name="_Toc3556958"/>
      <w:bookmarkStart w:id="212" w:name="_Toc8893631"/>
      <w:bookmarkEnd w:id="206"/>
      <w:bookmarkEnd w:id="207"/>
      <w:bookmarkEnd w:id="208"/>
      <w:bookmarkEnd w:id="209"/>
      <w:bookmarkEnd w:id="210"/>
      <w:r w:rsidRPr="007055D9">
        <w:lastRenderedPageBreak/>
        <w:t>XML Schema Definition</w:t>
      </w:r>
      <w:bookmarkEnd w:id="211"/>
      <w:bookmarkEnd w:id="21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13" w:name="_Toc334484488"/>
      <w:bookmarkStart w:id="214" w:name="_Toc334486133"/>
      <w:bookmarkStart w:id="215" w:name="XMLStructureConnectionGroups"/>
      <w:bookmarkStart w:id="216" w:name="SeamweldConnectionGroupPart"/>
      <w:bookmarkStart w:id="217" w:name="XMLStructurePartsPIDs"/>
      <w:bookmarkStart w:id="218" w:name="XMLStructureConnections"/>
      <w:bookmarkStart w:id="219" w:name="XMLStructurePointConnections"/>
      <w:bookmarkStart w:id="220" w:name="XMLStructureLineConnections"/>
      <w:bookmarkStart w:id="221" w:name="XMLStructurePlaneConnections"/>
      <w:bookmarkStart w:id="222" w:name="_Toc338938892"/>
      <w:bookmarkStart w:id="223" w:name="_Toc338939088"/>
      <w:bookmarkStart w:id="224" w:name="_Toc3556959"/>
      <w:bookmarkStart w:id="225" w:name="_Toc8893632"/>
      <w:bookmarkEnd w:id="81"/>
      <w:bookmarkEnd w:id="82"/>
      <w:bookmarkEnd w:id="213"/>
      <w:bookmarkEnd w:id="214"/>
      <w:bookmarkEnd w:id="215"/>
      <w:bookmarkEnd w:id="216"/>
      <w:bookmarkEnd w:id="217"/>
      <w:bookmarkEnd w:id="218"/>
      <w:bookmarkEnd w:id="219"/>
      <w:bookmarkEnd w:id="220"/>
      <w:bookmarkEnd w:id="221"/>
      <w:r w:rsidRPr="007055D9">
        <w:lastRenderedPageBreak/>
        <w:t>Data Common to any Connection</w:t>
      </w:r>
      <w:bookmarkEnd w:id="222"/>
      <w:bookmarkEnd w:id="223"/>
      <w:bookmarkEnd w:id="224"/>
      <w:bookmarkEnd w:id="22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26" w:name="_Ref448911656"/>
      <w:bookmarkStart w:id="227" w:name="_Toc3556960"/>
      <w:bookmarkStart w:id="228" w:name="_Toc8893633"/>
      <w:bookmarkStart w:id="229" w:name="_Toc413359574"/>
      <w:bookmarkStart w:id="230" w:name="_Toc338938893"/>
      <w:bookmarkStart w:id="231" w:name="_Toc338939089"/>
      <w:bookmarkStart w:id="232" w:name="_Toc288196462"/>
      <w:bookmarkStart w:id="233" w:name="_Toc288200760"/>
      <w:r>
        <w:t>Indices and their properties</w:t>
      </w:r>
      <w:bookmarkEnd w:id="226"/>
      <w:bookmarkEnd w:id="227"/>
      <w:bookmarkEnd w:id="22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34" w:name="_Toc3556961"/>
      <w:bookmarkStart w:id="235" w:name="_Toc8893634"/>
      <w:r w:rsidRPr="00BD20ED">
        <w:rPr>
          <w:szCs w:val="34"/>
        </w:rPr>
        <w:t xml:space="preserve">Attribute </w:t>
      </w:r>
      <w:r w:rsidRPr="00BD20ED">
        <w:rPr>
          <w:rFonts w:ascii="Courier New" w:hAnsi="Courier New" w:cs="Courier New"/>
          <w:b w:val="0"/>
          <w:szCs w:val="34"/>
          <w:highlight w:val="white"/>
        </w:rPr>
        <w:t>label</w:t>
      </w:r>
      <w:bookmarkEnd w:id="229"/>
      <w:bookmarkEnd w:id="234"/>
      <w:bookmarkEnd w:id="235"/>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36" w:name="_Ref413329202"/>
      <w:bookmarkStart w:id="237" w:name="_Toc413359575"/>
      <w:bookmarkStart w:id="238" w:name="_Toc3556962"/>
      <w:bookmarkStart w:id="239" w:name="_Toc8893635"/>
      <w:r>
        <w:rPr>
          <w:szCs w:val="34"/>
        </w:rPr>
        <w:t>Dimensions and Coordinates</w:t>
      </w:r>
      <w:bookmarkEnd w:id="236"/>
      <w:bookmarkEnd w:id="237"/>
      <w:bookmarkEnd w:id="238"/>
      <w:bookmarkEnd w:id="23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40" w:name="_Toc413359576"/>
      <w:bookmarkStart w:id="241" w:name="_Ref440360308"/>
      <w:bookmarkStart w:id="242" w:name="_Ref440360312"/>
      <w:bookmarkStart w:id="243" w:name="_Ref440360851"/>
      <w:bookmarkStart w:id="244" w:name="_Ref440360857"/>
      <w:bookmarkStart w:id="245" w:name="_Ref440453613"/>
      <w:bookmarkStart w:id="246" w:name="_Ref440453616"/>
      <w:bookmarkStart w:id="247" w:name="_Ref440454500"/>
      <w:bookmarkStart w:id="248" w:name="_Ref440454502"/>
      <w:bookmarkStart w:id="249" w:name="_Toc3556963"/>
      <w:bookmarkStart w:id="250" w:name="_Toc8893636"/>
      <w:r w:rsidRPr="00BD20ED">
        <w:rPr>
          <w:szCs w:val="34"/>
        </w:rPr>
        <w:t xml:space="preserve">Attribute </w:t>
      </w:r>
      <w:r>
        <w:rPr>
          <w:rFonts w:ascii="Courier New" w:hAnsi="Courier New" w:cs="Courier New"/>
          <w:b w:val="0"/>
          <w:szCs w:val="34"/>
          <w:highlight w:val="white"/>
        </w:rPr>
        <w:t>quality_control</w:t>
      </w:r>
      <w:bookmarkEnd w:id="240"/>
      <w:bookmarkEnd w:id="241"/>
      <w:bookmarkEnd w:id="242"/>
      <w:bookmarkEnd w:id="243"/>
      <w:bookmarkEnd w:id="244"/>
      <w:bookmarkEnd w:id="245"/>
      <w:bookmarkEnd w:id="246"/>
      <w:bookmarkEnd w:id="247"/>
      <w:bookmarkEnd w:id="248"/>
      <w:bookmarkEnd w:id="249"/>
      <w:bookmarkEnd w:id="25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51" w:name="_Ref428442251"/>
      <w:bookmarkStart w:id="252" w:name="_Toc3556964"/>
      <w:bookmarkStart w:id="253" w:name="_Toc8893637"/>
      <w:r w:rsidRPr="007331A4">
        <w:lastRenderedPageBreak/>
        <w:t>Custom Attributes list</w:t>
      </w:r>
      <w:bookmarkEnd w:id="251"/>
      <w:bookmarkEnd w:id="252"/>
      <w:bookmarkEnd w:id="25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254" w:name="_Toc440039075"/>
      <w:bookmarkStart w:id="255" w:name="_Toc3566426"/>
      <w:bookmarkStart w:id="256"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254"/>
      <w:bookmarkEnd w:id="255"/>
      <w:bookmarkEnd w:id="25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257" w:name="_Toc440039076"/>
      <w:bookmarkStart w:id="258" w:name="_Toc3566427"/>
      <w:bookmarkStart w:id="259"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257"/>
      <w:bookmarkEnd w:id="258"/>
      <w:bookmarkEnd w:id="25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260" w:name="_Toc440039077"/>
      <w:bookmarkStart w:id="261" w:name="_Toc3566428"/>
      <w:bookmarkStart w:id="262"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260"/>
      <w:bookmarkEnd w:id="261"/>
      <w:bookmarkEnd w:id="26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263" w:name="_Toc440039078"/>
      <w:bookmarkStart w:id="264" w:name="_Toc3566429"/>
      <w:bookmarkStart w:id="265"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263"/>
      <w:bookmarkEnd w:id="264"/>
      <w:bookmarkEnd w:id="26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266" w:name="_Toc440039079"/>
      <w:bookmarkStart w:id="267" w:name="_Toc3566430"/>
      <w:bookmarkStart w:id="268"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266"/>
      <w:bookmarkEnd w:id="267"/>
      <w:bookmarkEnd w:id="26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269" w:name="_Toc440039080"/>
      <w:bookmarkStart w:id="270" w:name="_Toc3566431"/>
      <w:bookmarkStart w:id="271"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269"/>
      <w:bookmarkEnd w:id="270"/>
      <w:bookmarkEnd w:id="27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272" w:name="_Toc440039081"/>
      <w:bookmarkStart w:id="273" w:name="_Toc3566432"/>
      <w:bookmarkStart w:id="274"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272"/>
      <w:bookmarkEnd w:id="273"/>
      <w:bookmarkEnd w:id="2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275" w:name="_Toc440039082"/>
      <w:bookmarkStart w:id="276" w:name="_Toc3566433"/>
      <w:bookmarkStart w:id="277"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275"/>
      <w:bookmarkEnd w:id="276"/>
      <w:bookmarkEnd w:id="27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278" w:name="_Toc440039083"/>
      <w:bookmarkStart w:id="279" w:name="_Toc3566434"/>
      <w:bookmarkStart w:id="280"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278"/>
      <w:bookmarkEnd w:id="279"/>
      <w:bookmarkEnd w:id="28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281" w:name="_Toc440039084"/>
      <w:bookmarkStart w:id="282" w:name="_Toc3566435"/>
      <w:bookmarkStart w:id="283"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281"/>
      <w:bookmarkEnd w:id="282"/>
      <w:bookmarkEnd w:id="28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284" w:name="_Toc440039085"/>
      <w:bookmarkStart w:id="285" w:name="_Toc3566436"/>
      <w:bookmarkStart w:id="286"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284"/>
      <w:bookmarkEnd w:id="285"/>
      <w:bookmarkEnd w:id="28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287" w:name="_Toc440039086"/>
      <w:bookmarkStart w:id="288" w:name="_Toc3566437"/>
      <w:bookmarkStart w:id="289"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287"/>
      <w:bookmarkEnd w:id="288"/>
      <w:bookmarkEnd w:id="2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290" w:name="_Toc440038865"/>
      <w:bookmarkStart w:id="291" w:name="_Toc3556965"/>
      <w:bookmarkStart w:id="292"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290"/>
      <w:bookmarkEnd w:id="291"/>
      <w:bookmarkEnd w:id="2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293" w:name="_Toc440038866"/>
      <w:bookmarkStart w:id="294" w:name="_Toc3556966"/>
      <w:bookmarkStart w:id="295"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93"/>
      <w:bookmarkEnd w:id="294"/>
      <w:bookmarkEnd w:id="2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296" w:name="_Toc440038867"/>
      <w:bookmarkStart w:id="297" w:name="_Toc3556967"/>
      <w:bookmarkStart w:id="298"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296"/>
      <w:bookmarkEnd w:id="297"/>
      <w:bookmarkEnd w:id="2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299" w:name="_Toc440038868"/>
      <w:bookmarkStart w:id="300" w:name="_Toc3556968"/>
      <w:bookmarkStart w:id="301"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299"/>
      <w:bookmarkEnd w:id="300"/>
      <w:bookmarkEnd w:id="3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02" w:name="_Toc3556969"/>
      <w:bookmarkStart w:id="303" w:name="_Toc8893642"/>
      <w:r w:rsidRPr="007055D9">
        <w:lastRenderedPageBreak/>
        <w:t>0D connections</w:t>
      </w:r>
      <w:bookmarkEnd w:id="302"/>
      <w:bookmarkEnd w:id="303"/>
    </w:p>
    <w:p w14:paraId="25FFC0E6" w14:textId="77777777" w:rsidR="002E60CB" w:rsidRPr="00226A3F" w:rsidRDefault="002E60CB" w:rsidP="002E60CB">
      <w:pPr>
        <w:pStyle w:val="Heading2"/>
        <w:tabs>
          <w:tab w:val="clear" w:pos="576"/>
          <w:tab w:val="left" w:pos="567"/>
          <w:tab w:val="num" w:pos="1134"/>
        </w:tabs>
        <w:ind w:left="578" w:hanging="578"/>
      </w:pPr>
      <w:bookmarkStart w:id="304" w:name="_Toc413359578"/>
      <w:bookmarkStart w:id="305" w:name="_Toc3556970"/>
      <w:bookmarkStart w:id="306" w:name="_Toc8893643"/>
      <w:r w:rsidRPr="00226A3F">
        <w:t>Generic Definitions</w:t>
      </w:r>
      <w:bookmarkEnd w:id="304"/>
      <w:bookmarkEnd w:id="305"/>
      <w:bookmarkEnd w:id="306"/>
    </w:p>
    <w:p w14:paraId="5F980062" w14:textId="77777777" w:rsidR="002E60CB" w:rsidRPr="00226A3F" w:rsidRDefault="002E60CB" w:rsidP="002E60CB">
      <w:pPr>
        <w:pStyle w:val="Heading3"/>
      </w:pPr>
      <w:bookmarkStart w:id="307" w:name="_Toc413359579"/>
      <w:bookmarkStart w:id="308" w:name="_Ref428958711"/>
      <w:bookmarkStart w:id="309" w:name="_Toc3556971"/>
      <w:bookmarkStart w:id="310" w:name="_Toc8893644"/>
      <w:r w:rsidRPr="00226A3F">
        <w:t>Identification</w:t>
      </w:r>
      <w:bookmarkEnd w:id="307"/>
      <w:bookmarkEnd w:id="308"/>
      <w:bookmarkEnd w:id="309"/>
      <w:bookmarkEnd w:id="31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11" w:name="_Toc3566438"/>
      <w:bookmarkStart w:id="312"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11"/>
      <w:bookmarkEnd w:id="312"/>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13" w:name="_Ref414563154"/>
      <w:bookmarkStart w:id="314" w:name="_Toc3556972"/>
      <w:bookmarkStart w:id="315" w:name="_Toc8893645"/>
      <w:r w:rsidRPr="007055D9">
        <w:t>Location</w:t>
      </w:r>
      <w:bookmarkEnd w:id="313"/>
      <w:bookmarkEnd w:id="314"/>
      <w:bookmarkEnd w:id="31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16" w:name="_Toc3566439"/>
      <w:bookmarkStart w:id="317"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16"/>
      <w:bookmarkEnd w:id="31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18" w:name="_Toc428279359"/>
      <w:bookmarkStart w:id="319" w:name="_Toc428456096"/>
      <w:bookmarkStart w:id="320" w:name="_Toc428537060"/>
      <w:bookmarkStart w:id="321" w:name="_Toc428969379"/>
      <w:bookmarkStart w:id="322" w:name="_Toc429052770"/>
      <w:bookmarkStart w:id="323" w:name="_Direction"/>
      <w:bookmarkStart w:id="324" w:name="_Ref400880511"/>
      <w:bookmarkStart w:id="325" w:name="_Toc413359581"/>
      <w:bookmarkStart w:id="326" w:name="_Toc3556973"/>
      <w:bookmarkStart w:id="327" w:name="_Toc8893646"/>
      <w:bookmarkEnd w:id="318"/>
      <w:bookmarkEnd w:id="319"/>
      <w:bookmarkEnd w:id="320"/>
      <w:bookmarkEnd w:id="321"/>
      <w:bookmarkEnd w:id="322"/>
      <w:bookmarkEnd w:id="323"/>
      <w:r>
        <w:t>Direc</w:t>
      </w:r>
      <w:r w:rsidRPr="00226A3F">
        <w:t>tion</w:t>
      </w:r>
      <w:bookmarkEnd w:id="324"/>
      <w:bookmarkEnd w:id="325"/>
      <w:bookmarkEnd w:id="326"/>
      <w:bookmarkEnd w:id="32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28" w:name="_Toc3566440"/>
      <w:bookmarkStart w:id="329"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28"/>
      <w:bookmarkEnd w:id="32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30" w:name="_Toc428279361"/>
      <w:bookmarkStart w:id="331" w:name="_Toc428456098"/>
      <w:bookmarkStart w:id="332" w:name="_Toc3556974"/>
      <w:bookmarkStart w:id="333" w:name="_Toc8893647"/>
      <w:bookmarkEnd w:id="330"/>
      <w:bookmarkEnd w:id="331"/>
      <w:r w:rsidRPr="00736820">
        <w:t>Type</w:t>
      </w:r>
      <w:r w:rsidRPr="007055D9">
        <w:t xml:space="preserve"> Specification</w:t>
      </w:r>
      <w:bookmarkEnd w:id="332"/>
      <w:bookmarkEnd w:id="33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334" w:name="_Toc3566441"/>
      <w:bookmarkStart w:id="335"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34"/>
      <w:bookmarkEnd w:id="33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36" w:name="_Ref428355238"/>
      <w:bookmarkStart w:id="337" w:name="_Toc3556975"/>
      <w:bookmarkStart w:id="338" w:name="_Toc8893648"/>
      <w:r w:rsidRPr="007055D9">
        <w:t xml:space="preserve">Spot </w:t>
      </w:r>
      <w:r w:rsidR="002E657F">
        <w:t>W</w:t>
      </w:r>
      <w:r w:rsidRPr="007055D9">
        <w:t>elds</w:t>
      </w:r>
      <w:bookmarkEnd w:id="336"/>
      <w:bookmarkEnd w:id="337"/>
      <w:bookmarkEnd w:id="33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339" w:name="_Toc3566442"/>
      <w:bookmarkStart w:id="340"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39"/>
      <w:bookmarkEnd w:id="340"/>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341" w:name="_Toc3566443"/>
      <w:bookmarkStart w:id="342"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41"/>
      <w:bookmarkEnd w:id="342"/>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43" w:name="_Toc3556976"/>
      <w:bookmarkStart w:id="344" w:name="_Toc8893649"/>
      <w:r w:rsidRPr="007055D9">
        <w:t>Robscans</w:t>
      </w:r>
      <w:bookmarkEnd w:id="343"/>
      <w:bookmarkEnd w:id="344"/>
    </w:p>
    <w:bookmarkEnd w:id="230"/>
    <w:bookmarkEnd w:id="23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345" w:name="_Ref401160011"/>
      <w:bookmarkStart w:id="346" w:name="_Toc413359628"/>
      <w:bookmarkStart w:id="347" w:name="_Toc3557087"/>
      <w:bookmarkStart w:id="348"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34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46"/>
      <w:bookmarkEnd w:id="347"/>
      <w:bookmarkEnd w:id="348"/>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349" w:name="_Toc3566444"/>
      <w:bookmarkStart w:id="350"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49"/>
      <w:bookmarkEnd w:id="35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351" w:name="_Toc3566445"/>
      <w:bookmarkStart w:id="352"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51"/>
      <w:bookmarkEnd w:id="35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353" w:name="_Toc3566446"/>
      <w:bookmarkStart w:id="354"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353"/>
      <w:bookmarkEnd w:id="35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355" w:name="_Toc428279365"/>
      <w:bookmarkStart w:id="356" w:name="_Toc428456102"/>
      <w:bookmarkStart w:id="357" w:name="_Toc428537065"/>
      <w:bookmarkStart w:id="358" w:name="_Toc428969384"/>
      <w:bookmarkStart w:id="359" w:name="_Toc429052775"/>
      <w:bookmarkStart w:id="360" w:name="_Toc413359585"/>
      <w:bookmarkStart w:id="361" w:name="_Toc3556977"/>
      <w:bookmarkStart w:id="362" w:name="_Toc8893650"/>
      <w:bookmarkEnd w:id="355"/>
      <w:bookmarkEnd w:id="356"/>
      <w:bookmarkEnd w:id="357"/>
      <w:bookmarkEnd w:id="358"/>
      <w:bookmarkEnd w:id="359"/>
      <w:r w:rsidRPr="00226A3F">
        <w:t>Rivets</w:t>
      </w:r>
      <w:bookmarkEnd w:id="360"/>
      <w:bookmarkEnd w:id="361"/>
      <w:bookmarkEnd w:id="36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363" w:name="_Toc3566447"/>
      <w:bookmarkStart w:id="364"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363"/>
      <w:bookmarkEnd w:id="36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365" w:name="_Toc3566448"/>
      <w:bookmarkStart w:id="366"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365"/>
      <w:bookmarkEnd w:id="366"/>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367" w:name="_Toc3557088"/>
      <w:bookmarkStart w:id="368"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367"/>
      <w:bookmarkEnd w:id="368"/>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369" w:name="_Toc3566449"/>
      <w:bookmarkStart w:id="370"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369"/>
      <w:bookmarkEnd w:id="37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371" w:name="_Toc428279367"/>
      <w:bookmarkStart w:id="372" w:name="_Toc428456104"/>
      <w:bookmarkStart w:id="373" w:name="_Toc428537067"/>
      <w:bookmarkStart w:id="374" w:name="_Toc428969386"/>
      <w:bookmarkStart w:id="375" w:name="_Toc429052777"/>
      <w:bookmarkStart w:id="376" w:name="_Toc413359586"/>
      <w:bookmarkStart w:id="377" w:name="_Toc3556978"/>
      <w:bookmarkStart w:id="378" w:name="_Toc8893651"/>
      <w:bookmarkEnd w:id="371"/>
      <w:bookmarkEnd w:id="372"/>
      <w:bookmarkEnd w:id="373"/>
      <w:bookmarkEnd w:id="374"/>
      <w:bookmarkEnd w:id="375"/>
      <w:r>
        <w:t>Blind</w:t>
      </w:r>
      <w:r w:rsidRPr="00942FED">
        <w:t xml:space="preserve"> Rivets</w:t>
      </w:r>
      <w:bookmarkEnd w:id="376"/>
      <w:bookmarkEnd w:id="377"/>
      <w:bookmarkEnd w:id="37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379" w:name="_Toc3566450"/>
      <w:bookmarkStart w:id="380"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379"/>
      <w:bookmarkEnd w:id="380"/>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381" w:name="_Toc3557089"/>
      <w:bookmarkStart w:id="382"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381"/>
      <w:bookmarkEnd w:id="38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383" w:name="_Toc3557090"/>
      <w:bookmarkStart w:id="384"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383"/>
      <w:bookmarkEnd w:id="384"/>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385" w:name="_Toc3557091"/>
      <w:bookmarkStart w:id="386"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385"/>
      <w:bookmarkEnd w:id="38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387" w:name="_Toc428279369"/>
      <w:bookmarkStart w:id="388" w:name="_Toc428965611"/>
      <w:bookmarkEnd w:id="387"/>
      <w:bookmarkEnd w:id="38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389" w:name="_Toc428279370"/>
    <w:bookmarkStart w:id="390" w:name="_Toc428456106"/>
    <w:bookmarkStart w:id="391" w:name="_Toc428537069"/>
    <w:bookmarkStart w:id="392" w:name="_Toc428969388"/>
    <w:bookmarkStart w:id="393" w:name="_Toc429052779"/>
    <w:bookmarkStart w:id="394" w:name="_Toc413359587"/>
    <w:bookmarkEnd w:id="389"/>
    <w:bookmarkEnd w:id="390"/>
    <w:bookmarkEnd w:id="391"/>
    <w:bookmarkEnd w:id="392"/>
    <w:bookmarkEnd w:id="393"/>
    <w:p w14:paraId="6391282C" w14:textId="77777777" w:rsidR="002E60CB" w:rsidRPr="00942FED" w:rsidRDefault="00DB0669" w:rsidP="004B2578">
      <w:pPr>
        <w:pStyle w:val="Heading3"/>
      </w:pPr>
      <w:r>
        <w:rPr>
          <w:b w:val="0"/>
          <w:bCs w:val="0"/>
          <w:sz w:val="18"/>
          <w:szCs w:val="24"/>
        </w:rPr>
        <w:lastRenderedPageBreak/>
        <w:fldChar w:fldCharType="end"/>
      </w:r>
      <w:bookmarkStart w:id="395" w:name="_Toc3556979"/>
      <w:bookmarkStart w:id="396" w:name="_Toc8893652"/>
      <w:r w:rsidR="002E60CB" w:rsidRPr="00942FED">
        <w:t>Self</w:t>
      </w:r>
      <w:r w:rsidR="000306B0">
        <w:t>-</w:t>
      </w:r>
      <w:r w:rsidR="002E60CB" w:rsidRPr="00942FED">
        <w:t>Piercing Rivets</w:t>
      </w:r>
      <w:bookmarkEnd w:id="394"/>
      <w:bookmarkEnd w:id="395"/>
      <w:bookmarkEnd w:id="39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397" w:name="_Toc413359629"/>
      <w:bookmarkStart w:id="398" w:name="_Toc3557092"/>
      <w:bookmarkStart w:id="399"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397"/>
      <w:bookmarkEnd w:id="398"/>
      <w:bookmarkEnd w:id="399"/>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77777777" w:rsidR="00C52145" w:rsidRPr="00C52145" w:rsidRDefault="00C52145" w:rsidP="00C52145">
      <w:pPr>
        <w:pStyle w:val="Caption"/>
      </w:pPr>
      <w:bookmarkStart w:id="400" w:name="_Toc3557093"/>
      <w:bookmarkStart w:id="401"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400"/>
      <w:bookmarkEnd w:id="40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402" w:name="_Toc3566451"/>
      <w:bookmarkStart w:id="403"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02"/>
      <w:bookmarkEnd w:id="40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404" w:name="_Toc428456108"/>
      <w:bookmarkStart w:id="405" w:name="_Toc428537071"/>
      <w:bookmarkStart w:id="406" w:name="_Toc428969390"/>
      <w:bookmarkStart w:id="407" w:name="_Toc429052781"/>
      <w:bookmarkStart w:id="408" w:name="_Toc428279372"/>
      <w:bookmarkStart w:id="409" w:name="_Toc428456109"/>
      <w:bookmarkStart w:id="410" w:name="_Toc428537072"/>
      <w:bookmarkStart w:id="411" w:name="_Toc428969391"/>
      <w:bookmarkStart w:id="412" w:name="_Toc429052782"/>
      <w:bookmarkStart w:id="413" w:name="_Toc428279374"/>
      <w:bookmarkStart w:id="414" w:name="_Toc428456111"/>
      <w:bookmarkStart w:id="415" w:name="_Toc428537074"/>
      <w:bookmarkStart w:id="416" w:name="_Toc428969393"/>
      <w:bookmarkStart w:id="417" w:name="_Toc429052784"/>
      <w:bookmarkStart w:id="418" w:name="_Toc428279378"/>
      <w:bookmarkStart w:id="419" w:name="_Toc428456115"/>
      <w:bookmarkStart w:id="420" w:name="_Toc428537078"/>
      <w:bookmarkStart w:id="421" w:name="_Toc428969397"/>
      <w:bookmarkStart w:id="422" w:name="_Toc429052788"/>
      <w:bookmarkStart w:id="423" w:name="_Toc428279380"/>
      <w:bookmarkStart w:id="424" w:name="_Toc428456117"/>
      <w:bookmarkStart w:id="425" w:name="_Toc428537080"/>
      <w:bookmarkStart w:id="426" w:name="_Toc428969399"/>
      <w:bookmarkStart w:id="427" w:name="_Toc429052790"/>
      <w:bookmarkStart w:id="428" w:name="_Toc428279387"/>
      <w:bookmarkStart w:id="429" w:name="_Toc428456124"/>
      <w:bookmarkStart w:id="430" w:name="_Toc428537087"/>
      <w:bookmarkStart w:id="431" w:name="_Toc428969406"/>
      <w:bookmarkStart w:id="432" w:name="_Toc429052797"/>
      <w:bookmarkStart w:id="433" w:name="_Toc428279388"/>
      <w:bookmarkStart w:id="434" w:name="_Toc428456125"/>
      <w:bookmarkStart w:id="435" w:name="_Toc428537088"/>
      <w:bookmarkStart w:id="436" w:name="_Toc428969407"/>
      <w:bookmarkStart w:id="437" w:name="_Toc429052798"/>
      <w:bookmarkStart w:id="438" w:name="_Toc428279389"/>
      <w:bookmarkStart w:id="439" w:name="_Toc428456126"/>
      <w:bookmarkStart w:id="440" w:name="_Toc428537089"/>
      <w:bookmarkStart w:id="441" w:name="_Toc428969408"/>
      <w:bookmarkStart w:id="442" w:name="_Toc429052799"/>
      <w:bookmarkStart w:id="443" w:name="_Toc413359588"/>
      <w:bookmarkStart w:id="444" w:name="_Toc3556980"/>
      <w:bookmarkStart w:id="445" w:name="_Toc889365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t>S</w:t>
      </w:r>
      <w:r w:rsidR="002E60CB">
        <w:t>olid</w:t>
      </w:r>
      <w:r w:rsidR="002E60CB" w:rsidRPr="00942FED">
        <w:t xml:space="preserve"> Rivets</w:t>
      </w:r>
      <w:bookmarkEnd w:id="443"/>
      <w:bookmarkEnd w:id="444"/>
      <w:bookmarkEnd w:id="445"/>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446" w:name="_Toc3566452"/>
      <w:bookmarkStart w:id="447"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446"/>
      <w:bookmarkEnd w:id="44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448" w:name="_Ref3565285"/>
      <w:bookmarkStart w:id="449" w:name="_Toc3557094"/>
      <w:bookmarkStart w:id="450"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448"/>
      <w:r>
        <w:t>: Dimensions of Solid Rivets</w:t>
      </w:r>
      <w:bookmarkEnd w:id="449"/>
      <w:bookmarkEnd w:id="450"/>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451"/>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452"/>
            </w:r>
            <w:commentRangeEnd w:id="451"/>
            <w:r w:rsidR="00F1371D">
              <w:rPr>
                <w:rStyle w:val="CommentReference"/>
                <w:lang w:eastAsia="x-none"/>
              </w:rPr>
              <w:commentReference w:id="45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453" w:name="_Toc3566453"/>
      <w:bookmarkStart w:id="454"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453"/>
      <w:bookmarkEnd w:id="45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455" w:name="_Toc3557095"/>
      <w:bookmarkStart w:id="456"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455"/>
      <w:bookmarkEnd w:id="456"/>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457" w:name="_Toc428279391"/>
      <w:bookmarkStart w:id="458" w:name="_Toc428456128"/>
      <w:bookmarkStart w:id="459" w:name="_Toc428537091"/>
      <w:bookmarkStart w:id="460" w:name="_Toc428969410"/>
      <w:bookmarkStart w:id="461" w:name="_Toc429052801"/>
      <w:bookmarkStart w:id="462" w:name="_Toc413359589"/>
      <w:bookmarkStart w:id="463" w:name="_Toc3556981"/>
      <w:bookmarkStart w:id="464" w:name="_Toc8893654"/>
      <w:bookmarkEnd w:id="457"/>
      <w:bookmarkEnd w:id="458"/>
      <w:bookmarkEnd w:id="459"/>
      <w:bookmarkEnd w:id="460"/>
      <w:bookmarkEnd w:id="461"/>
      <w:r w:rsidRPr="00F90632">
        <w:lastRenderedPageBreak/>
        <w:t>Swop Rivets</w:t>
      </w:r>
      <w:bookmarkEnd w:id="462"/>
      <w:bookmarkEnd w:id="463"/>
      <w:bookmarkEnd w:id="464"/>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465" w:name="_Toc3557096"/>
      <w:bookmarkStart w:id="466"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465"/>
      <w:bookmarkEnd w:id="46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467" w:name="_Toc3566454"/>
      <w:bookmarkStart w:id="468"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467"/>
      <w:bookmarkEnd w:id="468"/>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469" w:name="_Toc428456130"/>
      <w:bookmarkStart w:id="470" w:name="_Toc428537093"/>
      <w:bookmarkStart w:id="471" w:name="_Toc428969412"/>
      <w:bookmarkStart w:id="472" w:name="_Toc429052803"/>
      <w:bookmarkStart w:id="473" w:name="_Toc413359590"/>
      <w:bookmarkStart w:id="474" w:name="_Toc3556982"/>
      <w:bookmarkStart w:id="475" w:name="_Toc8893655"/>
      <w:bookmarkEnd w:id="469"/>
      <w:bookmarkEnd w:id="470"/>
      <w:bookmarkEnd w:id="471"/>
      <w:bookmarkEnd w:id="472"/>
      <w:r>
        <w:lastRenderedPageBreak/>
        <w:t xml:space="preserve">Threaded Connections: </w:t>
      </w:r>
      <w:r w:rsidRPr="00226A3F">
        <w:t>Bolts and Screws</w:t>
      </w:r>
      <w:bookmarkEnd w:id="473"/>
      <w:bookmarkEnd w:id="474"/>
      <w:bookmarkEnd w:id="475"/>
    </w:p>
    <w:p w14:paraId="1A579FAB" w14:textId="77777777" w:rsidR="002E60CB" w:rsidRPr="00942FED" w:rsidRDefault="002E60CB" w:rsidP="002E60CB">
      <w:pPr>
        <w:pStyle w:val="Heading3"/>
      </w:pPr>
      <w:bookmarkStart w:id="476" w:name="_Toc413359591"/>
      <w:bookmarkStart w:id="477" w:name="_Toc3556983"/>
      <w:bookmarkStart w:id="478" w:name="_Toc8893656"/>
      <w:r>
        <w:t>Introduction</w:t>
      </w:r>
      <w:bookmarkEnd w:id="476"/>
      <w:bookmarkEnd w:id="477"/>
      <w:bookmarkEnd w:id="47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479"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480" w:author="nick" w:date="2019-10-08T20:54:00Z"/>
        </w:rPr>
      </w:pPr>
      <w:ins w:id="481"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482" w:author="nick" w:date="2019-10-08T20:54:00Z"/>
        </w:rPr>
      </w:pPr>
      <w:del w:id="483"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484" w:author="nick" w:date="2019-10-08T20:56:00Z">
        <w:r w:rsidRPr="0059233A">
          <w:t>Screws are used in components which contain their own thread, and the screw may even cut its own internal thread into them. </w:t>
        </w:r>
      </w:ins>
      <w:del w:id="485"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486"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487" w:name="_Toc413359630"/>
      <w:bookmarkStart w:id="488" w:name="_Toc3557097"/>
      <w:bookmarkStart w:id="489"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487"/>
      <w:bookmarkEnd w:id="488"/>
      <w:bookmarkEnd w:id="489"/>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490" w:name="_Ref401160020"/>
      <w:bookmarkStart w:id="491" w:name="_Toc413359631"/>
      <w:bookmarkStart w:id="492" w:name="_Toc3557098"/>
      <w:bookmarkStart w:id="493"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490"/>
      <w:r>
        <w:t>: Different Screw Forms</w:t>
      </w:r>
      <w:bookmarkEnd w:id="491"/>
      <w:bookmarkEnd w:id="492"/>
      <w:bookmarkEnd w:id="493"/>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494" w:name="_Ref401160136"/>
      <w:bookmarkStart w:id="495" w:name="_Toc413359632"/>
      <w:bookmarkStart w:id="496" w:name="_Ref428364733"/>
      <w:bookmarkStart w:id="497" w:name="_Ref428531136"/>
      <w:bookmarkStart w:id="498" w:name="_Toc3557099"/>
      <w:bookmarkStart w:id="499"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494"/>
      <w:r>
        <w:t xml:space="preserve">: </w:t>
      </w:r>
      <w:r w:rsidRPr="001B293E">
        <w:t xml:space="preserve">Definition of </w:t>
      </w:r>
      <w:r>
        <w:t>L</w:t>
      </w:r>
      <w:r w:rsidRPr="001B293E">
        <w:t xml:space="preserve">ength and </w:t>
      </w:r>
      <w:r>
        <w:t>H</w:t>
      </w:r>
      <w:r w:rsidRPr="001B293E">
        <w:t xml:space="preserve">ead </w:t>
      </w:r>
      <w:r>
        <w:t>S</w:t>
      </w:r>
      <w:r w:rsidRPr="001B293E">
        <w:t>izes</w:t>
      </w:r>
      <w:bookmarkEnd w:id="495"/>
      <w:bookmarkEnd w:id="496"/>
      <w:bookmarkEnd w:id="497"/>
      <w:bookmarkEnd w:id="498"/>
      <w:bookmarkEnd w:id="49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500" w:name="_Ref413315993"/>
      <w:bookmarkStart w:id="501" w:name="_Toc413359633"/>
      <w:bookmarkStart w:id="502" w:name="_Toc3557100"/>
      <w:bookmarkStart w:id="503"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500"/>
      <w:r w:rsidRPr="00F81409">
        <w:t>: Definition of lead</w:t>
      </w:r>
      <w:r>
        <w:t>,</w:t>
      </w:r>
      <w:r w:rsidRPr="00F81409">
        <w:t xml:space="preserve"> pitch and</w:t>
      </w:r>
      <w:r>
        <w:t xml:space="preserve"> starts</w:t>
      </w:r>
      <w:r w:rsidRPr="00F81409">
        <w:t xml:space="preserve"> of a thread.</w:t>
      </w:r>
      <w:bookmarkEnd w:id="501"/>
      <w:bookmarkEnd w:id="502"/>
      <w:bookmarkEnd w:id="503"/>
      <w:r w:rsidRPr="00F81409">
        <w:t xml:space="preserve"> </w:t>
      </w:r>
    </w:p>
    <w:p w14:paraId="2E070E38" w14:textId="77777777" w:rsidR="00ED267C" w:rsidRPr="00942FED" w:rsidRDefault="00A947CD" w:rsidP="00ED267C">
      <w:pPr>
        <w:pStyle w:val="Heading3"/>
      </w:pPr>
      <w:bookmarkStart w:id="504" w:name="_Toc428279395"/>
      <w:bookmarkStart w:id="505" w:name="_Toc428456133"/>
      <w:bookmarkStart w:id="506" w:name="_Toc428537096"/>
      <w:bookmarkStart w:id="507" w:name="_Toc428969415"/>
      <w:bookmarkStart w:id="508" w:name="_Toc429052806"/>
      <w:bookmarkStart w:id="509" w:name="_Toc3556984"/>
      <w:bookmarkStart w:id="510" w:name="_Ref3566661"/>
      <w:bookmarkStart w:id="511" w:name="_Ref4272362"/>
      <w:bookmarkStart w:id="512" w:name="_Toc8893657"/>
      <w:bookmarkEnd w:id="504"/>
      <w:bookmarkEnd w:id="505"/>
      <w:bookmarkEnd w:id="506"/>
      <w:bookmarkEnd w:id="507"/>
      <w:bookmarkEnd w:id="508"/>
      <w:r w:rsidRPr="00A947CD">
        <w:t>Contacts and Friction</w:t>
      </w:r>
      <w:bookmarkEnd w:id="509"/>
      <w:bookmarkEnd w:id="510"/>
      <w:bookmarkEnd w:id="511"/>
      <w:bookmarkEnd w:id="512"/>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513"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514"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515" w:author="nick" w:date="2019-10-09T23:56:00Z">
        <w:r>
          <w:rPr>
            <w:rFonts w:cs="Calibri"/>
            <w:lang w:val="en-US" w:eastAsia="en-GB"/>
          </w:rPr>
          <w:t xml:space="preserve">last connected </w:t>
        </w:r>
      </w:ins>
      <w:r w:rsidR="00A947CD" w:rsidRPr="00147227">
        <w:rPr>
          <w:rFonts w:cs="Calibri"/>
          <w:lang w:val="en-US" w:eastAsia="en-GB"/>
        </w:rPr>
        <w:t xml:space="preserve">part </w:t>
      </w:r>
      <w:del w:id="516"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517" w:author="nick" w:date="2019-10-09T23:56:00Z">
        <w:r>
          <w:rPr>
            <w:rFonts w:cs="Calibri"/>
            <w:lang w:val="en-US" w:eastAsia="en-GB"/>
          </w:rPr>
          <w:t xml:space="preserve">last connected </w:t>
        </w:r>
        <w:r w:rsidRPr="00147227">
          <w:rPr>
            <w:rFonts w:cs="Calibri"/>
            <w:lang w:val="en-US" w:eastAsia="en-GB"/>
          </w:rPr>
          <w:t>part</w:t>
        </w:r>
      </w:ins>
      <w:del w:id="518"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519"/>
      <w:del w:id="520"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521"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519"/>
      <w:ins w:id="522" w:author="nick" w:date="2019-10-10T00:41:00Z">
        <w:r w:rsidR="00AD0A1B">
          <w:rPr>
            <w:rStyle w:val="CommentReference"/>
            <w:rFonts w:eastAsia="Times New Roman"/>
            <w:lang w:val="en-US" w:eastAsia="x-none"/>
          </w:rPr>
          <w:commentReference w:id="519"/>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523"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524" w:name="_Ref3566632"/>
      <w:ins w:id="525" w:author="nick" w:date="2019-10-10T00:38:00Z">
        <w:r>
          <w:rPr>
            <w:rFonts w:cs="Calibri"/>
            <w:lang w:val="en-US" w:eastAsia="en-GB"/>
          </w:rPr>
          <w:t>the thread</w:t>
        </w:r>
      </w:ins>
      <w:del w:id="526" w:author="nick" w:date="2019-10-10T00:39:00Z">
        <w:r w:rsidR="00A947CD" w:rsidRPr="00147227" w:rsidDel="00D62B21">
          <w:rPr>
            <w:rFonts w:cs="Calibri"/>
            <w:lang w:val="en-US" w:eastAsia="en-GB"/>
          </w:rPr>
          <w:delText xml:space="preserve">the </w:delText>
        </w:r>
      </w:del>
      <w:del w:id="527" w:author="nick" w:date="2019-10-09T23:36:00Z">
        <w:r w:rsidR="00A947CD" w:rsidRPr="00147227" w:rsidDel="00633553">
          <w:rPr>
            <w:rFonts w:cs="Calibri"/>
            <w:lang w:val="en-US" w:eastAsia="en-GB"/>
          </w:rPr>
          <w:delText xml:space="preserve">screw </w:delText>
        </w:r>
      </w:del>
      <w:del w:id="528" w:author="nick" w:date="2019-10-10T00:39:00Z">
        <w:r w:rsidR="00A947CD" w:rsidRPr="00147227" w:rsidDel="00D62B21">
          <w:rPr>
            <w:rFonts w:cs="Calibri"/>
            <w:lang w:val="en-US" w:eastAsia="en-GB"/>
          </w:rPr>
          <w:delText>thread</w:delText>
        </w:r>
      </w:del>
      <w:del w:id="529"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524"/>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530" w:author="nick" w:date="2019-10-09T23:58:00Z">
        <w:r w:rsidDel="00C15EC9">
          <w:rPr>
            <w:rFonts w:cs="Calibri"/>
            <w:szCs w:val="22"/>
            <w:lang w:eastAsia="en-GB"/>
          </w:rPr>
          <w:delText xml:space="preserve">According </w:delText>
        </w:r>
      </w:del>
      <w:ins w:id="531" w:author="nick" w:date="2019-10-09T23:58:00Z">
        <w:r w:rsidR="00C15EC9">
          <w:rPr>
            <w:rFonts w:cs="Calibri"/>
            <w:szCs w:val="22"/>
            <w:lang w:eastAsia="en-GB"/>
          </w:rPr>
          <w:t>Corresponding</w:t>
        </w:r>
        <w:r w:rsidR="00C15EC9">
          <w:rPr>
            <w:rFonts w:cs="Calibri"/>
            <w:szCs w:val="22"/>
            <w:lang w:eastAsia="en-GB"/>
          </w:rPr>
          <w:t xml:space="preserve">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532"/>
      <w:commentRangeStart w:id="533"/>
      <w:del w:id="534" w:author="nick" w:date="2019-10-10T00:36:00Z">
        <w:r w:rsidDel="00DA2327">
          <w:rPr>
            <w:rFonts w:cs="Calibri"/>
            <w:szCs w:val="22"/>
            <w:lang w:eastAsia="en-GB"/>
          </w:rPr>
          <w:delText>In case of c. above of inter-part contacts is addressed by the following XML elements.</w:delText>
        </w:r>
      </w:del>
      <w:ins w:id="535"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r w:rsidR="00DA2327">
          <w:rPr>
            <w:rFonts w:cs="Calibri"/>
            <w:szCs w:val="22"/>
            <w:lang w:eastAsia="en-GB"/>
          </w:rPr>
        </w:r>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532"/>
      <w:ins w:id="536" w:author="nick" w:date="2019-10-10T00:40:00Z">
        <w:r w:rsidR="00AD0A1B">
          <w:rPr>
            <w:rStyle w:val="CommentReference"/>
            <w:lang w:eastAsia="x-none"/>
          </w:rPr>
          <w:commentReference w:id="532"/>
        </w:r>
        <w:commentRangeEnd w:id="533"/>
        <w:r w:rsidR="00AD0A1B">
          <w:rPr>
            <w:rStyle w:val="CommentReference"/>
            <w:lang w:eastAsia="x-none"/>
          </w:rPr>
          <w:commentReference w:id="533"/>
        </w:r>
      </w:ins>
    </w:p>
    <w:p w14:paraId="330D553A" w14:textId="294DB5F6" w:rsidR="00633553" w:rsidRDefault="00633553" w:rsidP="00633553">
      <w:pPr>
        <w:autoSpaceDE w:val="0"/>
        <w:autoSpaceDN w:val="0"/>
        <w:adjustRightInd w:val="0"/>
        <w:spacing w:before="120" w:after="0"/>
        <w:jc w:val="both"/>
        <w:rPr>
          <w:ins w:id="537" w:author="nick" w:date="2019-10-09T23:37:00Z"/>
          <w:rFonts w:cs="Calibri"/>
          <w:szCs w:val="22"/>
          <w:lang w:eastAsia="en-GB"/>
        </w:rPr>
      </w:pPr>
      <w:ins w:id="538" w:author="nick" w:date="2019-10-09T23:38:00Z">
        <w:r>
          <w:rPr>
            <w:rFonts w:cs="Calibri"/>
            <w:szCs w:val="22"/>
            <w:lang w:eastAsia="en-GB"/>
          </w:rPr>
          <w:t>C</w:t>
        </w:r>
      </w:ins>
      <w:ins w:id="539" w:author="nick" w:date="2019-10-09T23:37:00Z">
        <w:r>
          <w:rPr>
            <w:rFonts w:cs="Calibri"/>
            <w:szCs w:val="22"/>
            <w:lang w:eastAsia="en-GB"/>
          </w:rPr>
          <w:t xml:space="preserve">ase </w:t>
        </w:r>
      </w:ins>
      <w:ins w:id="540" w:author="nick" w:date="2019-10-09T23:38:00Z">
        <w:r>
          <w:rPr>
            <w:rFonts w:cs="Calibri"/>
            <w:szCs w:val="22"/>
            <w:lang w:eastAsia="en-GB"/>
          </w:rPr>
          <w:t>d</w:t>
        </w:r>
      </w:ins>
      <w:ins w:id="541" w:author="nick" w:date="2019-10-09T23:37:00Z">
        <w:r>
          <w:rPr>
            <w:rFonts w:cs="Calibri"/>
            <w:szCs w:val="22"/>
            <w:lang w:eastAsia="en-GB"/>
          </w:rPr>
          <w:t>. above</w:t>
        </w:r>
      </w:ins>
      <w:ins w:id="542" w:author="nick" w:date="2019-10-09T23:42:00Z">
        <w:r w:rsidR="003C6C0B">
          <w:rPr>
            <w:rFonts w:cs="Calibri"/>
            <w:szCs w:val="22"/>
            <w:lang w:eastAsia="en-GB"/>
          </w:rPr>
          <w:t>,</w:t>
        </w:r>
      </w:ins>
      <w:ins w:id="543" w:author="nick" w:date="2019-10-09T23:37:00Z">
        <w:r>
          <w:rPr>
            <w:rFonts w:cs="Calibri"/>
            <w:szCs w:val="22"/>
            <w:lang w:eastAsia="en-GB"/>
          </w:rPr>
          <w:t xml:space="preserve"> of </w:t>
        </w:r>
      </w:ins>
      <w:ins w:id="544" w:author="nick" w:date="2019-10-09T23:42:00Z">
        <w:r w:rsidR="003C6C0B">
          <w:rPr>
            <w:rFonts w:cs="Calibri"/>
            <w:szCs w:val="22"/>
            <w:lang w:eastAsia="en-GB"/>
          </w:rPr>
          <w:t xml:space="preserve">the thread </w:t>
        </w:r>
      </w:ins>
      <w:ins w:id="545" w:author="nick" w:date="2019-10-09T23:37:00Z">
        <w:r w:rsidR="003C6C0B">
          <w:rPr>
            <w:rFonts w:cs="Calibri"/>
            <w:szCs w:val="22"/>
            <w:lang w:eastAsia="en-GB"/>
          </w:rPr>
          <w:t>contact</w:t>
        </w:r>
      </w:ins>
      <w:ins w:id="546" w:author="nick" w:date="2019-10-09T23:43:00Z">
        <w:r w:rsidR="003C6C0B">
          <w:rPr>
            <w:rFonts w:cs="Calibri"/>
            <w:szCs w:val="22"/>
            <w:lang w:eastAsia="en-GB"/>
          </w:rPr>
          <w:t>,</w:t>
        </w:r>
      </w:ins>
      <w:ins w:id="547"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548" w:author="nick" w:date="2019-10-09T23:44:00Z"/>
                <w:rFonts w:cs="Calibri"/>
                <w:sz w:val="20"/>
                <w:szCs w:val="20"/>
                <w:lang w:eastAsia="en-GB"/>
              </w:rPr>
            </w:pPr>
            <w:del w:id="549"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550" w:author="nick" w:date="2019-10-09T23:44:00Z"/>
                <w:rFonts w:ascii="Calibri,Italic" w:hAnsi="Calibri,Italic" w:cs="Calibri,Italic"/>
                <w:i/>
                <w:iCs/>
                <w:sz w:val="20"/>
                <w:szCs w:val="20"/>
                <w:lang w:eastAsia="en-GB"/>
              </w:rPr>
            </w:pPr>
            <w:del w:id="551"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552" w:author="nick" w:date="2019-10-09T23:44:00Z"/>
                <w:rFonts w:cs="Calibri"/>
                <w:sz w:val="20"/>
                <w:szCs w:val="20"/>
                <w:lang w:eastAsia="en-GB"/>
              </w:rPr>
            </w:pPr>
            <w:del w:id="553"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554"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77777777" w:rsidR="00147227" w:rsidRDefault="0097142B" w:rsidP="00B22204">
      <w:pPr>
        <w:pStyle w:val="Caption"/>
        <w:spacing w:before="120"/>
        <w:rPr>
          <w:rFonts w:cs="Calibri"/>
          <w:szCs w:val="22"/>
          <w:lang w:eastAsia="en-GB"/>
        </w:rPr>
      </w:pPr>
      <w:bookmarkStart w:id="555" w:name="_Toc3566455"/>
      <w:bookmarkStart w:id="556"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555"/>
      <w:bookmarkEnd w:id="55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557" w:author="nick" w:date="2019-10-09T23:44:00Z"/>
        </w:trPr>
        <w:tc>
          <w:tcPr>
            <w:tcW w:w="1526" w:type="dxa"/>
            <w:shd w:val="clear" w:color="auto" w:fill="auto"/>
          </w:tcPr>
          <w:p w14:paraId="7F5C430B" w14:textId="37EFA541" w:rsidR="004B2578" w:rsidRPr="00226A3F" w:rsidDel="003C6C0B" w:rsidRDefault="00AA6F36" w:rsidP="00817E05">
            <w:pPr>
              <w:rPr>
                <w:del w:id="558" w:author="nick" w:date="2019-10-09T23:44:00Z"/>
                <w:sz w:val="20"/>
                <w:szCs w:val="20"/>
              </w:rPr>
            </w:pPr>
            <w:del w:id="559"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560" w:author="nick" w:date="2019-10-09T23:44:00Z"/>
                <w:sz w:val="20"/>
                <w:szCs w:val="20"/>
              </w:rPr>
            </w:pPr>
            <w:del w:id="561"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562" w:author="nick" w:date="2019-10-09T23:44:00Z"/>
                <w:sz w:val="20"/>
                <w:szCs w:val="20"/>
              </w:rPr>
            </w:pPr>
            <w:del w:id="563"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564" w:author="nick" w:date="2019-10-09T23:44:00Z"/>
                <w:sz w:val="20"/>
                <w:szCs w:val="20"/>
              </w:rPr>
            </w:pPr>
            <w:del w:id="565"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566" w:author="nick" w:date="2019-10-09T23:44:00Z"/>
                <w:sz w:val="20"/>
                <w:szCs w:val="20"/>
              </w:rPr>
            </w:pPr>
            <w:del w:id="567"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568" w:author="nick" w:date="2019-10-09T23:47:00Z"/>
                <w:rFonts w:cs="Calibri"/>
                <w:sz w:val="20"/>
                <w:szCs w:val="20"/>
                <w:lang w:eastAsia="en-GB"/>
              </w:rPr>
            </w:pPr>
            <w:del w:id="569"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570"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571" w:author="nick" w:date="2019-10-09T23:46:00Z">
              <w:r>
                <w:rPr>
                  <w:rFonts w:cs="Calibri"/>
                  <w:sz w:val="20"/>
                  <w:szCs w:val="20"/>
                  <w:lang w:eastAsia="en-GB"/>
                </w:rPr>
                <w:t xml:space="preserve">“false” </w:t>
              </w:r>
            </w:ins>
            <w:ins w:id="572" w:author="nick" w:date="2019-10-09T23:47:00Z">
              <w:r>
                <w:rPr>
                  <w:rFonts w:cs="Calibri"/>
                  <w:sz w:val="20"/>
                  <w:szCs w:val="20"/>
                  <w:lang w:eastAsia="en-GB"/>
                </w:rPr>
                <w:t xml:space="preserve">is reserved </w:t>
              </w:r>
            </w:ins>
            <w:ins w:id="573"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574"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575" w:author="nick" w:date="2019-10-09T23:52:00Z">
              <w:r w:rsidDel="00C15EC9">
                <w:rPr>
                  <w:rFonts w:cs="Calibri"/>
                  <w:sz w:val="20"/>
                  <w:szCs w:val="20"/>
                  <w:lang w:eastAsia="en-GB"/>
                </w:rPr>
                <w:delText>See above.</w:delText>
              </w:r>
            </w:del>
          </w:p>
        </w:tc>
      </w:tr>
      <w:tr w:rsidR="00C15EC9" w:rsidRPr="00226A3F" w14:paraId="07119B14" w14:textId="77777777" w:rsidTr="0068020E">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576" w:name="_Toc3566456"/>
      <w:bookmarkStart w:id="577"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576"/>
      <w:bookmarkEnd w:id="577"/>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578" w:author="nick" w:date="2019-10-09T23:48:00Z"/>
          <w:rFonts w:cs="Calibri"/>
          <w:lang w:val="en-US" w:eastAsia="en-GB"/>
        </w:rPr>
      </w:pPr>
      <w:del w:id="579"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val="en-US" w:eastAsia="en-GB"/>
          </w:rPr>
          <w:fldChar w:fldCharType="begin"/>
        </w:r>
        <w:r w:rsidR="00EE3359" w:rsidDel="003C6C0B">
          <w:rPr>
            <w:rFonts w:cs="Calibri"/>
            <w:lang w:val="en-US" w:eastAsia="en-GB"/>
          </w:rPr>
          <w:delInstrText xml:space="preserve"> REF _Ref428791371 \r \h </w:delInstrText>
        </w:r>
        <w:r w:rsidR="00EE3359" w:rsidDel="003C6C0B">
          <w:rPr>
            <w:rFonts w:cs="Calibri"/>
            <w:lang w:val="en-US" w:eastAsia="en-GB"/>
          </w:rPr>
        </w:r>
        <w:r w:rsidR="00EE3359" w:rsidDel="003C6C0B">
          <w:rPr>
            <w:rFonts w:cs="Calibri"/>
            <w:lang w:val="en-US" w:eastAsia="en-GB"/>
          </w:rPr>
          <w:fldChar w:fldCharType="separate"/>
        </w:r>
        <w:r w:rsidR="00745DB6" w:rsidDel="003C6C0B">
          <w:rPr>
            <w:rFonts w:cs="Calibri"/>
            <w:lang w:val="en-US" w:eastAsia="en-GB"/>
          </w:rPr>
          <w:delText>5.3.1.1</w:delText>
        </w:r>
        <w:r w:rsidR="00EE3359" w:rsidDel="003C6C0B">
          <w:rPr>
            <w:rFonts w:cs="Calibri"/>
            <w:lang w:val="en-US"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580" w:author="nick" w:date="2019-10-09T23:48:00Z"/>
          <w:rFonts w:cs="Calibri"/>
          <w:szCs w:val="22"/>
          <w:lang w:eastAsia="en-GB"/>
        </w:rPr>
      </w:pPr>
      <w:del w:id="581"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del w:id="582"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583" w:author="nick" w:date="2019-10-10T00:07:00Z">
        <w:r w:rsidR="002A49E1">
          <w:rPr>
            <w:b/>
            <w:color w:val="0070C0"/>
          </w:rPr>
          <w:t xml:space="preserve">    </w:t>
        </w:r>
        <w:r w:rsidR="002A49E1" w:rsidRPr="002A49E1">
          <w:rPr>
            <w:color w:val="FF0000"/>
          </w:rPr>
          <w:t xml:space="preserve">&lt;!-- </w:t>
        </w:r>
      </w:ins>
      <w:ins w:id="584" w:author="nick" w:date="2019-10-10T00:08:00Z">
        <w:r w:rsidR="002A49E1">
          <w:rPr>
            <w:color w:val="FF0000"/>
          </w:rPr>
          <w:t>threaded conn</w:t>
        </w:r>
      </w:ins>
      <w:ins w:id="585" w:author="nick" w:date="2019-10-10T00:10:00Z">
        <w:r w:rsidR="00C86B06">
          <w:rPr>
            <w:color w:val="FF0000"/>
          </w:rPr>
          <w:t>e</w:t>
        </w:r>
      </w:ins>
      <w:ins w:id="586" w:author="nick" w:date="2019-10-10T00:08:00Z">
        <w:r w:rsidR="002A49E1">
          <w:rPr>
            <w:color w:val="FF0000"/>
          </w:rPr>
          <w:t>ction c</w:t>
        </w:r>
      </w:ins>
      <w:ins w:id="587" w:author="nick" w:date="2019-10-10T00:07:00Z">
        <w:r w:rsidR="002A49E1" w:rsidRPr="002A49E1">
          <w:rPr>
            <w:color w:val="FF0000"/>
          </w:rPr>
          <w:t xml:space="preserve">ontact, according to </w:t>
        </w:r>
      </w:ins>
      <w:ins w:id="588" w:author="nick" w:date="2019-10-10T00:08:00Z">
        <w:r w:rsidR="002A49E1" w:rsidRPr="00C86B06">
          <w:rPr>
            <w:b/>
            <w:color w:val="FF0000"/>
          </w:rPr>
          <w:t>7.</w:t>
        </w:r>
      </w:ins>
      <w:ins w:id="589"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590" w:author="nick" w:date="2019-10-10T00:06:00Z"/>
          <w:b/>
          <w:color w:val="FF0000"/>
        </w:rPr>
      </w:pPr>
      <w:del w:id="591"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592" w:author="nick" w:date="2019-10-10T00:06:00Z"/>
          <w:b/>
          <w:color w:val="0070C0"/>
        </w:rPr>
      </w:pPr>
      <w:del w:id="593"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594" w:author="nick" w:date="2019-10-10T00:06:00Z"/>
          <w:b/>
        </w:rPr>
      </w:pPr>
      <w:del w:id="595"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596" w:author="nick" w:date="2019-10-10T00:06:00Z"/>
          <w:b/>
          <w:color w:val="FF0000"/>
        </w:rPr>
      </w:pPr>
      <w:del w:id="597"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598" w:author="nick" w:date="2019-10-10T00:06:00Z"/>
          <w:b/>
          <w:color w:val="0070C0"/>
        </w:rPr>
      </w:pPr>
      <w:del w:id="599"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600" w:author="nick" w:date="2019-10-10T00:06:00Z"/>
          <w:b/>
          <w:color w:val="FF0000"/>
        </w:rPr>
      </w:pPr>
      <w:del w:id="601"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602" w:author="nick" w:date="2019-10-10T00:06:00Z"/>
          <w:b/>
        </w:rPr>
      </w:pPr>
      <w:del w:id="603"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604" w:author="nick" w:date="2019-10-10T00:06:00Z"/>
          <w:b/>
        </w:rPr>
      </w:pPr>
      <w:del w:id="605"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606"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607" w:author="nick" w:date="2019-10-10T00:02:00Z"/>
        </w:rPr>
      </w:pPr>
    </w:p>
    <w:p w14:paraId="5DE07921" w14:textId="7A72EA54" w:rsidR="002A49E1" w:rsidRPr="002A49E1" w:rsidRDefault="002A49E1" w:rsidP="002A49E1">
      <w:pPr>
        <w:pStyle w:val="XMLCode"/>
        <w:keepNext/>
        <w:keepLines/>
        <w:rPr>
          <w:ins w:id="608" w:author="nick" w:date="2019-10-10T00:01:00Z"/>
        </w:rPr>
      </w:pPr>
      <w:ins w:id="609" w:author="nick" w:date="2019-10-10T00:01:00Z">
        <w:r>
          <w:t xml:space="preserve">    </w:t>
        </w:r>
        <w:r>
          <w:t xml:space="preserve"> </w:t>
        </w:r>
        <w:r w:rsidRPr="002A49E1">
          <w:t xml:space="preserve">  </w:t>
        </w:r>
        <w:r w:rsidRPr="00C86B06">
          <w:rPr>
            <w:b/>
            <w:color w:val="0070C0"/>
          </w:rPr>
          <w:t>&lt;contact_list&gt;</w:t>
        </w:r>
        <w:r>
          <w:t xml:space="preserve">        </w:t>
        </w:r>
        <w:commentRangeStart w:id="610"/>
        <w:r w:rsidRPr="002A49E1">
          <w:rPr>
            <w:color w:val="FF0000"/>
          </w:rPr>
          <w:t xml:space="preserve">&lt;!-- </w:t>
        </w:r>
      </w:ins>
      <w:ins w:id="611" w:author="nick" w:date="2019-10-10T00:03:00Z">
        <w:r w:rsidRPr="002A49E1">
          <w:rPr>
            <w:color w:val="FF0000"/>
          </w:rPr>
          <w:t xml:space="preserve">Local </w:t>
        </w:r>
      </w:ins>
      <w:ins w:id="612" w:author="nick" w:date="2019-10-10T00:04:00Z">
        <w:r w:rsidRPr="002A49E1">
          <w:rPr>
            <w:color w:val="FF0000"/>
          </w:rPr>
          <w:t xml:space="preserve">Contact definition, according to </w:t>
        </w:r>
      </w:ins>
      <w:ins w:id="613" w:author="nick" w:date="2019-10-10T00:01:00Z">
        <w:r w:rsidRPr="00C86B06">
          <w:rPr>
            <w:b/>
            <w:color w:val="FF0000"/>
          </w:rPr>
          <w:t>5.3.2.</w:t>
        </w:r>
      </w:ins>
      <w:ins w:id="614" w:author="nick" w:date="2019-10-10T00:03:00Z">
        <w:r w:rsidRPr="00C86B06">
          <w:rPr>
            <w:b/>
            <w:color w:val="FF0000"/>
          </w:rPr>
          <w:t>5</w:t>
        </w:r>
      </w:ins>
      <w:ins w:id="615" w:author="nick" w:date="2019-10-10T00:01:00Z">
        <w:r w:rsidRPr="002A49E1">
          <w:rPr>
            <w:color w:val="FF0000"/>
          </w:rPr>
          <w:t xml:space="preserve"> --&gt;</w:t>
        </w:r>
      </w:ins>
      <w:commentRangeEnd w:id="610"/>
      <w:ins w:id="616" w:author="nick" w:date="2019-10-10T00:43:00Z">
        <w:r w:rsidR="00AD0A1B">
          <w:rPr>
            <w:rStyle w:val="CommentReference"/>
            <w:rFonts w:ascii="Calibri" w:hAnsi="Calibri"/>
            <w:lang w:eastAsia="x-none"/>
          </w:rPr>
          <w:commentReference w:id="610"/>
        </w:r>
      </w:ins>
    </w:p>
    <w:p w14:paraId="49EEFB79" w14:textId="6CA0D684" w:rsidR="002A49E1" w:rsidRPr="002A49E1" w:rsidRDefault="002A49E1" w:rsidP="002A49E1">
      <w:pPr>
        <w:pStyle w:val="XMLCode"/>
        <w:keepNext/>
        <w:keepLines/>
        <w:rPr>
          <w:ins w:id="618" w:author="nick" w:date="2019-10-10T00:01:00Z"/>
        </w:rPr>
      </w:pPr>
      <w:ins w:id="619" w:author="nick" w:date="2019-10-10T00:01:00Z">
        <w:r>
          <w:t xml:space="preserve">    </w:t>
        </w:r>
        <w:r w:rsidRPr="002A49E1">
          <w:t xml:space="preserve">       </w:t>
        </w:r>
        <w:r w:rsidRPr="00C86B06">
          <w:rPr>
            <w:b/>
            <w:color w:val="0070C0"/>
          </w:rPr>
          <w:t>&lt;contact&gt;</w:t>
        </w:r>
      </w:ins>
    </w:p>
    <w:p w14:paraId="7032295F" w14:textId="5BDA2CDD" w:rsidR="002A49E1" w:rsidRPr="002A49E1" w:rsidRDefault="002A49E1" w:rsidP="002A49E1">
      <w:pPr>
        <w:pStyle w:val="XMLCode"/>
        <w:keepNext/>
        <w:keepLines/>
        <w:rPr>
          <w:ins w:id="620" w:author="nick" w:date="2019-10-10T00:01:00Z"/>
        </w:rPr>
      </w:pPr>
      <w:ins w:id="621" w:author="nick" w:date="2019-10-10T00:01:00Z">
        <w:r>
          <w:t xml:space="preserve">    </w:t>
        </w:r>
        <w:r w:rsidRPr="002A49E1">
          <w:t xml:space="preserve">           &lt;partner label="</w:t>
        </w:r>
      </w:ins>
      <w:ins w:id="622" w:author="nick" w:date="2019-10-10T00:04:00Z">
        <w:r>
          <w:t>PART_7000400</w:t>
        </w:r>
      </w:ins>
      <w:ins w:id="623" w:author="nick" w:date="2019-10-10T00:01:00Z">
        <w:r w:rsidRPr="002A49E1">
          <w:t>"/&gt;</w:t>
        </w:r>
      </w:ins>
    </w:p>
    <w:p w14:paraId="4F6A083D" w14:textId="58C21BD6" w:rsidR="002A49E1" w:rsidRPr="002A49E1" w:rsidRDefault="002A49E1" w:rsidP="002A49E1">
      <w:pPr>
        <w:pStyle w:val="XMLCode"/>
        <w:keepNext/>
        <w:keepLines/>
        <w:rPr>
          <w:ins w:id="624" w:author="nick" w:date="2019-10-10T00:01:00Z"/>
        </w:rPr>
      </w:pPr>
      <w:ins w:id="625" w:author="nick" w:date="2019-10-10T00:01:00Z">
        <w:r>
          <w:t xml:space="preserve">     </w:t>
        </w:r>
        <w:r w:rsidRPr="002A49E1">
          <w:t xml:space="preserve">          &lt;partner label="</w:t>
        </w:r>
      </w:ins>
      <w:ins w:id="626" w:author="nick" w:date="2019-10-10T00:05:00Z">
        <w:r>
          <w:t>PART_7100100</w:t>
        </w:r>
      </w:ins>
      <w:ins w:id="627" w:author="nick" w:date="2019-10-10T00:01:00Z">
        <w:r w:rsidRPr="002A49E1">
          <w:t>"/&gt;</w:t>
        </w:r>
      </w:ins>
    </w:p>
    <w:p w14:paraId="31CAE733" w14:textId="4E09411B" w:rsidR="002A49E1" w:rsidRPr="002A49E1" w:rsidRDefault="002A49E1" w:rsidP="002A49E1">
      <w:pPr>
        <w:pStyle w:val="XMLCode"/>
        <w:keepNext/>
        <w:keepLines/>
        <w:rPr>
          <w:ins w:id="628" w:author="nick" w:date="2019-10-10T00:01:00Z"/>
        </w:rPr>
      </w:pPr>
      <w:ins w:id="629" w:author="nick" w:date="2019-10-10T00:03:00Z">
        <w:r>
          <w:t xml:space="preserve">  </w:t>
        </w:r>
      </w:ins>
      <w:ins w:id="630" w:author="nick" w:date="2019-10-10T00:01:00Z">
        <w:r w:rsidRPr="002A49E1">
          <w:t xml:space="preserve">      </w:t>
        </w:r>
      </w:ins>
      <w:ins w:id="631" w:author="nick" w:date="2019-10-10T00:03:00Z">
        <w:r>
          <w:t xml:space="preserve">   </w:t>
        </w:r>
      </w:ins>
      <w:ins w:id="632"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633" w:author="nick" w:date="2019-10-10T00:01:00Z"/>
          <w:b/>
          <w:color w:val="0070C0"/>
        </w:rPr>
      </w:pPr>
      <w:ins w:id="634" w:author="nick" w:date="2019-10-10T00:01:00Z">
        <w:r>
          <w:t xml:space="preserve">    </w:t>
        </w:r>
        <w:r w:rsidRPr="002A49E1">
          <w:t xml:space="preserve"> </w:t>
        </w:r>
      </w:ins>
      <w:ins w:id="635" w:author="nick" w:date="2019-10-10T00:02:00Z">
        <w:r>
          <w:t xml:space="preserve"> </w:t>
        </w:r>
      </w:ins>
      <w:ins w:id="636"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637" w:author="nick" w:date="2019-10-10T00:01:00Z"/>
          <w:b/>
          <w:color w:val="0070C0"/>
        </w:rPr>
      </w:pPr>
      <w:ins w:id="638" w:author="nick" w:date="2019-10-10T00:01:00Z">
        <w:r w:rsidRPr="00C86B06">
          <w:rPr>
            <w:b/>
            <w:color w:val="0070C0"/>
          </w:rPr>
          <w:t xml:space="preserve">  </w:t>
        </w:r>
        <w:r w:rsidRPr="00C86B06">
          <w:rPr>
            <w:b/>
            <w:color w:val="0070C0"/>
          </w:rPr>
          <w:t xml:space="preserve">   </w:t>
        </w:r>
        <w:r w:rsidRPr="00C86B06">
          <w:rPr>
            <w:b/>
            <w:color w:val="0070C0"/>
          </w:rPr>
          <w:t xml:space="preserve">      &lt;contact&gt;</w:t>
        </w:r>
      </w:ins>
    </w:p>
    <w:p w14:paraId="1998BCD9" w14:textId="4D9DAB6C" w:rsidR="002A49E1" w:rsidRPr="002A49E1" w:rsidRDefault="002A49E1" w:rsidP="002A49E1">
      <w:pPr>
        <w:pStyle w:val="XMLCode"/>
        <w:keepNext/>
        <w:keepLines/>
        <w:rPr>
          <w:ins w:id="639" w:author="nick" w:date="2019-10-10T00:01:00Z"/>
        </w:rPr>
      </w:pPr>
      <w:ins w:id="640" w:author="nick" w:date="2019-10-10T00:01:00Z">
        <w:r>
          <w:t xml:space="preserve">    </w:t>
        </w:r>
        <w:r w:rsidRPr="002A49E1">
          <w:t xml:space="preserve">           &lt;partner label="</w:t>
        </w:r>
      </w:ins>
      <w:ins w:id="641" w:author="nick" w:date="2019-10-10T00:05:00Z">
        <w:r>
          <w:t>PART_7100100</w:t>
        </w:r>
      </w:ins>
      <w:ins w:id="642" w:author="nick" w:date="2019-10-10T00:01:00Z">
        <w:r w:rsidRPr="002A49E1">
          <w:t>"/&gt;</w:t>
        </w:r>
      </w:ins>
    </w:p>
    <w:p w14:paraId="13918A9B" w14:textId="03A87C52" w:rsidR="002A49E1" w:rsidRPr="002A49E1" w:rsidRDefault="002A49E1" w:rsidP="002A49E1">
      <w:pPr>
        <w:pStyle w:val="XMLCode"/>
        <w:keepNext/>
        <w:keepLines/>
        <w:rPr>
          <w:ins w:id="643" w:author="nick" w:date="2019-10-10T00:01:00Z"/>
        </w:rPr>
      </w:pPr>
      <w:ins w:id="644" w:author="nick" w:date="2019-10-10T00:01:00Z">
        <w:r w:rsidRPr="002A49E1">
          <w:t xml:space="preserve">  </w:t>
        </w:r>
        <w:r>
          <w:t xml:space="preserve">   </w:t>
        </w:r>
        <w:r w:rsidRPr="002A49E1">
          <w:t xml:space="preserve">          &lt;partner label="</w:t>
        </w:r>
      </w:ins>
      <w:ins w:id="645" w:author="nick" w:date="2019-10-10T00:05:00Z">
        <w:r>
          <w:t>PART_5000300</w:t>
        </w:r>
      </w:ins>
      <w:ins w:id="646" w:author="nick" w:date="2019-10-10T00:01:00Z">
        <w:r w:rsidRPr="002A49E1">
          <w:t>"/&gt;</w:t>
        </w:r>
      </w:ins>
    </w:p>
    <w:p w14:paraId="517F1182" w14:textId="62B6EB24" w:rsidR="002A49E1" w:rsidRPr="002A49E1" w:rsidRDefault="002A49E1" w:rsidP="002A49E1">
      <w:pPr>
        <w:pStyle w:val="XMLCode"/>
        <w:keepNext/>
        <w:keepLines/>
        <w:rPr>
          <w:ins w:id="647" w:author="nick" w:date="2019-10-10T00:01:00Z"/>
        </w:rPr>
      </w:pPr>
      <w:ins w:id="648"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649" w:author="nick" w:date="2019-10-10T00:01:00Z"/>
          <w:b/>
          <w:color w:val="0070C0"/>
        </w:rPr>
      </w:pPr>
      <w:ins w:id="650"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651" w:author="nick" w:date="2019-10-10T00:01:00Z"/>
          <w:b/>
          <w:color w:val="0070C0"/>
        </w:rPr>
      </w:pPr>
      <w:ins w:id="652" w:author="nick" w:date="2019-10-10T00:01:00Z">
        <w:r w:rsidRPr="00C86B06">
          <w:rPr>
            <w:b/>
            <w:color w:val="0070C0"/>
          </w:rPr>
          <w:t xml:space="preserve">   </w:t>
        </w:r>
        <w:r w:rsidRPr="00C86B06">
          <w:rPr>
            <w:b/>
            <w:color w:val="0070C0"/>
          </w:rPr>
          <w:t xml:space="preserve">        &lt;contact&gt;</w:t>
        </w:r>
      </w:ins>
    </w:p>
    <w:p w14:paraId="6C83C730" w14:textId="52D455F0" w:rsidR="002A49E1" w:rsidRPr="002A49E1" w:rsidRDefault="002A49E1" w:rsidP="002A49E1">
      <w:pPr>
        <w:pStyle w:val="XMLCode"/>
        <w:keepNext/>
        <w:keepLines/>
        <w:rPr>
          <w:ins w:id="653" w:author="nick" w:date="2019-10-10T00:01:00Z"/>
        </w:rPr>
      </w:pPr>
      <w:ins w:id="654" w:author="nick" w:date="2019-10-10T00:02:00Z">
        <w:r>
          <w:t xml:space="preserve">     </w:t>
        </w:r>
      </w:ins>
      <w:ins w:id="655" w:author="nick" w:date="2019-10-10T00:01:00Z">
        <w:r w:rsidRPr="002A49E1">
          <w:t xml:space="preserve">          &lt;partner label="</w:t>
        </w:r>
      </w:ins>
      <w:ins w:id="656" w:author="nick" w:date="2019-10-10T00:05:00Z">
        <w:r>
          <w:t>PART_5000300</w:t>
        </w:r>
      </w:ins>
      <w:ins w:id="657" w:author="nick" w:date="2019-10-10T00:01:00Z">
        <w:r w:rsidRPr="002A49E1">
          <w:t>"/&gt;</w:t>
        </w:r>
      </w:ins>
    </w:p>
    <w:p w14:paraId="167D6A49" w14:textId="40392E85" w:rsidR="002A49E1" w:rsidRPr="002A49E1" w:rsidRDefault="002A49E1" w:rsidP="002A49E1">
      <w:pPr>
        <w:pStyle w:val="XMLCode"/>
        <w:keepNext/>
        <w:keepLines/>
        <w:rPr>
          <w:ins w:id="658" w:author="nick" w:date="2019-10-10T00:01:00Z"/>
        </w:rPr>
      </w:pPr>
      <w:ins w:id="659" w:author="nick" w:date="2019-10-10T00:01:00Z">
        <w:r>
          <w:t xml:space="preserve">   </w:t>
        </w:r>
        <w:r w:rsidRPr="002A49E1">
          <w:t xml:space="preserve">            &lt;partner label="</w:t>
        </w:r>
      </w:ins>
      <w:ins w:id="660" w:author="nick" w:date="2019-10-10T00:05:00Z">
        <w:r w:rsidRPr="00F20EA0">
          <w:t>PART_5000800</w:t>
        </w:r>
      </w:ins>
      <w:ins w:id="661" w:author="nick" w:date="2019-10-10T00:01:00Z">
        <w:r w:rsidRPr="002A49E1">
          <w:t>"/&gt;</w:t>
        </w:r>
      </w:ins>
    </w:p>
    <w:p w14:paraId="64633115" w14:textId="3BD87F73" w:rsidR="002A49E1" w:rsidRPr="002A49E1" w:rsidRDefault="002A49E1" w:rsidP="002A49E1">
      <w:pPr>
        <w:pStyle w:val="XMLCode"/>
        <w:keepNext/>
        <w:keepLines/>
        <w:rPr>
          <w:ins w:id="662" w:author="nick" w:date="2019-10-10T00:01:00Z"/>
        </w:rPr>
      </w:pPr>
      <w:ins w:id="663" w:author="nick" w:date="2019-10-10T00:01:00Z">
        <w:r w:rsidRPr="002A49E1">
          <w:t xml:space="preserve"> </w:t>
        </w:r>
      </w:ins>
      <w:ins w:id="664" w:author="nick" w:date="2019-10-10T00:02:00Z">
        <w:r>
          <w:t xml:space="preserve">    </w:t>
        </w:r>
      </w:ins>
      <w:ins w:id="665"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666" w:author="nick" w:date="2019-10-10T00:01:00Z"/>
          <w:b/>
          <w:color w:val="0070C0"/>
        </w:rPr>
      </w:pPr>
      <w:ins w:id="667" w:author="nick" w:date="2019-10-10T00:02:00Z">
        <w:r w:rsidRPr="00C86B06">
          <w:rPr>
            <w:b/>
            <w:color w:val="0070C0"/>
          </w:rPr>
          <w:t xml:space="preserve">    </w:t>
        </w:r>
      </w:ins>
      <w:ins w:id="668"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669" w:author="nick" w:date="2019-10-10T00:01:00Z"/>
          <w:b/>
          <w:color w:val="0070C0"/>
        </w:rPr>
      </w:pPr>
      <w:ins w:id="670" w:author="nick" w:date="2019-10-10T00:02:00Z">
        <w:r w:rsidRPr="00C86B06">
          <w:rPr>
            <w:b/>
            <w:color w:val="0070C0"/>
          </w:rPr>
          <w:t xml:space="preserve">       </w:t>
        </w:r>
      </w:ins>
      <w:ins w:id="671"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672"/>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673" w:author="nick" w:date="2019-10-10T00:24:00Z">
        <w:r w:rsidR="002E638C">
          <w:rPr>
            <w:rFonts w:asciiTheme="minorHAnsi" w:hAnsiTheme="minorHAnsi" w:cstheme="minorHAnsi"/>
            <w:b/>
            <w:szCs w:val="22"/>
            <w:lang w:eastAsia="en-GB"/>
          </w:rPr>
          <w:t>:</w:t>
        </w:r>
      </w:ins>
      <w:ins w:id="674"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675" w:author="nick" w:date="2019-10-10T00:31:00Z">
        <w:r w:rsidR="006E5172">
          <w:rPr>
            <w:rFonts w:asciiTheme="minorHAnsi" w:hAnsiTheme="minorHAnsi" w:cstheme="minorHAnsi"/>
            <w:szCs w:val="22"/>
            <w:lang w:eastAsia="en-GB"/>
          </w:rPr>
          <w:t>&amp;</w:t>
        </w:r>
      </w:ins>
      <w:ins w:id="676" w:author="nick" w:date="2019-10-10T00:25:00Z">
        <w:r w:rsidR="002E638C">
          <w:rPr>
            <w:rFonts w:asciiTheme="minorHAnsi" w:hAnsiTheme="minorHAnsi" w:cstheme="minorHAnsi"/>
            <w:szCs w:val="22"/>
            <w:lang w:eastAsia="en-GB"/>
          </w:rPr>
          <w:t xml:space="preserve"> local contact definition</w:t>
        </w:r>
      </w:ins>
      <w:ins w:id="677" w:author="nick" w:date="2019-10-10T00:27:00Z">
        <w:r w:rsidR="002E638C">
          <w:rPr>
            <w:rFonts w:asciiTheme="minorHAnsi" w:hAnsiTheme="minorHAnsi" w:cstheme="minorHAnsi"/>
            <w:szCs w:val="22"/>
            <w:lang w:eastAsia="en-GB"/>
          </w:rPr>
          <w:t>, and thread contact</w:t>
        </w:r>
      </w:ins>
      <w:ins w:id="678" w:author="nick" w:date="2019-10-10T00:30:00Z">
        <w:r w:rsidR="006E5172">
          <w:rPr>
            <w:rFonts w:asciiTheme="minorHAnsi" w:hAnsiTheme="minorHAnsi" w:cstheme="minorHAnsi"/>
            <w:szCs w:val="22"/>
            <w:lang w:eastAsia="en-GB"/>
          </w:rPr>
          <w:t>.</w:t>
        </w:r>
      </w:ins>
      <w:del w:id="679" w:author="nick" w:date="2019-10-10T00:24:00Z">
        <w:r w:rsidRPr="00A357D6" w:rsidDel="002E638C">
          <w:rPr>
            <w:rFonts w:asciiTheme="minorHAnsi" w:hAnsiTheme="minorHAnsi" w:cstheme="minorHAnsi"/>
            <w:b/>
            <w:szCs w:val="22"/>
            <w:lang w:eastAsia="en-GB"/>
          </w:rPr>
          <w:delText>:</w:delText>
        </w:r>
      </w:del>
      <w:ins w:id="680" w:author="nick" w:date="2019-10-10T00:31:00Z">
        <w:r w:rsidR="006E5172">
          <w:rPr>
            <w:rFonts w:asciiTheme="minorHAnsi" w:hAnsiTheme="minorHAnsi" w:cstheme="minorHAnsi"/>
            <w:szCs w:val="22"/>
            <w:lang w:eastAsia="en-GB"/>
          </w:rPr>
          <w:t xml:space="preserve"> Local contacts override the global contacts.</w:t>
        </w:r>
      </w:ins>
      <w:commentRangeEnd w:id="672"/>
      <w:ins w:id="681" w:author="nick" w:date="2019-10-10T00:44:00Z">
        <w:r w:rsidR="00AD0A1B">
          <w:rPr>
            <w:rStyle w:val="CommentReference"/>
            <w:lang w:eastAsia="x-none"/>
          </w:rPr>
          <w:commentReference w:id="672"/>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682"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683" w:author="nick" w:date="2019-10-10T00:17:00Z"/>
          <w:b/>
          <w:color w:val="0070C0"/>
        </w:rPr>
      </w:pPr>
    </w:p>
    <w:p w14:paraId="3191EAA9" w14:textId="09D04793" w:rsidR="00C86B06" w:rsidRPr="002A49E1" w:rsidRDefault="00C86B06" w:rsidP="00C86B06">
      <w:pPr>
        <w:pStyle w:val="XMLCode"/>
        <w:keepNext/>
        <w:keepLines/>
        <w:rPr>
          <w:ins w:id="684" w:author="nick" w:date="2019-10-10T00:17:00Z"/>
        </w:rPr>
      </w:pPr>
      <w:ins w:id="685" w:author="nick" w:date="2019-10-10T00:17:00Z">
        <w:r>
          <w:t xml:space="preserve"> </w:t>
        </w:r>
        <w:r w:rsidRPr="002A49E1">
          <w:t xml:space="preserve">  </w:t>
        </w:r>
        <w:r w:rsidRPr="00C86B06">
          <w:rPr>
            <w:b/>
            <w:color w:val="0070C0"/>
          </w:rPr>
          <w:t>&lt;contact_list&gt;</w:t>
        </w:r>
        <w:r>
          <w:t xml:space="preserve"> </w:t>
        </w:r>
        <w:r>
          <w:t xml:space="preserve">  </w:t>
        </w:r>
        <w:r w:rsidRPr="002A49E1">
          <w:rPr>
            <w:color w:val="FF0000"/>
          </w:rPr>
          <w:t>&lt;!</w:t>
        </w:r>
      </w:ins>
      <w:ins w:id="686" w:author="nick" w:date="2019-10-10T00:31:00Z">
        <w:r w:rsidR="006E5172">
          <w:rPr>
            <w:color w:val="FF0000"/>
          </w:rPr>
          <w:t xml:space="preserve">—Global </w:t>
        </w:r>
      </w:ins>
      <w:ins w:id="687" w:author="nick" w:date="2019-10-10T00:17:00Z">
        <w:r w:rsidRPr="002A49E1">
          <w:rPr>
            <w:color w:val="FF0000"/>
          </w:rPr>
          <w:t xml:space="preserve">Contact </w:t>
        </w:r>
        <w:r>
          <w:rPr>
            <w:color w:val="FF0000"/>
          </w:rPr>
          <w:t>Properties</w:t>
        </w:r>
      </w:ins>
      <w:ins w:id="688" w:author="nick" w:date="2019-10-10T00:32:00Z">
        <w:r w:rsidR="006E5172">
          <w:rPr>
            <w:color w:val="FF0000"/>
          </w:rPr>
          <w:t>,</w:t>
        </w:r>
      </w:ins>
      <w:ins w:id="689" w:author="nick" w:date="2019-10-10T00:18:00Z">
        <w:r>
          <w:rPr>
            <w:color w:val="FF0000"/>
          </w:rPr>
          <w:t xml:space="preserve"> </w:t>
        </w:r>
      </w:ins>
      <w:ins w:id="690" w:author="nick" w:date="2019-10-10T00:27:00Z">
        <w:r w:rsidR="002E638C">
          <w:rPr>
            <w:color w:val="FF0000"/>
          </w:rPr>
          <w:t>for</w:t>
        </w:r>
      </w:ins>
      <w:ins w:id="691" w:author="nick" w:date="2019-10-10T00:18:00Z">
        <w:r>
          <w:rPr>
            <w:color w:val="FF0000"/>
          </w:rPr>
          <w:t xml:space="preserve"> </w:t>
        </w:r>
      </w:ins>
      <w:ins w:id="692" w:author="nick" w:date="2019-10-10T00:27:00Z">
        <w:r w:rsidR="002E638C">
          <w:rPr>
            <w:color w:val="FF0000"/>
          </w:rPr>
          <w:t xml:space="preserve">the whole </w:t>
        </w:r>
      </w:ins>
      <w:ins w:id="693" w:author="nick" w:date="2019-10-10T00:18:00Z">
        <w:r>
          <w:rPr>
            <w:color w:val="FF0000"/>
          </w:rPr>
          <w:t>connection_group</w:t>
        </w:r>
      </w:ins>
      <w:ins w:id="694"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695" w:author="nick" w:date="2019-10-10T00:17:00Z"/>
        </w:rPr>
      </w:pPr>
      <w:ins w:id="696" w:author="nick" w:date="2019-10-10T00:17:00Z">
        <w:r w:rsidRPr="002A49E1">
          <w:t xml:space="preserve">       </w:t>
        </w:r>
        <w:r w:rsidRPr="00C86B06">
          <w:rPr>
            <w:b/>
            <w:color w:val="0070C0"/>
          </w:rPr>
          <w:t>&lt;contact&gt;</w:t>
        </w:r>
      </w:ins>
    </w:p>
    <w:p w14:paraId="59DBB1AC" w14:textId="64D83341" w:rsidR="00C86B06" w:rsidRPr="002A49E1" w:rsidRDefault="00C86B06" w:rsidP="00C86B06">
      <w:pPr>
        <w:pStyle w:val="XMLCode"/>
        <w:keepNext/>
        <w:keepLines/>
        <w:rPr>
          <w:ins w:id="697" w:author="nick" w:date="2019-10-10T00:17:00Z"/>
        </w:rPr>
      </w:pPr>
      <w:ins w:id="698"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699" w:author="nick" w:date="2019-10-10T00:17:00Z"/>
        </w:rPr>
      </w:pPr>
      <w:ins w:id="700"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701" w:author="nick" w:date="2019-10-10T00:17:00Z"/>
        </w:rPr>
      </w:pPr>
      <w:ins w:id="702"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703" w:author="nick" w:date="2019-10-10T00:17:00Z"/>
          <w:b/>
          <w:color w:val="0070C0"/>
        </w:rPr>
      </w:pPr>
      <w:ins w:id="704"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705" w:author="nick" w:date="2019-10-10T00:17:00Z"/>
          <w:b/>
          <w:color w:val="0070C0"/>
        </w:rPr>
      </w:pPr>
      <w:ins w:id="706" w:author="nick" w:date="2019-10-10T00:17:00Z">
        <w:r w:rsidRPr="00C86B06">
          <w:rPr>
            <w:b/>
            <w:color w:val="0070C0"/>
          </w:rPr>
          <w:t xml:space="preserve">       &lt;contact&gt;</w:t>
        </w:r>
      </w:ins>
    </w:p>
    <w:p w14:paraId="431283BB" w14:textId="2845C957" w:rsidR="00C86B06" w:rsidRPr="002A49E1" w:rsidRDefault="00C86B06" w:rsidP="00C86B06">
      <w:pPr>
        <w:pStyle w:val="XMLCode"/>
        <w:keepNext/>
        <w:keepLines/>
        <w:rPr>
          <w:ins w:id="707" w:author="nick" w:date="2019-10-10T00:17:00Z"/>
        </w:rPr>
      </w:pPr>
      <w:ins w:id="708"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709" w:author="nick" w:date="2019-10-10T00:17:00Z"/>
        </w:rPr>
      </w:pPr>
      <w:ins w:id="710"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711" w:author="nick" w:date="2019-10-10T00:17:00Z"/>
        </w:rPr>
      </w:pPr>
      <w:ins w:id="712"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713" w:author="nick" w:date="2019-10-10T00:17:00Z"/>
          <w:b/>
          <w:color w:val="0070C0"/>
        </w:rPr>
      </w:pPr>
      <w:ins w:id="714"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715" w:author="nick" w:date="2019-10-10T00:17:00Z"/>
          <w:b/>
          <w:color w:val="0070C0"/>
        </w:rPr>
      </w:pPr>
      <w:ins w:id="716" w:author="nick" w:date="2019-10-10T00:17:00Z">
        <w:r w:rsidRPr="00C86B06">
          <w:rPr>
            <w:b/>
            <w:color w:val="0070C0"/>
          </w:rPr>
          <w:t xml:space="preserve">       &lt;contact&gt;</w:t>
        </w:r>
      </w:ins>
    </w:p>
    <w:p w14:paraId="70756692" w14:textId="055E614C" w:rsidR="00C86B06" w:rsidRPr="002A49E1" w:rsidRDefault="00C86B06" w:rsidP="00C86B06">
      <w:pPr>
        <w:pStyle w:val="XMLCode"/>
        <w:keepNext/>
        <w:keepLines/>
        <w:rPr>
          <w:ins w:id="717" w:author="nick" w:date="2019-10-10T00:17:00Z"/>
        </w:rPr>
      </w:pPr>
      <w:ins w:id="718"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719" w:author="nick" w:date="2019-10-10T00:17:00Z"/>
        </w:rPr>
      </w:pPr>
      <w:ins w:id="720"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721" w:author="nick" w:date="2019-10-10T00:17:00Z"/>
        </w:rPr>
      </w:pPr>
      <w:ins w:id="722"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723" w:author="nick" w:date="2019-10-10T00:17:00Z"/>
          <w:b/>
          <w:color w:val="0070C0"/>
        </w:rPr>
      </w:pPr>
      <w:ins w:id="724"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725" w:author="nick" w:date="2019-10-10T00:17:00Z"/>
          <w:b/>
          <w:color w:val="0070C0"/>
        </w:rPr>
      </w:pPr>
      <w:ins w:id="726" w:author="nick" w:date="2019-10-10T00:17:00Z">
        <w:r w:rsidRPr="00C86B06">
          <w:rPr>
            <w:b/>
            <w:color w:val="0070C0"/>
          </w:rPr>
          <w:t xml:space="preserve">   &lt;/contact_list&gt;</w:t>
        </w:r>
      </w:ins>
    </w:p>
    <w:p w14:paraId="7AB6E039" w14:textId="77777777" w:rsidR="00C86B06" w:rsidRDefault="00C86B06" w:rsidP="00D05623">
      <w:pPr>
        <w:pStyle w:val="XMLCode"/>
        <w:keepNext/>
        <w:rPr>
          <w:ins w:id="727"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w:t>
      </w:r>
      <w:ins w:id="728"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r w:rsidRPr="006E5172">
        <w:rPr>
          <w:color w:val="FF0000"/>
        </w:rPr>
        <w:t xml:space="preserve">&lt;!-- Friction is "head to </w:t>
      </w:r>
      <w:del w:id="729" w:author="nick" w:date="2019-10-10T00:20:00Z">
        <w:r w:rsidRPr="006E5172" w:rsidDel="002E638C">
          <w:rPr>
            <w:color w:val="FF0000"/>
          </w:rPr>
          <w:delText>washer</w:delText>
        </w:r>
      </w:del>
      <w:ins w:id="730"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731" w:author="nick" w:date="2019-10-10T00:21:00Z"/>
        </w:rPr>
      </w:pPr>
      <w:del w:id="732"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733" w:author="nick" w:date="2019-10-10T00:21:00Z"/>
          <w:color w:val="FF0000"/>
        </w:rPr>
      </w:pPr>
      <w:del w:id="734"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735" w:author="nick" w:date="2019-10-10T00:21:00Z"/>
        </w:rPr>
      </w:pPr>
      <w:del w:id="736"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014C6F0"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 xml:space="preserve">nut to </w:t>
      </w:r>
      <w:del w:id="737" w:author="nick" w:date="2019-10-10T00:21:00Z">
        <w:r w:rsidRPr="002C46F8" w:rsidDel="002E638C">
          <w:rPr>
            <w:color w:val="FF0000"/>
          </w:rPr>
          <w:delText>washer</w:delText>
        </w:r>
      </w:del>
      <w:ins w:id="738"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739" w:author="nick" w:date="2019-10-10T00:22:00Z">
        <w:r w:rsidR="002E638C">
          <w:t>/</w:t>
        </w:r>
      </w:ins>
      <w:r>
        <w:t>&gt;</w:t>
      </w:r>
    </w:p>
    <w:p w14:paraId="616169FC" w14:textId="54E810CD" w:rsidR="005E2347" w:rsidDel="002E638C" w:rsidRDefault="005E2347" w:rsidP="00D05623">
      <w:pPr>
        <w:pStyle w:val="XMLCode"/>
        <w:keepNext/>
        <w:rPr>
          <w:del w:id="740" w:author="nick" w:date="2019-10-10T00:22:00Z"/>
        </w:rPr>
      </w:pPr>
      <w:del w:id="741"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742" w:author="nick" w:date="2019-10-10T00:22:00Z"/>
          <w:b/>
        </w:rPr>
      </w:pPr>
      <w:del w:id="743"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744" w:author="nick" w:date="2019-10-10T00:22:00Z"/>
        </w:rPr>
      </w:pPr>
      <w:del w:id="745"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746" w:author="nick" w:date="2019-10-10T00:11:00Z"/>
          <w:b/>
          <w:color w:val="FF0000"/>
        </w:rPr>
      </w:pPr>
      <w:del w:id="747"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748" w:author="nick" w:date="2019-10-10T00:11:00Z"/>
          <w:b/>
          <w:color w:val="0070C0"/>
        </w:rPr>
      </w:pPr>
      <w:del w:id="749"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750" w:author="nick" w:date="2019-10-10T00:11:00Z"/>
          <w:b/>
        </w:rPr>
      </w:pPr>
      <w:del w:id="751"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752" w:author="nick" w:date="2019-10-10T00:11:00Z"/>
          <w:b/>
          <w:color w:val="FF0000"/>
        </w:rPr>
      </w:pPr>
      <w:del w:id="753"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754" w:author="nick" w:date="2019-10-10T00:11:00Z"/>
          <w:b/>
          <w:color w:val="0070C0"/>
        </w:rPr>
      </w:pPr>
      <w:del w:id="755"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756" w:author="nick" w:date="2019-10-10T00:11:00Z"/>
          <w:b/>
          <w:color w:val="FF0000"/>
        </w:rPr>
      </w:pPr>
      <w:del w:id="757"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758" w:author="nick" w:date="2019-10-10T00:11:00Z"/>
          <w:b/>
        </w:rPr>
      </w:pPr>
      <w:del w:id="759"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760" w:author="nick" w:date="2019-10-10T00:11:00Z"/>
          <w:b/>
        </w:rPr>
      </w:pPr>
      <w:del w:id="761"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762" w:author="nick" w:date="2019-10-10T00:11:00Z"/>
          <w:b/>
          <w:color w:val="0070C0"/>
        </w:rPr>
      </w:pPr>
      <w:r w:rsidRPr="00D30F27">
        <w:rPr>
          <w:b/>
        </w:rPr>
        <w:tab/>
      </w:r>
      <w:r>
        <w:rPr>
          <w:b/>
        </w:rPr>
        <w:t xml:space="preserve">      </w:t>
      </w:r>
      <w:r w:rsidRPr="00656253">
        <w:rPr>
          <w:b/>
          <w:color w:val="0070C0"/>
        </w:rPr>
        <w:t>&lt;/contact_list&gt;</w:t>
      </w:r>
    </w:p>
    <w:p w14:paraId="2DE29787" w14:textId="77777777" w:rsidR="00C86B06" w:rsidRDefault="00C86B06" w:rsidP="00D05623">
      <w:pPr>
        <w:pStyle w:val="XMLCode"/>
        <w:keepNext/>
        <w:rPr>
          <w:ins w:id="763" w:author="nick" w:date="2019-10-10T00:11:00Z"/>
          <w:b/>
          <w:color w:val="0070C0"/>
        </w:rPr>
      </w:pPr>
    </w:p>
    <w:p w14:paraId="565E12FE" w14:textId="77777777" w:rsidR="00C86B06" w:rsidRPr="002A49E1" w:rsidRDefault="00C86B06" w:rsidP="00C86B06">
      <w:pPr>
        <w:pStyle w:val="XMLCode"/>
        <w:keepNext/>
        <w:keepLines/>
        <w:rPr>
          <w:ins w:id="764" w:author="nick" w:date="2019-10-10T00:11:00Z"/>
        </w:rPr>
      </w:pPr>
      <w:ins w:id="765" w:author="nick" w:date="2019-10-10T00:11:00Z">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766" w:author="nick" w:date="2019-10-10T00:11:00Z"/>
        </w:rPr>
      </w:pPr>
      <w:ins w:id="767" w:author="nick" w:date="2019-10-10T00:11:00Z">
        <w:r>
          <w:t xml:space="preserve">    </w:t>
        </w:r>
        <w:r w:rsidRPr="002A49E1">
          <w:t xml:space="preserve">       </w:t>
        </w:r>
        <w:r w:rsidRPr="00C86B06">
          <w:rPr>
            <w:b/>
            <w:color w:val="0070C0"/>
          </w:rPr>
          <w:t>&lt;contact&gt;</w:t>
        </w:r>
      </w:ins>
    </w:p>
    <w:p w14:paraId="40775FE9" w14:textId="77777777" w:rsidR="00C86B06" w:rsidRPr="002A49E1" w:rsidRDefault="00C86B06" w:rsidP="00C86B06">
      <w:pPr>
        <w:pStyle w:val="XMLCode"/>
        <w:keepNext/>
        <w:keepLines/>
        <w:rPr>
          <w:ins w:id="768" w:author="nick" w:date="2019-10-10T00:11:00Z"/>
        </w:rPr>
      </w:pPr>
      <w:ins w:id="769"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770" w:author="nick" w:date="2019-10-10T00:11:00Z"/>
        </w:rPr>
      </w:pPr>
      <w:ins w:id="771"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772" w:author="nick" w:date="2019-10-10T00:11:00Z"/>
        </w:rPr>
      </w:pPr>
      <w:ins w:id="773" w:author="nick" w:date="2019-10-10T00:11:00Z">
        <w:r>
          <w:t xml:space="preserve">  </w:t>
        </w:r>
        <w:r w:rsidRPr="002A49E1">
          <w:t xml:space="preserve">      </w:t>
        </w:r>
        <w:r>
          <w:t xml:space="preserve">   </w:t>
        </w:r>
        <w:r w:rsidRPr="002A49E1">
          <w:t xml:space="preserve">    &lt;coefficients static_friction="</w:t>
        </w:r>
        <w:r w:rsidRPr="006E5172">
          <w:rPr>
            <w:b/>
          </w:rPr>
          <w:t>0.</w:t>
        </w:r>
      </w:ins>
      <w:ins w:id="774" w:author="nick" w:date="2019-10-10T00:22:00Z">
        <w:r w:rsidR="002E638C" w:rsidRPr="006E5172">
          <w:rPr>
            <w:b/>
          </w:rPr>
          <w:t>9</w:t>
        </w:r>
      </w:ins>
      <w:ins w:id="775" w:author="nick" w:date="2019-10-10T00:11:00Z">
        <w:r w:rsidRPr="002A49E1">
          <w:t>"/&gt;</w:t>
        </w:r>
      </w:ins>
    </w:p>
    <w:p w14:paraId="6672F379" w14:textId="77777777" w:rsidR="00C86B06" w:rsidRPr="00C86B06" w:rsidRDefault="00C86B06" w:rsidP="00C86B06">
      <w:pPr>
        <w:pStyle w:val="XMLCode"/>
        <w:keepNext/>
        <w:keepLines/>
        <w:rPr>
          <w:ins w:id="776" w:author="nick" w:date="2019-10-10T00:11:00Z"/>
          <w:b/>
          <w:color w:val="0070C0"/>
        </w:rPr>
      </w:pPr>
      <w:ins w:id="777"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778" w:author="nick" w:date="2019-10-10T00:11:00Z"/>
          <w:b/>
          <w:color w:val="0070C0"/>
        </w:rPr>
      </w:pPr>
      <w:ins w:id="779" w:author="nick" w:date="2019-10-10T00:11:00Z">
        <w:r w:rsidRPr="00C86B06">
          <w:rPr>
            <w:b/>
            <w:color w:val="0070C0"/>
          </w:rPr>
          <w:t xml:space="preserve">       &lt;/contact_list&gt;</w:t>
        </w:r>
      </w:ins>
    </w:p>
    <w:p w14:paraId="68DBE145" w14:textId="77777777" w:rsidR="00C86B06" w:rsidRDefault="00C86B06" w:rsidP="00D05623">
      <w:pPr>
        <w:pStyle w:val="XMLCode"/>
        <w:keepNext/>
        <w:rPr>
          <w:b/>
          <w:color w:val="0070C0"/>
        </w:rPr>
      </w:pP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780"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781" w:name="_Toc428279398"/>
      <w:bookmarkStart w:id="782" w:name="_Toc428456136"/>
      <w:bookmarkStart w:id="783" w:name="_Toc428537099"/>
      <w:bookmarkStart w:id="784" w:name="_Toc428969418"/>
      <w:bookmarkStart w:id="785" w:name="_Toc429052809"/>
      <w:bookmarkStart w:id="786" w:name="_Toc428279400"/>
      <w:bookmarkStart w:id="787" w:name="_Toc428456138"/>
      <w:bookmarkStart w:id="788" w:name="_Toc428537101"/>
      <w:bookmarkStart w:id="789" w:name="_Toc428969420"/>
      <w:bookmarkStart w:id="790" w:name="_Toc429052811"/>
      <w:bookmarkStart w:id="791" w:name="_Toc428279401"/>
      <w:bookmarkStart w:id="792" w:name="_Toc428456139"/>
      <w:bookmarkStart w:id="793" w:name="_Toc428537102"/>
      <w:bookmarkStart w:id="794" w:name="_Toc428969421"/>
      <w:bookmarkStart w:id="795" w:name="_Toc429052812"/>
      <w:bookmarkStart w:id="796" w:name="_Toc428279402"/>
      <w:bookmarkStart w:id="797" w:name="_Toc428456140"/>
      <w:bookmarkStart w:id="798" w:name="_Toc428537103"/>
      <w:bookmarkStart w:id="799" w:name="_Toc428969422"/>
      <w:bookmarkStart w:id="800" w:name="_Toc429052813"/>
      <w:bookmarkStart w:id="801" w:name="_Toc428279403"/>
      <w:bookmarkStart w:id="802" w:name="_Toc428456141"/>
      <w:bookmarkStart w:id="803" w:name="_Toc428537104"/>
      <w:bookmarkStart w:id="804" w:name="_Toc428969423"/>
      <w:bookmarkStart w:id="805" w:name="_Toc429052814"/>
      <w:bookmarkStart w:id="806" w:name="_Toc428279404"/>
      <w:bookmarkStart w:id="807" w:name="_Toc428456142"/>
      <w:bookmarkStart w:id="808" w:name="_Toc428537105"/>
      <w:bookmarkStart w:id="809" w:name="_Toc428969424"/>
      <w:bookmarkStart w:id="810" w:name="_Toc429052815"/>
      <w:bookmarkStart w:id="811" w:name="_Toc428279405"/>
      <w:bookmarkStart w:id="812" w:name="_Toc428456143"/>
      <w:bookmarkStart w:id="813" w:name="_Toc428537106"/>
      <w:bookmarkStart w:id="814" w:name="_Toc428969425"/>
      <w:bookmarkStart w:id="815" w:name="_Toc429052816"/>
      <w:bookmarkStart w:id="816" w:name="_Toc428279406"/>
      <w:bookmarkStart w:id="817" w:name="_Toc428456144"/>
      <w:bookmarkStart w:id="818" w:name="_Toc428537107"/>
      <w:bookmarkStart w:id="819" w:name="_Toc428969426"/>
      <w:bookmarkStart w:id="820" w:name="_Toc429052817"/>
      <w:bookmarkStart w:id="821" w:name="_Toc428279408"/>
      <w:bookmarkStart w:id="822" w:name="_Toc428456146"/>
      <w:bookmarkStart w:id="823" w:name="_Toc428537109"/>
      <w:bookmarkStart w:id="824" w:name="_Toc428969428"/>
      <w:bookmarkStart w:id="825" w:name="_Toc429052819"/>
      <w:bookmarkStart w:id="826" w:name="_Toc428279409"/>
      <w:bookmarkStart w:id="827" w:name="_Toc428456147"/>
      <w:bookmarkStart w:id="828" w:name="_Toc428537110"/>
      <w:bookmarkStart w:id="829" w:name="_Toc428969429"/>
      <w:bookmarkStart w:id="830" w:name="_Toc429052820"/>
      <w:bookmarkStart w:id="831" w:name="_Toc428279410"/>
      <w:bookmarkStart w:id="832" w:name="_Toc428456148"/>
      <w:bookmarkStart w:id="833" w:name="_Toc428537111"/>
      <w:bookmarkStart w:id="834" w:name="_Toc428969430"/>
      <w:bookmarkStart w:id="835" w:name="_Toc429052821"/>
      <w:bookmarkStart w:id="836" w:name="_Toc428279411"/>
      <w:bookmarkStart w:id="837" w:name="_Toc428456149"/>
      <w:bookmarkStart w:id="838" w:name="_Toc428537112"/>
      <w:bookmarkStart w:id="839" w:name="_Toc428969431"/>
      <w:bookmarkStart w:id="840" w:name="_Toc429052822"/>
      <w:bookmarkStart w:id="841" w:name="_Toc428279413"/>
      <w:bookmarkStart w:id="842" w:name="_Toc428456151"/>
      <w:bookmarkStart w:id="843" w:name="_Toc428537114"/>
      <w:bookmarkStart w:id="844" w:name="_Toc428969433"/>
      <w:bookmarkStart w:id="845" w:name="_Toc429052824"/>
      <w:bookmarkStart w:id="846" w:name="_Toc428279414"/>
      <w:bookmarkStart w:id="847" w:name="_Toc428456152"/>
      <w:bookmarkStart w:id="848" w:name="_Toc428537115"/>
      <w:bookmarkStart w:id="849" w:name="_Toc428969434"/>
      <w:bookmarkStart w:id="850" w:name="_Toc429052825"/>
      <w:bookmarkStart w:id="851" w:name="_Toc428279416"/>
      <w:bookmarkStart w:id="852" w:name="_Toc428456154"/>
      <w:bookmarkStart w:id="853" w:name="_Toc428537117"/>
      <w:bookmarkStart w:id="854" w:name="_Toc428969436"/>
      <w:bookmarkStart w:id="855" w:name="_Toc429052827"/>
      <w:bookmarkStart w:id="856" w:name="_Toc428279417"/>
      <w:bookmarkStart w:id="857" w:name="_Toc428456155"/>
      <w:bookmarkStart w:id="858" w:name="_Toc428537118"/>
      <w:bookmarkStart w:id="859" w:name="_Toc428969437"/>
      <w:bookmarkStart w:id="860" w:name="_Toc429052828"/>
      <w:bookmarkStart w:id="861" w:name="_Toc428279419"/>
      <w:bookmarkStart w:id="862" w:name="_Toc428456157"/>
      <w:bookmarkStart w:id="863" w:name="_Toc428537120"/>
      <w:bookmarkStart w:id="864" w:name="_Toc428969439"/>
      <w:bookmarkStart w:id="865" w:name="_Toc429052830"/>
      <w:bookmarkStart w:id="866" w:name="_Toc428279421"/>
      <w:bookmarkStart w:id="867" w:name="_Toc428456159"/>
      <w:bookmarkStart w:id="868" w:name="_Toc428537122"/>
      <w:bookmarkStart w:id="869" w:name="_Toc428969441"/>
      <w:bookmarkStart w:id="870" w:name="_Toc429052832"/>
      <w:bookmarkStart w:id="871" w:name="_Toc428279422"/>
      <w:bookmarkStart w:id="872" w:name="_Toc428456160"/>
      <w:bookmarkStart w:id="873" w:name="_Toc428537123"/>
      <w:bookmarkStart w:id="874" w:name="_Toc428969442"/>
      <w:bookmarkStart w:id="875" w:name="_Toc429052833"/>
      <w:bookmarkStart w:id="876" w:name="_Toc428279423"/>
      <w:bookmarkStart w:id="877" w:name="_Toc428456161"/>
      <w:bookmarkStart w:id="878" w:name="_Toc428537124"/>
      <w:bookmarkStart w:id="879" w:name="_Toc428969443"/>
      <w:bookmarkStart w:id="880" w:name="_Toc429052834"/>
      <w:bookmarkStart w:id="881" w:name="_Toc428279424"/>
      <w:bookmarkStart w:id="882" w:name="_Toc428456162"/>
      <w:bookmarkStart w:id="883" w:name="_Toc428537125"/>
      <w:bookmarkStart w:id="884" w:name="_Toc428969444"/>
      <w:bookmarkStart w:id="885" w:name="_Toc429052835"/>
      <w:bookmarkStart w:id="886" w:name="_Toc428279426"/>
      <w:bookmarkStart w:id="887" w:name="_Toc428456164"/>
      <w:bookmarkStart w:id="888" w:name="_Toc428537127"/>
      <w:bookmarkStart w:id="889" w:name="_Toc428969446"/>
      <w:bookmarkStart w:id="890" w:name="_Toc429052837"/>
      <w:bookmarkStart w:id="891" w:name="_Toc428279427"/>
      <w:bookmarkStart w:id="892" w:name="_Toc428456165"/>
      <w:bookmarkStart w:id="893" w:name="_Toc428537128"/>
      <w:bookmarkStart w:id="894" w:name="_Toc428969447"/>
      <w:bookmarkStart w:id="895" w:name="_Toc429052838"/>
      <w:bookmarkStart w:id="896" w:name="_Toc428279431"/>
      <w:bookmarkStart w:id="897" w:name="_Toc428456169"/>
      <w:bookmarkStart w:id="898" w:name="_Toc428537132"/>
      <w:bookmarkStart w:id="899" w:name="_Toc428969451"/>
      <w:bookmarkStart w:id="900" w:name="_Toc429052842"/>
      <w:bookmarkStart w:id="901" w:name="_Toc428279432"/>
      <w:bookmarkStart w:id="902" w:name="_Toc428456170"/>
      <w:bookmarkStart w:id="903" w:name="_Toc428537133"/>
      <w:bookmarkStart w:id="904" w:name="_Toc428969452"/>
      <w:bookmarkStart w:id="905" w:name="_Toc429052843"/>
      <w:bookmarkStart w:id="906" w:name="_Toc428279434"/>
      <w:bookmarkStart w:id="907" w:name="_Toc428456172"/>
      <w:bookmarkStart w:id="908" w:name="_Toc428537135"/>
      <w:bookmarkStart w:id="909" w:name="_Toc428969454"/>
      <w:bookmarkStart w:id="910" w:name="_Toc429052845"/>
      <w:bookmarkStart w:id="911" w:name="_Toc428279435"/>
      <w:bookmarkStart w:id="912" w:name="_Toc428456173"/>
      <w:bookmarkStart w:id="913" w:name="_Toc428537136"/>
      <w:bookmarkStart w:id="914" w:name="_Toc428969455"/>
      <w:bookmarkStart w:id="915" w:name="_Toc429052846"/>
      <w:bookmarkStart w:id="916" w:name="_Toc428279439"/>
      <w:bookmarkStart w:id="917" w:name="_Toc428456177"/>
      <w:bookmarkStart w:id="918" w:name="_Toc428537140"/>
      <w:bookmarkStart w:id="919" w:name="_Toc428969459"/>
      <w:bookmarkStart w:id="920" w:name="_Toc429052850"/>
      <w:bookmarkStart w:id="921" w:name="_Toc428279440"/>
      <w:bookmarkStart w:id="922" w:name="_Toc428456178"/>
      <w:bookmarkStart w:id="923" w:name="_Toc428537141"/>
      <w:bookmarkStart w:id="924" w:name="_Toc428969460"/>
      <w:bookmarkStart w:id="925" w:name="_Toc429052851"/>
      <w:bookmarkStart w:id="926" w:name="_Toc428279441"/>
      <w:bookmarkStart w:id="927" w:name="_Toc428456179"/>
      <w:bookmarkStart w:id="928" w:name="_Toc428537142"/>
      <w:bookmarkStart w:id="929" w:name="_Toc428969461"/>
      <w:bookmarkStart w:id="930" w:name="_Toc429052852"/>
      <w:bookmarkStart w:id="931" w:name="_Toc428279442"/>
      <w:bookmarkStart w:id="932" w:name="_Toc428456180"/>
      <w:bookmarkStart w:id="933" w:name="_Toc428537143"/>
      <w:bookmarkStart w:id="934" w:name="_Toc428969462"/>
      <w:bookmarkStart w:id="935" w:name="_Toc429052853"/>
      <w:bookmarkStart w:id="936" w:name="_Toc428279444"/>
      <w:bookmarkStart w:id="937" w:name="_Toc428456182"/>
      <w:bookmarkStart w:id="938" w:name="_Toc428537145"/>
      <w:bookmarkStart w:id="939" w:name="_Toc428969464"/>
      <w:bookmarkStart w:id="940" w:name="_Toc429052855"/>
      <w:bookmarkStart w:id="941" w:name="_Toc428279445"/>
      <w:bookmarkStart w:id="942" w:name="_Toc428456183"/>
      <w:bookmarkStart w:id="943" w:name="_Toc428537146"/>
      <w:bookmarkStart w:id="944" w:name="_Toc428969465"/>
      <w:bookmarkStart w:id="945" w:name="_Toc429052856"/>
      <w:bookmarkStart w:id="946" w:name="_Toc428279449"/>
      <w:bookmarkStart w:id="947" w:name="_Toc428456187"/>
      <w:bookmarkStart w:id="948" w:name="_Toc428537150"/>
      <w:bookmarkStart w:id="949" w:name="_Toc428969469"/>
      <w:bookmarkStart w:id="950" w:name="_Toc429052860"/>
      <w:bookmarkStart w:id="951" w:name="_Toc428279450"/>
      <w:bookmarkStart w:id="952" w:name="_Toc428456188"/>
      <w:bookmarkStart w:id="953" w:name="_Toc428537151"/>
      <w:bookmarkStart w:id="954" w:name="_Toc428969470"/>
      <w:bookmarkStart w:id="955" w:name="_Toc429052861"/>
      <w:bookmarkStart w:id="956" w:name="_Toc428279452"/>
      <w:bookmarkStart w:id="957" w:name="_Toc428456190"/>
      <w:bookmarkStart w:id="958" w:name="_Toc428537153"/>
      <w:bookmarkStart w:id="959" w:name="_Toc428969472"/>
      <w:bookmarkStart w:id="960" w:name="_Toc429052863"/>
      <w:bookmarkStart w:id="961" w:name="_Toc428279453"/>
      <w:bookmarkStart w:id="962" w:name="_Toc428456191"/>
      <w:bookmarkStart w:id="963" w:name="_Toc428537154"/>
      <w:bookmarkStart w:id="964" w:name="_Toc428969473"/>
      <w:bookmarkStart w:id="965" w:name="_Toc429052864"/>
      <w:bookmarkStart w:id="966" w:name="_Toc428279457"/>
      <w:bookmarkStart w:id="967" w:name="_Toc428456195"/>
      <w:bookmarkStart w:id="968" w:name="_Toc428537158"/>
      <w:bookmarkStart w:id="969" w:name="_Toc428969477"/>
      <w:bookmarkStart w:id="970" w:name="_Toc429052868"/>
      <w:bookmarkStart w:id="971" w:name="_Toc428279458"/>
      <w:bookmarkStart w:id="972" w:name="_Toc428456196"/>
      <w:bookmarkStart w:id="973" w:name="_Toc428537159"/>
      <w:bookmarkStart w:id="974" w:name="_Toc428969478"/>
      <w:bookmarkStart w:id="975" w:name="_Toc429052869"/>
      <w:bookmarkStart w:id="976" w:name="_Toc428279459"/>
      <w:bookmarkStart w:id="977" w:name="_Toc428456197"/>
      <w:bookmarkStart w:id="978" w:name="_Toc428537160"/>
      <w:bookmarkStart w:id="979" w:name="_Toc428969479"/>
      <w:bookmarkStart w:id="980" w:name="_Toc429052870"/>
      <w:bookmarkStart w:id="981" w:name="_Toc428279461"/>
      <w:bookmarkStart w:id="982" w:name="_Toc428456199"/>
      <w:bookmarkStart w:id="983" w:name="_Toc428537162"/>
      <w:bookmarkStart w:id="984" w:name="_Toc428969481"/>
      <w:bookmarkStart w:id="985" w:name="_Toc429052872"/>
      <w:bookmarkStart w:id="986" w:name="_Toc428279462"/>
      <w:bookmarkStart w:id="987" w:name="_Toc428456200"/>
      <w:bookmarkStart w:id="988" w:name="_Toc428537163"/>
      <w:bookmarkStart w:id="989" w:name="_Toc428969482"/>
      <w:bookmarkStart w:id="990" w:name="_Toc429052873"/>
      <w:bookmarkStart w:id="991" w:name="_Toc428279463"/>
      <w:bookmarkStart w:id="992" w:name="_Toc428456201"/>
      <w:bookmarkStart w:id="993" w:name="_Toc428537164"/>
      <w:bookmarkStart w:id="994" w:name="_Toc428969483"/>
      <w:bookmarkStart w:id="995" w:name="_Toc429052874"/>
      <w:bookmarkStart w:id="996" w:name="_Toc428279464"/>
      <w:bookmarkStart w:id="997" w:name="_Toc428456202"/>
      <w:bookmarkStart w:id="998" w:name="_Toc428537165"/>
      <w:bookmarkStart w:id="999" w:name="_Toc428969484"/>
      <w:bookmarkStart w:id="1000" w:name="_Toc429052875"/>
      <w:bookmarkStart w:id="1001" w:name="_Toc428279465"/>
      <w:bookmarkStart w:id="1002" w:name="_Toc428456203"/>
      <w:bookmarkStart w:id="1003" w:name="_Toc428537166"/>
      <w:bookmarkStart w:id="1004" w:name="_Toc428969485"/>
      <w:bookmarkStart w:id="1005" w:name="_Toc429052876"/>
      <w:bookmarkStart w:id="1006" w:name="_Toc428279467"/>
      <w:bookmarkStart w:id="1007" w:name="_Toc428456205"/>
      <w:bookmarkStart w:id="1008" w:name="_Toc428537168"/>
      <w:bookmarkStart w:id="1009" w:name="_Toc428969487"/>
      <w:bookmarkStart w:id="1010" w:name="_Toc429052878"/>
      <w:bookmarkStart w:id="1011" w:name="_Toc428279470"/>
      <w:bookmarkStart w:id="1012" w:name="_Toc428456208"/>
      <w:bookmarkStart w:id="1013" w:name="_Toc428537171"/>
      <w:bookmarkStart w:id="1014" w:name="_Toc428969490"/>
      <w:bookmarkStart w:id="1015" w:name="_Toc429052881"/>
      <w:bookmarkStart w:id="1016" w:name="_Toc428279471"/>
      <w:bookmarkStart w:id="1017" w:name="_Toc428456209"/>
      <w:bookmarkStart w:id="1018" w:name="_Toc428537172"/>
      <w:bookmarkStart w:id="1019" w:name="_Toc428969491"/>
      <w:bookmarkStart w:id="1020" w:name="_Toc429052882"/>
      <w:bookmarkStart w:id="1021" w:name="_Toc428279472"/>
      <w:bookmarkStart w:id="1022" w:name="_Toc428456210"/>
      <w:bookmarkStart w:id="1023" w:name="_Toc428537173"/>
      <w:bookmarkStart w:id="1024" w:name="_Toc428969492"/>
      <w:bookmarkStart w:id="1025" w:name="_Toc429052883"/>
      <w:bookmarkStart w:id="1026" w:name="_Toc428279473"/>
      <w:bookmarkStart w:id="1027" w:name="_Toc428456211"/>
      <w:bookmarkStart w:id="1028" w:name="_Toc428537174"/>
      <w:bookmarkStart w:id="1029" w:name="_Toc428969493"/>
      <w:bookmarkStart w:id="1030" w:name="_Toc429052884"/>
      <w:bookmarkStart w:id="1031" w:name="_Toc428279474"/>
      <w:bookmarkStart w:id="1032" w:name="_Toc428456212"/>
      <w:bookmarkStart w:id="1033" w:name="_Toc428537175"/>
      <w:bookmarkStart w:id="1034" w:name="_Toc428969494"/>
      <w:bookmarkStart w:id="1035" w:name="_Toc429052885"/>
      <w:bookmarkStart w:id="1036" w:name="_Toc428279475"/>
      <w:bookmarkStart w:id="1037" w:name="_Toc428456213"/>
      <w:bookmarkStart w:id="1038" w:name="_Toc428537176"/>
      <w:bookmarkStart w:id="1039" w:name="_Toc428969495"/>
      <w:bookmarkStart w:id="1040" w:name="_Toc429052886"/>
      <w:bookmarkStart w:id="1041" w:name="_Toc428279476"/>
      <w:bookmarkStart w:id="1042" w:name="_Toc428456214"/>
      <w:bookmarkStart w:id="1043" w:name="_Toc428537177"/>
      <w:bookmarkStart w:id="1044" w:name="_Toc428969496"/>
      <w:bookmarkStart w:id="1045" w:name="_Toc429052887"/>
      <w:bookmarkStart w:id="1046" w:name="_Toc428279481"/>
      <w:bookmarkStart w:id="1047" w:name="_Toc428456219"/>
      <w:bookmarkStart w:id="1048" w:name="_Toc428537182"/>
      <w:bookmarkStart w:id="1049" w:name="_Toc428969501"/>
      <w:bookmarkStart w:id="1050" w:name="_Toc429052892"/>
      <w:bookmarkStart w:id="1051" w:name="_Toc428279482"/>
      <w:bookmarkStart w:id="1052" w:name="_Toc428456220"/>
      <w:bookmarkStart w:id="1053" w:name="_Toc428537183"/>
      <w:bookmarkStart w:id="1054" w:name="_Toc428969502"/>
      <w:bookmarkStart w:id="1055" w:name="_Toc429052893"/>
      <w:bookmarkStart w:id="1056" w:name="_Toc428279490"/>
      <w:bookmarkStart w:id="1057" w:name="_Toc428456228"/>
      <w:bookmarkStart w:id="1058" w:name="_Toc428537191"/>
      <w:bookmarkStart w:id="1059" w:name="_Toc428969510"/>
      <w:bookmarkStart w:id="1060" w:name="_Toc429052901"/>
      <w:bookmarkStart w:id="1061" w:name="_Toc428279504"/>
      <w:bookmarkStart w:id="1062" w:name="_Toc428456242"/>
      <w:bookmarkStart w:id="1063" w:name="_Toc428537205"/>
      <w:bookmarkStart w:id="1064" w:name="_Toc428969524"/>
      <w:bookmarkStart w:id="1065" w:name="_Toc429052915"/>
      <w:bookmarkStart w:id="1066" w:name="_Toc428279508"/>
      <w:bookmarkStart w:id="1067" w:name="_Toc428456246"/>
      <w:bookmarkStart w:id="1068" w:name="_Toc428537209"/>
      <w:bookmarkStart w:id="1069" w:name="_Toc428969528"/>
      <w:bookmarkStart w:id="1070" w:name="_Toc429052919"/>
      <w:bookmarkStart w:id="1071" w:name="_Toc428279509"/>
      <w:bookmarkStart w:id="1072" w:name="_Toc428456247"/>
      <w:bookmarkStart w:id="1073" w:name="_Toc428537210"/>
      <w:bookmarkStart w:id="1074" w:name="_Toc428969529"/>
      <w:bookmarkStart w:id="1075" w:name="_Toc429052920"/>
      <w:bookmarkStart w:id="1076" w:name="_Toc428279510"/>
      <w:bookmarkStart w:id="1077" w:name="_Toc428456248"/>
      <w:bookmarkStart w:id="1078" w:name="_Toc428537211"/>
      <w:bookmarkStart w:id="1079" w:name="_Toc428969530"/>
      <w:bookmarkStart w:id="1080" w:name="_Toc429052921"/>
      <w:bookmarkStart w:id="1081" w:name="_Toc428279512"/>
      <w:bookmarkStart w:id="1082" w:name="_Toc428456250"/>
      <w:bookmarkStart w:id="1083" w:name="_Toc428537213"/>
      <w:bookmarkStart w:id="1084" w:name="_Toc428969532"/>
      <w:bookmarkStart w:id="1085" w:name="_Toc429052923"/>
      <w:bookmarkStart w:id="1086" w:name="_Toc428279516"/>
      <w:bookmarkStart w:id="1087" w:name="_Toc428456254"/>
      <w:bookmarkStart w:id="1088" w:name="_Toc428537217"/>
      <w:bookmarkStart w:id="1089" w:name="_Toc428969536"/>
      <w:bookmarkStart w:id="1090" w:name="_Toc429052927"/>
      <w:bookmarkStart w:id="1091" w:name="_Toc428279517"/>
      <w:bookmarkStart w:id="1092" w:name="_Toc428456255"/>
      <w:bookmarkStart w:id="1093" w:name="_Toc428537218"/>
      <w:bookmarkStart w:id="1094" w:name="_Toc428969537"/>
      <w:bookmarkStart w:id="1095" w:name="_Toc429052928"/>
      <w:bookmarkStart w:id="1096" w:name="_Toc428279521"/>
      <w:bookmarkStart w:id="1097" w:name="_Toc428456259"/>
      <w:bookmarkStart w:id="1098" w:name="_Toc428537222"/>
      <w:bookmarkStart w:id="1099" w:name="_Toc428969541"/>
      <w:bookmarkStart w:id="1100" w:name="_Toc429052932"/>
      <w:bookmarkStart w:id="1101" w:name="_Toc428279522"/>
      <w:bookmarkStart w:id="1102" w:name="_Toc428456260"/>
      <w:bookmarkStart w:id="1103" w:name="_Toc428537223"/>
      <w:bookmarkStart w:id="1104" w:name="_Toc428969542"/>
      <w:bookmarkStart w:id="1105" w:name="_Toc429052933"/>
      <w:bookmarkStart w:id="1106" w:name="_Toc428279523"/>
      <w:bookmarkStart w:id="1107" w:name="_Toc428456261"/>
      <w:bookmarkStart w:id="1108" w:name="_Toc428537224"/>
      <w:bookmarkStart w:id="1109" w:name="_Toc428969543"/>
      <w:bookmarkStart w:id="1110" w:name="_Toc429052934"/>
      <w:bookmarkStart w:id="1111" w:name="_Toc428279524"/>
      <w:bookmarkStart w:id="1112" w:name="_Toc428456262"/>
      <w:bookmarkStart w:id="1113" w:name="_Toc428537225"/>
      <w:bookmarkStart w:id="1114" w:name="_Toc428969544"/>
      <w:bookmarkStart w:id="1115" w:name="_Toc429052935"/>
      <w:bookmarkStart w:id="1116" w:name="_Toc428279525"/>
      <w:bookmarkStart w:id="1117" w:name="_Toc428456263"/>
      <w:bookmarkStart w:id="1118" w:name="_Toc428537226"/>
      <w:bookmarkStart w:id="1119" w:name="_Toc428969545"/>
      <w:bookmarkStart w:id="1120" w:name="_Toc429052936"/>
      <w:bookmarkStart w:id="1121" w:name="_Toc428279526"/>
      <w:bookmarkStart w:id="1122" w:name="_Toc428456264"/>
      <w:bookmarkStart w:id="1123" w:name="_Toc428537227"/>
      <w:bookmarkStart w:id="1124" w:name="_Toc428969546"/>
      <w:bookmarkStart w:id="1125" w:name="_Toc429052937"/>
      <w:bookmarkStart w:id="1126" w:name="_Toc413359593"/>
      <w:bookmarkStart w:id="1127" w:name="_Toc3556985"/>
      <w:bookmarkStart w:id="1128" w:name="_Toc8893658"/>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26"/>
      <w:bookmarkEnd w:id="1127"/>
      <w:bookmarkEnd w:id="112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29" w:name="_Toc3566457"/>
      <w:bookmarkStart w:id="1130"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29"/>
      <w:bookmarkEnd w:id="1130"/>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31" w:name="_Ref409694950"/>
      <w:bookmarkStart w:id="1132" w:name="_Toc3566458"/>
      <w:bookmarkStart w:id="1133"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31"/>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2"/>
      <w:bookmarkEnd w:id="113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34" w:name="_Toc3566459"/>
      <w:bookmarkStart w:id="1135"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36" w:name="_Toc428279528"/>
      <w:bookmarkStart w:id="1137" w:name="_Toc428456266"/>
      <w:bookmarkStart w:id="1138" w:name="_Toc428537229"/>
      <w:bookmarkStart w:id="1139" w:name="_Toc428969548"/>
      <w:bookmarkStart w:id="1140" w:name="_Toc429052939"/>
      <w:bookmarkStart w:id="1141" w:name="_Toc413359594"/>
      <w:bookmarkStart w:id="1142" w:name="_Toc3556986"/>
      <w:bookmarkStart w:id="1143" w:name="_Toc8893659"/>
      <w:bookmarkEnd w:id="1136"/>
      <w:bookmarkEnd w:id="1137"/>
      <w:bookmarkEnd w:id="1138"/>
      <w:bookmarkEnd w:id="1139"/>
      <w:bookmarkEnd w:id="1140"/>
      <w:r>
        <w:t>Washer</w:t>
      </w:r>
      <w:bookmarkEnd w:id="1141"/>
      <w:bookmarkEnd w:id="1142"/>
      <w:bookmarkEnd w:id="114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44" w:name="_Toc3566460"/>
      <w:bookmarkStart w:id="1145"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8893660"/>
      <w:bookmarkEnd w:id="1146"/>
      <w:bookmarkEnd w:id="1147"/>
      <w:bookmarkEnd w:id="1148"/>
      <w:bookmarkEnd w:id="1149"/>
      <w:r>
        <w:t>Nut</w:t>
      </w:r>
      <w:bookmarkEnd w:id="1150"/>
      <w:bookmarkEnd w:id="1151"/>
      <w:bookmarkEnd w:id="115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53" w:name="_Toc3566461"/>
      <w:bookmarkStart w:id="1154"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3"/>
      <w:bookmarkEnd w:id="115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55" w:name="_Toc3566462"/>
      <w:bookmarkStart w:id="1156"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5"/>
      <w:bookmarkEnd w:id="115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57" w:name="_Toc428456270"/>
      <w:bookmarkStart w:id="1158" w:name="_Toc428537233"/>
      <w:bookmarkStart w:id="1159" w:name="_Toc428969552"/>
      <w:bookmarkStart w:id="1160" w:name="_Toc429052943"/>
      <w:bookmarkStart w:id="1161" w:name="_Toc413359596"/>
      <w:bookmarkStart w:id="1162" w:name="_Toc3556988"/>
      <w:bookmarkStart w:id="1163" w:name="_Toc8893661"/>
      <w:bookmarkStart w:id="1164" w:name="_Ref401160443"/>
      <w:bookmarkStart w:id="1165" w:name="_Ref401160449"/>
      <w:bookmarkStart w:id="1166" w:name="_Ref401160453"/>
      <w:bookmarkEnd w:id="1157"/>
      <w:bookmarkEnd w:id="1158"/>
      <w:bookmarkEnd w:id="1159"/>
      <w:bookmarkEnd w:id="1160"/>
      <w:r w:rsidRPr="00226A3F">
        <w:t>Bolt</w:t>
      </w:r>
      <w:bookmarkEnd w:id="1161"/>
      <w:bookmarkEnd w:id="1162"/>
      <w:bookmarkEnd w:id="1163"/>
      <w:r w:rsidRPr="00226A3F">
        <w:t xml:space="preserve"> </w:t>
      </w:r>
      <w:bookmarkEnd w:id="1164"/>
      <w:bookmarkEnd w:id="1165"/>
      <w:bookmarkEnd w:id="116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67" w:name="_Toc3566463"/>
      <w:bookmarkStart w:id="1168"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1169" w:name="_Toc3566464"/>
      <w:bookmarkStart w:id="1170" w:name="_Toc8893888"/>
      <w:r>
        <w:lastRenderedPageBreak/>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169"/>
      <w:bookmarkEnd w:id="117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0022268C">
        <w:rPr>
          <w:rStyle w:val="CommentReference"/>
          <w:rFonts w:ascii="Calibri" w:hAnsi="Calibri"/>
          <w:lang w:eastAsia="x-none"/>
        </w:rPr>
        <w:commentReference w:id="1171"/>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72" w:name="_Toc428456272"/>
      <w:bookmarkStart w:id="1173" w:name="_Toc428537235"/>
      <w:bookmarkStart w:id="1174" w:name="_Toc428969554"/>
      <w:bookmarkStart w:id="1175" w:name="_Toc429052945"/>
      <w:bookmarkStart w:id="1176" w:name="_Toc3556989"/>
      <w:bookmarkStart w:id="1177" w:name="_Toc8893662"/>
      <w:bookmarkEnd w:id="1172"/>
      <w:bookmarkEnd w:id="1173"/>
      <w:bookmarkEnd w:id="1174"/>
      <w:bookmarkEnd w:id="1175"/>
      <w:r>
        <w:lastRenderedPageBreak/>
        <w:t>Possible Bolt and Screw Assemblies</w:t>
      </w:r>
      <w:bookmarkEnd w:id="1176"/>
      <w:bookmarkEnd w:id="117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78" w:name="_Toc3557101"/>
      <w:bookmarkStart w:id="1179"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78"/>
      <w:bookmarkEnd w:id="117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80" w:name="_Ref3568949"/>
      <w:bookmarkStart w:id="1181" w:name="_Toc3557102"/>
      <w:bookmarkStart w:id="1182" w:name="_Ref3568942"/>
      <w:bookmarkStart w:id="1183"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80"/>
      <w:r>
        <w:t>: Bolt with free nut</w:t>
      </w:r>
      <w:bookmarkEnd w:id="1181"/>
      <w:bookmarkEnd w:id="1182"/>
      <w:bookmarkEnd w:id="1183"/>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1184" w:name="_Ref3568964"/>
      <w:bookmarkStart w:id="1185" w:name="_Toc3557103"/>
      <w:bookmarkStart w:id="1186"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84"/>
      <w:r>
        <w:t>: Screw</w:t>
      </w:r>
      <w:bookmarkEnd w:id="1185"/>
      <w:bookmarkEnd w:id="1186"/>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87" w:name="_Toc3557104"/>
      <w:bookmarkStart w:id="1188"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87"/>
      <w:bookmarkEnd w:id="118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89" w:name="_Toc3557105"/>
      <w:bookmarkStart w:id="1190"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89"/>
      <w:bookmarkEnd w:id="1190"/>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91" w:name="_Toc428456274"/>
      <w:bookmarkStart w:id="1192" w:name="_Toc428537237"/>
      <w:bookmarkStart w:id="1193" w:name="_Toc428969556"/>
      <w:bookmarkStart w:id="1194" w:name="_Toc429052947"/>
      <w:bookmarkStart w:id="1195" w:name="_Toc428456275"/>
      <w:bookmarkStart w:id="1196" w:name="_Toc428537238"/>
      <w:bookmarkStart w:id="1197" w:name="_Toc428969557"/>
      <w:bookmarkStart w:id="1198" w:name="_Toc429052948"/>
      <w:bookmarkStart w:id="1199" w:name="_Toc413359597"/>
      <w:bookmarkStart w:id="1200" w:name="_Toc3556990"/>
      <w:bookmarkStart w:id="1201" w:name="_Toc8893663"/>
      <w:bookmarkEnd w:id="1191"/>
      <w:bookmarkEnd w:id="1192"/>
      <w:bookmarkEnd w:id="1193"/>
      <w:bookmarkEnd w:id="1194"/>
      <w:bookmarkEnd w:id="1195"/>
      <w:bookmarkEnd w:id="1196"/>
      <w:bookmarkEnd w:id="1197"/>
      <w:bookmarkEnd w:id="1198"/>
      <w:r w:rsidRPr="00226A3F">
        <w:lastRenderedPageBreak/>
        <w:t>Screw</w:t>
      </w:r>
      <w:bookmarkEnd w:id="1199"/>
      <w:bookmarkEnd w:id="1200"/>
      <w:bookmarkEnd w:id="120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02" w:name="_Toc3566465"/>
      <w:bookmarkStart w:id="1203"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02"/>
      <w:bookmarkEnd w:id="1203"/>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04" w:name="_Toc3566466"/>
      <w:bookmarkStart w:id="1205"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04"/>
      <w:bookmarkEnd w:id="120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06" w:name="_Toc3556991"/>
      <w:bookmarkStart w:id="1207" w:name="_Toc8893664"/>
      <w:r>
        <w:t>7.5.7.1 Flow Drilled Screws</w:t>
      </w:r>
      <w:r w:rsidR="00EF4929">
        <w:t xml:space="preserve"> (FDS)</w:t>
      </w:r>
      <w:bookmarkEnd w:id="1206"/>
      <w:bookmarkEnd w:id="1207"/>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633553"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08" w:name="_Toc3557106"/>
      <w:bookmarkStart w:id="1209"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08"/>
      <w:bookmarkEnd w:id="1209"/>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10" w:name="_Toc3557107"/>
      <w:bookmarkStart w:id="1211"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10"/>
      <w:bookmarkEnd w:id="1211"/>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12" w:name="_Toc3566467"/>
      <w:bookmarkStart w:id="1213"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12"/>
      <w:bookmarkEnd w:id="1213"/>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14" w:name="_Toc3557108"/>
      <w:bookmarkStart w:id="1215"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14"/>
      <w:bookmarkEnd w:id="1215"/>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16" w:name="_Toc3557109"/>
      <w:bookmarkStart w:id="1217"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16"/>
      <w:bookmarkEnd w:id="121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18" w:name="_Toc413359598"/>
      <w:bookmarkStart w:id="1219" w:name="_Toc3556992"/>
      <w:bookmarkStart w:id="1220" w:name="_Toc8893665"/>
      <w:r w:rsidRPr="000F30B3">
        <w:t>Gum Drops</w:t>
      </w:r>
      <w:bookmarkEnd w:id="1218"/>
      <w:bookmarkEnd w:id="1219"/>
      <w:bookmarkEnd w:id="122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21" w:name="_Toc3566468"/>
      <w:bookmarkStart w:id="1222"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21"/>
      <w:bookmarkEnd w:id="122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23" w:name="_Toc3566469"/>
      <w:bookmarkStart w:id="1224"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23"/>
      <w:bookmarkEnd w:id="1224"/>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25" w:name="_Toc428456279"/>
      <w:bookmarkStart w:id="1226" w:name="_Toc3556993"/>
      <w:bookmarkStart w:id="1227" w:name="_Toc8893666"/>
      <w:bookmarkEnd w:id="1225"/>
      <w:r>
        <w:t>Clinches</w:t>
      </w:r>
      <w:bookmarkEnd w:id="1226"/>
      <w:bookmarkEnd w:id="122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28" w:name="_Toc3557110"/>
      <w:bookmarkStart w:id="1229"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28"/>
      <w:bookmarkEnd w:id="1229"/>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30" w:name="_Ref428794448"/>
      <w:bookmarkStart w:id="1231" w:name="_Ref428794398"/>
      <w:bookmarkStart w:id="1232" w:name="_Toc3557111"/>
      <w:bookmarkStart w:id="1233"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1230"/>
      <w:r>
        <w:t xml:space="preserve">: </w:t>
      </w:r>
      <w:r w:rsidRPr="00D67DC2">
        <w:t>Clinch Joint Dimensions</w:t>
      </w:r>
      <w:bookmarkEnd w:id="1231"/>
      <w:bookmarkEnd w:id="1232"/>
      <w:bookmarkEnd w:id="1233"/>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34" w:name="_Ref428798660"/>
      <w:bookmarkStart w:id="1235" w:name="_Toc3557112"/>
      <w:bookmarkStart w:id="1236"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1234"/>
      <w:r>
        <w:t>: TOX (left) and BTM’s Tog-L-Loc system</w:t>
      </w:r>
      <w:r>
        <w:rPr>
          <w:rStyle w:val="FootnoteReference"/>
        </w:rPr>
        <w:footnoteReference w:id="14"/>
      </w:r>
      <w:bookmarkEnd w:id="1235"/>
      <w:bookmarkEnd w:id="1236"/>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237" w:name="_Toc3566470"/>
      <w:bookmarkStart w:id="1238"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37"/>
      <w:bookmarkEnd w:id="123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239" w:name="_Toc3566471"/>
      <w:bookmarkStart w:id="1240"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239"/>
      <w:bookmarkEnd w:id="1240"/>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633553"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241" w:name="_Toc3566472"/>
      <w:bookmarkStart w:id="1242"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41"/>
      <w:bookmarkEnd w:id="1242"/>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43" w:name="_Toc3556994"/>
      <w:bookmarkStart w:id="1244" w:name="_Toc8893667"/>
      <w:r w:rsidRPr="00BF4695">
        <w:t>Heat Stakes / Thermal Stakes</w:t>
      </w:r>
      <w:bookmarkEnd w:id="1243"/>
      <w:bookmarkEnd w:id="1244"/>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633553"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245" w:name="_Toc3557113"/>
      <w:bookmarkStart w:id="1246"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245"/>
      <w:bookmarkEnd w:id="124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247" w:name="_Toc3566473"/>
      <w:bookmarkStart w:id="1248"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47"/>
      <w:bookmarkEnd w:id="1248"/>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249" w:name="_Toc3566474"/>
      <w:bookmarkStart w:id="1250"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49"/>
      <w:bookmarkEnd w:id="125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51" w:name="_Toc3556995"/>
      <w:bookmarkStart w:id="1252" w:name="_Toc8893668"/>
      <w:r>
        <w:t>Clips/</w:t>
      </w:r>
      <w:r w:rsidR="00BF4695" w:rsidRPr="00BF4695">
        <w:t>Snap Joints</w:t>
      </w:r>
      <w:bookmarkEnd w:id="1251"/>
      <w:bookmarkEnd w:id="125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53" w:name="_Toc3557114"/>
      <w:bookmarkStart w:id="1254"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53"/>
      <w:bookmarkEnd w:id="125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55" w:name="_Toc3557115"/>
      <w:bookmarkStart w:id="1256"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55"/>
      <w:bookmarkEnd w:id="1256"/>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57" w:name="_Toc3557116"/>
      <w:bookmarkStart w:id="1258" w:name="_Ref7727027"/>
      <w:bookmarkStart w:id="1259"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57"/>
      <w:bookmarkEnd w:id="1258"/>
      <w:bookmarkEnd w:id="125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60" w:name="_Toc3557117"/>
      <w:bookmarkStart w:id="1261"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60"/>
      <w:bookmarkEnd w:id="1261"/>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62" w:name="_Toc3566475"/>
      <w:bookmarkStart w:id="1263"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62"/>
      <w:bookmarkEnd w:id="126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64" w:name="_Toc3566476"/>
      <w:bookmarkStart w:id="1265"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64"/>
      <w:bookmarkEnd w:id="1265"/>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66" w:name="_Toc3566477"/>
      <w:bookmarkStart w:id="1267"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66"/>
      <w:bookmarkEnd w:id="126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68" w:name="_Toc3556996"/>
      <w:bookmarkStart w:id="1269" w:name="_Toc8893669"/>
      <w:r w:rsidRPr="00BF4695">
        <w:lastRenderedPageBreak/>
        <w:t>Nails</w:t>
      </w:r>
      <w:bookmarkEnd w:id="1268"/>
      <w:bookmarkEnd w:id="1269"/>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70" w:name="_Toc3557118"/>
      <w:bookmarkStart w:id="1271"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70"/>
      <w:bookmarkEnd w:id="127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72" w:name="_Toc3557119"/>
      <w:bookmarkStart w:id="1273"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72"/>
      <w:bookmarkEnd w:id="127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74" w:name="_Toc3566478"/>
      <w:bookmarkStart w:id="1275"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74"/>
      <w:bookmarkEnd w:id="1275"/>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76" w:name="_Toc3566479"/>
      <w:bookmarkStart w:id="1277"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76"/>
      <w:bookmarkEnd w:id="1277"/>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78" w:name="_Toc3566480"/>
      <w:bookmarkStart w:id="1279"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78"/>
      <w:bookmarkEnd w:id="1279"/>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80" w:name="_Toc428537246"/>
      <w:bookmarkStart w:id="1281" w:name="_Toc428969565"/>
      <w:bookmarkStart w:id="1282" w:name="_Toc429052956"/>
      <w:bookmarkStart w:id="1283" w:name="_Toc428537247"/>
      <w:bookmarkStart w:id="1284" w:name="_Toc428965632"/>
      <w:bookmarkStart w:id="1285" w:name="_Toc428969566"/>
      <w:bookmarkStart w:id="1286" w:name="_Toc429052957"/>
      <w:bookmarkStart w:id="1287" w:name="_Toc428456280"/>
      <w:bookmarkStart w:id="1288" w:name="_Toc428537248"/>
      <w:bookmarkStart w:id="1289" w:name="_Toc428969567"/>
      <w:bookmarkStart w:id="1290" w:name="_Toc429052958"/>
      <w:bookmarkStart w:id="1291" w:name="_Toc338938901"/>
      <w:bookmarkStart w:id="1292" w:name="_Toc338939097"/>
      <w:bookmarkStart w:id="1293" w:name="_Toc3556997"/>
      <w:bookmarkStart w:id="1294" w:name="_Toc8893670"/>
      <w:bookmarkEnd w:id="1280"/>
      <w:bookmarkEnd w:id="1281"/>
      <w:bookmarkEnd w:id="1282"/>
      <w:bookmarkEnd w:id="1283"/>
      <w:bookmarkEnd w:id="1284"/>
      <w:bookmarkEnd w:id="1285"/>
      <w:bookmarkEnd w:id="1286"/>
      <w:bookmarkEnd w:id="1287"/>
      <w:bookmarkEnd w:id="1288"/>
      <w:bookmarkEnd w:id="1289"/>
      <w:bookmarkEnd w:id="1290"/>
      <w:r w:rsidRPr="007055D9">
        <w:lastRenderedPageBreak/>
        <w:t>1D connections</w:t>
      </w:r>
      <w:bookmarkEnd w:id="1291"/>
      <w:bookmarkEnd w:id="1292"/>
      <w:bookmarkEnd w:id="1293"/>
      <w:bookmarkEnd w:id="1294"/>
    </w:p>
    <w:p w14:paraId="4A529AC5" w14:textId="77777777" w:rsidR="00911496" w:rsidRDefault="00246BE4" w:rsidP="00246BE4">
      <w:pPr>
        <w:pStyle w:val="Heading2"/>
      </w:pPr>
      <w:bookmarkStart w:id="1295" w:name="_Toc3556998"/>
      <w:bookmarkStart w:id="1296" w:name="_Toc8893671"/>
      <w:bookmarkStart w:id="1297" w:name="_Toc338938902"/>
      <w:bookmarkStart w:id="1298" w:name="_Toc338939098"/>
      <w:r w:rsidRPr="00246BE4">
        <w:t>Generic Definitions</w:t>
      </w:r>
      <w:bookmarkEnd w:id="1295"/>
      <w:bookmarkEnd w:id="1296"/>
    </w:p>
    <w:p w14:paraId="5E086748" w14:textId="77777777" w:rsidR="007D6B05" w:rsidRDefault="007D6B05" w:rsidP="007D6B05">
      <w:pPr>
        <w:pStyle w:val="Heading3"/>
      </w:pPr>
      <w:bookmarkStart w:id="1299" w:name="_Toc3556999"/>
      <w:bookmarkStart w:id="1300" w:name="_Toc8893672"/>
      <w:r>
        <w:t>Identification</w:t>
      </w:r>
      <w:bookmarkEnd w:id="1299"/>
      <w:bookmarkEnd w:id="1300"/>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301" w:name="_Ref414571413"/>
      <w:bookmarkStart w:id="1302" w:name="_Ref429050458"/>
      <w:bookmarkStart w:id="1303" w:name="_Toc3557000"/>
      <w:bookmarkStart w:id="1304" w:name="_Toc8893673"/>
      <w:r w:rsidRPr="007055D9">
        <w:t>L</w:t>
      </w:r>
      <w:bookmarkEnd w:id="1301"/>
      <w:r w:rsidR="00246BE4">
        <w:t>ocation</w:t>
      </w:r>
      <w:bookmarkEnd w:id="1302"/>
      <w:bookmarkEnd w:id="1303"/>
      <w:bookmarkEnd w:id="130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305" w:name="_Toc3566481"/>
      <w:bookmarkStart w:id="1306"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05"/>
      <w:bookmarkEnd w:id="130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07" w:name="_Toc3566482"/>
      <w:bookmarkStart w:id="1308"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07"/>
      <w:bookmarkEnd w:id="1308"/>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09" w:name="_Toc3566483"/>
      <w:bookmarkStart w:id="1310"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09"/>
      <w:bookmarkEnd w:id="131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11" w:name="_Toc3557001"/>
      <w:bookmarkStart w:id="1312" w:name="_Toc8893674"/>
      <w:r>
        <w:t>Type Specification</w:t>
      </w:r>
      <w:bookmarkEnd w:id="1311"/>
      <w:bookmarkEnd w:id="131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13" w:name="_Toc3566484"/>
      <w:bookmarkStart w:id="1314"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13"/>
      <w:bookmarkEnd w:id="1314"/>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15" w:name="_Toc3557002"/>
      <w:bookmarkStart w:id="1316" w:name="_Toc8893675"/>
      <w:r w:rsidRPr="007055D9">
        <w:lastRenderedPageBreak/>
        <w:t>Seam Weld</w:t>
      </w:r>
      <w:bookmarkEnd w:id="232"/>
      <w:r w:rsidR="007F0EFE" w:rsidRPr="007055D9">
        <w:t>s</w:t>
      </w:r>
      <w:bookmarkEnd w:id="1297"/>
      <w:bookmarkEnd w:id="1298"/>
      <w:bookmarkEnd w:id="1315"/>
      <w:bookmarkEnd w:id="1316"/>
    </w:p>
    <w:p w14:paraId="57ED57DC" w14:textId="77777777" w:rsidR="00255787" w:rsidRPr="007055D9" w:rsidRDefault="00C6435A" w:rsidP="004067DB">
      <w:pPr>
        <w:pStyle w:val="Heading3"/>
      </w:pPr>
      <w:bookmarkStart w:id="1317" w:name="_Toc338938903"/>
      <w:bookmarkStart w:id="1318" w:name="_Toc338939099"/>
      <w:bookmarkStart w:id="1319" w:name="_Toc3557003"/>
      <w:bookmarkStart w:id="1320" w:name="_Toc8893676"/>
      <w:r w:rsidRPr="007055D9">
        <w:t>Description and M</w:t>
      </w:r>
      <w:r w:rsidR="007F0EFE" w:rsidRPr="007055D9">
        <w:t>odeling Parameters</w:t>
      </w:r>
      <w:bookmarkEnd w:id="233"/>
      <w:bookmarkEnd w:id="1317"/>
      <w:bookmarkEnd w:id="1318"/>
      <w:bookmarkEnd w:id="1319"/>
      <w:bookmarkEnd w:id="132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21" w:name="_Ref428965482"/>
      <w:bookmarkStart w:id="1322" w:name="_Toc3557120"/>
      <w:bookmarkStart w:id="1323"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24" w:name="_Ref428965475"/>
      <w:bookmarkEnd w:id="1321"/>
      <w:r w:rsidRPr="007055D9">
        <w:t>: Weld Line Changing</w:t>
      </w:r>
      <w:r w:rsidRPr="007055D9">
        <w:rPr>
          <w:noProof/>
        </w:rPr>
        <w:t xml:space="preserve"> from Y-Joint to Overlap-Joint</w:t>
      </w:r>
      <w:bookmarkEnd w:id="1322"/>
      <w:bookmarkEnd w:id="1323"/>
      <w:bookmarkEnd w:id="132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25" w:name="_Toc3557121"/>
      <w:bookmarkStart w:id="1326"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25"/>
      <w:bookmarkEnd w:id="132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27" w:name="_Toc288196463"/>
      <w:bookmarkStart w:id="1328" w:name="_Toc288200761"/>
      <w:bookmarkStart w:id="1329" w:name="_Toc338938907"/>
      <w:bookmarkStart w:id="1330" w:name="_Toc338939104"/>
      <w:bookmarkStart w:id="1331" w:name="_Toc3557004"/>
      <w:bookmarkStart w:id="1332" w:name="_Toc8893677"/>
      <w:bookmarkStart w:id="1333" w:name="_Toc288196487"/>
      <w:bookmarkStart w:id="1334" w:name="_Toc288200789"/>
      <w:bookmarkStart w:id="1335" w:name="_Toc338938910"/>
      <w:bookmarkStart w:id="1336" w:name="_Toc338939129"/>
      <w:r w:rsidRPr="007055D9">
        <w:lastRenderedPageBreak/>
        <w:t>Seam Weld</w:t>
      </w:r>
      <w:r w:rsidR="0006113C" w:rsidRPr="007055D9">
        <w:t xml:space="preserve"> Definition</w:t>
      </w:r>
      <w:bookmarkEnd w:id="1327"/>
      <w:bookmarkEnd w:id="1328"/>
      <w:bookmarkEnd w:id="1329"/>
      <w:bookmarkEnd w:id="1330"/>
      <w:r w:rsidR="0006113C" w:rsidRPr="007055D9">
        <w:t xml:space="preserve"> Overview</w:t>
      </w:r>
      <w:bookmarkEnd w:id="1331"/>
      <w:bookmarkEnd w:id="133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337" w:name="_Toc3557122"/>
      <w:bookmarkStart w:id="1338"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37"/>
      <w:bookmarkEnd w:id="1338"/>
    </w:p>
    <w:p w14:paraId="7F783786" w14:textId="77777777" w:rsidR="0006113C" w:rsidRPr="007055D9" w:rsidRDefault="0006113C" w:rsidP="0006113C">
      <w:pPr>
        <w:pStyle w:val="Heading3"/>
      </w:pPr>
      <w:bookmarkStart w:id="1339" w:name="_Toc3557005"/>
      <w:bookmarkStart w:id="1340" w:name="_Toc8893678"/>
      <w:r w:rsidRPr="007055D9">
        <w:lastRenderedPageBreak/>
        <w:t>Specific XML Realization</w:t>
      </w:r>
      <w:bookmarkEnd w:id="1339"/>
      <w:bookmarkEnd w:id="134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41" w:name="XMLStructureSeamWelds"/>
      <w:bookmarkEnd w:id="134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342" w:name="_Toc3557123"/>
      <w:bookmarkStart w:id="1343"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42"/>
      <w:bookmarkEnd w:id="1343"/>
    </w:p>
    <w:p w14:paraId="7AB87473" w14:textId="77777777" w:rsidR="00843EED" w:rsidRPr="007055D9" w:rsidRDefault="00843EED" w:rsidP="00843EED">
      <w:pPr>
        <w:pStyle w:val="Heading3"/>
        <w:tabs>
          <w:tab w:val="clear" w:pos="720"/>
        </w:tabs>
      </w:pPr>
      <w:bookmarkStart w:id="1344" w:name="_Toc3557006"/>
      <w:bookmarkStart w:id="1345" w:name="_Toc8893679"/>
      <w:r w:rsidRPr="007055D9">
        <w:t>Generic Seam Weld Definition</w:t>
      </w:r>
      <w:bookmarkEnd w:id="1333"/>
      <w:bookmarkEnd w:id="1334"/>
      <w:bookmarkEnd w:id="1335"/>
      <w:bookmarkEnd w:id="1336"/>
      <w:bookmarkEnd w:id="1344"/>
      <w:bookmarkEnd w:id="1345"/>
    </w:p>
    <w:p w14:paraId="1158557E" w14:textId="77777777" w:rsidR="008C58F6" w:rsidRPr="007055D9" w:rsidRDefault="008C58F6" w:rsidP="008C58F6">
      <w:pPr>
        <w:pStyle w:val="Heading4"/>
      </w:pPr>
      <w:bookmarkStart w:id="1346" w:name="_Toc3557007"/>
      <w:bookmarkStart w:id="1347" w:name="_Toc8893680"/>
      <w:r w:rsidRPr="007055D9">
        <w:t>Identification</w:t>
      </w:r>
      <w:bookmarkEnd w:id="1346"/>
      <w:bookmarkEnd w:id="134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348" w:name="_Toc3566485"/>
      <w:bookmarkStart w:id="1349"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48"/>
      <w:bookmarkEnd w:id="1349"/>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50" w:name="_Ref414571756"/>
      <w:bookmarkStart w:id="1351" w:name="_Toc3557008"/>
      <w:bookmarkStart w:id="1352" w:name="_Toc8893681"/>
      <w:r w:rsidRPr="007055D9">
        <w:lastRenderedPageBreak/>
        <w:t>Type</w:t>
      </w:r>
      <w:r w:rsidR="008C58F6" w:rsidRPr="007055D9">
        <w:t xml:space="preserve"> Specification</w:t>
      </w:r>
      <w:bookmarkEnd w:id="1350"/>
      <w:bookmarkEnd w:id="1351"/>
      <w:bookmarkEnd w:id="135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353" w:name="_Toc3566486"/>
      <w:bookmarkStart w:id="1354" w:name="_Toc8893910"/>
      <w:bookmarkStart w:id="1355" w:name="_Toc338939134"/>
      <w:bookmarkStart w:id="1356" w:name="_Toc288196488"/>
      <w:bookmarkStart w:id="1357" w:name="_Toc288200790"/>
      <w:bookmarkStart w:id="1358"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53"/>
      <w:bookmarkEnd w:id="135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5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59" w:name="_Toc288196490"/>
      <w:bookmarkStart w:id="1360" w:name="_Toc288200792"/>
      <w:bookmarkStart w:id="1361" w:name="_Toc338939132"/>
      <w:bookmarkStart w:id="1362" w:name="_Toc288196468"/>
      <w:bookmarkStart w:id="1363" w:name="_Toc288200771"/>
      <w:bookmarkStart w:id="1364" w:name="_Toc338938904"/>
      <w:bookmarkStart w:id="1365" w:name="_Toc338939100"/>
      <w:bookmarkEnd w:id="1356"/>
      <w:bookmarkEnd w:id="1357"/>
      <w:bookmarkEnd w:id="135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366" w:name="_Toc3566487"/>
      <w:bookmarkStart w:id="1367"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66"/>
      <w:bookmarkEnd w:id="136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368" w:name="_Toc3566488"/>
      <w:bookmarkStart w:id="1369"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68"/>
      <w:bookmarkEnd w:id="136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70" w:name="_Toc288196493"/>
      <w:bookmarkStart w:id="137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72" w:name="GenericSeamWeldWeldPosition"/>
      <w:bookmarkStart w:id="1373" w:name="GenericSeamWelParameters"/>
      <w:bookmarkStart w:id="1374" w:name="GenericSeamWeldSubType"/>
      <w:bookmarkStart w:id="1375" w:name="GenericSeamWeldWeldingPosition"/>
      <w:bookmarkStart w:id="1376" w:name="_Toc3557009"/>
      <w:bookmarkStart w:id="1377" w:name="_Toc8893682"/>
      <w:bookmarkStart w:id="1378" w:name="_Toc338938905"/>
      <w:bookmarkStart w:id="1379" w:name="_Toc338939101"/>
      <w:bookmarkStart w:id="1380" w:name="_Toc338939136"/>
      <w:bookmarkEnd w:id="1359"/>
      <w:bookmarkEnd w:id="1360"/>
      <w:bookmarkEnd w:id="1361"/>
      <w:bookmarkEnd w:id="1362"/>
      <w:bookmarkEnd w:id="1363"/>
      <w:bookmarkEnd w:id="1364"/>
      <w:bookmarkEnd w:id="1365"/>
      <w:bookmarkEnd w:id="1370"/>
      <w:bookmarkEnd w:id="1371"/>
      <w:bookmarkEnd w:id="1372"/>
      <w:bookmarkEnd w:id="1373"/>
      <w:bookmarkEnd w:id="1374"/>
      <w:bookmarkEnd w:id="1375"/>
      <w:r>
        <w:t>W</w:t>
      </w:r>
      <w:r w:rsidR="00433A07">
        <w:t>eld Position and Sheet Metal Parameters</w:t>
      </w:r>
      <w:bookmarkEnd w:id="1376"/>
      <w:bookmarkEnd w:id="137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381" w:name="_Ref397587838"/>
      <w:bookmarkStart w:id="1382" w:name="_Toc3557124"/>
      <w:bookmarkStart w:id="1383"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381"/>
      <w:r w:rsidRPr="007055D9">
        <w:t xml:space="preserve">: Sheet Parameters vs. </w:t>
      </w:r>
      <w:r w:rsidRPr="007055D9">
        <w:rPr>
          <w:noProof/>
        </w:rPr>
        <w:t xml:space="preserve"> Weld Position Parameters</w:t>
      </w:r>
      <w:bookmarkEnd w:id="1382"/>
      <w:bookmarkEnd w:id="1383"/>
    </w:p>
    <w:p w14:paraId="7C8D9624" w14:textId="77777777" w:rsidR="000E5FC5" w:rsidRDefault="000E5FC5" w:rsidP="00433A07">
      <w:pPr>
        <w:pStyle w:val="Heading4"/>
        <w:numPr>
          <w:ilvl w:val="4"/>
          <w:numId w:val="1"/>
        </w:numPr>
        <w:ind w:left="1009" w:hanging="1009"/>
      </w:pPr>
      <w:bookmarkStart w:id="1384" w:name="_Toc3557010"/>
      <w:bookmarkStart w:id="1385" w:name="_Toc8893683"/>
      <w:bookmarkStart w:id="1386" w:name="_Ref397525982"/>
      <w:r w:rsidRPr="007055D9">
        <w:t>Parameters Assigned to a Specific Sheet of the Flange</w:t>
      </w:r>
      <w:bookmarkEnd w:id="1384"/>
      <w:bookmarkEnd w:id="1385"/>
      <w:r w:rsidRPr="007055D9">
        <w:t xml:space="preserve"> </w:t>
      </w:r>
      <w:bookmarkEnd w:id="138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387" w:name="_Toc3566489"/>
      <w:bookmarkStart w:id="1388"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87"/>
      <w:bookmarkEnd w:id="1388"/>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89" w:name="_Welding_Position"/>
      <w:bookmarkStart w:id="1390" w:name="_Ref397524978"/>
      <w:bookmarkStart w:id="1391" w:name="_Toc3557011"/>
      <w:bookmarkStart w:id="1392" w:name="_Toc8893684"/>
      <w:bookmarkEnd w:id="1389"/>
      <w:r w:rsidRPr="007055D9">
        <w:t>Welding Position</w:t>
      </w:r>
      <w:bookmarkEnd w:id="1378"/>
      <w:bookmarkEnd w:id="1379"/>
      <w:bookmarkEnd w:id="1390"/>
      <w:bookmarkEnd w:id="1391"/>
      <w:bookmarkEnd w:id="1392"/>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393"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394" w:name="_Ref397529286"/>
      <w:bookmarkStart w:id="1395" w:name="_Toc3557125"/>
      <w:bookmarkStart w:id="1396" w:name="_Toc8893798"/>
      <w:r w:rsidRPr="007055D9">
        <w:t xml:space="preserve">Figure </w:t>
      </w:r>
      <w:bookmarkStart w:id="1397"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394"/>
      <w:bookmarkEnd w:id="1397"/>
      <w:r w:rsidRPr="007055D9">
        <w:t>: Welding Position of a Y-Joint</w:t>
      </w:r>
      <w:bookmarkEnd w:id="1395"/>
      <w:bookmarkEnd w:id="1396"/>
    </w:p>
    <w:p w14:paraId="7D4C2DF5" w14:textId="77777777" w:rsidR="00B540EB" w:rsidRPr="007055D9" w:rsidRDefault="00B540EB" w:rsidP="00B540EB">
      <w:pPr>
        <w:pStyle w:val="Heading5"/>
      </w:pPr>
      <w:r w:rsidRPr="007055D9">
        <w:t>Primary and Secondary Sides</w:t>
      </w:r>
      <w:bookmarkEnd w:id="139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398" w:name="_Toc288196495"/>
      <w:bookmarkStart w:id="1399" w:name="_Toc288200797"/>
      <w:bookmarkStart w:id="1400" w:name="_Toc338939138"/>
      <w:bookmarkEnd w:id="1380"/>
      <w:r w:rsidRPr="007055D9">
        <w:t>Element “weld_position”</w:t>
      </w:r>
      <w:bookmarkEnd w:id="1398"/>
      <w:bookmarkEnd w:id="1399"/>
      <w:bookmarkEnd w:id="1400"/>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01" w:name="_Toc3566490"/>
      <w:bookmarkStart w:id="1402"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01"/>
      <w:bookmarkEnd w:id="140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03" w:name="_Toc338939139"/>
      <w:r w:rsidRPr="007055D9">
        <w:t>Attributes “u”, “x”, “y”, “z”</w:t>
      </w:r>
      <w:bookmarkEnd w:id="1403"/>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04" w:name="_Ref397529572"/>
      <w:bookmarkStart w:id="1405" w:name="Figure11"/>
      <w:bookmarkStart w:id="1406" w:name="_Toc3557126"/>
      <w:bookmarkStart w:id="1407"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04"/>
      <w:bookmarkEnd w:id="1405"/>
      <w:r w:rsidRPr="007055D9">
        <w:t xml:space="preserve">: Welding Position </w:t>
      </w:r>
      <w:r>
        <w:t>vector direction and length</w:t>
      </w:r>
      <w:bookmarkEnd w:id="1406"/>
      <w:bookmarkEnd w:id="1407"/>
    </w:p>
    <w:p w14:paraId="39D4E066" w14:textId="77777777" w:rsidR="00B540EB" w:rsidRPr="007055D9" w:rsidRDefault="00B540EB" w:rsidP="004F2F09">
      <w:pPr>
        <w:pStyle w:val="Heading5"/>
        <w:keepNext/>
      </w:pPr>
      <w:bookmarkStart w:id="1408" w:name="_Toc338939140"/>
      <w:bookmarkStart w:id="1409" w:name="_Toc338939137"/>
      <w:bookmarkStart w:id="1410" w:name="_Toc338938906"/>
      <w:bookmarkStart w:id="1411" w:name="_Toc338939103"/>
      <w:r w:rsidRPr="007055D9">
        <w:t>Attribute “reference”</w:t>
      </w:r>
      <w:bookmarkEnd w:id="1408"/>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12" w:author="m.kalaitzaki" w:date="2019-02-11T17:00:00Z"/>
        </w:rPr>
      </w:pPr>
      <w:commentRangeStart w:id="1413"/>
      <w:commentRangeStart w:id="1414"/>
      <w:del w:id="1415"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16" w:author="m.kalaitzaki" w:date="2019-02-11T17:00:00Z"/>
        </w:rPr>
      </w:pPr>
      <w:del w:id="1417"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13"/>
      <w:r w:rsidR="00DA21CA">
        <w:rPr>
          <w:rStyle w:val="CommentReference"/>
          <w:lang w:eastAsia="x-none"/>
        </w:rPr>
        <w:commentReference w:id="1413"/>
      </w:r>
      <w:commentRangeEnd w:id="1414"/>
      <w:r w:rsidR="00FD41F4">
        <w:rPr>
          <w:rStyle w:val="CommentReference"/>
          <w:lang w:eastAsia="x-none"/>
        </w:rPr>
        <w:commentReference w:id="1414"/>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18" w:name="_Toc3566491"/>
      <w:bookmarkStart w:id="1419" w:name="_Toc8893915"/>
      <w:bookmarkStart w:id="1420" w:name="_Toc338939148"/>
      <w:bookmarkStart w:id="1421" w:name="_Toc288196499"/>
      <w:bookmarkStart w:id="1422" w:name="_Toc288200801"/>
      <w:bookmarkEnd w:id="1409"/>
      <w:bookmarkEnd w:id="1410"/>
      <w:bookmarkEnd w:id="1411"/>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18"/>
      <w:bookmarkEnd w:id="1419"/>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20"/>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23" w:name="_Toc338939149"/>
      <w:r w:rsidRPr="007055D9">
        <w:lastRenderedPageBreak/>
        <w:t>Attribute “penetration”</w:t>
      </w:r>
      <w:bookmarkEnd w:id="1421"/>
      <w:bookmarkEnd w:id="1422"/>
      <w:bookmarkEnd w:id="1423"/>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24" w:name="ModelizationWeldDefinition"/>
      <w:bookmarkStart w:id="1425" w:name="WeldDefinition"/>
      <w:bookmarkStart w:id="1426" w:name="WeldDefinitionButtWeld"/>
      <w:bookmarkStart w:id="1427" w:name="_Toc288200762"/>
      <w:bookmarkStart w:id="1428" w:name="_Toc338939106"/>
      <w:bookmarkStart w:id="1429" w:name="_Toc3557012"/>
      <w:bookmarkStart w:id="1430" w:name="_Toc8893685"/>
      <w:bookmarkStart w:id="1431" w:name="_Toc288196464"/>
      <w:bookmarkEnd w:id="1424"/>
      <w:bookmarkEnd w:id="1425"/>
      <w:bookmarkEnd w:id="1426"/>
      <w:r w:rsidRPr="007055D9">
        <w:t xml:space="preserve">Butt </w:t>
      </w:r>
      <w:bookmarkEnd w:id="1427"/>
      <w:r w:rsidR="003663AA" w:rsidRPr="007055D9">
        <w:t>Joint</w:t>
      </w:r>
      <w:bookmarkEnd w:id="1428"/>
      <w:bookmarkEnd w:id="1429"/>
      <w:bookmarkEnd w:id="143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32" w:name="_Toc3557013"/>
      <w:bookmarkStart w:id="1433" w:name="_Toc8893686"/>
      <w:r w:rsidRPr="00654684">
        <w:rPr>
          <w:sz w:val="24"/>
        </w:rPr>
        <w:t xml:space="preserve">Sheet </w:t>
      </w:r>
      <w:r w:rsidR="00255787" w:rsidRPr="00654684">
        <w:rPr>
          <w:sz w:val="24"/>
        </w:rPr>
        <w:t>Parameters</w:t>
      </w:r>
      <w:bookmarkEnd w:id="1432"/>
      <w:bookmarkEnd w:id="1433"/>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633553" w:rsidRPr="00362FDC" w:rsidRDefault="00633553" w:rsidP="008F3D94">
                            <w:pPr>
                              <w:pStyle w:val="Caption"/>
                              <w:rPr>
                                <w:noProof/>
                                <w:szCs w:val="24"/>
                              </w:rPr>
                            </w:pPr>
                            <w:bookmarkStart w:id="1434" w:name="_Toc3557127"/>
                            <w:bookmarkStart w:id="1435"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34"/>
                            <w:bookmarkEnd w:id="1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633553" w:rsidRPr="00362FDC" w:rsidRDefault="00633553" w:rsidP="008F3D94">
                      <w:pPr>
                        <w:pStyle w:val="Caption"/>
                        <w:rPr>
                          <w:noProof/>
                          <w:szCs w:val="24"/>
                        </w:rPr>
                      </w:pPr>
                      <w:bookmarkStart w:id="1436" w:name="_Toc3557127"/>
                      <w:bookmarkStart w:id="1437"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36"/>
                      <w:bookmarkEnd w:id="1437"/>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438" w:name="_Toc3557014"/>
      <w:bookmarkStart w:id="1439"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38"/>
      <w:bookmarkEnd w:id="143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633553" w:rsidRPr="006C6D3C" w:rsidRDefault="00633553" w:rsidP="008F3D94">
                            <w:pPr>
                              <w:pStyle w:val="Caption"/>
                              <w:rPr>
                                <w:noProof/>
                                <w:szCs w:val="24"/>
                              </w:rPr>
                            </w:pPr>
                            <w:bookmarkStart w:id="1440" w:name="_Toc3557128"/>
                            <w:bookmarkStart w:id="1441"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40"/>
                            <w:bookmarkEnd w:id="1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633553" w:rsidRPr="006C6D3C" w:rsidRDefault="00633553" w:rsidP="008F3D94">
                      <w:pPr>
                        <w:pStyle w:val="Caption"/>
                        <w:rPr>
                          <w:noProof/>
                          <w:szCs w:val="24"/>
                        </w:rPr>
                      </w:pPr>
                      <w:bookmarkStart w:id="1442" w:name="_Toc3557128"/>
                      <w:bookmarkStart w:id="1443"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42"/>
                      <w:bookmarkEnd w:id="1443"/>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444" w:name="_Toc3566492"/>
      <w:bookmarkStart w:id="1445"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44"/>
      <w:bookmarkEnd w:id="144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46" w:name="_Toc338939151"/>
      <w:bookmarkStart w:id="1447" w:name="_Toc3557015"/>
      <w:bookmarkStart w:id="1448" w:name="_Toc8893688"/>
      <w:r w:rsidRPr="007055D9">
        <w:t>Attributes</w:t>
      </w:r>
      <w:bookmarkEnd w:id="1446"/>
      <w:bookmarkEnd w:id="1447"/>
      <w:bookmarkEnd w:id="1448"/>
    </w:p>
    <w:p w14:paraId="2F9463C1" w14:textId="77777777" w:rsidR="0006113C" w:rsidRPr="007055D9" w:rsidRDefault="00850045" w:rsidP="0006113C">
      <w:pPr>
        <w:pStyle w:val="Heading5"/>
      </w:pPr>
      <w:bookmarkStart w:id="1449" w:name="_Toc338939153"/>
      <w:r w:rsidRPr="007055D9">
        <w:t>Attribute “b</w:t>
      </w:r>
      <w:r w:rsidR="0006113C" w:rsidRPr="007055D9">
        <w:t>ase</w:t>
      </w:r>
      <w:bookmarkEnd w:id="1449"/>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450" w:name="_Toc338939154"/>
      <w:r w:rsidRPr="007055D9">
        <w:t>Attribute “t</w:t>
      </w:r>
      <w:r w:rsidR="0006113C" w:rsidRPr="007055D9">
        <w:t>echnology</w:t>
      </w:r>
      <w:bookmarkEnd w:id="1450"/>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451" w:name="_Toc288196505"/>
      <w:bookmarkStart w:id="1452" w:name="_Toc288200807"/>
      <w:bookmarkStart w:id="1453" w:name="_Toc338939155"/>
      <w:bookmarkStart w:id="1454" w:name="_Toc3557016"/>
      <w:bookmarkStart w:id="1455" w:name="_Toc8893689"/>
      <w:r w:rsidRPr="007055D9">
        <w:t>Element “weld_position”</w:t>
      </w:r>
      <w:bookmarkEnd w:id="1451"/>
      <w:bookmarkEnd w:id="1452"/>
      <w:bookmarkEnd w:id="1453"/>
      <w:bookmarkEnd w:id="1454"/>
      <w:bookmarkEnd w:id="1455"/>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456" w:name="_Toc3566493"/>
      <w:bookmarkStart w:id="1457" w:name="_Toc8893917"/>
      <w:bookmarkStart w:id="1458" w:name="_Toc288196507"/>
      <w:bookmarkStart w:id="1459" w:name="_Toc288200809"/>
      <w:bookmarkStart w:id="1460"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56"/>
      <w:bookmarkEnd w:id="1457"/>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458"/>
      <w:bookmarkEnd w:id="1459"/>
      <w:bookmarkEnd w:id="1460"/>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461" w:name="_Toc338939158"/>
      <w:r w:rsidRPr="007055D9">
        <w:t>Attribute “width”</w:t>
      </w:r>
      <w:bookmarkEnd w:id="1461"/>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462" w:name="_Toc338939159"/>
      <w:r w:rsidRPr="007055D9">
        <w:t>Attribute “filler”</w:t>
      </w:r>
      <w:bookmarkEnd w:id="1462"/>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63" w:name="WeldDefinitionCornerWeld"/>
      <w:bookmarkStart w:id="1464" w:name="_Toc288200763"/>
      <w:bookmarkStart w:id="1465" w:name="_Toc338939107"/>
      <w:bookmarkEnd w:id="146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466" w:name="_Toc414263397"/>
      <w:bookmarkStart w:id="1467" w:name="_Toc3557017"/>
      <w:bookmarkStart w:id="1468" w:name="_Toc8893690"/>
      <w:bookmarkEnd w:id="1466"/>
      <w:r w:rsidRPr="007055D9">
        <w:t>Element “</w:t>
      </w:r>
      <w:r>
        <w:t>sheet_parameter</w:t>
      </w:r>
      <w:r w:rsidRPr="007055D9">
        <w:t>”</w:t>
      </w:r>
      <w:bookmarkEnd w:id="1467"/>
      <w:bookmarkEnd w:id="146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469" w:name="_Toc3566494"/>
      <w:bookmarkStart w:id="1470"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69"/>
      <w:bookmarkEnd w:id="147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471" w:name="_Toc3557018"/>
      <w:bookmarkStart w:id="1472" w:name="_Toc8893691"/>
      <w:r w:rsidRPr="007055D9">
        <w:t>Corner Weld</w:t>
      </w:r>
      <w:bookmarkEnd w:id="1464"/>
      <w:bookmarkEnd w:id="1465"/>
      <w:bookmarkEnd w:id="1471"/>
      <w:bookmarkEnd w:id="1472"/>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633553" w:rsidRPr="00796AD7" w:rsidRDefault="00633553" w:rsidP="008F3D94">
                            <w:pPr>
                              <w:pStyle w:val="Caption"/>
                              <w:rPr>
                                <w:noProof/>
                                <w:szCs w:val="24"/>
                              </w:rPr>
                            </w:pPr>
                            <w:bookmarkStart w:id="1473" w:name="_Toc3557129"/>
                            <w:bookmarkStart w:id="1474"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473"/>
                            <w:bookmarkEnd w:id="1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633553" w:rsidRPr="00796AD7" w:rsidRDefault="00633553" w:rsidP="008F3D94">
                      <w:pPr>
                        <w:pStyle w:val="Caption"/>
                        <w:rPr>
                          <w:noProof/>
                          <w:szCs w:val="24"/>
                        </w:rPr>
                      </w:pPr>
                      <w:bookmarkStart w:id="1475" w:name="_Toc3557129"/>
                      <w:bookmarkStart w:id="1476"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475"/>
                      <w:bookmarkEnd w:id="1476"/>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477" w:name="_Toc8893692"/>
      <w:bookmarkStart w:id="1478" w:name="_Toc3557019"/>
      <w:r>
        <w:t>Simple Corner Weld</w:t>
      </w:r>
      <w:bookmarkEnd w:id="1477"/>
    </w:p>
    <w:p w14:paraId="19EDE5F7" w14:textId="78748519" w:rsidR="008A6190" w:rsidRPr="007055D9" w:rsidRDefault="008A6190" w:rsidP="00E36602">
      <w:pPr>
        <w:pStyle w:val="Heading5"/>
        <w:keepNext/>
      </w:pPr>
      <w:r w:rsidRPr="007055D9">
        <w:t>Sheet Parameters</w:t>
      </w:r>
      <w:bookmarkEnd w:id="147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79" w:name="_Toc3557020"/>
      <w:r w:rsidRPr="007055D9">
        <w:t>Weld Parameters</w:t>
      </w:r>
      <w:bookmarkEnd w:id="1479"/>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633553" w:rsidRPr="00067927" w:rsidRDefault="00633553" w:rsidP="008F3D94">
                            <w:pPr>
                              <w:pStyle w:val="Caption"/>
                              <w:rPr>
                                <w:noProof/>
                                <w:szCs w:val="24"/>
                              </w:rPr>
                            </w:pPr>
                            <w:bookmarkStart w:id="1480" w:name="_Toc3557130"/>
                            <w:bookmarkStart w:id="1481"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480"/>
                            <w:bookmarkEnd w:id="1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633553" w:rsidRPr="00067927" w:rsidRDefault="00633553" w:rsidP="008F3D94">
                      <w:pPr>
                        <w:pStyle w:val="Caption"/>
                        <w:rPr>
                          <w:noProof/>
                          <w:szCs w:val="24"/>
                        </w:rPr>
                      </w:pPr>
                      <w:bookmarkStart w:id="1482" w:name="_Toc3557130"/>
                      <w:bookmarkStart w:id="1483"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482"/>
                      <w:bookmarkEnd w:id="1483"/>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32173688"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484" w:name="_Toc3566495"/>
      <w:bookmarkStart w:id="1485"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484"/>
      <w:bookmarkEnd w:id="1485"/>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86" w:name="_Toc8893693"/>
      <w:r>
        <w:t>Double Corner Weld</w:t>
      </w:r>
      <w:bookmarkEnd w:id="1486"/>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633553" w:rsidRPr="00796AD7" w:rsidRDefault="00633553" w:rsidP="006619C9">
                            <w:pPr>
                              <w:pStyle w:val="Caption"/>
                              <w:rPr>
                                <w:noProof/>
                                <w:szCs w:val="24"/>
                              </w:rPr>
                            </w:pPr>
                            <w:bookmarkStart w:id="1487"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633553" w:rsidRPr="00796AD7" w:rsidRDefault="00633553" w:rsidP="006619C9">
                      <w:pPr>
                        <w:pStyle w:val="Caption"/>
                        <w:rPr>
                          <w:noProof/>
                          <w:szCs w:val="24"/>
                        </w:rPr>
                      </w:pPr>
                      <w:bookmarkStart w:id="1488"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488"/>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633553" w:rsidRPr="00067927" w:rsidRDefault="00633553" w:rsidP="00FA0FAD">
                            <w:pPr>
                              <w:pStyle w:val="Caption"/>
                              <w:keepNext/>
                              <w:keepLines/>
                              <w:rPr>
                                <w:noProof/>
                                <w:szCs w:val="24"/>
                              </w:rPr>
                            </w:pPr>
                            <w:bookmarkStart w:id="1489"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5E971C20" w:rsidR="00633553" w:rsidRPr="00067927" w:rsidRDefault="00633553" w:rsidP="00FA0FAD">
                      <w:pPr>
                        <w:pStyle w:val="Caption"/>
                        <w:keepNext/>
                        <w:keepLines/>
                        <w:rPr>
                          <w:noProof/>
                          <w:szCs w:val="24"/>
                        </w:rPr>
                      </w:pPr>
                      <w:bookmarkStart w:id="1490"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49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32173689"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491"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49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492" w:name="_Toc338939161"/>
      <w:bookmarkStart w:id="1493" w:name="_Toc3557021"/>
      <w:bookmarkStart w:id="1494" w:name="_Toc8893694"/>
      <w:r w:rsidRPr="007055D9">
        <w:t>Attributes</w:t>
      </w:r>
      <w:bookmarkEnd w:id="1492"/>
      <w:bookmarkEnd w:id="1493"/>
      <w:bookmarkEnd w:id="1494"/>
    </w:p>
    <w:p w14:paraId="22FDBBD1" w14:textId="77777777" w:rsidR="0006113C" w:rsidRPr="007055D9" w:rsidRDefault="00242481" w:rsidP="001759F7">
      <w:pPr>
        <w:pStyle w:val="Heading5"/>
        <w:keepNext/>
      </w:pPr>
      <w:bookmarkStart w:id="1495" w:name="_Toc338939163"/>
      <w:r w:rsidRPr="007055D9">
        <w:t>Attribute “b</w:t>
      </w:r>
      <w:r w:rsidR="0006113C" w:rsidRPr="007055D9">
        <w:t>ase</w:t>
      </w:r>
      <w:bookmarkEnd w:id="1495"/>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496" w:name="_Toc338939164"/>
      <w:r w:rsidRPr="007055D9">
        <w:t>Attribute “t</w:t>
      </w:r>
      <w:r w:rsidR="0006113C" w:rsidRPr="007055D9">
        <w:t>echnology</w:t>
      </w:r>
      <w:bookmarkEnd w:id="1496"/>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497" w:name="_Toc338939165"/>
      <w:bookmarkStart w:id="1498" w:name="_Toc3557022"/>
      <w:bookmarkStart w:id="1499" w:name="_Toc8893695"/>
      <w:r w:rsidRPr="007055D9">
        <w:t>Element “weld_position”</w:t>
      </w:r>
      <w:bookmarkEnd w:id="1497"/>
      <w:bookmarkEnd w:id="1498"/>
      <w:bookmarkEnd w:id="149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00" w:name="_Toc3566496"/>
      <w:bookmarkStart w:id="1501" w:name="_Toc8893921"/>
      <w:bookmarkStart w:id="150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00"/>
      <w:bookmarkEnd w:id="150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0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03" w:name="_Toc338939168"/>
      <w:r w:rsidRPr="007055D9">
        <w:t>Attribute “thickness”</w:t>
      </w:r>
      <w:bookmarkEnd w:id="150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04" w:name="_Toc3566497"/>
      <w:bookmarkStart w:id="1505" w:name="_Toc8893922"/>
      <w:bookmarkStart w:id="150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04"/>
      <w:bookmarkEnd w:id="1505"/>
    </w:p>
    <w:p w14:paraId="29B81C3B" w14:textId="77777777" w:rsidR="0006113C" w:rsidRPr="007055D9" w:rsidRDefault="0006113C" w:rsidP="00B21508">
      <w:pPr>
        <w:pStyle w:val="Heading5"/>
        <w:keepNext/>
      </w:pPr>
      <w:r w:rsidRPr="007055D9">
        <w:t>Attribute “angle”</w:t>
      </w:r>
      <w:bookmarkEnd w:id="150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07" w:name="_Toc3566498"/>
      <w:bookmarkStart w:id="1508" w:name="_Toc8893923"/>
      <w:bookmarkStart w:id="150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07"/>
      <w:bookmarkEnd w:id="1508"/>
    </w:p>
    <w:p w14:paraId="655D0C3D" w14:textId="77777777" w:rsidR="0006113C" w:rsidRPr="007055D9" w:rsidRDefault="0006113C" w:rsidP="00B21508">
      <w:pPr>
        <w:pStyle w:val="Heading5"/>
        <w:keepNext/>
      </w:pPr>
      <w:r w:rsidRPr="007055D9">
        <w:t>Attribute “shape”</w:t>
      </w:r>
      <w:bookmarkEnd w:id="150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10" w:name="_Toc338939171"/>
      <w:r w:rsidRPr="007055D9">
        <w:t>Attribute “penetration”</w:t>
      </w:r>
      <w:bookmarkEnd w:id="151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11" w:name="_Toc338939173"/>
      <w:r w:rsidRPr="007055D9">
        <w:lastRenderedPageBreak/>
        <w:t>Attribute “filler”</w:t>
      </w:r>
      <w:bookmarkEnd w:id="151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12" w:name="WeldDefinitionEdgeWeld"/>
      <w:bookmarkStart w:id="1513" w:name="_Toc3557023"/>
      <w:bookmarkStart w:id="1514" w:name="_Toc8893696"/>
      <w:bookmarkStart w:id="1515" w:name="_Toc288200764"/>
      <w:bookmarkStart w:id="1516" w:name="_Toc338939108"/>
      <w:bookmarkEnd w:id="1512"/>
      <w:r w:rsidRPr="007055D9">
        <w:t>Element “</w:t>
      </w:r>
      <w:r>
        <w:t>sheet_parameter</w:t>
      </w:r>
      <w:r w:rsidRPr="007055D9">
        <w:t>”</w:t>
      </w:r>
      <w:bookmarkEnd w:id="1513"/>
      <w:bookmarkEnd w:id="151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17" w:name="_Toc3566499"/>
      <w:bookmarkStart w:id="1518"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17"/>
      <w:bookmarkEnd w:id="151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19" w:name="_Toc3557024"/>
      <w:bookmarkStart w:id="1520" w:name="_Toc8893697"/>
      <w:r w:rsidRPr="007055D9">
        <w:t>Edge Weld</w:t>
      </w:r>
      <w:bookmarkEnd w:id="1515"/>
      <w:bookmarkEnd w:id="1516"/>
      <w:bookmarkEnd w:id="1519"/>
      <w:bookmarkEnd w:id="152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21" w:name="_Toc3557025"/>
      <w:bookmarkStart w:id="1522" w:name="_Toc8893698"/>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21"/>
      <w:bookmarkEnd w:id="152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633553" w:rsidRPr="00AF7673" w:rsidRDefault="00633553" w:rsidP="00765F0F">
                            <w:pPr>
                              <w:pStyle w:val="Caption"/>
                              <w:keepNext/>
                              <w:keepLines/>
                              <w:rPr>
                                <w:b w:val="0"/>
                                <w:bCs w:val="0"/>
                                <w:noProof/>
                                <w:sz w:val="26"/>
                                <w:szCs w:val="28"/>
                              </w:rPr>
                            </w:pPr>
                            <w:bookmarkStart w:id="1523" w:name="_Toc3557131"/>
                            <w:bookmarkStart w:id="1524"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523"/>
                            <w:bookmarkEnd w:id="1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67F409E1" w:rsidR="00633553" w:rsidRPr="00AF7673" w:rsidRDefault="00633553" w:rsidP="00765F0F">
                      <w:pPr>
                        <w:pStyle w:val="Caption"/>
                        <w:keepNext/>
                        <w:keepLines/>
                        <w:rPr>
                          <w:b w:val="0"/>
                          <w:bCs w:val="0"/>
                          <w:noProof/>
                          <w:sz w:val="26"/>
                          <w:szCs w:val="28"/>
                        </w:rPr>
                      </w:pPr>
                      <w:bookmarkStart w:id="1525" w:name="_Toc3557131"/>
                      <w:bookmarkStart w:id="1526"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525"/>
                      <w:bookmarkEnd w:id="152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27" w:name="_Toc3557026"/>
      <w:bookmarkStart w:id="1528"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27"/>
      <w:bookmarkEnd w:id="152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633553" w:rsidRPr="00213139" w:rsidRDefault="00633553" w:rsidP="008F3D94">
                            <w:pPr>
                              <w:pStyle w:val="Caption"/>
                              <w:rPr>
                                <w:b w:val="0"/>
                                <w:bCs w:val="0"/>
                                <w:noProof/>
                                <w:sz w:val="26"/>
                                <w:szCs w:val="28"/>
                              </w:rPr>
                            </w:pPr>
                            <w:bookmarkStart w:id="1529" w:name="_Toc3557132"/>
                            <w:bookmarkStart w:id="1530"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633553" w:rsidRPr="00213139" w:rsidRDefault="00633553" w:rsidP="008F3D94">
                      <w:pPr>
                        <w:pStyle w:val="Caption"/>
                        <w:rPr>
                          <w:b w:val="0"/>
                          <w:bCs w:val="0"/>
                          <w:noProof/>
                          <w:sz w:val="26"/>
                          <w:szCs w:val="28"/>
                        </w:rPr>
                      </w:pPr>
                      <w:bookmarkStart w:id="1531" w:name="_Toc3557132"/>
                      <w:bookmarkStart w:id="1532"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531"/>
                      <w:bookmarkEnd w:id="153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33" w:name="_Toc3566500"/>
      <w:bookmarkStart w:id="1534"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33"/>
      <w:bookmarkEnd w:id="153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35" w:name="_Toc338939175"/>
      <w:bookmarkStart w:id="1536" w:name="_Toc3557027"/>
      <w:bookmarkStart w:id="1537" w:name="_Toc8893700"/>
      <w:r w:rsidRPr="007055D9">
        <w:t>Attributes</w:t>
      </w:r>
      <w:bookmarkEnd w:id="1535"/>
      <w:bookmarkEnd w:id="1536"/>
      <w:bookmarkEnd w:id="1537"/>
    </w:p>
    <w:p w14:paraId="20DE2C66" w14:textId="77777777" w:rsidR="0006113C" w:rsidRPr="007055D9" w:rsidRDefault="001C1D65" w:rsidP="0033252C">
      <w:pPr>
        <w:pStyle w:val="Heading5"/>
        <w:keepNext/>
      </w:pPr>
      <w:bookmarkStart w:id="1538" w:name="_Toc338939177"/>
      <w:r w:rsidRPr="007055D9">
        <w:t>Attribute “b</w:t>
      </w:r>
      <w:r w:rsidR="0006113C" w:rsidRPr="007055D9">
        <w:t>ase</w:t>
      </w:r>
      <w:bookmarkEnd w:id="1538"/>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39" w:name="_Toc338939178"/>
      <w:r w:rsidRPr="007055D9">
        <w:t>Attribute “t</w:t>
      </w:r>
      <w:r w:rsidR="0006113C" w:rsidRPr="007055D9">
        <w:t>echnology</w:t>
      </w:r>
      <w:bookmarkEnd w:id="1539"/>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40" w:name="_Toc338939179"/>
      <w:bookmarkStart w:id="1541" w:name="_Toc3557028"/>
      <w:bookmarkStart w:id="1542" w:name="_Toc8893701"/>
      <w:r w:rsidRPr="007055D9">
        <w:t>Element “weld_position”</w:t>
      </w:r>
      <w:bookmarkEnd w:id="1540"/>
      <w:bookmarkEnd w:id="1541"/>
      <w:bookmarkEnd w:id="154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43" w:name="_Toc3566501"/>
      <w:bookmarkStart w:id="1544" w:name="_Toc8893926"/>
      <w:bookmarkStart w:id="1545"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43"/>
      <w:bookmarkEnd w:id="1544"/>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545"/>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546" w:name="_Toc338939182"/>
      <w:r w:rsidRPr="007055D9">
        <w:t>Attribute “width”</w:t>
      </w:r>
      <w:bookmarkEnd w:id="1546"/>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547" w:name="_Toc338939184"/>
      <w:r w:rsidRPr="007055D9">
        <w:t>Attribute “filler”</w:t>
      </w:r>
      <w:bookmarkEnd w:id="1547"/>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548" w:name="WeldDefinitionIWeld"/>
      <w:bookmarkStart w:id="1549" w:name="_Toc3557029"/>
      <w:bookmarkStart w:id="1550" w:name="_Toc8893702"/>
      <w:bookmarkStart w:id="1551" w:name="_Toc288200765"/>
      <w:bookmarkStart w:id="1552" w:name="_Toc338939109"/>
      <w:bookmarkEnd w:id="1548"/>
      <w:r w:rsidRPr="007055D9">
        <w:t>Element “</w:t>
      </w:r>
      <w:r>
        <w:t>sheet_parameter</w:t>
      </w:r>
      <w:r w:rsidRPr="007055D9">
        <w:t>”</w:t>
      </w:r>
      <w:bookmarkEnd w:id="1549"/>
      <w:bookmarkEnd w:id="1550"/>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553" w:name="_Toc3566502"/>
      <w:bookmarkStart w:id="1554"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53"/>
      <w:bookmarkEnd w:id="155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555" w:name="_Toc3557030"/>
      <w:bookmarkStart w:id="1556" w:name="_Toc8893703"/>
      <w:r w:rsidRPr="007055D9">
        <w:t>I-Weld</w:t>
      </w:r>
      <w:bookmarkEnd w:id="1551"/>
      <w:bookmarkEnd w:id="1552"/>
      <w:bookmarkEnd w:id="1555"/>
      <w:bookmarkEnd w:id="155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557" w:name="_Toc3557031"/>
      <w:bookmarkStart w:id="1558"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57"/>
      <w:bookmarkEnd w:id="155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633553" w:rsidRPr="001B4A57" w:rsidRDefault="00633553" w:rsidP="00F51CB9">
                            <w:pPr>
                              <w:pStyle w:val="Caption"/>
                              <w:rPr>
                                <w:b w:val="0"/>
                                <w:bCs w:val="0"/>
                                <w:noProof/>
                                <w:sz w:val="26"/>
                                <w:szCs w:val="28"/>
                              </w:rPr>
                            </w:pPr>
                            <w:bookmarkStart w:id="1559" w:name="_Toc3557133"/>
                            <w:bookmarkStart w:id="1560"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6421961E" w:rsidR="00633553" w:rsidRPr="001B4A57" w:rsidRDefault="00633553" w:rsidP="00F51CB9">
                      <w:pPr>
                        <w:pStyle w:val="Caption"/>
                        <w:rPr>
                          <w:b w:val="0"/>
                          <w:bCs w:val="0"/>
                          <w:noProof/>
                          <w:sz w:val="26"/>
                          <w:szCs w:val="28"/>
                        </w:rPr>
                      </w:pPr>
                      <w:bookmarkStart w:id="1561" w:name="_Toc3557133"/>
                      <w:bookmarkStart w:id="1562"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561"/>
                      <w:bookmarkEnd w:id="1562"/>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563" w:name="_Toc3557032"/>
      <w:bookmarkStart w:id="1564" w:name="_Toc8893705"/>
      <w:r w:rsidRPr="007055D9">
        <w:t>Weld Parameters</w:t>
      </w:r>
      <w:bookmarkEnd w:id="1563"/>
      <w:bookmarkEnd w:id="156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633553" w:rsidRPr="003F40AF" w:rsidRDefault="00633553" w:rsidP="00F51CB9">
                            <w:pPr>
                              <w:pStyle w:val="Caption"/>
                              <w:rPr>
                                <w:b w:val="0"/>
                                <w:bCs w:val="0"/>
                                <w:noProof/>
                                <w:sz w:val="26"/>
                                <w:szCs w:val="28"/>
                              </w:rPr>
                            </w:pPr>
                            <w:bookmarkStart w:id="1565" w:name="_Toc3557134"/>
                            <w:bookmarkStart w:id="1566"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565"/>
                            <w:bookmarkEnd w:id="1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633553" w:rsidRPr="003F40AF" w:rsidRDefault="00633553" w:rsidP="00F51CB9">
                      <w:pPr>
                        <w:pStyle w:val="Caption"/>
                        <w:rPr>
                          <w:b w:val="0"/>
                          <w:bCs w:val="0"/>
                          <w:noProof/>
                          <w:sz w:val="26"/>
                          <w:szCs w:val="28"/>
                        </w:rPr>
                      </w:pPr>
                      <w:bookmarkStart w:id="1567" w:name="_Toc3557134"/>
                      <w:bookmarkStart w:id="1568"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567"/>
                      <w:bookmarkEnd w:id="1568"/>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569" w:name="_Toc3566503"/>
      <w:bookmarkStart w:id="1570"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569"/>
      <w:bookmarkEnd w:id="157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571" w:name="_Toc338939186"/>
      <w:bookmarkStart w:id="1572" w:name="_Toc3557033"/>
      <w:bookmarkStart w:id="1573" w:name="_Toc8893706"/>
      <w:r w:rsidRPr="007055D9">
        <w:t>Attributes</w:t>
      </w:r>
      <w:bookmarkEnd w:id="1571"/>
      <w:bookmarkEnd w:id="1572"/>
      <w:bookmarkEnd w:id="1573"/>
    </w:p>
    <w:p w14:paraId="7F7DD4CE" w14:textId="77777777" w:rsidR="0006113C" w:rsidRPr="007055D9" w:rsidRDefault="009D7557" w:rsidP="00E67798">
      <w:pPr>
        <w:pStyle w:val="Heading5"/>
        <w:keepNext/>
      </w:pPr>
      <w:bookmarkStart w:id="1574" w:name="_Toc338939188"/>
      <w:r w:rsidRPr="007055D9">
        <w:t>Attribute “b</w:t>
      </w:r>
      <w:r w:rsidR="0006113C" w:rsidRPr="007055D9">
        <w:t>ase</w:t>
      </w:r>
      <w:bookmarkEnd w:id="1574"/>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575" w:name="_Toc338939189"/>
      <w:r w:rsidRPr="007055D9">
        <w:lastRenderedPageBreak/>
        <w:t>Attribute “t</w:t>
      </w:r>
      <w:r w:rsidR="0006113C" w:rsidRPr="007055D9">
        <w:t>echnology</w:t>
      </w:r>
      <w:bookmarkEnd w:id="1575"/>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576" w:name="_Toc338939190"/>
      <w:bookmarkStart w:id="1577" w:name="_Toc3557034"/>
      <w:bookmarkStart w:id="1578" w:name="_Toc8893707"/>
      <w:r w:rsidRPr="007055D9">
        <w:t>Element “weld_position”</w:t>
      </w:r>
      <w:bookmarkEnd w:id="1576"/>
      <w:bookmarkEnd w:id="1577"/>
      <w:bookmarkEnd w:id="157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579" w:name="_Toc3566504"/>
      <w:bookmarkStart w:id="1580" w:name="_Toc8893929"/>
      <w:bookmarkStart w:id="1581"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579"/>
      <w:bookmarkEnd w:id="1580"/>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581"/>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582" w:name="_Toc338939194"/>
      <w:r w:rsidRPr="007055D9">
        <w:t>Attribute “filler”</w:t>
      </w:r>
      <w:bookmarkEnd w:id="1582"/>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583" w:name="WeldDefinitionOverlapWeld"/>
      <w:bookmarkStart w:id="1584" w:name="_Toc3557035"/>
      <w:bookmarkStart w:id="1585" w:name="_Toc8893708"/>
      <w:bookmarkStart w:id="1586" w:name="_Toc288200766"/>
      <w:bookmarkStart w:id="1587" w:name="_Toc338939110"/>
      <w:bookmarkEnd w:id="1583"/>
      <w:r w:rsidRPr="007055D9">
        <w:t>Element “</w:t>
      </w:r>
      <w:r>
        <w:t>sheet_parameter</w:t>
      </w:r>
      <w:r w:rsidRPr="007055D9">
        <w:t>”</w:t>
      </w:r>
      <w:bookmarkEnd w:id="1584"/>
      <w:bookmarkEnd w:id="158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588" w:name="_Toc3566505"/>
      <w:bookmarkStart w:id="1589"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588"/>
      <w:bookmarkEnd w:id="158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590" w:name="_Toc3557036"/>
      <w:bookmarkStart w:id="1591" w:name="_Toc8893709"/>
      <w:r w:rsidRPr="007055D9">
        <w:t>Overlap Weld</w:t>
      </w:r>
      <w:bookmarkEnd w:id="1586"/>
      <w:bookmarkEnd w:id="1587"/>
      <w:bookmarkEnd w:id="1590"/>
      <w:bookmarkEnd w:id="159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592" w:name="_Toc3557037"/>
      <w:bookmarkStart w:id="1593" w:name="_Toc8893710"/>
      <w:r w:rsidRPr="007055D9">
        <w:t>Simple Overlap Weld</w:t>
      </w:r>
      <w:bookmarkEnd w:id="1592"/>
      <w:bookmarkEnd w:id="159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633553" w:rsidRPr="0079510C" w:rsidRDefault="00633553" w:rsidP="002A71CD">
                            <w:pPr>
                              <w:pStyle w:val="Caption"/>
                              <w:rPr>
                                <w:noProof/>
                                <w:sz w:val="24"/>
                                <w:szCs w:val="26"/>
                              </w:rPr>
                            </w:pPr>
                            <w:bookmarkStart w:id="1594" w:name="_Toc3557135"/>
                            <w:bookmarkStart w:id="1595"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594"/>
                            <w:bookmarkEnd w:id="1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D3D2F58" w:rsidR="00633553" w:rsidRPr="0079510C" w:rsidRDefault="00633553" w:rsidP="002A71CD">
                      <w:pPr>
                        <w:pStyle w:val="Caption"/>
                        <w:rPr>
                          <w:noProof/>
                          <w:sz w:val="24"/>
                          <w:szCs w:val="26"/>
                        </w:rPr>
                      </w:pPr>
                      <w:bookmarkStart w:id="1596" w:name="_Toc3557135"/>
                      <w:bookmarkStart w:id="1597"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596"/>
                      <w:bookmarkEnd w:id="159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633553" w:rsidRPr="00A00F34" w:rsidRDefault="00633553" w:rsidP="002A71CD">
                            <w:pPr>
                              <w:pStyle w:val="Caption"/>
                              <w:rPr>
                                <w:noProof/>
                                <w:szCs w:val="24"/>
                              </w:rPr>
                            </w:pPr>
                            <w:bookmarkStart w:id="1598" w:name="_Toc3557136"/>
                            <w:bookmarkStart w:id="1599"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598"/>
                            <w:bookmarkEnd w:id="1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633553" w:rsidRPr="00A00F34" w:rsidRDefault="00633553" w:rsidP="002A71CD">
                      <w:pPr>
                        <w:pStyle w:val="Caption"/>
                        <w:rPr>
                          <w:noProof/>
                          <w:szCs w:val="24"/>
                        </w:rPr>
                      </w:pPr>
                      <w:bookmarkStart w:id="1600" w:name="_Toc3557136"/>
                      <w:bookmarkStart w:id="1601"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00"/>
                      <w:bookmarkEnd w:id="160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32173690"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02" w:name="_Toc3566506"/>
      <w:bookmarkStart w:id="1603"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02"/>
      <w:bookmarkEnd w:id="160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04" w:name="_Toc338939112"/>
      <w:bookmarkStart w:id="1605" w:name="_Toc3557038"/>
      <w:bookmarkStart w:id="1606" w:name="_Toc8893711"/>
      <w:r w:rsidRPr="007055D9">
        <w:t>Single Sided Double Overlap Weld</w:t>
      </w:r>
      <w:bookmarkEnd w:id="1604"/>
      <w:bookmarkEnd w:id="1605"/>
      <w:bookmarkEnd w:id="160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633553" w:rsidRPr="008B5970" w:rsidRDefault="00633553" w:rsidP="007C7FBC">
                            <w:pPr>
                              <w:pStyle w:val="Caption"/>
                              <w:rPr>
                                <w:noProof/>
                                <w:sz w:val="24"/>
                                <w:szCs w:val="26"/>
                              </w:rPr>
                            </w:pPr>
                            <w:bookmarkStart w:id="1607" w:name="_Toc3557137"/>
                            <w:bookmarkStart w:id="1608"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1607"/>
                            <w:bookmarkEnd w:id="1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10A57FDA" w:rsidR="00633553" w:rsidRPr="008B5970" w:rsidRDefault="00633553" w:rsidP="007C7FBC">
                      <w:pPr>
                        <w:pStyle w:val="Caption"/>
                        <w:rPr>
                          <w:noProof/>
                          <w:sz w:val="24"/>
                          <w:szCs w:val="26"/>
                        </w:rPr>
                      </w:pPr>
                      <w:bookmarkStart w:id="1609" w:name="_Toc3557137"/>
                      <w:bookmarkStart w:id="1610"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Single Sided Double Overlap Weld</w:t>
                      </w:r>
                      <w:bookmarkEnd w:id="1609"/>
                      <w:bookmarkEnd w:id="161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633553" w:rsidRPr="008D09AE" w:rsidRDefault="00633553" w:rsidP="00044694">
                            <w:pPr>
                              <w:pStyle w:val="Caption"/>
                              <w:rPr>
                                <w:noProof/>
                                <w:szCs w:val="24"/>
                              </w:rPr>
                            </w:pPr>
                            <w:bookmarkStart w:id="1611" w:name="_Toc3557138"/>
                            <w:bookmarkStart w:id="1612"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23A15BCD" w:rsidR="00633553" w:rsidRPr="008D09AE" w:rsidRDefault="00633553" w:rsidP="00044694">
                      <w:pPr>
                        <w:pStyle w:val="Caption"/>
                        <w:rPr>
                          <w:noProof/>
                          <w:szCs w:val="24"/>
                        </w:rPr>
                      </w:pPr>
                      <w:bookmarkStart w:id="1613" w:name="_Toc3557138"/>
                      <w:bookmarkStart w:id="1614"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613"/>
                      <w:bookmarkEnd w:id="161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32173691"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15" w:name="_Toc3566507"/>
      <w:bookmarkStart w:id="1616" w:name="_Toc8893932"/>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15"/>
      <w:bookmarkEnd w:id="161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17" w:name="_Toc338939113"/>
      <w:bookmarkStart w:id="1618" w:name="_Toc3557039"/>
      <w:bookmarkStart w:id="1619" w:name="_Toc8893712"/>
      <w:r w:rsidRPr="007055D9">
        <w:t>Double Sided Double Overlap Weld</w:t>
      </w:r>
      <w:bookmarkEnd w:id="1617"/>
      <w:bookmarkEnd w:id="1618"/>
      <w:bookmarkEnd w:id="161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633553" w:rsidRPr="000A25D4" w:rsidRDefault="00633553" w:rsidP="00044694">
                            <w:pPr>
                              <w:pStyle w:val="Caption"/>
                              <w:rPr>
                                <w:noProof/>
                                <w:sz w:val="24"/>
                                <w:szCs w:val="26"/>
                              </w:rPr>
                            </w:pPr>
                            <w:bookmarkStart w:id="1620" w:name="_Toc3557139"/>
                            <w:bookmarkStart w:id="1621"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1620"/>
                            <w:bookmarkEnd w:id="1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1F35AC70" w:rsidR="00633553" w:rsidRPr="000A25D4" w:rsidRDefault="00633553" w:rsidP="00044694">
                      <w:pPr>
                        <w:pStyle w:val="Caption"/>
                        <w:rPr>
                          <w:noProof/>
                          <w:sz w:val="24"/>
                          <w:szCs w:val="26"/>
                        </w:rPr>
                      </w:pPr>
                      <w:bookmarkStart w:id="1622" w:name="_Toc3557139"/>
                      <w:bookmarkStart w:id="1623"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Double Sided Double Overlap Weld</w:t>
                      </w:r>
                      <w:bookmarkEnd w:id="1622"/>
                      <w:bookmarkEnd w:id="1623"/>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633553" w:rsidRPr="00F739B3" w:rsidRDefault="00633553" w:rsidP="00044694">
                            <w:pPr>
                              <w:pStyle w:val="Caption"/>
                              <w:rPr>
                                <w:noProof/>
                                <w:szCs w:val="24"/>
                              </w:rPr>
                            </w:pPr>
                            <w:bookmarkStart w:id="1624" w:name="_Toc3557140"/>
                            <w:bookmarkStart w:id="1625"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12CC230F" w:rsidR="00633553" w:rsidRPr="00F739B3" w:rsidRDefault="00633553" w:rsidP="00044694">
                      <w:pPr>
                        <w:pStyle w:val="Caption"/>
                        <w:rPr>
                          <w:noProof/>
                          <w:szCs w:val="24"/>
                        </w:rPr>
                      </w:pPr>
                      <w:bookmarkStart w:id="1626" w:name="_Toc3557140"/>
                      <w:bookmarkStart w:id="1627"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Double Sided Double Overlap Weld</w:t>
                      </w:r>
                      <w:bookmarkEnd w:id="1626"/>
                      <w:bookmarkEnd w:id="162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32173692"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28" w:name="_Toc3566508"/>
      <w:bookmarkStart w:id="1629"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28"/>
      <w:bookmarkEnd w:id="162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30" w:name="_Toc338939196"/>
      <w:bookmarkStart w:id="1631" w:name="_Toc3557040"/>
      <w:bookmarkStart w:id="1632" w:name="_Toc8893713"/>
      <w:r w:rsidRPr="007055D9">
        <w:t>Attributes</w:t>
      </w:r>
      <w:bookmarkEnd w:id="1630"/>
      <w:bookmarkEnd w:id="1631"/>
      <w:bookmarkEnd w:id="1632"/>
    </w:p>
    <w:p w14:paraId="54EB1FE0" w14:textId="77777777" w:rsidR="0006113C" w:rsidRPr="007055D9" w:rsidRDefault="00157A42" w:rsidP="00AB2606">
      <w:pPr>
        <w:pStyle w:val="Heading5"/>
        <w:keepNext/>
      </w:pPr>
      <w:bookmarkStart w:id="1633" w:name="_Toc338939198"/>
      <w:r w:rsidRPr="007055D9">
        <w:t>Attribute “b</w:t>
      </w:r>
      <w:r w:rsidR="0006113C" w:rsidRPr="007055D9">
        <w:t>ase</w:t>
      </w:r>
      <w:bookmarkEnd w:id="1633"/>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34" w:name="_Toc338939199"/>
      <w:r w:rsidRPr="007055D9">
        <w:lastRenderedPageBreak/>
        <w:t>Attribute “t</w:t>
      </w:r>
      <w:r w:rsidR="0006113C" w:rsidRPr="007055D9">
        <w:t>echnology</w:t>
      </w:r>
      <w:bookmarkEnd w:id="1634"/>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35" w:name="_Toc338939200"/>
      <w:bookmarkStart w:id="1636" w:name="_Toc3557041"/>
      <w:bookmarkStart w:id="1637" w:name="_Toc8893714"/>
      <w:r w:rsidRPr="007055D9">
        <w:t>Element “weld_position”</w:t>
      </w:r>
      <w:bookmarkEnd w:id="1635"/>
      <w:bookmarkEnd w:id="1636"/>
      <w:bookmarkEnd w:id="163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38" w:name="_Toc3566509"/>
      <w:bookmarkStart w:id="1639" w:name="_Toc8893934"/>
      <w:bookmarkStart w:id="1640"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38"/>
      <w:bookmarkEnd w:id="1639"/>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40"/>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41" w:name="_Toc338939204"/>
      <w:r w:rsidRPr="007055D9">
        <w:t>Attribute “thickness”</w:t>
      </w:r>
      <w:bookmarkEnd w:id="1641"/>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42" w:name="_Toc338939205"/>
      <w:r w:rsidRPr="007055D9">
        <w:t>Attribute “angle”</w:t>
      </w:r>
      <w:bookmarkEnd w:id="1642"/>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43" w:name="_Toc338939206"/>
      <w:r w:rsidRPr="007055D9">
        <w:lastRenderedPageBreak/>
        <w:t>Attribute “shape”</w:t>
      </w:r>
      <w:bookmarkEnd w:id="1643"/>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44" w:name="_Toc338939207"/>
      <w:r w:rsidRPr="007055D9">
        <w:t>Attribute “penetration”</w:t>
      </w:r>
      <w:bookmarkEnd w:id="1644"/>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45" w:name="_Toc338939209"/>
      <w:r w:rsidRPr="007055D9">
        <w:t>Attribute “filler”</w:t>
      </w:r>
      <w:bookmarkEnd w:id="1645"/>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46" w:name="WeldDefinitionYJoint"/>
      <w:bookmarkStart w:id="1647" w:name="_Toc3557042"/>
      <w:bookmarkStart w:id="1648" w:name="_Toc8893715"/>
      <w:bookmarkStart w:id="1649" w:name="_Toc288200767"/>
      <w:bookmarkStart w:id="1650" w:name="_Toc338939114"/>
      <w:bookmarkEnd w:id="1646"/>
      <w:r w:rsidRPr="007055D9">
        <w:t>Element “</w:t>
      </w:r>
      <w:r>
        <w:t>sheet_parameter</w:t>
      </w:r>
      <w:r w:rsidRPr="007055D9">
        <w:t>”</w:t>
      </w:r>
      <w:bookmarkEnd w:id="1647"/>
      <w:bookmarkEnd w:id="1648"/>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51" w:name="_Toc3566510"/>
      <w:bookmarkStart w:id="1652"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51"/>
      <w:bookmarkEnd w:id="165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653" w:name="_Toc3557043"/>
      <w:bookmarkStart w:id="1654" w:name="_Toc8893716"/>
      <w:r w:rsidRPr="007055D9">
        <w:lastRenderedPageBreak/>
        <w:t>Y-Joint</w:t>
      </w:r>
      <w:bookmarkEnd w:id="1649"/>
      <w:bookmarkEnd w:id="1650"/>
      <w:bookmarkEnd w:id="1653"/>
      <w:bookmarkEnd w:id="165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655" w:name="_Toc3557044"/>
      <w:bookmarkStart w:id="1656" w:name="_Toc8893717"/>
      <w:r w:rsidRPr="007055D9">
        <w:t>Sheet Parameters</w:t>
      </w:r>
      <w:bookmarkEnd w:id="1655"/>
      <w:bookmarkEnd w:id="165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633553" w:rsidRPr="00973973" w:rsidRDefault="00633553" w:rsidP="00D25D3B">
                            <w:pPr>
                              <w:pStyle w:val="Caption"/>
                              <w:rPr>
                                <w:noProof/>
                                <w:szCs w:val="24"/>
                              </w:rPr>
                            </w:pPr>
                            <w:bookmarkStart w:id="1657" w:name="_Ref7931629"/>
                            <w:bookmarkStart w:id="1658" w:name="_Toc3557141"/>
                            <w:bookmarkStart w:id="1659" w:name="_Toc8893816"/>
                            <w:r>
                              <w:t xml:space="preserve">Figure </w:t>
                            </w:r>
                            <w:r>
                              <w:fldChar w:fldCharType="begin"/>
                            </w:r>
                            <w:r>
                              <w:instrText xml:space="preserve"> SEQ Figure \* ARABIC </w:instrText>
                            </w:r>
                            <w:r>
                              <w:fldChar w:fldCharType="separate"/>
                            </w:r>
                            <w:r>
                              <w:rPr>
                                <w:noProof/>
                              </w:rPr>
                              <w:t>63</w:t>
                            </w:r>
                            <w:r>
                              <w:fldChar w:fldCharType="end"/>
                            </w:r>
                            <w:bookmarkEnd w:id="1657"/>
                            <w:r>
                              <w:t>: Y-Joint Sheet Layout</w:t>
                            </w:r>
                            <w:bookmarkEnd w:id="1658"/>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633553" w:rsidRPr="00973973" w:rsidRDefault="00633553" w:rsidP="00D25D3B">
                      <w:pPr>
                        <w:pStyle w:val="Caption"/>
                        <w:rPr>
                          <w:noProof/>
                          <w:szCs w:val="24"/>
                        </w:rPr>
                      </w:pPr>
                      <w:bookmarkStart w:id="1660" w:name="_Ref7931629"/>
                      <w:bookmarkStart w:id="1661" w:name="_Toc3557141"/>
                      <w:bookmarkStart w:id="1662" w:name="_Toc8893816"/>
                      <w:r>
                        <w:t xml:space="preserve">Figure </w:t>
                      </w:r>
                      <w:r>
                        <w:fldChar w:fldCharType="begin"/>
                      </w:r>
                      <w:r>
                        <w:instrText xml:space="preserve"> SEQ Figure \* ARABIC </w:instrText>
                      </w:r>
                      <w:r>
                        <w:fldChar w:fldCharType="separate"/>
                      </w:r>
                      <w:r>
                        <w:rPr>
                          <w:noProof/>
                        </w:rPr>
                        <w:t>63</w:t>
                      </w:r>
                      <w:r>
                        <w:fldChar w:fldCharType="end"/>
                      </w:r>
                      <w:bookmarkEnd w:id="1660"/>
                      <w:r>
                        <w:t>: Y-Joint Sheet Layout</w:t>
                      </w:r>
                      <w:bookmarkEnd w:id="1661"/>
                      <w:bookmarkEnd w:id="1662"/>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663" w:name="_Toc3557045"/>
      <w:bookmarkStart w:id="1664" w:name="_Toc8893718"/>
      <w:r w:rsidRPr="007055D9">
        <w:t>Weld Parameters</w:t>
      </w:r>
      <w:bookmarkEnd w:id="1663"/>
      <w:bookmarkEnd w:id="1664"/>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633553" w:rsidRPr="008E45EC" w:rsidRDefault="00633553" w:rsidP="00D25D3B">
                            <w:pPr>
                              <w:pStyle w:val="Caption"/>
                              <w:rPr>
                                <w:noProof/>
                                <w:szCs w:val="24"/>
                              </w:rPr>
                            </w:pPr>
                            <w:bookmarkStart w:id="1665" w:name="_Toc3557142"/>
                            <w:bookmarkStart w:id="1666"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633553" w:rsidRPr="008E45EC" w:rsidRDefault="00633553" w:rsidP="00D25D3B">
                      <w:pPr>
                        <w:pStyle w:val="Caption"/>
                        <w:rPr>
                          <w:noProof/>
                          <w:szCs w:val="24"/>
                        </w:rPr>
                      </w:pPr>
                      <w:bookmarkStart w:id="1667" w:name="_Toc3557142"/>
                      <w:bookmarkStart w:id="1668"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667"/>
                      <w:bookmarkEnd w:id="1668"/>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32173693"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669" w:name="_Toc3566511"/>
      <w:bookmarkStart w:id="1670" w:name="_Toc8893936"/>
      <w:bookmarkStart w:id="1671"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669"/>
      <w:bookmarkEnd w:id="1670"/>
    </w:p>
    <w:p w14:paraId="398C8EB2" w14:textId="77777777" w:rsidR="0006113C" w:rsidRPr="007055D9" w:rsidRDefault="0006113C" w:rsidP="00F4558F">
      <w:pPr>
        <w:pStyle w:val="Heading4"/>
        <w:tabs>
          <w:tab w:val="clear" w:pos="864"/>
          <w:tab w:val="num" w:pos="993"/>
        </w:tabs>
      </w:pPr>
      <w:bookmarkStart w:id="1672" w:name="_Toc3557046"/>
      <w:bookmarkStart w:id="1673" w:name="_Toc8893719"/>
      <w:r w:rsidRPr="007055D9">
        <w:lastRenderedPageBreak/>
        <w:t>Attributes</w:t>
      </w:r>
      <w:bookmarkEnd w:id="1671"/>
      <w:bookmarkEnd w:id="1672"/>
      <w:bookmarkEnd w:id="1673"/>
    </w:p>
    <w:p w14:paraId="604B195B" w14:textId="77777777" w:rsidR="0006113C" w:rsidRPr="007055D9" w:rsidRDefault="00D83FC9" w:rsidP="00C0357F">
      <w:pPr>
        <w:pStyle w:val="Heading5"/>
        <w:keepNext/>
      </w:pPr>
      <w:bookmarkStart w:id="1674" w:name="_Toc338939213"/>
      <w:r w:rsidRPr="007055D9">
        <w:t>Attribute “b</w:t>
      </w:r>
      <w:r w:rsidR="0006113C" w:rsidRPr="007055D9">
        <w:t>ase</w:t>
      </w:r>
      <w:bookmarkEnd w:id="1674"/>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675" w:name="_Toc338939214"/>
      <w:r w:rsidRPr="007055D9">
        <w:t>Attribute “t</w:t>
      </w:r>
      <w:r w:rsidR="0006113C" w:rsidRPr="007055D9">
        <w:t>echnology</w:t>
      </w:r>
      <w:bookmarkEnd w:id="1675"/>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676" w:name="_Toc338939215"/>
      <w:bookmarkStart w:id="1677" w:name="_Toc3557047"/>
      <w:bookmarkStart w:id="1678" w:name="_Toc8893720"/>
      <w:r w:rsidRPr="007055D9">
        <w:t>Element “weld_position”</w:t>
      </w:r>
      <w:bookmarkEnd w:id="1676"/>
      <w:bookmarkEnd w:id="1677"/>
      <w:bookmarkEnd w:id="167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679" w:name="_Toc3566512"/>
      <w:bookmarkStart w:id="1680" w:name="_Toc8893937"/>
      <w:bookmarkStart w:id="1681"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679"/>
      <w:bookmarkEnd w:id="1680"/>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681"/>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682" w:name="_Toc338939219"/>
      <w:r w:rsidRPr="007055D9">
        <w:t>Attribute “thickness”</w:t>
      </w:r>
      <w:bookmarkEnd w:id="1682"/>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683" w:name="_Toc3566513"/>
      <w:bookmarkStart w:id="1684" w:name="_Toc8893938"/>
      <w:bookmarkStart w:id="1685"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683"/>
      <w:bookmarkEnd w:id="1684"/>
    </w:p>
    <w:p w14:paraId="5886F713" w14:textId="77777777" w:rsidR="0006113C" w:rsidRPr="007055D9" w:rsidRDefault="0006113C" w:rsidP="003E1F0A">
      <w:pPr>
        <w:pStyle w:val="Heading5"/>
        <w:keepNext/>
      </w:pPr>
      <w:r w:rsidRPr="007055D9">
        <w:t>Attribute “angle”</w:t>
      </w:r>
      <w:bookmarkEnd w:id="1685"/>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686" w:name="_Toc338939221"/>
      <w:r w:rsidRPr="007055D9">
        <w:t>Attribute “penetration”</w:t>
      </w:r>
      <w:bookmarkEnd w:id="1686"/>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687" w:name="_Toc338939223"/>
      <w:r w:rsidRPr="007055D9">
        <w:t>Attribute “shape”</w:t>
      </w:r>
      <w:bookmarkEnd w:id="1687"/>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688" w:name="_Toc338939224"/>
      <w:r w:rsidRPr="007055D9">
        <w:t>Attribute “filler”</w:t>
      </w:r>
      <w:bookmarkEnd w:id="1688"/>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689" w:name="_Toc3557048"/>
      <w:bookmarkStart w:id="1690" w:name="_Toc8893721"/>
      <w:r w:rsidRPr="007055D9">
        <w:t>Element “</w:t>
      </w:r>
      <w:r>
        <w:t>sheet_parameter</w:t>
      </w:r>
      <w:r w:rsidRPr="007055D9">
        <w:t>”</w:t>
      </w:r>
      <w:bookmarkEnd w:id="1689"/>
      <w:bookmarkEnd w:id="169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691" w:name="_Toc3566514"/>
      <w:bookmarkStart w:id="1692"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691"/>
      <w:bookmarkEnd w:id="169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693" w:name="WeldDefinitionKJoint"/>
      <w:bookmarkStart w:id="1694" w:name="_Toc338939115"/>
      <w:bookmarkStart w:id="1695" w:name="_Toc3557049"/>
      <w:bookmarkStart w:id="1696" w:name="_Toc8893722"/>
      <w:bookmarkEnd w:id="1693"/>
      <w:r w:rsidRPr="007055D9">
        <w:t>K-Joint</w:t>
      </w:r>
      <w:bookmarkEnd w:id="1694"/>
      <w:bookmarkEnd w:id="1695"/>
      <w:bookmarkEnd w:id="169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697" w:name="_Toc3557050"/>
      <w:bookmarkStart w:id="1698" w:name="_Toc8893723"/>
      <w:r w:rsidRPr="007055D9">
        <w:t>Sheet Parameters</w:t>
      </w:r>
      <w:bookmarkEnd w:id="1697"/>
      <w:bookmarkEnd w:id="169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633553" w:rsidRPr="003670AB" w:rsidRDefault="00633553" w:rsidP="008A1560">
                            <w:pPr>
                              <w:pStyle w:val="Caption"/>
                              <w:rPr>
                                <w:b w:val="0"/>
                                <w:bCs w:val="0"/>
                                <w:noProof/>
                                <w:sz w:val="26"/>
                                <w:szCs w:val="28"/>
                              </w:rPr>
                            </w:pPr>
                            <w:bookmarkStart w:id="1699" w:name="_Ref7932243"/>
                            <w:bookmarkStart w:id="1700" w:name="_Toc3557143"/>
                            <w:bookmarkStart w:id="1701" w:name="_Ref7932230"/>
                            <w:bookmarkStart w:id="1702" w:name="_Toc8893818"/>
                            <w:r>
                              <w:t xml:space="preserve">Figure </w:t>
                            </w:r>
                            <w:r>
                              <w:fldChar w:fldCharType="begin"/>
                            </w:r>
                            <w:r>
                              <w:instrText xml:space="preserve"> SEQ Figure \* ARABIC </w:instrText>
                            </w:r>
                            <w:r>
                              <w:fldChar w:fldCharType="separate"/>
                            </w:r>
                            <w:r>
                              <w:rPr>
                                <w:noProof/>
                              </w:rPr>
                              <w:t>65</w:t>
                            </w:r>
                            <w:r>
                              <w:fldChar w:fldCharType="end"/>
                            </w:r>
                            <w:bookmarkEnd w:id="1699"/>
                            <w:r>
                              <w:t>: K-Joint Sheet Layout</w:t>
                            </w:r>
                            <w:bookmarkEnd w:id="1700"/>
                            <w:bookmarkEnd w:id="1701"/>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25F45869" w:rsidR="00633553" w:rsidRPr="003670AB" w:rsidRDefault="00633553" w:rsidP="008A1560">
                      <w:pPr>
                        <w:pStyle w:val="Caption"/>
                        <w:rPr>
                          <w:b w:val="0"/>
                          <w:bCs w:val="0"/>
                          <w:noProof/>
                          <w:sz w:val="26"/>
                          <w:szCs w:val="28"/>
                        </w:rPr>
                      </w:pPr>
                      <w:bookmarkStart w:id="1703" w:name="_Ref7932243"/>
                      <w:bookmarkStart w:id="1704" w:name="_Toc3557143"/>
                      <w:bookmarkStart w:id="1705" w:name="_Ref7932230"/>
                      <w:bookmarkStart w:id="1706" w:name="_Toc8893818"/>
                      <w:r>
                        <w:t xml:space="preserve">Figure </w:t>
                      </w:r>
                      <w:r>
                        <w:fldChar w:fldCharType="begin"/>
                      </w:r>
                      <w:r>
                        <w:instrText xml:space="preserve"> SEQ Figure \* ARABIC </w:instrText>
                      </w:r>
                      <w:r>
                        <w:fldChar w:fldCharType="separate"/>
                      </w:r>
                      <w:r>
                        <w:rPr>
                          <w:noProof/>
                        </w:rPr>
                        <w:t>65</w:t>
                      </w:r>
                      <w:r>
                        <w:fldChar w:fldCharType="end"/>
                      </w:r>
                      <w:bookmarkEnd w:id="1703"/>
                      <w:r>
                        <w:t>: K-Joint Sheet Layout</w:t>
                      </w:r>
                      <w:bookmarkEnd w:id="1704"/>
                      <w:bookmarkEnd w:id="1705"/>
                      <w:bookmarkEnd w:id="170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07" w:name="_Toc3557051"/>
      <w:bookmarkStart w:id="1708" w:name="_Toc8893724"/>
      <w:r w:rsidRPr="007055D9">
        <w:lastRenderedPageBreak/>
        <w:t>Weld Parameters</w:t>
      </w:r>
      <w:bookmarkEnd w:id="1707"/>
      <w:bookmarkEnd w:id="1708"/>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633553" w:rsidRPr="00C21C59" w:rsidRDefault="00633553" w:rsidP="008A1560">
                            <w:pPr>
                              <w:pStyle w:val="Caption"/>
                              <w:rPr>
                                <w:noProof/>
                                <w:szCs w:val="24"/>
                              </w:rPr>
                            </w:pPr>
                            <w:bookmarkStart w:id="1709" w:name="_Toc3557144"/>
                            <w:bookmarkStart w:id="1710"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633553" w:rsidRPr="00C21C59" w:rsidRDefault="00633553" w:rsidP="008A1560">
                      <w:pPr>
                        <w:pStyle w:val="Caption"/>
                        <w:rPr>
                          <w:noProof/>
                          <w:szCs w:val="24"/>
                        </w:rPr>
                      </w:pPr>
                      <w:bookmarkStart w:id="1711" w:name="_Toc3557144"/>
                      <w:bookmarkStart w:id="1712"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711"/>
                      <w:bookmarkEnd w:id="171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32173694"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13" w:name="_Toc3566515"/>
      <w:bookmarkStart w:id="1714"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13"/>
      <w:bookmarkEnd w:id="171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15" w:name="_Toc338939226"/>
      <w:bookmarkStart w:id="1716" w:name="_Toc3557052"/>
      <w:bookmarkStart w:id="1717" w:name="_Toc8893725"/>
      <w:r w:rsidRPr="007055D9">
        <w:t>Attributes</w:t>
      </w:r>
      <w:bookmarkEnd w:id="1715"/>
      <w:bookmarkEnd w:id="1716"/>
      <w:bookmarkEnd w:id="1717"/>
    </w:p>
    <w:p w14:paraId="6CD2696C" w14:textId="77777777" w:rsidR="0006113C" w:rsidRPr="007055D9" w:rsidRDefault="008140DB" w:rsidP="003E1F0A">
      <w:pPr>
        <w:pStyle w:val="Heading5"/>
        <w:keepNext/>
      </w:pPr>
      <w:bookmarkStart w:id="1718" w:name="_Toc338939228"/>
      <w:r w:rsidRPr="007055D9">
        <w:t>Attribute “b</w:t>
      </w:r>
      <w:r w:rsidR="0006113C" w:rsidRPr="007055D9">
        <w:t>ase</w:t>
      </w:r>
      <w:bookmarkEnd w:id="1718"/>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19" w:name="_Toc338939229"/>
      <w:r w:rsidRPr="007055D9">
        <w:t>Attribute “t</w:t>
      </w:r>
      <w:r w:rsidR="0006113C" w:rsidRPr="007055D9">
        <w:t>echnology</w:t>
      </w:r>
      <w:bookmarkEnd w:id="1719"/>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20" w:name="_Toc338939230"/>
      <w:bookmarkStart w:id="1721" w:name="_Toc3557053"/>
      <w:bookmarkStart w:id="1722" w:name="_Toc8893726"/>
      <w:r w:rsidRPr="007055D9">
        <w:t>Element “weld_position”</w:t>
      </w:r>
      <w:bookmarkEnd w:id="1720"/>
      <w:bookmarkEnd w:id="1721"/>
      <w:bookmarkEnd w:id="172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23" w:name="_Toc3566516"/>
      <w:bookmarkStart w:id="1724" w:name="_Toc8893941"/>
      <w:bookmarkStart w:id="1725"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23"/>
      <w:bookmarkEnd w:id="1724"/>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25"/>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26" w:name="_Toc338939234"/>
      <w:r w:rsidRPr="007055D9">
        <w:t>Attribute “thickness”</w:t>
      </w:r>
      <w:bookmarkEnd w:id="1726"/>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27" w:name="_Toc3566517"/>
      <w:bookmarkStart w:id="1728" w:name="_Toc8893942"/>
      <w:bookmarkStart w:id="1729"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27"/>
      <w:bookmarkEnd w:id="1728"/>
    </w:p>
    <w:p w14:paraId="484E78C3" w14:textId="77777777" w:rsidR="0006113C" w:rsidRPr="007055D9" w:rsidRDefault="0006113C" w:rsidP="00DA7B31">
      <w:pPr>
        <w:pStyle w:val="Heading5"/>
        <w:keepNext/>
      </w:pPr>
      <w:r w:rsidRPr="007055D9">
        <w:t>Attribute “angle”</w:t>
      </w:r>
      <w:bookmarkEnd w:id="1729"/>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30" w:name="_Toc338939236"/>
      <w:r w:rsidRPr="007055D9">
        <w:t>Attribute “penetration”</w:t>
      </w:r>
      <w:bookmarkEnd w:id="1730"/>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731" w:name="_Toc338939238"/>
      <w:r w:rsidRPr="007055D9">
        <w:lastRenderedPageBreak/>
        <w:t>Attribute “shape”</w:t>
      </w:r>
      <w:bookmarkEnd w:id="1731"/>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732" w:name="_Toc338939239"/>
      <w:r w:rsidRPr="007055D9">
        <w:t>Attribute “filler”</w:t>
      </w:r>
      <w:bookmarkEnd w:id="1732"/>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733" w:name="WeldDefinitionCrossJoint"/>
      <w:bookmarkStart w:id="1734" w:name="_Ref397588351"/>
      <w:bookmarkStart w:id="1735" w:name="_Toc3557054"/>
      <w:bookmarkStart w:id="1736" w:name="_Toc8893727"/>
      <w:bookmarkStart w:id="1737" w:name="_Toc338939116"/>
      <w:bookmarkEnd w:id="1733"/>
      <w:r w:rsidRPr="007055D9">
        <w:lastRenderedPageBreak/>
        <w:t>Element “</w:t>
      </w:r>
      <w:r>
        <w:t>sheet_parameter</w:t>
      </w:r>
      <w:r w:rsidRPr="007055D9">
        <w:t>”</w:t>
      </w:r>
      <w:bookmarkEnd w:id="1734"/>
      <w:bookmarkEnd w:id="1735"/>
      <w:bookmarkEnd w:id="173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738" w:name="_Toc3566518"/>
      <w:bookmarkStart w:id="1739"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738"/>
      <w:bookmarkEnd w:id="173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740" w:name="_Toc3557055"/>
      <w:bookmarkStart w:id="1741" w:name="_Toc8893728"/>
      <w:r>
        <w:t>Cruciform Joint</w:t>
      </w:r>
      <w:bookmarkEnd w:id="1737"/>
      <w:bookmarkEnd w:id="1740"/>
      <w:bookmarkEnd w:id="1741"/>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742" w:name="GenericSeamWeldWeldingTechnology"/>
      <w:bookmarkEnd w:id="1742"/>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743" w:name="_Toc3557056"/>
      <w:bookmarkStart w:id="1744"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43"/>
      <w:bookmarkEnd w:id="174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745" w:name="_Toc3557057"/>
      <w:bookmarkStart w:id="1746"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633553" w:rsidRPr="00412853" w:rsidRDefault="00633553" w:rsidP="00AA1695">
                            <w:pPr>
                              <w:pStyle w:val="Caption"/>
                              <w:rPr>
                                <w:noProof/>
                                <w:szCs w:val="24"/>
                              </w:rPr>
                            </w:pPr>
                            <w:bookmarkStart w:id="1747" w:name="_Toc3557145"/>
                            <w:bookmarkStart w:id="1748"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21D8D37" w:rsidR="00633553" w:rsidRPr="00412853" w:rsidRDefault="00633553" w:rsidP="00AA1695">
                      <w:pPr>
                        <w:pStyle w:val="Caption"/>
                        <w:rPr>
                          <w:noProof/>
                          <w:szCs w:val="24"/>
                        </w:rPr>
                      </w:pPr>
                      <w:bookmarkStart w:id="1749" w:name="_Toc3557145"/>
                      <w:bookmarkStart w:id="1750"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749"/>
                      <w:bookmarkEnd w:id="1750"/>
                    </w:p>
                  </w:txbxContent>
                </v:textbox>
              </v:shape>
            </w:pict>
          </mc:Fallback>
        </mc:AlternateContent>
      </w:r>
      <w:r w:rsidR="00255787" w:rsidRPr="007055D9">
        <w:t>Weld Parameters</w:t>
      </w:r>
      <w:bookmarkEnd w:id="1745"/>
      <w:bookmarkEnd w:id="1746"/>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633553" w:rsidRPr="006E5062" w:rsidRDefault="00633553" w:rsidP="00AA1695">
                            <w:pPr>
                              <w:pStyle w:val="Caption"/>
                              <w:rPr>
                                <w:noProof/>
                                <w:szCs w:val="24"/>
                              </w:rPr>
                            </w:pPr>
                            <w:bookmarkStart w:id="1751" w:name="_Toc3557146"/>
                            <w:bookmarkStart w:id="1752"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633553" w:rsidRPr="006E5062" w:rsidRDefault="00633553" w:rsidP="00AA1695">
                      <w:pPr>
                        <w:pStyle w:val="Caption"/>
                        <w:rPr>
                          <w:noProof/>
                          <w:szCs w:val="24"/>
                        </w:rPr>
                      </w:pPr>
                      <w:bookmarkStart w:id="1753" w:name="_Toc3557146"/>
                      <w:bookmarkStart w:id="1754"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753"/>
                      <w:bookmarkEnd w:id="1754"/>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32173695"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755" w:name="_Toc3566519"/>
      <w:bookmarkStart w:id="1756" w:name="_Toc8893944"/>
      <w:bookmarkStart w:id="1757" w:name="_Toc338939241"/>
      <w:bookmarkStart w:id="1758" w:name="_Toc288196482"/>
      <w:bookmarkStart w:id="1759" w:name="_Toc288200784"/>
      <w:bookmarkStart w:id="1760" w:name="_Toc338938909"/>
      <w:bookmarkStart w:id="1761" w:name="_Toc338939128"/>
      <w:bookmarkEnd w:id="1431"/>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755"/>
      <w:bookmarkEnd w:id="1756"/>
    </w:p>
    <w:p w14:paraId="114455A9" w14:textId="77777777" w:rsidR="0006113C" w:rsidRPr="007055D9" w:rsidRDefault="0006113C" w:rsidP="005E1694">
      <w:pPr>
        <w:pStyle w:val="Heading4"/>
        <w:tabs>
          <w:tab w:val="clear" w:pos="864"/>
          <w:tab w:val="num" w:pos="993"/>
        </w:tabs>
      </w:pPr>
      <w:bookmarkStart w:id="1762" w:name="_Toc3557058"/>
      <w:bookmarkStart w:id="1763" w:name="_Toc8893731"/>
      <w:r w:rsidRPr="007055D9">
        <w:t>Attributes</w:t>
      </w:r>
      <w:bookmarkEnd w:id="1757"/>
      <w:bookmarkEnd w:id="1762"/>
      <w:bookmarkEnd w:id="1763"/>
    </w:p>
    <w:p w14:paraId="0596FA3B" w14:textId="77777777" w:rsidR="0006113C" w:rsidRPr="007055D9" w:rsidRDefault="007D42C3" w:rsidP="003C4247">
      <w:pPr>
        <w:pStyle w:val="Heading5"/>
        <w:keepNext/>
      </w:pPr>
      <w:bookmarkStart w:id="1764" w:name="_Toc338939243"/>
      <w:r w:rsidRPr="007055D9">
        <w:t>Attribute “b</w:t>
      </w:r>
      <w:r w:rsidR="0006113C" w:rsidRPr="007055D9">
        <w:t>ase</w:t>
      </w:r>
      <w:bookmarkEnd w:id="1764"/>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765" w:name="_Toc338939244"/>
      <w:r w:rsidRPr="007055D9">
        <w:t>Attribute “t</w:t>
      </w:r>
      <w:r w:rsidR="0006113C" w:rsidRPr="007055D9">
        <w:t>echnology</w:t>
      </w:r>
      <w:bookmarkEnd w:id="1765"/>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766" w:name="_Toc338939245"/>
      <w:bookmarkStart w:id="1767" w:name="_Toc3557059"/>
      <w:bookmarkStart w:id="1768" w:name="_Toc8893732"/>
      <w:r w:rsidRPr="007055D9">
        <w:t>Element “weld_position”</w:t>
      </w:r>
      <w:bookmarkEnd w:id="1766"/>
      <w:bookmarkEnd w:id="1767"/>
      <w:bookmarkEnd w:id="1768"/>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769" w:name="_Toc3566520"/>
      <w:bookmarkStart w:id="1770" w:name="_Toc8893945"/>
      <w:bookmarkStart w:id="1771"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769"/>
      <w:bookmarkEnd w:id="1770"/>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771"/>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772" w:name="_Toc338939249"/>
      <w:r w:rsidRPr="007055D9">
        <w:t>Attribute “thickness”</w:t>
      </w:r>
      <w:bookmarkEnd w:id="1772"/>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773" w:name="_Toc3566521"/>
      <w:bookmarkStart w:id="1774" w:name="_Toc8893946"/>
      <w:bookmarkStart w:id="1775"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773"/>
      <w:bookmarkEnd w:id="1774"/>
    </w:p>
    <w:p w14:paraId="73A13EF8" w14:textId="77777777" w:rsidR="0006113C" w:rsidRPr="007055D9" w:rsidRDefault="0006113C" w:rsidP="008641A9">
      <w:pPr>
        <w:pStyle w:val="Heading5"/>
        <w:keepNext/>
      </w:pPr>
      <w:r w:rsidRPr="007055D9">
        <w:t>Attribute “angle”</w:t>
      </w:r>
      <w:bookmarkEnd w:id="1775"/>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776" w:name="_Toc338939251"/>
      <w:r w:rsidRPr="007055D9">
        <w:t>Attribute “penetration”</w:t>
      </w:r>
      <w:bookmarkEnd w:id="1776"/>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1777" w:name="_Toc338939253"/>
      <w:r w:rsidRPr="007055D9">
        <w:t>Attribute “shape”</w:t>
      </w:r>
      <w:bookmarkEnd w:id="1777"/>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778" w:name="_Toc338939254"/>
      <w:r w:rsidRPr="007055D9">
        <w:lastRenderedPageBreak/>
        <w:t>Attribute “filler”</w:t>
      </w:r>
      <w:bookmarkEnd w:id="1778"/>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779" w:name="GenericSeamWeldWeld"/>
      <w:bookmarkStart w:id="1780" w:name="_Toc3557060"/>
      <w:bookmarkStart w:id="1781" w:name="_Toc8893733"/>
      <w:bookmarkStart w:id="1782" w:name="_Toc338938919"/>
      <w:bookmarkStart w:id="1783" w:name="_Toc338939255"/>
      <w:bookmarkStart w:id="1784" w:name="_Toc334183560"/>
      <w:bookmarkStart w:id="1785" w:name="_Toc288196537"/>
      <w:bookmarkStart w:id="1786" w:name="_Toc288200840"/>
      <w:bookmarkEnd w:id="1758"/>
      <w:bookmarkEnd w:id="1759"/>
      <w:bookmarkEnd w:id="1760"/>
      <w:bookmarkEnd w:id="1761"/>
      <w:bookmarkEnd w:id="1779"/>
      <w:r w:rsidRPr="007055D9">
        <w:lastRenderedPageBreak/>
        <w:t>Element “</w:t>
      </w:r>
      <w:r>
        <w:t>sheet_parameter</w:t>
      </w:r>
      <w:r w:rsidRPr="007055D9">
        <w:t>”</w:t>
      </w:r>
      <w:bookmarkEnd w:id="1780"/>
      <w:bookmarkEnd w:id="178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787" w:name="_Toc3566522"/>
      <w:bookmarkStart w:id="1788"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787"/>
      <w:bookmarkEnd w:id="178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789" w:name="_Toc413861928"/>
      <w:bookmarkStart w:id="1790" w:name="_Toc3557061"/>
      <w:bookmarkStart w:id="1791" w:name="_Toc8893734"/>
      <w:bookmarkStart w:id="1792" w:name="_Toc413359615"/>
      <w:bookmarkStart w:id="1793" w:name="_Toc338938920"/>
      <w:bookmarkStart w:id="1794" w:name="_Toc338939256"/>
      <w:bookmarkStart w:id="1795" w:name="_Toc391571769"/>
      <w:bookmarkEnd w:id="1782"/>
      <w:bookmarkEnd w:id="1783"/>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633553" w:rsidRPr="000E4598" w:rsidRDefault="00633553" w:rsidP="00AA1695">
                            <w:pPr>
                              <w:pStyle w:val="Caption"/>
                              <w:rPr>
                                <w:noProof/>
                                <w:sz w:val="30"/>
                                <w:szCs w:val="26"/>
                              </w:rPr>
                            </w:pPr>
                            <w:bookmarkStart w:id="1796" w:name="_Toc3557147"/>
                            <w:bookmarkStart w:id="1797"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796"/>
                            <w:bookmarkEnd w:id="1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633553" w:rsidRPr="000E4598" w:rsidRDefault="00633553" w:rsidP="00AA1695">
                      <w:pPr>
                        <w:pStyle w:val="Caption"/>
                        <w:rPr>
                          <w:noProof/>
                          <w:sz w:val="30"/>
                          <w:szCs w:val="26"/>
                        </w:rPr>
                      </w:pPr>
                      <w:bookmarkStart w:id="1798" w:name="_Toc3557147"/>
                      <w:bookmarkStart w:id="1799"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798"/>
                      <w:bookmarkEnd w:id="1799"/>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789"/>
      <w:bookmarkEnd w:id="1790"/>
      <w:bookmarkEnd w:id="179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633553" w:rsidRPr="000C12FE" w:rsidRDefault="00633553" w:rsidP="00AA1695">
                            <w:pPr>
                              <w:pStyle w:val="Caption"/>
                              <w:rPr>
                                <w:i/>
                                <w:iCs/>
                                <w:noProof/>
                                <w:sz w:val="24"/>
                                <w:szCs w:val="26"/>
                                <w:lang w:val="x-none"/>
                              </w:rPr>
                            </w:pPr>
                            <w:bookmarkStart w:id="1800" w:name="_Toc3557148"/>
                            <w:bookmarkStart w:id="1801"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9C7614C" w:rsidR="00633553" w:rsidRPr="000C12FE" w:rsidRDefault="00633553" w:rsidP="00AA1695">
                      <w:pPr>
                        <w:pStyle w:val="Caption"/>
                        <w:rPr>
                          <w:i/>
                          <w:iCs/>
                          <w:noProof/>
                          <w:sz w:val="24"/>
                          <w:szCs w:val="26"/>
                          <w:lang w:val="x-none"/>
                        </w:rPr>
                      </w:pPr>
                      <w:bookmarkStart w:id="1802" w:name="_Toc3557148"/>
                      <w:bookmarkStart w:id="1803"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802"/>
                      <w:bookmarkEnd w:id="1803"/>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04" w:name="_Toc3566523"/>
      <w:bookmarkStart w:id="1805"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04"/>
      <w:bookmarkEnd w:id="180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06" w:name="_Toc3557062"/>
      <w:bookmarkStart w:id="1807" w:name="_Toc8893735"/>
      <w:r>
        <w:lastRenderedPageBreak/>
        <w:t>Attributes</w:t>
      </w:r>
      <w:bookmarkEnd w:id="1806"/>
      <w:bookmarkEnd w:id="1807"/>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08" w:name="_Toc3557063"/>
      <w:bookmarkStart w:id="1809" w:name="_Toc8893736"/>
      <w:r>
        <w:t>Element “weld_position”</w:t>
      </w:r>
      <w:bookmarkEnd w:id="1808"/>
      <w:bookmarkEnd w:id="1809"/>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10" w:name="_Toc3566524"/>
      <w:bookmarkStart w:id="1811"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10"/>
      <w:bookmarkEnd w:id="1811"/>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12" w:name="_Toc3557064"/>
      <w:bookmarkStart w:id="1813" w:name="_Toc8893737"/>
      <w:r>
        <w:t>Element “sheet_parameter”</w:t>
      </w:r>
      <w:bookmarkEnd w:id="1812"/>
      <w:bookmarkEnd w:id="1813"/>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14" w:name="_Toc3566525"/>
      <w:bookmarkStart w:id="1815"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14"/>
      <w:bookmarkEnd w:id="181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16" w:name="_Ref414345739"/>
      <w:bookmarkStart w:id="1817" w:name="_Ref414345749"/>
      <w:bookmarkStart w:id="1818" w:name="_Ref414345786"/>
      <w:bookmarkStart w:id="1819" w:name="_Ref414345798"/>
      <w:bookmarkStart w:id="1820" w:name="_Toc3557065"/>
      <w:bookmarkStart w:id="1821" w:name="_Toc8893738"/>
      <w:r w:rsidRPr="00226A3F">
        <w:t>Adhesive Lines</w:t>
      </w:r>
      <w:bookmarkEnd w:id="1792"/>
      <w:bookmarkEnd w:id="1816"/>
      <w:bookmarkEnd w:id="1817"/>
      <w:bookmarkEnd w:id="1818"/>
      <w:bookmarkEnd w:id="1819"/>
      <w:bookmarkEnd w:id="1820"/>
      <w:bookmarkEnd w:id="182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822" w:name="_Toc3566526"/>
      <w:bookmarkStart w:id="1823"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822"/>
      <w:bookmarkEnd w:id="182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824" w:name="_Toc3566527"/>
      <w:bookmarkStart w:id="1825"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824"/>
      <w:bookmarkEnd w:id="1825"/>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826" w:name="_Toc3566528"/>
      <w:bookmarkStart w:id="1827"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826"/>
      <w:bookmarkEnd w:id="182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828" w:name="_Toc428279602"/>
      <w:bookmarkStart w:id="1829" w:name="_Toc428456348"/>
      <w:bookmarkStart w:id="1830" w:name="_Toc428537316"/>
      <w:bookmarkStart w:id="1831" w:name="_Toc428969638"/>
      <w:bookmarkStart w:id="1832" w:name="_Toc429053029"/>
      <w:bookmarkStart w:id="1833" w:name="_Toc413861930"/>
      <w:bookmarkStart w:id="1834" w:name="_Toc3557066"/>
      <w:bookmarkStart w:id="1835" w:name="_Toc8893739"/>
      <w:bookmarkStart w:id="1836" w:name="_Toc413359617"/>
      <w:bookmarkEnd w:id="1828"/>
      <w:bookmarkEnd w:id="1829"/>
      <w:bookmarkEnd w:id="1830"/>
      <w:bookmarkEnd w:id="1831"/>
      <w:bookmarkEnd w:id="1832"/>
      <w:r w:rsidRPr="00226A3F">
        <w:lastRenderedPageBreak/>
        <w:t>Hemming Flanges</w:t>
      </w:r>
      <w:bookmarkEnd w:id="1833"/>
      <w:bookmarkEnd w:id="1834"/>
      <w:bookmarkEnd w:id="1835"/>
    </w:p>
    <w:p w14:paraId="66448657" w14:textId="77777777" w:rsidR="000E64EA" w:rsidRDefault="000E64EA" w:rsidP="00536A58">
      <w:pPr>
        <w:pStyle w:val="Heading3"/>
      </w:pPr>
      <w:bookmarkStart w:id="1837" w:name="_Toc413861931"/>
      <w:bookmarkStart w:id="1838" w:name="_Toc3557067"/>
      <w:bookmarkStart w:id="1839" w:name="_Toc8893740"/>
      <w:r>
        <w:t>Introduction</w:t>
      </w:r>
      <w:bookmarkEnd w:id="1837"/>
      <w:bookmarkEnd w:id="1838"/>
      <w:bookmarkEnd w:id="183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840" w:name="_Ref413858805"/>
      <w:bookmarkStart w:id="1841" w:name="_Toc413861952"/>
      <w:bookmarkStart w:id="1842" w:name="_Toc3557149"/>
      <w:bookmarkStart w:id="1843"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1840"/>
      <w:r>
        <w:t>: The Three Regions of a Hemming</w:t>
      </w:r>
      <w:bookmarkEnd w:id="1841"/>
      <w:bookmarkEnd w:id="1842"/>
      <w:bookmarkEnd w:id="184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844" w:name="_Ref413850590"/>
      <w:bookmarkStart w:id="1845" w:name="_Toc413861953"/>
      <w:bookmarkStart w:id="1846" w:name="_Toc3557150"/>
      <w:bookmarkStart w:id="1847"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84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845"/>
      <w:bookmarkEnd w:id="1846"/>
      <w:bookmarkEnd w:id="184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848" w:name="_Toc413861954"/>
      <w:bookmarkStart w:id="1849" w:name="_Toc3557151"/>
      <w:bookmarkStart w:id="1850"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848"/>
      <w:bookmarkEnd w:id="1849"/>
      <w:bookmarkEnd w:id="185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851" w:name="_Toc3557152"/>
      <w:bookmarkStart w:id="1852"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851"/>
      <w:bookmarkEnd w:id="185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853" w:name="_Toc413861932"/>
      <w:bookmarkStart w:id="1854" w:name="_Toc3557068"/>
      <w:bookmarkStart w:id="1855"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853"/>
      <w:bookmarkEnd w:id="1854"/>
      <w:bookmarkEnd w:id="185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856" w:name="_Toc3566529"/>
      <w:bookmarkStart w:id="1857"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856"/>
      <w:bookmarkEnd w:id="185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858" w:name="_Toc3566530"/>
      <w:bookmarkStart w:id="1859"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858"/>
      <w:bookmarkEnd w:id="1859"/>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860" w:name="_Toc413861979"/>
      <w:bookmarkStart w:id="1861" w:name="_Toc3566531"/>
      <w:bookmarkStart w:id="1862"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860"/>
      <w:bookmarkEnd w:id="1861"/>
      <w:bookmarkEnd w:id="186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863" w:name="_Toc413861980"/>
      <w:bookmarkStart w:id="1864" w:name="_Toc3566532"/>
      <w:bookmarkStart w:id="1865"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863"/>
      <w:bookmarkEnd w:id="1864"/>
      <w:bookmarkEnd w:id="1865"/>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1866" w:name="_Toc413861981"/>
      <w:bookmarkStart w:id="1867" w:name="_Toc3566533"/>
      <w:bookmarkStart w:id="1868"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866"/>
      <w:bookmarkEnd w:id="1867"/>
      <w:bookmarkEnd w:id="186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869" w:name="_Toc3566534"/>
      <w:bookmarkStart w:id="1870"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869"/>
      <w:bookmarkEnd w:id="1870"/>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871" w:name="_Toc428537321"/>
      <w:bookmarkStart w:id="1872" w:name="_Toc428969643"/>
      <w:bookmarkStart w:id="1873" w:name="_Toc429053034"/>
      <w:bookmarkStart w:id="1874" w:name="_Toc428537324"/>
      <w:bookmarkStart w:id="1875" w:name="_Toc428969646"/>
      <w:bookmarkStart w:id="1876" w:name="_Toc429053037"/>
      <w:bookmarkStart w:id="1877" w:name="_Toc428537325"/>
      <w:bookmarkStart w:id="1878" w:name="_Toc428969647"/>
      <w:bookmarkStart w:id="1879" w:name="_Toc429053038"/>
      <w:bookmarkStart w:id="1880" w:name="_Toc428537328"/>
      <w:bookmarkStart w:id="1881" w:name="_Toc428969650"/>
      <w:bookmarkStart w:id="1882" w:name="_Toc429053041"/>
      <w:bookmarkStart w:id="1883" w:name="_Toc428537330"/>
      <w:bookmarkStart w:id="1884" w:name="_Toc428969652"/>
      <w:bookmarkStart w:id="1885" w:name="_Toc429053043"/>
      <w:bookmarkStart w:id="1886" w:name="_Toc3557069"/>
      <w:bookmarkStart w:id="1887" w:name="_Toc8893742"/>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r w:rsidRPr="00226A3F">
        <w:t>Sequence Connections</w:t>
      </w:r>
      <w:bookmarkEnd w:id="1836"/>
      <w:bookmarkEnd w:id="1886"/>
      <w:bookmarkEnd w:id="188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888" w:name="_Toc413359638"/>
      <w:bookmarkStart w:id="1889" w:name="_Toc3557153"/>
      <w:bookmarkStart w:id="1890"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888"/>
      <w:bookmarkEnd w:id="1889"/>
      <w:bookmarkEnd w:id="189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891" w:name="_Toc413359639"/>
      <w:bookmarkStart w:id="1892" w:name="_Toc3557154"/>
      <w:bookmarkStart w:id="1893"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1891"/>
      <w:r w:rsidR="00307532">
        <w:t xml:space="preserve"> and spacing</w:t>
      </w:r>
      <w:bookmarkEnd w:id="1892"/>
      <w:bookmarkEnd w:id="189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894" w:name="_Toc3557155"/>
      <w:bookmarkStart w:id="1895"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1894"/>
      <w:bookmarkEnd w:id="189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896" w:name="_Toc3557156"/>
      <w:bookmarkStart w:id="1897"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1896"/>
      <w:bookmarkEnd w:id="189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1898" w:name="_Toc3566535"/>
      <w:bookmarkStart w:id="1899"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898"/>
      <w:bookmarkEnd w:id="189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1900" w:name="_Toc3566536"/>
      <w:bookmarkStart w:id="1901"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1900"/>
      <w:bookmarkEnd w:id="190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1902" w:name="_Toc3566537"/>
      <w:bookmarkStart w:id="1903"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902"/>
      <w:bookmarkEnd w:id="1903"/>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904" w:name="_Toc413359618"/>
      <w:bookmarkStart w:id="1905" w:name="_Toc3557070"/>
      <w:bookmarkStart w:id="1906" w:name="_Toc8893743"/>
      <w:bookmarkStart w:id="1907" w:name="_Toc338938922"/>
      <w:bookmarkStart w:id="1908" w:name="_Toc338939258"/>
      <w:bookmarkEnd w:id="1793"/>
      <w:bookmarkEnd w:id="1794"/>
      <w:bookmarkEnd w:id="1795"/>
      <w:r w:rsidRPr="00226A3F">
        <w:lastRenderedPageBreak/>
        <w:t>2D connections</w:t>
      </w:r>
      <w:bookmarkEnd w:id="1904"/>
      <w:bookmarkEnd w:id="1905"/>
      <w:bookmarkEnd w:id="1906"/>
    </w:p>
    <w:p w14:paraId="20394566" w14:textId="77777777" w:rsidR="00042E3F" w:rsidRPr="00226A3F" w:rsidRDefault="00042E3F" w:rsidP="00042E3F">
      <w:pPr>
        <w:pStyle w:val="Heading2"/>
      </w:pPr>
      <w:bookmarkStart w:id="1909" w:name="_Toc413359619"/>
      <w:bookmarkStart w:id="1910" w:name="_Toc3557071"/>
      <w:bookmarkStart w:id="1911" w:name="_Toc8893744"/>
      <w:r w:rsidRPr="00226A3F">
        <w:t>Generic Definitions</w:t>
      </w:r>
      <w:bookmarkEnd w:id="1909"/>
      <w:bookmarkEnd w:id="1910"/>
      <w:bookmarkEnd w:id="1911"/>
    </w:p>
    <w:p w14:paraId="50281300" w14:textId="77777777" w:rsidR="00042E3F" w:rsidRPr="00226A3F" w:rsidRDefault="00042E3F" w:rsidP="00042E3F">
      <w:pPr>
        <w:pStyle w:val="Heading3"/>
      </w:pPr>
      <w:bookmarkStart w:id="1912" w:name="_Toc413359620"/>
      <w:bookmarkStart w:id="1913" w:name="_Toc3557072"/>
      <w:bookmarkStart w:id="1914" w:name="_Toc8893745"/>
      <w:r w:rsidRPr="00226A3F">
        <w:t>Identification</w:t>
      </w:r>
      <w:bookmarkEnd w:id="1912"/>
      <w:bookmarkEnd w:id="1913"/>
      <w:bookmarkEnd w:id="191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1915" w:name="_Toc3566538"/>
      <w:bookmarkStart w:id="1916"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1915"/>
      <w:bookmarkEnd w:id="1916"/>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1917" w:name="_Toc413359621"/>
      <w:bookmarkStart w:id="1918" w:name="_Toc3557073"/>
      <w:bookmarkStart w:id="1919" w:name="_Toc8893746"/>
      <w:r w:rsidRPr="00226A3F">
        <w:t>Connection Face</w:t>
      </w:r>
      <w:bookmarkEnd w:id="1917"/>
      <w:bookmarkEnd w:id="1918"/>
      <w:bookmarkEnd w:id="191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1920" w:name="_Toc3566539"/>
      <w:bookmarkStart w:id="1921"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1920"/>
      <w:bookmarkEnd w:id="1921"/>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1922" w:name="_Toc3566540"/>
      <w:bookmarkStart w:id="1923"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1922"/>
      <w:bookmarkEnd w:id="192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1924" w:name="_Toc3566541"/>
      <w:bookmarkStart w:id="1925"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924"/>
      <w:bookmarkEnd w:id="1925"/>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1926" w:name="_Toc3566542"/>
      <w:bookmarkStart w:id="1927"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1926"/>
      <w:bookmarkEnd w:id="192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1928" w:name="_Toc413359622"/>
      <w:bookmarkStart w:id="1929" w:name="_Toc3557074"/>
      <w:bookmarkStart w:id="1930" w:name="_Toc8893747"/>
      <w:r w:rsidRPr="00226A3F">
        <w:t>Type Specification</w:t>
      </w:r>
      <w:bookmarkEnd w:id="1928"/>
      <w:bookmarkEnd w:id="1929"/>
      <w:bookmarkEnd w:id="193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1931" w:name="_Toc3566543"/>
      <w:bookmarkStart w:id="1932"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1931"/>
      <w:bookmarkEnd w:id="193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933" w:name="_Toc413359623"/>
      <w:bookmarkStart w:id="1934" w:name="_Ref414345836"/>
      <w:bookmarkStart w:id="1935" w:name="_Ref414345889"/>
      <w:bookmarkStart w:id="1936" w:name="_Ref414350043"/>
      <w:bookmarkStart w:id="1937" w:name="_Ref429051261"/>
      <w:bookmarkStart w:id="1938" w:name="_Toc3557075"/>
      <w:bookmarkStart w:id="1939" w:name="_Toc8893748"/>
      <w:r w:rsidRPr="00226A3F">
        <w:lastRenderedPageBreak/>
        <w:t xml:space="preserve">Adhesive </w:t>
      </w:r>
      <w:r>
        <w:t>F</w:t>
      </w:r>
      <w:r w:rsidRPr="00226A3F">
        <w:t>aces</w:t>
      </w:r>
      <w:bookmarkEnd w:id="1933"/>
      <w:bookmarkEnd w:id="1934"/>
      <w:bookmarkEnd w:id="1935"/>
      <w:bookmarkEnd w:id="1936"/>
      <w:bookmarkEnd w:id="1937"/>
      <w:bookmarkEnd w:id="1938"/>
      <w:bookmarkEnd w:id="193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1940" w:name="_Toc413359640"/>
      <w:bookmarkStart w:id="1941" w:name="_Toc3557157"/>
      <w:bookmarkStart w:id="1942"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1940"/>
      <w:bookmarkEnd w:id="1941"/>
      <w:bookmarkEnd w:id="194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1943" w:name="_Toc3566544"/>
      <w:bookmarkStart w:id="1944"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1943"/>
      <w:bookmarkEnd w:id="194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1945" w:name="_Toc3566545"/>
      <w:bookmarkStart w:id="1946"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1945"/>
      <w:bookmarkEnd w:id="194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1947" w:name="_Toc413359658"/>
      <w:bookmarkStart w:id="1948" w:name="_Toc3566546"/>
      <w:bookmarkStart w:id="1949"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1947"/>
      <w:bookmarkEnd w:id="1948"/>
      <w:bookmarkEnd w:id="1949"/>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950" w:name="_Toc3557076"/>
      <w:bookmarkStart w:id="1951" w:name="_Toc8893749"/>
      <w:r w:rsidRPr="007055D9">
        <w:lastRenderedPageBreak/>
        <w:t>Future extensions</w:t>
      </w:r>
      <w:bookmarkEnd w:id="1784"/>
      <w:bookmarkEnd w:id="1907"/>
      <w:bookmarkEnd w:id="1908"/>
      <w:bookmarkEnd w:id="1950"/>
      <w:bookmarkEnd w:id="1951"/>
    </w:p>
    <w:p w14:paraId="73353AE4" w14:textId="77777777" w:rsidR="00C107D0" w:rsidRPr="00226A3F" w:rsidRDefault="00C107D0" w:rsidP="00235336">
      <w:pPr>
        <w:jc w:val="both"/>
      </w:pPr>
      <w:bookmarkStart w:id="1952" w:name="_Toc338938925"/>
      <w:bookmarkStart w:id="195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954" w:name="_Toc338938923"/>
      <w:bookmarkStart w:id="1955" w:name="_Toc338939259"/>
      <w:bookmarkStart w:id="1956" w:name="_Toc413359625"/>
      <w:bookmarkStart w:id="1957" w:name="_Toc3557077"/>
      <w:bookmarkStart w:id="1958" w:name="_Toc8893750"/>
      <w:r w:rsidRPr="00226A3F">
        <w:t>Additional parameters for spot and seam welds</w:t>
      </w:r>
      <w:bookmarkEnd w:id="1954"/>
      <w:bookmarkEnd w:id="1955"/>
      <w:bookmarkEnd w:id="1956"/>
      <w:bookmarkEnd w:id="1957"/>
      <w:bookmarkEnd w:id="195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959" w:name="_Ref338846673"/>
      <w:bookmarkStart w:id="1960" w:name="_Toc338938924"/>
      <w:bookmarkStart w:id="1961" w:name="_Toc338939260"/>
      <w:bookmarkStart w:id="1962" w:name="_Toc413359626"/>
      <w:bookmarkStart w:id="1963" w:name="_Toc3557078"/>
      <w:bookmarkStart w:id="1964" w:name="_Toc8893751"/>
      <w:r w:rsidRPr="00226A3F">
        <w:t>Other relevant and new joint types</w:t>
      </w:r>
      <w:bookmarkEnd w:id="1959"/>
      <w:bookmarkEnd w:id="1960"/>
      <w:bookmarkEnd w:id="1961"/>
      <w:bookmarkEnd w:id="1962"/>
      <w:bookmarkEnd w:id="1963"/>
      <w:bookmarkEnd w:id="196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965" w:name="_Toc3557079"/>
      <w:bookmarkStart w:id="1966" w:name="_Toc8893752"/>
      <w:r w:rsidRPr="009F23CF">
        <w:lastRenderedPageBreak/>
        <w:t>Disclaimer</w:t>
      </w:r>
      <w:bookmarkEnd w:id="1965"/>
      <w:bookmarkEnd w:id="1966"/>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967" w:name="_Toc3557080"/>
      <w:bookmarkStart w:id="1968" w:name="_Toc8893753"/>
      <w:r w:rsidRPr="007055D9">
        <w:lastRenderedPageBreak/>
        <w:t>References</w:t>
      </w:r>
      <w:bookmarkEnd w:id="1785"/>
      <w:bookmarkEnd w:id="1786"/>
      <w:bookmarkEnd w:id="1952"/>
      <w:bookmarkEnd w:id="1953"/>
      <w:bookmarkEnd w:id="1967"/>
      <w:bookmarkEnd w:id="1968"/>
    </w:p>
    <w:p w14:paraId="70EC254B" w14:textId="77777777" w:rsidR="00C107D0" w:rsidRPr="00226A3F" w:rsidRDefault="00255787" w:rsidP="00C107D0">
      <w:pPr>
        <w:pStyle w:val="Bibliography"/>
        <w:rPr>
          <w:kern w:val="22"/>
        </w:rPr>
      </w:pPr>
      <w:bookmarkStart w:id="1969" w:name="ReferenceHuf2001"/>
      <w:r w:rsidRPr="007055D9">
        <w:t>[</w:t>
      </w:r>
      <w:r w:rsidR="007A7FDF" w:rsidRPr="007055D9">
        <w:t>1</w:t>
      </w:r>
      <w:r w:rsidRPr="007055D9">
        <w:t>]</w:t>
      </w:r>
      <w:bookmarkEnd w:id="196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970" w:name="ReferenceZha2005"/>
      <w:r w:rsidRPr="00226A3F">
        <w:rPr>
          <w:kern w:val="22"/>
        </w:rPr>
        <w:t>[2]</w:t>
      </w:r>
      <w:bookmarkEnd w:id="1970"/>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971" w:name="ReferenceGai2006"/>
      <w:r w:rsidRPr="00226A3F">
        <w:rPr>
          <w:kern w:val="22"/>
        </w:rPr>
        <w:t>[3]</w:t>
      </w:r>
      <w:bookmarkEnd w:id="197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972" w:name="ReferenceBet2008"/>
      <w:r w:rsidRPr="00226A3F">
        <w:rPr>
          <w:kern w:val="22"/>
        </w:rPr>
        <w:t>[4]</w:t>
      </w:r>
      <w:bookmarkEnd w:id="1972"/>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973" w:name="ReferenceMik20061"/>
      <w:r w:rsidRPr="00226A3F">
        <w:rPr>
          <w:kern w:val="22"/>
        </w:rPr>
        <w:t>[5]</w:t>
      </w:r>
      <w:bookmarkEnd w:id="197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2" w:author="m.kalaitzaki" w:date="2019-10-10T00:48:00Z" w:initials="m">
    <w:p w14:paraId="4C00160C" w14:textId="7BC23355" w:rsidR="00633553" w:rsidRPr="00B14B2C" w:rsidRDefault="00633553">
      <w:pPr>
        <w:pStyle w:val="CommentText"/>
      </w:pPr>
      <w:r>
        <w:rPr>
          <w:rStyle w:val="CommentReference"/>
        </w:rPr>
        <w:annotationRef/>
      </w:r>
      <w:r>
        <w:t>Perhaps a check sh</w:t>
      </w:r>
      <w:r>
        <w:rPr>
          <w:lang w:val="el-GR"/>
        </w:rPr>
        <w:t>ο</w:t>
      </w:r>
      <w:r>
        <w:t>uld be added to assert that max_grip &gt; min_grip</w:t>
      </w:r>
    </w:p>
  </w:comment>
  <w:comment w:id="451" w:author="Dr. Carsten Franke" w:date="2019-10-10T00:48:00Z" w:initials="CF">
    <w:p w14:paraId="12973899" w14:textId="1B336903" w:rsidR="00633553" w:rsidRDefault="00633553">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633553" w:rsidRDefault="00633553">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633553" w:rsidRDefault="00633553" w:rsidP="00E901B5">
      <w:pPr>
        <w:pStyle w:val="CommentText"/>
        <w:numPr>
          <w:ilvl w:val="0"/>
          <w:numId w:val="57"/>
        </w:numPr>
      </w:pPr>
      <w:r>
        <w:t xml:space="preserve">I suggest to have them “all or none” – and to discuss this with the AK, on next occasion! </w:t>
      </w:r>
    </w:p>
  </w:comment>
  <w:comment w:id="519" w:author="nick" w:date="2019-10-10T00:48:00Z" w:initials="n">
    <w:p w14:paraId="31B29C41" w14:textId="2C213FC8" w:rsidR="00AD0A1B" w:rsidRDefault="00AD0A1B">
      <w:pPr>
        <w:pStyle w:val="CommentText"/>
      </w:pPr>
      <w:r>
        <w:rPr>
          <w:rStyle w:val="CommentReference"/>
        </w:rPr>
        <w:annotationRef/>
      </w:r>
      <w:r w:rsidR="00B35CA4">
        <w:t>I rephrased it, because bolts always have a nut.</w:t>
      </w:r>
    </w:p>
  </w:comment>
  <w:comment w:id="532" w:author="nick" w:date="2019-10-10T00:48:00Z" w:initials="n">
    <w:p w14:paraId="46B54B1E" w14:textId="340FA0BB" w:rsidR="00AD0A1B" w:rsidRDefault="00AD0A1B">
      <w:pPr>
        <w:pStyle w:val="CommentText"/>
      </w:pPr>
      <w:r>
        <w:rPr>
          <w:rStyle w:val="CommentReference"/>
        </w:rPr>
        <w:annotationRef/>
      </w:r>
    </w:p>
  </w:comment>
  <w:comment w:id="533" w:author="nick" w:date="2019-10-10T00:48:00Z" w:initials="n">
    <w:p w14:paraId="6AC8D420" w14:textId="357EC45D" w:rsidR="00AD0A1B" w:rsidRDefault="00AD0A1B">
      <w:pPr>
        <w:pStyle w:val="CommentText"/>
      </w:pPr>
      <w:r>
        <w:rPr>
          <w:rStyle w:val="CommentReference"/>
        </w:rPr>
        <w:annotationRef/>
      </w:r>
      <w:proofErr w:type="gramStart"/>
      <w:r w:rsidR="00B35CA4">
        <w:t>makes</w:t>
      </w:r>
      <w:proofErr w:type="gramEnd"/>
      <w:r w:rsidR="00B35CA4">
        <w:t xml:space="preserve"> clear that these contacts not described here</w:t>
      </w:r>
    </w:p>
  </w:comment>
  <w:comment w:id="610" w:author="nick" w:date="2019-10-10T00:48:00Z" w:initials="n">
    <w:p w14:paraId="6D459460" w14:textId="24FABA59" w:rsidR="00AD0A1B" w:rsidRDefault="00AD0A1B">
      <w:pPr>
        <w:pStyle w:val="CommentText"/>
      </w:pPr>
      <w:r>
        <w:rPr>
          <w:rStyle w:val="CommentReference"/>
        </w:rPr>
        <w:annotationRef/>
      </w:r>
      <w:r>
        <w:t>Example</w:t>
      </w:r>
      <w:r w:rsidR="00B35CA4">
        <w:t xml:space="preserve"> </w:t>
      </w:r>
      <w:r w:rsidR="00B35CA4">
        <w:t>e</w:t>
      </w:r>
      <w:r w:rsidR="00B35CA4">
        <w:t xml:space="preserve">xhibits </w:t>
      </w:r>
      <w:bookmarkStart w:id="617" w:name="_GoBack"/>
      <w:bookmarkEnd w:id="617"/>
      <w:r w:rsidR="00B35CA4">
        <w:t>usage of 5.3.2 to define local contacts</w:t>
      </w:r>
    </w:p>
  </w:comment>
  <w:comment w:id="672" w:author="nick" w:date="2019-10-10T00:48:00Z" w:initials="n">
    <w:p w14:paraId="4B1DBCDD" w14:textId="20BB62FC" w:rsidR="00AD0A1B" w:rsidRDefault="00AD0A1B">
      <w:pPr>
        <w:pStyle w:val="CommentText"/>
      </w:pPr>
      <w:r>
        <w:rPr>
          <w:rStyle w:val="CommentReference"/>
        </w:rPr>
        <w:annotationRef/>
      </w:r>
      <w:r>
        <w:t>Exhibits</w:t>
      </w:r>
      <w:r w:rsidR="00B35CA4">
        <w:t xml:space="preserve"> all possible usage</w:t>
      </w:r>
      <w:r w:rsidR="00B35CA4">
        <w:t>s</w:t>
      </w:r>
      <w:r w:rsidR="00B35CA4">
        <w:t xml:space="preserve"> of contacts</w:t>
      </w:r>
    </w:p>
  </w:comment>
  <w:comment w:id="1171" w:author="Dr. Carsten Franke" w:date="2019-10-10T00:48:00Z" w:initials="CF">
    <w:p w14:paraId="0ED4C6F4" w14:textId="40BFA0E8" w:rsidR="00633553" w:rsidRDefault="00633553">
      <w:pPr>
        <w:pStyle w:val="CommentText"/>
      </w:pPr>
      <w:r>
        <w:rPr>
          <w:rStyle w:val="CommentReference"/>
        </w:rPr>
        <w:annotationRef/>
      </w:r>
      <w:r>
        <w:t xml:space="preserve">To be consistent to other examples. </w:t>
      </w:r>
    </w:p>
  </w:comment>
  <w:comment w:id="1413" w:author="m.kalaitzaki" w:date="2019-10-10T00:48:00Z" w:initials="m">
    <w:p w14:paraId="072C9FC4" w14:textId="5A0A8BB1" w:rsidR="00633553" w:rsidRDefault="00633553">
      <w:pPr>
        <w:pStyle w:val="CommentText"/>
      </w:pPr>
      <w:r>
        <w:rPr>
          <w:rStyle w:val="CommentReference"/>
        </w:rPr>
        <w:annotationRef/>
      </w:r>
    </w:p>
    <w:p w14:paraId="55F9E0D8" w14:textId="32F4C015" w:rsidR="00633553" w:rsidRDefault="00633553">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633553" w:rsidRDefault="00633553">
      <w:pPr>
        <w:pStyle w:val="CommentText"/>
      </w:pPr>
    </w:p>
    <w:p w14:paraId="69831420" w14:textId="7ABBFD3D" w:rsidR="00633553" w:rsidRPr="00A142EA" w:rsidRDefault="00633553"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633553" w:rsidRDefault="00633553">
      <w:pPr>
        <w:pStyle w:val="CommentText"/>
      </w:pPr>
    </w:p>
    <w:p w14:paraId="5A502DB2" w14:textId="0917DE50" w:rsidR="00633553" w:rsidRDefault="00633553" w:rsidP="00A142EA">
      <w:pPr>
        <w:pStyle w:val="CommentText"/>
      </w:pPr>
      <w:r>
        <w:t>Note that I-welds do not have “section” attribute, at all.</w:t>
      </w:r>
    </w:p>
    <w:p w14:paraId="6C7CC17E" w14:textId="77777777" w:rsidR="00633553" w:rsidRDefault="00633553" w:rsidP="00A142EA">
      <w:pPr>
        <w:pStyle w:val="CommentText"/>
      </w:pPr>
    </w:p>
    <w:p w14:paraId="73B846F3" w14:textId="7F86D8B3" w:rsidR="00633553" w:rsidRDefault="00633553" w:rsidP="00A142EA">
      <w:pPr>
        <w:pStyle w:val="CommentText"/>
      </w:pPr>
      <w:r>
        <w:t xml:space="preserve">Should we erase this </w:t>
      </w:r>
      <w:proofErr w:type="gramStart"/>
      <w:r>
        <w:t>altogether ?</w:t>
      </w:r>
      <w:proofErr w:type="gramEnd"/>
    </w:p>
  </w:comment>
  <w:comment w:id="1414" w:author="Dr. Carsten Franke" w:date="2019-10-10T00:48:00Z" w:initials="CF">
    <w:p w14:paraId="392216DA" w14:textId="54A4C36F" w:rsidR="00633553" w:rsidRDefault="00633553">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B0783C" w14:textId="77777777" w:rsidR="00B35CA4" w:rsidRDefault="00B35CA4">
      <w:r>
        <w:separator/>
      </w:r>
    </w:p>
  </w:endnote>
  <w:endnote w:type="continuationSeparator" w:id="0">
    <w:p w14:paraId="4E6FA58B" w14:textId="77777777" w:rsidR="00B35CA4" w:rsidRDefault="00B35CA4">
      <w:r>
        <w:continuationSeparator/>
      </w:r>
    </w:p>
  </w:endnote>
  <w:endnote w:type="continuationNotice" w:id="1">
    <w:p w14:paraId="157522F7" w14:textId="77777777" w:rsidR="00B35CA4" w:rsidRDefault="00B35CA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633553"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33553" w:rsidRPr="00A713A1" w:rsidRDefault="00633553" w:rsidP="00FC39A1">
          <w:pPr>
            <w:pStyle w:val="Footer"/>
            <w:rPr>
              <w:sz w:val="16"/>
              <w:szCs w:val="16"/>
            </w:rPr>
          </w:pPr>
        </w:p>
      </w:tc>
    </w:tr>
    <w:tr w:rsidR="00633553"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633553" w:rsidRPr="00823E25" w:rsidRDefault="00633553"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1974" w:author="nick" w:date="2019-10-10T00:45:00Z">
            <w:r w:rsidR="00AD0A1B">
              <w:rPr>
                <w:noProof/>
                <w:sz w:val="16"/>
                <w:szCs w:val="16"/>
              </w:rPr>
              <w:t>October 10, 2019</w:t>
            </w:r>
          </w:ins>
          <w:del w:id="1975" w:author="nick" w:date="2019-10-09T19:06:00Z">
            <w:r w:rsidDel="00633553">
              <w:rPr>
                <w:noProof/>
                <w:sz w:val="16"/>
                <w:szCs w:val="16"/>
              </w:rPr>
              <w:delText>October 8,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33553" w:rsidRPr="00A713A1" w:rsidRDefault="00633553"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D0A1B">
            <w:rPr>
              <w:rStyle w:val="PageNumber"/>
              <w:noProof/>
              <w:sz w:val="16"/>
              <w:szCs w:val="16"/>
              <w:lang w:val="de-DE"/>
            </w:rPr>
            <w:t>69</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633553" w:rsidRPr="00A713A1" w:rsidRDefault="00633553"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633553" w:rsidRPr="00263F8C" w:rsidRDefault="00633553"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DFB357" w14:textId="77777777" w:rsidR="00B35CA4" w:rsidRDefault="00B35CA4">
      <w:r>
        <w:separator/>
      </w:r>
    </w:p>
  </w:footnote>
  <w:footnote w:type="continuationSeparator" w:id="0">
    <w:p w14:paraId="6E66848F" w14:textId="77777777" w:rsidR="00B35CA4" w:rsidRDefault="00B35CA4">
      <w:r>
        <w:continuationSeparator/>
      </w:r>
    </w:p>
  </w:footnote>
  <w:footnote w:type="continuationNotice" w:id="1">
    <w:p w14:paraId="686DB6DE" w14:textId="77777777" w:rsidR="00B35CA4" w:rsidRDefault="00B35CA4">
      <w:pPr>
        <w:spacing w:after="0"/>
      </w:pPr>
    </w:p>
  </w:footnote>
  <w:footnote w:id="2">
    <w:p w14:paraId="6F81E59D" w14:textId="7B35D24D" w:rsidR="00633553" w:rsidRPr="00DB42BD" w:rsidRDefault="00633553"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633553" w:rsidRPr="001C48A8" w:rsidRDefault="00633553">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633553" w:rsidRPr="00E211E6" w:rsidRDefault="00633553"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633553" w:rsidRPr="00860E71" w:rsidRDefault="00633553"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33553" w:rsidRPr="005779C6" w:rsidRDefault="00633553">
      <w:pPr>
        <w:pStyle w:val="FootnoteText"/>
      </w:pPr>
      <w:r>
        <w:rPr>
          <w:rStyle w:val="FootnoteReference"/>
        </w:rPr>
        <w:footnoteRef/>
      </w:r>
      <w:r>
        <w:t xml:space="preserve"> MEDINA support for v3.0 is unforeseen.</w:t>
      </w:r>
    </w:p>
  </w:footnote>
  <w:footnote w:id="7">
    <w:p w14:paraId="44B1FD77" w14:textId="77777777" w:rsidR="00633553" w:rsidRPr="00E11D02" w:rsidRDefault="00633553">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633553" w:rsidRPr="005872F9" w:rsidRDefault="00633553"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633553" w:rsidRPr="00B17E85" w:rsidRDefault="00633553"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633553" w:rsidRPr="00F70171" w:rsidRDefault="00633553"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633553" w:rsidRDefault="00633553">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633553" w:rsidRPr="003974C3" w:rsidRDefault="00633553"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633553" w:rsidRPr="00D74FE5" w:rsidRDefault="00633553">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633553" w:rsidRPr="00E41964" w:rsidRDefault="00633553">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633553" w:rsidRPr="00C01C5C" w:rsidRDefault="00633553">
      <w:pPr>
        <w:pStyle w:val="FootnoteText"/>
        <w:rPr>
          <w:lang w:val="de-DE"/>
        </w:rPr>
      </w:pPr>
      <w:r>
        <w:rPr>
          <w:rStyle w:val="FootnoteReference"/>
        </w:rPr>
        <w:footnoteRef/>
      </w:r>
      <w:r w:rsidRPr="00C01C5C">
        <w:rPr>
          <w:lang w:val="de-DE"/>
        </w:rPr>
        <w:t xml:space="preserve"> http://www.btm-europe.de/en/tooling-system/lance-n-loc.html#how-it-works</w:t>
      </w:r>
    </w:p>
  </w:footnote>
  <w:footnote w:id="16">
    <w:p w14:paraId="5CB692EF" w14:textId="77777777" w:rsidR="00633553" w:rsidRPr="006C3E10" w:rsidRDefault="00633553">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633553" w:rsidRDefault="00633553">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633553" w:rsidRDefault="00633553">
      <w:pPr>
        <w:pStyle w:val="FootnoteText"/>
      </w:pPr>
      <w:r>
        <w:rPr>
          <w:rStyle w:val="FootnoteReference"/>
        </w:rPr>
        <w:footnoteRef/>
      </w:r>
      <w:r>
        <w:t xml:space="preserve"> four-sheet overlap welds have been encountered, even though they are not explicitly depicted in this document.</w:t>
      </w:r>
    </w:p>
  </w:footnote>
  <w:footnote w:id="19">
    <w:p w14:paraId="72C54970" w14:textId="68E6B344" w:rsidR="00633553" w:rsidRDefault="00633553">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633553" w:rsidRDefault="00633553">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633553" w:rsidRPr="00FA0EDB" w:rsidRDefault="00633553">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633553" w14:paraId="4D6F4B17" w14:textId="77777777" w:rsidTr="00A713A1">
      <w:trPr>
        <w:trHeight w:val="355"/>
      </w:trPr>
      <w:tc>
        <w:tcPr>
          <w:tcW w:w="2500" w:type="pct"/>
          <w:shd w:val="clear" w:color="auto" w:fill="auto"/>
          <w:vAlign w:val="bottom"/>
        </w:tcPr>
        <w:p w14:paraId="62C79BAD" w14:textId="77777777" w:rsidR="00633553" w:rsidRPr="000C0927" w:rsidRDefault="00633553"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633553" w:rsidRPr="000C0927" w:rsidRDefault="00633553"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633553" w:rsidRPr="00263F8C" w:rsidRDefault="00633553"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1E23"/>
    <w:rsid w:val="002A2285"/>
    <w:rsid w:val="002A2EDA"/>
    <w:rsid w:val="002A31EC"/>
    <w:rsid w:val="002A3209"/>
    <w:rsid w:val="002A4641"/>
    <w:rsid w:val="002A49E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esktop\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2.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m.kalaitzaki\Desktop\Documentation_xMCF_File_v3.0r1.docx" TargetMode="External"/><Relationship Id="rId43" Type="http://schemas.openxmlformats.org/officeDocument/2006/relationships/hyperlink" Target="http://212.108.163.130/de/arbeitsgebiete/FATXML/index.html" TargetMode="External"/><Relationship Id="rId64" Type="http://schemas.openxmlformats.org/officeDocument/2006/relationships/image" Target="media/image23.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image" Target="media/image14.png"/><Relationship Id="rId75" Type="http://schemas.openxmlformats.org/officeDocument/2006/relationships/comments" Target="comments.xml"/><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4.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m.kalaitzaki\Desktop\Documentation_xMCF_File_v3.0r1.docx" TargetMode="External"/><Relationship Id="rId50" Type="http://schemas.openxmlformats.org/officeDocument/2006/relationships/hyperlink" Target="http://sfsintecusa.com/files/2011/09/Rivet-Brochure-Feb-2011.pdf" TargetMode="External"/><Relationship Id="rId55" Type="http://schemas.openxmlformats.org/officeDocument/2006/relationships/image" Target="media/image15.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5.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12.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m.kalaitzaki\Desktop\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image" Target="media/image13.jpeg"/><Relationship Id="rId73" Type="http://schemas.openxmlformats.org/officeDocument/2006/relationships/image" Target="media/image31.png"/><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image" Target="media/image18.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hyperlink" Target="http://www.google.com/patents/US7810231" TargetMode="External"/><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9.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image" Target="media/image11.png"/><Relationship Id="rId114" Type="http://schemas.openxmlformats.org/officeDocument/2006/relationships/image" Target="media/image55.png"/><Relationship Id="rId60" Type="http://schemas.openxmlformats.org/officeDocument/2006/relationships/image" Target="media/image19.png"/><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D259C0-3028-44FA-928B-C42BBCB0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614</TotalTime>
  <Pages>155</Pages>
  <Words>43615</Words>
  <Characters>248608</Characters>
  <Application>Microsoft Office Word</Application>
  <DocSecurity>0</DocSecurity>
  <Lines>2071</Lines>
  <Paragraphs>583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291640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26</cp:revision>
  <cp:lastPrinted>2015-03-23T00:59:00Z</cp:lastPrinted>
  <dcterms:created xsi:type="dcterms:W3CDTF">2019-05-16T07:07:00Z</dcterms:created>
  <dcterms:modified xsi:type="dcterms:W3CDTF">2019-10-09T21:48:00Z</dcterms:modified>
</cp:coreProperties>
</file>