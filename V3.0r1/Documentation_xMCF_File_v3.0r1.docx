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D06CAB"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5632340"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D155DB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3-13T18:28:00Z">
        <w:r w:rsidR="00D06CAB">
          <w:rPr>
            <w:noProof/>
          </w:rPr>
          <w:t>March 13, 2020</w:t>
        </w:r>
      </w:ins>
      <w:del w:id="2" w:author="nick" w:date="2020-03-13T18:28:00Z">
        <w:r w:rsidR="00062C19" w:rsidDel="00D06CAB">
          <w:rPr>
            <w:noProof/>
          </w:rPr>
          <w:delText>March 10,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00371FCC" w:rsidRPr="002911EF">
          <w:rPr>
            <w:rStyle w:val="Hyperlink"/>
            <w:noProof/>
          </w:rPr>
          <w:t>1.1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Motivation</w:t>
        </w:r>
        <w:r w:rsidR="00371FCC">
          <w:rPr>
            <w:noProof/>
            <w:webHidden/>
          </w:rPr>
          <w:tab/>
        </w:r>
        <w:r w:rsidR="00371FCC">
          <w:rPr>
            <w:noProof/>
            <w:webHidden/>
          </w:rPr>
          <w:fldChar w:fldCharType="begin"/>
        </w:r>
        <w:r w:rsidR="00371FCC">
          <w:rPr>
            <w:noProof/>
            <w:webHidden/>
          </w:rPr>
          <w:instrText xml:space="preserve"> PAGEREF _Toc34747171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296894" w14:textId="4F0ABB64"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00371FCC" w:rsidRPr="002911EF">
          <w:rPr>
            <w:rStyle w:val="Hyperlink"/>
            <w:noProof/>
          </w:rPr>
          <w:t>1.2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MCF at Ford</w:t>
        </w:r>
        <w:r w:rsidR="00371FCC">
          <w:rPr>
            <w:noProof/>
            <w:webHidden/>
          </w:rPr>
          <w:tab/>
        </w:r>
        <w:r w:rsidR="00371FCC">
          <w:rPr>
            <w:noProof/>
            <w:webHidden/>
          </w:rPr>
          <w:fldChar w:fldCharType="begin"/>
        </w:r>
        <w:r w:rsidR="00371FCC">
          <w:rPr>
            <w:noProof/>
            <w:webHidden/>
          </w:rPr>
          <w:instrText xml:space="preserve"> PAGEREF _Toc34747172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1B9DDA9F" w14:textId="19A5EF4F"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00371FCC" w:rsidRPr="002911EF">
          <w:rPr>
            <w:rStyle w:val="Hyperlink"/>
            <w:noProof/>
          </w:rPr>
          <w:t>1.3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From MCF to χMCF - The Scope of the Document</w:t>
        </w:r>
        <w:r w:rsidR="00371FCC">
          <w:rPr>
            <w:noProof/>
            <w:webHidden/>
          </w:rPr>
          <w:tab/>
        </w:r>
        <w:r w:rsidR="00371FCC">
          <w:rPr>
            <w:noProof/>
            <w:webHidden/>
          </w:rPr>
          <w:fldChar w:fldCharType="begin"/>
        </w:r>
        <w:r w:rsidR="00371FCC">
          <w:rPr>
            <w:noProof/>
            <w:webHidden/>
          </w:rPr>
          <w:instrText xml:space="preserve"> PAGEREF _Toc34747173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11D8CBF9" w14:textId="0EBC476F"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00371FCC" w:rsidRPr="002911EF">
          <w:rPr>
            <w:rStyle w:val="Hyperlink"/>
            <w:noProof/>
            <w14:scene3d>
              <w14:camera w14:prst="orthographicFront"/>
              <w14:lightRig w14:rig="threePt" w14:dir="t">
                <w14:rot w14:lat="0" w14:lon="0" w14:rev="0"/>
              </w14:lightRig>
            </w14:scene3d>
          </w:rPr>
          <w:t>2</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Design Principles and Basic Features of χMCF</w:t>
        </w:r>
        <w:r w:rsidR="00371FCC">
          <w:rPr>
            <w:noProof/>
            <w:webHidden/>
          </w:rPr>
          <w:tab/>
        </w:r>
        <w:r w:rsidR="00371FCC">
          <w:rPr>
            <w:noProof/>
            <w:webHidden/>
          </w:rPr>
          <w:fldChar w:fldCharType="begin"/>
        </w:r>
        <w:r w:rsidR="00371FCC">
          <w:rPr>
            <w:noProof/>
            <w:webHidden/>
          </w:rPr>
          <w:instrText xml:space="preserve"> PAGEREF _Toc34747174 \h </w:instrText>
        </w:r>
        <w:r w:rsidR="00371FCC">
          <w:rPr>
            <w:noProof/>
            <w:webHidden/>
          </w:rPr>
        </w:r>
        <w:r w:rsidR="00371FCC">
          <w:rPr>
            <w:noProof/>
            <w:webHidden/>
          </w:rPr>
          <w:fldChar w:fldCharType="separate"/>
        </w:r>
        <w:r w:rsidR="00371FCC">
          <w:rPr>
            <w:noProof/>
            <w:webHidden/>
          </w:rPr>
          <w:t>19</w:t>
        </w:r>
        <w:r w:rsidR="00371FCC">
          <w:rPr>
            <w:noProof/>
            <w:webHidden/>
          </w:rPr>
          <w:fldChar w:fldCharType="end"/>
        </w:r>
      </w:hyperlink>
    </w:p>
    <w:p w14:paraId="4515CA80" w14:textId="5CDDD10E"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00371FCC" w:rsidRPr="002911EF">
          <w:rPr>
            <w:rStyle w:val="Hyperlink"/>
            <w:noProof/>
          </w:rPr>
          <w:t>2.1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Design Principles</w:t>
        </w:r>
        <w:r w:rsidR="00371FCC">
          <w:rPr>
            <w:noProof/>
            <w:webHidden/>
          </w:rPr>
          <w:tab/>
        </w:r>
        <w:r w:rsidR="00371FCC">
          <w:rPr>
            <w:noProof/>
            <w:webHidden/>
          </w:rPr>
          <w:fldChar w:fldCharType="begin"/>
        </w:r>
        <w:r w:rsidR="00371FCC">
          <w:rPr>
            <w:noProof/>
            <w:webHidden/>
          </w:rPr>
          <w:instrText xml:space="preserve"> PAGEREF _Toc34747175 \h </w:instrText>
        </w:r>
        <w:r w:rsidR="00371FCC">
          <w:rPr>
            <w:noProof/>
            <w:webHidden/>
          </w:rPr>
        </w:r>
        <w:r w:rsidR="00371FCC">
          <w:rPr>
            <w:noProof/>
            <w:webHidden/>
          </w:rPr>
          <w:fldChar w:fldCharType="separate"/>
        </w:r>
        <w:r w:rsidR="00371FCC">
          <w:rPr>
            <w:noProof/>
            <w:webHidden/>
          </w:rPr>
          <w:t>19</w:t>
        </w:r>
        <w:r w:rsidR="00371FCC">
          <w:rPr>
            <w:noProof/>
            <w:webHidden/>
          </w:rPr>
          <w:fldChar w:fldCharType="end"/>
        </w:r>
      </w:hyperlink>
    </w:p>
    <w:p w14:paraId="70066F6E" w14:textId="44DACEF1"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00371FCC" w:rsidRPr="002911EF">
          <w:rPr>
            <w:rStyle w:val="Hyperlink"/>
            <w:noProof/>
          </w:rPr>
          <w:t>2.2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Idealization of Joints</w:t>
        </w:r>
        <w:r w:rsidR="00371FCC">
          <w:rPr>
            <w:noProof/>
            <w:webHidden/>
          </w:rPr>
          <w:tab/>
        </w:r>
        <w:r w:rsidR="00371FCC">
          <w:rPr>
            <w:noProof/>
            <w:webHidden/>
          </w:rPr>
          <w:fldChar w:fldCharType="begin"/>
        </w:r>
        <w:r w:rsidR="00371FCC">
          <w:rPr>
            <w:noProof/>
            <w:webHidden/>
          </w:rPr>
          <w:instrText xml:space="preserve"> PAGEREF _Toc34747176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41EDD47C" w14:textId="0B6E92A5"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00371FCC" w:rsidRPr="002911EF">
          <w:rPr>
            <w:rStyle w:val="Hyperlink"/>
            <w:noProof/>
          </w:rPr>
          <w:t>2.3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Reconstruction of Joints from χMCF</w:t>
        </w:r>
        <w:r w:rsidR="00371FCC">
          <w:rPr>
            <w:noProof/>
            <w:webHidden/>
          </w:rPr>
          <w:tab/>
        </w:r>
        <w:r w:rsidR="00371FCC">
          <w:rPr>
            <w:noProof/>
            <w:webHidden/>
          </w:rPr>
          <w:fldChar w:fldCharType="begin"/>
        </w:r>
        <w:r w:rsidR="00371FCC">
          <w:rPr>
            <w:noProof/>
            <w:webHidden/>
          </w:rPr>
          <w:instrText xml:space="preserve"> PAGEREF _Toc34747177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5BFD66E5" w14:textId="0D842C4F"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00371FCC" w:rsidRPr="002911EF">
          <w:rPr>
            <w:rStyle w:val="Hyperlink"/>
            <w:noProof/>
          </w:rPr>
          <w:t>2.4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Description of Topology</w:t>
        </w:r>
        <w:r w:rsidR="00371FCC">
          <w:rPr>
            <w:noProof/>
            <w:webHidden/>
          </w:rPr>
          <w:tab/>
        </w:r>
        <w:r w:rsidR="00371FCC">
          <w:rPr>
            <w:noProof/>
            <w:webHidden/>
          </w:rPr>
          <w:fldChar w:fldCharType="begin"/>
        </w:r>
        <w:r w:rsidR="00371FCC">
          <w:rPr>
            <w:noProof/>
            <w:webHidden/>
          </w:rPr>
          <w:instrText xml:space="preserve"> PAGEREF _Toc34747178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236154D5" w14:textId="1C210501"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00371FCC" w:rsidRPr="002911EF">
          <w:rPr>
            <w:rStyle w:val="Hyperlink"/>
            <w:noProof/>
          </w:rPr>
          <w:t>2.5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χMCF in the Development Processes</w:t>
        </w:r>
        <w:r w:rsidR="00371FCC">
          <w:rPr>
            <w:noProof/>
            <w:webHidden/>
          </w:rPr>
          <w:tab/>
        </w:r>
        <w:r w:rsidR="00371FCC">
          <w:rPr>
            <w:noProof/>
            <w:webHidden/>
          </w:rPr>
          <w:fldChar w:fldCharType="begin"/>
        </w:r>
        <w:r w:rsidR="00371FCC">
          <w:rPr>
            <w:noProof/>
            <w:webHidden/>
          </w:rPr>
          <w:instrText xml:space="preserve"> PAGEREF _Toc34747179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68002999" w14:textId="0D351788"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00371FCC" w:rsidRPr="002911EF">
          <w:rPr>
            <w:rStyle w:val="Hyperlink"/>
            <w:noProof/>
            <w14:scene3d>
              <w14:camera w14:prst="orthographicFront"/>
              <w14:lightRig w14:rig="threePt" w14:dir="t">
                <w14:rot w14:lat="0" w14:lon="0" w14:rev="0"/>
              </w14:lightRig>
            </w14:scene3d>
          </w:rPr>
          <w:t>3</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Keywords of XML specification</w:t>
        </w:r>
        <w:r w:rsidR="00371FCC">
          <w:rPr>
            <w:noProof/>
            <w:webHidden/>
          </w:rPr>
          <w:tab/>
        </w:r>
        <w:r w:rsidR="00371FCC">
          <w:rPr>
            <w:noProof/>
            <w:webHidden/>
          </w:rPr>
          <w:fldChar w:fldCharType="begin"/>
        </w:r>
        <w:r w:rsidR="00371FCC">
          <w:rPr>
            <w:noProof/>
            <w:webHidden/>
          </w:rPr>
          <w:instrText xml:space="preserve"> PAGEREF _Toc34747180 \h </w:instrText>
        </w:r>
        <w:r w:rsidR="00371FCC">
          <w:rPr>
            <w:noProof/>
            <w:webHidden/>
          </w:rPr>
        </w:r>
        <w:r w:rsidR="00371FCC">
          <w:rPr>
            <w:noProof/>
            <w:webHidden/>
          </w:rPr>
          <w:fldChar w:fldCharType="separate"/>
        </w:r>
        <w:r w:rsidR="00371FCC">
          <w:rPr>
            <w:noProof/>
            <w:webHidden/>
          </w:rPr>
          <w:t>24</w:t>
        </w:r>
        <w:r w:rsidR="00371FCC">
          <w:rPr>
            <w:noProof/>
            <w:webHidden/>
          </w:rPr>
          <w:fldChar w:fldCharType="end"/>
        </w:r>
      </w:hyperlink>
    </w:p>
    <w:p w14:paraId="6948B197" w14:textId="1C391BB8"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00371FCC" w:rsidRPr="002911EF">
          <w:rPr>
            <w:rStyle w:val="Hyperlink"/>
            <w:noProof/>
          </w:rPr>
          <w:t>3.1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Keywords</w:t>
        </w:r>
        <w:r w:rsidR="00371FCC">
          <w:rPr>
            <w:noProof/>
            <w:webHidden/>
          </w:rPr>
          <w:tab/>
        </w:r>
        <w:r w:rsidR="00371FCC">
          <w:rPr>
            <w:noProof/>
            <w:webHidden/>
          </w:rPr>
          <w:fldChar w:fldCharType="begin"/>
        </w:r>
        <w:r w:rsidR="00371FCC">
          <w:rPr>
            <w:noProof/>
            <w:webHidden/>
          </w:rPr>
          <w:instrText xml:space="preserve"> PAGEREF _Toc34747181 \h </w:instrText>
        </w:r>
        <w:r w:rsidR="00371FCC">
          <w:rPr>
            <w:noProof/>
            <w:webHidden/>
          </w:rPr>
        </w:r>
        <w:r w:rsidR="00371FCC">
          <w:rPr>
            <w:noProof/>
            <w:webHidden/>
          </w:rPr>
          <w:fldChar w:fldCharType="separate"/>
        </w:r>
        <w:r w:rsidR="00371FCC">
          <w:rPr>
            <w:noProof/>
            <w:webHidden/>
          </w:rPr>
          <w:t>24</w:t>
        </w:r>
        <w:r w:rsidR="00371FCC">
          <w:rPr>
            <w:noProof/>
            <w:webHidden/>
          </w:rPr>
          <w:fldChar w:fldCharType="end"/>
        </w:r>
      </w:hyperlink>
    </w:p>
    <w:p w14:paraId="24D1D3FC" w14:textId="6D08983F"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00371FCC" w:rsidRPr="002911EF">
          <w:rPr>
            <w:rStyle w:val="Hyperlink"/>
            <w:noProof/>
            <w14:scene3d>
              <w14:camera w14:prst="orthographicFront"/>
              <w14:lightRig w14:rig="threePt" w14:dir="t">
                <w14:rot w14:lat="0" w14:lon="0" w14:rev="0"/>
              </w14:lightRig>
            </w14:scene3d>
          </w:rPr>
          <w:t>4</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Parts, Properties and Assemblies</w:t>
        </w:r>
        <w:r w:rsidR="00371FCC">
          <w:rPr>
            <w:noProof/>
            <w:webHidden/>
          </w:rPr>
          <w:tab/>
        </w:r>
        <w:r w:rsidR="00371FCC">
          <w:rPr>
            <w:noProof/>
            <w:webHidden/>
          </w:rPr>
          <w:fldChar w:fldCharType="begin"/>
        </w:r>
        <w:r w:rsidR="00371FCC">
          <w:rPr>
            <w:noProof/>
            <w:webHidden/>
          </w:rPr>
          <w:instrText xml:space="preserve"> PAGEREF _Toc34747182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20BE3421" w14:textId="22706F0E"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00371FCC" w:rsidRPr="002911EF">
          <w:rPr>
            <w:rStyle w:val="Hyperlink"/>
            <w:noProof/>
          </w:rPr>
          <w:t>4.1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Parts</w:t>
        </w:r>
        <w:r w:rsidR="00371FCC">
          <w:rPr>
            <w:noProof/>
            <w:webHidden/>
          </w:rPr>
          <w:tab/>
        </w:r>
        <w:r w:rsidR="00371FCC">
          <w:rPr>
            <w:noProof/>
            <w:webHidden/>
          </w:rPr>
          <w:fldChar w:fldCharType="begin"/>
        </w:r>
        <w:r w:rsidR="00371FCC">
          <w:rPr>
            <w:noProof/>
            <w:webHidden/>
          </w:rPr>
          <w:instrText xml:space="preserve"> PAGEREF _Toc34747183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3BE297B3" w14:textId="7FAB617B" w:rsidR="00371FCC" w:rsidRDefault="00D06CAB">
      <w:pPr>
        <w:pStyle w:val="TOC3"/>
        <w:rPr>
          <w:rFonts w:asciiTheme="minorHAnsi" w:eastAsiaTheme="minorEastAsia" w:hAnsiTheme="minorHAnsi" w:cstheme="minorBidi"/>
          <w:noProof/>
          <w:sz w:val="22"/>
          <w:szCs w:val="22"/>
          <w:lang w:val="de-DE"/>
        </w:rPr>
      </w:pPr>
      <w:hyperlink w:anchor="_Toc34747184" w:history="1">
        <w:r w:rsidR="00371FCC" w:rsidRPr="002911EF">
          <w:rPr>
            <w:rStyle w:val="Hyperlink"/>
            <w:noProof/>
          </w:rPr>
          <w:t>4.1.1</w:t>
        </w:r>
        <w:r w:rsidR="00371FCC">
          <w:rPr>
            <w:rFonts w:asciiTheme="minorHAnsi" w:eastAsiaTheme="minorEastAsia" w:hAnsiTheme="minorHAnsi" w:cstheme="minorBidi"/>
            <w:noProof/>
            <w:sz w:val="22"/>
            <w:szCs w:val="22"/>
            <w:lang w:val="de-DE"/>
          </w:rPr>
          <w:tab/>
        </w:r>
        <w:r w:rsidR="00371FCC" w:rsidRPr="002911EF">
          <w:rPr>
            <w:rStyle w:val="Hyperlink"/>
            <w:noProof/>
          </w:rPr>
          <w:t>Part Labels</w:t>
        </w:r>
        <w:r w:rsidR="00371FCC">
          <w:rPr>
            <w:noProof/>
            <w:webHidden/>
          </w:rPr>
          <w:tab/>
        </w:r>
        <w:r w:rsidR="00371FCC">
          <w:rPr>
            <w:noProof/>
            <w:webHidden/>
          </w:rPr>
          <w:fldChar w:fldCharType="begin"/>
        </w:r>
        <w:r w:rsidR="00371FCC">
          <w:rPr>
            <w:noProof/>
            <w:webHidden/>
          </w:rPr>
          <w:instrText xml:space="preserve"> PAGEREF _Toc34747184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7EE29354" w14:textId="41B58540"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00371FCC" w:rsidRPr="002911EF">
          <w:rPr>
            <w:rStyle w:val="Hyperlink"/>
            <w:noProof/>
          </w:rPr>
          <w:t>4.2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Properties</w:t>
        </w:r>
        <w:r w:rsidR="00371FCC">
          <w:rPr>
            <w:noProof/>
            <w:webHidden/>
          </w:rPr>
          <w:tab/>
        </w:r>
        <w:r w:rsidR="00371FCC">
          <w:rPr>
            <w:noProof/>
            <w:webHidden/>
          </w:rPr>
          <w:fldChar w:fldCharType="begin"/>
        </w:r>
        <w:r w:rsidR="00371FCC">
          <w:rPr>
            <w:noProof/>
            <w:webHidden/>
          </w:rPr>
          <w:instrText xml:space="preserve"> PAGEREF _Toc34747185 \h </w:instrText>
        </w:r>
        <w:r w:rsidR="00371FCC">
          <w:rPr>
            <w:noProof/>
            <w:webHidden/>
          </w:rPr>
        </w:r>
        <w:r w:rsidR="00371FCC">
          <w:rPr>
            <w:noProof/>
            <w:webHidden/>
          </w:rPr>
          <w:fldChar w:fldCharType="separate"/>
        </w:r>
        <w:r w:rsidR="00371FCC">
          <w:rPr>
            <w:noProof/>
            <w:webHidden/>
          </w:rPr>
          <w:t>26</w:t>
        </w:r>
        <w:r w:rsidR="00371FCC">
          <w:rPr>
            <w:noProof/>
            <w:webHidden/>
          </w:rPr>
          <w:fldChar w:fldCharType="end"/>
        </w:r>
      </w:hyperlink>
    </w:p>
    <w:p w14:paraId="553AED88" w14:textId="19C85FA8"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00371FCC" w:rsidRPr="002911EF">
          <w:rPr>
            <w:rStyle w:val="Hyperlink"/>
            <w:noProof/>
          </w:rPr>
          <w:t>4.3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Assemblies</w:t>
        </w:r>
        <w:r w:rsidR="00371FCC">
          <w:rPr>
            <w:noProof/>
            <w:webHidden/>
          </w:rPr>
          <w:tab/>
        </w:r>
        <w:r w:rsidR="00371FCC">
          <w:rPr>
            <w:noProof/>
            <w:webHidden/>
          </w:rPr>
          <w:fldChar w:fldCharType="begin"/>
        </w:r>
        <w:r w:rsidR="00371FCC">
          <w:rPr>
            <w:noProof/>
            <w:webHidden/>
          </w:rPr>
          <w:instrText xml:space="preserve"> PAGEREF _Toc34747186 \h </w:instrText>
        </w:r>
        <w:r w:rsidR="00371FCC">
          <w:rPr>
            <w:noProof/>
            <w:webHidden/>
          </w:rPr>
        </w:r>
        <w:r w:rsidR="00371FCC">
          <w:rPr>
            <w:noProof/>
            <w:webHidden/>
          </w:rPr>
          <w:fldChar w:fldCharType="separate"/>
        </w:r>
        <w:r w:rsidR="00371FCC">
          <w:rPr>
            <w:noProof/>
            <w:webHidden/>
          </w:rPr>
          <w:t>27</w:t>
        </w:r>
        <w:r w:rsidR="00371FCC">
          <w:rPr>
            <w:noProof/>
            <w:webHidden/>
          </w:rPr>
          <w:fldChar w:fldCharType="end"/>
        </w:r>
      </w:hyperlink>
    </w:p>
    <w:p w14:paraId="50B76986" w14:textId="24254913"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00371FCC" w:rsidRPr="002911EF">
          <w:rPr>
            <w:rStyle w:val="Hyperlink"/>
            <w:noProof/>
            <w14:scene3d>
              <w14:camera w14:prst="orthographicFront"/>
              <w14:lightRig w14:rig="threePt" w14:dir="t">
                <w14:rot w14:lat="0" w14:lon="0" w14:rev="0"/>
              </w14:lightRig>
            </w14:scene3d>
          </w:rPr>
          <w:t>5</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File Structure of χMCF</w:t>
        </w:r>
        <w:r w:rsidR="00371FCC">
          <w:rPr>
            <w:noProof/>
            <w:webHidden/>
          </w:rPr>
          <w:tab/>
        </w:r>
        <w:r w:rsidR="00371FCC">
          <w:rPr>
            <w:noProof/>
            <w:webHidden/>
          </w:rPr>
          <w:fldChar w:fldCharType="begin"/>
        </w:r>
        <w:r w:rsidR="00371FCC">
          <w:rPr>
            <w:noProof/>
            <w:webHidden/>
          </w:rPr>
          <w:instrText xml:space="preserve"> PAGEREF _Toc34747187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275821D5" w14:textId="1F583508"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00371FCC" w:rsidRPr="002911EF">
          <w:rPr>
            <w:rStyle w:val="Hyperlink"/>
            <w:noProof/>
          </w:rPr>
          <w:t>5.1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Elements containing general information</w:t>
        </w:r>
        <w:r w:rsidR="00371FCC">
          <w:rPr>
            <w:noProof/>
            <w:webHidden/>
          </w:rPr>
          <w:tab/>
        </w:r>
        <w:r w:rsidR="00371FCC">
          <w:rPr>
            <w:noProof/>
            <w:webHidden/>
          </w:rPr>
          <w:fldChar w:fldCharType="begin"/>
        </w:r>
        <w:r w:rsidR="00371FCC">
          <w:rPr>
            <w:noProof/>
            <w:webHidden/>
          </w:rPr>
          <w:instrText xml:space="preserve"> PAGEREF _Toc34747188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7B16AE49" w14:textId="476F1819" w:rsidR="00371FCC" w:rsidRDefault="00D06CAB">
      <w:pPr>
        <w:pStyle w:val="TOC3"/>
        <w:rPr>
          <w:rFonts w:asciiTheme="minorHAnsi" w:eastAsiaTheme="minorEastAsia" w:hAnsiTheme="minorHAnsi" w:cstheme="minorBidi"/>
          <w:noProof/>
          <w:sz w:val="22"/>
          <w:szCs w:val="22"/>
          <w:lang w:val="de-DE"/>
        </w:rPr>
      </w:pPr>
      <w:hyperlink w:anchor="_Toc34747189" w:history="1">
        <w:r w:rsidR="00371FCC" w:rsidRPr="002911EF">
          <w:rPr>
            <w:rStyle w:val="Hyperlink"/>
            <w:noProof/>
          </w:rPr>
          <w:t>5.1.1</w:t>
        </w:r>
        <w:r w:rsidR="00371FCC">
          <w:rPr>
            <w:rFonts w:asciiTheme="minorHAnsi" w:eastAsiaTheme="minorEastAsia" w:hAnsiTheme="minorHAnsi" w:cstheme="minorBidi"/>
            <w:noProof/>
            <w:sz w:val="22"/>
            <w:szCs w:val="22"/>
            <w:lang w:val="de-DE"/>
          </w:rPr>
          <w:tab/>
        </w:r>
        <w:r w:rsidR="00371FCC" w:rsidRPr="002911EF">
          <w:rPr>
            <w:rStyle w:val="Hyperlink"/>
            <w:noProof/>
          </w:rPr>
          <w:t>Date</w:t>
        </w:r>
        <w:r w:rsidR="00371FCC">
          <w:rPr>
            <w:noProof/>
            <w:webHidden/>
          </w:rPr>
          <w:tab/>
        </w:r>
        <w:r w:rsidR="00371FCC">
          <w:rPr>
            <w:noProof/>
            <w:webHidden/>
          </w:rPr>
          <w:fldChar w:fldCharType="begin"/>
        </w:r>
        <w:r w:rsidR="00371FCC">
          <w:rPr>
            <w:noProof/>
            <w:webHidden/>
          </w:rPr>
          <w:instrText xml:space="preserve"> PAGEREF _Toc34747189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3029126B" w14:textId="6B0C7025" w:rsidR="00371FCC" w:rsidRDefault="00D06CAB">
      <w:pPr>
        <w:pStyle w:val="TOC3"/>
        <w:rPr>
          <w:rFonts w:asciiTheme="minorHAnsi" w:eastAsiaTheme="minorEastAsia" w:hAnsiTheme="minorHAnsi" w:cstheme="minorBidi"/>
          <w:noProof/>
          <w:sz w:val="22"/>
          <w:szCs w:val="22"/>
          <w:lang w:val="de-DE"/>
        </w:rPr>
      </w:pPr>
      <w:hyperlink w:anchor="_Toc34747190" w:history="1">
        <w:r w:rsidR="00371FCC" w:rsidRPr="002911EF">
          <w:rPr>
            <w:rStyle w:val="Hyperlink"/>
            <w:noProof/>
          </w:rPr>
          <w:t>5.1.2</w:t>
        </w:r>
        <w:r w:rsidR="00371FCC">
          <w:rPr>
            <w:rFonts w:asciiTheme="minorHAnsi" w:eastAsiaTheme="minorEastAsia" w:hAnsiTheme="minorHAnsi" w:cstheme="minorBidi"/>
            <w:noProof/>
            <w:sz w:val="22"/>
            <w:szCs w:val="22"/>
            <w:lang w:val="de-DE"/>
          </w:rPr>
          <w:tab/>
        </w:r>
        <w:r w:rsidR="00371FCC" w:rsidRPr="002911EF">
          <w:rPr>
            <w:rStyle w:val="Hyperlink"/>
            <w:noProof/>
          </w:rPr>
          <w:t>Version</w:t>
        </w:r>
        <w:r w:rsidR="00371FCC">
          <w:rPr>
            <w:noProof/>
            <w:webHidden/>
          </w:rPr>
          <w:tab/>
        </w:r>
        <w:r w:rsidR="00371FCC">
          <w:rPr>
            <w:noProof/>
            <w:webHidden/>
          </w:rPr>
          <w:fldChar w:fldCharType="begin"/>
        </w:r>
        <w:r w:rsidR="00371FCC">
          <w:rPr>
            <w:noProof/>
            <w:webHidden/>
          </w:rPr>
          <w:instrText xml:space="preserve"> PAGEREF _Toc34747190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32B45BED" w14:textId="79042835" w:rsidR="00371FCC" w:rsidRDefault="00D06CAB">
      <w:pPr>
        <w:pStyle w:val="TOC3"/>
        <w:rPr>
          <w:rFonts w:asciiTheme="minorHAnsi" w:eastAsiaTheme="minorEastAsia" w:hAnsiTheme="minorHAnsi" w:cstheme="minorBidi"/>
          <w:noProof/>
          <w:sz w:val="22"/>
          <w:szCs w:val="22"/>
          <w:lang w:val="de-DE"/>
        </w:rPr>
      </w:pPr>
      <w:hyperlink w:anchor="_Toc34747191" w:history="1">
        <w:r w:rsidR="00371FCC" w:rsidRPr="002911EF">
          <w:rPr>
            <w:rStyle w:val="Hyperlink"/>
            <w:noProof/>
          </w:rPr>
          <w:t>5.1.3</w:t>
        </w:r>
        <w:r w:rsidR="00371FCC">
          <w:rPr>
            <w:rFonts w:asciiTheme="minorHAnsi" w:eastAsiaTheme="minorEastAsia" w:hAnsiTheme="minorHAnsi" w:cstheme="minorBidi"/>
            <w:noProof/>
            <w:sz w:val="22"/>
            <w:szCs w:val="22"/>
            <w:lang w:val="de-DE"/>
          </w:rPr>
          <w:tab/>
        </w:r>
        <w:r w:rsidR="00371FCC" w:rsidRPr="002911EF">
          <w:rPr>
            <w:rStyle w:val="Hyperlink"/>
            <w:noProof/>
          </w:rPr>
          <w:t>Unit System</w:t>
        </w:r>
        <w:r w:rsidR="00371FCC">
          <w:rPr>
            <w:noProof/>
            <w:webHidden/>
          </w:rPr>
          <w:tab/>
        </w:r>
        <w:r w:rsidR="00371FCC">
          <w:rPr>
            <w:noProof/>
            <w:webHidden/>
          </w:rPr>
          <w:fldChar w:fldCharType="begin"/>
        </w:r>
        <w:r w:rsidR="00371FCC">
          <w:rPr>
            <w:noProof/>
            <w:webHidden/>
          </w:rPr>
          <w:instrText xml:space="preserve"> PAGEREF _Toc34747191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4C3770C2" w14:textId="7B31707C"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00371FCC" w:rsidRPr="002911EF">
          <w:rPr>
            <w:rStyle w:val="Hyperlink"/>
            <w:noProof/>
          </w:rPr>
          <w:t>5.2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Application, User and Process Specific Data</w:t>
        </w:r>
        <w:r w:rsidR="00371FCC">
          <w:rPr>
            <w:noProof/>
            <w:webHidden/>
          </w:rPr>
          <w:tab/>
        </w:r>
        <w:r w:rsidR="00371FCC">
          <w:rPr>
            <w:noProof/>
            <w:webHidden/>
          </w:rPr>
          <w:fldChar w:fldCharType="begin"/>
        </w:r>
        <w:r w:rsidR="00371FCC">
          <w:rPr>
            <w:noProof/>
            <w:webHidden/>
          </w:rPr>
          <w:instrText xml:space="preserve"> PAGEREF _Toc34747192 \h </w:instrText>
        </w:r>
        <w:r w:rsidR="00371FCC">
          <w:rPr>
            <w:noProof/>
            <w:webHidden/>
          </w:rPr>
        </w:r>
        <w:r w:rsidR="00371FCC">
          <w:rPr>
            <w:noProof/>
            <w:webHidden/>
          </w:rPr>
          <w:fldChar w:fldCharType="separate"/>
        </w:r>
        <w:r w:rsidR="00371FCC">
          <w:rPr>
            <w:noProof/>
            <w:webHidden/>
          </w:rPr>
          <w:t>30</w:t>
        </w:r>
        <w:r w:rsidR="00371FCC">
          <w:rPr>
            <w:noProof/>
            <w:webHidden/>
          </w:rPr>
          <w:fldChar w:fldCharType="end"/>
        </w:r>
      </w:hyperlink>
    </w:p>
    <w:p w14:paraId="05ED9E45" w14:textId="710304FD" w:rsidR="00371FCC" w:rsidRDefault="00D06CAB">
      <w:pPr>
        <w:pStyle w:val="TOC3"/>
        <w:rPr>
          <w:rFonts w:asciiTheme="minorHAnsi" w:eastAsiaTheme="minorEastAsia" w:hAnsiTheme="minorHAnsi" w:cstheme="minorBidi"/>
          <w:noProof/>
          <w:sz w:val="22"/>
          <w:szCs w:val="22"/>
          <w:lang w:val="de-DE"/>
        </w:rPr>
      </w:pPr>
      <w:hyperlink w:anchor="_Toc34747193" w:history="1">
        <w:r w:rsidR="00371FCC" w:rsidRPr="002911EF">
          <w:rPr>
            <w:rStyle w:val="Hyperlink"/>
            <w:noProof/>
          </w:rPr>
          <w:t>5.2.1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User Specific Data </w:t>
        </w:r>
        <w:r w:rsidR="00371FCC" w:rsidRPr="002911EF">
          <w:rPr>
            <w:rStyle w:val="Hyperlink"/>
            <w:rFonts w:ascii="Courier New" w:hAnsi="Courier New" w:cs="Courier New"/>
            <w:noProof/>
          </w:rPr>
          <w:t>&lt;appdata&gt;</w:t>
        </w:r>
        <w:r w:rsidR="00371FCC">
          <w:rPr>
            <w:noProof/>
            <w:webHidden/>
          </w:rPr>
          <w:tab/>
        </w:r>
        <w:r w:rsidR="00371FCC">
          <w:rPr>
            <w:noProof/>
            <w:webHidden/>
          </w:rPr>
          <w:fldChar w:fldCharType="begin"/>
        </w:r>
        <w:r w:rsidR="00371FCC">
          <w:rPr>
            <w:noProof/>
            <w:webHidden/>
          </w:rPr>
          <w:instrText xml:space="preserve"> PAGEREF _Toc34747193 \h </w:instrText>
        </w:r>
        <w:r w:rsidR="00371FCC">
          <w:rPr>
            <w:noProof/>
            <w:webHidden/>
          </w:rPr>
        </w:r>
        <w:r w:rsidR="00371FCC">
          <w:rPr>
            <w:noProof/>
            <w:webHidden/>
          </w:rPr>
          <w:fldChar w:fldCharType="separate"/>
        </w:r>
        <w:r w:rsidR="00371FCC">
          <w:rPr>
            <w:noProof/>
            <w:webHidden/>
          </w:rPr>
          <w:t>30</w:t>
        </w:r>
        <w:r w:rsidR="00371FCC">
          <w:rPr>
            <w:noProof/>
            <w:webHidden/>
          </w:rPr>
          <w:fldChar w:fldCharType="end"/>
        </w:r>
      </w:hyperlink>
    </w:p>
    <w:p w14:paraId="07DD5DBD" w14:textId="7BB57AD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00371FCC" w:rsidRPr="002911EF">
          <w:rPr>
            <w:rStyle w:val="Hyperlink"/>
            <w:noProof/>
          </w:rPr>
          <w:t>5.2.1.1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Finite Element Specific Data </w:t>
        </w:r>
        <w:r w:rsidR="00371FCC" w:rsidRPr="002911EF">
          <w:rPr>
            <w:rStyle w:val="Hyperlink"/>
            <w:rFonts w:ascii="Courier New" w:hAnsi="Courier New" w:cs="Courier New"/>
            <w:noProof/>
          </w:rPr>
          <w:t>&lt;femdata/&gt;</w:t>
        </w:r>
        <w:r w:rsidR="00371FCC">
          <w:rPr>
            <w:noProof/>
            <w:webHidden/>
          </w:rPr>
          <w:tab/>
        </w:r>
        <w:r w:rsidR="00371FCC">
          <w:rPr>
            <w:noProof/>
            <w:webHidden/>
          </w:rPr>
          <w:fldChar w:fldCharType="begin"/>
        </w:r>
        <w:r w:rsidR="00371FCC">
          <w:rPr>
            <w:noProof/>
            <w:webHidden/>
          </w:rPr>
          <w:instrText xml:space="preserve"> PAGEREF _Toc34747194 \h </w:instrText>
        </w:r>
        <w:r w:rsidR="00371FCC">
          <w:rPr>
            <w:noProof/>
            <w:webHidden/>
          </w:rPr>
        </w:r>
        <w:r w:rsidR="00371FCC">
          <w:rPr>
            <w:noProof/>
            <w:webHidden/>
          </w:rPr>
          <w:fldChar w:fldCharType="separate"/>
        </w:r>
        <w:r w:rsidR="00371FCC">
          <w:rPr>
            <w:noProof/>
            <w:webHidden/>
          </w:rPr>
          <w:t>32</w:t>
        </w:r>
        <w:r w:rsidR="00371FCC">
          <w:rPr>
            <w:noProof/>
            <w:webHidden/>
          </w:rPr>
          <w:fldChar w:fldCharType="end"/>
        </w:r>
      </w:hyperlink>
    </w:p>
    <w:p w14:paraId="5261D6A1" w14:textId="42732DAD"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00371FCC" w:rsidRPr="002911EF">
          <w:rPr>
            <w:rStyle w:val="Hyperlink"/>
            <w:noProof/>
          </w:rPr>
          <w:t>5.3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Connection Data </w:t>
        </w:r>
        <w:r w:rsidR="00371FCC" w:rsidRPr="002911EF">
          <w:rPr>
            <w:rStyle w:val="Hyperlink"/>
            <w:rFonts w:ascii="Courier New" w:hAnsi="Courier New" w:cs="Courier New"/>
            <w:noProof/>
          </w:rPr>
          <w:t>&lt;connection_group/&gt;</w:t>
        </w:r>
        <w:r w:rsidR="00371FCC">
          <w:rPr>
            <w:noProof/>
            <w:webHidden/>
          </w:rPr>
          <w:tab/>
        </w:r>
        <w:r w:rsidR="00371FCC">
          <w:rPr>
            <w:noProof/>
            <w:webHidden/>
          </w:rPr>
          <w:fldChar w:fldCharType="begin"/>
        </w:r>
        <w:r w:rsidR="00371FCC">
          <w:rPr>
            <w:noProof/>
            <w:webHidden/>
          </w:rPr>
          <w:instrText xml:space="preserve"> PAGEREF _Toc34747195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0E73B675" w14:textId="7E2398D1" w:rsidR="00371FCC" w:rsidRDefault="00D06CAB">
      <w:pPr>
        <w:pStyle w:val="TOC3"/>
        <w:rPr>
          <w:rFonts w:asciiTheme="minorHAnsi" w:eastAsiaTheme="minorEastAsia" w:hAnsiTheme="minorHAnsi" w:cstheme="minorBidi"/>
          <w:noProof/>
          <w:sz w:val="22"/>
          <w:szCs w:val="22"/>
          <w:lang w:val="de-DE"/>
        </w:rPr>
      </w:pPr>
      <w:hyperlink w:anchor="_Toc34747196" w:history="1">
        <w:r w:rsidR="00371FCC" w:rsidRPr="002911EF">
          <w:rPr>
            <w:rStyle w:val="Hyperlink"/>
            <w:noProof/>
          </w:rPr>
          <w:t>5.3.1</w:t>
        </w:r>
        <w:r w:rsidR="00371FCC">
          <w:rPr>
            <w:rFonts w:asciiTheme="minorHAnsi" w:eastAsiaTheme="minorEastAsia" w:hAnsiTheme="minorHAnsi" w:cstheme="minorBidi"/>
            <w:noProof/>
            <w:sz w:val="22"/>
            <w:szCs w:val="22"/>
            <w:lang w:val="de-DE"/>
          </w:rPr>
          <w:tab/>
        </w:r>
        <w:r w:rsidR="00371FCC" w:rsidRPr="002911EF">
          <w:rPr>
            <w:rStyle w:val="Hyperlink"/>
            <w:noProof/>
          </w:rPr>
          <w:t>Connected Objects</w:t>
        </w:r>
        <w:r w:rsidR="00371FCC">
          <w:rPr>
            <w:noProof/>
            <w:webHidden/>
          </w:rPr>
          <w:tab/>
        </w:r>
        <w:r w:rsidR="00371FCC">
          <w:rPr>
            <w:noProof/>
            <w:webHidden/>
          </w:rPr>
          <w:fldChar w:fldCharType="begin"/>
        </w:r>
        <w:r w:rsidR="00371FCC">
          <w:rPr>
            <w:noProof/>
            <w:webHidden/>
          </w:rPr>
          <w:instrText xml:space="preserve"> PAGEREF _Toc34747196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082B636D" w14:textId="47E3A156"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00371FCC" w:rsidRPr="002911EF">
          <w:rPr>
            <w:rStyle w:val="Hyperlink"/>
            <w:noProof/>
          </w:rPr>
          <w:t>5.3.1.1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noProof/>
          </w:rPr>
          <w:t>&lt;part/&gt;</w:t>
        </w:r>
        <w:r w:rsidR="00371FCC">
          <w:rPr>
            <w:noProof/>
            <w:webHidden/>
          </w:rPr>
          <w:tab/>
        </w:r>
        <w:r w:rsidR="00371FCC">
          <w:rPr>
            <w:noProof/>
            <w:webHidden/>
          </w:rPr>
          <w:fldChar w:fldCharType="begin"/>
        </w:r>
        <w:r w:rsidR="00371FCC">
          <w:rPr>
            <w:noProof/>
            <w:webHidden/>
          </w:rPr>
          <w:instrText xml:space="preserve"> PAGEREF _Toc34747197 \h </w:instrText>
        </w:r>
        <w:r w:rsidR="00371FCC">
          <w:rPr>
            <w:noProof/>
            <w:webHidden/>
          </w:rPr>
        </w:r>
        <w:r w:rsidR="00371FCC">
          <w:rPr>
            <w:noProof/>
            <w:webHidden/>
          </w:rPr>
          <w:fldChar w:fldCharType="separate"/>
        </w:r>
        <w:r w:rsidR="00371FCC">
          <w:rPr>
            <w:noProof/>
            <w:webHidden/>
          </w:rPr>
          <w:t>35</w:t>
        </w:r>
        <w:r w:rsidR="00371FCC">
          <w:rPr>
            <w:noProof/>
            <w:webHidden/>
          </w:rPr>
          <w:fldChar w:fldCharType="end"/>
        </w:r>
      </w:hyperlink>
    </w:p>
    <w:p w14:paraId="0391F390" w14:textId="6707C707"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00371FCC" w:rsidRPr="002911EF">
          <w:rPr>
            <w:rStyle w:val="Hyperlink"/>
            <w:noProof/>
          </w:rPr>
          <w:t>5.3.1.2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noProof/>
          </w:rPr>
          <w:t>&lt;assy/&gt;</w:t>
        </w:r>
        <w:r w:rsidR="00371FCC">
          <w:rPr>
            <w:noProof/>
            <w:webHidden/>
          </w:rPr>
          <w:tab/>
        </w:r>
        <w:r w:rsidR="00371FCC">
          <w:rPr>
            <w:noProof/>
            <w:webHidden/>
          </w:rPr>
          <w:fldChar w:fldCharType="begin"/>
        </w:r>
        <w:r w:rsidR="00371FCC">
          <w:rPr>
            <w:noProof/>
            <w:webHidden/>
          </w:rPr>
          <w:instrText xml:space="preserve"> PAGEREF _Toc34747198 \h </w:instrText>
        </w:r>
        <w:r w:rsidR="00371FCC">
          <w:rPr>
            <w:noProof/>
            <w:webHidden/>
          </w:rPr>
        </w:r>
        <w:r w:rsidR="00371FCC">
          <w:rPr>
            <w:noProof/>
            <w:webHidden/>
          </w:rPr>
          <w:fldChar w:fldCharType="separate"/>
        </w:r>
        <w:r w:rsidR="00371FCC">
          <w:rPr>
            <w:noProof/>
            <w:webHidden/>
          </w:rPr>
          <w:t>36</w:t>
        </w:r>
        <w:r w:rsidR="00371FCC">
          <w:rPr>
            <w:noProof/>
            <w:webHidden/>
          </w:rPr>
          <w:fldChar w:fldCharType="end"/>
        </w:r>
      </w:hyperlink>
    </w:p>
    <w:p w14:paraId="1139A02D" w14:textId="1E51E2C0"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00371FCC" w:rsidRPr="002911EF">
          <w:rPr>
            <w:rStyle w:val="Hyperlink"/>
            <w:noProof/>
          </w:rPr>
          <w:t>5.3.1.3</w:t>
        </w:r>
        <w:r w:rsidR="00371FCC">
          <w:rPr>
            <w:rFonts w:asciiTheme="minorHAnsi" w:eastAsiaTheme="minorEastAsia" w:hAnsiTheme="minorHAnsi" w:cstheme="minorBidi"/>
            <w:noProof/>
            <w:sz w:val="22"/>
            <w:szCs w:val="22"/>
            <w:lang w:val="de-DE"/>
          </w:rPr>
          <w:tab/>
        </w:r>
        <w:r w:rsidR="00371FCC" w:rsidRPr="002911EF">
          <w:rPr>
            <w:rStyle w:val="Hyperlink"/>
            <w:noProof/>
          </w:rPr>
          <w:t>Special Topological situations</w:t>
        </w:r>
        <w:r w:rsidR="00371FCC">
          <w:rPr>
            <w:noProof/>
            <w:webHidden/>
          </w:rPr>
          <w:tab/>
        </w:r>
        <w:r w:rsidR="00371FCC">
          <w:rPr>
            <w:noProof/>
            <w:webHidden/>
          </w:rPr>
          <w:fldChar w:fldCharType="begin"/>
        </w:r>
        <w:r w:rsidR="00371FCC">
          <w:rPr>
            <w:noProof/>
            <w:webHidden/>
          </w:rPr>
          <w:instrText xml:space="preserve"> PAGEREF _Toc34747199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6AC28F0C" w14:textId="01A86517" w:rsidR="00371FCC" w:rsidRDefault="00D06CAB">
      <w:pPr>
        <w:pStyle w:val="TOC3"/>
        <w:rPr>
          <w:rFonts w:asciiTheme="minorHAnsi" w:eastAsiaTheme="minorEastAsia" w:hAnsiTheme="minorHAnsi" w:cstheme="minorBidi"/>
          <w:noProof/>
          <w:sz w:val="22"/>
          <w:szCs w:val="22"/>
          <w:lang w:val="de-DE"/>
        </w:rPr>
      </w:pPr>
      <w:hyperlink w:anchor="_Toc34747200" w:history="1">
        <w:r w:rsidR="00371FCC" w:rsidRPr="002911EF">
          <w:rPr>
            <w:rStyle w:val="Hyperlink"/>
            <w:noProof/>
          </w:rPr>
          <w:t>5.3.2</w:t>
        </w:r>
        <w:r w:rsidR="00371FCC">
          <w:rPr>
            <w:rFonts w:asciiTheme="minorHAnsi" w:eastAsiaTheme="minorEastAsia" w:hAnsiTheme="minorHAnsi" w:cstheme="minorBidi"/>
            <w:noProof/>
            <w:sz w:val="22"/>
            <w:szCs w:val="22"/>
            <w:lang w:val="de-DE"/>
          </w:rPr>
          <w:tab/>
        </w:r>
        <w:r w:rsidR="00371FCC" w:rsidRPr="002911EF">
          <w:rPr>
            <w:rStyle w:val="Hyperlink"/>
            <w:noProof/>
          </w:rPr>
          <w:t>Contacts and Friction</w:t>
        </w:r>
        <w:r w:rsidR="00371FCC">
          <w:rPr>
            <w:noProof/>
            <w:webHidden/>
          </w:rPr>
          <w:tab/>
        </w:r>
        <w:r w:rsidR="00371FCC">
          <w:rPr>
            <w:noProof/>
            <w:webHidden/>
          </w:rPr>
          <w:fldChar w:fldCharType="begin"/>
        </w:r>
        <w:r w:rsidR="00371FCC">
          <w:rPr>
            <w:noProof/>
            <w:webHidden/>
          </w:rPr>
          <w:instrText xml:space="preserve"> PAGEREF _Toc34747200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4F6C21C" w14:textId="5102B308"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00371FCC" w:rsidRPr="002911EF">
          <w:rPr>
            <w:rStyle w:val="Hyperlink"/>
            <w:noProof/>
          </w:rPr>
          <w:t>5.3.2.1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&lt;contact_list/&gt;</w:t>
        </w:r>
        <w:r w:rsidR="00371FCC">
          <w:rPr>
            <w:noProof/>
            <w:webHidden/>
          </w:rPr>
          <w:tab/>
        </w:r>
        <w:r w:rsidR="00371FCC">
          <w:rPr>
            <w:noProof/>
            <w:webHidden/>
          </w:rPr>
          <w:fldChar w:fldCharType="begin"/>
        </w:r>
        <w:r w:rsidR="00371FCC">
          <w:rPr>
            <w:noProof/>
            <w:webHidden/>
          </w:rPr>
          <w:instrText xml:space="preserve"> PAGEREF _Toc34747201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9818496" w14:textId="2EED7E8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00371FCC" w:rsidRPr="002911EF">
          <w:rPr>
            <w:rStyle w:val="Hyperlink"/>
            <w:noProof/>
          </w:rPr>
          <w:t>5.3.2.2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&lt;contact/&gt;</w:t>
        </w:r>
        <w:r w:rsidR="00371FCC">
          <w:rPr>
            <w:noProof/>
            <w:webHidden/>
          </w:rPr>
          <w:tab/>
        </w:r>
        <w:r w:rsidR="00371FCC">
          <w:rPr>
            <w:noProof/>
            <w:webHidden/>
          </w:rPr>
          <w:fldChar w:fldCharType="begin"/>
        </w:r>
        <w:r w:rsidR="00371FCC">
          <w:rPr>
            <w:noProof/>
            <w:webHidden/>
          </w:rPr>
          <w:instrText xml:space="preserve"> PAGEREF _Toc34747202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08C85539" w14:textId="018E8436"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00371FCC" w:rsidRPr="002911EF">
          <w:rPr>
            <w:rStyle w:val="Hyperlink"/>
            <w:i/>
            <w:noProof/>
          </w:rPr>
          <w:t>5.3.2.3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&lt;partner/&gt;</w:t>
        </w:r>
        <w:r w:rsidR="00371FCC">
          <w:rPr>
            <w:noProof/>
            <w:webHidden/>
          </w:rPr>
          <w:tab/>
        </w:r>
        <w:r w:rsidR="00371FCC">
          <w:rPr>
            <w:noProof/>
            <w:webHidden/>
          </w:rPr>
          <w:fldChar w:fldCharType="begin"/>
        </w:r>
        <w:r w:rsidR="00371FCC">
          <w:rPr>
            <w:noProof/>
            <w:webHidden/>
          </w:rPr>
          <w:instrText xml:space="preserve"> PAGEREF _Toc34747203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087A204F" w14:textId="73959357"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00371FCC" w:rsidRPr="002911EF">
          <w:rPr>
            <w:rStyle w:val="Hyperlink"/>
            <w:i/>
            <w:noProof/>
          </w:rPr>
          <w:t>5.3.2.4</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Element </w:t>
        </w:r>
        <w:r w:rsidR="00371FCC" w:rsidRPr="002911EF">
          <w:rPr>
            <w:rStyle w:val="Hyperlink"/>
            <w:rFonts w:ascii="Courier New" w:hAnsi="Courier New" w:cs="Courier New"/>
            <w:i/>
            <w:noProof/>
          </w:rPr>
          <w:t>&lt;coefficients/&gt;</w:t>
        </w:r>
        <w:r w:rsidR="00371FCC">
          <w:rPr>
            <w:noProof/>
            <w:webHidden/>
          </w:rPr>
          <w:tab/>
        </w:r>
        <w:r w:rsidR="00371FCC">
          <w:rPr>
            <w:noProof/>
            <w:webHidden/>
          </w:rPr>
          <w:fldChar w:fldCharType="begin"/>
        </w:r>
        <w:r w:rsidR="00371FCC">
          <w:rPr>
            <w:noProof/>
            <w:webHidden/>
          </w:rPr>
          <w:instrText xml:space="preserve"> PAGEREF _Toc34747204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50363DCE" w14:textId="277F19F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00371FCC" w:rsidRPr="002911EF">
          <w:rPr>
            <w:rStyle w:val="Hyperlink"/>
            <w:noProof/>
          </w:rPr>
          <w:t>5.3.2.5</w:t>
        </w:r>
        <w:r w:rsidR="00371FCC">
          <w:rPr>
            <w:rFonts w:asciiTheme="minorHAnsi" w:eastAsiaTheme="minorEastAsia" w:hAnsiTheme="minorHAnsi" w:cstheme="minorBidi"/>
            <w:noProof/>
            <w:sz w:val="22"/>
            <w:szCs w:val="22"/>
            <w:lang w:val="de-DE"/>
          </w:rPr>
          <w:tab/>
        </w:r>
        <w:r w:rsidR="00371FCC" w:rsidRPr="002911EF">
          <w:rPr>
            <w:rStyle w:val="Hyperlink"/>
            <w:noProof/>
          </w:rPr>
          <w:t>Local Contact Properties</w:t>
        </w:r>
        <w:r w:rsidR="00371FCC">
          <w:rPr>
            <w:noProof/>
            <w:webHidden/>
          </w:rPr>
          <w:tab/>
        </w:r>
        <w:r w:rsidR="00371FCC">
          <w:rPr>
            <w:noProof/>
            <w:webHidden/>
          </w:rPr>
          <w:fldChar w:fldCharType="begin"/>
        </w:r>
        <w:r w:rsidR="00371FCC">
          <w:rPr>
            <w:noProof/>
            <w:webHidden/>
          </w:rPr>
          <w:instrText xml:space="preserve"> PAGEREF _Toc34747205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4BEDF023" w14:textId="5378678D" w:rsidR="00371FCC" w:rsidRDefault="00D06CAB">
      <w:pPr>
        <w:pStyle w:val="TOC3"/>
        <w:rPr>
          <w:rFonts w:asciiTheme="minorHAnsi" w:eastAsiaTheme="minorEastAsia" w:hAnsiTheme="minorHAnsi" w:cstheme="minorBidi"/>
          <w:noProof/>
          <w:sz w:val="22"/>
          <w:szCs w:val="22"/>
          <w:lang w:val="de-DE"/>
        </w:rPr>
      </w:pPr>
      <w:hyperlink w:anchor="_Toc34747206" w:history="1">
        <w:r w:rsidR="00371FCC" w:rsidRPr="002911EF">
          <w:rPr>
            <w:rStyle w:val="Hyperlink"/>
            <w:noProof/>
          </w:rPr>
          <w:t>5.3.3</w:t>
        </w:r>
        <w:r w:rsidR="00371FCC">
          <w:rPr>
            <w:rFonts w:asciiTheme="minorHAnsi" w:eastAsiaTheme="minorEastAsia" w:hAnsiTheme="minorHAnsi" w:cstheme="minorBidi"/>
            <w:noProof/>
            <w:sz w:val="22"/>
            <w:szCs w:val="22"/>
            <w:lang w:val="de-DE"/>
          </w:rPr>
          <w:tab/>
        </w:r>
        <w:r w:rsidR="00371FCC" w:rsidRPr="002911EF">
          <w:rPr>
            <w:rStyle w:val="Hyperlink"/>
            <w:noProof/>
          </w:rPr>
          <w:t>Joints</w:t>
        </w:r>
        <w:r w:rsidR="00371FCC">
          <w:rPr>
            <w:noProof/>
            <w:webHidden/>
          </w:rPr>
          <w:tab/>
        </w:r>
        <w:r w:rsidR="00371FCC">
          <w:rPr>
            <w:noProof/>
            <w:webHidden/>
          </w:rPr>
          <w:fldChar w:fldCharType="begin"/>
        </w:r>
        <w:r w:rsidR="00371FCC">
          <w:rPr>
            <w:noProof/>
            <w:webHidden/>
          </w:rPr>
          <w:instrText xml:space="preserve"> PAGEREF _Toc34747206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02224290" w14:textId="479F2C99"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00371FCC" w:rsidRPr="002911EF">
          <w:rPr>
            <w:rStyle w:val="Hyperlink"/>
            <w:noProof/>
          </w:rPr>
          <w:t>5.4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 Minimalistic Example of a χMCF file</w:t>
        </w:r>
        <w:r w:rsidR="00371FCC">
          <w:rPr>
            <w:noProof/>
            <w:webHidden/>
          </w:rPr>
          <w:tab/>
        </w:r>
        <w:r w:rsidR="00371FCC">
          <w:rPr>
            <w:noProof/>
            <w:webHidden/>
          </w:rPr>
          <w:fldChar w:fldCharType="begin"/>
        </w:r>
        <w:r w:rsidR="00371FCC">
          <w:rPr>
            <w:noProof/>
            <w:webHidden/>
          </w:rPr>
          <w:instrText xml:space="preserve"> PAGEREF _Toc34747207 \h </w:instrText>
        </w:r>
        <w:r w:rsidR="00371FCC">
          <w:rPr>
            <w:noProof/>
            <w:webHidden/>
          </w:rPr>
        </w:r>
        <w:r w:rsidR="00371FCC">
          <w:rPr>
            <w:noProof/>
            <w:webHidden/>
          </w:rPr>
          <w:fldChar w:fldCharType="separate"/>
        </w:r>
        <w:r w:rsidR="00371FCC">
          <w:rPr>
            <w:noProof/>
            <w:webHidden/>
          </w:rPr>
          <w:t>43</w:t>
        </w:r>
        <w:r w:rsidR="00371FCC">
          <w:rPr>
            <w:noProof/>
            <w:webHidden/>
          </w:rPr>
          <w:fldChar w:fldCharType="end"/>
        </w:r>
      </w:hyperlink>
    </w:p>
    <w:p w14:paraId="77604B9A" w14:textId="59837EC2"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00371FCC" w:rsidRPr="002911EF">
          <w:rPr>
            <w:rStyle w:val="Hyperlink"/>
            <w:noProof/>
          </w:rPr>
          <w:t>5.5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XML Schema Definition</w:t>
        </w:r>
        <w:r w:rsidR="00371FCC">
          <w:rPr>
            <w:noProof/>
            <w:webHidden/>
          </w:rPr>
          <w:tab/>
        </w:r>
        <w:r w:rsidR="00371FCC">
          <w:rPr>
            <w:noProof/>
            <w:webHidden/>
          </w:rPr>
          <w:fldChar w:fldCharType="begin"/>
        </w:r>
        <w:r w:rsidR="00371FCC">
          <w:rPr>
            <w:noProof/>
            <w:webHidden/>
          </w:rPr>
          <w:instrText xml:space="preserve"> PAGEREF _Toc34747208 \h </w:instrText>
        </w:r>
        <w:r w:rsidR="00371FCC">
          <w:rPr>
            <w:noProof/>
            <w:webHidden/>
          </w:rPr>
        </w:r>
        <w:r w:rsidR="00371FCC">
          <w:rPr>
            <w:noProof/>
            <w:webHidden/>
          </w:rPr>
          <w:fldChar w:fldCharType="separate"/>
        </w:r>
        <w:r w:rsidR="00371FCC">
          <w:rPr>
            <w:noProof/>
            <w:webHidden/>
          </w:rPr>
          <w:t>43</w:t>
        </w:r>
        <w:r w:rsidR="00371FCC">
          <w:rPr>
            <w:noProof/>
            <w:webHidden/>
          </w:rPr>
          <w:fldChar w:fldCharType="end"/>
        </w:r>
      </w:hyperlink>
    </w:p>
    <w:p w14:paraId="4441431E" w14:textId="148AD1F7"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00371FCC" w:rsidRPr="002911EF">
          <w:rPr>
            <w:rStyle w:val="Hyperlink"/>
            <w:noProof/>
            <w14:scene3d>
              <w14:camera w14:prst="orthographicFront"/>
              <w14:lightRig w14:rig="threePt" w14:dir="t">
                <w14:rot w14:lat="0" w14:lon="0" w14:rev="0"/>
              </w14:lightRig>
            </w14:scene3d>
          </w:rPr>
          <w:t>6</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Data Common to any Connection</w:t>
        </w:r>
        <w:r w:rsidR="00371FCC">
          <w:rPr>
            <w:noProof/>
            <w:webHidden/>
          </w:rPr>
          <w:tab/>
        </w:r>
        <w:r w:rsidR="00371FCC">
          <w:rPr>
            <w:noProof/>
            <w:webHidden/>
          </w:rPr>
          <w:fldChar w:fldCharType="begin"/>
        </w:r>
        <w:r w:rsidR="00371FCC">
          <w:rPr>
            <w:noProof/>
            <w:webHidden/>
          </w:rPr>
          <w:instrText xml:space="preserve"> PAGEREF _Toc34747209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6B89D28" w14:textId="6C7655F2"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00371FCC" w:rsidRPr="002911EF">
          <w:rPr>
            <w:rStyle w:val="Hyperlink"/>
            <w:noProof/>
          </w:rPr>
          <w:t>6.1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Indices and their properties</w:t>
        </w:r>
        <w:r w:rsidR="00371FCC">
          <w:rPr>
            <w:noProof/>
            <w:webHidden/>
          </w:rPr>
          <w:tab/>
        </w:r>
        <w:r w:rsidR="00371FCC">
          <w:rPr>
            <w:noProof/>
            <w:webHidden/>
          </w:rPr>
          <w:fldChar w:fldCharType="begin"/>
        </w:r>
        <w:r w:rsidR="00371FCC">
          <w:rPr>
            <w:noProof/>
            <w:webHidden/>
          </w:rPr>
          <w:instrText xml:space="preserve"> PAGEREF _Toc34747210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4371D768" w14:textId="3A65BC57"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00371FCC" w:rsidRPr="002911EF">
          <w:rPr>
            <w:rStyle w:val="Hyperlink"/>
            <w:noProof/>
          </w:rPr>
          <w:t>6.2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Attribute </w:t>
        </w:r>
        <w:r w:rsidR="00371FCC" w:rsidRPr="002911EF">
          <w:rPr>
            <w:rStyle w:val="Hyperlink"/>
            <w:rFonts w:ascii="Courier New" w:hAnsi="Courier New" w:cs="Courier New"/>
            <w:noProof/>
            <w:highlight w:val="white"/>
          </w:rPr>
          <w:t>label</w:t>
        </w:r>
        <w:r w:rsidR="00371FCC">
          <w:rPr>
            <w:noProof/>
            <w:webHidden/>
          </w:rPr>
          <w:tab/>
        </w:r>
        <w:r w:rsidR="00371FCC">
          <w:rPr>
            <w:noProof/>
            <w:webHidden/>
          </w:rPr>
          <w:fldChar w:fldCharType="begin"/>
        </w:r>
        <w:r w:rsidR="00371FCC">
          <w:rPr>
            <w:noProof/>
            <w:webHidden/>
          </w:rPr>
          <w:instrText xml:space="preserve"> PAGEREF _Toc34747211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01617C63" w14:textId="062E8B38"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00371FCC" w:rsidRPr="002911EF">
          <w:rPr>
            <w:rStyle w:val="Hyperlink"/>
            <w:noProof/>
          </w:rPr>
          <w:t>6.3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Dimensions and Coordinates</w:t>
        </w:r>
        <w:r w:rsidR="00371FCC">
          <w:rPr>
            <w:noProof/>
            <w:webHidden/>
          </w:rPr>
          <w:tab/>
        </w:r>
        <w:r w:rsidR="00371FCC">
          <w:rPr>
            <w:noProof/>
            <w:webHidden/>
          </w:rPr>
          <w:fldChar w:fldCharType="begin"/>
        </w:r>
        <w:r w:rsidR="00371FCC">
          <w:rPr>
            <w:noProof/>
            <w:webHidden/>
          </w:rPr>
          <w:instrText xml:space="preserve"> PAGEREF _Toc34747212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3EDA002" w14:textId="7D532003"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00371FCC" w:rsidRPr="002911EF">
          <w:rPr>
            <w:rStyle w:val="Hyperlink"/>
            <w:noProof/>
          </w:rPr>
          <w:t>6.4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Attribute </w:t>
        </w:r>
        <w:r w:rsidR="00371FCC" w:rsidRPr="002911EF">
          <w:rPr>
            <w:rStyle w:val="Hyperlink"/>
            <w:rFonts w:ascii="Courier New" w:hAnsi="Courier New" w:cs="Courier New"/>
            <w:noProof/>
            <w:highlight w:val="white"/>
          </w:rPr>
          <w:t>quality_control</w:t>
        </w:r>
        <w:r w:rsidR="00371FCC">
          <w:rPr>
            <w:noProof/>
            <w:webHidden/>
          </w:rPr>
          <w:tab/>
        </w:r>
        <w:r w:rsidR="00371FCC">
          <w:rPr>
            <w:noProof/>
            <w:webHidden/>
          </w:rPr>
          <w:fldChar w:fldCharType="begin"/>
        </w:r>
        <w:r w:rsidR="00371FCC">
          <w:rPr>
            <w:noProof/>
            <w:webHidden/>
          </w:rPr>
          <w:instrText xml:space="preserve"> PAGEREF _Toc34747213 \h </w:instrText>
        </w:r>
        <w:r w:rsidR="00371FCC">
          <w:rPr>
            <w:noProof/>
            <w:webHidden/>
          </w:rPr>
        </w:r>
        <w:r w:rsidR="00371FCC">
          <w:rPr>
            <w:noProof/>
            <w:webHidden/>
          </w:rPr>
          <w:fldChar w:fldCharType="separate"/>
        </w:r>
        <w:r w:rsidR="00371FCC">
          <w:rPr>
            <w:noProof/>
            <w:webHidden/>
          </w:rPr>
          <w:t>44</w:t>
        </w:r>
        <w:r w:rsidR="00371FCC">
          <w:rPr>
            <w:noProof/>
            <w:webHidden/>
          </w:rPr>
          <w:fldChar w:fldCharType="end"/>
        </w:r>
      </w:hyperlink>
    </w:p>
    <w:p w14:paraId="1E202F7E" w14:textId="12C2F811"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00371FCC" w:rsidRPr="002911EF">
          <w:rPr>
            <w:rStyle w:val="Hyperlink"/>
            <w:noProof/>
          </w:rPr>
          <w:t>6.5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Custom Attributes list</w:t>
        </w:r>
        <w:r w:rsidR="00371FCC">
          <w:rPr>
            <w:noProof/>
            <w:webHidden/>
          </w:rPr>
          <w:tab/>
        </w:r>
        <w:r w:rsidR="00371FCC">
          <w:rPr>
            <w:noProof/>
            <w:webHidden/>
          </w:rPr>
          <w:fldChar w:fldCharType="begin"/>
        </w:r>
        <w:r w:rsidR="00371FCC">
          <w:rPr>
            <w:noProof/>
            <w:webHidden/>
          </w:rPr>
          <w:instrText xml:space="preserve"> PAGEREF _Toc34747214 \h </w:instrText>
        </w:r>
        <w:r w:rsidR="00371FCC">
          <w:rPr>
            <w:noProof/>
            <w:webHidden/>
          </w:rPr>
        </w:r>
        <w:r w:rsidR="00371FCC">
          <w:rPr>
            <w:noProof/>
            <w:webHidden/>
          </w:rPr>
          <w:fldChar w:fldCharType="separate"/>
        </w:r>
        <w:r w:rsidR="00371FCC">
          <w:rPr>
            <w:noProof/>
            <w:webHidden/>
          </w:rPr>
          <w:t>45</w:t>
        </w:r>
        <w:r w:rsidR="00371FCC">
          <w:rPr>
            <w:noProof/>
            <w:webHidden/>
          </w:rPr>
          <w:fldChar w:fldCharType="end"/>
        </w:r>
      </w:hyperlink>
    </w:p>
    <w:p w14:paraId="53CAADAE" w14:textId="66957A94"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00371FCC" w:rsidRPr="002911EF">
          <w:rPr>
            <w:rStyle w:val="Hyperlink"/>
            <w:noProof/>
          </w:rPr>
          <w:t>6.6</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 xml:space="preserve">Distinction between </w:t>
        </w:r>
        <w:r w:rsidR="00371FCC" w:rsidRPr="002911EF">
          <w:rPr>
            <w:rStyle w:val="Hyperlink"/>
            <w:rFonts w:ascii="Courier New" w:hAnsi="Courier New" w:cs="Courier New"/>
            <w:noProof/>
          </w:rPr>
          <w:t>&lt;custom_attributes/&gt;</w:t>
        </w:r>
        <w:r w:rsidR="00371FCC" w:rsidRPr="002911EF">
          <w:rPr>
            <w:rStyle w:val="Hyperlink"/>
            <w:noProof/>
          </w:rPr>
          <w:t xml:space="preserve"> and </w:t>
        </w:r>
        <w:r w:rsidR="00371FCC" w:rsidRPr="002911EF">
          <w:rPr>
            <w:rStyle w:val="Hyperlink"/>
            <w:rFonts w:ascii="Courier New" w:hAnsi="Courier New" w:cs="Courier New"/>
            <w:noProof/>
          </w:rPr>
          <w:t>&lt;appdata/&gt;</w:t>
        </w:r>
        <w:r w:rsidR="00371FCC">
          <w:rPr>
            <w:noProof/>
            <w:webHidden/>
          </w:rPr>
          <w:tab/>
        </w:r>
        <w:r w:rsidR="00371FCC">
          <w:rPr>
            <w:noProof/>
            <w:webHidden/>
          </w:rPr>
          <w:fldChar w:fldCharType="begin"/>
        </w:r>
        <w:r w:rsidR="00371FCC">
          <w:rPr>
            <w:noProof/>
            <w:webHidden/>
          </w:rPr>
          <w:instrText xml:space="preserve"> PAGEREF _Toc34747215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2175D78C" w14:textId="1C1BDE82" w:rsidR="00371FCC" w:rsidRDefault="00D06CAB">
      <w:pPr>
        <w:pStyle w:val="TOC3"/>
        <w:rPr>
          <w:rFonts w:asciiTheme="minorHAnsi" w:eastAsiaTheme="minorEastAsia" w:hAnsiTheme="minorHAnsi" w:cstheme="minorBidi"/>
          <w:noProof/>
          <w:sz w:val="22"/>
          <w:szCs w:val="22"/>
          <w:lang w:val="de-DE"/>
        </w:rPr>
      </w:pPr>
      <w:hyperlink w:anchor="_Toc34747216" w:history="1">
        <w:r w:rsidR="00371FCC" w:rsidRPr="002911EF">
          <w:rPr>
            <w:rStyle w:val="Hyperlink"/>
            <w:noProof/>
          </w:rPr>
          <w:t>6.6.1</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Needs of different process roles, addressed by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Pr>
            <w:noProof/>
            <w:webHidden/>
          </w:rPr>
          <w:tab/>
        </w:r>
        <w:r w:rsidR="00371FCC">
          <w:rPr>
            <w:noProof/>
            <w:webHidden/>
          </w:rPr>
          <w:fldChar w:fldCharType="begin"/>
        </w:r>
        <w:r w:rsidR="00371FCC">
          <w:rPr>
            <w:noProof/>
            <w:webHidden/>
          </w:rPr>
          <w:instrText xml:space="preserve"> PAGEREF _Toc34747216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40DAE43C" w14:textId="07E61BDA" w:rsidR="00371FCC" w:rsidRDefault="00D06CAB">
      <w:pPr>
        <w:pStyle w:val="TOC3"/>
        <w:rPr>
          <w:rFonts w:asciiTheme="minorHAnsi" w:eastAsiaTheme="minorEastAsia" w:hAnsiTheme="minorHAnsi" w:cstheme="minorBidi"/>
          <w:noProof/>
          <w:sz w:val="22"/>
          <w:szCs w:val="22"/>
          <w:lang w:val="de-DE"/>
        </w:rPr>
      </w:pPr>
      <w:hyperlink w:anchor="_Toc34747217" w:history="1">
        <w:r w:rsidR="00371FCC" w:rsidRPr="002911EF">
          <w:rPr>
            <w:rStyle w:val="Hyperlink"/>
            <w:noProof/>
          </w:rPr>
          <w:t>6.6.2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Needs of different applications, addressed by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Pr>
            <w:noProof/>
            <w:webHidden/>
          </w:rPr>
          <w:tab/>
        </w:r>
        <w:r w:rsidR="00371FCC">
          <w:rPr>
            <w:noProof/>
            <w:webHidden/>
          </w:rPr>
          <w:fldChar w:fldCharType="begin"/>
        </w:r>
        <w:r w:rsidR="00371FCC">
          <w:rPr>
            <w:noProof/>
            <w:webHidden/>
          </w:rPr>
          <w:instrText xml:space="preserve"> PAGEREF _Toc34747217 \h </w:instrText>
        </w:r>
        <w:r w:rsidR="00371FCC">
          <w:rPr>
            <w:noProof/>
            <w:webHidden/>
          </w:rPr>
        </w:r>
        <w:r w:rsidR="00371FCC">
          <w:rPr>
            <w:noProof/>
            <w:webHidden/>
          </w:rPr>
          <w:fldChar w:fldCharType="separate"/>
        </w:r>
        <w:r w:rsidR="00371FCC">
          <w:rPr>
            <w:noProof/>
            <w:webHidden/>
          </w:rPr>
          <w:t>50</w:t>
        </w:r>
        <w:r w:rsidR="00371FCC">
          <w:rPr>
            <w:noProof/>
            <w:webHidden/>
          </w:rPr>
          <w:fldChar w:fldCharType="end"/>
        </w:r>
      </w:hyperlink>
    </w:p>
    <w:p w14:paraId="2872AB7D" w14:textId="73CAD326" w:rsidR="00371FCC" w:rsidRDefault="00D06CAB">
      <w:pPr>
        <w:pStyle w:val="TOC3"/>
        <w:rPr>
          <w:rFonts w:asciiTheme="minorHAnsi" w:eastAsiaTheme="minorEastAsia" w:hAnsiTheme="minorHAnsi" w:cstheme="minorBidi"/>
          <w:noProof/>
          <w:sz w:val="22"/>
          <w:szCs w:val="22"/>
          <w:lang w:val="de-DE"/>
        </w:rPr>
      </w:pPr>
      <w:hyperlink w:anchor="_Toc34747218" w:history="1">
        <w:r w:rsidR="00371FCC" w:rsidRPr="002911EF">
          <w:rPr>
            <w:rStyle w:val="Hyperlink"/>
            <w:noProof/>
          </w:rPr>
          <w:t>6.6.3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Different levels of </w:t>
        </w:r>
        <w:r w:rsidR="00371FCC" w:rsidRPr="002911EF">
          <w:rPr>
            <w:rStyle w:val="Hyperlink"/>
            <w:rFonts w:ascii="Courier New" w:hAnsi="Courier New" w:cs="Courier New"/>
            <w:i/>
            <w:iCs/>
            <w:noProof/>
          </w:rPr>
          <w:t>&lt;custom_attributes/&gt;</w:t>
        </w:r>
        <w:r w:rsidR="00371FCC" w:rsidRPr="002911EF">
          <w:rPr>
            <w:rStyle w:val="Hyperlink"/>
            <w:noProof/>
          </w:rPr>
          <w:t xml:space="preserve"> and </w:t>
        </w:r>
        <w:r w:rsidR="00371FCC" w:rsidRPr="002911EF">
          <w:rPr>
            <w:rStyle w:val="Hyperlink"/>
            <w:rFonts w:ascii="Courier New" w:hAnsi="Courier New" w:cs="Courier New"/>
            <w:i/>
            <w:iCs/>
            <w:noProof/>
          </w:rPr>
          <w:t>&lt;appdata/&gt;</w:t>
        </w:r>
        <w:r w:rsidR="00371FCC" w:rsidRPr="002911EF">
          <w:rPr>
            <w:rStyle w:val="Hyperlink"/>
            <w:noProof/>
          </w:rPr>
          <w:t xml:space="preserve"> within χMCF data model</w:t>
        </w:r>
        <w:r w:rsidR="00371FCC">
          <w:rPr>
            <w:noProof/>
            <w:webHidden/>
          </w:rPr>
          <w:tab/>
        </w:r>
        <w:r w:rsidR="00371FCC">
          <w:rPr>
            <w:noProof/>
            <w:webHidden/>
          </w:rPr>
          <w:fldChar w:fldCharType="begin"/>
        </w:r>
        <w:r w:rsidR="00371FCC">
          <w:rPr>
            <w:noProof/>
            <w:webHidden/>
          </w:rPr>
          <w:instrText xml:space="preserve"> PAGEREF _Toc34747218 \h </w:instrText>
        </w:r>
        <w:r w:rsidR="00371FCC">
          <w:rPr>
            <w:noProof/>
            <w:webHidden/>
          </w:rPr>
        </w:r>
        <w:r w:rsidR="00371FCC">
          <w:rPr>
            <w:noProof/>
            <w:webHidden/>
          </w:rPr>
          <w:fldChar w:fldCharType="separate"/>
        </w:r>
        <w:r w:rsidR="00371FCC">
          <w:rPr>
            <w:noProof/>
            <w:webHidden/>
          </w:rPr>
          <w:t>51</w:t>
        </w:r>
        <w:r w:rsidR="00371FCC">
          <w:rPr>
            <w:noProof/>
            <w:webHidden/>
          </w:rPr>
          <w:fldChar w:fldCharType="end"/>
        </w:r>
      </w:hyperlink>
    </w:p>
    <w:p w14:paraId="52299E25" w14:textId="4CAC2F13"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00371FCC" w:rsidRPr="002911EF">
          <w:rPr>
            <w:rStyle w:val="Hyperlink"/>
            <w:noProof/>
            <w14:scene3d>
              <w14:camera w14:prst="orthographicFront"/>
              <w14:lightRig w14:rig="threePt" w14:dir="t">
                <w14:rot w14:lat="0" w14:lon="0" w14:rev="0"/>
              </w14:lightRig>
            </w14:scene3d>
          </w:rPr>
          <w:t>7</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0D connections</w:t>
        </w:r>
        <w:r w:rsidR="00371FCC">
          <w:rPr>
            <w:noProof/>
            <w:webHidden/>
          </w:rPr>
          <w:tab/>
        </w:r>
        <w:r w:rsidR="00371FCC">
          <w:rPr>
            <w:noProof/>
            <w:webHidden/>
          </w:rPr>
          <w:fldChar w:fldCharType="begin"/>
        </w:r>
        <w:r w:rsidR="00371FCC">
          <w:rPr>
            <w:noProof/>
            <w:webHidden/>
          </w:rPr>
          <w:instrText xml:space="preserve"> PAGEREF _Toc34747219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21A4D313" w14:textId="2A26996D"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00371FCC" w:rsidRPr="002911EF">
          <w:rPr>
            <w:rStyle w:val="Hyperlink"/>
            <w:noProof/>
          </w:rPr>
          <w:t>7.1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_Toc34747220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4B424D61" w14:textId="05348E0C" w:rsidR="00371FCC" w:rsidRDefault="00D06CAB">
      <w:pPr>
        <w:pStyle w:val="TOC3"/>
        <w:rPr>
          <w:rFonts w:asciiTheme="minorHAnsi" w:eastAsiaTheme="minorEastAsia" w:hAnsiTheme="minorHAnsi" w:cstheme="minorBidi"/>
          <w:noProof/>
          <w:sz w:val="22"/>
          <w:szCs w:val="22"/>
          <w:lang w:val="de-DE"/>
        </w:rPr>
      </w:pPr>
      <w:hyperlink w:anchor="_Toc34747221" w:history="1">
        <w:r w:rsidR="00371FCC" w:rsidRPr="002911EF">
          <w:rPr>
            <w:rStyle w:val="Hyperlink"/>
            <w:noProof/>
          </w:rPr>
          <w:t>7.1.1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_Toc34747221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499F5509" w14:textId="6D27D01C" w:rsidR="00371FCC" w:rsidRDefault="00D06CAB">
      <w:pPr>
        <w:pStyle w:val="TOC3"/>
        <w:rPr>
          <w:rFonts w:asciiTheme="minorHAnsi" w:eastAsiaTheme="minorEastAsia" w:hAnsiTheme="minorHAnsi" w:cstheme="minorBidi"/>
          <w:noProof/>
          <w:sz w:val="22"/>
          <w:szCs w:val="22"/>
          <w:lang w:val="de-DE"/>
        </w:rPr>
      </w:pPr>
      <w:hyperlink w:anchor="_Toc34747222" w:history="1">
        <w:r w:rsidR="00371FCC" w:rsidRPr="002911EF">
          <w:rPr>
            <w:rStyle w:val="Hyperlink"/>
            <w:noProof/>
          </w:rPr>
          <w:t>7.1.2</w:t>
        </w:r>
        <w:r w:rsidR="00371FCC">
          <w:rPr>
            <w:rFonts w:asciiTheme="minorHAnsi" w:eastAsiaTheme="minorEastAsia" w:hAnsiTheme="minorHAnsi" w:cstheme="minorBidi"/>
            <w:noProof/>
            <w:sz w:val="22"/>
            <w:szCs w:val="22"/>
            <w:lang w:val="de-DE"/>
          </w:rPr>
          <w:tab/>
        </w:r>
        <w:r w:rsidR="00371FCC" w:rsidRPr="002911EF">
          <w:rPr>
            <w:rStyle w:val="Hyperlink"/>
            <w:noProof/>
          </w:rPr>
          <w:t>Location</w:t>
        </w:r>
        <w:r w:rsidR="00371FCC">
          <w:rPr>
            <w:noProof/>
            <w:webHidden/>
          </w:rPr>
          <w:tab/>
        </w:r>
        <w:r w:rsidR="00371FCC">
          <w:rPr>
            <w:noProof/>
            <w:webHidden/>
          </w:rPr>
          <w:fldChar w:fldCharType="begin"/>
        </w:r>
        <w:r w:rsidR="00371FCC">
          <w:rPr>
            <w:noProof/>
            <w:webHidden/>
          </w:rPr>
          <w:instrText xml:space="preserve"> PAGEREF _Toc34747222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008E0919" w14:textId="418E08C4" w:rsidR="00371FCC" w:rsidRDefault="00D06CAB">
      <w:pPr>
        <w:pStyle w:val="TOC3"/>
        <w:rPr>
          <w:rFonts w:asciiTheme="minorHAnsi" w:eastAsiaTheme="minorEastAsia" w:hAnsiTheme="minorHAnsi" w:cstheme="minorBidi"/>
          <w:noProof/>
          <w:sz w:val="22"/>
          <w:szCs w:val="22"/>
          <w:lang w:val="de-DE"/>
        </w:rPr>
      </w:pPr>
      <w:hyperlink w:anchor="_Toc34747223" w:history="1">
        <w:r w:rsidR="00371FCC" w:rsidRPr="002911EF">
          <w:rPr>
            <w:rStyle w:val="Hyperlink"/>
            <w:noProof/>
          </w:rPr>
          <w:t>7.1.3</w:t>
        </w:r>
        <w:r w:rsidR="00371FCC">
          <w:rPr>
            <w:rFonts w:asciiTheme="minorHAnsi" w:eastAsiaTheme="minorEastAsia" w:hAnsiTheme="minorHAnsi" w:cstheme="minorBidi"/>
            <w:noProof/>
            <w:sz w:val="22"/>
            <w:szCs w:val="22"/>
            <w:lang w:val="de-DE"/>
          </w:rPr>
          <w:tab/>
        </w:r>
        <w:r w:rsidR="00371FCC" w:rsidRPr="002911EF">
          <w:rPr>
            <w:rStyle w:val="Hyperlink"/>
            <w:noProof/>
          </w:rPr>
          <w:t>Direction</w:t>
        </w:r>
        <w:r w:rsidR="00371FCC">
          <w:rPr>
            <w:noProof/>
            <w:webHidden/>
          </w:rPr>
          <w:tab/>
        </w:r>
        <w:r w:rsidR="00371FCC">
          <w:rPr>
            <w:noProof/>
            <w:webHidden/>
          </w:rPr>
          <w:fldChar w:fldCharType="begin"/>
        </w:r>
        <w:r w:rsidR="00371FCC">
          <w:rPr>
            <w:noProof/>
            <w:webHidden/>
          </w:rPr>
          <w:instrText xml:space="preserve"> PAGEREF _Toc34747223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63FFBADA" w14:textId="07E33038" w:rsidR="00371FCC" w:rsidRDefault="00D06CAB">
      <w:pPr>
        <w:pStyle w:val="TOC3"/>
        <w:rPr>
          <w:rFonts w:asciiTheme="minorHAnsi" w:eastAsiaTheme="minorEastAsia" w:hAnsiTheme="minorHAnsi" w:cstheme="minorBidi"/>
          <w:noProof/>
          <w:sz w:val="22"/>
          <w:szCs w:val="22"/>
          <w:lang w:val="de-DE"/>
        </w:rPr>
      </w:pPr>
      <w:hyperlink w:anchor="_Toc34747224" w:history="1">
        <w:r w:rsidR="00371FCC" w:rsidRPr="002911EF">
          <w:rPr>
            <w:rStyle w:val="Hyperlink"/>
            <w:noProof/>
          </w:rPr>
          <w:t>7.1.4</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_Toc34747224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64B034EE" w14:textId="4E4FC920"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00371FCC" w:rsidRPr="002911EF">
          <w:rPr>
            <w:rStyle w:val="Hyperlink"/>
            <w:noProof/>
          </w:rPr>
          <w:t>7.2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Spot Welds</w:t>
        </w:r>
        <w:r w:rsidR="00371FCC">
          <w:rPr>
            <w:noProof/>
            <w:webHidden/>
          </w:rPr>
          <w:tab/>
        </w:r>
        <w:r w:rsidR="00371FCC">
          <w:rPr>
            <w:noProof/>
            <w:webHidden/>
          </w:rPr>
          <w:fldChar w:fldCharType="begin"/>
        </w:r>
        <w:r w:rsidR="00371FCC">
          <w:rPr>
            <w:noProof/>
            <w:webHidden/>
          </w:rPr>
          <w:instrText xml:space="preserve"> PAGEREF _Toc34747225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56EB7DCE" w14:textId="6D52734B"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00371FCC" w:rsidRPr="002911EF">
          <w:rPr>
            <w:rStyle w:val="Hyperlink"/>
            <w:noProof/>
          </w:rPr>
          <w:t>7.3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Robscans</w:t>
        </w:r>
        <w:r w:rsidR="00371FCC">
          <w:rPr>
            <w:noProof/>
            <w:webHidden/>
          </w:rPr>
          <w:tab/>
        </w:r>
        <w:r w:rsidR="00371FCC">
          <w:rPr>
            <w:noProof/>
            <w:webHidden/>
          </w:rPr>
          <w:fldChar w:fldCharType="begin"/>
        </w:r>
        <w:r w:rsidR="00371FCC">
          <w:rPr>
            <w:noProof/>
            <w:webHidden/>
          </w:rPr>
          <w:instrText xml:space="preserve"> PAGEREF _Toc34747226 \h </w:instrText>
        </w:r>
        <w:r w:rsidR="00371FCC">
          <w:rPr>
            <w:noProof/>
            <w:webHidden/>
          </w:rPr>
        </w:r>
        <w:r w:rsidR="00371FCC">
          <w:rPr>
            <w:noProof/>
            <w:webHidden/>
          </w:rPr>
          <w:fldChar w:fldCharType="separate"/>
        </w:r>
        <w:r w:rsidR="00371FCC">
          <w:rPr>
            <w:noProof/>
            <w:webHidden/>
          </w:rPr>
          <w:t>55</w:t>
        </w:r>
        <w:r w:rsidR="00371FCC">
          <w:rPr>
            <w:noProof/>
            <w:webHidden/>
          </w:rPr>
          <w:fldChar w:fldCharType="end"/>
        </w:r>
      </w:hyperlink>
    </w:p>
    <w:p w14:paraId="23461E88" w14:textId="0BD755F6"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00371FCC" w:rsidRPr="002911EF">
          <w:rPr>
            <w:rStyle w:val="Hyperlink"/>
            <w:noProof/>
          </w:rPr>
          <w:t>7.4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Rivets</w:t>
        </w:r>
        <w:r w:rsidR="00371FCC">
          <w:rPr>
            <w:noProof/>
            <w:webHidden/>
          </w:rPr>
          <w:tab/>
        </w:r>
        <w:r w:rsidR="00371FCC">
          <w:rPr>
            <w:noProof/>
            <w:webHidden/>
          </w:rPr>
          <w:fldChar w:fldCharType="begin"/>
        </w:r>
        <w:r w:rsidR="00371FCC">
          <w:rPr>
            <w:noProof/>
            <w:webHidden/>
          </w:rPr>
          <w:instrText xml:space="preserve"> PAGEREF _Toc34747227 \h </w:instrText>
        </w:r>
        <w:r w:rsidR="00371FCC">
          <w:rPr>
            <w:noProof/>
            <w:webHidden/>
          </w:rPr>
        </w:r>
        <w:r w:rsidR="00371FCC">
          <w:rPr>
            <w:noProof/>
            <w:webHidden/>
          </w:rPr>
          <w:fldChar w:fldCharType="separate"/>
        </w:r>
        <w:r w:rsidR="00371FCC">
          <w:rPr>
            <w:noProof/>
            <w:webHidden/>
          </w:rPr>
          <w:t>58</w:t>
        </w:r>
        <w:r w:rsidR="00371FCC">
          <w:rPr>
            <w:noProof/>
            <w:webHidden/>
          </w:rPr>
          <w:fldChar w:fldCharType="end"/>
        </w:r>
      </w:hyperlink>
    </w:p>
    <w:p w14:paraId="540E00F3" w14:textId="093313B4" w:rsidR="00371FCC" w:rsidRDefault="00D06CAB">
      <w:pPr>
        <w:pStyle w:val="TOC3"/>
        <w:rPr>
          <w:rFonts w:asciiTheme="minorHAnsi" w:eastAsiaTheme="minorEastAsia" w:hAnsiTheme="minorHAnsi" w:cstheme="minorBidi"/>
          <w:noProof/>
          <w:sz w:val="22"/>
          <w:szCs w:val="22"/>
          <w:lang w:val="de-DE"/>
        </w:rPr>
      </w:pPr>
      <w:hyperlink w:anchor="_Toc34747228" w:history="1">
        <w:r w:rsidR="00371FCC" w:rsidRPr="002911EF">
          <w:rPr>
            <w:rStyle w:val="Hyperlink"/>
            <w:noProof/>
          </w:rPr>
          <w:t>7.4.1</w:t>
        </w:r>
        <w:r w:rsidR="00371FCC">
          <w:rPr>
            <w:rFonts w:asciiTheme="minorHAnsi" w:eastAsiaTheme="minorEastAsia" w:hAnsiTheme="minorHAnsi" w:cstheme="minorBidi"/>
            <w:noProof/>
            <w:sz w:val="22"/>
            <w:szCs w:val="22"/>
            <w:lang w:val="de-DE"/>
          </w:rPr>
          <w:tab/>
        </w:r>
        <w:r w:rsidR="00371FCC" w:rsidRPr="002911EF">
          <w:rPr>
            <w:rStyle w:val="Hyperlink"/>
            <w:noProof/>
          </w:rPr>
          <w:t>Blind Rivets</w:t>
        </w:r>
        <w:r w:rsidR="00371FCC">
          <w:rPr>
            <w:noProof/>
            <w:webHidden/>
          </w:rPr>
          <w:tab/>
        </w:r>
        <w:r w:rsidR="00371FCC">
          <w:rPr>
            <w:noProof/>
            <w:webHidden/>
          </w:rPr>
          <w:fldChar w:fldCharType="begin"/>
        </w:r>
        <w:r w:rsidR="00371FCC">
          <w:rPr>
            <w:noProof/>
            <w:webHidden/>
          </w:rPr>
          <w:instrText xml:space="preserve"> PAGEREF _Toc34747228 \h </w:instrText>
        </w:r>
        <w:r w:rsidR="00371FCC">
          <w:rPr>
            <w:noProof/>
            <w:webHidden/>
          </w:rPr>
        </w:r>
        <w:r w:rsidR="00371FCC">
          <w:rPr>
            <w:noProof/>
            <w:webHidden/>
          </w:rPr>
          <w:fldChar w:fldCharType="separate"/>
        </w:r>
        <w:r w:rsidR="00371FCC">
          <w:rPr>
            <w:noProof/>
            <w:webHidden/>
          </w:rPr>
          <w:t>60</w:t>
        </w:r>
        <w:r w:rsidR="00371FCC">
          <w:rPr>
            <w:noProof/>
            <w:webHidden/>
          </w:rPr>
          <w:fldChar w:fldCharType="end"/>
        </w:r>
      </w:hyperlink>
    </w:p>
    <w:p w14:paraId="3847574C" w14:textId="7818139E" w:rsidR="00371FCC" w:rsidRDefault="00D06CAB">
      <w:pPr>
        <w:pStyle w:val="TOC3"/>
        <w:rPr>
          <w:rFonts w:asciiTheme="minorHAnsi" w:eastAsiaTheme="minorEastAsia" w:hAnsiTheme="minorHAnsi" w:cstheme="minorBidi"/>
          <w:noProof/>
          <w:sz w:val="22"/>
          <w:szCs w:val="22"/>
          <w:lang w:val="de-DE"/>
        </w:rPr>
      </w:pPr>
      <w:hyperlink w:anchor="_Toc34747229" w:history="1">
        <w:r w:rsidR="00371FCC" w:rsidRPr="002911EF">
          <w:rPr>
            <w:rStyle w:val="Hyperlink"/>
            <w:noProof/>
          </w:rPr>
          <w:t>7.4.2</w:t>
        </w:r>
        <w:r w:rsidR="00371FCC">
          <w:rPr>
            <w:rFonts w:asciiTheme="minorHAnsi" w:eastAsiaTheme="minorEastAsia" w:hAnsiTheme="minorHAnsi" w:cstheme="minorBidi"/>
            <w:noProof/>
            <w:sz w:val="22"/>
            <w:szCs w:val="22"/>
            <w:lang w:val="de-DE"/>
          </w:rPr>
          <w:tab/>
        </w:r>
        <w:r w:rsidR="00371FCC" w:rsidRPr="002911EF">
          <w:rPr>
            <w:rStyle w:val="Hyperlink"/>
            <w:noProof/>
          </w:rPr>
          <w:t>Self-Piercing Rivets</w:t>
        </w:r>
        <w:r w:rsidR="00371FCC">
          <w:rPr>
            <w:noProof/>
            <w:webHidden/>
          </w:rPr>
          <w:tab/>
        </w:r>
        <w:r w:rsidR="00371FCC">
          <w:rPr>
            <w:noProof/>
            <w:webHidden/>
          </w:rPr>
          <w:fldChar w:fldCharType="begin"/>
        </w:r>
        <w:r w:rsidR="00371FCC">
          <w:rPr>
            <w:noProof/>
            <w:webHidden/>
          </w:rPr>
          <w:instrText xml:space="preserve"> PAGEREF _Toc34747229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23ECE377" w14:textId="26AE0E25" w:rsidR="00371FCC" w:rsidRDefault="00D06CAB">
      <w:pPr>
        <w:pStyle w:val="TOC3"/>
        <w:rPr>
          <w:rFonts w:asciiTheme="minorHAnsi" w:eastAsiaTheme="minorEastAsia" w:hAnsiTheme="minorHAnsi" w:cstheme="minorBidi"/>
          <w:noProof/>
          <w:sz w:val="22"/>
          <w:szCs w:val="22"/>
          <w:lang w:val="de-DE"/>
        </w:rPr>
      </w:pPr>
      <w:hyperlink w:anchor="_Toc34747230" w:history="1">
        <w:r w:rsidR="00371FCC" w:rsidRPr="002911EF">
          <w:rPr>
            <w:rStyle w:val="Hyperlink"/>
            <w:noProof/>
          </w:rPr>
          <w:t>7.4.3</w:t>
        </w:r>
        <w:r w:rsidR="00371FCC">
          <w:rPr>
            <w:rFonts w:asciiTheme="minorHAnsi" w:eastAsiaTheme="minorEastAsia" w:hAnsiTheme="minorHAnsi" w:cstheme="minorBidi"/>
            <w:noProof/>
            <w:sz w:val="22"/>
            <w:szCs w:val="22"/>
            <w:lang w:val="de-DE"/>
          </w:rPr>
          <w:tab/>
        </w:r>
        <w:r w:rsidR="00371FCC" w:rsidRPr="002911EF">
          <w:rPr>
            <w:rStyle w:val="Hyperlink"/>
            <w:noProof/>
          </w:rPr>
          <w:t>Solid Rivets</w:t>
        </w:r>
        <w:r w:rsidR="00371FCC">
          <w:rPr>
            <w:noProof/>
            <w:webHidden/>
          </w:rPr>
          <w:tab/>
        </w:r>
        <w:r w:rsidR="00371FCC">
          <w:rPr>
            <w:noProof/>
            <w:webHidden/>
          </w:rPr>
          <w:fldChar w:fldCharType="begin"/>
        </w:r>
        <w:r w:rsidR="00371FCC">
          <w:rPr>
            <w:noProof/>
            <w:webHidden/>
          </w:rPr>
          <w:instrText xml:space="preserve"> PAGEREF _Toc34747230 \h </w:instrText>
        </w:r>
        <w:r w:rsidR="00371FCC">
          <w:rPr>
            <w:noProof/>
            <w:webHidden/>
          </w:rPr>
        </w:r>
        <w:r w:rsidR="00371FCC">
          <w:rPr>
            <w:noProof/>
            <w:webHidden/>
          </w:rPr>
          <w:fldChar w:fldCharType="separate"/>
        </w:r>
        <w:r w:rsidR="00371FCC">
          <w:rPr>
            <w:noProof/>
            <w:webHidden/>
          </w:rPr>
          <w:t>64</w:t>
        </w:r>
        <w:r w:rsidR="00371FCC">
          <w:rPr>
            <w:noProof/>
            <w:webHidden/>
          </w:rPr>
          <w:fldChar w:fldCharType="end"/>
        </w:r>
      </w:hyperlink>
    </w:p>
    <w:p w14:paraId="51DF1270" w14:textId="7B507B82" w:rsidR="00371FCC" w:rsidRDefault="00D06CAB">
      <w:pPr>
        <w:pStyle w:val="TOC3"/>
        <w:rPr>
          <w:rFonts w:asciiTheme="minorHAnsi" w:eastAsiaTheme="minorEastAsia" w:hAnsiTheme="minorHAnsi" w:cstheme="minorBidi"/>
          <w:noProof/>
          <w:sz w:val="22"/>
          <w:szCs w:val="22"/>
          <w:lang w:val="de-DE"/>
        </w:rPr>
      </w:pPr>
      <w:hyperlink w:anchor="_Toc34747231" w:history="1">
        <w:r w:rsidR="00371FCC" w:rsidRPr="002911EF">
          <w:rPr>
            <w:rStyle w:val="Hyperlink"/>
            <w:noProof/>
          </w:rPr>
          <w:t>7.4.4</w:t>
        </w:r>
        <w:r w:rsidR="00371FCC">
          <w:rPr>
            <w:rFonts w:asciiTheme="minorHAnsi" w:eastAsiaTheme="minorEastAsia" w:hAnsiTheme="minorHAnsi" w:cstheme="minorBidi"/>
            <w:noProof/>
            <w:sz w:val="22"/>
            <w:szCs w:val="22"/>
            <w:lang w:val="de-DE"/>
          </w:rPr>
          <w:tab/>
        </w:r>
        <w:r w:rsidR="00371FCC" w:rsidRPr="002911EF">
          <w:rPr>
            <w:rStyle w:val="Hyperlink"/>
            <w:noProof/>
          </w:rPr>
          <w:t>Swop Rivets</w:t>
        </w:r>
        <w:r w:rsidR="00371FCC">
          <w:rPr>
            <w:noProof/>
            <w:webHidden/>
          </w:rPr>
          <w:tab/>
        </w:r>
        <w:r w:rsidR="00371FCC">
          <w:rPr>
            <w:noProof/>
            <w:webHidden/>
          </w:rPr>
          <w:fldChar w:fldCharType="begin"/>
        </w:r>
        <w:r w:rsidR="00371FCC">
          <w:rPr>
            <w:noProof/>
            <w:webHidden/>
          </w:rPr>
          <w:instrText xml:space="preserve"> PAGEREF _Toc34747231 \h </w:instrText>
        </w:r>
        <w:r w:rsidR="00371FCC">
          <w:rPr>
            <w:noProof/>
            <w:webHidden/>
          </w:rPr>
        </w:r>
        <w:r w:rsidR="00371FCC">
          <w:rPr>
            <w:noProof/>
            <w:webHidden/>
          </w:rPr>
          <w:fldChar w:fldCharType="separate"/>
        </w:r>
        <w:r w:rsidR="00371FCC">
          <w:rPr>
            <w:noProof/>
            <w:webHidden/>
          </w:rPr>
          <w:t>67</w:t>
        </w:r>
        <w:r w:rsidR="00371FCC">
          <w:rPr>
            <w:noProof/>
            <w:webHidden/>
          </w:rPr>
          <w:fldChar w:fldCharType="end"/>
        </w:r>
      </w:hyperlink>
    </w:p>
    <w:p w14:paraId="75D33417" w14:textId="494B59CB"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00371FCC" w:rsidRPr="002911EF">
          <w:rPr>
            <w:rStyle w:val="Hyperlink"/>
            <w:noProof/>
          </w:rPr>
          <w:t>7.5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Threaded Connections: Bolts and Screws</w:t>
        </w:r>
        <w:r w:rsidR="00371FCC">
          <w:rPr>
            <w:noProof/>
            <w:webHidden/>
          </w:rPr>
          <w:tab/>
        </w:r>
        <w:r w:rsidR="00371FCC">
          <w:rPr>
            <w:noProof/>
            <w:webHidden/>
          </w:rPr>
          <w:fldChar w:fldCharType="begin"/>
        </w:r>
        <w:r w:rsidR="00371FCC">
          <w:rPr>
            <w:noProof/>
            <w:webHidden/>
          </w:rPr>
          <w:instrText xml:space="preserve"> PAGEREF _Toc34747232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42825BA7" w14:textId="7D1EF9D2" w:rsidR="00371FCC" w:rsidRDefault="00D06CAB">
      <w:pPr>
        <w:pStyle w:val="TOC3"/>
        <w:rPr>
          <w:rFonts w:asciiTheme="minorHAnsi" w:eastAsiaTheme="minorEastAsia" w:hAnsiTheme="minorHAnsi" w:cstheme="minorBidi"/>
          <w:noProof/>
          <w:sz w:val="22"/>
          <w:szCs w:val="22"/>
          <w:lang w:val="de-DE"/>
        </w:rPr>
      </w:pPr>
      <w:hyperlink w:anchor="_Toc34747233" w:history="1">
        <w:r w:rsidR="00371FCC" w:rsidRPr="002911EF">
          <w:rPr>
            <w:rStyle w:val="Hyperlink"/>
            <w:noProof/>
          </w:rPr>
          <w:t>7.5.1</w:t>
        </w:r>
        <w:r w:rsidR="00371FCC">
          <w:rPr>
            <w:rFonts w:asciiTheme="minorHAnsi" w:eastAsiaTheme="minorEastAsia" w:hAnsiTheme="minorHAnsi" w:cstheme="minorBidi"/>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_Toc34747233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1E02F4E7" w14:textId="751B79A7" w:rsidR="00371FCC" w:rsidRDefault="00D06CAB">
      <w:pPr>
        <w:pStyle w:val="TOC3"/>
        <w:rPr>
          <w:rFonts w:asciiTheme="minorHAnsi" w:eastAsiaTheme="minorEastAsia" w:hAnsiTheme="minorHAnsi" w:cstheme="minorBidi"/>
          <w:noProof/>
          <w:sz w:val="22"/>
          <w:szCs w:val="22"/>
          <w:lang w:val="de-DE"/>
        </w:rPr>
      </w:pPr>
      <w:hyperlink w:anchor="_Toc34747234" w:history="1">
        <w:r w:rsidR="00371FCC" w:rsidRPr="002911EF">
          <w:rPr>
            <w:rStyle w:val="Hyperlink"/>
            <w:noProof/>
          </w:rPr>
          <w:t>7.5.2</w:t>
        </w:r>
        <w:r w:rsidR="00371FCC">
          <w:rPr>
            <w:rFonts w:asciiTheme="minorHAnsi" w:eastAsiaTheme="minorEastAsia" w:hAnsiTheme="minorHAnsi" w:cstheme="minorBidi"/>
            <w:noProof/>
            <w:sz w:val="22"/>
            <w:szCs w:val="22"/>
            <w:lang w:val="de-DE"/>
          </w:rPr>
          <w:tab/>
        </w:r>
        <w:r w:rsidR="00371FCC" w:rsidRPr="002911EF">
          <w:rPr>
            <w:rStyle w:val="Hyperlink"/>
            <w:noProof/>
          </w:rPr>
          <w:t>Contacts and Friction</w:t>
        </w:r>
        <w:r w:rsidR="00371FCC">
          <w:rPr>
            <w:noProof/>
            <w:webHidden/>
          </w:rPr>
          <w:tab/>
        </w:r>
        <w:r w:rsidR="00371FCC">
          <w:rPr>
            <w:noProof/>
            <w:webHidden/>
          </w:rPr>
          <w:fldChar w:fldCharType="begin"/>
        </w:r>
        <w:r w:rsidR="00371FCC">
          <w:rPr>
            <w:noProof/>
            <w:webHidden/>
          </w:rPr>
          <w:instrText xml:space="preserve"> PAGEREF _Toc34747234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727A1696" w14:textId="1FF17E84" w:rsidR="00371FCC" w:rsidRDefault="00D06CAB">
      <w:pPr>
        <w:pStyle w:val="TOC3"/>
        <w:rPr>
          <w:rFonts w:asciiTheme="minorHAnsi" w:eastAsiaTheme="minorEastAsia" w:hAnsiTheme="minorHAnsi" w:cstheme="minorBidi"/>
          <w:noProof/>
          <w:sz w:val="22"/>
          <w:szCs w:val="22"/>
          <w:lang w:val="de-DE"/>
        </w:rPr>
      </w:pPr>
      <w:hyperlink w:anchor="_Toc34747235" w:history="1">
        <w:r w:rsidR="00371FCC" w:rsidRPr="002911EF">
          <w:rPr>
            <w:rStyle w:val="Hyperlink"/>
            <w:noProof/>
          </w:rPr>
          <w:t>7.5.3</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Definition of element </w:t>
        </w:r>
        <w:r w:rsidR="00371FCC" w:rsidRPr="002911E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_Toc34747235 \h </w:instrText>
        </w:r>
        <w:r w:rsidR="00371FCC">
          <w:rPr>
            <w:noProof/>
            <w:webHidden/>
          </w:rPr>
        </w:r>
        <w:r w:rsidR="00371FCC">
          <w:rPr>
            <w:noProof/>
            <w:webHidden/>
          </w:rPr>
          <w:fldChar w:fldCharType="separate"/>
        </w:r>
        <w:r w:rsidR="00371FCC">
          <w:rPr>
            <w:noProof/>
            <w:webHidden/>
          </w:rPr>
          <w:t>73</w:t>
        </w:r>
        <w:r w:rsidR="00371FCC">
          <w:rPr>
            <w:noProof/>
            <w:webHidden/>
          </w:rPr>
          <w:fldChar w:fldCharType="end"/>
        </w:r>
      </w:hyperlink>
    </w:p>
    <w:p w14:paraId="50C15C12" w14:textId="2A7477A0" w:rsidR="00371FCC" w:rsidRDefault="00D06CAB">
      <w:pPr>
        <w:pStyle w:val="TOC3"/>
        <w:rPr>
          <w:rFonts w:asciiTheme="minorHAnsi" w:eastAsiaTheme="minorEastAsia" w:hAnsiTheme="minorHAnsi" w:cstheme="minorBidi"/>
          <w:noProof/>
          <w:sz w:val="22"/>
          <w:szCs w:val="22"/>
          <w:lang w:val="de-DE"/>
        </w:rPr>
      </w:pPr>
      <w:hyperlink w:anchor="_Toc34747236" w:history="1">
        <w:r w:rsidR="00371FCC" w:rsidRPr="002911EF">
          <w:rPr>
            <w:rStyle w:val="Hyperlink"/>
            <w:noProof/>
          </w:rPr>
          <w:t>7.5.4</w:t>
        </w:r>
        <w:r w:rsidR="00371FCC">
          <w:rPr>
            <w:rFonts w:asciiTheme="minorHAnsi" w:eastAsiaTheme="minorEastAsia" w:hAnsiTheme="minorHAnsi" w:cstheme="minorBidi"/>
            <w:noProof/>
            <w:sz w:val="22"/>
            <w:szCs w:val="22"/>
            <w:lang w:val="de-DE"/>
          </w:rPr>
          <w:tab/>
        </w:r>
        <w:r w:rsidR="00371FCC" w:rsidRPr="002911EF">
          <w:rPr>
            <w:rStyle w:val="Hyperlink"/>
            <w:noProof/>
          </w:rPr>
          <w:t>Washer</w:t>
        </w:r>
        <w:r w:rsidR="00371FCC">
          <w:rPr>
            <w:noProof/>
            <w:webHidden/>
          </w:rPr>
          <w:tab/>
        </w:r>
        <w:r w:rsidR="00371FCC">
          <w:rPr>
            <w:noProof/>
            <w:webHidden/>
          </w:rPr>
          <w:fldChar w:fldCharType="begin"/>
        </w:r>
        <w:r w:rsidR="00371FCC">
          <w:rPr>
            <w:noProof/>
            <w:webHidden/>
          </w:rPr>
          <w:instrText xml:space="preserve"> PAGEREF _Toc34747236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24F607D1" w14:textId="0493808F" w:rsidR="00371FCC" w:rsidRDefault="00D06CAB">
      <w:pPr>
        <w:pStyle w:val="TOC3"/>
        <w:rPr>
          <w:rFonts w:asciiTheme="minorHAnsi" w:eastAsiaTheme="minorEastAsia" w:hAnsiTheme="minorHAnsi" w:cstheme="minorBidi"/>
          <w:noProof/>
          <w:sz w:val="22"/>
          <w:szCs w:val="22"/>
          <w:lang w:val="de-DE"/>
        </w:rPr>
      </w:pPr>
      <w:hyperlink w:anchor="_Toc34747237" w:history="1">
        <w:r w:rsidR="00371FCC" w:rsidRPr="002911EF">
          <w:rPr>
            <w:rStyle w:val="Hyperlink"/>
            <w:noProof/>
          </w:rPr>
          <w:t>7.5.5</w:t>
        </w:r>
        <w:r w:rsidR="00371FCC">
          <w:rPr>
            <w:rFonts w:asciiTheme="minorHAnsi" w:eastAsiaTheme="minorEastAsia" w:hAnsiTheme="minorHAnsi" w:cstheme="minorBidi"/>
            <w:noProof/>
            <w:sz w:val="22"/>
            <w:szCs w:val="22"/>
            <w:lang w:val="de-DE"/>
          </w:rPr>
          <w:tab/>
        </w:r>
        <w:r w:rsidR="00371FCC" w:rsidRPr="002911EF">
          <w:rPr>
            <w:rStyle w:val="Hyperlink"/>
            <w:noProof/>
          </w:rPr>
          <w:t>Nut</w:t>
        </w:r>
        <w:r w:rsidR="00371FCC">
          <w:rPr>
            <w:noProof/>
            <w:webHidden/>
          </w:rPr>
          <w:tab/>
        </w:r>
        <w:r w:rsidR="00371FCC">
          <w:rPr>
            <w:noProof/>
            <w:webHidden/>
          </w:rPr>
          <w:fldChar w:fldCharType="begin"/>
        </w:r>
        <w:r w:rsidR="00371FCC">
          <w:rPr>
            <w:noProof/>
            <w:webHidden/>
          </w:rPr>
          <w:instrText xml:space="preserve"> PAGEREF _Toc34747237 \h </w:instrText>
        </w:r>
        <w:r w:rsidR="00371FCC">
          <w:rPr>
            <w:noProof/>
            <w:webHidden/>
          </w:rPr>
        </w:r>
        <w:r w:rsidR="00371FCC">
          <w:rPr>
            <w:noProof/>
            <w:webHidden/>
          </w:rPr>
          <w:fldChar w:fldCharType="separate"/>
        </w:r>
        <w:r w:rsidR="00371FCC">
          <w:rPr>
            <w:noProof/>
            <w:webHidden/>
          </w:rPr>
          <w:t>77</w:t>
        </w:r>
        <w:r w:rsidR="00371FCC">
          <w:rPr>
            <w:noProof/>
            <w:webHidden/>
          </w:rPr>
          <w:fldChar w:fldCharType="end"/>
        </w:r>
      </w:hyperlink>
    </w:p>
    <w:p w14:paraId="0D969846" w14:textId="0584BB17" w:rsidR="00371FCC" w:rsidRDefault="00D06CAB">
      <w:pPr>
        <w:pStyle w:val="TOC3"/>
        <w:rPr>
          <w:rFonts w:asciiTheme="minorHAnsi" w:eastAsiaTheme="minorEastAsia" w:hAnsiTheme="minorHAnsi" w:cstheme="minorBidi"/>
          <w:noProof/>
          <w:sz w:val="22"/>
          <w:szCs w:val="22"/>
          <w:lang w:val="de-DE"/>
        </w:rPr>
      </w:pPr>
      <w:hyperlink w:anchor="_Toc34747238" w:history="1">
        <w:r w:rsidR="00371FCC" w:rsidRPr="002911EF">
          <w:rPr>
            <w:rStyle w:val="Hyperlink"/>
            <w:noProof/>
          </w:rPr>
          <w:t>7.5.6</w:t>
        </w:r>
        <w:r w:rsidR="00371FCC">
          <w:rPr>
            <w:rFonts w:asciiTheme="minorHAnsi" w:eastAsiaTheme="minorEastAsia" w:hAnsiTheme="minorHAnsi" w:cstheme="minorBidi"/>
            <w:noProof/>
            <w:sz w:val="22"/>
            <w:szCs w:val="22"/>
            <w:lang w:val="de-DE"/>
          </w:rPr>
          <w:tab/>
        </w:r>
        <w:r w:rsidR="00371FCC" w:rsidRPr="002911EF">
          <w:rPr>
            <w:rStyle w:val="Hyperlink"/>
            <w:noProof/>
          </w:rPr>
          <w:t>Bolt</w:t>
        </w:r>
        <w:r w:rsidR="00371FCC">
          <w:rPr>
            <w:noProof/>
            <w:webHidden/>
          </w:rPr>
          <w:tab/>
        </w:r>
        <w:r w:rsidR="00371FCC">
          <w:rPr>
            <w:noProof/>
            <w:webHidden/>
          </w:rPr>
          <w:fldChar w:fldCharType="begin"/>
        </w:r>
        <w:r w:rsidR="00371FCC">
          <w:rPr>
            <w:noProof/>
            <w:webHidden/>
          </w:rPr>
          <w:instrText xml:space="preserve"> PAGEREF _Toc34747238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655C6382" w14:textId="2FE1C920"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00371FCC" w:rsidRPr="002911EF">
          <w:rPr>
            <w:rStyle w:val="Hyperlink"/>
            <w:noProof/>
          </w:rPr>
          <w:t>7.5.6.1</w:t>
        </w:r>
        <w:r w:rsidR="00371FCC">
          <w:rPr>
            <w:rFonts w:asciiTheme="minorHAnsi" w:eastAsiaTheme="minorEastAsia" w:hAnsiTheme="minorHAnsi" w:cstheme="minorBidi"/>
            <w:noProof/>
            <w:sz w:val="22"/>
            <w:szCs w:val="22"/>
            <w:lang w:val="de-DE"/>
          </w:rPr>
          <w:tab/>
        </w:r>
        <w:r w:rsidR="00371FCC" w:rsidRPr="002911EF">
          <w:rPr>
            <w:rStyle w:val="Hyperlink"/>
            <w:noProof/>
          </w:rPr>
          <w:t>Possible Bolt and Screw Assemblies</w:t>
        </w:r>
        <w:r w:rsidR="00371FCC">
          <w:rPr>
            <w:noProof/>
            <w:webHidden/>
          </w:rPr>
          <w:tab/>
        </w:r>
        <w:r w:rsidR="00371FCC">
          <w:rPr>
            <w:noProof/>
            <w:webHidden/>
          </w:rPr>
          <w:fldChar w:fldCharType="begin"/>
        </w:r>
        <w:r w:rsidR="00371FCC">
          <w:rPr>
            <w:noProof/>
            <w:webHidden/>
          </w:rPr>
          <w:instrText xml:space="preserve"> PAGEREF _Toc34747239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24626744" w14:textId="505B0145" w:rsidR="00371FCC" w:rsidRDefault="00D06CAB">
      <w:pPr>
        <w:pStyle w:val="TOC3"/>
        <w:rPr>
          <w:rFonts w:asciiTheme="minorHAnsi" w:eastAsiaTheme="minorEastAsia" w:hAnsiTheme="minorHAnsi" w:cstheme="minorBidi"/>
          <w:noProof/>
          <w:sz w:val="22"/>
          <w:szCs w:val="22"/>
          <w:lang w:val="de-DE"/>
        </w:rPr>
      </w:pPr>
      <w:hyperlink w:anchor="_Toc34747240" w:history="1">
        <w:r w:rsidR="00371FCC" w:rsidRPr="002911EF">
          <w:rPr>
            <w:rStyle w:val="Hyperlink"/>
            <w:noProof/>
          </w:rPr>
          <w:t>7.5.7</w:t>
        </w:r>
        <w:r w:rsidR="00371FCC">
          <w:rPr>
            <w:rFonts w:asciiTheme="minorHAnsi" w:eastAsiaTheme="minorEastAsia" w:hAnsiTheme="minorHAnsi" w:cstheme="minorBidi"/>
            <w:noProof/>
            <w:sz w:val="22"/>
            <w:szCs w:val="22"/>
            <w:lang w:val="de-DE"/>
          </w:rPr>
          <w:tab/>
        </w:r>
        <w:r w:rsidR="00371FCC" w:rsidRPr="002911EF">
          <w:rPr>
            <w:rStyle w:val="Hyperlink"/>
            <w:noProof/>
          </w:rPr>
          <w:t>Screw</w:t>
        </w:r>
        <w:r w:rsidR="00371FCC">
          <w:rPr>
            <w:noProof/>
            <w:webHidden/>
          </w:rPr>
          <w:tab/>
        </w:r>
        <w:r w:rsidR="00371FCC">
          <w:rPr>
            <w:noProof/>
            <w:webHidden/>
          </w:rPr>
          <w:fldChar w:fldCharType="begin"/>
        </w:r>
        <w:r w:rsidR="00371FCC">
          <w:rPr>
            <w:noProof/>
            <w:webHidden/>
          </w:rPr>
          <w:instrText xml:space="preserve"> PAGEREF _Toc34747240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6E206AE6" w14:textId="6DAA03E3" w:rsidR="00371FCC" w:rsidRDefault="00D06CAB">
      <w:pPr>
        <w:pStyle w:val="TOC4"/>
        <w:tabs>
          <w:tab w:val="right" w:leader="dot" w:pos="9060"/>
        </w:tabs>
        <w:rPr>
          <w:rFonts w:asciiTheme="minorHAnsi" w:eastAsiaTheme="minorEastAsia" w:hAnsiTheme="minorHAnsi" w:cstheme="minorBidi"/>
          <w:noProof/>
          <w:sz w:val="22"/>
          <w:szCs w:val="22"/>
          <w:lang w:val="de-DE"/>
        </w:rPr>
      </w:pPr>
      <w:hyperlink w:anchor="_Toc34747241" w:history="1">
        <w:r w:rsidR="00371FCC" w:rsidRPr="002911EF">
          <w:rPr>
            <w:rStyle w:val="Hyperlink"/>
            <w:noProof/>
          </w:rPr>
          <w:t>7.5.7.1 Flow Drilled Screws (FDS)</w:t>
        </w:r>
        <w:r w:rsidR="00371FCC">
          <w:rPr>
            <w:noProof/>
            <w:webHidden/>
          </w:rPr>
          <w:tab/>
        </w:r>
        <w:r w:rsidR="00371FCC">
          <w:rPr>
            <w:noProof/>
            <w:webHidden/>
          </w:rPr>
          <w:fldChar w:fldCharType="begin"/>
        </w:r>
        <w:r w:rsidR="00371FCC">
          <w:rPr>
            <w:noProof/>
            <w:webHidden/>
          </w:rPr>
          <w:instrText xml:space="preserve"> PAGEREF _Toc34747241 \h </w:instrText>
        </w:r>
        <w:r w:rsidR="00371FCC">
          <w:rPr>
            <w:noProof/>
            <w:webHidden/>
          </w:rPr>
        </w:r>
        <w:r w:rsidR="00371FCC">
          <w:rPr>
            <w:noProof/>
            <w:webHidden/>
          </w:rPr>
          <w:fldChar w:fldCharType="separate"/>
        </w:r>
        <w:r w:rsidR="00371FCC">
          <w:rPr>
            <w:noProof/>
            <w:webHidden/>
          </w:rPr>
          <w:t>84</w:t>
        </w:r>
        <w:r w:rsidR="00371FCC">
          <w:rPr>
            <w:noProof/>
            <w:webHidden/>
          </w:rPr>
          <w:fldChar w:fldCharType="end"/>
        </w:r>
      </w:hyperlink>
    </w:p>
    <w:p w14:paraId="6CB1F988" w14:textId="4D0594CD"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00371FCC" w:rsidRPr="002911EF">
          <w:rPr>
            <w:rStyle w:val="Hyperlink"/>
            <w:noProof/>
          </w:rPr>
          <w:t>7.6</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Gum Drops</w:t>
        </w:r>
        <w:r w:rsidR="00371FCC">
          <w:rPr>
            <w:noProof/>
            <w:webHidden/>
          </w:rPr>
          <w:tab/>
        </w:r>
        <w:r w:rsidR="00371FCC">
          <w:rPr>
            <w:noProof/>
            <w:webHidden/>
          </w:rPr>
          <w:fldChar w:fldCharType="begin"/>
        </w:r>
        <w:r w:rsidR="00371FCC">
          <w:rPr>
            <w:noProof/>
            <w:webHidden/>
          </w:rPr>
          <w:instrText xml:space="preserve"> PAGEREF _Toc34747242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02BEB98A" w14:textId="77B39069"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00371FCC" w:rsidRPr="002911EF">
          <w:rPr>
            <w:rStyle w:val="Hyperlink"/>
            <w:noProof/>
          </w:rPr>
          <w:t>7.7</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Clinches</w:t>
        </w:r>
        <w:r w:rsidR="00371FCC">
          <w:rPr>
            <w:noProof/>
            <w:webHidden/>
          </w:rPr>
          <w:tab/>
        </w:r>
        <w:r w:rsidR="00371FCC">
          <w:rPr>
            <w:noProof/>
            <w:webHidden/>
          </w:rPr>
          <w:fldChar w:fldCharType="begin"/>
        </w:r>
        <w:r w:rsidR="00371FCC">
          <w:rPr>
            <w:noProof/>
            <w:webHidden/>
          </w:rPr>
          <w:instrText xml:space="preserve"> PAGEREF _Toc34747243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69E0A298" w14:textId="32A80792"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00371FCC" w:rsidRPr="002911EF">
          <w:rPr>
            <w:rStyle w:val="Hyperlink"/>
            <w:noProof/>
          </w:rPr>
          <w:t>7.8</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Heat Stakes / Thermal Stakes</w:t>
        </w:r>
        <w:r w:rsidR="00371FCC">
          <w:rPr>
            <w:noProof/>
            <w:webHidden/>
          </w:rPr>
          <w:tab/>
        </w:r>
        <w:r w:rsidR="00371FCC">
          <w:rPr>
            <w:noProof/>
            <w:webHidden/>
          </w:rPr>
          <w:fldChar w:fldCharType="begin"/>
        </w:r>
        <w:r w:rsidR="00371FCC">
          <w:rPr>
            <w:noProof/>
            <w:webHidden/>
          </w:rPr>
          <w:instrText xml:space="preserve"> PAGEREF _Toc34747244 \h </w:instrText>
        </w:r>
        <w:r w:rsidR="00371FCC">
          <w:rPr>
            <w:noProof/>
            <w:webHidden/>
          </w:rPr>
        </w:r>
        <w:r w:rsidR="00371FCC">
          <w:rPr>
            <w:noProof/>
            <w:webHidden/>
          </w:rPr>
          <w:fldChar w:fldCharType="separate"/>
        </w:r>
        <w:r w:rsidR="00371FCC">
          <w:rPr>
            <w:noProof/>
            <w:webHidden/>
          </w:rPr>
          <w:t>90</w:t>
        </w:r>
        <w:r w:rsidR="00371FCC">
          <w:rPr>
            <w:noProof/>
            <w:webHidden/>
          </w:rPr>
          <w:fldChar w:fldCharType="end"/>
        </w:r>
      </w:hyperlink>
    </w:p>
    <w:p w14:paraId="69CA9BA7" w14:textId="27CBD994"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00371FCC" w:rsidRPr="002911EF">
          <w:rPr>
            <w:rStyle w:val="Hyperlink"/>
            <w:noProof/>
          </w:rPr>
          <w:t>7.9</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Clips/Snap Joints</w:t>
        </w:r>
        <w:r w:rsidR="00371FCC">
          <w:rPr>
            <w:noProof/>
            <w:webHidden/>
          </w:rPr>
          <w:tab/>
        </w:r>
        <w:r w:rsidR="00371FCC">
          <w:rPr>
            <w:noProof/>
            <w:webHidden/>
          </w:rPr>
          <w:fldChar w:fldCharType="begin"/>
        </w:r>
        <w:r w:rsidR="00371FCC">
          <w:rPr>
            <w:noProof/>
            <w:webHidden/>
          </w:rPr>
          <w:instrText xml:space="preserve"> PAGEREF _Toc34747245 \h </w:instrText>
        </w:r>
        <w:r w:rsidR="00371FCC">
          <w:rPr>
            <w:noProof/>
            <w:webHidden/>
          </w:rPr>
        </w:r>
        <w:r w:rsidR="00371FCC">
          <w:rPr>
            <w:noProof/>
            <w:webHidden/>
          </w:rPr>
          <w:fldChar w:fldCharType="separate"/>
        </w:r>
        <w:r w:rsidR="00371FCC">
          <w:rPr>
            <w:noProof/>
            <w:webHidden/>
          </w:rPr>
          <w:t>92</w:t>
        </w:r>
        <w:r w:rsidR="00371FCC">
          <w:rPr>
            <w:noProof/>
            <w:webHidden/>
          </w:rPr>
          <w:fldChar w:fldCharType="end"/>
        </w:r>
      </w:hyperlink>
    </w:p>
    <w:p w14:paraId="1CC23EDF" w14:textId="4E77C000"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00371FCC" w:rsidRPr="002911EF">
          <w:rPr>
            <w:rStyle w:val="Hyperlink"/>
            <w:noProof/>
          </w:rPr>
          <w:t>7.10</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Nails</w:t>
        </w:r>
        <w:r w:rsidR="00371FCC">
          <w:rPr>
            <w:noProof/>
            <w:webHidden/>
          </w:rPr>
          <w:tab/>
        </w:r>
        <w:r w:rsidR="00371FCC">
          <w:rPr>
            <w:noProof/>
            <w:webHidden/>
          </w:rPr>
          <w:fldChar w:fldCharType="begin"/>
        </w:r>
        <w:r w:rsidR="00371FCC">
          <w:rPr>
            <w:noProof/>
            <w:webHidden/>
          </w:rPr>
          <w:instrText xml:space="preserve"> PAGEREF _Toc34747246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62F2A563" w14:textId="19CE360F"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00371FCC" w:rsidRPr="002911EF">
          <w:rPr>
            <w:rStyle w:val="Hyperlink"/>
            <w:noProof/>
            <w14:scene3d>
              <w14:camera w14:prst="orthographicFront"/>
              <w14:lightRig w14:rig="threePt" w14:dir="t">
                <w14:rot w14:lat="0" w14:lon="0" w14:rev="0"/>
              </w14:lightRig>
            </w14:scene3d>
          </w:rPr>
          <w:t>8</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1D connections</w:t>
        </w:r>
        <w:r w:rsidR="00371FCC">
          <w:rPr>
            <w:noProof/>
            <w:webHidden/>
          </w:rPr>
          <w:tab/>
        </w:r>
        <w:r w:rsidR="00371FCC">
          <w:rPr>
            <w:noProof/>
            <w:webHidden/>
          </w:rPr>
          <w:fldChar w:fldCharType="begin"/>
        </w:r>
        <w:r w:rsidR="00371FCC">
          <w:rPr>
            <w:noProof/>
            <w:webHidden/>
          </w:rPr>
          <w:instrText xml:space="preserve"> PAGEREF _Toc34747247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11BF9F89" w14:textId="742DD04C"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00371FCC" w:rsidRPr="002911EF">
          <w:rPr>
            <w:rStyle w:val="Hyperlink"/>
            <w:noProof/>
          </w:rPr>
          <w:t>8.1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_Toc34747248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7F57F2B4" w14:textId="4D2839F6" w:rsidR="00371FCC" w:rsidRDefault="00D06CAB">
      <w:pPr>
        <w:pStyle w:val="TOC3"/>
        <w:rPr>
          <w:rFonts w:asciiTheme="minorHAnsi" w:eastAsiaTheme="minorEastAsia" w:hAnsiTheme="minorHAnsi" w:cstheme="minorBidi"/>
          <w:noProof/>
          <w:sz w:val="22"/>
          <w:szCs w:val="22"/>
          <w:lang w:val="de-DE"/>
        </w:rPr>
      </w:pPr>
      <w:hyperlink w:anchor="_Toc34747249" w:history="1">
        <w:r w:rsidR="00371FCC" w:rsidRPr="002911EF">
          <w:rPr>
            <w:rStyle w:val="Hyperlink"/>
            <w:noProof/>
          </w:rPr>
          <w:t>8.1.1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_Toc34747249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6C06DC79" w14:textId="2E47F8C7" w:rsidR="00371FCC" w:rsidRDefault="00D06CAB">
      <w:pPr>
        <w:pStyle w:val="TOC3"/>
        <w:rPr>
          <w:rFonts w:asciiTheme="minorHAnsi" w:eastAsiaTheme="minorEastAsia" w:hAnsiTheme="minorHAnsi" w:cstheme="minorBidi"/>
          <w:noProof/>
          <w:sz w:val="22"/>
          <w:szCs w:val="22"/>
          <w:lang w:val="de-DE"/>
        </w:rPr>
      </w:pPr>
      <w:hyperlink w:anchor="_Toc34747250" w:history="1">
        <w:r w:rsidR="00371FCC" w:rsidRPr="002911EF">
          <w:rPr>
            <w:rStyle w:val="Hyperlink"/>
            <w:noProof/>
          </w:rPr>
          <w:t>8.1.2</w:t>
        </w:r>
        <w:r w:rsidR="00371FCC">
          <w:rPr>
            <w:rFonts w:asciiTheme="minorHAnsi" w:eastAsiaTheme="minorEastAsia" w:hAnsiTheme="minorHAnsi" w:cstheme="minorBidi"/>
            <w:noProof/>
            <w:sz w:val="22"/>
            <w:szCs w:val="22"/>
            <w:lang w:val="de-DE"/>
          </w:rPr>
          <w:tab/>
        </w:r>
        <w:r w:rsidR="00371FCC" w:rsidRPr="002911EF">
          <w:rPr>
            <w:rStyle w:val="Hyperlink"/>
            <w:noProof/>
          </w:rPr>
          <w:t>Location</w:t>
        </w:r>
        <w:r w:rsidR="00371FCC">
          <w:rPr>
            <w:noProof/>
            <w:webHidden/>
          </w:rPr>
          <w:tab/>
        </w:r>
        <w:r w:rsidR="00371FCC">
          <w:rPr>
            <w:noProof/>
            <w:webHidden/>
          </w:rPr>
          <w:fldChar w:fldCharType="begin"/>
        </w:r>
        <w:r w:rsidR="00371FCC">
          <w:rPr>
            <w:noProof/>
            <w:webHidden/>
          </w:rPr>
          <w:instrText xml:space="preserve"> PAGEREF _Toc34747250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5E44FC2D" w14:textId="4BAC2C73" w:rsidR="00371FCC" w:rsidRDefault="00D06CAB">
      <w:pPr>
        <w:pStyle w:val="TOC3"/>
        <w:rPr>
          <w:rFonts w:asciiTheme="minorHAnsi" w:eastAsiaTheme="minorEastAsia" w:hAnsiTheme="minorHAnsi" w:cstheme="minorBidi"/>
          <w:noProof/>
          <w:sz w:val="22"/>
          <w:szCs w:val="22"/>
          <w:lang w:val="de-DE"/>
        </w:rPr>
      </w:pPr>
      <w:hyperlink w:anchor="_Toc34747251" w:history="1">
        <w:r w:rsidR="00371FCC" w:rsidRPr="002911EF">
          <w:rPr>
            <w:rStyle w:val="Hyperlink"/>
            <w:noProof/>
          </w:rPr>
          <w:t>8.1.3</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_Toc34747251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178B2BAF" w14:textId="4A082779"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00371FCC" w:rsidRPr="002911EF">
          <w:rPr>
            <w:rStyle w:val="Hyperlink"/>
            <w:noProof/>
          </w:rPr>
          <w:t>8.2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Seam Welds</w:t>
        </w:r>
        <w:r w:rsidR="00371FCC">
          <w:rPr>
            <w:noProof/>
            <w:webHidden/>
          </w:rPr>
          <w:tab/>
        </w:r>
        <w:r w:rsidR="00371FCC">
          <w:rPr>
            <w:noProof/>
            <w:webHidden/>
          </w:rPr>
          <w:fldChar w:fldCharType="begin"/>
        </w:r>
        <w:r w:rsidR="00371FCC">
          <w:rPr>
            <w:noProof/>
            <w:webHidden/>
          </w:rPr>
          <w:instrText xml:space="preserve"> PAGEREF _Toc34747252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51178A2D" w14:textId="4A81AD12" w:rsidR="00371FCC" w:rsidRDefault="00D06CAB">
      <w:pPr>
        <w:pStyle w:val="TOC3"/>
        <w:rPr>
          <w:rFonts w:asciiTheme="minorHAnsi" w:eastAsiaTheme="minorEastAsia" w:hAnsiTheme="minorHAnsi" w:cstheme="minorBidi"/>
          <w:noProof/>
          <w:sz w:val="22"/>
          <w:szCs w:val="22"/>
          <w:lang w:val="de-DE"/>
        </w:rPr>
      </w:pPr>
      <w:hyperlink w:anchor="_Toc34747253" w:history="1">
        <w:r w:rsidR="00371FCC" w:rsidRPr="002911EF">
          <w:rPr>
            <w:rStyle w:val="Hyperlink"/>
            <w:noProof/>
          </w:rPr>
          <w:t>8.2.1</w:t>
        </w:r>
        <w:r w:rsidR="00371FCC">
          <w:rPr>
            <w:rFonts w:asciiTheme="minorHAnsi" w:eastAsiaTheme="minorEastAsia" w:hAnsiTheme="minorHAnsi" w:cstheme="minorBidi"/>
            <w:noProof/>
            <w:sz w:val="22"/>
            <w:szCs w:val="22"/>
            <w:lang w:val="de-DE"/>
          </w:rPr>
          <w:tab/>
        </w:r>
        <w:r w:rsidR="00371FCC" w:rsidRPr="002911EF">
          <w:rPr>
            <w:rStyle w:val="Hyperlink"/>
            <w:noProof/>
          </w:rPr>
          <w:t>Description and Modeling Parameters</w:t>
        </w:r>
        <w:r w:rsidR="00371FCC">
          <w:rPr>
            <w:noProof/>
            <w:webHidden/>
          </w:rPr>
          <w:tab/>
        </w:r>
        <w:r w:rsidR="00371FCC">
          <w:rPr>
            <w:noProof/>
            <w:webHidden/>
          </w:rPr>
          <w:fldChar w:fldCharType="begin"/>
        </w:r>
        <w:r w:rsidR="00371FCC">
          <w:rPr>
            <w:noProof/>
            <w:webHidden/>
          </w:rPr>
          <w:instrText xml:space="preserve"> PAGEREF _Toc34747253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0F1CC3A2" w14:textId="0C1642CE" w:rsidR="00371FCC" w:rsidRDefault="00D06CAB">
      <w:pPr>
        <w:pStyle w:val="TOC3"/>
        <w:rPr>
          <w:rFonts w:asciiTheme="minorHAnsi" w:eastAsiaTheme="minorEastAsia" w:hAnsiTheme="minorHAnsi" w:cstheme="minorBidi"/>
          <w:noProof/>
          <w:sz w:val="22"/>
          <w:szCs w:val="22"/>
          <w:lang w:val="de-DE"/>
        </w:rPr>
      </w:pPr>
      <w:hyperlink w:anchor="_Toc34747254" w:history="1">
        <w:r w:rsidR="00371FCC" w:rsidRPr="002911EF">
          <w:rPr>
            <w:rStyle w:val="Hyperlink"/>
            <w:noProof/>
          </w:rPr>
          <w:t>8.2.2</w:t>
        </w:r>
        <w:r w:rsidR="00371FCC">
          <w:rPr>
            <w:rFonts w:asciiTheme="minorHAnsi" w:eastAsiaTheme="minorEastAsia" w:hAnsiTheme="minorHAnsi" w:cstheme="minorBidi"/>
            <w:noProof/>
            <w:sz w:val="22"/>
            <w:szCs w:val="22"/>
            <w:lang w:val="de-DE"/>
          </w:rPr>
          <w:tab/>
        </w:r>
        <w:r w:rsidR="00371FCC" w:rsidRPr="002911EF">
          <w:rPr>
            <w:rStyle w:val="Hyperlink"/>
            <w:noProof/>
          </w:rPr>
          <w:t>Seam Weld Definition Overview</w:t>
        </w:r>
        <w:r w:rsidR="00371FCC">
          <w:rPr>
            <w:noProof/>
            <w:webHidden/>
          </w:rPr>
          <w:tab/>
        </w:r>
        <w:r w:rsidR="00371FCC">
          <w:rPr>
            <w:noProof/>
            <w:webHidden/>
          </w:rPr>
          <w:fldChar w:fldCharType="begin"/>
        </w:r>
        <w:r w:rsidR="00371FCC">
          <w:rPr>
            <w:noProof/>
            <w:webHidden/>
          </w:rPr>
          <w:instrText xml:space="preserve"> PAGEREF _Toc34747254 \h </w:instrText>
        </w:r>
        <w:r w:rsidR="00371FCC">
          <w:rPr>
            <w:noProof/>
            <w:webHidden/>
          </w:rPr>
        </w:r>
        <w:r w:rsidR="00371FCC">
          <w:rPr>
            <w:noProof/>
            <w:webHidden/>
          </w:rPr>
          <w:fldChar w:fldCharType="separate"/>
        </w:r>
        <w:r w:rsidR="00371FCC">
          <w:rPr>
            <w:noProof/>
            <w:webHidden/>
          </w:rPr>
          <w:t>102</w:t>
        </w:r>
        <w:r w:rsidR="00371FCC">
          <w:rPr>
            <w:noProof/>
            <w:webHidden/>
          </w:rPr>
          <w:fldChar w:fldCharType="end"/>
        </w:r>
      </w:hyperlink>
    </w:p>
    <w:p w14:paraId="5D89C4D0" w14:textId="1BD26A7A" w:rsidR="00371FCC" w:rsidRDefault="00D06CAB">
      <w:pPr>
        <w:pStyle w:val="TOC3"/>
        <w:rPr>
          <w:rFonts w:asciiTheme="minorHAnsi" w:eastAsiaTheme="minorEastAsia" w:hAnsiTheme="minorHAnsi" w:cstheme="minorBidi"/>
          <w:noProof/>
          <w:sz w:val="22"/>
          <w:szCs w:val="22"/>
          <w:lang w:val="de-DE"/>
        </w:rPr>
      </w:pPr>
      <w:hyperlink w:anchor="_Toc34747255" w:history="1">
        <w:r w:rsidR="00371FCC" w:rsidRPr="002911EF">
          <w:rPr>
            <w:rStyle w:val="Hyperlink"/>
            <w:noProof/>
          </w:rPr>
          <w:t>8.2.3</w:t>
        </w:r>
        <w:r w:rsidR="00371FCC">
          <w:rPr>
            <w:rFonts w:asciiTheme="minorHAnsi" w:eastAsiaTheme="minorEastAsia" w:hAnsiTheme="minorHAnsi" w:cstheme="minorBidi"/>
            <w:noProof/>
            <w:sz w:val="22"/>
            <w:szCs w:val="22"/>
            <w:lang w:val="de-DE"/>
          </w:rPr>
          <w:tab/>
        </w:r>
        <w:r w:rsidR="00371FCC" w:rsidRPr="002911EF">
          <w:rPr>
            <w:rStyle w:val="Hyperlink"/>
            <w:noProof/>
          </w:rPr>
          <w:t>Specific XML Realization</w:t>
        </w:r>
        <w:r w:rsidR="00371FCC">
          <w:rPr>
            <w:noProof/>
            <w:webHidden/>
          </w:rPr>
          <w:tab/>
        </w:r>
        <w:r w:rsidR="00371FCC">
          <w:rPr>
            <w:noProof/>
            <w:webHidden/>
          </w:rPr>
          <w:fldChar w:fldCharType="begin"/>
        </w:r>
        <w:r w:rsidR="00371FCC">
          <w:rPr>
            <w:noProof/>
            <w:webHidden/>
          </w:rPr>
          <w:instrText xml:space="preserve"> PAGEREF _Toc34747255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09504ACA" w14:textId="59981991" w:rsidR="00371FCC" w:rsidRDefault="00D06CAB">
      <w:pPr>
        <w:pStyle w:val="TOC3"/>
        <w:rPr>
          <w:rFonts w:asciiTheme="minorHAnsi" w:eastAsiaTheme="minorEastAsia" w:hAnsiTheme="minorHAnsi" w:cstheme="minorBidi"/>
          <w:noProof/>
          <w:sz w:val="22"/>
          <w:szCs w:val="22"/>
          <w:lang w:val="de-DE"/>
        </w:rPr>
      </w:pPr>
      <w:hyperlink w:anchor="_Toc34747256" w:history="1">
        <w:r w:rsidR="00371FCC" w:rsidRPr="002911EF">
          <w:rPr>
            <w:rStyle w:val="Hyperlink"/>
            <w:noProof/>
          </w:rPr>
          <w:t>8.2.4</w:t>
        </w:r>
        <w:r w:rsidR="00371FCC">
          <w:rPr>
            <w:rFonts w:asciiTheme="minorHAnsi" w:eastAsiaTheme="minorEastAsia" w:hAnsiTheme="minorHAnsi" w:cstheme="minorBidi"/>
            <w:noProof/>
            <w:sz w:val="22"/>
            <w:szCs w:val="22"/>
            <w:lang w:val="de-DE"/>
          </w:rPr>
          <w:tab/>
        </w:r>
        <w:r w:rsidR="00371FCC" w:rsidRPr="002911EF">
          <w:rPr>
            <w:rStyle w:val="Hyperlink"/>
            <w:noProof/>
          </w:rPr>
          <w:t>Generic Seam Weld Definition</w:t>
        </w:r>
        <w:r w:rsidR="00371FCC">
          <w:rPr>
            <w:noProof/>
            <w:webHidden/>
          </w:rPr>
          <w:tab/>
        </w:r>
        <w:r w:rsidR="00371FCC">
          <w:rPr>
            <w:noProof/>
            <w:webHidden/>
          </w:rPr>
          <w:fldChar w:fldCharType="begin"/>
        </w:r>
        <w:r w:rsidR="00371FCC">
          <w:rPr>
            <w:noProof/>
            <w:webHidden/>
          </w:rPr>
          <w:instrText xml:space="preserve"> PAGEREF _Toc34747256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6851D816" w14:textId="6523E09F"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00371FCC" w:rsidRPr="002911EF">
          <w:rPr>
            <w:rStyle w:val="Hyperlink"/>
            <w:noProof/>
          </w:rPr>
          <w:t>8.2.4.1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_Toc34747257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26DBA061" w14:textId="6F115A38"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00371FCC" w:rsidRPr="002911EF">
          <w:rPr>
            <w:rStyle w:val="Hyperlink"/>
            <w:noProof/>
          </w:rPr>
          <w:t>8.2.4.2</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_Toc34747258 \h </w:instrText>
        </w:r>
        <w:r w:rsidR="00371FCC">
          <w:rPr>
            <w:noProof/>
            <w:webHidden/>
          </w:rPr>
        </w:r>
        <w:r w:rsidR="00371FCC">
          <w:rPr>
            <w:noProof/>
            <w:webHidden/>
          </w:rPr>
          <w:fldChar w:fldCharType="separate"/>
        </w:r>
        <w:r w:rsidR="00371FCC">
          <w:rPr>
            <w:noProof/>
            <w:webHidden/>
          </w:rPr>
          <w:t>105</w:t>
        </w:r>
        <w:r w:rsidR="00371FCC">
          <w:rPr>
            <w:noProof/>
            <w:webHidden/>
          </w:rPr>
          <w:fldChar w:fldCharType="end"/>
        </w:r>
      </w:hyperlink>
    </w:p>
    <w:p w14:paraId="52A481A7" w14:textId="44FF769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00371FCC" w:rsidRPr="002911EF">
          <w:rPr>
            <w:rStyle w:val="Hyperlink"/>
            <w:noProof/>
          </w:rPr>
          <w:t>8.2.4.3</w:t>
        </w:r>
        <w:r w:rsidR="00371FCC">
          <w:rPr>
            <w:rFonts w:asciiTheme="minorHAnsi" w:eastAsiaTheme="minorEastAsia" w:hAnsiTheme="minorHAnsi" w:cstheme="minorBidi"/>
            <w:noProof/>
            <w:sz w:val="22"/>
            <w:szCs w:val="22"/>
            <w:lang w:val="de-DE"/>
          </w:rPr>
          <w:tab/>
        </w:r>
        <w:r w:rsidR="00371FCC" w:rsidRPr="002911EF">
          <w:rPr>
            <w:rStyle w:val="Hyperlink"/>
            <w:noProof/>
          </w:rPr>
          <w:t>Weld Position and Sheet Metal Parameters</w:t>
        </w:r>
        <w:r w:rsidR="00371FCC">
          <w:rPr>
            <w:noProof/>
            <w:webHidden/>
          </w:rPr>
          <w:tab/>
        </w:r>
        <w:r w:rsidR="00371FCC">
          <w:rPr>
            <w:noProof/>
            <w:webHidden/>
          </w:rPr>
          <w:fldChar w:fldCharType="begin"/>
        </w:r>
        <w:r w:rsidR="00371FCC">
          <w:rPr>
            <w:noProof/>
            <w:webHidden/>
          </w:rPr>
          <w:instrText xml:space="preserve"> PAGEREF _Toc34747259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0C0ECA66" w14:textId="78D5F148" w:rsidR="00371FCC" w:rsidRDefault="00D06CAB">
      <w:pPr>
        <w:pStyle w:val="TOC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00371FCC" w:rsidRPr="002911EF">
          <w:rPr>
            <w:rStyle w:val="Hyperlink"/>
            <w:noProof/>
          </w:rPr>
          <w:t>8.2.4.3.1</w:t>
        </w:r>
        <w:r w:rsidR="00371FCC">
          <w:rPr>
            <w:rFonts w:asciiTheme="minorHAnsi" w:eastAsiaTheme="minorEastAsia" w:hAnsiTheme="minorHAnsi" w:cstheme="minorBidi"/>
            <w:noProof/>
            <w:sz w:val="22"/>
            <w:szCs w:val="22"/>
            <w:lang w:val="de-DE"/>
          </w:rPr>
          <w:tab/>
        </w:r>
        <w:r w:rsidR="00371FCC" w:rsidRPr="002911EF">
          <w:rPr>
            <w:rStyle w:val="Hyperlink"/>
            <w:noProof/>
          </w:rPr>
          <w:t>Parameters Assigned to a Specific Sheet of the Flange</w:t>
        </w:r>
        <w:r w:rsidR="00371FCC">
          <w:rPr>
            <w:noProof/>
            <w:webHidden/>
          </w:rPr>
          <w:tab/>
        </w:r>
        <w:r w:rsidR="00371FCC">
          <w:rPr>
            <w:noProof/>
            <w:webHidden/>
          </w:rPr>
          <w:fldChar w:fldCharType="begin"/>
        </w:r>
        <w:r w:rsidR="00371FCC">
          <w:rPr>
            <w:noProof/>
            <w:webHidden/>
          </w:rPr>
          <w:instrText xml:space="preserve"> PAGEREF _Toc34747260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2E775FA8" w14:textId="1BCA9FCC" w:rsidR="00371FCC" w:rsidRDefault="00D06CAB">
      <w:pPr>
        <w:pStyle w:val="TOC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00371FCC" w:rsidRPr="002911EF">
          <w:rPr>
            <w:rStyle w:val="Hyperlink"/>
            <w:noProof/>
          </w:rPr>
          <w:t>8.2.4.3.2</w:t>
        </w:r>
        <w:r w:rsidR="00371FCC">
          <w:rPr>
            <w:rFonts w:asciiTheme="minorHAnsi" w:eastAsiaTheme="minorEastAsia" w:hAnsiTheme="minorHAnsi" w:cstheme="minorBidi"/>
            <w:noProof/>
            <w:sz w:val="22"/>
            <w:szCs w:val="22"/>
            <w:lang w:val="de-DE"/>
          </w:rPr>
          <w:tab/>
        </w:r>
        <w:r w:rsidR="00371FCC" w:rsidRPr="002911EF">
          <w:rPr>
            <w:rStyle w:val="Hyperlink"/>
            <w:noProof/>
          </w:rPr>
          <w:t>Welding Position</w:t>
        </w:r>
        <w:r w:rsidR="00371FCC">
          <w:rPr>
            <w:noProof/>
            <w:webHidden/>
          </w:rPr>
          <w:tab/>
        </w:r>
        <w:r w:rsidR="00371FCC">
          <w:rPr>
            <w:noProof/>
            <w:webHidden/>
          </w:rPr>
          <w:fldChar w:fldCharType="begin"/>
        </w:r>
        <w:r w:rsidR="00371FCC">
          <w:rPr>
            <w:noProof/>
            <w:webHidden/>
          </w:rPr>
          <w:instrText xml:space="preserve"> PAGEREF _Toc34747261 \h </w:instrText>
        </w:r>
        <w:r w:rsidR="00371FCC">
          <w:rPr>
            <w:noProof/>
            <w:webHidden/>
          </w:rPr>
        </w:r>
        <w:r w:rsidR="00371FCC">
          <w:rPr>
            <w:noProof/>
            <w:webHidden/>
          </w:rPr>
          <w:fldChar w:fldCharType="separate"/>
        </w:r>
        <w:r w:rsidR="00371FCC">
          <w:rPr>
            <w:noProof/>
            <w:webHidden/>
          </w:rPr>
          <w:t>108</w:t>
        </w:r>
        <w:r w:rsidR="00371FCC">
          <w:rPr>
            <w:noProof/>
            <w:webHidden/>
          </w:rPr>
          <w:fldChar w:fldCharType="end"/>
        </w:r>
      </w:hyperlink>
    </w:p>
    <w:p w14:paraId="349D7724" w14:textId="70D55130" w:rsidR="00371FCC" w:rsidRDefault="00D06CAB">
      <w:pPr>
        <w:pStyle w:val="TOC3"/>
        <w:rPr>
          <w:rFonts w:asciiTheme="minorHAnsi" w:eastAsiaTheme="minorEastAsia" w:hAnsiTheme="minorHAnsi" w:cstheme="minorBidi"/>
          <w:noProof/>
          <w:sz w:val="22"/>
          <w:szCs w:val="22"/>
          <w:lang w:val="de-DE"/>
        </w:rPr>
      </w:pPr>
      <w:hyperlink w:anchor="_Toc34747262" w:history="1">
        <w:r w:rsidR="00371FCC" w:rsidRPr="002911EF">
          <w:rPr>
            <w:rStyle w:val="Hyperlink"/>
            <w:noProof/>
          </w:rPr>
          <w:t>8.2.5</w:t>
        </w:r>
        <w:r w:rsidR="00371FCC">
          <w:rPr>
            <w:rFonts w:asciiTheme="minorHAnsi" w:eastAsiaTheme="minorEastAsia" w:hAnsiTheme="minorHAnsi" w:cstheme="minorBidi"/>
            <w:noProof/>
            <w:sz w:val="22"/>
            <w:szCs w:val="22"/>
            <w:lang w:val="de-DE"/>
          </w:rPr>
          <w:tab/>
        </w:r>
        <w:r w:rsidR="00371FCC" w:rsidRPr="002911EF">
          <w:rPr>
            <w:rStyle w:val="Hyperlink"/>
            <w:noProof/>
          </w:rPr>
          <w:t>Butt Joint</w:t>
        </w:r>
        <w:r w:rsidR="00371FCC">
          <w:rPr>
            <w:noProof/>
            <w:webHidden/>
          </w:rPr>
          <w:tab/>
        </w:r>
        <w:r w:rsidR="00371FCC">
          <w:rPr>
            <w:noProof/>
            <w:webHidden/>
          </w:rPr>
          <w:fldChar w:fldCharType="begin"/>
        </w:r>
        <w:r w:rsidR="00371FCC">
          <w:rPr>
            <w:noProof/>
            <w:webHidden/>
          </w:rPr>
          <w:instrText xml:space="preserve"> PAGEREF _Toc34747262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7F06205" w14:textId="7144CB31"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00371FCC" w:rsidRPr="002911EF">
          <w:rPr>
            <w:rStyle w:val="Hyperlink"/>
            <w:noProof/>
          </w:rPr>
          <w:t>8.2.5.1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_Toc34747263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7BED074B" w14:textId="21A312DF"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00371FCC" w:rsidRPr="002911EF">
          <w:rPr>
            <w:rStyle w:val="Hyperlink"/>
            <w:noProof/>
          </w:rPr>
          <w:t>8.2.5.2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_Toc34747264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4F3DD243" w14:textId="12846899"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00371FCC" w:rsidRPr="002911EF">
          <w:rPr>
            <w:rStyle w:val="Hyperlink"/>
            <w:noProof/>
          </w:rPr>
          <w:t>8.2.5.3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_Toc34747265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1B844A9" w14:textId="23D7F3CC"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00371FCC" w:rsidRPr="002911EF">
          <w:rPr>
            <w:rStyle w:val="Hyperlink"/>
            <w:noProof/>
          </w:rPr>
          <w:t>8.2.5.4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_Toc34747266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652EC595" w14:textId="465EA48B"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00371FCC" w:rsidRPr="002911EF">
          <w:rPr>
            <w:rStyle w:val="Hyperlink"/>
            <w:noProof/>
          </w:rPr>
          <w:t>8.2.5.5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_Toc34747267 \h </w:instrText>
        </w:r>
        <w:r w:rsidR="00371FCC">
          <w:rPr>
            <w:noProof/>
            <w:webHidden/>
          </w:rPr>
        </w:r>
        <w:r w:rsidR="00371FCC">
          <w:rPr>
            <w:noProof/>
            <w:webHidden/>
          </w:rPr>
          <w:fldChar w:fldCharType="separate"/>
        </w:r>
        <w:r w:rsidR="00371FCC">
          <w:rPr>
            <w:noProof/>
            <w:webHidden/>
          </w:rPr>
          <w:t>115</w:t>
        </w:r>
        <w:r w:rsidR="00371FCC">
          <w:rPr>
            <w:noProof/>
            <w:webHidden/>
          </w:rPr>
          <w:fldChar w:fldCharType="end"/>
        </w:r>
      </w:hyperlink>
    </w:p>
    <w:p w14:paraId="4E5EDC30" w14:textId="716FF034" w:rsidR="00371FCC" w:rsidRDefault="00D06CAB">
      <w:pPr>
        <w:pStyle w:val="TOC3"/>
        <w:rPr>
          <w:rFonts w:asciiTheme="minorHAnsi" w:eastAsiaTheme="minorEastAsia" w:hAnsiTheme="minorHAnsi" w:cstheme="minorBidi"/>
          <w:noProof/>
          <w:sz w:val="22"/>
          <w:szCs w:val="22"/>
          <w:lang w:val="de-DE"/>
        </w:rPr>
      </w:pPr>
      <w:hyperlink w:anchor="_Toc34747268" w:history="1">
        <w:r w:rsidR="00371FCC" w:rsidRPr="002911EF">
          <w:rPr>
            <w:rStyle w:val="Hyperlink"/>
            <w:noProof/>
          </w:rPr>
          <w:t>8.2.6</w:t>
        </w:r>
        <w:r w:rsidR="00371FCC">
          <w:rPr>
            <w:rFonts w:asciiTheme="minorHAnsi" w:eastAsiaTheme="minorEastAsia" w:hAnsiTheme="minorHAnsi" w:cstheme="minorBidi"/>
            <w:noProof/>
            <w:sz w:val="22"/>
            <w:szCs w:val="22"/>
            <w:lang w:val="de-DE"/>
          </w:rPr>
          <w:tab/>
        </w:r>
        <w:r w:rsidR="00371FCC" w:rsidRPr="002911EF">
          <w:rPr>
            <w:rStyle w:val="Hyperlink"/>
            <w:noProof/>
          </w:rPr>
          <w:t>Corner Weld</w:t>
        </w:r>
        <w:r w:rsidR="00371FCC">
          <w:rPr>
            <w:noProof/>
            <w:webHidden/>
          </w:rPr>
          <w:tab/>
        </w:r>
        <w:r w:rsidR="00371FCC">
          <w:rPr>
            <w:noProof/>
            <w:webHidden/>
          </w:rPr>
          <w:fldChar w:fldCharType="begin"/>
        </w:r>
        <w:r w:rsidR="00371FCC">
          <w:rPr>
            <w:noProof/>
            <w:webHidden/>
          </w:rPr>
          <w:instrText xml:space="preserve"> PAGEREF _Toc34747268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28320F55" w14:textId="4D2F955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00371FCC" w:rsidRPr="002911EF">
          <w:rPr>
            <w:rStyle w:val="Hyperlink"/>
            <w:noProof/>
          </w:rPr>
          <w:t>8.2.6.1</w:t>
        </w:r>
        <w:r w:rsidR="00371FCC">
          <w:rPr>
            <w:rFonts w:asciiTheme="minorHAnsi" w:eastAsiaTheme="minorEastAsia" w:hAnsiTheme="minorHAnsi" w:cstheme="minorBidi"/>
            <w:noProof/>
            <w:sz w:val="22"/>
            <w:szCs w:val="22"/>
            <w:lang w:val="de-DE"/>
          </w:rPr>
          <w:tab/>
        </w:r>
        <w:r w:rsidR="00371FCC" w:rsidRPr="002911EF">
          <w:rPr>
            <w:rStyle w:val="Hyperlink"/>
            <w:noProof/>
          </w:rPr>
          <w:t>Simple Corner Weld</w:t>
        </w:r>
        <w:r w:rsidR="00371FCC">
          <w:rPr>
            <w:noProof/>
            <w:webHidden/>
          </w:rPr>
          <w:tab/>
        </w:r>
        <w:r w:rsidR="00371FCC">
          <w:rPr>
            <w:noProof/>
            <w:webHidden/>
          </w:rPr>
          <w:fldChar w:fldCharType="begin"/>
        </w:r>
        <w:r w:rsidR="00371FCC">
          <w:rPr>
            <w:noProof/>
            <w:webHidden/>
          </w:rPr>
          <w:instrText xml:space="preserve"> PAGEREF _Toc34747269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2382E6F4" w14:textId="1ECE3352"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00371FCC" w:rsidRPr="002911EF">
          <w:rPr>
            <w:rStyle w:val="Hyperlink"/>
            <w:noProof/>
          </w:rPr>
          <w:t>8.2.6.2</w:t>
        </w:r>
        <w:r w:rsidR="00371FCC">
          <w:rPr>
            <w:rFonts w:asciiTheme="minorHAnsi" w:eastAsiaTheme="minorEastAsia" w:hAnsiTheme="minorHAnsi" w:cstheme="minorBidi"/>
            <w:noProof/>
            <w:sz w:val="22"/>
            <w:szCs w:val="22"/>
            <w:lang w:val="de-DE"/>
          </w:rPr>
          <w:tab/>
        </w:r>
        <w:r w:rsidR="00371FCC" w:rsidRPr="002911EF">
          <w:rPr>
            <w:rStyle w:val="Hyperlink"/>
            <w:noProof/>
          </w:rPr>
          <w:t>Double Corner Weld</w:t>
        </w:r>
        <w:r w:rsidR="00371FCC">
          <w:rPr>
            <w:noProof/>
            <w:webHidden/>
          </w:rPr>
          <w:tab/>
        </w:r>
        <w:r w:rsidR="00371FCC">
          <w:rPr>
            <w:noProof/>
            <w:webHidden/>
          </w:rPr>
          <w:fldChar w:fldCharType="begin"/>
        </w:r>
        <w:r w:rsidR="00371FCC">
          <w:rPr>
            <w:noProof/>
            <w:webHidden/>
          </w:rPr>
          <w:instrText xml:space="preserve"> PAGEREF _Toc34747270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6FE2E585" w14:textId="24B58ECE"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00371FCC" w:rsidRPr="002911EF">
          <w:rPr>
            <w:rStyle w:val="Hyperlink"/>
            <w:noProof/>
          </w:rPr>
          <w:t>8.2.6.3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_Toc34747271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6E8C1913" w14:textId="40A7CEFA"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00371FCC" w:rsidRPr="002911EF">
          <w:rPr>
            <w:rStyle w:val="Hyperlink"/>
            <w:noProof/>
          </w:rPr>
          <w:t>8.2.6.4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_Toc34747272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0FAACE30" w14:textId="4A83515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00371FCC" w:rsidRPr="002911EF">
          <w:rPr>
            <w:rStyle w:val="Hyperlink"/>
            <w:noProof/>
          </w:rPr>
          <w:t>8.2.6.5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_Toc34747273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6B4CAA6" w14:textId="1D97C0EC" w:rsidR="00371FCC" w:rsidRDefault="00D06CAB">
      <w:pPr>
        <w:pStyle w:val="TOC3"/>
        <w:rPr>
          <w:rFonts w:asciiTheme="minorHAnsi" w:eastAsiaTheme="minorEastAsia" w:hAnsiTheme="minorHAnsi" w:cstheme="minorBidi"/>
          <w:noProof/>
          <w:sz w:val="22"/>
          <w:szCs w:val="22"/>
          <w:lang w:val="de-DE"/>
        </w:rPr>
      </w:pPr>
      <w:hyperlink w:anchor="_Toc34747274" w:history="1">
        <w:r w:rsidR="00371FCC" w:rsidRPr="002911EF">
          <w:rPr>
            <w:rStyle w:val="Hyperlink"/>
            <w:noProof/>
          </w:rPr>
          <w:t>8.2.7</w:t>
        </w:r>
        <w:r w:rsidR="00371FCC">
          <w:rPr>
            <w:rFonts w:asciiTheme="minorHAnsi" w:eastAsiaTheme="minorEastAsia" w:hAnsiTheme="minorHAnsi" w:cstheme="minorBidi"/>
            <w:noProof/>
            <w:sz w:val="22"/>
            <w:szCs w:val="22"/>
            <w:lang w:val="de-DE"/>
          </w:rPr>
          <w:tab/>
        </w:r>
        <w:r w:rsidR="00371FCC" w:rsidRPr="002911EF">
          <w:rPr>
            <w:rStyle w:val="Hyperlink"/>
            <w:noProof/>
          </w:rPr>
          <w:t>Edge Weld</w:t>
        </w:r>
        <w:r w:rsidR="00371FCC">
          <w:rPr>
            <w:noProof/>
            <w:webHidden/>
          </w:rPr>
          <w:tab/>
        </w:r>
        <w:r w:rsidR="00371FCC">
          <w:rPr>
            <w:noProof/>
            <w:webHidden/>
          </w:rPr>
          <w:fldChar w:fldCharType="begin"/>
        </w:r>
        <w:r w:rsidR="00371FCC">
          <w:rPr>
            <w:noProof/>
            <w:webHidden/>
          </w:rPr>
          <w:instrText xml:space="preserve"> PAGEREF _Toc34747274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00CF1987" w14:textId="2269FCA1"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00371FCC" w:rsidRPr="002911EF">
          <w:rPr>
            <w:rStyle w:val="Hyperlink"/>
            <w:noProof/>
          </w:rPr>
          <w:t>8.2.7.1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_Toc34747275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412EDA4" w14:textId="389A27B8"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00371FCC" w:rsidRPr="002911EF">
          <w:rPr>
            <w:rStyle w:val="Hyperlink"/>
            <w:noProof/>
          </w:rPr>
          <w:t>8.2.7.2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_Toc34747276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05337CC2" w14:textId="52727D9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00371FCC" w:rsidRPr="002911EF">
          <w:rPr>
            <w:rStyle w:val="Hyperlink"/>
            <w:noProof/>
          </w:rPr>
          <w:t>8.2.7.3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_Toc34747277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2345C4BB" w14:textId="33A0E79B"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00371FCC" w:rsidRPr="002911EF">
          <w:rPr>
            <w:rStyle w:val="Hyperlink"/>
            <w:noProof/>
          </w:rPr>
          <w:t>8.2.7.4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_Toc34747278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4698F623" w14:textId="7C0C68BF"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00371FCC" w:rsidRPr="002911EF">
          <w:rPr>
            <w:rStyle w:val="Hyperlink"/>
            <w:noProof/>
          </w:rPr>
          <w:t>8.2.7.5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_Toc34747279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752787BF" w14:textId="4A3FE19C" w:rsidR="00371FCC" w:rsidRDefault="00D06CAB">
      <w:pPr>
        <w:pStyle w:val="TOC3"/>
        <w:rPr>
          <w:rFonts w:asciiTheme="minorHAnsi" w:eastAsiaTheme="minorEastAsia" w:hAnsiTheme="minorHAnsi" w:cstheme="minorBidi"/>
          <w:noProof/>
          <w:sz w:val="22"/>
          <w:szCs w:val="22"/>
          <w:lang w:val="de-DE"/>
        </w:rPr>
      </w:pPr>
      <w:hyperlink w:anchor="_Toc34747280" w:history="1">
        <w:r w:rsidR="00371FCC" w:rsidRPr="002911EF">
          <w:rPr>
            <w:rStyle w:val="Hyperlink"/>
            <w:noProof/>
          </w:rPr>
          <w:t>8.2.8</w:t>
        </w:r>
        <w:r w:rsidR="00371FCC">
          <w:rPr>
            <w:rFonts w:asciiTheme="minorHAnsi" w:eastAsiaTheme="minorEastAsia" w:hAnsiTheme="minorHAnsi" w:cstheme="minorBidi"/>
            <w:noProof/>
            <w:sz w:val="22"/>
            <w:szCs w:val="22"/>
            <w:lang w:val="de-DE"/>
          </w:rPr>
          <w:tab/>
        </w:r>
        <w:r w:rsidR="00371FCC" w:rsidRPr="002911EF">
          <w:rPr>
            <w:rStyle w:val="Hyperlink"/>
            <w:noProof/>
          </w:rPr>
          <w:t>I-Weld</w:t>
        </w:r>
        <w:r w:rsidR="00371FCC">
          <w:rPr>
            <w:noProof/>
            <w:webHidden/>
          </w:rPr>
          <w:tab/>
        </w:r>
        <w:r w:rsidR="00371FCC">
          <w:rPr>
            <w:noProof/>
            <w:webHidden/>
          </w:rPr>
          <w:fldChar w:fldCharType="begin"/>
        </w:r>
        <w:r w:rsidR="00371FCC">
          <w:rPr>
            <w:noProof/>
            <w:webHidden/>
          </w:rPr>
          <w:instrText xml:space="preserve"> PAGEREF _Toc34747280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088FA99E" w14:textId="2BEDE7FB"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00371FCC" w:rsidRPr="002911EF">
          <w:rPr>
            <w:rStyle w:val="Hyperlink"/>
            <w:noProof/>
          </w:rPr>
          <w:t>8.2.8.1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_Toc34747281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0A6AD65D" w14:textId="746DD15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00371FCC" w:rsidRPr="002911EF">
          <w:rPr>
            <w:rStyle w:val="Hyperlink"/>
            <w:noProof/>
          </w:rPr>
          <w:t>8.2.8.2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_Toc34747282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3FAE5798" w14:textId="2F74169B"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00371FCC" w:rsidRPr="002911EF">
          <w:rPr>
            <w:rStyle w:val="Hyperlink"/>
            <w:noProof/>
          </w:rPr>
          <w:t>8.2.8.3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_Toc34747283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1E6349B2" w14:textId="2F5B921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00371FCC" w:rsidRPr="002911EF">
          <w:rPr>
            <w:rStyle w:val="Hyperlink"/>
            <w:noProof/>
          </w:rPr>
          <w:t>8.2.8.4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_Toc34747284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620F0595" w14:textId="7E349CF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00371FCC" w:rsidRPr="002911EF">
          <w:rPr>
            <w:rStyle w:val="Hyperlink"/>
            <w:noProof/>
          </w:rPr>
          <w:t>8.2.8.5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_Toc34747285 \h </w:instrText>
        </w:r>
        <w:r w:rsidR="00371FCC">
          <w:rPr>
            <w:noProof/>
            <w:webHidden/>
          </w:rPr>
        </w:r>
        <w:r w:rsidR="00371FCC">
          <w:rPr>
            <w:noProof/>
            <w:webHidden/>
          </w:rPr>
          <w:fldChar w:fldCharType="separate"/>
        </w:r>
        <w:r w:rsidR="00371FCC">
          <w:rPr>
            <w:noProof/>
            <w:webHidden/>
          </w:rPr>
          <w:t>124</w:t>
        </w:r>
        <w:r w:rsidR="00371FCC">
          <w:rPr>
            <w:noProof/>
            <w:webHidden/>
          </w:rPr>
          <w:fldChar w:fldCharType="end"/>
        </w:r>
      </w:hyperlink>
    </w:p>
    <w:p w14:paraId="75560FC0" w14:textId="2D8CB3AA" w:rsidR="00371FCC" w:rsidRDefault="00D06CAB">
      <w:pPr>
        <w:pStyle w:val="TOC3"/>
        <w:rPr>
          <w:rFonts w:asciiTheme="minorHAnsi" w:eastAsiaTheme="minorEastAsia" w:hAnsiTheme="minorHAnsi" w:cstheme="minorBidi"/>
          <w:noProof/>
          <w:sz w:val="22"/>
          <w:szCs w:val="22"/>
          <w:lang w:val="de-DE"/>
        </w:rPr>
      </w:pPr>
      <w:hyperlink w:anchor="_Toc34747286" w:history="1">
        <w:r w:rsidR="00371FCC" w:rsidRPr="002911EF">
          <w:rPr>
            <w:rStyle w:val="Hyperlink"/>
            <w:noProof/>
          </w:rPr>
          <w:t>8.2.9</w:t>
        </w:r>
        <w:r w:rsidR="00371FCC">
          <w:rPr>
            <w:rFonts w:asciiTheme="minorHAnsi" w:eastAsiaTheme="minorEastAsia" w:hAnsiTheme="minorHAnsi" w:cstheme="minorBidi"/>
            <w:noProof/>
            <w:sz w:val="22"/>
            <w:szCs w:val="22"/>
            <w:lang w:val="de-DE"/>
          </w:rPr>
          <w:tab/>
        </w:r>
        <w:r w:rsidR="00371FCC" w:rsidRPr="002911EF">
          <w:rPr>
            <w:rStyle w:val="Hyperlink"/>
            <w:noProof/>
          </w:rPr>
          <w:t>Overlap Weld</w:t>
        </w:r>
        <w:r w:rsidR="00371FCC">
          <w:rPr>
            <w:noProof/>
            <w:webHidden/>
          </w:rPr>
          <w:tab/>
        </w:r>
        <w:r w:rsidR="00371FCC">
          <w:rPr>
            <w:noProof/>
            <w:webHidden/>
          </w:rPr>
          <w:fldChar w:fldCharType="begin"/>
        </w:r>
        <w:r w:rsidR="00371FCC">
          <w:rPr>
            <w:noProof/>
            <w:webHidden/>
          </w:rPr>
          <w:instrText xml:space="preserve"> PAGEREF _Toc34747286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01A724CD" w14:textId="555B3B49"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00371FCC" w:rsidRPr="002911EF">
          <w:rPr>
            <w:rStyle w:val="Hyperlink"/>
            <w:noProof/>
          </w:rPr>
          <w:t>8.2.9.1</w:t>
        </w:r>
        <w:r w:rsidR="00371FCC">
          <w:rPr>
            <w:rFonts w:asciiTheme="minorHAnsi" w:eastAsiaTheme="minorEastAsia" w:hAnsiTheme="minorHAnsi" w:cstheme="minorBidi"/>
            <w:noProof/>
            <w:sz w:val="22"/>
            <w:szCs w:val="22"/>
            <w:lang w:val="de-DE"/>
          </w:rPr>
          <w:tab/>
        </w:r>
        <w:r w:rsidR="00371FCC" w:rsidRPr="002911EF">
          <w:rPr>
            <w:rStyle w:val="Hyperlink"/>
            <w:noProof/>
          </w:rPr>
          <w:t>Simple Overlap Weld</w:t>
        </w:r>
        <w:r w:rsidR="00371FCC">
          <w:rPr>
            <w:noProof/>
            <w:webHidden/>
          </w:rPr>
          <w:tab/>
        </w:r>
        <w:r w:rsidR="00371FCC">
          <w:rPr>
            <w:noProof/>
            <w:webHidden/>
          </w:rPr>
          <w:fldChar w:fldCharType="begin"/>
        </w:r>
        <w:r w:rsidR="00371FCC">
          <w:rPr>
            <w:noProof/>
            <w:webHidden/>
          </w:rPr>
          <w:instrText xml:space="preserve"> PAGEREF _Toc34747287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043B7D41" w14:textId="5E58B6B0"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00371FCC" w:rsidRPr="002911EF">
          <w:rPr>
            <w:rStyle w:val="Hyperlink"/>
            <w:noProof/>
          </w:rPr>
          <w:t>8.2.9.2</w:t>
        </w:r>
        <w:r w:rsidR="00371FCC">
          <w:rPr>
            <w:rFonts w:asciiTheme="minorHAnsi" w:eastAsiaTheme="minorEastAsia" w:hAnsiTheme="minorHAnsi" w:cstheme="minorBidi"/>
            <w:noProof/>
            <w:sz w:val="22"/>
            <w:szCs w:val="22"/>
            <w:lang w:val="de-DE"/>
          </w:rPr>
          <w:tab/>
        </w:r>
        <w:r w:rsidR="00371FCC" w:rsidRPr="002911EF">
          <w:rPr>
            <w:rStyle w:val="Hyperlink"/>
            <w:noProof/>
          </w:rPr>
          <w:t>Single Sided Double Overlap Weld</w:t>
        </w:r>
        <w:r w:rsidR="00371FCC">
          <w:rPr>
            <w:noProof/>
            <w:webHidden/>
          </w:rPr>
          <w:tab/>
        </w:r>
        <w:r w:rsidR="00371FCC">
          <w:rPr>
            <w:noProof/>
            <w:webHidden/>
          </w:rPr>
          <w:fldChar w:fldCharType="begin"/>
        </w:r>
        <w:r w:rsidR="00371FCC">
          <w:rPr>
            <w:noProof/>
            <w:webHidden/>
          </w:rPr>
          <w:instrText xml:space="preserve"> PAGEREF _Toc34747288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7940E39A" w14:textId="2994400F"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00371FCC" w:rsidRPr="002911EF">
          <w:rPr>
            <w:rStyle w:val="Hyperlink"/>
            <w:noProof/>
          </w:rPr>
          <w:t>8.2.9.3</w:t>
        </w:r>
        <w:r w:rsidR="00371FCC">
          <w:rPr>
            <w:rFonts w:asciiTheme="minorHAnsi" w:eastAsiaTheme="minorEastAsia" w:hAnsiTheme="minorHAnsi" w:cstheme="minorBidi"/>
            <w:noProof/>
            <w:sz w:val="22"/>
            <w:szCs w:val="22"/>
            <w:lang w:val="de-DE"/>
          </w:rPr>
          <w:tab/>
        </w:r>
        <w:r w:rsidR="00371FCC" w:rsidRPr="002911EF">
          <w:rPr>
            <w:rStyle w:val="Hyperlink"/>
            <w:noProof/>
          </w:rPr>
          <w:t>Double Sided Double Overlap Weld</w:t>
        </w:r>
        <w:r w:rsidR="00371FCC">
          <w:rPr>
            <w:noProof/>
            <w:webHidden/>
          </w:rPr>
          <w:tab/>
        </w:r>
        <w:r w:rsidR="00371FCC">
          <w:rPr>
            <w:noProof/>
            <w:webHidden/>
          </w:rPr>
          <w:fldChar w:fldCharType="begin"/>
        </w:r>
        <w:r w:rsidR="00371FCC">
          <w:rPr>
            <w:noProof/>
            <w:webHidden/>
          </w:rPr>
          <w:instrText xml:space="preserve"> PAGEREF _Toc34747289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49689119" w14:textId="01FF4AF4"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00371FCC" w:rsidRPr="002911EF">
          <w:rPr>
            <w:rStyle w:val="Hyperlink"/>
            <w:noProof/>
          </w:rPr>
          <w:t>8.2.9.4</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_Toc34747290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4B935A4D" w14:textId="0B5ED2E1"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00371FCC" w:rsidRPr="002911EF">
          <w:rPr>
            <w:rStyle w:val="Hyperlink"/>
            <w:noProof/>
          </w:rPr>
          <w:t>8.2.9.5</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_Toc34747291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6EFC1D3A" w14:textId="7DEBB2A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00371FCC" w:rsidRPr="002911EF">
          <w:rPr>
            <w:rStyle w:val="Hyperlink"/>
            <w:noProof/>
          </w:rPr>
          <w:t>8.2.9.6</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_Toc34747292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58FA316E" w14:textId="403D6CCB" w:rsidR="00371FCC" w:rsidRDefault="00D06CAB">
      <w:pPr>
        <w:pStyle w:val="TOC3"/>
        <w:rPr>
          <w:rFonts w:asciiTheme="minorHAnsi" w:eastAsiaTheme="minorEastAsia" w:hAnsiTheme="minorHAnsi" w:cstheme="minorBidi"/>
          <w:noProof/>
          <w:sz w:val="22"/>
          <w:szCs w:val="22"/>
          <w:lang w:val="de-DE"/>
        </w:rPr>
      </w:pPr>
      <w:hyperlink w:anchor="_Toc34747293" w:history="1">
        <w:r w:rsidR="00371FCC" w:rsidRPr="002911EF">
          <w:rPr>
            <w:rStyle w:val="Hyperlink"/>
            <w:noProof/>
          </w:rPr>
          <w:t>8.2.10</w:t>
        </w:r>
        <w:r w:rsidR="00371FCC">
          <w:rPr>
            <w:rFonts w:asciiTheme="minorHAnsi" w:eastAsiaTheme="minorEastAsia" w:hAnsiTheme="minorHAnsi" w:cstheme="minorBidi"/>
            <w:noProof/>
            <w:sz w:val="22"/>
            <w:szCs w:val="22"/>
            <w:lang w:val="de-DE"/>
          </w:rPr>
          <w:tab/>
        </w:r>
        <w:r w:rsidR="00371FCC" w:rsidRPr="002911EF">
          <w:rPr>
            <w:rStyle w:val="Hyperlink"/>
            <w:noProof/>
          </w:rPr>
          <w:t>Y-Joint</w:t>
        </w:r>
        <w:r w:rsidR="00371FCC">
          <w:rPr>
            <w:noProof/>
            <w:webHidden/>
          </w:rPr>
          <w:tab/>
        </w:r>
        <w:r w:rsidR="00371FCC">
          <w:rPr>
            <w:noProof/>
            <w:webHidden/>
          </w:rPr>
          <w:fldChar w:fldCharType="begin"/>
        </w:r>
        <w:r w:rsidR="00371FCC">
          <w:rPr>
            <w:noProof/>
            <w:webHidden/>
          </w:rPr>
          <w:instrText xml:space="preserve"> PAGEREF _Toc34747293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11473071" w14:textId="4049291C"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00371FCC" w:rsidRPr="002911EF">
          <w:rPr>
            <w:rStyle w:val="Hyperlink"/>
            <w:noProof/>
          </w:rPr>
          <w:t>8.2.10.1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_Toc34747294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731A0C9B" w14:textId="08FC9173"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00371FCC" w:rsidRPr="002911EF">
          <w:rPr>
            <w:rStyle w:val="Hyperlink"/>
            <w:noProof/>
          </w:rPr>
          <w:t>8.2.10.2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_Toc34747295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496280EE" w14:textId="1C8E86FC"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00371FCC" w:rsidRPr="002911EF">
          <w:rPr>
            <w:rStyle w:val="Hyperlink"/>
            <w:noProof/>
          </w:rPr>
          <w:t>8.2.10.3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_Toc34747296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62F91695" w14:textId="199740B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00371FCC" w:rsidRPr="002911EF">
          <w:rPr>
            <w:rStyle w:val="Hyperlink"/>
            <w:noProof/>
          </w:rPr>
          <w:t>8.2.10.4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_Toc34747297 \h </w:instrText>
        </w:r>
        <w:r w:rsidR="00371FCC">
          <w:rPr>
            <w:noProof/>
            <w:webHidden/>
          </w:rPr>
        </w:r>
        <w:r w:rsidR="00371FCC">
          <w:rPr>
            <w:noProof/>
            <w:webHidden/>
          </w:rPr>
          <w:fldChar w:fldCharType="separate"/>
        </w:r>
        <w:r w:rsidR="00371FCC">
          <w:rPr>
            <w:noProof/>
            <w:webHidden/>
          </w:rPr>
          <w:t>131</w:t>
        </w:r>
        <w:r w:rsidR="00371FCC">
          <w:rPr>
            <w:noProof/>
            <w:webHidden/>
          </w:rPr>
          <w:fldChar w:fldCharType="end"/>
        </w:r>
      </w:hyperlink>
    </w:p>
    <w:p w14:paraId="08E43018" w14:textId="6525617D"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00371FCC" w:rsidRPr="002911EF">
          <w:rPr>
            <w:rStyle w:val="Hyperlink"/>
            <w:noProof/>
          </w:rPr>
          <w:t>8.2.10.5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_Toc34747298 \h </w:instrText>
        </w:r>
        <w:r w:rsidR="00371FCC">
          <w:rPr>
            <w:noProof/>
            <w:webHidden/>
          </w:rPr>
        </w:r>
        <w:r w:rsidR="00371FCC">
          <w:rPr>
            <w:noProof/>
            <w:webHidden/>
          </w:rPr>
          <w:fldChar w:fldCharType="separate"/>
        </w:r>
        <w:r w:rsidR="00371FCC">
          <w:rPr>
            <w:noProof/>
            <w:webHidden/>
          </w:rPr>
          <w:t>132</w:t>
        </w:r>
        <w:r w:rsidR="00371FCC">
          <w:rPr>
            <w:noProof/>
            <w:webHidden/>
          </w:rPr>
          <w:fldChar w:fldCharType="end"/>
        </w:r>
      </w:hyperlink>
    </w:p>
    <w:p w14:paraId="3515B3A7" w14:textId="0C861AAB" w:rsidR="00371FCC" w:rsidRDefault="00D06CAB">
      <w:pPr>
        <w:pStyle w:val="TOC3"/>
        <w:rPr>
          <w:rFonts w:asciiTheme="minorHAnsi" w:eastAsiaTheme="minorEastAsia" w:hAnsiTheme="minorHAnsi" w:cstheme="minorBidi"/>
          <w:noProof/>
          <w:sz w:val="22"/>
          <w:szCs w:val="22"/>
          <w:lang w:val="de-DE"/>
        </w:rPr>
      </w:pPr>
      <w:hyperlink w:anchor="_Toc34747299" w:history="1">
        <w:r w:rsidR="00371FCC" w:rsidRPr="002911EF">
          <w:rPr>
            <w:rStyle w:val="Hyperlink"/>
            <w:noProof/>
          </w:rPr>
          <w:t>8.2.11</w:t>
        </w:r>
        <w:r w:rsidR="00371FCC">
          <w:rPr>
            <w:rFonts w:asciiTheme="minorHAnsi" w:eastAsiaTheme="minorEastAsia" w:hAnsiTheme="minorHAnsi" w:cstheme="minorBidi"/>
            <w:noProof/>
            <w:sz w:val="22"/>
            <w:szCs w:val="22"/>
            <w:lang w:val="de-DE"/>
          </w:rPr>
          <w:tab/>
        </w:r>
        <w:r w:rsidR="00371FCC" w:rsidRPr="002911EF">
          <w:rPr>
            <w:rStyle w:val="Hyperlink"/>
            <w:noProof/>
          </w:rPr>
          <w:t>K-Joint</w:t>
        </w:r>
        <w:r w:rsidR="00371FCC">
          <w:rPr>
            <w:noProof/>
            <w:webHidden/>
          </w:rPr>
          <w:tab/>
        </w:r>
        <w:r w:rsidR="00371FCC">
          <w:rPr>
            <w:noProof/>
            <w:webHidden/>
          </w:rPr>
          <w:fldChar w:fldCharType="begin"/>
        </w:r>
        <w:r w:rsidR="00371FCC">
          <w:rPr>
            <w:noProof/>
            <w:webHidden/>
          </w:rPr>
          <w:instrText xml:space="preserve"> PAGEREF _Toc34747299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1C99EA95" w14:textId="665C9F0D"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00371FCC" w:rsidRPr="002911EF">
          <w:rPr>
            <w:rStyle w:val="Hyperlink"/>
            <w:noProof/>
          </w:rPr>
          <w:t>8.2.11.1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_Toc34747300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57C91298" w14:textId="06EE4A8F"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00371FCC" w:rsidRPr="002911EF">
          <w:rPr>
            <w:rStyle w:val="Hyperlink"/>
            <w:noProof/>
          </w:rPr>
          <w:t>8.2.11.2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_Toc34747301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57DB4176" w14:textId="1D930235"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00371FCC" w:rsidRPr="002911EF">
          <w:rPr>
            <w:rStyle w:val="Hyperlink"/>
            <w:noProof/>
          </w:rPr>
          <w:t>8.2.11.3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_Toc34747302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116B2975" w14:textId="44CF509A"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00371FCC" w:rsidRPr="002911EF">
          <w:rPr>
            <w:rStyle w:val="Hyperlink"/>
            <w:noProof/>
          </w:rPr>
          <w:t>8.2.11.4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_Toc34747303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57221BF5" w14:textId="0EF733D2"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00371FCC" w:rsidRPr="002911EF">
          <w:rPr>
            <w:rStyle w:val="Hyperlink"/>
            <w:noProof/>
          </w:rPr>
          <w:t>8.2.11.5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_Toc34747304 \h </w:instrText>
        </w:r>
        <w:r w:rsidR="00371FCC">
          <w:rPr>
            <w:noProof/>
            <w:webHidden/>
          </w:rPr>
        </w:r>
        <w:r w:rsidR="00371FCC">
          <w:rPr>
            <w:noProof/>
            <w:webHidden/>
          </w:rPr>
          <w:fldChar w:fldCharType="separate"/>
        </w:r>
        <w:r w:rsidR="00371FCC">
          <w:rPr>
            <w:noProof/>
            <w:webHidden/>
          </w:rPr>
          <w:t>136</w:t>
        </w:r>
        <w:r w:rsidR="00371FCC">
          <w:rPr>
            <w:noProof/>
            <w:webHidden/>
          </w:rPr>
          <w:fldChar w:fldCharType="end"/>
        </w:r>
      </w:hyperlink>
    </w:p>
    <w:p w14:paraId="52977785" w14:textId="5489EF91" w:rsidR="00371FCC" w:rsidRDefault="00D06CAB">
      <w:pPr>
        <w:pStyle w:val="TOC3"/>
        <w:rPr>
          <w:rFonts w:asciiTheme="minorHAnsi" w:eastAsiaTheme="minorEastAsia" w:hAnsiTheme="minorHAnsi" w:cstheme="minorBidi"/>
          <w:noProof/>
          <w:sz w:val="22"/>
          <w:szCs w:val="22"/>
          <w:lang w:val="de-DE"/>
        </w:rPr>
      </w:pPr>
      <w:hyperlink w:anchor="_Toc34747305" w:history="1">
        <w:r w:rsidR="00371FCC" w:rsidRPr="002911EF">
          <w:rPr>
            <w:rStyle w:val="Hyperlink"/>
            <w:noProof/>
          </w:rPr>
          <w:t>8.2.12</w:t>
        </w:r>
        <w:r w:rsidR="00371FCC">
          <w:rPr>
            <w:rFonts w:asciiTheme="minorHAnsi" w:eastAsiaTheme="minorEastAsia" w:hAnsiTheme="minorHAnsi" w:cstheme="minorBidi"/>
            <w:noProof/>
            <w:sz w:val="22"/>
            <w:szCs w:val="22"/>
            <w:lang w:val="de-DE"/>
          </w:rPr>
          <w:tab/>
        </w:r>
        <w:r w:rsidR="00371FCC" w:rsidRPr="002911EF">
          <w:rPr>
            <w:rStyle w:val="Hyperlink"/>
            <w:noProof/>
          </w:rPr>
          <w:t>Cruciform Joint</w:t>
        </w:r>
        <w:r w:rsidR="00371FCC">
          <w:rPr>
            <w:noProof/>
            <w:webHidden/>
          </w:rPr>
          <w:tab/>
        </w:r>
        <w:r w:rsidR="00371FCC">
          <w:rPr>
            <w:noProof/>
            <w:webHidden/>
          </w:rPr>
          <w:fldChar w:fldCharType="begin"/>
        </w:r>
        <w:r w:rsidR="00371FCC">
          <w:rPr>
            <w:noProof/>
            <w:webHidden/>
          </w:rPr>
          <w:instrText xml:space="preserve"> PAGEREF _Toc34747305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17D10A47" w14:textId="206AB8FD"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00371FCC" w:rsidRPr="002911EF">
          <w:rPr>
            <w:rStyle w:val="Hyperlink"/>
            <w:noProof/>
          </w:rPr>
          <w:t>8.2.12.1</w:t>
        </w:r>
        <w:r w:rsidR="00371FCC">
          <w:rPr>
            <w:rFonts w:asciiTheme="minorHAnsi" w:eastAsiaTheme="minorEastAsia" w:hAnsiTheme="minorHAnsi" w:cstheme="minorBidi"/>
            <w:noProof/>
            <w:sz w:val="22"/>
            <w:szCs w:val="22"/>
            <w:lang w:val="de-DE"/>
          </w:rPr>
          <w:tab/>
        </w:r>
        <w:r w:rsidR="00371FCC" w:rsidRPr="002911EF">
          <w:rPr>
            <w:rStyle w:val="Hyperlink"/>
            <w:noProof/>
          </w:rPr>
          <w:t>Sheet Parameters</w:t>
        </w:r>
        <w:r w:rsidR="00371FCC">
          <w:rPr>
            <w:noProof/>
            <w:webHidden/>
          </w:rPr>
          <w:tab/>
        </w:r>
        <w:r w:rsidR="00371FCC">
          <w:rPr>
            <w:noProof/>
            <w:webHidden/>
          </w:rPr>
          <w:fldChar w:fldCharType="begin"/>
        </w:r>
        <w:r w:rsidR="00371FCC">
          <w:rPr>
            <w:noProof/>
            <w:webHidden/>
          </w:rPr>
          <w:instrText xml:space="preserve"> PAGEREF _Toc34747306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4983FAEB" w14:textId="0746936E"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00371FCC" w:rsidRPr="002911EF">
          <w:rPr>
            <w:rStyle w:val="Hyperlink"/>
            <w:noProof/>
          </w:rPr>
          <w:t>8.2.12.2</w:t>
        </w:r>
        <w:r w:rsidR="00371FCC">
          <w:rPr>
            <w:rFonts w:asciiTheme="minorHAnsi" w:eastAsiaTheme="minorEastAsia" w:hAnsiTheme="minorHAnsi" w:cstheme="minorBidi"/>
            <w:noProof/>
            <w:sz w:val="22"/>
            <w:szCs w:val="22"/>
            <w:lang w:val="de-DE"/>
          </w:rPr>
          <w:tab/>
        </w:r>
        <w:r w:rsidR="00371FCC" w:rsidRPr="002911EF">
          <w:rPr>
            <w:rStyle w:val="Hyperlink"/>
            <w:noProof/>
          </w:rPr>
          <w:t>Weld Parameters</w:t>
        </w:r>
        <w:r w:rsidR="00371FCC">
          <w:rPr>
            <w:noProof/>
            <w:webHidden/>
          </w:rPr>
          <w:tab/>
        </w:r>
        <w:r w:rsidR="00371FCC">
          <w:rPr>
            <w:noProof/>
            <w:webHidden/>
          </w:rPr>
          <w:fldChar w:fldCharType="begin"/>
        </w:r>
        <w:r w:rsidR="00371FCC">
          <w:rPr>
            <w:noProof/>
            <w:webHidden/>
          </w:rPr>
          <w:instrText xml:space="preserve"> PAGEREF _Toc34747307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673DDAE4" w14:textId="49C43FCA"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00371FCC" w:rsidRPr="002911EF">
          <w:rPr>
            <w:rStyle w:val="Hyperlink"/>
            <w:noProof/>
          </w:rPr>
          <w:t>8.2.12.3</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_Toc34747308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4B034EA5" w14:textId="2C853251"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00371FCC" w:rsidRPr="002911EF">
          <w:rPr>
            <w:rStyle w:val="Hyperlink"/>
            <w:noProof/>
          </w:rPr>
          <w:t>8.2.12.4</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_Toc34747309 \h </w:instrText>
        </w:r>
        <w:r w:rsidR="00371FCC">
          <w:rPr>
            <w:noProof/>
            <w:webHidden/>
          </w:rPr>
        </w:r>
        <w:r w:rsidR="00371FCC">
          <w:rPr>
            <w:noProof/>
            <w:webHidden/>
          </w:rPr>
          <w:fldChar w:fldCharType="separate"/>
        </w:r>
        <w:r w:rsidR="00371FCC">
          <w:rPr>
            <w:noProof/>
            <w:webHidden/>
          </w:rPr>
          <w:t>138</w:t>
        </w:r>
        <w:r w:rsidR="00371FCC">
          <w:rPr>
            <w:noProof/>
            <w:webHidden/>
          </w:rPr>
          <w:fldChar w:fldCharType="end"/>
        </w:r>
      </w:hyperlink>
    </w:p>
    <w:p w14:paraId="58ECE668" w14:textId="3C9122EB"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00371FCC" w:rsidRPr="002911EF">
          <w:rPr>
            <w:rStyle w:val="Hyperlink"/>
            <w:noProof/>
          </w:rPr>
          <w:t>8.2.12.5</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_Toc34747310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13501527" w14:textId="2D056BFC" w:rsidR="00371FCC" w:rsidRDefault="00D06CAB">
      <w:pPr>
        <w:pStyle w:val="TOC3"/>
        <w:rPr>
          <w:rFonts w:asciiTheme="minorHAnsi" w:eastAsiaTheme="minorEastAsia" w:hAnsiTheme="minorHAnsi" w:cstheme="minorBidi"/>
          <w:noProof/>
          <w:sz w:val="22"/>
          <w:szCs w:val="22"/>
          <w:lang w:val="de-DE"/>
        </w:rPr>
      </w:pPr>
      <w:hyperlink w:anchor="_Toc34747311" w:history="1">
        <w:r w:rsidR="00371FCC" w:rsidRPr="002911EF">
          <w:rPr>
            <w:rStyle w:val="Hyperlink"/>
            <w:noProof/>
          </w:rPr>
          <w:t>8.2.13</w:t>
        </w:r>
        <w:r w:rsidR="00371FCC">
          <w:rPr>
            <w:rFonts w:asciiTheme="minorHAnsi" w:eastAsiaTheme="minorEastAsia" w:hAnsiTheme="minorHAnsi" w:cstheme="minorBidi"/>
            <w:noProof/>
            <w:sz w:val="22"/>
            <w:szCs w:val="22"/>
            <w:lang w:val="de-DE"/>
          </w:rPr>
          <w:tab/>
        </w:r>
        <w:r w:rsidR="00371FCC" w:rsidRPr="002911EF">
          <w:rPr>
            <w:rStyle w:val="Hyperlink"/>
            <w:noProof/>
          </w:rPr>
          <w:t>Flared Joint</w:t>
        </w:r>
        <w:r w:rsidR="00371FCC">
          <w:rPr>
            <w:noProof/>
            <w:webHidden/>
          </w:rPr>
          <w:tab/>
        </w:r>
        <w:r w:rsidR="00371FCC">
          <w:rPr>
            <w:noProof/>
            <w:webHidden/>
          </w:rPr>
          <w:fldChar w:fldCharType="begin"/>
        </w:r>
        <w:r w:rsidR="00371FCC">
          <w:rPr>
            <w:noProof/>
            <w:webHidden/>
          </w:rPr>
          <w:instrText xml:space="preserve"> PAGEREF _Toc34747311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024825D4" w14:textId="2BF60BB1"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00371FCC" w:rsidRPr="002911EF">
          <w:rPr>
            <w:rStyle w:val="Hyperlink"/>
            <w:noProof/>
          </w:rPr>
          <w:t>8.2.13.1</w:t>
        </w:r>
        <w:r w:rsidR="00371FCC">
          <w:rPr>
            <w:rFonts w:asciiTheme="minorHAnsi" w:eastAsiaTheme="minorEastAsia" w:hAnsiTheme="minorHAnsi" w:cstheme="minorBidi"/>
            <w:noProof/>
            <w:sz w:val="22"/>
            <w:szCs w:val="22"/>
            <w:lang w:val="de-DE"/>
          </w:rPr>
          <w:tab/>
        </w:r>
        <w:r w:rsidR="00371FCC" w:rsidRPr="002911EF">
          <w:rPr>
            <w:rStyle w:val="Hyperlink"/>
            <w:noProof/>
          </w:rPr>
          <w:t>Attributes</w:t>
        </w:r>
        <w:r w:rsidR="00371FCC">
          <w:rPr>
            <w:noProof/>
            <w:webHidden/>
          </w:rPr>
          <w:tab/>
        </w:r>
        <w:r w:rsidR="00371FCC">
          <w:rPr>
            <w:noProof/>
            <w:webHidden/>
          </w:rPr>
          <w:fldChar w:fldCharType="begin"/>
        </w:r>
        <w:r w:rsidR="00371FCC">
          <w:rPr>
            <w:noProof/>
            <w:webHidden/>
          </w:rPr>
          <w:instrText xml:space="preserve"> PAGEREF _Toc34747312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4DFF362" w14:textId="2FBFBBD2"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00371FCC" w:rsidRPr="002911EF">
          <w:rPr>
            <w:rStyle w:val="Hyperlink"/>
            <w:noProof/>
          </w:rPr>
          <w:t>8.2.13.2</w:t>
        </w:r>
        <w:r w:rsidR="00371FCC">
          <w:rPr>
            <w:rFonts w:asciiTheme="minorHAnsi" w:eastAsiaTheme="minorEastAsia" w:hAnsiTheme="minorHAnsi" w:cstheme="minorBidi"/>
            <w:noProof/>
            <w:sz w:val="22"/>
            <w:szCs w:val="22"/>
            <w:lang w:val="de-DE"/>
          </w:rPr>
          <w:tab/>
        </w:r>
        <w:r w:rsidR="00371FCC" w:rsidRPr="002911EF">
          <w:rPr>
            <w:rStyle w:val="Hyperlink"/>
            <w:noProof/>
          </w:rPr>
          <w:t>Element "weld_position"</w:t>
        </w:r>
        <w:r w:rsidR="00371FCC">
          <w:rPr>
            <w:noProof/>
            <w:webHidden/>
          </w:rPr>
          <w:tab/>
        </w:r>
        <w:r w:rsidR="00371FCC">
          <w:rPr>
            <w:noProof/>
            <w:webHidden/>
          </w:rPr>
          <w:fldChar w:fldCharType="begin"/>
        </w:r>
        <w:r w:rsidR="00371FCC">
          <w:rPr>
            <w:noProof/>
            <w:webHidden/>
          </w:rPr>
          <w:instrText xml:space="preserve"> PAGEREF _Toc34747313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3E88C761" w14:textId="1C413410" w:rsidR="00371FCC" w:rsidRDefault="00D06CAB">
      <w:pPr>
        <w:pStyle w:val="TOC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00371FCC" w:rsidRPr="002911EF">
          <w:rPr>
            <w:rStyle w:val="Hyperlink"/>
            <w:noProof/>
          </w:rPr>
          <w:t>8.2.13.3</w:t>
        </w:r>
        <w:r w:rsidR="00371FCC">
          <w:rPr>
            <w:rFonts w:asciiTheme="minorHAnsi" w:eastAsiaTheme="minorEastAsia" w:hAnsiTheme="minorHAnsi" w:cstheme="minorBidi"/>
            <w:noProof/>
            <w:sz w:val="22"/>
            <w:szCs w:val="22"/>
            <w:lang w:val="de-DE"/>
          </w:rPr>
          <w:tab/>
        </w:r>
        <w:r w:rsidR="00371FCC" w:rsidRPr="002911EF">
          <w:rPr>
            <w:rStyle w:val="Hyperlink"/>
            <w:noProof/>
          </w:rPr>
          <w:t>Element "sheet_parameter"</w:t>
        </w:r>
        <w:r w:rsidR="00371FCC">
          <w:rPr>
            <w:noProof/>
            <w:webHidden/>
          </w:rPr>
          <w:tab/>
        </w:r>
        <w:r w:rsidR="00371FCC">
          <w:rPr>
            <w:noProof/>
            <w:webHidden/>
          </w:rPr>
          <w:fldChar w:fldCharType="begin"/>
        </w:r>
        <w:r w:rsidR="00371FCC">
          <w:rPr>
            <w:noProof/>
            <w:webHidden/>
          </w:rPr>
          <w:instrText xml:space="preserve"> PAGEREF _Toc34747314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20559760" w14:textId="4C754AD4"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00371FCC" w:rsidRPr="002911EF">
          <w:rPr>
            <w:rStyle w:val="Hyperlink"/>
            <w:noProof/>
          </w:rPr>
          <w:t>8.3</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Adhesive Lines</w:t>
        </w:r>
        <w:r w:rsidR="00371FCC">
          <w:rPr>
            <w:noProof/>
            <w:webHidden/>
          </w:rPr>
          <w:tab/>
        </w:r>
        <w:r w:rsidR="00371FCC">
          <w:rPr>
            <w:noProof/>
            <w:webHidden/>
          </w:rPr>
          <w:fldChar w:fldCharType="begin"/>
        </w:r>
        <w:r w:rsidR="00371FCC">
          <w:rPr>
            <w:noProof/>
            <w:webHidden/>
          </w:rPr>
          <w:instrText xml:space="preserve"> PAGEREF _Toc34747315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0E9D0E20" w14:textId="71E04896"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00371FCC" w:rsidRPr="002911EF">
          <w:rPr>
            <w:rStyle w:val="Hyperlink"/>
            <w:noProof/>
          </w:rPr>
          <w:t>8.4</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Hemming Flanges</w:t>
        </w:r>
        <w:r w:rsidR="00371FCC">
          <w:rPr>
            <w:noProof/>
            <w:webHidden/>
          </w:rPr>
          <w:tab/>
        </w:r>
        <w:r w:rsidR="00371FCC">
          <w:rPr>
            <w:noProof/>
            <w:webHidden/>
          </w:rPr>
          <w:fldChar w:fldCharType="begin"/>
        </w:r>
        <w:r w:rsidR="00371FCC">
          <w:rPr>
            <w:noProof/>
            <w:webHidden/>
          </w:rPr>
          <w:instrText xml:space="preserve"> PAGEREF _Toc34747316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3A33A9B5" w14:textId="709861B8" w:rsidR="00371FCC" w:rsidRDefault="00D06CAB">
      <w:pPr>
        <w:pStyle w:val="TOC3"/>
        <w:rPr>
          <w:rFonts w:asciiTheme="minorHAnsi" w:eastAsiaTheme="minorEastAsia" w:hAnsiTheme="minorHAnsi" w:cstheme="minorBidi"/>
          <w:noProof/>
          <w:sz w:val="22"/>
          <w:szCs w:val="22"/>
          <w:lang w:val="de-DE"/>
        </w:rPr>
      </w:pPr>
      <w:hyperlink w:anchor="_Toc34747317" w:history="1">
        <w:r w:rsidR="00371FCC" w:rsidRPr="002911EF">
          <w:rPr>
            <w:rStyle w:val="Hyperlink"/>
            <w:noProof/>
          </w:rPr>
          <w:t>8.4.1</w:t>
        </w:r>
        <w:r w:rsidR="00371FCC">
          <w:rPr>
            <w:rFonts w:asciiTheme="minorHAnsi" w:eastAsiaTheme="minorEastAsia" w:hAnsiTheme="minorHAnsi" w:cstheme="minorBidi"/>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_Toc34747317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6B02548D" w14:textId="44525485" w:rsidR="00371FCC" w:rsidRDefault="00D06CAB">
      <w:pPr>
        <w:pStyle w:val="TOC3"/>
        <w:rPr>
          <w:rFonts w:asciiTheme="minorHAnsi" w:eastAsiaTheme="minorEastAsia" w:hAnsiTheme="minorHAnsi" w:cstheme="minorBidi"/>
          <w:noProof/>
          <w:sz w:val="22"/>
          <w:szCs w:val="22"/>
          <w:lang w:val="de-DE"/>
        </w:rPr>
      </w:pPr>
      <w:hyperlink w:anchor="_Toc34747318" w:history="1">
        <w:r w:rsidR="00371FCC" w:rsidRPr="002911EF">
          <w:rPr>
            <w:rStyle w:val="Hyperlink"/>
            <w:noProof/>
          </w:rPr>
          <w:t>8.4.2</w:t>
        </w:r>
        <w:r w:rsidR="00371FCC">
          <w:rPr>
            <w:rFonts w:asciiTheme="minorHAnsi" w:eastAsiaTheme="minorEastAsia" w:hAnsiTheme="minorHAnsi" w:cstheme="minorBidi"/>
            <w:noProof/>
            <w:sz w:val="22"/>
            <w:szCs w:val="22"/>
            <w:lang w:val="de-DE"/>
          </w:rPr>
          <w:tab/>
        </w:r>
        <w:r w:rsidR="00371FCC" w:rsidRPr="002911EF">
          <w:rPr>
            <w:rStyle w:val="Hyperlink"/>
            <w:noProof/>
          </w:rPr>
          <w:t xml:space="preserve">Definition of element </w:t>
        </w:r>
        <w:r w:rsidR="00371FCC" w:rsidRPr="002911EF">
          <w:rPr>
            <w:rStyle w:val="Hyperlink"/>
            <w:rFonts w:ascii="Courier New" w:hAnsi="Courier New" w:cs="Courier New"/>
            <w:noProof/>
          </w:rPr>
          <w:t>&lt;hemming/&gt;</w:t>
        </w:r>
        <w:r w:rsidR="00371FCC">
          <w:rPr>
            <w:noProof/>
            <w:webHidden/>
          </w:rPr>
          <w:tab/>
        </w:r>
        <w:r w:rsidR="00371FCC">
          <w:rPr>
            <w:noProof/>
            <w:webHidden/>
          </w:rPr>
          <w:fldChar w:fldCharType="begin"/>
        </w:r>
        <w:r w:rsidR="00371FCC">
          <w:rPr>
            <w:noProof/>
            <w:webHidden/>
          </w:rPr>
          <w:instrText xml:space="preserve"> PAGEREF _Toc34747318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53729038" w14:textId="6A1D25AE"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00371FCC" w:rsidRPr="002911EF">
          <w:rPr>
            <w:rStyle w:val="Hyperlink"/>
            <w:noProof/>
          </w:rPr>
          <w:t>8.5</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Sequence Connections</w:t>
        </w:r>
        <w:r w:rsidR="00371FCC">
          <w:rPr>
            <w:noProof/>
            <w:webHidden/>
          </w:rPr>
          <w:tab/>
        </w:r>
        <w:r w:rsidR="00371FCC">
          <w:rPr>
            <w:noProof/>
            <w:webHidden/>
          </w:rPr>
          <w:fldChar w:fldCharType="begin"/>
        </w:r>
        <w:r w:rsidR="00371FCC">
          <w:rPr>
            <w:noProof/>
            <w:webHidden/>
          </w:rPr>
          <w:instrText xml:space="preserve"> PAGEREF _Toc34747319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6D139CDE" w14:textId="30714070" w:rsidR="00371FCC" w:rsidRDefault="00D06CA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00371FCC" w:rsidRPr="002911EF">
          <w:rPr>
            <w:rStyle w:val="Hyperlink"/>
            <w:noProof/>
            <w14:scene3d>
              <w14:camera w14:prst="orthographicFront"/>
              <w14:lightRig w14:rig="threePt" w14:dir="t">
                <w14:rot w14:lat="0" w14:lon="0" w14:rev="0"/>
              </w14:lightRig>
            </w14:scene3d>
          </w:rPr>
          <w:t>9</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2D connections</w:t>
        </w:r>
        <w:r w:rsidR="00371FCC">
          <w:rPr>
            <w:noProof/>
            <w:webHidden/>
          </w:rPr>
          <w:tab/>
        </w:r>
        <w:r w:rsidR="00371FCC">
          <w:rPr>
            <w:noProof/>
            <w:webHidden/>
          </w:rPr>
          <w:fldChar w:fldCharType="begin"/>
        </w:r>
        <w:r w:rsidR="00371FCC">
          <w:rPr>
            <w:noProof/>
            <w:webHidden/>
          </w:rPr>
          <w:instrText xml:space="preserve"> PAGEREF _Toc34747320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2475D966" w14:textId="3E7E3957"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00371FCC" w:rsidRPr="002911EF">
          <w:rPr>
            <w:rStyle w:val="Hyperlink"/>
            <w:noProof/>
          </w:rPr>
          <w:t>9.1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Generic Definitions</w:t>
        </w:r>
        <w:r w:rsidR="00371FCC">
          <w:rPr>
            <w:noProof/>
            <w:webHidden/>
          </w:rPr>
          <w:tab/>
        </w:r>
        <w:r w:rsidR="00371FCC">
          <w:rPr>
            <w:noProof/>
            <w:webHidden/>
          </w:rPr>
          <w:fldChar w:fldCharType="begin"/>
        </w:r>
        <w:r w:rsidR="00371FCC">
          <w:rPr>
            <w:noProof/>
            <w:webHidden/>
          </w:rPr>
          <w:instrText xml:space="preserve"> PAGEREF _Toc34747321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5821F57F" w14:textId="1048030B" w:rsidR="00371FCC" w:rsidRDefault="00D06CAB">
      <w:pPr>
        <w:pStyle w:val="TOC3"/>
        <w:rPr>
          <w:rFonts w:asciiTheme="minorHAnsi" w:eastAsiaTheme="minorEastAsia" w:hAnsiTheme="minorHAnsi" w:cstheme="minorBidi"/>
          <w:noProof/>
          <w:sz w:val="22"/>
          <w:szCs w:val="22"/>
          <w:lang w:val="de-DE"/>
        </w:rPr>
      </w:pPr>
      <w:hyperlink w:anchor="_Toc34747322" w:history="1">
        <w:r w:rsidR="00371FCC" w:rsidRPr="002911EF">
          <w:rPr>
            <w:rStyle w:val="Hyperlink"/>
            <w:noProof/>
          </w:rPr>
          <w:t>9.1.1</w:t>
        </w:r>
        <w:r w:rsidR="00371FCC">
          <w:rPr>
            <w:rFonts w:asciiTheme="minorHAnsi" w:eastAsiaTheme="minorEastAsia" w:hAnsiTheme="minorHAnsi" w:cstheme="minorBidi"/>
            <w:noProof/>
            <w:sz w:val="22"/>
            <w:szCs w:val="22"/>
            <w:lang w:val="de-DE"/>
          </w:rPr>
          <w:tab/>
        </w:r>
        <w:r w:rsidR="00371FCC" w:rsidRPr="002911EF">
          <w:rPr>
            <w:rStyle w:val="Hyperlink"/>
            <w:noProof/>
          </w:rPr>
          <w:t>Identification</w:t>
        </w:r>
        <w:r w:rsidR="00371FCC">
          <w:rPr>
            <w:noProof/>
            <w:webHidden/>
          </w:rPr>
          <w:tab/>
        </w:r>
        <w:r w:rsidR="00371FCC">
          <w:rPr>
            <w:noProof/>
            <w:webHidden/>
          </w:rPr>
          <w:fldChar w:fldCharType="begin"/>
        </w:r>
        <w:r w:rsidR="00371FCC">
          <w:rPr>
            <w:noProof/>
            <w:webHidden/>
          </w:rPr>
          <w:instrText xml:space="preserve"> PAGEREF _Toc34747322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29D3E201" w14:textId="3F722D75" w:rsidR="00371FCC" w:rsidRDefault="00D06CAB">
      <w:pPr>
        <w:pStyle w:val="TOC3"/>
        <w:rPr>
          <w:rFonts w:asciiTheme="minorHAnsi" w:eastAsiaTheme="minorEastAsia" w:hAnsiTheme="minorHAnsi" w:cstheme="minorBidi"/>
          <w:noProof/>
          <w:sz w:val="22"/>
          <w:szCs w:val="22"/>
          <w:lang w:val="de-DE"/>
        </w:rPr>
      </w:pPr>
      <w:hyperlink w:anchor="_Toc34747323" w:history="1">
        <w:r w:rsidR="00371FCC" w:rsidRPr="002911EF">
          <w:rPr>
            <w:rStyle w:val="Hyperlink"/>
            <w:noProof/>
          </w:rPr>
          <w:t>9.1.2</w:t>
        </w:r>
        <w:r w:rsidR="00371FCC">
          <w:rPr>
            <w:rFonts w:asciiTheme="minorHAnsi" w:eastAsiaTheme="minorEastAsia" w:hAnsiTheme="minorHAnsi" w:cstheme="minorBidi"/>
            <w:noProof/>
            <w:sz w:val="22"/>
            <w:szCs w:val="22"/>
            <w:lang w:val="de-DE"/>
          </w:rPr>
          <w:tab/>
        </w:r>
        <w:r w:rsidR="00371FCC" w:rsidRPr="002911EF">
          <w:rPr>
            <w:rStyle w:val="Hyperlink"/>
            <w:noProof/>
          </w:rPr>
          <w:t>Connection Face</w:t>
        </w:r>
        <w:r w:rsidR="00371FCC">
          <w:rPr>
            <w:noProof/>
            <w:webHidden/>
          </w:rPr>
          <w:tab/>
        </w:r>
        <w:r w:rsidR="00371FCC">
          <w:rPr>
            <w:noProof/>
            <w:webHidden/>
          </w:rPr>
          <w:fldChar w:fldCharType="begin"/>
        </w:r>
        <w:r w:rsidR="00371FCC">
          <w:rPr>
            <w:noProof/>
            <w:webHidden/>
          </w:rPr>
          <w:instrText xml:space="preserve"> PAGEREF _Toc34747323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4092042C" w14:textId="276E268E" w:rsidR="00371FCC" w:rsidRDefault="00D06CAB">
      <w:pPr>
        <w:pStyle w:val="TOC3"/>
        <w:rPr>
          <w:rFonts w:asciiTheme="minorHAnsi" w:eastAsiaTheme="minorEastAsia" w:hAnsiTheme="minorHAnsi" w:cstheme="minorBidi"/>
          <w:noProof/>
          <w:sz w:val="22"/>
          <w:szCs w:val="22"/>
          <w:lang w:val="de-DE"/>
        </w:rPr>
      </w:pPr>
      <w:hyperlink w:anchor="_Toc34747324" w:history="1">
        <w:r w:rsidR="00371FCC" w:rsidRPr="002911EF">
          <w:rPr>
            <w:rStyle w:val="Hyperlink"/>
            <w:noProof/>
          </w:rPr>
          <w:t>9.1.3</w:t>
        </w:r>
        <w:r w:rsidR="00371FCC">
          <w:rPr>
            <w:rFonts w:asciiTheme="minorHAnsi" w:eastAsiaTheme="minorEastAsia" w:hAnsiTheme="minorHAnsi" w:cstheme="minorBidi"/>
            <w:noProof/>
            <w:sz w:val="22"/>
            <w:szCs w:val="22"/>
            <w:lang w:val="de-DE"/>
          </w:rPr>
          <w:tab/>
        </w:r>
        <w:r w:rsidR="00371FCC" w:rsidRPr="002911EF">
          <w:rPr>
            <w:rStyle w:val="Hyperlink"/>
            <w:noProof/>
          </w:rPr>
          <w:t>Type Specification</w:t>
        </w:r>
        <w:r w:rsidR="00371FCC">
          <w:rPr>
            <w:noProof/>
            <w:webHidden/>
          </w:rPr>
          <w:tab/>
        </w:r>
        <w:r w:rsidR="00371FCC">
          <w:rPr>
            <w:noProof/>
            <w:webHidden/>
          </w:rPr>
          <w:fldChar w:fldCharType="begin"/>
        </w:r>
        <w:r w:rsidR="00371FCC">
          <w:rPr>
            <w:noProof/>
            <w:webHidden/>
          </w:rPr>
          <w:instrText xml:space="preserve"> PAGEREF _Toc34747324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3CB6F496" w14:textId="26B41423"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00371FCC" w:rsidRPr="002911EF">
          <w:rPr>
            <w:rStyle w:val="Hyperlink"/>
            <w:noProof/>
          </w:rPr>
          <w:t>9.2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Adhesive Faces</w:t>
        </w:r>
        <w:r w:rsidR="00371FCC">
          <w:rPr>
            <w:noProof/>
            <w:webHidden/>
          </w:rPr>
          <w:tab/>
        </w:r>
        <w:r w:rsidR="00371FCC">
          <w:rPr>
            <w:noProof/>
            <w:webHidden/>
          </w:rPr>
          <w:fldChar w:fldCharType="begin"/>
        </w:r>
        <w:r w:rsidR="00371FCC">
          <w:rPr>
            <w:noProof/>
            <w:webHidden/>
          </w:rPr>
          <w:instrText xml:space="preserve"> PAGEREF _Toc34747325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51D1E7D9" w14:textId="5F64682D" w:rsidR="00371FCC" w:rsidRDefault="00D06CA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00371FCC" w:rsidRPr="002911EF">
          <w:rPr>
            <w:rStyle w:val="Hyperlink"/>
            <w:noProof/>
            <w14:scene3d>
              <w14:camera w14:prst="orthographicFront"/>
              <w14:lightRig w14:rig="threePt" w14:dir="t">
                <w14:rot w14:lat="0" w14:lon="0" w14:rev="0"/>
              </w14:lightRig>
            </w14:scene3d>
          </w:rPr>
          <w:t>10</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Future extensions</w:t>
        </w:r>
        <w:r w:rsidR="00371FCC">
          <w:rPr>
            <w:noProof/>
            <w:webHidden/>
          </w:rPr>
          <w:tab/>
        </w:r>
        <w:r w:rsidR="00371FCC">
          <w:rPr>
            <w:noProof/>
            <w:webHidden/>
          </w:rPr>
          <w:fldChar w:fldCharType="begin"/>
        </w:r>
        <w:r w:rsidR="00371FCC">
          <w:rPr>
            <w:noProof/>
            <w:webHidden/>
          </w:rPr>
          <w:instrText xml:space="preserve"> PAGEREF _Toc34747326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7CB84300" w14:textId="785463A0"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00371FCC" w:rsidRPr="002911EF">
          <w:rPr>
            <w:rStyle w:val="Hyperlink"/>
            <w:noProof/>
          </w:rPr>
          <w:t>10.1</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Additional parameters for spot and seam welds</w:t>
        </w:r>
        <w:r w:rsidR="00371FCC">
          <w:rPr>
            <w:noProof/>
            <w:webHidden/>
          </w:rPr>
          <w:tab/>
        </w:r>
        <w:r w:rsidR="00371FCC">
          <w:rPr>
            <w:noProof/>
            <w:webHidden/>
          </w:rPr>
          <w:fldChar w:fldCharType="begin"/>
        </w:r>
        <w:r w:rsidR="00371FCC">
          <w:rPr>
            <w:noProof/>
            <w:webHidden/>
          </w:rPr>
          <w:instrText xml:space="preserve"> PAGEREF _Toc34747327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43EF48AB" w14:textId="15A45BCE" w:rsidR="00371FCC" w:rsidRDefault="00D06CA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00371FCC" w:rsidRPr="002911EF">
          <w:rPr>
            <w:rStyle w:val="Hyperlink"/>
            <w:noProof/>
          </w:rPr>
          <w:t>10.2</w:t>
        </w:r>
        <w:r w:rsidR="00371FCC">
          <w:rPr>
            <w:rFonts w:asciiTheme="minorHAnsi" w:eastAsiaTheme="minorEastAsia" w:hAnsiTheme="minorHAnsi" w:cstheme="minorBidi"/>
            <w:b w:val="0"/>
            <w:bCs w:val="0"/>
            <w:noProof/>
            <w:sz w:val="22"/>
            <w:szCs w:val="22"/>
            <w:lang w:val="de-DE"/>
          </w:rPr>
          <w:tab/>
        </w:r>
        <w:r w:rsidR="00371FCC" w:rsidRPr="002911EF">
          <w:rPr>
            <w:rStyle w:val="Hyperlink"/>
            <w:noProof/>
          </w:rPr>
          <w:t>Other relevant and new joint types</w:t>
        </w:r>
        <w:r w:rsidR="00371FCC">
          <w:rPr>
            <w:noProof/>
            <w:webHidden/>
          </w:rPr>
          <w:tab/>
        </w:r>
        <w:r w:rsidR="00371FCC">
          <w:rPr>
            <w:noProof/>
            <w:webHidden/>
          </w:rPr>
          <w:fldChar w:fldCharType="begin"/>
        </w:r>
        <w:r w:rsidR="00371FCC">
          <w:rPr>
            <w:noProof/>
            <w:webHidden/>
          </w:rPr>
          <w:instrText xml:space="preserve"> PAGEREF _Toc34747328 \h </w:instrText>
        </w:r>
        <w:r w:rsidR="00371FCC">
          <w:rPr>
            <w:noProof/>
            <w:webHidden/>
          </w:rPr>
        </w:r>
        <w:r w:rsidR="00371FCC">
          <w:rPr>
            <w:noProof/>
            <w:webHidden/>
          </w:rPr>
          <w:fldChar w:fldCharType="separate"/>
        </w:r>
        <w:r w:rsidR="00371FCC">
          <w:rPr>
            <w:noProof/>
            <w:webHidden/>
          </w:rPr>
          <w:t>156</w:t>
        </w:r>
        <w:r w:rsidR="00371FCC">
          <w:rPr>
            <w:noProof/>
            <w:webHidden/>
          </w:rPr>
          <w:fldChar w:fldCharType="end"/>
        </w:r>
      </w:hyperlink>
    </w:p>
    <w:p w14:paraId="4DC390BA" w14:textId="2CDE9FB5" w:rsidR="00371FCC" w:rsidRDefault="00D06CA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00371FCC" w:rsidRPr="002911EF">
          <w:rPr>
            <w:rStyle w:val="Hyperlink"/>
            <w:noProof/>
            <w14:scene3d>
              <w14:camera w14:prst="orthographicFront"/>
              <w14:lightRig w14:rig="threePt" w14:dir="t">
                <w14:rot w14:lat="0" w14:lon="0" w14:rev="0"/>
              </w14:lightRig>
            </w14:scene3d>
          </w:rPr>
          <w:t>11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Disclaimer</w:t>
        </w:r>
        <w:r w:rsidR="00371FCC">
          <w:rPr>
            <w:noProof/>
            <w:webHidden/>
          </w:rPr>
          <w:tab/>
        </w:r>
        <w:r w:rsidR="00371FCC">
          <w:rPr>
            <w:noProof/>
            <w:webHidden/>
          </w:rPr>
          <w:fldChar w:fldCharType="begin"/>
        </w:r>
        <w:r w:rsidR="00371FCC">
          <w:rPr>
            <w:noProof/>
            <w:webHidden/>
          </w:rPr>
          <w:instrText xml:space="preserve"> PAGEREF _Toc34747329 \h </w:instrText>
        </w:r>
        <w:r w:rsidR="00371FCC">
          <w:rPr>
            <w:noProof/>
            <w:webHidden/>
          </w:rPr>
        </w:r>
        <w:r w:rsidR="00371FCC">
          <w:rPr>
            <w:noProof/>
            <w:webHidden/>
          </w:rPr>
          <w:fldChar w:fldCharType="separate"/>
        </w:r>
        <w:r w:rsidR="00371FCC">
          <w:rPr>
            <w:noProof/>
            <w:webHidden/>
          </w:rPr>
          <w:t>157</w:t>
        </w:r>
        <w:r w:rsidR="00371FCC">
          <w:rPr>
            <w:noProof/>
            <w:webHidden/>
          </w:rPr>
          <w:fldChar w:fldCharType="end"/>
        </w:r>
      </w:hyperlink>
    </w:p>
    <w:p w14:paraId="629409C8" w14:textId="1ECA0506" w:rsidR="00371FCC" w:rsidRDefault="00D06CA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00371FCC" w:rsidRPr="002911EF">
          <w:rPr>
            <w:rStyle w:val="Hyperlink"/>
            <w:noProof/>
            <w14:scene3d>
              <w14:camera w14:prst="orthographicFront"/>
              <w14:lightRig w14:rig="threePt" w14:dir="t">
                <w14:rot w14:lat="0" w14:lon="0" w14:rev="0"/>
              </w14:lightRig>
            </w14:scene3d>
          </w:rPr>
          <w:t>12</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References</w:t>
        </w:r>
        <w:r w:rsidR="00371FCC">
          <w:rPr>
            <w:noProof/>
            <w:webHidden/>
          </w:rPr>
          <w:tab/>
        </w:r>
        <w:r w:rsidR="00371FCC">
          <w:rPr>
            <w:noProof/>
            <w:webHidden/>
          </w:rPr>
          <w:fldChar w:fldCharType="begin"/>
        </w:r>
        <w:r w:rsidR="00371FCC">
          <w:rPr>
            <w:noProof/>
            <w:webHidden/>
          </w:rPr>
          <w:instrText xml:space="preserve"> PAGEREF _Toc34747330 \h </w:instrText>
        </w:r>
        <w:r w:rsidR="00371FCC">
          <w:rPr>
            <w:noProof/>
            <w:webHidden/>
          </w:rPr>
        </w:r>
        <w:r w:rsidR="00371FCC">
          <w:rPr>
            <w:noProof/>
            <w:webHidden/>
          </w:rPr>
          <w:fldChar w:fldCharType="separate"/>
        </w:r>
        <w:r w:rsidR="00371FCC">
          <w:rPr>
            <w:noProof/>
            <w:webHidden/>
          </w:rPr>
          <w:t>158</w:t>
        </w:r>
        <w:r w:rsidR="00371FCC">
          <w:rPr>
            <w:noProof/>
            <w:webHidden/>
          </w:rPr>
          <w:fldChar w:fldCharType="end"/>
        </w:r>
      </w:hyperlink>
    </w:p>
    <w:p w14:paraId="1B3DA069" w14:textId="6448322B"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2" w:history="1">
        <w:r w:rsidR="00371FCC" w:rsidRPr="00CE0568">
          <w:rPr>
            <w:rStyle w:val="Hyperlink"/>
            <w:noProof/>
          </w:rPr>
          <w:t>Figure 2: Topological Relations between Parts and Assemblies</w:t>
        </w:r>
        <w:r w:rsidR="00371FCC">
          <w:rPr>
            <w:noProof/>
            <w:webHidden/>
          </w:rPr>
          <w:tab/>
        </w:r>
        <w:r w:rsidR="00371FCC">
          <w:rPr>
            <w:noProof/>
            <w:webHidden/>
          </w:rPr>
          <w:fldChar w:fldCharType="begin"/>
        </w:r>
        <w:r w:rsidR="00371FCC">
          <w:rPr>
            <w:noProof/>
            <w:webHidden/>
          </w:rPr>
          <w:instrText xml:space="preserve"> PAGEREF _Toc34747332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560B7547" w14:textId="64309C2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3" w:history="1">
        <w:r w:rsidR="00371FCC" w:rsidRPr="00CE0568">
          <w:rPr>
            <w:rStyle w:val="Hyperlink"/>
            <w:noProof/>
          </w:rPr>
          <w:t>Figure 3: Product Structures Fitting to Previous Figure.</w:t>
        </w:r>
        <w:r w:rsidR="00371FCC">
          <w:rPr>
            <w:noProof/>
            <w:webHidden/>
          </w:rPr>
          <w:tab/>
        </w:r>
        <w:r w:rsidR="00371FCC">
          <w:rPr>
            <w:noProof/>
            <w:webHidden/>
          </w:rPr>
          <w:fldChar w:fldCharType="begin"/>
        </w:r>
        <w:r w:rsidR="00371FCC">
          <w:rPr>
            <w:noProof/>
            <w:webHidden/>
          </w:rPr>
          <w:instrText xml:space="preserve"> PAGEREF _Toc34747333 \h </w:instrText>
        </w:r>
        <w:r w:rsidR="00371FCC">
          <w:rPr>
            <w:noProof/>
            <w:webHidden/>
          </w:rPr>
        </w:r>
        <w:r w:rsidR="00371FCC">
          <w:rPr>
            <w:noProof/>
            <w:webHidden/>
          </w:rPr>
          <w:fldChar w:fldCharType="separate"/>
        </w:r>
        <w:r w:rsidR="00371FCC">
          <w:rPr>
            <w:noProof/>
            <w:webHidden/>
          </w:rPr>
          <w:t>21</w:t>
        </w:r>
        <w:r w:rsidR="00371FCC">
          <w:rPr>
            <w:noProof/>
            <w:webHidden/>
          </w:rPr>
          <w:fldChar w:fldCharType="end"/>
        </w:r>
      </w:hyperlink>
    </w:p>
    <w:p w14:paraId="109EFFAF" w14:textId="2C51B99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4" w:history="1">
        <w:r w:rsidR="00371FCC" w:rsidRPr="00CE0568">
          <w:rPr>
            <w:rStyle w:val="Hyperlink"/>
            <w:noProof/>
          </w:rPr>
          <w:t>Figure 4: The Development Process</w:t>
        </w:r>
        <w:r w:rsidR="00371FCC">
          <w:rPr>
            <w:noProof/>
            <w:webHidden/>
          </w:rPr>
          <w:tab/>
        </w:r>
        <w:r w:rsidR="00371FCC">
          <w:rPr>
            <w:noProof/>
            <w:webHidden/>
          </w:rPr>
          <w:fldChar w:fldCharType="begin"/>
        </w:r>
        <w:r w:rsidR="00371FCC">
          <w:rPr>
            <w:noProof/>
            <w:webHidden/>
          </w:rPr>
          <w:instrText xml:space="preserve"> PAGEREF _Toc34747334 \h </w:instrText>
        </w:r>
        <w:r w:rsidR="00371FCC">
          <w:rPr>
            <w:noProof/>
            <w:webHidden/>
          </w:rPr>
        </w:r>
        <w:r w:rsidR="00371FCC">
          <w:rPr>
            <w:noProof/>
            <w:webHidden/>
          </w:rPr>
          <w:fldChar w:fldCharType="separate"/>
        </w:r>
        <w:r w:rsidR="00371FCC">
          <w:rPr>
            <w:noProof/>
            <w:webHidden/>
          </w:rPr>
          <w:t>22</w:t>
        </w:r>
        <w:r w:rsidR="00371FCC">
          <w:rPr>
            <w:noProof/>
            <w:webHidden/>
          </w:rPr>
          <w:fldChar w:fldCharType="end"/>
        </w:r>
      </w:hyperlink>
    </w:p>
    <w:p w14:paraId="3EC39CB7" w14:textId="666154C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5" w:history="1">
        <w:r w:rsidR="00371FCC" w:rsidRPr="00CE0568">
          <w:rPr>
            <w:rStyle w:val="Hyperlink"/>
            <w:noProof/>
          </w:rPr>
          <w:t>Figure 5: χMCF as a Platform for Connection Information in the Complete Development Process</w:t>
        </w:r>
        <w:r w:rsidR="00371FCC">
          <w:rPr>
            <w:noProof/>
            <w:webHidden/>
          </w:rPr>
          <w:tab/>
        </w:r>
        <w:r w:rsidR="00371FCC">
          <w:rPr>
            <w:noProof/>
            <w:webHidden/>
          </w:rPr>
          <w:fldChar w:fldCharType="begin"/>
        </w:r>
        <w:r w:rsidR="00371FCC">
          <w:rPr>
            <w:noProof/>
            <w:webHidden/>
          </w:rPr>
          <w:instrText xml:space="preserve"> PAGEREF _Toc34747335 \h </w:instrText>
        </w:r>
        <w:r w:rsidR="00371FCC">
          <w:rPr>
            <w:noProof/>
            <w:webHidden/>
          </w:rPr>
        </w:r>
        <w:r w:rsidR="00371FCC">
          <w:rPr>
            <w:noProof/>
            <w:webHidden/>
          </w:rPr>
          <w:fldChar w:fldCharType="separate"/>
        </w:r>
        <w:r w:rsidR="00371FCC">
          <w:rPr>
            <w:noProof/>
            <w:webHidden/>
          </w:rPr>
          <w:t>22</w:t>
        </w:r>
        <w:r w:rsidR="00371FCC">
          <w:rPr>
            <w:noProof/>
            <w:webHidden/>
          </w:rPr>
          <w:fldChar w:fldCharType="end"/>
        </w:r>
      </w:hyperlink>
    </w:p>
    <w:p w14:paraId="715FDE89" w14:textId="1777F6E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6" w:history="1">
        <w:r w:rsidR="00371FCC" w:rsidRPr="00CE0568">
          <w:rPr>
            <w:rStyle w:val="Hyperlink"/>
            <w:noProof/>
          </w:rPr>
          <w:t>Figure 6: Weld line crossing tailored blank vs. weld line crossing physical gap</w:t>
        </w:r>
        <w:r w:rsidR="00371FCC">
          <w:rPr>
            <w:noProof/>
            <w:webHidden/>
          </w:rPr>
          <w:tab/>
        </w:r>
        <w:r w:rsidR="00371FCC">
          <w:rPr>
            <w:noProof/>
            <w:webHidden/>
          </w:rPr>
          <w:fldChar w:fldCharType="begin"/>
        </w:r>
        <w:r w:rsidR="00371FCC">
          <w:rPr>
            <w:noProof/>
            <w:webHidden/>
          </w:rPr>
          <w:instrText xml:space="preserve"> PAGEREF _Toc34747336 \h </w:instrText>
        </w:r>
        <w:r w:rsidR="00371FCC">
          <w:rPr>
            <w:noProof/>
            <w:webHidden/>
          </w:rPr>
        </w:r>
        <w:r w:rsidR="00371FCC">
          <w:rPr>
            <w:noProof/>
            <w:webHidden/>
          </w:rPr>
          <w:fldChar w:fldCharType="separate"/>
        </w:r>
        <w:r w:rsidR="00371FCC">
          <w:rPr>
            <w:noProof/>
            <w:webHidden/>
          </w:rPr>
          <w:t>27</w:t>
        </w:r>
        <w:r w:rsidR="00371FCC">
          <w:rPr>
            <w:noProof/>
            <w:webHidden/>
          </w:rPr>
          <w:fldChar w:fldCharType="end"/>
        </w:r>
      </w:hyperlink>
    </w:p>
    <w:p w14:paraId="05E9279B" w14:textId="79DE171D"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1" w:anchor="_Toc34747337" w:history="1">
        <w:r w:rsidR="00371FCC" w:rsidRPr="00CE0568">
          <w:rPr>
            <w:rStyle w:val="Hyperlink"/>
            <w:noProof/>
          </w:rPr>
          <w:t>Figure 7: special topologies</w:t>
        </w:r>
        <w:r w:rsidR="00371FCC">
          <w:rPr>
            <w:noProof/>
            <w:webHidden/>
          </w:rPr>
          <w:tab/>
        </w:r>
        <w:r w:rsidR="00371FCC">
          <w:rPr>
            <w:noProof/>
            <w:webHidden/>
          </w:rPr>
          <w:fldChar w:fldCharType="begin"/>
        </w:r>
        <w:r w:rsidR="00371FCC">
          <w:rPr>
            <w:noProof/>
            <w:webHidden/>
          </w:rPr>
          <w:instrText xml:space="preserve"> PAGEREF _Toc34747337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5CA12645" w14:textId="52BEACF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8" w:history="1">
        <w:r w:rsidR="00371FCC" w:rsidRPr="00CE0568">
          <w:rPr>
            <w:rStyle w:val="Hyperlink"/>
            <w:noProof/>
          </w:rPr>
          <w:t>Figure 8: Robscans with Different Rotation Angles; Two of them Mirrored</w:t>
        </w:r>
        <w:r w:rsidR="00371FCC">
          <w:rPr>
            <w:noProof/>
            <w:webHidden/>
          </w:rPr>
          <w:tab/>
        </w:r>
        <w:r w:rsidR="00371FCC">
          <w:rPr>
            <w:noProof/>
            <w:webHidden/>
          </w:rPr>
          <w:fldChar w:fldCharType="begin"/>
        </w:r>
        <w:r w:rsidR="00371FCC">
          <w:rPr>
            <w:noProof/>
            <w:webHidden/>
          </w:rPr>
          <w:instrText xml:space="preserve"> PAGEREF _Toc34747338 \h </w:instrText>
        </w:r>
        <w:r w:rsidR="00371FCC">
          <w:rPr>
            <w:noProof/>
            <w:webHidden/>
          </w:rPr>
        </w:r>
        <w:r w:rsidR="00371FCC">
          <w:rPr>
            <w:noProof/>
            <w:webHidden/>
          </w:rPr>
          <w:fldChar w:fldCharType="separate"/>
        </w:r>
        <w:r w:rsidR="00371FCC">
          <w:rPr>
            <w:noProof/>
            <w:webHidden/>
          </w:rPr>
          <w:t>56</w:t>
        </w:r>
        <w:r w:rsidR="00371FCC">
          <w:rPr>
            <w:noProof/>
            <w:webHidden/>
          </w:rPr>
          <w:fldChar w:fldCharType="end"/>
        </w:r>
      </w:hyperlink>
    </w:p>
    <w:p w14:paraId="2D46116A" w14:textId="6AE30DB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39" w:history="1">
        <w:r w:rsidR="00371FCC" w:rsidRPr="00CE0568">
          <w:rPr>
            <w:rStyle w:val="Hyperlink"/>
            <w:noProof/>
          </w:rPr>
          <w:t>Figure 9: Rivet head types</w:t>
        </w:r>
        <w:r w:rsidR="00371FCC">
          <w:rPr>
            <w:noProof/>
            <w:webHidden/>
          </w:rPr>
          <w:tab/>
        </w:r>
        <w:r w:rsidR="00371FCC">
          <w:rPr>
            <w:noProof/>
            <w:webHidden/>
          </w:rPr>
          <w:fldChar w:fldCharType="begin"/>
        </w:r>
        <w:r w:rsidR="00371FCC">
          <w:rPr>
            <w:noProof/>
            <w:webHidden/>
          </w:rPr>
          <w:instrText xml:space="preserve"> PAGEREF _Toc34747339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7416DC02" w14:textId="6544BB6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0" w:history="1">
        <w:r w:rsidR="00371FCC" w:rsidRPr="00CE0568">
          <w:rPr>
            <w:rStyle w:val="Hyperlink"/>
            <w:noProof/>
          </w:rPr>
          <w:t>Figure 10: Cross Section of a blind rivet</w:t>
        </w:r>
        <w:r w:rsidR="00371FCC">
          <w:rPr>
            <w:noProof/>
            <w:webHidden/>
          </w:rPr>
          <w:tab/>
        </w:r>
        <w:r w:rsidR="00371FCC">
          <w:rPr>
            <w:noProof/>
            <w:webHidden/>
          </w:rPr>
          <w:fldChar w:fldCharType="begin"/>
        </w:r>
        <w:r w:rsidR="00371FCC">
          <w:rPr>
            <w:noProof/>
            <w:webHidden/>
          </w:rPr>
          <w:instrText xml:space="preserve"> PAGEREF _Toc34747340 \h </w:instrText>
        </w:r>
        <w:r w:rsidR="00371FCC">
          <w:rPr>
            <w:noProof/>
            <w:webHidden/>
          </w:rPr>
        </w:r>
        <w:r w:rsidR="00371FCC">
          <w:rPr>
            <w:noProof/>
            <w:webHidden/>
          </w:rPr>
          <w:fldChar w:fldCharType="separate"/>
        </w:r>
        <w:r w:rsidR="00371FCC">
          <w:rPr>
            <w:noProof/>
            <w:webHidden/>
          </w:rPr>
          <w:t>61</w:t>
        </w:r>
        <w:r w:rsidR="00371FCC">
          <w:rPr>
            <w:noProof/>
            <w:webHidden/>
          </w:rPr>
          <w:fldChar w:fldCharType="end"/>
        </w:r>
      </w:hyperlink>
    </w:p>
    <w:p w14:paraId="2C032407" w14:textId="7F3E9E1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1" w:history="1">
        <w:r w:rsidR="00371FCC" w:rsidRPr="00CE0568">
          <w:rPr>
            <w:rStyle w:val="Hyperlink"/>
            <w:noProof/>
          </w:rPr>
          <w:t>Figure 11: Thick and Thin Assembling</w:t>
        </w:r>
        <w:r w:rsidR="00371FCC">
          <w:rPr>
            <w:noProof/>
            <w:webHidden/>
          </w:rPr>
          <w:tab/>
        </w:r>
        <w:r w:rsidR="00371FCC">
          <w:rPr>
            <w:noProof/>
            <w:webHidden/>
          </w:rPr>
          <w:fldChar w:fldCharType="begin"/>
        </w:r>
        <w:r w:rsidR="00371FCC">
          <w:rPr>
            <w:noProof/>
            <w:webHidden/>
          </w:rPr>
          <w:instrText xml:space="preserve"> PAGEREF _Toc34747341 \h </w:instrText>
        </w:r>
        <w:r w:rsidR="00371FCC">
          <w:rPr>
            <w:noProof/>
            <w:webHidden/>
          </w:rPr>
        </w:r>
        <w:r w:rsidR="00371FCC">
          <w:rPr>
            <w:noProof/>
            <w:webHidden/>
          </w:rPr>
          <w:fldChar w:fldCharType="separate"/>
        </w:r>
        <w:r w:rsidR="00371FCC">
          <w:rPr>
            <w:noProof/>
            <w:webHidden/>
          </w:rPr>
          <w:t>61</w:t>
        </w:r>
        <w:r w:rsidR="00371FCC">
          <w:rPr>
            <w:noProof/>
            <w:webHidden/>
          </w:rPr>
          <w:fldChar w:fldCharType="end"/>
        </w:r>
      </w:hyperlink>
    </w:p>
    <w:p w14:paraId="0F89D838" w14:textId="5228BA7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2" w:history="1">
        <w:r w:rsidR="00371FCC" w:rsidRPr="00CE0568">
          <w:rPr>
            <w:rStyle w:val="Hyperlink"/>
            <w:noProof/>
          </w:rPr>
          <w:t>Figure 12: Fastening Soft and Hard</w:t>
        </w:r>
        <w:r w:rsidR="00371FCC">
          <w:rPr>
            <w:noProof/>
            <w:webHidden/>
          </w:rPr>
          <w:tab/>
        </w:r>
        <w:r w:rsidR="00371FCC">
          <w:rPr>
            <w:noProof/>
            <w:webHidden/>
          </w:rPr>
          <w:fldChar w:fldCharType="begin"/>
        </w:r>
        <w:r w:rsidR="00371FCC">
          <w:rPr>
            <w:noProof/>
            <w:webHidden/>
          </w:rPr>
          <w:instrText xml:space="preserve"> PAGEREF _Toc34747342 \h </w:instrText>
        </w:r>
        <w:r w:rsidR="00371FCC">
          <w:rPr>
            <w:noProof/>
            <w:webHidden/>
          </w:rPr>
        </w:r>
        <w:r w:rsidR="00371FCC">
          <w:rPr>
            <w:noProof/>
            <w:webHidden/>
          </w:rPr>
          <w:fldChar w:fldCharType="separate"/>
        </w:r>
        <w:r w:rsidR="00371FCC">
          <w:rPr>
            <w:noProof/>
            <w:webHidden/>
          </w:rPr>
          <w:t>62</w:t>
        </w:r>
        <w:r w:rsidR="00371FCC">
          <w:rPr>
            <w:noProof/>
            <w:webHidden/>
          </w:rPr>
          <w:fldChar w:fldCharType="end"/>
        </w:r>
      </w:hyperlink>
    </w:p>
    <w:p w14:paraId="36388E3F" w14:textId="7188CEB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3" w:history="1">
        <w:r w:rsidR="00371FCC" w:rsidRPr="00CE0568">
          <w:rPr>
            <w:rStyle w:val="Hyperlink"/>
            <w:noProof/>
          </w:rPr>
          <w:t>Figure 13: Cross Section of a Self-Piercing Rivet</w:t>
        </w:r>
        <w:r w:rsidR="00371FCC">
          <w:rPr>
            <w:noProof/>
            <w:webHidden/>
          </w:rPr>
          <w:tab/>
        </w:r>
        <w:r w:rsidR="00371FCC">
          <w:rPr>
            <w:noProof/>
            <w:webHidden/>
          </w:rPr>
          <w:fldChar w:fldCharType="begin"/>
        </w:r>
        <w:r w:rsidR="00371FCC">
          <w:rPr>
            <w:noProof/>
            <w:webHidden/>
          </w:rPr>
          <w:instrText xml:space="preserve"> PAGEREF _Toc34747343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32B5DFAE" w14:textId="586ADD1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4" w:history="1">
        <w:r w:rsidR="00371FCC" w:rsidRPr="00CE0568">
          <w:rPr>
            <w:rStyle w:val="Hyperlink"/>
            <w:noProof/>
          </w:rPr>
          <w:t>Figure 14: S</w:t>
        </w:r>
        <w:r w:rsidR="00371FCC" w:rsidRPr="00CE0568">
          <w:rPr>
            <w:rStyle w:val="Hyperlink"/>
            <w:rFonts w:ascii="Arial" w:hAnsi="Arial" w:cs="Arial"/>
            <w:noProof/>
            <w:shd w:val="clear" w:color="auto" w:fill="FFFFFF"/>
          </w:rPr>
          <w:t>elf-piercing rivet setting apparatus</w:t>
        </w:r>
        <w:r w:rsidR="00371FCC">
          <w:rPr>
            <w:noProof/>
            <w:webHidden/>
          </w:rPr>
          <w:tab/>
        </w:r>
        <w:r w:rsidR="00371FCC">
          <w:rPr>
            <w:noProof/>
            <w:webHidden/>
          </w:rPr>
          <w:fldChar w:fldCharType="begin"/>
        </w:r>
        <w:r w:rsidR="00371FCC">
          <w:rPr>
            <w:noProof/>
            <w:webHidden/>
          </w:rPr>
          <w:instrText xml:space="preserve"> PAGEREF _Toc34747344 \h </w:instrText>
        </w:r>
        <w:r w:rsidR="00371FCC">
          <w:rPr>
            <w:noProof/>
            <w:webHidden/>
          </w:rPr>
        </w:r>
        <w:r w:rsidR="00371FCC">
          <w:rPr>
            <w:noProof/>
            <w:webHidden/>
          </w:rPr>
          <w:fldChar w:fldCharType="separate"/>
        </w:r>
        <w:r w:rsidR="00371FCC">
          <w:rPr>
            <w:noProof/>
            <w:webHidden/>
          </w:rPr>
          <w:t>63</w:t>
        </w:r>
        <w:r w:rsidR="00371FCC">
          <w:rPr>
            <w:noProof/>
            <w:webHidden/>
          </w:rPr>
          <w:fldChar w:fldCharType="end"/>
        </w:r>
      </w:hyperlink>
    </w:p>
    <w:p w14:paraId="0652D30E" w14:textId="073A2E5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5" w:history="1">
        <w:r w:rsidR="00371FCC" w:rsidRPr="00CE0568">
          <w:rPr>
            <w:rStyle w:val="Hyperlink"/>
            <w:noProof/>
          </w:rPr>
          <w:t>Figure 15: Dimensions of Solid Rivets</w:t>
        </w:r>
        <w:r w:rsidR="00371FCC">
          <w:rPr>
            <w:noProof/>
            <w:webHidden/>
          </w:rPr>
          <w:tab/>
        </w:r>
        <w:r w:rsidR="00371FCC">
          <w:rPr>
            <w:noProof/>
            <w:webHidden/>
          </w:rPr>
          <w:fldChar w:fldCharType="begin"/>
        </w:r>
        <w:r w:rsidR="00371FCC">
          <w:rPr>
            <w:noProof/>
            <w:webHidden/>
          </w:rPr>
          <w:instrText xml:space="preserve"> PAGEREF _Toc34747345 \h </w:instrText>
        </w:r>
        <w:r w:rsidR="00371FCC">
          <w:rPr>
            <w:noProof/>
            <w:webHidden/>
          </w:rPr>
        </w:r>
        <w:r w:rsidR="00371FCC">
          <w:rPr>
            <w:noProof/>
            <w:webHidden/>
          </w:rPr>
          <w:fldChar w:fldCharType="separate"/>
        </w:r>
        <w:r w:rsidR="00371FCC">
          <w:rPr>
            <w:noProof/>
            <w:webHidden/>
          </w:rPr>
          <w:t>65</w:t>
        </w:r>
        <w:r w:rsidR="00371FCC">
          <w:rPr>
            <w:noProof/>
            <w:webHidden/>
          </w:rPr>
          <w:fldChar w:fldCharType="end"/>
        </w:r>
      </w:hyperlink>
    </w:p>
    <w:p w14:paraId="32778672" w14:textId="3BDEB2F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6" w:history="1">
        <w:r w:rsidR="00371FCC" w:rsidRPr="00CE0568">
          <w:rPr>
            <w:rStyle w:val="Hyperlink"/>
            <w:noProof/>
          </w:rPr>
          <w:t>Figure 16: Clinch allowance of solid rivet</w:t>
        </w:r>
        <w:r w:rsidR="00371FCC">
          <w:rPr>
            <w:noProof/>
            <w:webHidden/>
          </w:rPr>
          <w:tab/>
        </w:r>
        <w:r w:rsidR="00371FCC">
          <w:rPr>
            <w:noProof/>
            <w:webHidden/>
          </w:rPr>
          <w:fldChar w:fldCharType="begin"/>
        </w:r>
        <w:r w:rsidR="00371FCC">
          <w:rPr>
            <w:noProof/>
            <w:webHidden/>
          </w:rPr>
          <w:instrText xml:space="preserve"> PAGEREF _Toc34747346 \h </w:instrText>
        </w:r>
        <w:r w:rsidR="00371FCC">
          <w:rPr>
            <w:noProof/>
            <w:webHidden/>
          </w:rPr>
        </w:r>
        <w:r w:rsidR="00371FCC">
          <w:rPr>
            <w:noProof/>
            <w:webHidden/>
          </w:rPr>
          <w:fldChar w:fldCharType="separate"/>
        </w:r>
        <w:r w:rsidR="00371FCC">
          <w:rPr>
            <w:noProof/>
            <w:webHidden/>
          </w:rPr>
          <w:t>66</w:t>
        </w:r>
        <w:r w:rsidR="00371FCC">
          <w:rPr>
            <w:noProof/>
            <w:webHidden/>
          </w:rPr>
          <w:fldChar w:fldCharType="end"/>
        </w:r>
      </w:hyperlink>
    </w:p>
    <w:p w14:paraId="2E6D8C65" w14:textId="2D93D6F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7" w:history="1">
        <w:r w:rsidR="00371FCC" w:rsidRPr="00CE0568">
          <w:rPr>
            <w:rStyle w:val="Hyperlink"/>
            <w:noProof/>
          </w:rPr>
          <w:t>Figure 17: Cross section of a SWOP Rivet</w:t>
        </w:r>
        <w:r w:rsidR="00371FCC">
          <w:rPr>
            <w:noProof/>
            <w:webHidden/>
          </w:rPr>
          <w:tab/>
        </w:r>
        <w:r w:rsidR="00371FCC">
          <w:rPr>
            <w:noProof/>
            <w:webHidden/>
          </w:rPr>
          <w:fldChar w:fldCharType="begin"/>
        </w:r>
        <w:r w:rsidR="00371FCC">
          <w:rPr>
            <w:noProof/>
            <w:webHidden/>
          </w:rPr>
          <w:instrText xml:space="preserve"> PAGEREF _Toc34747347 \h </w:instrText>
        </w:r>
        <w:r w:rsidR="00371FCC">
          <w:rPr>
            <w:noProof/>
            <w:webHidden/>
          </w:rPr>
        </w:r>
        <w:r w:rsidR="00371FCC">
          <w:rPr>
            <w:noProof/>
            <w:webHidden/>
          </w:rPr>
          <w:fldChar w:fldCharType="separate"/>
        </w:r>
        <w:r w:rsidR="00371FCC">
          <w:rPr>
            <w:noProof/>
            <w:webHidden/>
          </w:rPr>
          <w:t>67</w:t>
        </w:r>
        <w:r w:rsidR="00371FCC">
          <w:rPr>
            <w:noProof/>
            <w:webHidden/>
          </w:rPr>
          <w:fldChar w:fldCharType="end"/>
        </w:r>
      </w:hyperlink>
    </w:p>
    <w:p w14:paraId="3BAFD562" w14:textId="5231791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8" w:history="1">
        <w:r w:rsidR="00371FCC" w:rsidRPr="00CE0568">
          <w:rPr>
            <w:rStyle w:val="Hyperlink"/>
            <w:noProof/>
          </w:rPr>
          <w:t>Figure 18: Bolts and Screws</w:t>
        </w:r>
        <w:r w:rsidR="00371FCC">
          <w:rPr>
            <w:noProof/>
            <w:webHidden/>
          </w:rPr>
          <w:tab/>
        </w:r>
        <w:r w:rsidR="00371FCC">
          <w:rPr>
            <w:noProof/>
            <w:webHidden/>
          </w:rPr>
          <w:fldChar w:fldCharType="begin"/>
        </w:r>
        <w:r w:rsidR="00371FCC">
          <w:rPr>
            <w:noProof/>
            <w:webHidden/>
          </w:rPr>
          <w:instrText xml:space="preserve"> PAGEREF _Toc34747348 \h </w:instrText>
        </w:r>
        <w:r w:rsidR="00371FCC">
          <w:rPr>
            <w:noProof/>
            <w:webHidden/>
          </w:rPr>
        </w:r>
        <w:r w:rsidR="00371FCC">
          <w:rPr>
            <w:noProof/>
            <w:webHidden/>
          </w:rPr>
          <w:fldChar w:fldCharType="separate"/>
        </w:r>
        <w:r w:rsidR="00371FCC">
          <w:rPr>
            <w:noProof/>
            <w:webHidden/>
          </w:rPr>
          <w:t>69</w:t>
        </w:r>
        <w:r w:rsidR="00371FCC">
          <w:rPr>
            <w:noProof/>
            <w:webHidden/>
          </w:rPr>
          <w:fldChar w:fldCharType="end"/>
        </w:r>
      </w:hyperlink>
    </w:p>
    <w:p w14:paraId="6399F082" w14:textId="45D0625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49" w:history="1">
        <w:r w:rsidR="00371FCC" w:rsidRPr="00CE0568">
          <w:rPr>
            <w:rStyle w:val="Hyperlink"/>
            <w:noProof/>
          </w:rPr>
          <w:t>Figure 19: Different Screw Forms</w:t>
        </w:r>
        <w:r w:rsidR="00371FCC">
          <w:rPr>
            <w:noProof/>
            <w:webHidden/>
          </w:rPr>
          <w:tab/>
        </w:r>
        <w:r w:rsidR="00371FCC">
          <w:rPr>
            <w:noProof/>
            <w:webHidden/>
          </w:rPr>
          <w:fldChar w:fldCharType="begin"/>
        </w:r>
        <w:r w:rsidR="00371FCC">
          <w:rPr>
            <w:noProof/>
            <w:webHidden/>
          </w:rPr>
          <w:instrText xml:space="preserve"> PAGEREF _Toc34747349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23AC9840" w14:textId="3BC2913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0" w:history="1">
        <w:r w:rsidR="00371FCC" w:rsidRPr="00CE0568">
          <w:rPr>
            <w:rStyle w:val="Hyperlink"/>
            <w:noProof/>
          </w:rPr>
          <w:t>Figure 20: Definition of Length and Head Sizes</w:t>
        </w:r>
        <w:r w:rsidR="00371FCC">
          <w:rPr>
            <w:noProof/>
            <w:webHidden/>
          </w:rPr>
          <w:tab/>
        </w:r>
        <w:r w:rsidR="00371FCC">
          <w:rPr>
            <w:noProof/>
            <w:webHidden/>
          </w:rPr>
          <w:fldChar w:fldCharType="begin"/>
        </w:r>
        <w:r w:rsidR="00371FCC">
          <w:rPr>
            <w:noProof/>
            <w:webHidden/>
          </w:rPr>
          <w:instrText xml:space="preserve"> PAGEREF _Toc34747350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2F598DBE" w14:textId="31BFDDA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1" w:history="1">
        <w:r w:rsidR="00371FCC" w:rsidRPr="00CE0568">
          <w:rPr>
            <w:rStyle w:val="Hyperlink"/>
            <w:noProof/>
          </w:rPr>
          <w:t>Figure 21: Definition of lead, pitch and starts of a thread.</w:t>
        </w:r>
        <w:r w:rsidR="00371FCC">
          <w:rPr>
            <w:noProof/>
            <w:webHidden/>
          </w:rPr>
          <w:tab/>
        </w:r>
        <w:r w:rsidR="00371FCC">
          <w:rPr>
            <w:noProof/>
            <w:webHidden/>
          </w:rPr>
          <w:fldChar w:fldCharType="begin"/>
        </w:r>
        <w:r w:rsidR="00371FCC">
          <w:rPr>
            <w:noProof/>
            <w:webHidden/>
          </w:rPr>
          <w:instrText xml:space="preserve"> PAGEREF _Toc34747351 \h </w:instrText>
        </w:r>
        <w:r w:rsidR="00371FCC">
          <w:rPr>
            <w:noProof/>
            <w:webHidden/>
          </w:rPr>
        </w:r>
        <w:r w:rsidR="00371FCC">
          <w:rPr>
            <w:noProof/>
            <w:webHidden/>
          </w:rPr>
          <w:fldChar w:fldCharType="separate"/>
        </w:r>
        <w:r w:rsidR="00371FCC">
          <w:rPr>
            <w:noProof/>
            <w:webHidden/>
          </w:rPr>
          <w:t>70</w:t>
        </w:r>
        <w:r w:rsidR="00371FCC">
          <w:rPr>
            <w:noProof/>
            <w:webHidden/>
          </w:rPr>
          <w:fldChar w:fldCharType="end"/>
        </w:r>
      </w:hyperlink>
    </w:p>
    <w:p w14:paraId="199F783C" w14:textId="4B029A1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2" w:history="1">
        <w:r w:rsidR="00371FCC" w:rsidRPr="00CE0568">
          <w:rPr>
            <w:rStyle w:val="Hyperlink"/>
            <w:noProof/>
          </w:rPr>
          <w:t>Figure 22: Bolt with welded nut</w:t>
        </w:r>
        <w:r w:rsidR="00371FCC">
          <w:rPr>
            <w:noProof/>
            <w:webHidden/>
          </w:rPr>
          <w:tab/>
        </w:r>
        <w:r w:rsidR="00371FCC">
          <w:rPr>
            <w:noProof/>
            <w:webHidden/>
          </w:rPr>
          <w:fldChar w:fldCharType="begin"/>
        </w:r>
        <w:r w:rsidR="00371FCC">
          <w:rPr>
            <w:noProof/>
            <w:webHidden/>
          </w:rPr>
          <w:instrText xml:space="preserve"> PAGEREF _Toc34747352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15D450D8" w14:textId="17BBF40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3" w:history="1">
        <w:r w:rsidR="00371FCC" w:rsidRPr="00CE0568">
          <w:rPr>
            <w:rStyle w:val="Hyperlink"/>
            <w:noProof/>
          </w:rPr>
          <w:t>Figure 23: Bolt with free nut</w:t>
        </w:r>
        <w:r w:rsidR="00371FCC">
          <w:rPr>
            <w:noProof/>
            <w:webHidden/>
          </w:rPr>
          <w:tab/>
        </w:r>
        <w:r w:rsidR="00371FCC">
          <w:rPr>
            <w:noProof/>
            <w:webHidden/>
          </w:rPr>
          <w:fldChar w:fldCharType="begin"/>
        </w:r>
        <w:r w:rsidR="00371FCC">
          <w:rPr>
            <w:noProof/>
            <w:webHidden/>
          </w:rPr>
          <w:instrText xml:space="preserve"> PAGEREF _Toc34747353 \h </w:instrText>
        </w:r>
        <w:r w:rsidR="00371FCC">
          <w:rPr>
            <w:noProof/>
            <w:webHidden/>
          </w:rPr>
        </w:r>
        <w:r w:rsidR="00371FCC">
          <w:rPr>
            <w:noProof/>
            <w:webHidden/>
          </w:rPr>
          <w:fldChar w:fldCharType="separate"/>
        </w:r>
        <w:r w:rsidR="00371FCC">
          <w:rPr>
            <w:noProof/>
            <w:webHidden/>
          </w:rPr>
          <w:t>81</w:t>
        </w:r>
        <w:r w:rsidR="00371FCC">
          <w:rPr>
            <w:noProof/>
            <w:webHidden/>
          </w:rPr>
          <w:fldChar w:fldCharType="end"/>
        </w:r>
      </w:hyperlink>
    </w:p>
    <w:p w14:paraId="0D2E270B" w14:textId="560CF9C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4" w:history="1">
        <w:r w:rsidR="00371FCC" w:rsidRPr="00CE0568">
          <w:rPr>
            <w:rStyle w:val="Hyperlink"/>
            <w:noProof/>
          </w:rPr>
          <w:t>Figure 24: Screw</w:t>
        </w:r>
        <w:r w:rsidR="00371FCC">
          <w:rPr>
            <w:noProof/>
            <w:webHidden/>
          </w:rPr>
          <w:tab/>
        </w:r>
        <w:r w:rsidR="00371FCC">
          <w:rPr>
            <w:noProof/>
            <w:webHidden/>
          </w:rPr>
          <w:fldChar w:fldCharType="begin"/>
        </w:r>
        <w:r w:rsidR="00371FCC">
          <w:rPr>
            <w:noProof/>
            <w:webHidden/>
          </w:rPr>
          <w:instrText xml:space="preserve"> PAGEREF _Toc34747354 \h </w:instrText>
        </w:r>
        <w:r w:rsidR="00371FCC">
          <w:rPr>
            <w:noProof/>
            <w:webHidden/>
          </w:rPr>
        </w:r>
        <w:r w:rsidR="00371FCC">
          <w:rPr>
            <w:noProof/>
            <w:webHidden/>
          </w:rPr>
          <w:fldChar w:fldCharType="separate"/>
        </w:r>
        <w:r w:rsidR="00371FCC">
          <w:rPr>
            <w:noProof/>
            <w:webHidden/>
          </w:rPr>
          <w:t>82</w:t>
        </w:r>
        <w:r w:rsidR="00371FCC">
          <w:rPr>
            <w:noProof/>
            <w:webHidden/>
          </w:rPr>
          <w:fldChar w:fldCharType="end"/>
        </w:r>
      </w:hyperlink>
    </w:p>
    <w:p w14:paraId="3E9C89CB" w14:textId="451748A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5" w:history="1">
        <w:r w:rsidR="00371FCC" w:rsidRPr="00CE0568">
          <w:rPr>
            <w:rStyle w:val="Hyperlink"/>
            <w:noProof/>
          </w:rPr>
          <w:t>Figure 25: Welded stud with free nut</w:t>
        </w:r>
        <w:r w:rsidR="00371FCC">
          <w:rPr>
            <w:noProof/>
            <w:webHidden/>
          </w:rPr>
          <w:tab/>
        </w:r>
        <w:r w:rsidR="00371FCC">
          <w:rPr>
            <w:noProof/>
            <w:webHidden/>
          </w:rPr>
          <w:fldChar w:fldCharType="begin"/>
        </w:r>
        <w:r w:rsidR="00371FCC">
          <w:rPr>
            <w:noProof/>
            <w:webHidden/>
          </w:rPr>
          <w:instrText xml:space="preserve"> PAGEREF _Toc34747355 \h </w:instrText>
        </w:r>
        <w:r w:rsidR="00371FCC">
          <w:rPr>
            <w:noProof/>
            <w:webHidden/>
          </w:rPr>
        </w:r>
        <w:r w:rsidR="00371FCC">
          <w:rPr>
            <w:noProof/>
            <w:webHidden/>
          </w:rPr>
          <w:fldChar w:fldCharType="separate"/>
        </w:r>
        <w:r w:rsidR="00371FCC">
          <w:rPr>
            <w:noProof/>
            <w:webHidden/>
          </w:rPr>
          <w:t>82</w:t>
        </w:r>
        <w:r w:rsidR="00371FCC">
          <w:rPr>
            <w:noProof/>
            <w:webHidden/>
          </w:rPr>
          <w:fldChar w:fldCharType="end"/>
        </w:r>
      </w:hyperlink>
    </w:p>
    <w:p w14:paraId="165EFE73" w14:textId="5B87875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6" w:history="1">
        <w:r w:rsidR="00371FCC" w:rsidRPr="00CE0568">
          <w:rPr>
            <w:rStyle w:val="Hyperlink"/>
            <w:noProof/>
          </w:rPr>
          <w:t>Figure 26: Plain stud</w:t>
        </w:r>
        <w:r w:rsidR="00371FCC">
          <w:rPr>
            <w:noProof/>
            <w:webHidden/>
          </w:rPr>
          <w:tab/>
        </w:r>
        <w:r w:rsidR="00371FCC">
          <w:rPr>
            <w:noProof/>
            <w:webHidden/>
          </w:rPr>
          <w:fldChar w:fldCharType="begin"/>
        </w:r>
        <w:r w:rsidR="00371FCC">
          <w:rPr>
            <w:noProof/>
            <w:webHidden/>
          </w:rPr>
          <w:instrText xml:space="preserve"> PAGEREF _Toc34747356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5554431D" w14:textId="183BF11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7" w:history="1">
        <w:r w:rsidR="00371FCC" w:rsidRPr="00CE0568">
          <w:rPr>
            <w:rStyle w:val="Hyperlink"/>
            <w:noProof/>
          </w:rPr>
          <w:t>Figure 27: Process of Flow Drill Screwing</w:t>
        </w:r>
        <w:r w:rsidR="00371FCC">
          <w:rPr>
            <w:noProof/>
            <w:webHidden/>
          </w:rPr>
          <w:tab/>
        </w:r>
        <w:r w:rsidR="00371FCC">
          <w:rPr>
            <w:noProof/>
            <w:webHidden/>
          </w:rPr>
          <w:fldChar w:fldCharType="begin"/>
        </w:r>
        <w:r w:rsidR="00371FCC">
          <w:rPr>
            <w:noProof/>
            <w:webHidden/>
          </w:rPr>
          <w:instrText xml:space="preserve"> PAGEREF _Toc34747357 \h </w:instrText>
        </w:r>
        <w:r w:rsidR="00371FCC">
          <w:rPr>
            <w:noProof/>
            <w:webHidden/>
          </w:rPr>
        </w:r>
        <w:r w:rsidR="00371FCC">
          <w:rPr>
            <w:noProof/>
            <w:webHidden/>
          </w:rPr>
          <w:fldChar w:fldCharType="separate"/>
        </w:r>
        <w:r w:rsidR="00371FCC">
          <w:rPr>
            <w:noProof/>
            <w:webHidden/>
          </w:rPr>
          <w:t>84</w:t>
        </w:r>
        <w:r w:rsidR="00371FCC">
          <w:rPr>
            <w:noProof/>
            <w:webHidden/>
          </w:rPr>
          <w:fldChar w:fldCharType="end"/>
        </w:r>
      </w:hyperlink>
    </w:p>
    <w:p w14:paraId="1C9F985D" w14:textId="5AA534F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8" w:history="1">
        <w:r w:rsidR="00371FCC" w:rsidRPr="00CE0568">
          <w:rPr>
            <w:rStyle w:val="Hyperlink"/>
            <w:noProof/>
          </w:rPr>
          <w:t>Figure 28: Measures of applied FDS</w:t>
        </w:r>
        <w:r w:rsidR="00371FCC">
          <w:rPr>
            <w:noProof/>
            <w:webHidden/>
          </w:rPr>
          <w:tab/>
        </w:r>
        <w:r w:rsidR="00371FCC">
          <w:rPr>
            <w:noProof/>
            <w:webHidden/>
          </w:rPr>
          <w:fldChar w:fldCharType="begin"/>
        </w:r>
        <w:r w:rsidR="00371FCC">
          <w:rPr>
            <w:noProof/>
            <w:webHidden/>
          </w:rPr>
          <w:instrText xml:space="preserve"> PAGEREF _Toc34747358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31A4DFAF" w14:textId="29EF5EF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59" w:history="1">
        <w:r w:rsidR="00371FCC" w:rsidRPr="00CE0568">
          <w:rPr>
            <w:rStyle w:val="Hyperlink"/>
            <w:noProof/>
          </w:rPr>
          <w:t>Figure 29: Pre-machined or clearance hole in FDS connection</w:t>
        </w:r>
        <w:r w:rsidR="00371FCC">
          <w:rPr>
            <w:noProof/>
            <w:webHidden/>
          </w:rPr>
          <w:tab/>
        </w:r>
        <w:r w:rsidR="00371FCC">
          <w:rPr>
            <w:noProof/>
            <w:webHidden/>
          </w:rPr>
          <w:fldChar w:fldCharType="begin"/>
        </w:r>
        <w:r w:rsidR="00371FCC">
          <w:rPr>
            <w:noProof/>
            <w:webHidden/>
          </w:rPr>
          <w:instrText xml:space="preserve"> PAGEREF _Toc34747359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1D260362" w14:textId="1D97DD2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0" w:history="1">
        <w:r w:rsidR="00371FCC" w:rsidRPr="00CE0568">
          <w:rPr>
            <w:rStyle w:val="Hyperlink"/>
            <w:noProof/>
          </w:rPr>
          <w:t>Figure 30: Pilot hole on sheet metal</w:t>
        </w:r>
        <w:r w:rsidR="00371FCC">
          <w:rPr>
            <w:noProof/>
            <w:webHidden/>
          </w:rPr>
          <w:tab/>
        </w:r>
        <w:r w:rsidR="00371FCC">
          <w:rPr>
            <w:noProof/>
            <w:webHidden/>
          </w:rPr>
          <w:fldChar w:fldCharType="begin"/>
        </w:r>
        <w:r w:rsidR="00371FCC">
          <w:rPr>
            <w:noProof/>
            <w:webHidden/>
          </w:rPr>
          <w:instrText xml:space="preserve"> PAGEREF _Toc34747360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565C9307" w14:textId="65FF364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1" w:history="1">
        <w:r w:rsidR="00371FCC" w:rsidRPr="00CE0568">
          <w:rPr>
            <w:rStyle w:val="Hyperlink"/>
            <w:noProof/>
          </w:rPr>
          <w:t>Figure 31: Schematic representation of the clinching operation</w:t>
        </w:r>
        <w:r w:rsidR="00371FCC">
          <w:rPr>
            <w:noProof/>
            <w:webHidden/>
          </w:rPr>
          <w:tab/>
        </w:r>
        <w:r w:rsidR="00371FCC">
          <w:rPr>
            <w:noProof/>
            <w:webHidden/>
          </w:rPr>
          <w:fldChar w:fldCharType="begin"/>
        </w:r>
        <w:r w:rsidR="00371FCC">
          <w:rPr>
            <w:noProof/>
            <w:webHidden/>
          </w:rPr>
          <w:instrText xml:space="preserve"> PAGEREF _Toc34747361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388157DF" w14:textId="57D789D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2" w:history="1">
        <w:r w:rsidR="00371FCC" w:rsidRPr="00CE0568">
          <w:rPr>
            <w:rStyle w:val="Hyperlink"/>
            <w:noProof/>
          </w:rPr>
          <w:t>Figure 32: Clinch Joint Dimensions</w:t>
        </w:r>
        <w:r w:rsidR="00371FCC">
          <w:rPr>
            <w:noProof/>
            <w:webHidden/>
          </w:rPr>
          <w:tab/>
        </w:r>
        <w:r w:rsidR="00371FCC">
          <w:rPr>
            <w:noProof/>
            <w:webHidden/>
          </w:rPr>
          <w:fldChar w:fldCharType="begin"/>
        </w:r>
        <w:r w:rsidR="00371FCC">
          <w:rPr>
            <w:noProof/>
            <w:webHidden/>
          </w:rPr>
          <w:instrText xml:space="preserve"> PAGEREF _Toc34747362 \h </w:instrText>
        </w:r>
        <w:r w:rsidR="00371FCC">
          <w:rPr>
            <w:noProof/>
            <w:webHidden/>
          </w:rPr>
        </w:r>
        <w:r w:rsidR="00371FCC">
          <w:rPr>
            <w:noProof/>
            <w:webHidden/>
          </w:rPr>
          <w:fldChar w:fldCharType="separate"/>
        </w:r>
        <w:r w:rsidR="00371FCC">
          <w:rPr>
            <w:noProof/>
            <w:webHidden/>
          </w:rPr>
          <w:t>88</w:t>
        </w:r>
        <w:r w:rsidR="00371FCC">
          <w:rPr>
            <w:noProof/>
            <w:webHidden/>
          </w:rPr>
          <w:fldChar w:fldCharType="end"/>
        </w:r>
      </w:hyperlink>
    </w:p>
    <w:p w14:paraId="5514E82B" w14:textId="66737A0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3" w:history="1">
        <w:r w:rsidR="00371FCC" w:rsidRPr="00CE0568">
          <w:rPr>
            <w:rStyle w:val="Hyperlink"/>
            <w:noProof/>
          </w:rPr>
          <w:t>Figure 33: TOX (left) and BTM’s Tog-L-Loc system</w:t>
        </w:r>
        <w:r w:rsidR="00371FCC">
          <w:rPr>
            <w:noProof/>
            <w:webHidden/>
          </w:rPr>
          <w:tab/>
        </w:r>
        <w:r w:rsidR="00371FCC">
          <w:rPr>
            <w:noProof/>
            <w:webHidden/>
          </w:rPr>
          <w:fldChar w:fldCharType="begin"/>
        </w:r>
        <w:r w:rsidR="00371FCC">
          <w:rPr>
            <w:noProof/>
            <w:webHidden/>
          </w:rPr>
          <w:instrText xml:space="preserve"> PAGEREF _Toc34747363 \h </w:instrText>
        </w:r>
        <w:r w:rsidR="00371FCC">
          <w:rPr>
            <w:noProof/>
            <w:webHidden/>
          </w:rPr>
        </w:r>
        <w:r w:rsidR="00371FCC">
          <w:rPr>
            <w:noProof/>
            <w:webHidden/>
          </w:rPr>
          <w:fldChar w:fldCharType="separate"/>
        </w:r>
        <w:r w:rsidR="00371FCC">
          <w:rPr>
            <w:noProof/>
            <w:webHidden/>
          </w:rPr>
          <w:t>88</w:t>
        </w:r>
        <w:r w:rsidR="00371FCC">
          <w:rPr>
            <w:noProof/>
            <w:webHidden/>
          </w:rPr>
          <w:fldChar w:fldCharType="end"/>
        </w:r>
      </w:hyperlink>
    </w:p>
    <w:p w14:paraId="1E1B9184" w14:textId="50694C0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4" w:history="1">
        <w:r w:rsidR="00371FCC" w:rsidRPr="00CE0568">
          <w:rPr>
            <w:rStyle w:val="Hyperlink"/>
            <w:noProof/>
          </w:rPr>
          <w:t>Figure 34: Cross Section of a Heat Stake</w:t>
        </w:r>
        <w:r w:rsidR="00371FCC">
          <w:rPr>
            <w:noProof/>
            <w:webHidden/>
          </w:rPr>
          <w:tab/>
        </w:r>
        <w:r w:rsidR="00371FCC">
          <w:rPr>
            <w:noProof/>
            <w:webHidden/>
          </w:rPr>
          <w:fldChar w:fldCharType="begin"/>
        </w:r>
        <w:r w:rsidR="00371FCC">
          <w:rPr>
            <w:noProof/>
            <w:webHidden/>
          </w:rPr>
          <w:instrText xml:space="preserve"> PAGEREF _Toc34747364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22AA2AE7" w14:textId="6AB9CC1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5" w:history="1">
        <w:r w:rsidR="00371FCC" w:rsidRPr="00CE0568">
          <w:rPr>
            <w:rStyle w:val="Hyperlink"/>
            <w:noProof/>
          </w:rPr>
          <w:t>Figure 35: A "Hairpin Clip"</w:t>
        </w:r>
        <w:r w:rsidR="00371FCC">
          <w:rPr>
            <w:noProof/>
            <w:webHidden/>
          </w:rPr>
          <w:tab/>
        </w:r>
        <w:r w:rsidR="00371FCC">
          <w:rPr>
            <w:noProof/>
            <w:webHidden/>
          </w:rPr>
          <w:fldChar w:fldCharType="begin"/>
        </w:r>
        <w:r w:rsidR="00371FCC">
          <w:rPr>
            <w:noProof/>
            <w:webHidden/>
          </w:rPr>
          <w:instrText xml:space="preserve"> PAGEREF _Toc34747365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753CB15D" w14:textId="6A625EC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6" w:history="1">
        <w:r w:rsidR="00371FCC" w:rsidRPr="00CE0568">
          <w:rPr>
            <w:rStyle w:val="Hyperlink"/>
            <w:noProof/>
          </w:rPr>
          <w:t>Figure 36: Internal and External Circlips</w:t>
        </w:r>
        <w:r w:rsidR="00371FCC">
          <w:rPr>
            <w:noProof/>
            <w:webHidden/>
          </w:rPr>
          <w:tab/>
        </w:r>
        <w:r w:rsidR="00371FCC">
          <w:rPr>
            <w:noProof/>
            <w:webHidden/>
          </w:rPr>
          <w:fldChar w:fldCharType="begin"/>
        </w:r>
        <w:r w:rsidR="00371FCC">
          <w:rPr>
            <w:noProof/>
            <w:webHidden/>
          </w:rPr>
          <w:instrText xml:space="preserve"> PAGEREF _Toc34747366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346D27A2" w14:textId="0F6D13B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7" w:history="1">
        <w:r w:rsidR="00371FCC" w:rsidRPr="00CE0568">
          <w:rPr>
            <w:rStyle w:val="Hyperlink"/>
            <w:noProof/>
          </w:rPr>
          <w:t>Figure 37: Clips Pushed into a Hole</w:t>
        </w:r>
        <w:r w:rsidR="00371FCC">
          <w:rPr>
            <w:noProof/>
            <w:webHidden/>
          </w:rPr>
          <w:tab/>
        </w:r>
        <w:r w:rsidR="00371FCC">
          <w:rPr>
            <w:noProof/>
            <w:webHidden/>
          </w:rPr>
          <w:fldChar w:fldCharType="begin"/>
        </w:r>
        <w:r w:rsidR="00371FCC">
          <w:rPr>
            <w:noProof/>
            <w:webHidden/>
          </w:rPr>
          <w:instrText xml:space="preserve"> PAGEREF _Toc34747367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5A964C97" w14:textId="520C103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8" w:history="1">
        <w:r w:rsidR="00371FCC" w:rsidRPr="00CE0568">
          <w:rPr>
            <w:rStyle w:val="Hyperlink"/>
            <w:noProof/>
          </w:rPr>
          <w:t>Figure 38: Clips Sliding onto a Flat Surface</w:t>
        </w:r>
        <w:r w:rsidR="00371FCC">
          <w:rPr>
            <w:noProof/>
            <w:webHidden/>
          </w:rPr>
          <w:tab/>
        </w:r>
        <w:r w:rsidR="00371FCC">
          <w:rPr>
            <w:noProof/>
            <w:webHidden/>
          </w:rPr>
          <w:fldChar w:fldCharType="begin"/>
        </w:r>
        <w:r w:rsidR="00371FCC">
          <w:rPr>
            <w:noProof/>
            <w:webHidden/>
          </w:rPr>
          <w:instrText xml:space="preserve"> PAGEREF _Toc34747368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5305156B" w14:textId="59C40FB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69" w:history="1">
        <w:r w:rsidR="00371FCC" w:rsidRPr="00CE0568">
          <w:rPr>
            <w:rStyle w:val="Hyperlink"/>
            <w:noProof/>
          </w:rPr>
          <w:t>Figure 39: RIVTAC</w:t>
        </w:r>
        <w:r w:rsidR="00371FCC" w:rsidRPr="00CE0568">
          <w:rPr>
            <w:rStyle w:val="Hyperlink"/>
            <w:rFonts w:cs="Calibri"/>
            <w:noProof/>
          </w:rPr>
          <w:t>®</w:t>
        </w:r>
        <w:r w:rsidR="00371FCC" w:rsidRPr="00CE0568">
          <w:rPr>
            <w:rStyle w:val="Hyperlink"/>
            <w:noProof/>
          </w:rPr>
          <w:t xml:space="preserve"> Nail</w:t>
        </w:r>
        <w:r w:rsidR="00371FCC">
          <w:rPr>
            <w:noProof/>
            <w:webHidden/>
          </w:rPr>
          <w:tab/>
        </w:r>
        <w:r w:rsidR="00371FCC">
          <w:rPr>
            <w:noProof/>
            <w:webHidden/>
          </w:rPr>
          <w:fldChar w:fldCharType="begin"/>
        </w:r>
        <w:r w:rsidR="00371FCC">
          <w:rPr>
            <w:noProof/>
            <w:webHidden/>
          </w:rPr>
          <w:instrText xml:space="preserve"> PAGEREF _Toc34747369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05139E8A" w14:textId="5E6C0D1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0" w:history="1">
        <w:r w:rsidR="00371FCC" w:rsidRPr="00CE0568">
          <w:rPr>
            <w:rStyle w:val="Hyperlink"/>
            <w:noProof/>
          </w:rPr>
          <w:t>Figure 40: Cross Section of a Nail, Connecting Two Sheets</w:t>
        </w:r>
        <w:r w:rsidR="00371FCC">
          <w:rPr>
            <w:noProof/>
            <w:webHidden/>
          </w:rPr>
          <w:tab/>
        </w:r>
        <w:r w:rsidR="00371FCC">
          <w:rPr>
            <w:noProof/>
            <w:webHidden/>
          </w:rPr>
          <w:fldChar w:fldCharType="begin"/>
        </w:r>
        <w:r w:rsidR="00371FCC">
          <w:rPr>
            <w:noProof/>
            <w:webHidden/>
          </w:rPr>
          <w:instrText xml:space="preserve"> PAGEREF _Toc34747370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5CB5C07D" w14:textId="03560F7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1" w:history="1">
        <w:r w:rsidR="00371FCC" w:rsidRPr="00CE0568">
          <w:rPr>
            <w:rStyle w:val="Hyperlink"/>
            <w:noProof/>
          </w:rPr>
          <w:t>Figure 41: Weld Line Changing from Y-Joint to Overlap-Joint</w:t>
        </w:r>
        <w:r w:rsidR="00371FCC">
          <w:rPr>
            <w:noProof/>
            <w:webHidden/>
          </w:rPr>
          <w:tab/>
        </w:r>
        <w:r w:rsidR="00371FCC">
          <w:rPr>
            <w:noProof/>
            <w:webHidden/>
          </w:rPr>
          <w:fldChar w:fldCharType="begin"/>
        </w:r>
        <w:r w:rsidR="00371FCC">
          <w:rPr>
            <w:noProof/>
            <w:webHidden/>
          </w:rPr>
          <w:instrText xml:space="preserve"> PAGEREF _Toc34747371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43A669A1" w14:textId="68C3493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2" w:history="1">
        <w:r w:rsidR="00371FCC" w:rsidRPr="00CE0568">
          <w:rPr>
            <w:rStyle w:val="Hyperlink"/>
            <w:noProof/>
          </w:rPr>
          <w:t>Figure 42: Longitudinal stiffener, top view</w:t>
        </w:r>
        <w:r w:rsidR="00371FCC">
          <w:rPr>
            <w:noProof/>
            <w:webHidden/>
          </w:rPr>
          <w:tab/>
        </w:r>
        <w:r w:rsidR="00371FCC">
          <w:rPr>
            <w:noProof/>
            <w:webHidden/>
          </w:rPr>
          <w:fldChar w:fldCharType="begin"/>
        </w:r>
        <w:r w:rsidR="00371FCC">
          <w:rPr>
            <w:noProof/>
            <w:webHidden/>
          </w:rPr>
          <w:instrText xml:space="preserve"> PAGEREF _Toc34747372 \h </w:instrText>
        </w:r>
        <w:r w:rsidR="00371FCC">
          <w:rPr>
            <w:noProof/>
            <w:webHidden/>
          </w:rPr>
        </w:r>
        <w:r w:rsidR="00371FCC">
          <w:rPr>
            <w:noProof/>
            <w:webHidden/>
          </w:rPr>
          <w:fldChar w:fldCharType="separate"/>
        </w:r>
        <w:r w:rsidR="00371FCC">
          <w:rPr>
            <w:noProof/>
            <w:webHidden/>
          </w:rPr>
          <w:t>101</w:t>
        </w:r>
        <w:r w:rsidR="00371FCC">
          <w:rPr>
            <w:noProof/>
            <w:webHidden/>
          </w:rPr>
          <w:fldChar w:fldCharType="end"/>
        </w:r>
      </w:hyperlink>
    </w:p>
    <w:p w14:paraId="622F26BE" w14:textId="0B16DF8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3" w:history="1">
        <w:r w:rsidR="00371FCC" w:rsidRPr="00CE0568">
          <w:rPr>
            <w:rStyle w:val="Hyperlink"/>
            <w:noProof/>
          </w:rPr>
          <w:t>Figure 43: Seam weld types and attributes</w:t>
        </w:r>
        <w:r w:rsidR="00371FCC">
          <w:rPr>
            <w:noProof/>
            <w:webHidden/>
          </w:rPr>
          <w:tab/>
        </w:r>
        <w:r w:rsidR="00371FCC">
          <w:rPr>
            <w:noProof/>
            <w:webHidden/>
          </w:rPr>
          <w:fldChar w:fldCharType="begin"/>
        </w:r>
        <w:r w:rsidR="00371FCC">
          <w:rPr>
            <w:noProof/>
            <w:webHidden/>
          </w:rPr>
          <w:instrText xml:space="preserve"> PAGEREF _Toc34747373 \h </w:instrText>
        </w:r>
        <w:r w:rsidR="00371FCC">
          <w:rPr>
            <w:noProof/>
            <w:webHidden/>
          </w:rPr>
        </w:r>
        <w:r w:rsidR="00371FCC">
          <w:rPr>
            <w:noProof/>
            <w:webHidden/>
          </w:rPr>
          <w:fldChar w:fldCharType="separate"/>
        </w:r>
        <w:r w:rsidR="00371FCC">
          <w:rPr>
            <w:noProof/>
            <w:webHidden/>
          </w:rPr>
          <w:t>103</w:t>
        </w:r>
        <w:r w:rsidR="00371FCC">
          <w:rPr>
            <w:noProof/>
            <w:webHidden/>
          </w:rPr>
          <w:fldChar w:fldCharType="end"/>
        </w:r>
      </w:hyperlink>
    </w:p>
    <w:p w14:paraId="45EE3E62" w14:textId="6855CBE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4" w:history="1">
        <w:r w:rsidR="00371FCC" w:rsidRPr="00CE0568">
          <w:rPr>
            <w:rStyle w:val="Hyperlink"/>
            <w:noProof/>
          </w:rPr>
          <w:t>Figure 44: χMCF Structure of a Seam Weld (</w:t>
        </w:r>
        <w:r w:rsidR="00371FCC" w:rsidRPr="00CE0568">
          <w:rPr>
            <w:rStyle w:val="Hyperlink"/>
            <w:i/>
            <w:noProof/>
          </w:rPr>
          <w:t>connection_1d</w:t>
        </w:r>
        <w:r w:rsidR="00371FCC" w:rsidRPr="00CE0568">
          <w:rPr>
            <w:rStyle w:val="Hyperlink"/>
            <w:noProof/>
          </w:rPr>
          <w:t>)</w:t>
        </w:r>
        <w:r w:rsidR="00371FCC">
          <w:rPr>
            <w:noProof/>
            <w:webHidden/>
          </w:rPr>
          <w:tab/>
        </w:r>
        <w:r w:rsidR="00371FCC">
          <w:rPr>
            <w:noProof/>
            <w:webHidden/>
          </w:rPr>
          <w:fldChar w:fldCharType="begin"/>
        </w:r>
        <w:r w:rsidR="00371FCC">
          <w:rPr>
            <w:noProof/>
            <w:webHidden/>
          </w:rPr>
          <w:instrText xml:space="preserve"> PAGEREF _Toc34747374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5FDC1D00" w14:textId="29CCAE4D"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5" w:history="1">
        <w:r w:rsidR="00371FCC" w:rsidRPr="00CE0568">
          <w:rPr>
            <w:rStyle w:val="Hyperlink"/>
            <w:noProof/>
          </w:rPr>
          <w:t>Figure 45: Sheet Parameters vs.  Weld Position Parameters</w:t>
        </w:r>
        <w:r w:rsidR="00371FCC">
          <w:rPr>
            <w:noProof/>
            <w:webHidden/>
          </w:rPr>
          <w:tab/>
        </w:r>
        <w:r w:rsidR="00371FCC">
          <w:rPr>
            <w:noProof/>
            <w:webHidden/>
          </w:rPr>
          <w:fldChar w:fldCharType="begin"/>
        </w:r>
        <w:r w:rsidR="00371FCC">
          <w:rPr>
            <w:noProof/>
            <w:webHidden/>
          </w:rPr>
          <w:instrText xml:space="preserve"> PAGEREF _Toc34747375 \h </w:instrText>
        </w:r>
        <w:r w:rsidR="00371FCC">
          <w:rPr>
            <w:noProof/>
            <w:webHidden/>
          </w:rPr>
        </w:r>
        <w:r w:rsidR="00371FCC">
          <w:rPr>
            <w:noProof/>
            <w:webHidden/>
          </w:rPr>
          <w:fldChar w:fldCharType="separate"/>
        </w:r>
        <w:r w:rsidR="00371FCC">
          <w:rPr>
            <w:noProof/>
            <w:webHidden/>
          </w:rPr>
          <w:t>107</w:t>
        </w:r>
        <w:r w:rsidR="00371FCC">
          <w:rPr>
            <w:noProof/>
            <w:webHidden/>
          </w:rPr>
          <w:fldChar w:fldCharType="end"/>
        </w:r>
      </w:hyperlink>
    </w:p>
    <w:p w14:paraId="1A517C51" w14:textId="4CF3CB2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6" w:history="1">
        <w:r w:rsidR="00371FCC" w:rsidRPr="00CE0568">
          <w:rPr>
            <w:rStyle w:val="Hyperlink"/>
            <w:noProof/>
          </w:rPr>
          <w:t>Figure 46: Welding Position of a Y-Joint</w:t>
        </w:r>
        <w:r w:rsidR="00371FCC">
          <w:rPr>
            <w:noProof/>
            <w:webHidden/>
          </w:rPr>
          <w:tab/>
        </w:r>
        <w:r w:rsidR="00371FCC">
          <w:rPr>
            <w:noProof/>
            <w:webHidden/>
          </w:rPr>
          <w:fldChar w:fldCharType="begin"/>
        </w:r>
        <w:r w:rsidR="00371FCC">
          <w:rPr>
            <w:noProof/>
            <w:webHidden/>
          </w:rPr>
          <w:instrText xml:space="preserve"> PAGEREF _Toc34747376 \h </w:instrText>
        </w:r>
        <w:r w:rsidR="00371FCC">
          <w:rPr>
            <w:noProof/>
            <w:webHidden/>
          </w:rPr>
        </w:r>
        <w:r w:rsidR="00371FCC">
          <w:rPr>
            <w:noProof/>
            <w:webHidden/>
          </w:rPr>
          <w:fldChar w:fldCharType="separate"/>
        </w:r>
        <w:r w:rsidR="00371FCC">
          <w:rPr>
            <w:noProof/>
            <w:webHidden/>
          </w:rPr>
          <w:t>109</w:t>
        </w:r>
        <w:r w:rsidR="00371FCC">
          <w:rPr>
            <w:noProof/>
            <w:webHidden/>
          </w:rPr>
          <w:fldChar w:fldCharType="end"/>
        </w:r>
      </w:hyperlink>
    </w:p>
    <w:p w14:paraId="431AF7CF" w14:textId="7F03E37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377" w:history="1">
        <w:r w:rsidR="00371FCC" w:rsidRPr="00CE0568">
          <w:rPr>
            <w:rStyle w:val="Hyperlink"/>
            <w:noProof/>
          </w:rPr>
          <w:t>Figure 47: Welding Position vector direction and length</w:t>
        </w:r>
        <w:r w:rsidR="00371FCC">
          <w:rPr>
            <w:noProof/>
            <w:webHidden/>
          </w:rPr>
          <w:tab/>
        </w:r>
        <w:r w:rsidR="00371FCC">
          <w:rPr>
            <w:noProof/>
            <w:webHidden/>
          </w:rPr>
          <w:fldChar w:fldCharType="begin"/>
        </w:r>
        <w:r w:rsidR="00371FCC">
          <w:rPr>
            <w:noProof/>
            <w:webHidden/>
          </w:rPr>
          <w:instrText xml:space="preserve"> PAGEREF _Toc34747377 \h </w:instrText>
        </w:r>
        <w:r w:rsidR="00371FCC">
          <w:rPr>
            <w:noProof/>
            <w:webHidden/>
          </w:rPr>
        </w:r>
        <w:r w:rsidR="00371FCC">
          <w:rPr>
            <w:noProof/>
            <w:webHidden/>
          </w:rPr>
          <w:fldChar w:fldCharType="separate"/>
        </w:r>
        <w:r w:rsidR="00371FCC">
          <w:rPr>
            <w:noProof/>
            <w:webHidden/>
          </w:rPr>
          <w:t>110</w:t>
        </w:r>
        <w:r w:rsidR="00371FCC">
          <w:rPr>
            <w:noProof/>
            <w:webHidden/>
          </w:rPr>
          <w:fldChar w:fldCharType="end"/>
        </w:r>
      </w:hyperlink>
    </w:p>
    <w:p w14:paraId="7CA18581" w14:textId="5C371BCF"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2" w:anchor="_Toc34747378" w:history="1">
        <w:r w:rsidR="00371FCC" w:rsidRPr="00CE0568">
          <w:rPr>
            <w:rStyle w:val="Hyperlink"/>
            <w:noProof/>
          </w:rPr>
          <w:t>Figure 48: Butt Joint Sheet Layout</w:t>
        </w:r>
        <w:r w:rsidR="00371FCC">
          <w:rPr>
            <w:noProof/>
            <w:webHidden/>
          </w:rPr>
          <w:tab/>
        </w:r>
        <w:r w:rsidR="00371FCC">
          <w:rPr>
            <w:noProof/>
            <w:webHidden/>
          </w:rPr>
          <w:fldChar w:fldCharType="begin"/>
        </w:r>
        <w:r w:rsidR="00371FCC">
          <w:rPr>
            <w:noProof/>
            <w:webHidden/>
          </w:rPr>
          <w:instrText xml:space="preserve"> PAGEREF _Toc34747378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5B8BA6BD" w14:textId="379C2F32"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3" w:anchor="_Toc34747379" w:history="1">
        <w:r w:rsidR="00371FCC" w:rsidRPr="00CE0568">
          <w:rPr>
            <w:rStyle w:val="Hyperlink"/>
            <w:noProof/>
          </w:rPr>
          <w:t>Figure 49: Butt Joint Weld parameters</w:t>
        </w:r>
        <w:r w:rsidR="00371FCC">
          <w:rPr>
            <w:noProof/>
            <w:webHidden/>
          </w:rPr>
          <w:tab/>
        </w:r>
        <w:r w:rsidR="00371FCC">
          <w:rPr>
            <w:noProof/>
            <w:webHidden/>
          </w:rPr>
          <w:fldChar w:fldCharType="begin"/>
        </w:r>
        <w:r w:rsidR="00371FCC">
          <w:rPr>
            <w:noProof/>
            <w:webHidden/>
          </w:rPr>
          <w:instrText xml:space="preserve"> PAGEREF _Toc34747379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17888AB0" w14:textId="7D31556C"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4" w:anchor="_Toc34747380" w:history="1">
        <w:r w:rsidR="00371FCC" w:rsidRPr="00CE0568">
          <w:rPr>
            <w:rStyle w:val="Hyperlink"/>
            <w:noProof/>
          </w:rPr>
          <w:t>Figure 50: Corner Weld Sheet Layout</w:t>
        </w:r>
        <w:r w:rsidR="00371FCC">
          <w:rPr>
            <w:noProof/>
            <w:webHidden/>
          </w:rPr>
          <w:tab/>
        </w:r>
        <w:r w:rsidR="00371FCC">
          <w:rPr>
            <w:noProof/>
            <w:webHidden/>
          </w:rPr>
          <w:fldChar w:fldCharType="begin"/>
        </w:r>
        <w:r w:rsidR="00371FCC">
          <w:rPr>
            <w:noProof/>
            <w:webHidden/>
          </w:rPr>
          <w:instrText xml:space="preserve"> PAGEREF _Toc34747380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6C3D363C" w14:textId="6D875AEA"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5" w:anchor="_Toc34747381" w:history="1">
        <w:r w:rsidR="00371FCC" w:rsidRPr="00CE0568">
          <w:rPr>
            <w:rStyle w:val="Hyperlink"/>
            <w:noProof/>
          </w:rPr>
          <w:t>Figure 51: Corner Weld Parameters</w:t>
        </w:r>
        <w:r w:rsidR="00371FCC">
          <w:rPr>
            <w:noProof/>
            <w:webHidden/>
          </w:rPr>
          <w:tab/>
        </w:r>
        <w:r w:rsidR="00371FCC">
          <w:rPr>
            <w:noProof/>
            <w:webHidden/>
          </w:rPr>
          <w:fldChar w:fldCharType="begin"/>
        </w:r>
        <w:r w:rsidR="00371FCC">
          <w:rPr>
            <w:noProof/>
            <w:webHidden/>
          </w:rPr>
          <w:instrText xml:space="preserve"> PAGEREF _Toc34747381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035693C3" w14:textId="2CA41029"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6" w:anchor="_Toc34747382" w:history="1">
        <w:r w:rsidR="00371FCC" w:rsidRPr="00CE0568">
          <w:rPr>
            <w:rStyle w:val="Hyperlink"/>
            <w:noProof/>
          </w:rPr>
          <w:t>Figure 53: Double Corner Weld Parameters</w:t>
        </w:r>
        <w:r w:rsidR="00371FCC">
          <w:rPr>
            <w:noProof/>
            <w:webHidden/>
          </w:rPr>
          <w:tab/>
        </w:r>
        <w:r w:rsidR="00371FCC">
          <w:rPr>
            <w:noProof/>
            <w:webHidden/>
          </w:rPr>
          <w:fldChar w:fldCharType="begin"/>
        </w:r>
        <w:r w:rsidR="00371FCC">
          <w:rPr>
            <w:noProof/>
            <w:webHidden/>
          </w:rPr>
          <w:instrText xml:space="preserve"> PAGEREF _Toc34747382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2B6F4BF9" w14:textId="5F58547C"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7" w:anchor="_Toc34747383" w:history="1">
        <w:r w:rsidR="00371FCC" w:rsidRPr="00CE0568">
          <w:rPr>
            <w:rStyle w:val="Hyperlink"/>
            <w:noProof/>
          </w:rPr>
          <w:t>Figure 52: Corner Weld Sheet Layout</w:t>
        </w:r>
        <w:r w:rsidR="00371FCC">
          <w:rPr>
            <w:noProof/>
            <w:webHidden/>
          </w:rPr>
          <w:tab/>
        </w:r>
        <w:r w:rsidR="00371FCC">
          <w:rPr>
            <w:noProof/>
            <w:webHidden/>
          </w:rPr>
          <w:fldChar w:fldCharType="begin"/>
        </w:r>
        <w:r w:rsidR="00371FCC">
          <w:rPr>
            <w:noProof/>
            <w:webHidden/>
          </w:rPr>
          <w:instrText xml:space="preserve"> PAGEREF _Toc34747383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67C268C5" w14:textId="60B2E476"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8" w:anchor="_Toc34747384" w:history="1">
        <w:r w:rsidR="00371FCC" w:rsidRPr="00CE0568">
          <w:rPr>
            <w:rStyle w:val="Hyperlink"/>
            <w:noProof/>
          </w:rPr>
          <w:t>Figure 54: Edge Weld Sheet Layout</w:t>
        </w:r>
        <w:r w:rsidR="00371FCC">
          <w:rPr>
            <w:noProof/>
            <w:webHidden/>
          </w:rPr>
          <w:tab/>
        </w:r>
        <w:r w:rsidR="00371FCC">
          <w:rPr>
            <w:noProof/>
            <w:webHidden/>
          </w:rPr>
          <w:fldChar w:fldCharType="begin"/>
        </w:r>
        <w:r w:rsidR="00371FCC">
          <w:rPr>
            <w:noProof/>
            <w:webHidden/>
          </w:rPr>
          <w:instrText xml:space="preserve"> PAGEREF _Toc34747384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283A3B30" w14:textId="18385D6E"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19" w:anchor="_Toc34747385" w:history="1">
        <w:r w:rsidR="00371FCC" w:rsidRPr="00CE0568">
          <w:rPr>
            <w:rStyle w:val="Hyperlink"/>
            <w:noProof/>
          </w:rPr>
          <w:t>Figure 55: Edge Weld parameters</w:t>
        </w:r>
        <w:r w:rsidR="00371FCC">
          <w:rPr>
            <w:noProof/>
            <w:webHidden/>
          </w:rPr>
          <w:tab/>
        </w:r>
        <w:r w:rsidR="00371FCC">
          <w:rPr>
            <w:noProof/>
            <w:webHidden/>
          </w:rPr>
          <w:fldChar w:fldCharType="begin"/>
        </w:r>
        <w:r w:rsidR="00371FCC">
          <w:rPr>
            <w:noProof/>
            <w:webHidden/>
          </w:rPr>
          <w:instrText xml:space="preserve"> PAGEREF _Toc34747385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5CFD704F" w14:textId="4D8A7323"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0" w:anchor="_Toc34747386" w:history="1">
        <w:r w:rsidR="00371FCC" w:rsidRPr="00CE0568">
          <w:rPr>
            <w:rStyle w:val="Hyperlink"/>
            <w:noProof/>
          </w:rPr>
          <w:t>Figure 56: I-Weld Sheet Layout</w:t>
        </w:r>
        <w:r w:rsidR="00371FCC">
          <w:rPr>
            <w:noProof/>
            <w:webHidden/>
          </w:rPr>
          <w:tab/>
        </w:r>
        <w:r w:rsidR="00371FCC">
          <w:rPr>
            <w:noProof/>
            <w:webHidden/>
          </w:rPr>
          <w:fldChar w:fldCharType="begin"/>
        </w:r>
        <w:r w:rsidR="00371FCC">
          <w:rPr>
            <w:noProof/>
            <w:webHidden/>
          </w:rPr>
          <w:instrText xml:space="preserve"> PAGEREF _Toc34747386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01CA78AB" w14:textId="03C3B493"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1" w:anchor="_Toc34747387" w:history="1">
        <w:r w:rsidR="00371FCC" w:rsidRPr="00CE0568">
          <w:rPr>
            <w:rStyle w:val="Hyperlink"/>
            <w:noProof/>
          </w:rPr>
          <w:t>Figure 57: I-Weld Parameters</w:t>
        </w:r>
        <w:r w:rsidR="00371FCC">
          <w:rPr>
            <w:noProof/>
            <w:webHidden/>
          </w:rPr>
          <w:tab/>
        </w:r>
        <w:r w:rsidR="00371FCC">
          <w:rPr>
            <w:noProof/>
            <w:webHidden/>
          </w:rPr>
          <w:fldChar w:fldCharType="begin"/>
        </w:r>
        <w:r w:rsidR="00371FCC">
          <w:rPr>
            <w:noProof/>
            <w:webHidden/>
          </w:rPr>
          <w:instrText xml:space="preserve"> PAGEREF _Toc34747387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4F83F629" w14:textId="5C02A341"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2" w:anchor="_Toc34747388" w:history="1">
        <w:r w:rsidR="00371FCC" w:rsidRPr="00CE0568">
          <w:rPr>
            <w:rStyle w:val="Hyperlink"/>
            <w:noProof/>
          </w:rPr>
          <w:t>Figure 58: Overlap Weld Sheet Layout</w:t>
        </w:r>
        <w:r w:rsidR="00371FCC">
          <w:rPr>
            <w:noProof/>
            <w:webHidden/>
          </w:rPr>
          <w:tab/>
        </w:r>
        <w:r w:rsidR="00371FCC">
          <w:rPr>
            <w:noProof/>
            <w:webHidden/>
          </w:rPr>
          <w:fldChar w:fldCharType="begin"/>
        </w:r>
        <w:r w:rsidR="00371FCC">
          <w:rPr>
            <w:noProof/>
            <w:webHidden/>
          </w:rPr>
          <w:instrText xml:space="preserve"> PAGEREF _Toc34747388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14876C06" w14:textId="1985110F"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3" w:anchor="_Toc34747389" w:history="1">
        <w:r w:rsidR="00371FCC" w:rsidRPr="00CE0568">
          <w:rPr>
            <w:rStyle w:val="Hyperlink"/>
            <w:noProof/>
          </w:rPr>
          <w:t>Figure 59: Overlap Weld Parameters</w:t>
        </w:r>
        <w:r w:rsidR="00371FCC">
          <w:rPr>
            <w:noProof/>
            <w:webHidden/>
          </w:rPr>
          <w:tab/>
        </w:r>
        <w:r w:rsidR="00371FCC">
          <w:rPr>
            <w:noProof/>
            <w:webHidden/>
          </w:rPr>
          <w:fldChar w:fldCharType="begin"/>
        </w:r>
        <w:r w:rsidR="00371FCC">
          <w:rPr>
            <w:noProof/>
            <w:webHidden/>
          </w:rPr>
          <w:instrText xml:space="preserve"> PAGEREF _Toc34747389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2A47E697" w14:textId="1D9D1841"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4" w:anchor="_Toc34747390" w:history="1">
        <w:r w:rsidR="00371FCC" w:rsidRPr="00CE0568">
          <w:rPr>
            <w:rStyle w:val="Hyperlink"/>
            <w:noProof/>
          </w:rPr>
          <w:t>Figure 60: Single Sided Double Overlap Weld</w:t>
        </w:r>
        <w:r w:rsidR="00371FCC">
          <w:rPr>
            <w:noProof/>
            <w:webHidden/>
          </w:rPr>
          <w:tab/>
        </w:r>
        <w:r w:rsidR="00371FCC">
          <w:rPr>
            <w:noProof/>
            <w:webHidden/>
          </w:rPr>
          <w:fldChar w:fldCharType="begin"/>
        </w:r>
        <w:r w:rsidR="00371FCC">
          <w:rPr>
            <w:noProof/>
            <w:webHidden/>
          </w:rPr>
          <w:instrText xml:space="preserve"> PAGEREF _Toc34747390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366027A" w14:textId="6D43440A"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5" w:anchor="_Toc34747391" w:history="1">
        <w:r w:rsidR="00371FCC" w:rsidRPr="00CE0568">
          <w:rPr>
            <w:rStyle w:val="Hyperlink"/>
            <w:noProof/>
          </w:rPr>
          <w:t>Figure 61: Overlap Weld Parameters</w:t>
        </w:r>
        <w:r w:rsidR="00371FCC">
          <w:rPr>
            <w:noProof/>
            <w:webHidden/>
          </w:rPr>
          <w:tab/>
        </w:r>
        <w:r w:rsidR="00371FCC">
          <w:rPr>
            <w:noProof/>
            <w:webHidden/>
          </w:rPr>
          <w:fldChar w:fldCharType="begin"/>
        </w:r>
        <w:r w:rsidR="00371FCC">
          <w:rPr>
            <w:noProof/>
            <w:webHidden/>
          </w:rPr>
          <w:instrText xml:space="preserve"> PAGEREF _Toc34747391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1B79D113" w14:textId="41169B1E"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6" w:anchor="_Toc34747392" w:history="1">
        <w:r w:rsidR="00371FCC" w:rsidRPr="00CE0568">
          <w:rPr>
            <w:rStyle w:val="Hyperlink"/>
            <w:noProof/>
          </w:rPr>
          <w:t>Figure 62: Double Sided Double Overlap Weld</w:t>
        </w:r>
        <w:r w:rsidR="00371FCC">
          <w:rPr>
            <w:noProof/>
            <w:webHidden/>
          </w:rPr>
          <w:tab/>
        </w:r>
        <w:r w:rsidR="00371FCC">
          <w:rPr>
            <w:noProof/>
            <w:webHidden/>
          </w:rPr>
          <w:fldChar w:fldCharType="begin"/>
        </w:r>
        <w:r w:rsidR="00371FCC">
          <w:rPr>
            <w:noProof/>
            <w:webHidden/>
          </w:rPr>
          <w:instrText xml:space="preserve"> PAGEREF _Toc34747392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B5675B5" w14:textId="712E0C6D"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7" w:anchor="_Toc34747393" w:history="1">
        <w:r w:rsidR="00371FCC" w:rsidRPr="00CE0568">
          <w:rPr>
            <w:rStyle w:val="Hyperlink"/>
            <w:noProof/>
          </w:rPr>
          <w:t>Figure 63: Parameters of Double Sided Double Overlap Weld</w:t>
        </w:r>
        <w:r w:rsidR="00371FCC">
          <w:rPr>
            <w:noProof/>
            <w:webHidden/>
          </w:rPr>
          <w:tab/>
        </w:r>
        <w:r w:rsidR="00371FCC">
          <w:rPr>
            <w:noProof/>
            <w:webHidden/>
          </w:rPr>
          <w:fldChar w:fldCharType="begin"/>
        </w:r>
        <w:r w:rsidR="00371FCC">
          <w:rPr>
            <w:noProof/>
            <w:webHidden/>
          </w:rPr>
          <w:instrText xml:space="preserve"> PAGEREF _Toc34747393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2EEE7640" w14:textId="205DACAC"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8" w:anchor="_Toc34747394" w:history="1">
        <w:r w:rsidR="00371FCC" w:rsidRPr="00CE0568">
          <w:rPr>
            <w:rStyle w:val="Hyperlink"/>
            <w:noProof/>
          </w:rPr>
          <w:t>Figure 64: Y-Joint Sheet Layout</w:t>
        </w:r>
        <w:r w:rsidR="00371FCC">
          <w:rPr>
            <w:noProof/>
            <w:webHidden/>
          </w:rPr>
          <w:tab/>
        </w:r>
        <w:r w:rsidR="00371FCC">
          <w:rPr>
            <w:noProof/>
            <w:webHidden/>
          </w:rPr>
          <w:fldChar w:fldCharType="begin"/>
        </w:r>
        <w:r w:rsidR="00371FCC">
          <w:rPr>
            <w:noProof/>
            <w:webHidden/>
          </w:rPr>
          <w:instrText xml:space="preserve"> PAGEREF _Toc34747394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0D3B3265" w14:textId="15503D08"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29" w:anchor="_Toc34747395" w:history="1">
        <w:r w:rsidR="00371FCC" w:rsidRPr="00CE0568">
          <w:rPr>
            <w:rStyle w:val="Hyperlink"/>
            <w:noProof/>
          </w:rPr>
          <w:t>Figure 65: Parameters of Y-Joint Weld</w:t>
        </w:r>
        <w:r w:rsidR="00371FCC">
          <w:rPr>
            <w:noProof/>
            <w:webHidden/>
          </w:rPr>
          <w:tab/>
        </w:r>
        <w:r w:rsidR="00371FCC">
          <w:rPr>
            <w:noProof/>
            <w:webHidden/>
          </w:rPr>
          <w:fldChar w:fldCharType="begin"/>
        </w:r>
        <w:r w:rsidR="00371FCC">
          <w:rPr>
            <w:noProof/>
            <w:webHidden/>
          </w:rPr>
          <w:instrText xml:space="preserve"> PAGEREF _Toc34747395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3309088F" w14:textId="7C774735"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0" w:anchor="_Toc34747396" w:history="1">
        <w:r w:rsidR="00371FCC" w:rsidRPr="00CE0568">
          <w:rPr>
            <w:rStyle w:val="Hyperlink"/>
            <w:noProof/>
          </w:rPr>
          <w:t>Figure 66: K-Joint Sheet Layout</w:t>
        </w:r>
        <w:r w:rsidR="00371FCC">
          <w:rPr>
            <w:noProof/>
            <w:webHidden/>
          </w:rPr>
          <w:tab/>
        </w:r>
        <w:r w:rsidR="00371FCC">
          <w:rPr>
            <w:noProof/>
            <w:webHidden/>
          </w:rPr>
          <w:fldChar w:fldCharType="begin"/>
        </w:r>
        <w:r w:rsidR="00371FCC">
          <w:rPr>
            <w:noProof/>
            <w:webHidden/>
          </w:rPr>
          <w:instrText xml:space="preserve"> PAGEREF _Toc34747396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7C9A34CE" w14:textId="505DBD25"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1" w:anchor="_Toc34747397" w:history="1">
        <w:r w:rsidR="00371FCC" w:rsidRPr="00CE0568">
          <w:rPr>
            <w:rStyle w:val="Hyperlink"/>
            <w:noProof/>
          </w:rPr>
          <w:t>Figure 67: Parameters of K-Joint Weld</w:t>
        </w:r>
        <w:r w:rsidR="00371FCC">
          <w:rPr>
            <w:noProof/>
            <w:webHidden/>
          </w:rPr>
          <w:tab/>
        </w:r>
        <w:r w:rsidR="00371FCC">
          <w:rPr>
            <w:noProof/>
            <w:webHidden/>
          </w:rPr>
          <w:fldChar w:fldCharType="begin"/>
        </w:r>
        <w:r w:rsidR="00371FCC">
          <w:rPr>
            <w:noProof/>
            <w:webHidden/>
          </w:rPr>
          <w:instrText xml:space="preserve"> PAGEREF _Toc34747397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42E8C164" w14:textId="7B51640F"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2" w:anchor="_Toc34747398" w:history="1">
        <w:r w:rsidR="00371FCC" w:rsidRPr="00CE0568">
          <w:rPr>
            <w:rStyle w:val="Hyperlink"/>
            <w:noProof/>
          </w:rPr>
          <w:t>Figure 68: Cruciform Joint Sheet Layout</w:t>
        </w:r>
        <w:r w:rsidR="00371FCC">
          <w:rPr>
            <w:noProof/>
            <w:webHidden/>
          </w:rPr>
          <w:tab/>
        </w:r>
        <w:r w:rsidR="00371FCC">
          <w:rPr>
            <w:noProof/>
            <w:webHidden/>
          </w:rPr>
          <w:fldChar w:fldCharType="begin"/>
        </w:r>
        <w:r w:rsidR="00371FCC">
          <w:rPr>
            <w:noProof/>
            <w:webHidden/>
          </w:rPr>
          <w:instrText xml:space="preserve"> PAGEREF _Toc34747398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64FEB39" w14:textId="398B966B"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3" w:anchor="_Toc34747399" w:history="1">
        <w:r w:rsidR="00371FCC" w:rsidRPr="00CE0568">
          <w:rPr>
            <w:rStyle w:val="Hyperlink"/>
            <w:noProof/>
          </w:rPr>
          <w:t>Figure 69: Parameters of Cruciform Joint</w:t>
        </w:r>
        <w:r w:rsidR="00371FCC">
          <w:rPr>
            <w:noProof/>
            <w:webHidden/>
          </w:rPr>
          <w:tab/>
        </w:r>
        <w:r w:rsidR="00371FCC">
          <w:rPr>
            <w:noProof/>
            <w:webHidden/>
          </w:rPr>
          <w:fldChar w:fldCharType="begin"/>
        </w:r>
        <w:r w:rsidR="00371FCC">
          <w:rPr>
            <w:noProof/>
            <w:webHidden/>
          </w:rPr>
          <w:instrText xml:space="preserve"> PAGEREF _Toc34747399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2FFD800" w14:textId="621C13B9"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4" w:anchor="_Toc34747400" w:history="1">
        <w:r w:rsidR="00371FCC" w:rsidRPr="00CE0568">
          <w:rPr>
            <w:rStyle w:val="Hyperlink"/>
            <w:noProof/>
          </w:rPr>
          <w:t>Figure 70: Flared Joint Sheet Layout</w:t>
        </w:r>
        <w:r w:rsidR="00371FCC">
          <w:rPr>
            <w:noProof/>
            <w:webHidden/>
          </w:rPr>
          <w:tab/>
        </w:r>
        <w:r w:rsidR="00371FCC">
          <w:rPr>
            <w:noProof/>
            <w:webHidden/>
          </w:rPr>
          <w:fldChar w:fldCharType="begin"/>
        </w:r>
        <w:r w:rsidR="00371FCC">
          <w:rPr>
            <w:noProof/>
            <w:webHidden/>
          </w:rPr>
          <w:instrText xml:space="preserve"> PAGEREF _Toc34747400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5C0E6039" w14:textId="6EC9A35B" w:rsidR="00371FCC" w:rsidRDefault="00D06CAB">
      <w:pPr>
        <w:pStyle w:val="TableofFigures"/>
        <w:tabs>
          <w:tab w:val="right" w:leader="dot" w:pos="9060"/>
        </w:tabs>
        <w:rPr>
          <w:rFonts w:asciiTheme="minorHAnsi" w:eastAsiaTheme="minorEastAsia" w:hAnsiTheme="minorHAnsi" w:cstheme="minorBidi"/>
          <w:noProof/>
          <w:szCs w:val="22"/>
          <w:lang w:val="de-DE"/>
        </w:rPr>
      </w:pPr>
      <w:hyperlink r:id="rId35" w:anchor="_Toc34747401" w:history="1">
        <w:r w:rsidR="00371FCC" w:rsidRPr="00CE0568">
          <w:rPr>
            <w:rStyle w:val="Hyperlink"/>
            <w:noProof/>
          </w:rPr>
          <w:t>Figure 71: Parameters of Flared Joint Weld</w:t>
        </w:r>
        <w:r w:rsidR="00371FCC">
          <w:rPr>
            <w:noProof/>
            <w:webHidden/>
          </w:rPr>
          <w:tab/>
        </w:r>
        <w:r w:rsidR="00371FCC">
          <w:rPr>
            <w:noProof/>
            <w:webHidden/>
          </w:rPr>
          <w:fldChar w:fldCharType="begin"/>
        </w:r>
        <w:r w:rsidR="00371FCC">
          <w:rPr>
            <w:noProof/>
            <w:webHidden/>
          </w:rPr>
          <w:instrText xml:space="preserve"> PAGEREF _Toc34747401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E8E5E06" w14:textId="5B84B1C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2" w:history="1">
        <w:r w:rsidR="00371FCC" w:rsidRPr="00CE0568">
          <w:rPr>
            <w:rStyle w:val="Hyperlink"/>
            <w:noProof/>
          </w:rPr>
          <w:t>Figure 72: The Three Regions of a Hemming</w:t>
        </w:r>
        <w:r w:rsidR="00371FCC">
          <w:rPr>
            <w:noProof/>
            <w:webHidden/>
          </w:rPr>
          <w:tab/>
        </w:r>
        <w:r w:rsidR="00371FCC">
          <w:rPr>
            <w:noProof/>
            <w:webHidden/>
          </w:rPr>
          <w:fldChar w:fldCharType="begin"/>
        </w:r>
        <w:r w:rsidR="00371FCC">
          <w:rPr>
            <w:noProof/>
            <w:webHidden/>
          </w:rPr>
          <w:instrText xml:space="preserve"> PAGEREF _Toc34747402 \h </w:instrText>
        </w:r>
        <w:r w:rsidR="00371FCC">
          <w:rPr>
            <w:noProof/>
            <w:webHidden/>
          </w:rPr>
        </w:r>
        <w:r w:rsidR="00371FCC">
          <w:rPr>
            <w:noProof/>
            <w:webHidden/>
          </w:rPr>
          <w:fldChar w:fldCharType="separate"/>
        </w:r>
        <w:r w:rsidR="00371FCC">
          <w:rPr>
            <w:noProof/>
            <w:webHidden/>
          </w:rPr>
          <w:t>144</w:t>
        </w:r>
        <w:r w:rsidR="00371FCC">
          <w:rPr>
            <w:noProof/>
            <w:webHidden/>
          </w:rPr>
          <w:fldChar w:fldCharType="end"/>
        </w:r>
      </w:hyperlink>
    </w:p>
    <w:p w14:paraId="26B9D490" w14:textId="34AAC8D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3" w:history="1">
        <w:r w:rsidR="00371FCC" w:rsidRPr="00CE0568">
          <w:rPr>
            <w:rStyle w:val="Hyperlink"/>
            <w:noProof/>
          </w:rPr>
          <w:t>Figure 73: Path Changes and Width Changes in Hemming Flanges</w:t>
        </w:r>
        <w:r w:rsidR="00371FCC">
          <w:rPr>
            <w:noProof/>
            <w:webHidden/>
          </w:rPr>
          <w:tab/>
        </w:r>
        <w:r w:rsidR="00371FCC">
          <w:rPr>
            <w:noProof/>
            <w:webHidden/>
          </w:rPr>
          <w:fldChar w:fldCharType="begin"/>
        </w:r>
        <w:r w:rsidR="00371FCC">
          <w:rPr>
            <w:noProof/>
            <w:webHidden/>
          </w:rPr>
          <w:instrText xml:space="preserve"> PAGEREF _Toc34747403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421C5D9F" w14:textId="4CF5EE3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4" w:history="1">
        <w:r w:rsidR="00371FCC" w:rsidRPr="00CE0568">
          <w:rPr>
            <w:rStyle w:val="Hyperlink"/>
            <w:noProof/>
          </w:rPr>
          <w:t>Figure 74: Adhesive Path Differs from Root Path</w:t>
        </w:r>
        <w:r w:rsidR="00371FCC">
          <w:rPr>
            <w:noProof/>
            <w:webHidden/>
          </w:rPr>
          <w:tab/>
        </w:r>
        <w:r w:rsidR="00371FCC">
          <w:rPr>
            <w:noProof/>
            <w:webHidden/>
          </w:rPr>
          <w:fldChar w:fldCharType="begin"/>
        </w:r>
        <w:r w:rsidR="00371FCC">
          <w:rPr>
            <w:noProof/>
            <w:webHidden/>
          </w:rPr>
          <w:instrText xml:space="preserve"> PAGEREF _Toc34747404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55407746" w14:textId="2F87134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5" w:history="1">
        <w:r w:rsidR="00371FCC" w:rsidRPr="00CE0568">
          <w:rPr>
            <w:rStyle w:val="Hyperlink"/>
            <w:noProof/>
          </w:rPr>
          <w:t>Figure 75: Reinforcements need to be considered as Part of the Inner Panel</w:t>
        </w:r>
        <w:r w:rsidR="00371FCC">
          <w:rPr>
            <w:noProof/>
            <w:webHidden/>
          </w:rPr>
          <w:tab/>
        </w:r>
        <w:r w:rsidR="00371FCC">
          <w:rPr>
            <w:noProof/>
            <w:webHidden/>
          </w:rPr>
          <w:fldChar w:fldCharType="begin"/>
        </w:r>
        <w:r w:rsidR="00371FCC">
          <w:rPr>
            <w:noProof/>
            <w:webHidden/>
          </w:rPr>
          <w:instrText xml:space="preserve"> PAGEREF _Toc34747405 \h </w:instrText>
        </w:r>
        <w:r w:rsidR="00371FCC">
          <w:rPr>
            <w:noProof/>
            <w:webHidden/>
          </w:rPr>
        </w:r>
        <w:r w:rsidR="00371FCC">
          <w:rPr>
            <w:noProof/>
            <w:webHidden/>
          </w:rPr>
          <w:fldChar w:fldCharType="separate"/>
        </w:r>
        <w:r w:rsidR="00371FCC">
          <w:rPr>
            <w:noProof/>
            <w:webHidden/>
          </w:rPr>
          <w:t>145</w:t>
        </w:r>
        <w:r w:rsidR="00371FCC">
          <w:rPr>
            <w:noProof/>
            <w:webHidden/>
          </w:rPr>
          <w:fldChar w:fldCharType="end"/>
        </w:r>
      </w:hyperlink>
    </w:p>
    <w:p w14:paraId="252CA275" w14:textId="2A0221F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6" w:history="1">
        <w:r w:rsidR="00371FCC" w:rsidRPr="00CE0568">
          <w:rPr>
            <w:rStyle w:val="Hyperlink"/>
            <w:noProof/>
          </w:rPr>
          <w:t>Figure 76: Sequence without margin</w:t>
        </w:r>
        <w:r w:rsidR="00371FCC">
          <w:rPr>
            <w:noProof/>
            <w:webHidden/>
          </w:rPr>
          <w:tab/>
        </w:r>
        <w:r w:rsidR="00371FCC">
          <w:rPr>
            <w:noProof/>
            <w:webHidden/>
          </w:rPr>
          <w:fldChar w:fldCharType="begin"/>
        </w:r>
        <w:r w:rsidR="00371FCC">
          <w:rPr>
            <w:noProof/>
            <w:webHidden/>
          </w:rPr>
          <w:instrText xml:space="preserve"> PAGEREF _Toc34747406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3C6116CE" w14:textId="1F50B55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7" w:history="1">
        <w:r w:rsidR="00371FCC" w:rsidRPr="00CE0568">
          <w:rPr>
            <w:rStyle w:val="Hyperlink"/>
            <w:noProof/>
          </w:rPr>
          <w:t>Figure 77: Sequence with margin and spacing</w:t>
        </w:r>
        <w:r w:rsidR="00371FCC">
          <w:rPr>
            <w:noProof/>
            <w:webHidden/>
          </w:rPr>
          <w:tab/>
        </w:r>
        <w:r w:rsidR="00371FCC">
          <w:rPr>
            <w:noProof/>
            <w:webHidden/>
          </w:rPr>
          <w:fldChar w:fldCharType="begin"/>
        </w:r>
        <w:r w:rsidR="00371FCC">
          <w:rPr>
            <w:noProof/>
            <w:webHidden/>
          </w:rPr>
          <w:instrText xml:space="preserve"> PAGEREF _Toc34747407 \h </w:instrText>
        </w:r>
        <w:r w:rsidR="00371FCC">
          <w:rPr>
            <w:noProof/>
            <w:webHidden/>
          </w:rPr>
        </w:r>
        <w:r w:rsidR="00371FCC">
          <w:rPr>
            <w:noProof/>
            <w:webHidden/>
          </w:rPr>
          <w:fldChar w:fldCharType="separate"/>
        </w:r>
        <w:r w:rsidR="00371FCC">
          <w:rPr>
            <w:noProof/>
            <w:webHidden/>
          </w:rPr>
          <w:t>148</w:t>
        </w:r>
        <w:r w:rsidR="00371FCC">
          <w:rPr>
            <w:noProof/>
            <w:webHidden/>
          </w:rPr>
          <w:fldChar w:fldCharType="end"/>
        </w:r>
      </w:hyperlink>
    </w:p>
    <w:p w14:paraId="73B4AE6E" w14:textId="09D3636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8" w:history="1">
        <w:r w:rsidR="00371FCC" w:rsidRPr="00CE0568">
          <w:rPr>
            <w:rStyle w:val="Hyperlink"/>
            <w:noProof/>
          </w:rPr>
          <w:t>Figure 78: Margin relaxation</w:t>
        </w:r>
        <w:r w:rsidR="00371FCC">
          <w:rPr>
            <w:noProof/>
            <w:webHidden/>
          </w:rPr>
          <w:tab/>
        </w:r>
        <w:r w:rsidR="00371FCC">
          <w:rPr>
            <w:noProof/>
            <w:webHidden/>
          </w:rPr>
          <w:fldChar w:fldCharType="begin"/>
        </w:r>
        <w:r w:rsidR="00371FCC">
          <w:rPr>
            <w:noProof/>
            <w:webHidden/>
          </w:rPr>
          <w:instrText xml:space="preserve"> PAGEREF _Toc34747408 \h </w:instrText>
        </w:r>
        <w:r w:rsidR="00371FCC">
          <w:rPr>
            <w:noProof/>
            <w:webHidden/>
          </w:rPr>
        </w:r>
        <w:r w:rsidR="00371FCC">
          <w:rPr>
            <w:noProof/>
            <w:webHidden/>
          </w:rPr>
          <w:fldChar w:fldCharType="separate"/>
        </w:r>
        <w:r w:rsidR="00371FCC">
          <w:rPr>
            <w:noProof/>
            <w:webHidden/>
          </w:rPr>
          <w:t>149</w:t>
        </w:r>
        <w:r w:rsidR="00371FCC">
          <w:rPr>
            <w:noProof/>
            <w:webHidden/>
          </w:rPr>
          <w:fldChar w:fldCharType="end"/>
        </w:r>
      </w:hyperlink>
    </w:p>
    <w:p w14:paraId="7594AABE" w14:textId="4C28EB4D"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09" w:history="1">
        <w:r w:rsidR="00371FCC" w:rsidRPr="00CE0568">
          <w:rPr>
            <w:rStyle w:val="Hyperlink"/>
            <w:noProof/>
          </w:rPr>
          <w:t>Figure 79: Spacing relaxation</w:t>
        </w:r>
        <w:r w:rsidR="00371FCC">
          <w:rPr>
            <w:noProof/>
            <w:webHidden/>
          </w:rPr>
          <w:tab/>
        </w:r>
        <w:r w:rsidR="00371FCC">
          <w:rPr>
            <w:noProof/>
            <w:webHidden/>
          </w:rPr>
          <w:fldChar w:fldCharType="begin"/>
        </w:r>
        <w:r w:rsidR="00371FCC">
          <w:rPr>
            <w:noProof/>
            <w:webHidden/>
          </w:rPr>
          <w:instrText xml:space="preserve"> PAGEREF _Toc34747409 \h </w:instrText>
        </w:r>
        <w:r w:rsidR="00371FCC">
          <w:rPr>
            <w:noProof/>
            <w:webHidden/>
          </w:rPr>
        </w:r>
        <w:r w:rsidR="00371FCC">
          <w:rPr>
            <w:noProof/>
            <w:webHidden/>
          </w:rPr>
          <w:fldChar w:fldCharType="separate"/>
        </w:r>
        <w:r w:rsidR="00371FCC">
          <w:rPr>
            <w:noProof/>
            <w:webHidden/>
          </w:rPr>
          <w:t>149</w:t>
        </w:r>
        <w:r w:rsidR="00371FCC">
          <w:rPr>
            <w:noProof/>
            <w:webHidden/>
          </w:rPr>
          <w:fldChar w:fldCharType="end"/>
        </w:r>
      </w:hyperlink>
    </w:p>
    <w:p w14:paraId="636733BB" w14:textId="6A9E1D1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0" w:history="1">
        <w:r w:rsidR="00371FCC" w:rsidRPr="00CE0568">
          <w:rPr>
            <w:rStyle w:val="Hyperlink"/>
            <w:noProof/>
          </w:rPr>
          <w:t>Figure 80: Picture of an adhesive face</w:t>
        </w:r>
        <w:r w:rsidR="00371FCC">
          <w:rPr>
            <w:noProof/>
            <w:webHidden/>
          </w:rPr>
          <w:tab/>
        </w:r>
        <w:r w:rsidR="00371FCC">
          <w:rPr>
            <w:noProof/>
            <w:webHidden/>
          </w:rPr>
          <w:fldChar w:fldCharType="begin"/>
        </w:r>
        <w:r w:rsidR="00371FCC">
          <w:rPr>
            <w:noProof/>
            <w:webHidden/>
          </w:rPr>
          <w:instrText xml:space="preserve"> PAGEREF _Toc34747410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2" w:history="1">
        <w:r w:rsidR="00371FCC" w:rsidRPr="00677F2F">
          <w:rPr>
            <w:rStyle w:val="Hyperlink"/>
            <w:noProof/>
          </w:rPr>
          <w:t>Table 2: XML-specification of</w:t>
        </w:r>
        <w:r w:rsidR="00371FCC" w:rsidRPr="00677F2F">
          <w:rPr>
            <w:rStyle w:val="Hyperlink"/>
            <w:i/>
            <w:noProof/>
          </w:rPr>
          <w:t xml:space="preserve"> </w:t>
        </w:r>
        <w:r w:rsidR="00371FCC" w:rsidRPr="00677F2F">
          <w:rPr>
            <w:rStyle w:val="Hyperlink"/>
            <w:rFonts w:ascii="Courier New" w:hAnsi="Courier New" w:cs="Courier New"/>
            <w:i/>
            <w:noProof/>
          </w:rPr>
          <w:t>&lt;units/&gt;</w:t>
        </w:r>
        <w:r w:rsidR="00371FCC">
          <w:rPr>
            <w:noProof/>
            <w:webHidden/>
          </w:rPr>
          <w:tab/>
        </w:r>
        <w:r w:rsidR="00371FCC">
          <w:rPr>
            <w:noProof/>
            <w:webHidden/>
          </w:rPr>
          <w:fldChar w:fldCharType="begin"/>
        </w:r>
        <w:r w:rsidR="00371FCC">
          <w:rPr>
            <w:noProof/>
            <w:webHidden/>
          </w:rPr>
          <w:instrText xml:space="preserve"> PAGEREF _Toc34747412 \h </w:instrText>
        </w:r>
        <w:r w:rsidR="00371FCC">
          <w:rPr>
            <w:noProof/>
            <w:webHidden/>
          </w:rPr>
        </w:r>
        <w:r w:rsidR="00371FCC">
          <w:rPr>
            <w:noProof/>
            <w:webHidden/>
          </w:rPr>
          <w:fldChar w:fldCharType="separate"/>
        </w:r>
        <w:r w:rsidR="00371FCC">
          <w:rPr>
            <w:noProof/>
            <w:webHidden/>
          </w:rPr>
          <w:t>29</w:t>
        </w:r>
        <w:r w:rsidR="00371FCC">
          <w:rPr>
            <w:noProof/>
            <w:webHidden/>
          </w:rPr>
          <w:fldChar w:fldCharType="end"/>
        </w:r>
      </w:hyperlink>
    </w:p>
    <w:p w14:paraId="2613C730" w14:textId="2B1FCAF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3" w:history="1">
        <w:r w:rsidR="00371FCC" w:rsidRPr="00677F2F">
          <w:rPr>
            <w:rStyle w:val="Hyperlink"/>
            <w:noProof/>
          </w:rPr>
          <w:t xml:space="preserve">Table 3: XML-specification of </w:t>
        </w:r>
        <w:r w:rsidR="00371FCC" w:rsidRPr="00677F2F">
          <w:rPr>
            <w:rStyle w:val="Hyperlink"/>
            <w:rFonts w:ascii="Courier New" w:hAnsi="Courier New" w:cs="Courier New"/>
            <w:i/>
            <w:noProof/>
          </w:rPr>
          <w:t>&lt;appdata&gt;</w:t>
        </w:r>
        <w:r w:rsidR="00371FCC">
          <w:rPr>
            <w:noProof/>
            <w:webHidden/>
          </w:rPr>
          <w:tab/>
        </w:r>
        <w:r w:rsidR="00371FCC">
          <w:rPr>
            <w:noProof/>
            <w:webHidden/>
          </w:rPr>
          <w:fldChar w:fldCharType="begin"/>
        </w:r>
        <w:r w:rsidR="00371FCC">
          <w:rPr>
            <w:noProof/>
            <w:webHidden/>
          </w:rPr>
          <w:instrText xml:space="preserve"> PAGEREF _Toc34747413 \h </w:instrText>
        </w:r>
        <w:r w:rsidR="00371FCC">
          <w:rPr>
            <w:noProof/>
            <w:webHidden/>
          </w:rPr>
        </w:r>
        <w:r w:rsidR="00371FCC">
          <w:rPr>
            <w:noProof/>
            <w:webHidden/>
          </w:rPr>
          <w:fldChar w:fldCharType="separate"/>
        </w:r>
        <w:r w:rsidR="00371FCC">
          <w:rPr>
            <w:noProof/>
            <w:webHidden/>
          </w:rPr>
          <w:t>31</w:t>
        </w:r>
        <w:r w:rsidR="00371FCC">
          <w:rPr>
            <w:noProof/>
            <w:webHidden/>
          </w:rPr>
          <w:fldChar w:fldCharType="end"/>
        </w:r>
      </w:hyperlink>
    </w:p>
    <w:p w14:paraId="5FCD4EB5" w14:textId="41834C4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4" w:history="1">
        <w:r w:rsidR="00371FCC" w:rsidRPr="00677F2F">
          <w:rPr>
            <w:rStyle w:val="Hyperlink"/>
            <w:noProof/>
          </w:rPr>
          <w:t xml:space="preserve">Table 4: XML-specification of element </w:t>
        </w:r>
        <w:r w:rsidR="00371FCC" w:rsidRPr="00677F2F">
          <w:rPr>
            <w:rStyle w:val="Hyperlink"/>
            <w:rFonts w:ascii="Courier New" w:hAnsi="Courier New" w:cs="Courier New"/>
            <w:i/>
            <w:noProof/>
          </w:rPr>
          <w:t>&lt;femdata/&gt;</w:t>
        </w:r>
        <w:r w:rsidR="00371FCC">
          <w:rPr>
            <w:noProof/>
            <w:webHidden/>
          </w:rPr>
          <w:tab/>
        </w:r>
        <w:r w:rsidR="00371FCC">
          <w:rPr>
            <w:noProof/>
            <w:webHidden/>
          </w:rPr>
          <w:fldChar w:fldCharType="begin"/>
        </w:r>
        <w:r w:rsidR="00371FCC">
          <w:rPr>
            <w:noProof/>
            <w:webHidden/>
          </w:rPr>
          <w:instrText xml:space="preserve"> PAGEREF _Toc34747414 \h </w:instrText>
        </w:r>
        <w:r w:rsidR="00371FCC">
          <w:rPr>
            <w:noProof/>
            <w:webHidden/>
          </w:rPr>
        </w:r>
        <w:r w:rsidR="00371FCC">
          <w:rPr>
            <w:noProof/>
            <w:webHidden/>
          </w:rPr>
          <w:fldChar w:fldCharType="separate"/>
        </w:r>
        <w:r w:rsidR="00371FCC">
          <w:rPr>
            <w:noProof/>
            <w:webHidden/>
          </w:rPr>
          <w:t>33</w:t>
        </w:r>
        <w:r w:rsidR="00371FCC">
          <w:rPr>
            <w:noProof/>
            <w:webHidden/>
          </w:rPr>
          <w:fldChar w:fldCharType="end"/>
        </w:r>
      </w:hyperlink>
    </w:p>
    <w:p w14:paraId="62516086" w14:textId="7967158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5" w:history="1">
        <w:r w:rsidR="00371FCC" w:rsidRPr="00677F2F">
          <w:rPr>
            <w:rStyle w:val="Hyperlink"/>
            <w:noProof/>
          </w:rPr>
          <w:t xml:space="preserve">Table 5: Nested elements of the child element of </w:t>
        </w:r>
        <w:r w:rsidR="00371FCC" w:rsidRPr="00677F2F">
          <w:rPr>
            <w:rStyle w:val="Hyperlink"/>
            <w:rFonts w:ascii="Courier New" w:hAnsi="Courier New" w:cs="Courier New"/>
            <w:i/>
            <w:noProof/>
          </w:rPr>
          <w:t>&lt;femdata/&gt;</w:t>
        </w:r>
        <w:r w:rsidR="00371FCC">
          <w:rPr>
            <w:noProof/>
            <w:webHidden/>
          </w:rPr>
          <w:tab/>
        </w:r>
        <w:r w:rsidR="00371FCC">
          <w:rPr>
            <w:noProof/>
            <w:webHidden/>
          </w:rPr>
          <w:fldChar w:fldCharType="begin"/>
        </w:r>
        <w:r w:rsidR="00371FCC">
          <w:rPr>
            <w:noProof/>
            <w:webHidden/>
          </w:rPr>
          <w:instrText xml:space="preserve"> PAGEREF _Toc34747415 \h </w:instrText>
        </w:r>
        <w:r w:rsidR="00371FCC">
          <w:rPr>
            <w:noProof/>
            <w:webHidden/>
          </w:rPr>
        </w:r>
        <w:r w:rsidR="00371FCC">
          <w:rPr>
            <w:noProof/>
            <w:webHidden/>
          </w:rPr>
          <w:fldChar w:fldCharType="separate"/>
        </w:r>
        <w:r w:rsidR="00371FCC">
          <w:rPr>
            <w:noProof/>
            <w:webHidden/>
          </w:rPr>
          <w:t>33</w:t>
        </w:r>
        <w:r w:rsidR="00371FCC">
          <w:rPr>
            <w:noProof/>
            <w:webHidden/>
          </w:rPr>
          <w:fldChar w:fldCharType="end"/>
        </w:r>
      </w:hyperlink>
    </w:p>
    <w:p w14:paraId="66F0EEA9" w14:textId="506868D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6" w:history="1">
        <w:r w:rsidR="00371FCC" w:rsidRPr="00677F2F">
          <w:rPr>
            <w:rStyle w:val="Hyperlink"/>
            <w:noProof/>
          </w:rPr>
          <w:t xml:space="preserve">Table 6: Attributes of element </w:t>
        </w:r>
        <w:r w:rsidR="00371FCC" w:rsidRPr="00677F2F">
          <w:rPr>
            <w:rStyle w:val="Hyperlink"/>
            <w:rFonts w:ascii="Courier New" w:hAnsi="Courier New" w:cs="Courier New"/>
            <w:i/>
            <w:noProof/>
          </w:rPr>
          <w:t>&lt;connection_group/&gt;</w:t>
        </w:r>
        <w:r w:rsidR="00371FCC">
          <w:rPr>
            <w:noProof/>
            <w:webHidden/>
          </w:rPr>
          <w:tab/>
        </w:r>
        <w:r w:rsidR="00371FCC">
          <w:rPr>
            <w:noProof/>
            <w:webHidden/>
          </w:rPr>
          <w:fldChar w:fldCharType="begin"/>
        </w:r>
        <w:r w:rsidR="00371FCC">
          <w:rPr>
            <w:noProof/>
            <w:webHidden/>
          </w:rPr>
          <w:instrText xml:space="preserve"> PAGEREF _Toc34747416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4400BE82" w14:textId="5529081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7" w:history="1">
        <w:r w:rsidR="00371FCC" w:rsidRPr="00677F2F">
          <w:rPr>
            <w:rStyle w:val="Hyperlink"/>
            <w:noProof/>
          </w:rPr>
          <w:t xml:space="preserve">Table 7: Nested elements of element </w:t>
        </w:r>
        <w:r w:rsidR="00371FCC" w:rsidRPr="00677F2F">
          <w:rPr>
            <w:rStyle w:val="Hyperlink"/>
            <w:rFonts w:ascii="Courier New" w:hAnsi="Courier New" w:cs="Courier New"/>
            <w:i/>
            <w:noProof/>
          </w:rPr>
          <w:t>&lt;connection_group/&gt;</w:t>
        </w:r>
        <w:r w:rsidR="00371FCC">
          <w:rPr>
            <w:noProof/>
            <w:webHidden/>
          </w:rPr>
          <w:tab/>
        </w:r>
        <w:r w:rsidR="00371FCC">
          <w:rPr>
            <w:noProof/>
            <w:webHidden/>
          </w:rPr>
          <w:fldChar w:fldCharType="begin"/>
        </w:r>
        <w:r w:rsidR="00371FCC">
          <w:rPr>
            <w:noProof/>
            <w:webHidden/>
          </w:rPr>
          <w:instrText xml:space="preserve"> PAGEREF _Toc34747417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6B995764" w14:textId="052C035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8" w:history="1">
        <w:r w:rsidR="00371FCC" w:rsidRPr="00677F2F">
          <w:rPr>
            <w:rStyle w:val="Hyperlink"/>
            <w:noProof/>
          </w:rPr>
          <w:t xml:space="preserve">Table 8: Nested elements of </w:t>
        </w:r>
        <w:r w:rsidR="00371FCC" w:rsidRPr="00677F2F">
          <w:rPr>
            <w:rStyle w:val="Hyperlink"/>
            <w:rFonts w:ascii="Courier New" w:hAnsi="Courier New" w:cs="Courier New"/>
            <w:i/>
            <w:noProof/>
          </w:rPr>
          <w:t>&lt;connected_to&gt;</w:t>
        </w:r>
        <w:r w:rsidR="00371FCC">
          <w:rPr>
            <w:noProof/>
            <w:webHidden/>
          </w:rPr>
          <w:tab/>
        </w:r>
        <w:r w:rsidR="00371FCC">
          <w:rPr>
            <w:noProof/>
            <w:webHidden/>
          </w:rPr>
          <w:fldChar w:fldCharType="begin"/>
        </w:r>
        <w:r w:rsidR="00371FCC">
          <w:rPr>
            <w:noProof/>
            <w:webHidden/>
          </w:rPr>
          <w:instrText xml:space="preserve"> PAGEREF _Toc34747418 \h </w:instrText>
        </w:r>
        <w:r w:rsidR="00371FCC">
          <w:rPr>
            <w:noProof/>
            <w:webHidden/>
          </w:rPr>
        </w:r>
        <w:r w:rsidR="00371FCC">
          <w:rPr>
            <w:noProof/>
            <w:webHidden/>
          </w:rPr>
          <w:fldChar w:fldCharType="separate"/>
        </w:r>
        <w:r w:rsidR="00371FCC">
          <w:rPr>
            <w:noProof/>
            <w:webHidden/>
          </w:rPr>
          <w:t>34</w:t>
        </w:r>
        <w:r w:rsidR="00371FCC">
          <w:rPr>
            <w:noProof/>
            <w:webHidden/>
          </w:rPr>
          <w:fldChar w:fldCharType="end"/>
        </w:r>
      </w:hyperlink>
    </w:p>
    <w:p w14:paraId="74BA932F" w14:textId="7C4BE0F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19" w:history="1">
        <w:r w:rsidR="00371FCC" w:rsidRPr="00677F2F">
          <w:rPr>
            <w:rStyle w:val="Hyperlink"/>
            <w:noProof/>
          </w:rPr>
          <w:t xml:space="preserve">Table 9: Attributes of element </w:t>
        </w:r>
        <w:r w:rsidR="00371FCC" w:rsidRPr="00677F2F">
          <w:rPr>
            <w:rStyle w:val="Hyperlink"/>
            <w:rFonts w:ascii="Courier New" w:hAnsi="Courier New" w:cs="Courier New"/>
            <w:i/>
            <w:noProof/>
          </w:rPr>
          <w:t>&lt;part/&gt;</w:t>
        </w:r>
        <w:r w:rsidR="00371FCC">
          <w:rPr>
            <w:noProof/>
            <w:webHidden/>
          </w:rPr>
          <w:tab/>
        </w:r>
        <w:r w:rsidR="00371FCC">
          <w:rPr>
            <w:noProof/>
            <w:webHidden/>
          </w:rPr>
          <w:fldChar w:fldCharType="begin"/>
        </w:r>
        <w:r w:rsidR="00371FCC">
          <w:rPr>
            <w:noProof/>
            <w:webHidden/>
          </w:rPr>
          <w:instrText xml:space="preserve"> PAGEREF _Toc34747419 \h </w:instrText>
        </w:r>
        <w:r w:rsidR="00371FCC">
          <w:rPr>
            <w:noProof/>
            <w:webHidden/>
          </w:rPr>
        </w:r>
        <w:r w:rsidR="00371FCC">
          <w:rPr>
            <w:noProof/>
            <w:webHidden/>
          </w:rPr>
          <w:fldChar w:fldCharType="separate"/>
        </w:r>
        <w:r w:rsidR="00371FCC">
          <w:rPr>
            <w:noProof/>
            <w:webHidden/>
          </w:rPr>
          <w:t>35</w:t>
        </w:r>
        <w:r w:rsidR="00371FCC">
          <w:rPr>
            <w:noProof/>
            <w:webHidden/>
          </w:rPr>
          <w:fldChar w:fldCharType="end"/>
        </w:r>
      </w:hyperlink>
    </w:p>
    <w:p w14:paraId="34AD55A8" w14:textId="3A6C5FF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0" w:history="1">
        <w:r w:rsidR="00371FCC" w:rsidRPr="00677F2F">
          <w:rPr>
            <w:rStyle w:val="Hyperlink"/>
            <w:noProof/>
          </w:rPr>
          <w:t xml:space="preserve">Table 10: Attributes of element </w:t>
        </w:r>
        <w:r w:rsidR="00371FCC" w:rsidRPr="00677F2F">
          <w:rPr>
            <w:rStyle w:val="Hyperlink"/>
            <w:rFonts w:ascii="Courier New" w:hAnsi="Courier New" w:cs="Courier New"/>
            <w:i/>
            <w:noProof/>
          </w:rPr>
          <w:t>&lt;assy/&gt;</w:t>
        </w:r>
        <w:r w:rsidR="00371FCC">
          <w:rPr>
            <w:noProof/>
            <w:webHidden/>
          </w:rPr>
          <w:tab/>
        </w:r>
        <w:r w:rsidR="00371FCC">
          <w:rPr>
            <w:noProof/>
            <w:webHidden/>
          </w:rPr>
          <w:fldChar w:fldCharType="begin"/>
        </w:r>
        <w:r w:rsidR="00371FCC">
          <w:rPr>
            <w:noProof/>
            <w:webHidden/>
          </w:rPr>
          <w:instrText xml:space="preserve"> PAGEREF _Toc34747420 \h </w:instrText>
        </w:r>
        <w:r w:rsidR="00371FCC">
          <w:rPr>
            <w:noProof/>
            <w:webHidden/>
          </w:rPr>
        </w:r>
        <w:r w:rsidR="00371FCC">
          <w:rPr>
            <w:noProof/>
            <w:webHidden/>
          </w:rPr>
          <w:fldChar w:fldCharType="separate"/>
        </w:r>
        <w:r w:rsidR="00371FCC">
          <w:rPr>
            <w:noProof/>
            <w:webHidden/>
          </w:rPr>
          <w:t>36</w:t>
        </w:r>
        <w:r w:rsidR="00371FCC">
          <w:rPr>
            <w:noProof/>
            <w:webHidden/>
          </w:rPr>
          <w:fldChar w:fldCharType="end"/>
        </w:r>
      </w:hyperlink>
    </w:p>
    <w:p w14:paraId="78BBD0F0" w14:textId="2FE3F88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1" w:history="1">
        <w:r w:rsidR="00371FCC" w:rsidRPr="00677F2F">
          <w:rPr>
            <w:rStyle w:val="Hyperlink"/>
            <w:noProof/>
          </w:rPr>
          <w:t xml:space="preserve">Table 11: Nested elements of </w:t>
        </w:r>
        <w:r w:rsidR="00371FCC" w:rsidRPr="00677F2F">
          <w:rPr>
            <w:rStyle w:val="Hyperlink"/>
            <w:rFonts w:ascii="Courier New" w:hAnsi="Courier New" w:cs="Courier New"/>
            <w:i/>
            <w:noProof/>
          </w:rPr>
          <w:t>&lt;stacking&gt;</w:t>
        </w:r>
        <w:r w:rsidR="00371FCC">
          <w:rPr>
            <w:noProof/>
            <w:webHidden/>
          </w:rPr>
          <w:tab/>
        </w:r>
        <w:r w:rsidR="00371FCC">
          <w:rPr>
            <w:noProof/>
            <w:webHidden/>
          </w:rPr>
          <w:fldChar w:fldCharType="begin"/>
        </w:r>
        <w:r w:rsidR="00371FCC">
          <w:rPr>
            <w:noProof/>
            <w:webHidden/>
          </w:rPr>
          <w:instrText xml:space="preserve"> PAGEREF _Toc34747421 \h </w:instrText>
        </w:r>
        <w:r w:rsidR="00371FCC">
          <w:rPr>
            <w:noProof/>
            <w:webHidden/>
          </w:rPr>
        </w:r>
        <w:r w:rsidR="00371FCC">
          <w:rPr>
            <w:noProof/>
            <w:webHidden/>
          </w:rPr>
          <w:fldChar w:fldCharType="separate"/>
        </w:r>
        <w:r w:rsidR="00371FCC">
          <w:rPr>
            <w:noProof/>
            <w:webHidden/>
          </w:rPr>
          <w:t>37</w:t>
        </w:r>
        <w:r w:rsidR="00371FCC">
          <w:rPr>
            <w:noProof/>
            <w:webHidden/>
          </w:rPr>
          <w:fldChar w:fldCharType="end"/>
        </w:r>
      </w:hyperlink>
    </w:p>
    <w:p w14:paraId="584B8F42" w14:textId="23FD3E1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2" w:history="1">
        <w:r w:rsidR="00371FCC" w:rsidRPr="00677F2F">
          <w:rPr>
            <w:rStyle w:val="Hyperlink"/>
            <w:noProof/>
          </w:rPr>
          <w:t>Table 12: Attributes of &lt;stacking&gt;</w:t>
        </w:r>
        <w:r w:rsidR="00371FCC">
          <w:rPr>
            <w:noProof/>
            <w:webHidden/>
          </w:rPr>
          <w:tab/>
        </w:r>
        <w:r w:rsidR="00371FCC">
          <w:rPr>
            <w:noProof/>
            <w:webHidden/>
          </w:rPr>
          <w:fldChar w:fldCharType="begin"/>
        </w:r>
        <w:r w:rsidR="00371FCC">
          <w:rPr>
            <w:noProof/>
            <w:webHidden/>
          </w:rPr>
          <w:instrText xml:space="preserve"> PAGEREF _Toc34747422 \h </w:instrText>
        </w:r>
        <w:r w:rsidR="00371FCC">
          <w:rPr>
            <w:noProof/>
            <w:webHidden/>
          </w:rPr>
        </w:r>
        <w:r w:rsidR="00371FCC">
          <w:rPr>
            <w:noProof/>
            <w:webHidden/>
          </w:rPr>
          <w:fldChar w:fldCharType="separate"/>
        </w:r>
        <w:r w:rsidR="00371FCC">
          <w:rPr>
            <w:noProof/>
            <w:webHidden/>
          </w:rPr>
          <w:t>38</w:t>
        </w:r>
        <w:r w:rsidR="00371FCC">
          <w:rPr>
            <w:noProof/>
            <w:webHidden/>
          </w:rPr>
          <w:fldChar w:fldCharType="end"/>
        </w:r>
      </w:hyperlink>
    </w:p>
    <w:p w14:paraId="65C3AB6B" w14:textId="32BB8EC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3" w:history="1">
        <w:r w:rsidR="00371FCC" w:rsidRPr="00677F2F">
          <w:rPr>
            <w:rStyle w:val="Hyperlink"/>
            <w:noProof/>
          </w:rPr>
          <w:t>Table 13: Attributes of &lt;level&gt;</w:t>
        </w:r>
        <w:r w:rsidR="00371FCC">
          <w:rPr>
            <w:noProof/>
            <w:webHidden/>
          </w:rPr>
          <w:tab/>
        </w:r>
        <w:r w:rsidR="00371FCC">
          <w:rPr>
            <w:noProof/>
            <w:webHidden/>
          </w:rPr>
          <w:fldChar w:fldCharType="begin"/>
        </w:r>
        <w:r w:rsidR="00371FCC">
          <w:rPr>
            <w:noProof/>
            <w:webHidden/>
          </w:rPr>
          <w:instrText xml:space="preserve"> PAGEREF _Toc34747423 \h </w:instrText>
        </w:r>
        <w:r w:rsidR="00371FCC">
          <w:rPr>
            <w:noProof/>
            <w:webHidden/>
          </w:rPr>
        </w:r>
        <w:r w:rsidR="00371FCC">
          <w:rPr>
            <w:noProof/>
            <w:webHidden/>
          </w:rPr>
          <w:fldChar w:fldCharType="separate"/>
        </w:r>
        <w:r w:rsidR="00371FCC">
          <w:rPr>
            <w:noProof/>
            <w:webHidden/>
          </w:rPr>
          <w:t>38</w:t>
        </w:r>
        <w:r w:rsidR="00371FCC">
          <w:rPr>
            <w:noProof/>
            <w:webHidden/>
          </w:rPr>
          <w:fldChar w:fldCharType="end"/>
        </w:r>
      </w:hyperlink>
    </w:p>
    <w:p w14:paraId="1E941CE9" w14:textId="6D947BB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4" w:history="1">
        <w:r w:rsidR="00371FCC" w:rsidRPr="00677F2F">
          <w:rPr>
            <w:rStyle w:val="Hyperlink"/>
            <w:noProof/>
          </w:rPr>
          <w:t xml:space="preserve">Table 14: Nested elements of element </w:t>
        </w:r>
        <w:r w:rsidR="00371FCC" w:rsidRPr="00677F2F">
          <w:rPr>
            <w:rStyle w:val="Hyperlink"/>
            <w:rFonts w:ascii="Courier New" w:hAnsi="Courier New" w:cs="Courier New"/>
            <w:i/>
            <w:noProof/>
          </w:rPr>
          <w:t>&lt;contact_list/&gt;</w:t>
        </w:r>
        <w:r w:rsidR="00371FCC">
          <w:rPr>
            <w:noProof/>
            <w:webHidden/>
          </w:rPr>
          <w:tab/>
        </w:r>
        <w:r w:rsidR="00371FCC">
          <w:rPr>
            <w:noProof/>
            <w:webHidden/>
          </w:rPr>
          <w:fldChar w:fldCharType="begin"/>
        </w:r>
        <w:r w:rsidR="00371FCC">
          <w:rPr>
            <w:noProof/>
            <w:webHidden/>
          </w:rPr>
          <w:instrText xml:space="preserve"> PAGEREF _Toc34747424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3325E5D8" w14:textId="60C9F93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5" w:history="1">
        <w:r w:rsidR="00371FCC" w:rsidRPr="00677F2F">
          <w:rPr>
            <w:rStyle w:val="Hyperlink"/>
            <w:noProof/>
          </w:rPr>
          <w:t xml:space="preserve">Table 15: Nested elements of element </w:t>
        </w:r>
        <w:r w:rsidR="00371FCC" w:rsidRPr="00677F2F">
          <w:rPr>
            <w:rStyle w:val="Hyperlink"/>
            <w:rFonts w:ascii="Courier New" w:hAnsi="Courier New" w:cs="Courier New"/>
            <w:i/>
            <w:noProof/>
          </w:rPr>
          <w:t>&lt;contact/&gt;</w:t>
        </w:r>
        <w:r w:rsidR="00371FCC">
          <w:rPr>
            <w:noProof/>
            <w:webHidden/>
          </w:rPr>
          <w:tab/>
        </w:r>
        <w:r w:rsidR="00371FCC">
          <w:rPr>
            <w:noProof/>
            <w:webHidden/>
          </w:rPr>
          <w:fldChar w:fldCharType="begin"/>
        </w:r>
        <w:r w:rsidR="00371FCC">
          <w:rPr>
            <w:noProof/>
            <w:webHidden/>
          </w:rPr>
          <w:instrText xml:space="preserve"> PAGEREF _Toc34747425 \h </w:instrText>
        </w:r>
        <w:r w:rsidR="00371FCC">
          <w:rPr>
            <w:noProof/>
            <w:webHidden/>
          </w:rPr>
        </w:r>
        <w:r w:rsidR="00371FCC">
          <w:rPr>
            <w:noProof/>
            <w:webHidden/>
          </w:rPr>
          <w:fldChar w:fldCharType="separate"/>
        </w:r>
        <w:r w:rsidR="00371FCC">
          <w:rPr>
            <w:noProof/>
            <w:webHidden/>
          </w:rPr>
          <w:t>40</w:t>
        </w:r>
        <w:r w:rsidR="00371FCC">
          <w:rPr>
            <w:noProof/>
            <w:webHidden/>
          </w:rPr>
          <w:fldChar w:fldCharType="end"/>
        </w:r>
      </w:hyperlink>
    </w:p>
    <w:p w14:paraId="4FEF6915" w14:textId="08A8CB2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6" w:history="1">
        <w:r w:rsidR="00371FCC" w:rsidRPr="00677F2F">
          <w:rPr>
            <w:rStyle w:val="Hyperlink"/>
            <w:noProof/>
          </w:rPr>
          <w:t xml:space="preserve">Table 16: Attributes of element </w:t>
        </w:r>
        <w:r w:rsidR="00371FCC" w:rsidRPr="00677F2F">
          <w:rPr>
            <w:rStyle w:val="Hyperlink"/>
            <w:rFonts w:ascii="Courier New" w:hAnsi="Courier New" w:cs="Courier New"/>
            <w:i/>
            <w:noProof/>
          </w:rPr>
          <w:t>&lt;partner/&gt;</w:t>
        </w:r>
        <w:r w:rsidR="00371FCC">
          <w:rPr>
            <w:noProof/>
            <w:webHidden/>
          </w:rPr>
          <w:tab/>
        </w:r>
        <w:r w:rsidR="00371FCC">
          <w:rPr>
            <w:noProof/>
            <w:webHidden/>
          </w:rPr>
          <w:fldChar w:fldCharType="begin"/>
        </w:r>
        <w:r w:rsidR="00371FCC">
          <w:rPr>
            <w:noProof/>
            <w:webHidden/>
          </w:rPr>
          <w:instrText xml:space="preserve"> PAGEREF _Toc34747426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2E9F2DC3" w14:textId="06BE22C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7" w:history="1">
        <w:r w:rsidR="00371FCC" w:rsidRPr="00677F2F">
          <w:rPr>
            <w:rStyle w:val="Hyperlink"/>
            <w:noProof/>
          </w:rPr>
          <w:t xml:space="preserve">Table 17: Attributes of element </w:t>
        </w:r>
        <w:r w:rsidR="00371FCC" w:rsidRPr="00677F2F">
          <w:rPr>
            <w:rStyle w:val="Hyperlink"/>
            <w:rFonts w:ascii="Courier New" w:hAnsi="Courier New" w:cs="Courier New"/>
            <w:i/>
            <w:noProof/>
          </w:rPr>
          <w:t>&lt;coefficients/&gt;</w:t>
        </w:r>
        <w:r w:rsidR="00371FCC">
          <w:rPr>
            <w:noProof/>
            <w:webHidden/>
          </w:rPr>
          <w:tab/>
        </w:r>
        <w:r w:rsidR="00371FCC">
          <w:rPr>
            <w:noProof/>
            <w:webHidden/>
          </w:rPr>
          <w:fldChar w:fldCharType="begin"/>
        </w:r>
        <w:r w:rsidR="00371FCC">
          <w:rPr>
            <w:noProof/>
            <w:webHidden/>
          </w:rPr>
          <w:instrText xml:space="preserve"> PAGEREF _Toc34747427 \h </w:instrText>
        </w:r>
        <w:r w:rsidR="00371FCC">
          <w:rPr>
            <w:noProof/>
            <w:webHidden/>
          </w:rPr>
        </w:r>
        <w:r w:rsidR="00371FCC">
          <w:rPr>
            <w:noProof/>
            <w:webHidden/>
          </w:rPr>
          <w:fldChar w:fldCharType="separate"/>
        </w:r>
        <w:r w:rsidR="00371FCC">
          <w:rPr>
            <w:noProof/>
            <w:webHidden/>
          </w:rPr>
          <w:t>41</w:t>
        </w:r>
        <w:r w:rsidR="00371FCC">
          <w:rPr>
            <w:noProof/>
            <w:webHidden/>
          </w:rPr>
          <w:fldChar w:fldCharType="end"/>
        </w:r>
      </w:hyperlink>
    </w:p>
    <w:p w14:paraId="2BAB513B" w14:textId="5F08C11D"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8" w:history="1">
        <w:r w:rsidR="00371FCC" w:rsidRPr="00677F2F">
          <w:rPr>
            <w:rStyle w:val="Hyperlink"/>
            <w:noProof/>
          </w:rPr>
          <w:t xml:space="preserve">Table 18: Nested elements of element </w:t>
        </w:r>
        <w:r w:rsidR="00371FCC" w:rsidRPr="00677F2F">
          <w:rPr>
            <w:rStyle w:val="Hyperlink"/>
            <w:rFonts w:ascii="Courier New" w:hAnsi="Courier New" w:cs="Courier New"/>
            <w:i/>
            <w:noProof/>
          </w:rPr>
          <w:t>&lt;connection_list&gt;</w:t>
        </w:r>
        <w:r w:rsidR="00371FCC">
          <w:rPr>
            <w:noProof/>
            <w:webHidden/>
          </w:rPr>
          <w:tab/>
        </w:r>
        <w:r w:rsidR="00371FCC">
          <w:rPr>
            <w:noProof/>
            <w:webHidden/>
          </w:rPr>
          <w:fldChar w:fldCharType="begin"/>
        </w:r>
        <w:r w:rsidR="00371FCC">
          <w:rPr>
            <w:noProof/>
            <w:webHidden/>
          </w:rPr>
          <w:instrText xml:space="preserve"> PAGEREF _Toc34747428 \h </w:instrText>
        </w:r>
        <w:r w:rsidR="00371FCC">
          <w:rPr>
            <w:noProof/>
            <w:webHidden/>
          </w:rPr>
        </w:r>
        <w:r w:rsidR="00371FCC">
          <w:rPr>
            <w:noProof/>
            <w:webHidden/>
          </w:rPr>
          <w:fldChar w:fldCharType="separate"/>
        </w:r>
        <w:r w:rsidR="00371FCC">
          <w:rPr>
            <w:noProof/>
            <w:webHidden/>
          </w:rPr>
          <w:t>42</w:t>
        </w:r>
        <w:r w:rsidR="00371FCC">
          <w:rPr>
            <w:noProof/>
            <w:webHidden/>
          </w:rPr>
          <w:fldChar w:fldCharType="end"/>
        </w:r>
      </w:hyperlink>
    </w:p>
    <w:p w14:paraId="66581188" w14:textId="15BD728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29" w:history="1">
        <w:r w:rsidR="00371FCC" w:rsidRPr="00677F2F">
          <w:rPr>
            <w:rStyle w:val="Hyperlink"/>
            <w:noProof/>
          </w:rPr>
          <w:t xml:space="preserve">Table 19: Nested elements of element </w:t>
        </w:r>
        <w:r w:rsidR="00371FCC" w:rsidRPr="00677F2F">
          <w:rPr>
            <w:rStyle w:val="Hyperlink"/>
            <w:rFonts w:ascii="Courier New" w:hAnsi="Courier New" w:cs="Courier New"/>
            <w:i/>
            <w:noProof/>
          </w:rPr>
          <w:t>&lt;custom_attributes_list/&gt;</w:t>
        </w:r>
        <w:r w:rsidR="00371FCC">
          <w:rPr>
            <w:noProof/>
            <w:webHidden/>
          </w:rPr>
          <w:tab/>
        </w:r>
        <w:r w:rsidR="00371FCC">
          <w:rPr>
            <w:noProof/>
            <w:webHidden/>
          </w:rPr>
          <w:fldChar w:fldCharType="begin"/>
        </w:r>
        <w:r w:rsidR="00371FCC">
          <w:rPr>
            <w:noProof/>
            <w:webHidden/>
          </w:rPr>
          <w:instrText xml:space="preserve"> PAGEREF _Toc34747429 \h </w:instrText>
        </w:r>
        <w:r w:rsidR="00371FCC">
          <w:rPr>
            <w:noProof/>
            <w:webHidden/>
          </w:rPr>
        </w:r>
        <w:r w:rsidR="00371FCC">
          <w:rPr>
            <w:noProof/>
            <w:webHidden/>
          </w:rPr>
          <w:fldChar w:fldCharType="separate"/>
        </w:r>
        <w:r w:rsidR="00371FCC">
          <w:rPr>
            <w:noProof/>
            <w:webHidden/>
          </w:rPr>
          <w:t>46</w:t>
        </w:r>
        <w:r w:rsidR="00371FCC">
          <w:rPr>
            <w:noProof/>
            <w:webHidden/>
          </w:rPr>
          <w:fldChar w:fldCharType="end"/>
        </w:r>
      </w:hyperlink>
    </w:p>
    <w:p w14:paraId="5BA58B16" w14:textId="56033B9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0" w:history="1">
        <w:r w:rsidR="00371FCC" w:rsidRPr="00677F2F">
          <w:rPr>
            <w:rStyle w:val="Hyperlink"/>
            <w:noProof/>
          </w:rPr>
          <w:t xml:space="preserve">Table 20: Attributes of </w:t>
        </w:r>
        <w:r w:rsidR="00371FCC" w:rsidRPr="00677F2F">
          <w:rPr>
            <w:rStyle w:val="Hyperlink"/>
            <w:rFonts w:ascii="Courier New" w:hAnsi="Courier New" w:cs="Courier New"/>
            <w:i/>
            <w:noProof/>
          </w:rPr>
          <w:t>&lt;custom_attributes/&gt;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_Toc34747430 \h </w:instrText>
        </w:r>
        <w:r w:rsidR="00371FCC">
          <w:rPr>
            <w:noProof/>
            <w:webHidden/>
          </w:rPr>
        </w:r>
        <w:r w:rsidR="00371FCC">
          <w:rPr>
            <w:noProof/>
            <w:webHidden/>
          </w:rPr>
          <w:fldChar w:fldCharType="separate"/>
        </w:r>
        <w:r w:rsidR="00371FCC">
          <w:rPr>
            <w:noProof/>
            <w:webHidden/>
          </w:rPr>
          <w:t>46</w:t>
        </w:r>
        <w:r w:rsidR="00371FCC">
          <w:rPr>
            <w:noProof/>
            <w:webHidden/>
          </w:rPr>
          <w:fldChar w:fldCharType="end"/>
        </w:r>
      </w:hyperlink>
    </w:p>
    <w:p w14:paraId="78D5AE6B" w14:textId="47F8188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1" w:history="1">
        <w:r w:rsidR="00371FCC" w:rsidRPr="00677F2F">
          <w:rPr>
            <w:rStyle w:val="Hyperlink"/>
            <w:noProof/>
          </w:rPr>
          <w:t xml:space="preserve">Table 21: Nested elements of element </w:t>
        </w:r>
        <w:r w:rsidR="00371FCC" w:rsidRPr="00677F2F">
          <w:rPr>
            <w:rStyle w:val="Hyperlink"/>
            <w:rFonts w:ascii="Courier New" w:hAnsi="Courier New" w:cs="Courier New"/>
            <w:i/>
            <w:noProof/>
          </w:rPr>
          <w:t>&lt;custom_attributes/&gt;</w:t>
        </w:r>
        <w:r w:rsidR="00371FCC">
          <w:rPr>
            <w:noProof/>
            <w:webHidden/>
          </w:rPr>
          <w:tab/>
        </w:r>
        <w:r w:rsidR="00371FCC">
          <w:rPr>
            <w:noProof/>
            <w:webHidden/>
          </w:rPr>
          <w:fldChar w:fldCharType="begin"/>
        </w:r>
        <w:r w:rsidR="00371FCC">
          <w:rPr>
            <w:noProof/>
            <w:webHidden/>
          </w:rPr>
          <w:instrText xml:space="preserve"> PAGEREF _Toc34747431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3891407F" w14:textId="685942C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2" w:history="1">
        <w:r w:rsidR="00371FCC" w:rsidRPr="00677F2F">
          <w:rPr>
            <w:rStyle w:val="Hyperlink"/>
            <w:noProof/>
          </w:rPr>
          <w:t xml:space="preserve">Table 22: Attributes of </w:t>
        </w:r>
        <w:r w:rsidR="00371FCC" w:rsidRPr="00677F2F">
          <w:rPr>
            <w:rStyle w:val="Hyperlink"/>
            <w:rFonts w:ascii="Courier New" w:hAnsi="Courier New" w:cs="Courier New"/>
            <w:i/>
            <w:noProof/>
          </w:rPr>
          <w:t>&lt;string/&gt;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_Toc34747432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37642B45" w14:textId="3D5C917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3" w:history="1">
        <w:r w:rsidR="00371FCC" w:rsidRPr="00677F2F">
          <w:rPr>
            <w:rStyle w:val="Hyperlink"/>
            <w:noProof/>
          </w:rPr>
          <w:t xml:space="preserve">Table 23: Attributes of </w:t>
        </w:r>
        <w:r w:rsidR="00371FCC" w:rsidRPr="00677F2F">
          <w:rPr>
            <w:rStyle w:val="Hyperlink"/>
            <w:rFonts w:ascii="Courier New" w:hAnsi="Courier New" w:cs="Courier New"/>
            <w:i/>
            <w:noProof/>
          </w:rPr>
          <w:t>&lt;real/&gt;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_Toc34747433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18DCB575" w14:textId="3D28284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4" w:history="1">
        <w:r w:rsidR="00371FCC" w:rsidRPr="00677F2F">
          <w:rPr>
            <w:rStyle w:val="Hyperlink"/>
            <w:noProof/>
          </w:rPr>
          <w:t xml:space="preserve">Table 24: Attributes of </w:t>
        </w:r>
        <w:r w:rsidR="00371FCC" w:rsidRPr="00677F2F">
          <w:rPr>
            <w:rStyle w:val="Hyperlink"/>
            <w:rFonts w:ascii="Courier New" w:hAnsi="Courier New" w:cs="Courier New"/>
            <w:i/>
            <w:noProof/>
          </w:rPr>
          <w:t>&lt;integer/&gt;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_Toc34747434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662A169A" w14:textId="1B0A48B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5" w:history="1">
        <w:r w:rsidR="00371FCC" w:rsidRPr="00677F2F">
          <w:rPr>
            <w:rStyle w:val="Hyperlink"/>
            <w:noProof/>
          </w:rPr>
          <w:t xml:space="preserve">Table 25: Attributes of </w:t>
        </w:r>
        <w:r w:rsidR="00371FCC" w:rsidRPr="00677F2F">
          <w:rPr>
            <w:rStyle w:val="Hyperlink"/>
            <w:rFonts w:ascii="Courier New" w:hAnsi="Courier New" w:cs="Courier New"/>
            <w:i/>
            <w:noProof/>
          </w:rPr>
          <w:t>&lt;string_list/&gt;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_Toc34747435 \h </w:instrText>
        </w:r>
        <w:r w:rsidR="00371FCC">
          <w:rPr>
            <w:noProof/>
            <w:webHidden/>
          </w:rPr>
        </w:r>
        <w:r w:rsidR="00371FCC">
          <w:rPr>
            <w:noProof/>
            <w:webHidden/>
          </w:rPr>
          <w:fldChar w:fldCharType="separate"/>
        </w:r>
        <w:r w:rsidR="00371FCC">
          <w:rPr>
            <w:noProof/>
            <w:webHidden/>
          </w:rPr>
          <w:t>47</w:t>
        </w:r>
        <w:r w:rsidR="00371FCC">
          <w:rPr>
            <w:noProof/>
            <w:webHidden/>
          </w:rPr>
          <w:fldChar w:fldCharType="end"/>
        </w:r>
      </w:hyperlink>
    </w:p>
    <w:p w14:paraId="77B20E9F" w14:textId="5884B9A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6" w:history="1">
        <w:r w:rsidR="00371FCC" w:rsidRPr="00677F2F">
          <w:rPr>
            <w:rStyle w:val="Hyperlink"/>
            <w:noProof/>
          </w:rPr>
          <w:t xml:space="preserve">Table 26: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string_list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_Toc34747436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04E7F38F" w14:textId="171B99D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7" w:history="1">
        <w:r w:rsidR="00371FCC" w:rsidRPr="00677F2F">
          <w:rPr>
            <w:rStyle w:val="Hyperlink"/>
            <w:noProof/>
          </w:rPr>
          <w:t xml:space="preserve">Table 27: Attributes of </w:t>
        </w:r>
        <w:r w:rsidR="00371FCC" w:rsidRPr="00677F2F">
          <w:rPr>
            <w:rStyle w:val="Hyperlink"/>
            <w:rFonts w:ascii="Courier New" w:hAnsi="Courier New" w:cs="Courier New"/>
            <w:i/>
            <w:noProof/>
          </w:rPr>
          <w:t>&lt;real_list/&gt;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_Toc34747437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517769EC" w14:textId="01EB71F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8" w:history="1">
        <w:r w:rsidR="00371FCC" w:rsidRPr="00677F2F">
          <w:rPr>
            <w:rStyle w:val="Hyperlink"/>
            <w:noProof/>
          </w:rPr>
          <w:t xml:space="preserve">Table 28: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real_list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_Toc34747438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6D276CAE" w14:textId="61B61A9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39" w:history="1">
        <w:r w:rsidR="00371FCC" w:rsidRPr="00677F2F">
          <w:rPr>
            <w:rStyle w:val="Hyperlink"/>
            <w:noProof/>
          </w:rPr>
          <w:t xml:space="preserve">Table 29: Attributes of </w:t>
        </w:r>
        <w:r w:rsidR="00371FCC" w:rsidRPr="00677F2F">
          <w:rPr>
            <w:rStyle w:val="Hyperlink"/>
            <w:rFonts w:ascii="Courier New" w:hAnsi="Courier New" w:cs="Courier New"/>
            <w:i/>
            <w:noProof/>
          </w:rPr>
          <w:t>&lt;int_list/&gt;</w:t>
        </w:r>
        <w:r w:rsidR="00371FCC" w:rsidRPr="00677F2F">
          <w:rPr>
            <w:rStyle w:val="Hyperlink"/>
            <w:noProof/>
          </w:rPr>
          <w:t xml:space="preserve"> element</w:t>
        </w:r>
        <w:r w:rsidR="00371FCC">
          <w:rPr>
            <w:noProof/>
            <w:webHidden/>
          </w:rPr>
          <w:tab/>
        </w:r>
        <w:r w:rsidR="00371FCC">
          <w:rPr>
            <w:noProof/>
            <w:webHidden/>
          </w:rPr>
          <w:fldChar w:fldCharType="begin"/>
        </w:r>
        <w:r w:rsidR="00371FCC">
          <w:rPr>
            <w:noProof/>
            <w:webHidden/>
          </w:rPr>
          <w:instrText xml:space="preserve"> PAGEREF _Toc34747439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1C814946" w14:textId="3351635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0" w:history="1">
        <w:r w:rsidR="00371FCC" w:rsidRPr="00677F2F">
          <w:rPr>
            <w:rStyle w:val="Hyperlink"/>
            <w:noProof/>
          </w:rPr>
          <w:t xml:space="preserve">Table 30: Attributes of </w:t>
        </w:r>
        <w:r w:rsidR="00371FCC" w:rsidRPr="00677F2F">
          <w:rPr>
            <w:rStyle w:val="Hyperlink"/>
            <w:rFonts w:ascii="Courier New" w:hAnsi="Courier New" w:cs="Courier New"/>
            <w:i/>
            <w:noProof/>
          </w:rPr>
          <w:t>&lt;value/&gt;</w:t>
        </w:r>
        <w:r w:rsidR="00371FCC" w:rsidRPr="00677F2F">
          <w:rPr>
            <w:rStyle w:val="Hyperlink"/>
            <w:noProof/>
          </w:rPr>
          <w:t xml:space="preserve"> element inside &lt;</w:t>
        </w:r>
        <w:r w:rsidR="00371FCC" w:rsidRPr="00677F2F">
          <w:rPr>
            <w:rStyle w:val="Hyperlink"/>
            <w:rFonts w:ascii="Courier New" w:hAnsi="Courier New" w:cs="Courier New"/>
            <w:i/>
            <w:noProof/>
          </w:rPr>
          <w:t>real_list/</w:t>
        </w:r>
        <w:r w:rsidR="00371FCC" w:rsidRPr="00677F2F">
          <w:rPr>
            <w:rStyle w:val="Hyperlink"/>
            <w:noProof/>
          </w:rPr>
          <w:t>&gt;</w:t>
        </w:r>
        <w:r w:rsidR="00371FCC">
          <w:rPr>
            <w:noProof/>
            <w:webHidden/>
          </w:rPr>
          <w:tab/>
        </w:r>
        <w:r w:rsidR="00371FCC">
          <w:rPr>
            <w:noProof/>
            <w:webHidden/>
          </w:rPr>
          <w:fldChar w:fldCharType="begin"/>
        </w:r>
        <w:r w:rsidR="00371FCC">
          <w:rPr>
            <w:noProof/>
            <w:webHidden/>
          </w:rPr>
          <w:instrText xml:space="preserve"> PAGEREF _Toc34747440 \h </w:instrText>
        </w:r>
        <w:r w:rsidR="00371FCC">
          <w:rPr>
            <w:noProof/>
            <w:webHidden/>
          </w:rPr>
        </w:r>
        <w:r w:rsidR="00371FCC">
          <w:rPr>
            <w:noProof/>
            <w:webHidden/>
          </w:rPr>
          <w:fldChar w:fldCharType="separate"/>
        </w:r>
        <w:r w:rsidR="00371FCC">
          <w:rPr>
            <w:noProof/>
            <w:webHidden/>
          </w:rPr>
          <w:t>48</w:t>
        </w:r>
        <w:r w:rsidR="00371FCC">
          <w:rPr>
            <w:noProof/>
            <w:webHidden/>
          </w:rPr>
          <w:fldChar w:fldCharType="end"/>
        </w:r>
      </w:hyperlink>
    </w:p>
    <w:p w14:paraId="26E4B1DC" w14:textId="72C2FB9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1" w:history="1">
        <w:r w:rsidR="00371FCC" w:rsidRPr="00677F2F">
          <w:rPr>
            <w:rStyle w:val="Hyperlink"/>
            <w:noProof/>
          </w:rPr>
          <w:t xml:space="preserve">Table 31: Attributes of element </w:t>
        </w:r>
        <w:r w:rsidR="00371FCC" w:rsidRPr="00677F2F">
          <w:rPr>
            <w:rStyle w:val="Hyperlink"/>
            <w:rFonts w:ascii="Courier New" w:hAnsi="Courier New" w:cs="Courier New"/>
            <w:i/>
            <w:noProof/>
          </w:rPr>
          <w:t>&lt;connection_0d/&gt;</w:t>
        </w:r>
        <w:r w:rsidR="00371FCC">
          <w:rPr>
            <w:noProof/>
            <w:webHidden/>
          </w:rPr>
          <w:tab/>
        </w:r>
        <w:r w:rsidR="00371FCC">
          <w:rPr>
            <w:noProof/>
            <w:webHidden/>
          </w:rPr>
          <w:fldChar w:fldCharType="begin"/>
        </w:r>
        <w:r w:rsidR="00371FCC">
          <w:rPr>
            <w:noProof/>
            <w:webHidden/>
          </w:rPr>
          <w:instrText xml:space="preserve"> PAGEREF _Toc34747441 \h </w:instrText>
        </w:r>
        <w:r w:rsidR="00371FCC">
          <w:rPr>
            <w:noProof/>
            <w:webHidden/>
          </w:rPr>
        </w:r>
        <w:r w:rsidR="00371FCC">
          <w:rPr>
            <w:noProof/>
            <w:webHidden/>
          </w:rPr>
          <w:fldChar w:fldCharType="separate"/>
        </w:r>
        <w:r w:rsidR="00371FCC">
          <w:rPr>
            <w:noProof/>
            <w:webHidden/>
          </w:rPr>
          <w:t>52</w:t>
        </w:r>
        <w:r w:rsidR="00371FCC">
          <w:rPr>
            <w:noProof/>
            <w:webHidden/>
          </w:rPr>
          <w:fldChar w:fldCharType="end"/>
        </w:r>
      </w:hyperlink>
    </w:p>
    <w:p w14:paraId="2E881DF0" w14:textId="29B64AA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2" w:history="1">
        <w:r w:rsidR="00371FCC" w:rsidRPr="00677F2F">
          <w:rPr>
            <w:rStyle w:val="Hyperlink"/>
            <w:noProof/>
          </w:rPr>
          <w:t xml:space="preserve">Table 32: Text values of element </w:t>
        </w:r>
        <w:r w:rsidR="00371FCC" w:rsidRPr="00677F2F">
          <w:rPr>
            <w:rStyle w:val="Hyperlink"/>
            <w:rFonts w:ascii="Courier New" w:hAnsi="Courier New" w:cs="Courier New"/>
            <w:noProof/>
          </w:rPr>
          <w:t>&lt;loc&gt;</w:t>
        </w:r>
        <w:r w:rsidR="00371FCC">
          <w:rPr>
            <w:noProof/>
            <w:webHidden/>
          </w:rPr>
          <w:tab/>
        </w:r>
        <w:r w:rsidR="00371FCC">
          <w:rPr>
            <w:noProof/>
            <w:webHidden/>
          </w:rPr>
          <w:fldChar w:fldCharType="begin"/>
        </w:r>
        <w:r w:rsidR="00371FCC">
          <w:rPr>
            <w:noProof/>
            <w:webHidden/>
          </w:rPr>
          <w:instrText xml:space="preserve"> PAGEREF _Toc34747442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36F151EF" w14:textId="19424A5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3" w:history="1">
        <w:r w:rsidR="00371FCC" w:rsidRPr="00677F2F">
          <w:rPr>
            <w:rStyle w:val="Hyperlink"/>
            <w:noProof/>
          </w:rPr>
          <w:t xml:space="preserve">Table 33: Attributes of elements </w:t>
        </w:r>
        <w:r w:rsidR="00371FCC" w:rsidRPr="00677F2F">
          <w:rPr>
            <w:rStyle w:val="Hyperlink"/>
            <w:rFonts w:ascii="Courier New" w:hAnsi="Courier New" w:cs="Courier New"/>
            <w:i/>
            <w:noProof/>
            <w:highlight w:val="white"/>
          </w:rPr>
          <w:t>&lt;normal_direction</w:t>
        </w:r>
        <w:r w:rsidR="00371FCC" w:rsidRPr="00677F2F">
          <w:rPr>
            <w:rStyle w:val="Hyperlink"/>
            <w:rFonts w:ascii="Courier New" w:hAnsi="Courier New" w:cs="Courier New"/>
            <w:i/>
            <w:noProof/>
          </w:rPr>
          <w:t>/&gt;</w:t>
        </w:r>
        <w:r w:rsidR="00371FCC" w:rsidRPr="00677F2F">
          <w:rPr>
            <w:rStyle w:val="Hyperlink"/>
            <w:noProof/>
          </w:rPr>
          <w:t xml:space="preserve"> &amp; </w:t>
        </w:r>
        <w:r w:rsidR="00371FCC" w:rsidRPr="00677F2F">
          <w:rPr>
            <w:rStyle w:val="Hyperlink"/>
            <w:rFonts w:ascii="Courier New" w:hAnsi="Courier New" w:cs="Courier New"/>
            <w:i/>
            <w:noProof/>
            <w:highlight w:val="white"/>
          </w:rPr>
          <w:t>&lt;tangential_direction</w:t>
        </w:r>
        <w:r w:rsidR="00371FCC" w:rsidRPr="00677F2F">
          <w:rPr>
            <w:rStyle w:val="Hyperlink"/>
            <w:rFonts w:ascii="Courier New" w:hAnsi="Courier New" w:cs="Courier New"/>
            <w:i/>
            <w:noProof/>
          </w:rPr>
          <w:t>/&gt;</w:t>
        </w:r>
        <w:r w:rsidR="00371FCC">
          <w:rPr>
            <w:noProof/>
            <w:webHidden/>
          </w:rPr>
          <w:tab/>
        </w:r>
        <w:r w:rsidR="00371FCC">
          <w:rPr>
            <w:noProof/>
            <w:webHidden/>
          </w:rPr>
          <w:fldChar w:fldCharType="begin"/>
        </w:r>
        <w:r w:rsidR="00371FCC">
          <w:rPr>
            <w:noProof/>
            <w:webHidden/>
          </w:rPr>
          <w:instrText xml:space="preserve"> PAGEREF _Toc34747443 \h </w:instrText>
        </w:r>
        <w:r w:rsidR="00371FCC">
          <w:rPr>
            <w:noProof/>
            <w:webHidden/>
          </w:rPr>
        </w:r>
        <w:r w:rsidR="00371FCC">
          <w:rPr>
            <w:noProof/>
            <w:webHidden/>
          </w:rPr>
          <w:fldChar w:fldCharType="separate"/>
        </w:r>
        <w:r w:rsidR="00371FCC">
          <w:rPr>
            <w:noProof/>
            <w:webHidden/>
          </w:rPr>
          <w:t>53</w:t>
        </w:r>
        <w:r w:rsidR="00371FCC">
          <w:rPr>
            <w:noProof/>
            <w:webHidden/>
          </w:rPr>
          <w:fldChar w:fldCharType="end"/>
        </w:r>
      </w:hyperlink>
    </w:p>
    <w:p w14:paraId="62E11E2E" w14:textId="55D1AC3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4" w:history="1">
        <w:r w:rsidR="00371FCC" w:rsidRPr="00677F2F">
          <w:rPr>
            <w:rStyle w:val="Hyperlink"/>
            <w:noProof/>
          </w:rPr>
          <w:t xml:space="preserve">Table 34: Nested elements of element </w:t>
        </w:r>
        <w:r w:rsidR="00371FCC" w:rsidRPr="00677F2F">
          <w:rPr>
            <w:rStyle w:val="Hyperlink"/>
            <w:rFonts w:ascii="Courier New" w:hAnsi="Courier New" w:cs="Courier New"/>
            <w:i/>
            <w:noProof/>
          </w:rPr>
          <w:t>&lt;connection_0d/&gt;</w:t>
        </w:r>
        <w:r w:rsidR="00371FCC">
          <w:rPr>
            <w:noProof/>
            <w:webHidden/>
          </w:rPr>
          <w:tab/>
        </w:r>
        <w:r w:rsidR="00371FCC">
          <w:rPr>
            <w:noProof/>
            <w:webHidden/>
          </w:rPr>
          <w:fldChar w:fldCharType="begin"/>
        </w:r>
        <w:r w:rsidR="00371FCC">
          <w:rPr>
            <w:noProof/>
            <w:webHidden/>
          </w:rPr>
          <w:instrText xml:space="preserve"> PAGEREF _Toc34747444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714FBB2D" w14:textId="1066844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5" w:history="1">
        <w:r w:rsidR="00371FCC" w:rsidRPr="00677F2F">
          <w:rPr>
            <w:rStyle w:val="Hyperlink"/>
            <w:noProof/>
          </w:rPr>
          <w:t>Table 35: Nested elements of</w:t>
        </w:r>
        <w:r w:rsidR="00371FCC" w:rsidRPr="00677F2F">
          <w:rPr>
            <w:rStyle w:val="Hyperlink"/>
            <w:rFonts w:ascii="Courier New" w:hAnsi="Courier New" w:cs="Courier New"/>
            <w:i/>
            <w:noProof/>
          </w:rPr>
          <w:t xml:space="preserve"> &lt;connection_0d/&gt;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&lt;spotweld/&gt;</w:t>
        </w:r>
        <w:r w:rsidR="00371FCC">
          <w:rPr>
            <w:noProof/>
            <w:webHidden/>
          </w:rPr>
          <w:tab/>
        </w:r>
        <w:r w:rsidR="00371FCC">
          <w:rPr>
            <w:noProof/>
            <w:webHidden/>
          </w:rPr>
          <w:fldChar w:fldCharType="begin"/>
        </w:r>
        <w:r w:rsidR="00371FCC">
          <w:rPr>
            <w:noProof/>
            <w:webHidden/>
          </w:rPr>
          <w:instrText xml:space="preserve"> PAGEREF _Toc34747445 \h </w:instrText>
        </w:r>
        <w:r w:rsidR="00371FCC">
          <w:rPr>
            <w:noProof/>
            <w:webHidden/>
          </w:rPr>
        </w:r>
        <w:r w:rsidR="00371FCC">
          <w:rPr>
            <w:noProof/>
            <w:webHidden/>
          </w:rPr>
          <w:fldChar w:fldCharType="separate"/>
        </w:r>
        <w:r w:rsidR="00371FCC">
          <w:rPr>
            <w:noProof/>
            <w:webHidden/>
          </w:rPr>
          <w:t>54</w:t>
        </w:r>
        <w:r w:rsidR="00371FCC">
          <w:rPr>
            <w:noProof/>
            <w:webHidden/>
          </w:rPr>
          <w:fldChar w:fldCharType="end"/>
        </w:r>
      </w:hyperlink>
    </w:p>
    <w:p w14:paraId="1ACC9FD7" w14:textId="2151CE3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6" w:history="1">
        <w:r w:rsidR="00371FCC" w:rsidRPr="00677F2F">
          <w:rPr>
            <w:rStyle w:val="Hyperlink"/>
            <w:noProof/>
          </w:rPr>
          <w:t>Table 36: Attributes of element</w:t>
        </w:r>
        <w:r w:rsidR="00371FCC" w:rsidRPr="00677F2F">
          <w:rPr>
            <w:rStyle w:val="Hyperlink"/>
            <w:rFonts w:ascii="Courier New" w:hAnsi="Courier New" w:cs="Courier New"/>
            <w:i/>
            <w:noProof/>
          </w:rPr>
          <w:t>&lt;spotweld/&gt;</w:t>
        </w:r>
        <w:r w:rsidR="00371FCC">
          <w:rPr>
            <w:noProof/>
            <w:webHidden/>
          </w:rPr>
          <w:tab/>
        </w:r>
        <w:r w:rsidR="00371FCC">
          <w:rPr>
            <w:noProof/>
            <w:webHidden/>
          </w:rPr>
          <w:fldChar w:fldCharType="begin"/>
        </w:r>
        <w:r w:rsidR="00371FCC">
          <w:rPr>
            <w:noProof/>
            <w:webHidden/>
          </w:rPr>
          <w:instrText xml:space="preserve"> PAGEREF _Toc34747446 \h </w:instrText>
        </w:r>
        <w:r w:rsidR="00371FCC">
          <w:rPr>
            <w:noProof/>
            <w:webHidden/>
          </w:rPr>
        </w:r>
        <w:r w:rsidR="00371FCC">
          <w:rPr>
            <w:noProof/>
            <w:webHidden/>
          </w:rPr>
          <w:fldChar w:fldCharType="separate"/>
        </w:r>
        <w:r w:rsidR="00371FCC">
          <w:rPr>
            <w:noProof/>
            <w:webHidden/>
          </w:rPr>
          <w:t>55</w:t>
        </w:r>
        <w:r w:rsidR="00371FCC">
          <w:rPr>
            <w:noProof/>
            <w:webHidden/>
          </w:rPr>
          <w:fldChar w:fldCharType="end"/>
        </w:r>
      </w:hyperlink>
    </w:p>
    <w:p w14:paraId="371CC390" w14:textId="42C1449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7" w:history="1">
        <w:r w:rsidR="00371FCC" w:rsidRPr="00677F2F">
          <w:rPr>
            <w:rStyle w:val="Hyperlink"/>
            <w:noProof/>
          </w:rPr>
          <w:t>Table 37: Nested elements of</w:t>
        </w:r>
        <w:r w:rsidR="00371FCC" w:rsidRPr="00677F2F">
          <w:rPr>
            <w:rStyle w:val="Hyperlink"/>
            <w:rFonts w:ascii="Courier New" w:hAnsi="Courier New" w:cs="Courier New"/>
            <w:i/>
            <w:noProof/>
          </w:rPr>
          <w:t xml:space="preserve"> &lt;connection_0d/&gt;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_Toc34747447 \h </w:instrText>
        </w:r>
        <w:r w:rsidR="00371FCC">
          <w:rPr>
            <w:noProof/>
            <w:webHidden/>
          </w:rPr>
        </w:r>
        <w:r w:rsidR="00371FCC">
          <w:rPr>
            <w:noProof/>
            <w:webHidden/>
          </w:rPr>
          <w:fldChar w:fldCharType="separate"/>
        </w:r>
        <w:r w:rsidR="00371FCC">
          <w:rPr>
            <w:noProof/>
            <w:webHidden/>
          </w:rPr>
          <w:t>56</w:t>
        </w:r>
        <w:r w:rsidR="00371FCC">
          <w:rPr>
            <w:noProof/>
            <w:webHidden/>
          </w:rPr>
          <w:fldChar w:fldCharType="end"/>
        </w:r>
      </w:hyperlink>
    </w:p>
    <w:p w14:paraId="65873796" w14:textId="66B2F12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8" w:history="1">
        <w:r w:rsidR="00371FCC" w:rsidRPr="00677F2F">
          <w:rPr>
            <w:rStyle w:val="Hyperlink"/>
            <w:noProof/>
          </w:rPr>
          <w:t xml:space="preserve">Table 38: Attributes of element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_Toc34747448 \h </w:instrText>
        </w:r>
        <w:r w:rsidR="00371FCC">
          <w:rPr>
            <w:noProof/>
            <w:webHidden/>
          </w:rPr>
        </w:r>
        <w:r w:rsidR="00371FCC">
          <w:rPr>
            <w:noProof/>
            <w:webHidden/>
          </w:rPr>
          <w:fldChar w:fldCharType="separate"/>
        </w:r>
        <w:r w:rsidR="00371FCC">
          <w:rPr>
            <w:noProof/>
            <w:webHidden/>
          </w:rPr>
          <w:t>57</w:t>
        </w:r>
        <w:r w:rsidR="00371FCC">
          <w:rPr>
            <w:noProof/>
            <w:webHidden/>
          </w:rPr>
          <w:fldChar w:fldCharType="end"/>
        </w:r>
      </w:hyperlink>
    </w:p>
    <w:p w14:paraId="0F6C7240" w14:textId="507D197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49" w:history="1">
        <w:r w:rsidR="00371FCC" w:rsidRPr="00677F2F">
          <w:rPr>
            <w:rStyle w:val="Hyperlink"/>
            <w:noProof/>
          </w:rPr>
          <w:t xml:space="preserve">Table 39: Nested elements of element </w:t>
        </w:r>
        <w:r w:rsidR="00371FCC" w:rsidRPr="00677F2F">
          <w:rPr>
            <w:rStyle w:val="Hyperlink"/>
            <w:rFonts w:ascii="Courier New" w:hAnsi="Courier New" w:cs="Courier New"/>
            <w:i/>
            <w:noProof/>
          </w:rPr>
          <w:t>&lt;robscan/&gt;</w:t>
        </w:r>
        <w:r w:rsidR="00371FCC">
          <w:rPr>
            <w:noProof/>
            <w:webHidden/>
          </w:rPr>
          <w:tab/>
        </w:r>
        <w:r w:rsidR="00371FCC">
          <w:rPr>
            <w:noProof/>
            <w:webHidden/>
          </w:rPr>
          <w:fldChar w:fldCharType="begin"/>
        </w:r>
        <w:r w:rsidR="00371FCC">
          <w:rPr>
            <w:noProof/>
            <w:webHidden/>
          </w:rPr>
          <w:instrText xml:space="preserve"> PAGEREF _Toc34747449 \h </w:instrText>
        </w:r>
        <w:r w:rsidR="00371FCC">
          <w:rPr>
            <w:noProof/>
            <w:webHidden/>
          </w:rPr>
        </w:r>
        <w:r w:rsidR="00371FCC">
          <w:rPr>
            <w:noProof/>
            <w:webHidden/>
          </w:rPr>
          <w:fldChar w:fldCharType="separate"/>
        </w:r>
        <w:r w:rsidR="00371FCC">
          <w:rPr>
            <w:noProof/>
            <w:webHidden/>
          </w:rPr>
          <w:t>57</w:t>
        </w:r>
        <w:r w:rsidR="00371FCC">
          <w:rPr>
            <w:noProof/>
            <w:webHidden/>
          </w:rPr>
          <w:fldChar w:fldCharType="end"/>
        </w:r>
      </w:hyperlink>
    </w:p>
    <w:p w14:paraId="4E67C549" w14:textId="49A02B9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0" w:history="1">
        <w:r w:rsidR="00371FCC" w:rsidRPr="00677F2F">
          <w:rPr>
            <w:rStyle w:val="Hyperlink"/>
            <w:noProof/>
          </w:rPr>
          <w:t xml:space="preserve">Table 40: Nested elements of </w:t>
        </w:r>
        <w:r w:rsidR="00371FCC" w:rsidRPr="00677F2F">
          <w:rPr>
            <w:rStyle w:val="Hyperlink"/>
            <w:rFonts w:ascii="Courier New" w:hAnsi="Courier New" w:cs="Courier New"/>
            <w:i/>
            <w:noProof/>
          </w:rPr>
          <w:t>&lt;connection_0d/&gt;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_Toc34747450 \h </w:instrText>
        </w:r>
        <w:r w:rsidR="00371FCC">
          <w:rPr>
            <w:noProof/>
            <w:webHidden/>
          </w:rPr>
        </w:r>
        <w:r w:rsidR="00371FCC">
          <w:rPr>
            <w:noProof/>
            <w:webHidden/>
          </w:rPr>
          <w:fldChar w:fldCharType="separate"/>
        </w:r>
        <w:r w:rsidR="00371FCC">
          <w:rPr>
            <w:noProof/>
            <w:webHidden/>
          </w:rPr>
          <w:t>58</w:t>
        </w:r>
        <w:r w:rsidR="00371FCC">
          <w:rPr>
            <w:noProof/>
            <w:webHidden/>
          </w:rPr>
          <w:fldChar w:fldCharType="end"/>
        </w:r>
      </w:hyperlink>
    </w:p>
    <w:p w14:paraId="7E0858A8" w14:textId="072AC0B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1" w:history="1">
        <w:r w:rsidR="00371FCC" w:rsidRPr="00677F2F">
          <w:rPr>
            <w:rStyle w:val="Hyperlink"/>
            <w:noProof/>
          </w:rPr>
          <w:t xml:space="preserve">Table 41: Attributes of element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_Toc34747451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213E2EC0" w14:textId="770A27A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2" w:history="1">
        <w:r w:rsidR="00371FCC" w:rsidRPr="00677F2F">
          <w:rPr>
            <w:rStyle w:val="Hyperlink"/>
            <w:noProof/>
          </w:rPr>
          <w:t xml:space="preserve">Table 42: Nested elements of element </w:t>
        </w:r>
        <w:r w:rsidR="00371FCC" w:rsidRPr="00677F2F">
          <w:rPr>
            <w:rStyle w:val="Hyperlink"/>
            <w:rFonts w:ascii="Courier New" w:hAnsi="Courier New" w:cs="Courier New"/>
            <w:i/>
            <w:noProof/>
          </w:rPr>
          <w:t>&lt;rivet/&gt;</w:t>
        </w:r>
        <w:r w:rsidR="00371FCC">
          <w:rPr>
            <w:noProof/>
            <w:webHidden/>
          </w:rPr>
          <w:tab/>
        </w:r>
        <w:r w:rsidR="00371FCC">
          <w:rPr>
            <w:noProof/>
            <w:webHidden/>
          </w:rPr>
          <w:fldChar w:fldCharType="begin"/>
        </w:r>
        <w:r w:rsidR="00371FCC">
          <w:rPr>
            <w:noProof/>
            <w:webHidden/>
          </w:rPr>
          <w:instrText xml:space="preserve"> PAGEREF _Toc34747452 \h </w:instrText>
        </w:r>
        <w:r w:rsidR="00371FCC">
          <w:rPr>
            <w:noProof/>
            <w:webHidden/>
          </w:rPr>
        </w:r>
        <w:r w:rsidR="00371FCC">
          <w:rPr>
            <w:noProof/>
            <w:webHidden/>
          </w:rPr>
          <w:fldChar w:fldCharType="separate"/>
        </w:r>
        <w:r w:rsidR="00371FCC">
          <w:rPr>
            <w:noProof/>
            <w:webHidden/>
          </w:rPr>
          <w:t>59</w:t>
        </w:r>
        <w:r w:rsidR="00371FCC">
          <w:rPr>
            <w:noProof/>
            <w:webHidden/>
          </w:rPr>
          <w:fldChar w:fldCharType="end"/>
        </w:r>
      </w:hyperlink>
    </w:p>
    <w:p w14:paraId="69945031" w14:textId="2E1E6D4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3" w:history="1">
        <w:r w:rsidR="00371FCC" w:rsidRPr="00677F2F">
          <w:rPr>
            <w:rStyle w:val="Hyperlink"/>
            <w:noProof/>
          </w:rPr>
          <w:t xml:space="preserve">Table 43: Attributes of element </w:t>
        </w:r>
        <w:r w:rsidR="00371FCC" w:rsidRPr="00677F2F">
          <w:rPr>
            <w:rStyle w:val="Hyperlink"/>
            <w:rFonts w:ascii="Courier New" w:hAnsi="Courier New" w:cs="Courier New"/>
            <w:i/>
            <w:noProof/>
          </w:rPr>
          <w:t>&lt;blind/&gt;</w:t>
        </w:r>
        <w:r w:rsidR="00371FCC">
          <w:rPr>
            <w:noProof/>
            <w:webHidden/>
          </w:rPr>
          <w:tab/>
        </w:r>
        <w:r w:rsidR="00371FCC">
          <w:rPr>
            <w:noProof/>
            <w:webHidden/>
          </w:rPr>
          <w:fldChar w:fldCharType="begin"/>
        </w:r>
        <w:r w:rsidR="00371FCC">
          <w:rPr>
            <w:noProof/>
            <w:webHidden/>
          </w:rPr>
          <w:instrText xml:space="preserve"> PAGEREF _Toc34747453 \h </w:instrText>
        </w:r>
        <w:r w:rsidR="00371FCC">
          <w:rPr>
            <w:noProof/>
            <w:webHidden/>
          </w:rPr>
        </w:r>
        <w:r w:rsidR="00371FCC">
          <w:rPr>
            <w:noProof/>
            <w:webHidden/>
          </w:rPr>
          <w:fldChar w:fldCharType="separate"/>
        </w:r>
        <w:r w:rsidR="00371FCC">
          <w:rPr>
            <w:noProof/>
            <w:webHidden/>
          </w:rPr>
          <w:t>60</w:t>
        </w:r>
        <w:r w:rsidR="00371FCC">
          <w:rPr>
            <w:noProof/>
            <w:webHidden/>
          </w:rPr>
          <w:fldChar w:fldCharType="end"/>
        </w:r>
      </w:hyperlink>
    </w:p>
    <w:p w14:paraId="79D55CD6" w14:textId="19ECC37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4" w:history="1">
        <w:r w:rsidR="00371FCC" w:rsidRPr="00677F2F">
          <w:rPr>
            <w:rStyle w:val="Hyperlink"/>
            <w:noProof/>
          </w:rPr>
          <w:t xml:space="preserve">Table 44: Attributes of element </w:t>
        </w:r>
        <w:r w:rsidR="00371FCC" w:rsidRPr="00677F2F">
          <w:rPr>
            <w:rStyle w:val="Hyperlink"/>
            <w:rFonts w:ascii="Courier New" w:hAnsi="Courier New" w:cs="Courier New"/>
            <w:i/>
            <w:noProof/>
          </w:rPr>
          <w:t>&lt;self_piercing/&gt;</w:t>
        </w:r>
        <w:r w:rsidR="00371FCC">
          <w:rPr>
            <w:noProof/>
            <w:webHidden/>
          </w:rPr>
          <w:tab/>
        </w:r>
        <w:r w:rsidR="00371FCC">
          <w:rPr>
            <w:noProof/>
            <w:webHidden/>
          </w:rPr>
          <w:fldChar w:fldCharType="begin"/>
        </w:r>
        <w:r w:rsidR="00371FCC">
          <w:rPr>
            <w:noProof/>
            <w:webHidden/>
          </w:rPr>
          <w:instrText xml:space="preserve"> PAGEREF _Toc34747454 \h </w:instrText>
        </w:r>
        <w:r w:rsidR="00371FCC">
          <w:rPr>
            <w:noProof/>
            <w:webHidden/>
          </w:rPr>
        </w:r>
        <w:r w:rsidR="00371FCC">
          <w:rPr>
            <w:noProof/>
            <w:webHidden/>
          </w:rPr>
          <w:fldChar w:fldCharType="separate"/>
        </w:r>
        <w:r w:rsidR="00371FCC">
          <w:rPr>
            <w:noProof/>
            <w:webHidden/>
          </w:rPr>
          <w:t>64</w:t>
        </w:r>
        <w:r w:rsidR="00371FCC">
          <w:rPr>
            <w:noProof/>
            <w:webHidden/>
          </w:rPr>
          <w:fldChar w:fldCharType="end"/>
        </w:r>
      </w:hyperlink>
    </w:p>
    <w:p w14:paraId="0957734F" w14:textId="185E3B3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5" w:history="1">
        <w:r w:rsidR="00371FCC" w:rsidRPr="00677F2F">
          <w:rPr>
            <w:rStyle w:val="Hyperlink"/>
            <w:noProof/>
          </w:rPr>
          <w:t>Table 45: Pictures of all Solid Rivets</w:t>
        </w:r>
        <w:r w:rsidR="00371FCC">
          <w:rPr>
            <w:noProof/>
            <w:webHidden/>
          </w:rPr>
          <w:tab/>
        </w:r>
        <w:r w:rsidR="00371FCC">
          <w:rPr>
            <w:noProof/>
            <w:webHidden/>
          </w:rPr>
          <w:fldChar w:fldCharType="begin"/>
        </w:r>
        <w:r w:rsidR="00371FCC">
          <w:rPr>
            <w:noProof/>
            <w:webHidden/>
          </w:rPr>
          <w:instrText xml:space="preserve"> PAGEREF _Toc34747455 \h </w:instrText>
        </w:r>
        <w:r w:rsidR="00371FCC">
          <w:rPr>
            <w:noProof/>
            <w:webHidden/>
          </w:rPr>
        </w:r>
        <w:r w:rsidR="00371FCC">
          <w:rPr>
            <w:noProof/>
            <w:webHidden/>
          </w:rPr>
          <w:fldChar w:fldCharType="separate"/>
        </w:r>
        <w:r w:rsidR="00371FCC">
          <w:rPr>
            <w:noProof/>
            <w:webHidden/>
          </w:rPr>
          <w:t>65</w:t>
        </w:r>
        <w:r w:rsidR="00371FCC">
          <w:rPr>
            <w:noProof/>
            <w:webHidden/>
          </w:rPr>
          <w:fldChar w:fldCharType="end"/>
        </w:r>
      </w:hyperlink>
    </w:p>
    <w:p w14:paraId="7AEF5106" w14:textId="708570E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6" w:history="1">
        <w:r w:rsidR="00371FCC" w:rsidRPr="00677F2F">
          <w:rPr>
            <w:rStyle w:val="Hyperlink"/>
            <w:noProof/>
          </w:rPr>
          <w:t xml:space="preserve">Table 46: Attributes of element </w:t>
        </w:r>
        <w:r w:rsidR="00371FCC" w:rsidRPr="00677F2F">
          <w:rPr>
            <w:rStyle w:val="Hyperlink"/>
            <w:rFonts w:ascii="Courier New" w:hAnsi="Courier New" w:cs="Courier New"/>
            <w:i/>
            <w:noProof/>
          </w:rPr>
          <w:t>&lt;solid/&gt;</w:t>
        </w:r>
        <w:r w:rsidR="00371FCC">
          <w:rPr>
            <w:noProof/>
            <w:webHidden/>
          </w:rPr>
          <w:tab/>
        </w:r>
        <w:r w:rsidR="00371FCC">
          <w:rPr>
            <w:noProof/>
            <w:webHidden/>
          </w:rPr>
          <w:fldChar w:fldCharType="begin"/>
        </w:r>
        <w:r w:rsidR="00371FCC">
          <w:rPr>
            <w:noProof/>
            <w:webHidden/>
          </w:rPr>
          <w:instrText xml:space="preserve"> PAGEREF _Toc34747456 \h </w:instrText>
        </w:r>
        <w:r w:rsidR="00371FCC">
          <w:rPr>
            <w:noProof/>
            <w:webHidden/>
          </w:rPr>
        </w:r>
        <w:r w:rsidR="00371FCC">
          <w:rPr>
            <w:noProof/>
            <w:webHidden/>
          </w:rPr>
          <w:fldChar w:fldCharType="separate"/>
        </w:r>
        <w:r w:rsidR="00371FCC">
          <w:rPr>
            <w:noProof/>
            <w:webHidden/>
          </w:rPr>
          <w:t>66</w:t>
        </w:r>
        <w:r w:rsidR="00371FCC">
          <w:rPr>
            <w:noProof/>
            <w:webHidden/>
          </w:rPr>
          <w:fldChar w:fldCharType="end"/>
        </w:r>
      </w:hyperlink>
    </w:p>
    <w:p w14:paraId="4A043D47" w14:textId="250B94E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7" w:history="1">
        <w:r w:rsidR="00371FCC" w:rsidRPr="00677F2F">
          <w:rPr>
            <w:rStyle w:val="Hyperlink"/>
            <w:noProof/>
          </w:rPr>
          <w:t xml:space="preserve">Table 47: Attributes of element </w:t>
        </w:r>
        <w:r w:rsidR="00371FCC" w:rsidRPr="00677F2F">
          <w:rPr>
            <w:rStyle w:val="Hyperlink"/>
            <w:rFonts w:ascii="Courier New" w:hAnsi="Courier New" w:cs="Courier New"/>
            <w:i/>
            <w:noProof/>
          </w:rPr>
          <w:t>&lt;swop/&gt;</w:t>
        </w:r>
        <w:r w:rsidR="00371FCC">
          <w:rPr>
            <w:noProof/>
            <w:webHidden/>
          </w:rPr>
          <w:tab/>
        </w:r>
        <w:r w:rsidR="00371FCC">
          <w:rPr>
            <w:noProof/>
            <w:webHidden/>
          </w:rPr>
          <w:fldChar w:fldCharType="begin"/>
        </w:r>
        <w:r w:rsidR="00371FCC">
          <w:rPr>
            <w:noProof/>
            <w:webHidden/>
          </w:rPr>
          <w:instrText xml:space="preserve"> PAGEREF _Toc34747457 \h </w:instrText>
        </w:r>
        <w:r w:rsidR="00371FCC">
          <w:rPr>
            <w:noProof/>
            <w:webHidden/>
          </w:rPr>
        </w:r>
        <w:r w:rsidR="00371FCC">
          <w:rPr>
            <w:noProof/>
            <w:webHidden/>
          </w:rPr>
          <w:fldChar w:fldCharType="separate"/>
        </w:r>
        <w:r w:rsidR="00371FCC">
          <w:rPr>
            <w:noProof/>
            <w:webHidden/>
          </w:rPr>
          <w:t>68</w:t>
        </w:r>
        <w:r w:rsidR="00371FCC">
          <w:rPr>
            <w:noProof/>
            <w:webHidden/>
          </w:rPr>
          <w:fldChar w:fldCharType="end"/>
        </w:r>
      </w:hyperlink>
    </w:p>
    <w:p w14:paraId="1FAFAE6D" w14:textId="0C749A7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8" w:history="1">
        <w:r w:rsidR="00371FCC" w:rsidRPr="00677F2F">
          <w:rPr>
            <w:rStyle w:val="Hyperlink"/>
            <w:noProof/>
          </w:rPr>
          <w:t xml:space="preserve">Table 48: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_Toc34747458 \h </w:instrText>
        </w:r>
        <w:r w:rsidR="00371FCC">
          <w:rPr>
            <w:noProof/>
            <w:webHidden/>
          </w:rPr>
        </w:r>
        <w:r w:rsidR="00371FCC">
          <w:rPr>
            <w:noProof/>
            <w:webHidden/>
          </w:rPr>
          <w:fldChar w:fldCharType="separate"/>
        </w:r>
        <w:r w:rsidR="00371FCC">
          <w:rPr>
            <w:noProof/>
            <w:webHidden/>
          </w:rPr>
          <w:t>74</w:t>
        </w:r>
        <w:r w:rsidR="00371FCC">
          <w:rPr>
            <w:noProof/>
            <w:webHidden/>
          </w:rPr>
          <w:fldChar w:fldCharType="end"/>
        </w:r>
      </w:hyperlink>
    </w:p>
    <w:p w14:paraId="31C35913" w14:textId="5C61A46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59" w:history="1">
        <w:r w:rsidR="00371FCC" w:rsidRPr="00677F2F">
          <w:rPr>
            <w:rStyle w:val="Hyperlink"/>
            <w:noProof/>
          </w:rPr>
          <w:t xml:space="preserve">Table 49: Attributes of element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_Toc34747459 \h </w:instrText>
        </w:r>
        <w:r w:rsidR="00371FCC">
          <w:rPr>
            <w:noProof/>
            <w:webHidden/>
          </w:rPr>
        </w:r>
        <w:r w:rsidR="00371FCC">
          <w:rPr>
            <w:noProof/>
            <w:webHidden/>
          </w:rPr>
          <w:fldChar w:fldCharType="separate"/>
        </w:r>
        <w:r w:rsidR="00371FCC">
          <w:rPr>
            <w:noProof/>
            <w:webHidden/>
          </w:rPr>
          <w:t>75</w:t>
        </w:r>
        <w:r w:rsidR="00371FCC">
          <w:rPr>
            <w:noProof/>
            <w:webHidden/>
          </w:rPr>
          <w:fldChar w:fldCharType="end"/>
        </w:r>
      </w:hyperlink>
    </w:p>
    <w:p w14:paraId="2E3D00B3" w14:textId="7F55CD3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0" w:history="1">
        <w:r w:rsidR="00371FCC" w:rsidRPr="00677F2F">
          <w:rPr>
            <w:rStyle w:val="Hyperlink"/>
            <w:noProof/>
          </w:rPr>
          <w:t xml:space="preserve">Table 50: Nested elements of element </w:t>
        </w:r>
        <w:r w:rsidR="00371FCC" w:rsidRPr="00677F2F">
          <w:rPr>
            <w:rStyle w:val="Hyperlink"/>
            <w:rFonts w:ascii="Courier New" w:hAnsi="Courier New" w:cs="Courier New"/>
            <w:i/>
            <w:noProof/>
          </w:rPr>
          <w:t>&lt;threaded_connection/&gt;</w:t>
        </w:r>
        <w:r w:rsidR="00371FCC">
          <w:rPr>
            <w:noProof/>
            <w:webHidden/>
          </w:rPr>
          <w:tab/>
        </w:r>
        <w:r w:rsidR="00371FCC">
          <w:rPr>
            <w:noProof/>
            <w:webHidden/>
          </w:rPr>
          <w:fldChar w:fldCharType="begin"/>
        </w:r>
        <w:r w:rsidR="00371FCC">
          <w:rPr>
            <w:noProof/>
            <w:webHidden/>
          </w:rPr>
          <w:instrText xml:space="preserve"> PAGEREF _Toc34747460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7550A1D9" w14:textId="70518D0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1" w:history="1">
        <w:r w:rsidR="00371FCC" w:rsidRPr="00677F2F">
          <w:rPr>
            <w:rStyle w:val="Hyperlink"/>
            <w:noProof/>
          </w:rPr>
          <w:t xml:space="preserve">Table 51: Attributes of element </w:t>
        </w:r>
        <w:r w:rsidR="00371FCC" w:rsidRPr="00677F2F">
          <w:rPr>
            <w:rStyle w:val="Hyperlink"/>
            <w:rFonts w:ascii="Courier New" w:hAnsi="Courier New" w:cs="Courier New"/>
            <w:i/>
            <w:noProof/>
          </w:rPr>
          <w:t>&lt;washer/&gt;</w:t>
        </w:r>
        <w:r w:rsidR="00371FCC">
          <w:rPr>
            <w:noProof/>
            <w:webHidden/>
          </w:rPr>
          <w:tab/>
        </w:r>
        <w:r w:rsidR="00371FCC">
          <w:rPr>
            <w:noProof/>
            <w:webHidden/>
          </w:rPr>
          <w:fldChar w:fldCharType="begin"/>
        </w:r>
        <w:r w:rsidR="00371FCC">
          <w:rPr>
            <w:noProof/>
            <w:webHidden/>
          </w:rPr>
          <w:instrText xml:space="preserve"> PAGEREF _Toc34747461 \h </w:instrText>
        </w:r>
        <w:r w:rsidR="00371FCC">
          <w:rPr>
            <w:noProof/>
            <w:webHidden/>
          </w:rPr>
        </w:r>
        <w:r w:rsidR="00371FCC">
          <w:rPr>
            <w:noProof/>
            <w:webHidden/>
          </w:rPr>
          <w:fldChar w:fldCharType="separate"/>
        </w:r>
        <w:r w:rsidR="00371FCC">
          <w:rPr>
            <w:noProof/>
            <w:webHidden/>
          </w:rPr>
          <w:t>76</w:t>
        </w:r>
        <w:r w:rsidR="00371FCC">
          <w:rPr>
            <w:noProof/>
            <w:webHidden/>
          </w:rPr>
          <w:fldChar w:fldCharType="end"/>
        </w:r>
      </w:hyperlink>
    </w:p>
    <w:p w14:paraId="315E0555" w14:textId="27222F8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2" w:history="1">
        <w:r w:rsidR="00371FCC" w:rsidRPr="00677F2F">
          <w:rPr>
            <w:rStyle w:val="Hyperlink"/>
            <w:noProof/>
          </w:rPr>
          <w:t xml:space="preserve">Table 52: Attributes of element </w:t>
        </w:r>
        <w:r w:rsidR="00371FCC" w:rsidRPr="00677F2F">
          <w:rPr>
            <w:rStyle w:val="Hyperlink"/>
            <w:rFonts w:ascii="Courier New" w:hAnsi="Courier New" w:cs="Courier New"/>
            <w:i/>
            <w:noProof/>
          </w:rPr>
          <w:t>&lt;nut/&gt;</w:t>
        </w:r>
        <w:r w:rsidR="00371FCC">
          <w:rPr>
            <w:noProof/>
            <w:webHidden/>
          </w:rPr>
          <w:tab/>
        </w:r>
        <w:r w:rsidR="00371FCC">
          <w:rPr>
            <w:noProof/>
            <w:webHidden/>
          </w:rPr>
          <w:fldChar w:fldCharType="begin"/>
        </w:r>
        <w:r w:rsidR="00371FCC">
          <w:rPr>
            <w:noProof/>
            <w:webHidden/>
          </w:rPr>
          <w:instrText xml:space="preserve"> PAGEREF _Toc34747462 \h </w:instrText>
        </w:r>
        <w:r w:rsidR="00371FCC">
          <w:rPr>
            <w:noProof/>
            <w:webHidden/>
          </w:rPr>
        </w:r>
        <w:r w:rsidR="00371FCC">
          <w:rPr>
            <w:noProof/>
            <w:webHidden/>
          </w:rPr>
          <w:fldChar w:fldCharType="separate"/>
        </w:r>
        <w:r w:rsidR="00371FCC">
          <w:rPr>
            <w:noProof/>
            <w:webHidden/>
          </w:rPr>
          <w:t>77</w:t>
        </w:r>
        <w:r w:rsidR="00371FCC">
          <w:rPr>
            <w:noProof/>
            <w:webHidden/>
          </w:rPr>
          <w:fldChar w:fldCharType="end"/>
        </w:r>
      </w:hyperlink>
    </w:p>
    <w:p w14:paraId="7EFF5F53" w14:textId="391B87F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3" w:history="1">
        <w:r w:rsidR="00371FCC" w:rsidRPr="00677F2F">
          <w:rPr>
            <w:rStyle w:val="Hyperlink"/>
            <w:noProof/>
          </w:rPr>
          <w:t xml:space="preserve">Table 53: Nested elements of element </w:t>
        </w:r>
        <w:r w:rsidR="00371FCC" w:rsidRPr="00677F2F">
          <w:rPr>
            <w:rStyle w:val="Hyperlink"/>
            <w:rFonts w:ascii="Courier New" w:hAnsi="Courier New" w:cs="Courier New"/>
            <w:i/>
            <w:noProof/>
          </w:rPr>
          <w:t>&lt;nut/&gt;</w:t>
        </w:r>
        <w:r w:rsidR="00371FCC">
          <w:rPr>
            <w:noProof/>
            <w:webHidden/>
          </w:rPr>
          <w:tab/>
        </w:r>
        <w:r w:rsidR="00371FCC">
          <w:rPr>
            <w:noProof/>
            <w:webHidden/>
          </w:rPr>
          <w:fldChar w:fldCharType="begin"/>
        </w:r>
        <w:r w:rsidR="00371FCC">
          <w:rPr>
            <w:noProof/>
            <w:webHidden/>
          </w:rPr>
          <w:instrText xml:space="preserve"> PAGEREF _Toc34747463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25F8DE01" w14:textId="46A64B9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4" w:history="1">
        <w:r w:rsidR="00371FCC" w:rsidRPr="00677F2F">
          <w:rPr>
            <w:rStyle w:val="Hyperlink"/>
            <w:noProof/>
          </w:rPr>
          <w:t xml:space="preserve">Table 54: Attributes of element </w:t>
        </w:r>
        <w:r w:rsidR="00371FCC" w:rsidRPr="00677F2F">
          <w:rPr>
            <w:rStyle w:val="Hyperlink"/>
            <w:rFonts w:ascii="Courier New" w:hAnsi="Courier New" w:cs="Courier New"/>
            <w:i/>
            <w:noProof/>
          </w:rPr>
          <w:t>&lt;bolt/&gt;</w:t>
        </w:r>
        <w:r w:rsidR="00371FCC">
          <w:rPr>
            <w:noProof/>
            <w:webHidden/>
          </w:rPr>
          <w:tab/>
        </w:r>
        <w:r w:rsidR="00371FCC">
          <w:rPr>
            <w:noProof/>
            <w:webHidden/>
          </w:rPr>
          <w:fldChar w:fldCharType="begin"/>
        </w:r>
        <w:r w:rsidR="00371FCC">
          <w:rPr>
            <w:noProof/>
            <w:webHidden/>
          </w:rPr>
          <w:instrText xml:space="preserve"> PAGEREF _Toc34747464 \h </w:instrText>
        </w:r>
        <w:r w:rsidR="00371FCC">
          <w:rPr>
            <w:noProof/>
            <w:webHidden/>
          </w:rPr>
        </w:r>
        <w:r w:rsidR="00371FCC">
          <w:rPr>
            <w:noProof/>
            <w:webHidden/>
          </w:rPr>
          <w:fldChar w:fldCharType="separate"/>
        </w:r>
        <w:r w:rsidR="00371FCC">
          <w:rPr>
            <w:noProof/>
            <w:webHidden/>
          </w:rPr>
          <w:t>78</w:t>
        </w:r>
        <w:r w:rsidR="00371FCC">
          <w:rPr>
            <w:noProof/>
            <w:webHidden/>
          </w:rPr>
          <w:fldChar w:fldCharType="end"/>
        </w:r>
      </w:hyperlink>
    </w:p>
    <w:p w14:paraId="576980BD" w14:textId="5F445E0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5" w:history="1">
        <w:r w:rsidR="00371FCC" w:rsidRPr="00677F2F">
          <w:rPr>
            <w:rStyle w:val="Hyperlink"/>
            <w:noProof/>
          </w:rPr>
          <w:t xml:space="preserve">Table 55: Nested elements of element </w:t>
        </w:r>
        <w:r w:rsidR="00371FCC" w:rsidRPr="00677F2F">
          <w:rPr>
            <w:rStyle w:val="Hyperlink"/>
            <w:rFonts w:ascii="Courier New" w:hAnsi="Courier New" w:cs="Courier New"/>
            <w:i/>
            <w:noProof/>
          </w:rPr>
          <w:t>&lt;bolt/&gt;</w:t>
        </w:r>
        <w:r w:rsidR="00371FCC">
          <w:rPr>
            <w:noProof/>
            <w:webHidden/>
          </w:rPr>
          <w:tab/>
        </w:r>
        <w:r w:rsidR="00371FCC">
          <w:rPr>
            <w:noProof/>
            <w:webHidden/>
          </w:rPr>
          <w:fldChar w:fldCharType="begin"/>
        </w:r>
        <w:r w:rsidR="00371FCC">
          <w:rPr>
            <w:noProof/>
            <w:webHidden/>
          </w:rPr>
          <w:instrText xml:space="preserve"> PAGEREF _Toc34747465 \h </w:instrText>
        </w:r>
        <w:r w:rsidR="00371FCC">
          <w:rPr>
            <w:noProof/>
            <w:webHidden/>
          </w:rPr>
        </w:r>
        <w:r w:rsidR="00371FCC">
          <w:rPr>
            <w:noProof/>
            <w:webHidden/>
          </w:rPr>
          <w:fldChar w:fldCharType="separate"/>
        </w:r>
        <w:r w:rsidR="00371FCC">
          <w:rPr>
            <w:noProof/>
            <w:webHidden/>
          </w:rPr>
          <w:t>79</w:t>
        </w:r>
        <w:r w:rsidR="00371FCC">
          <w:rPr>
            <w:noProof/>
            <w:webHidden/>
          </w:rPr>
          <w:fldChar w:fldCharType="end"/>
        </w:r>
      </w:hyperlink>
    </w:p>
    <w:p w14:paraId="057CAB3B" w14:textId="02E8202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6" w:history="1">
        <w:r w:rsidR="00371FCC" w:rsidRPr="00677F2F">
          <w:rPr>
            <w:rStyle w:val="Hyperlink"/>
            <w:noProof/>
          </w:rPr>
          <w:t xml:space="preserve">Table 56: Attributes of element </w:t>
        </w:r>
        <w:r w:rsidR="00371FCC" w:rsidRPr="00677F2F">
          <w:rPr>
            <w:rStyle w:val="Hyperlink"/>
            <w:rFonts w:ascii="Courier New" w:hAnsi="Courier New" w:cs="Courier New"/>
            <w:i/>
            <w:noProof/>
          </w:rPr>
          <w:t>&lt;screw/&gt;</w:t>
        </w:r>
        <w:r w:rsidR="00371FCC">
          <w:rPr>
            <w:noProof/>
            <w:webHidden/>
          </w:rPr>
          <w:tab/>
        </w:r>
        <w:r w:rsidR="00371FCC">
          <w:rPr>
            <w:noProof/>
            <w:webHidden/>
          </w:rPr>
          <w:fldChar w:fldCharType="begin"/>
        </w:r>
        <w:r w:rsidR="00371FCC">
          <w:rPr>
            <w:noProof/>
            <w:webHidden/>
          </w:rPr>
          <w:instrText xml:space="preserve"> PAGEREF _Toc34747466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1AC19E5F" w14:textId="53C83AB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7" w:history="1">
        <w:r w:rsidR="00371FCC" w:rsidRPr="00677F2F">
          <w:rPr>
            <w:rStyle w:val="Hyperlink"/>
            <w:noProof/>
          </w:rPr>
          <w:t xml:space="preserve">Table 57: Nested elements of element </w:t>
        </w:r>
        <w:r w:rsidR="00371FCC" w:rsidRPr="00677F2F">
          <w:rPr>
            <w:rStyle w:val="Hyperlink"/>
            <w:rFonts w:ascii="Courier New" w:hAnsi="Courier New" w:cs="Courier New"/>
            <w:i/>
            <w:noProof/>
          </w:rPr>
          <w:t>&lt;screw/&gt;</w:t>
        </w:r>
        <w:r w:rsidR="00371FCC">
          <w:rPr>
            <w:noProof/>
            <w:webHidden/>
          </w:rPr>
          <w:tab/>
        </w:r>
        <w:r w:rsidR="00371FCC">
          <w:rPr>
            <w:noProof/>
            <w:webHidden/>
          </w:rPr>
          <w:fldChar w:fldCharType="begin"/>
        </w:r>
        <w:r w:rsidR="00371FCC">
          <w:rPr>
            <w:noProof/>
            <w:webHidden/>
          </w:rPr>
          <w:instrText xml:space="preserve"> PAGEREF _Toc34747467 \h </w:instrText>
        </w:r>
        <w:r w:rsidR="00371FCC">
          <w:rPr>
            <w:noProof/>
            <w:webHidden/>
          </w:rPr>
        </w:r>
        <w:r w:rsidR="00371FCC">
          <w:rPr>
            <w:noProof/>
            <w:webHidden/>
          </w:rPr>
          <w:fldChar w:fldCharType="separate"/>
        </w:r>
        <w:r w:rsidR="00371FCC">
          <w:rPr>
            <w:noProof/>
            <w:webHidden/>
          </w:rPr>
          <w:t>83</w:t>
        </w:r>
        <w:r w:rsidR="00371FCC">
          <w:rPr>
            <w:noProof/>
            <w:webHidden/>
          </w:rPr>
          <w:fldChar w:fldCharType="end"/>
        </w:r>
      </w:hyperlink>
    </w:p>
    <w:p w14:paraId="10E5753C" w14:textId="3DFEB29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8" w:history="1">
        <w:r w:rsidR="00371FCC" w:rsidRPr="00677F2F">
          <w:rPr>
            <w:rStyle w:val="Hyperlink"/>
            <w:noProof/>
          </w:rPr>
          <w:t xml:space="preserve">Table 58: Attributes of element </w:t>
        </w:r>
        <w:r w:rsidR="00371FCC" w:rsidRPr="00677F2F">
          <w:rPr>
            <w:rStyle w:val="Hyperlink"/>
            <w:rFonts w:ascii="Courier New" w:hAnsi="Courier New" w:cs="Courier New"/>
            <w:i/>
            <w:noProof/>
          </w:rPr>
          <w:t>&lt;flow_drilled/&gt;</w:t>
        </w:r>
        <w:r w:rsidR="00371FCC">
          <w:rPr>
            <w:noProof/>
            <w:webHidden/>
          </w:rPr>
          <w:tab/>
        </w:r>
        <w:r w:rsidR="00371FCC">
          <w:rPr>
            <w:noProof/>
            <w:webHidden/>
          </w:rPr>
          <w:fldChar w:fldCharType="begin"/>
        </w:r>
        <w:r w:rsidR="00371FCC">
          <w:rPr>
            <w:noProof/>
            <w:webHidden/>
          </w:rPr>
          <w:instrText xml:space="preserve"> PAGEREF _Toc34747468 \h </w:instrText>
        </w:r>
        <w:r w:rsidR="00371FCC">
          <w:rPr>
            <w:noProof/>
            <w:webHidden/>
          </w:rPr>
        </w:r>
        <w:r w:rsidR="00371FCC">
          <w:rPr>
            <w:noProof/>
            <w:webHidden/>
          </w:rPr>
          <w:fldChar w:fldCharType="separate"/>
        </w:r>
        <w:r w:rsidR="00371FCC">
          <w:rPr>
            <w:noProof/>
            <w:webHidden/>
          </w:rPr>
          <w:t>85</w:t>
        </w:r>
        <w:r w:rsidR="00371FCC">
          <w:rPr>
            <w:noProof/>
            <w:webHidden/>
          </w:rPr>
          <w:fldChar w:fldCharType="end"/>
        </w:r>
      </w:hyperlink>
    </w:p>
    <w:p w14:paraId="4DCF46A7" w14:textId="6D23E52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69" w:history="1">
        <w:r w:rsidR="00371FCC" w:rsidRPr="00677F2F">
          <w:rPr>
            <w:rStyle w:val="Hyperlink"/>
            <w:noProof/>
          </w:rPr>
          <w:t xml:space="preserve">Table 59: Nested elements of </w:t>
        </w:r>
        <w:r w:rsidR="00371FCC" w:rsidRPr="00677F2F">
          <w:rPr>
            <w:rStyle w:val="Hyperlink"/>
            <w:rFonts w:ascii="Courier New" w:hAnsi="Courier New" w:cs="Courier New"/>
            <w:i/>
            <w:noProof/>
          </w:rPr>
          <w:t>&lt;connection_0d&gt;</w:t>
        </w:r>
        <w:r w:rsidR="00371FCC" w:rsidRPr="00677F2F">
          <w:rPr>
            <w:rStyle w:val="Hyperlink"/>
            <w:rFonts w:cstheme="minorHAnsi"/>
            <w:noProof/>
          </w:rPr>
          <w:t xml:space="preserve"> for </w:t>
        </w:r>
        <w:r w:rsidR="00371FCC" w:rsidRPr="00677F2F">
          <w:rPr>
            <w:rStyle w:val="Hyperlink"/>
            <w:rFonts w:ascii="Courier New" w:hAnsi="Courier New" w:cs="Courier New"/>
            <w:i/>
            <w:noProof/>
          </w:rPr>
          <w:t>&lt;gumdrop/&gt;</w:t>
        </w:r>
        <w:r w:rsidR="00371FCC">
          <w:rPr>
            <w:noProof/>
            <w:webHidden/>
          </w:rPr>
          <w:tab/>
        </w:r>
        <w:r w:rsidR="00371FCC">
          <w:rPr>
            <w:noProof/>
            <w:webHidden/>
          </w:rPr>
          <w:fldChar w:fldCharType="begin"/>
        </w:r>
        <w:r w:rsidR="00371FCC">
          <w:rPr>
            <w:noProof/>
            <w:webHidden/>
          </w:rPr>
          <w:instrText xml:space="preserve"> PAGEREF _Toc34747469 \h </w:instrText>
        </w:r>
        <w:r w:rsidR="00371FCC">
          <w:rPr>
            <w:noProof/>
            <w:webHidden/>
          </w:rPr>
        </w:r>
        <w:r w:rsidR="00371FCC">
          <w:rPr>
            <w:noProof/>
            <w:webHidden/>
          </w:rPr>
          <w:fldChar w:fldCharType="separate"/>
        </w:r>
        <w:r w:rsidR="00371FCC">
          <w:rPr>
            <w:noProof/>
            <w:webHidden/>
          </w:rPr>
          <w:t>86</w:t>
        </w:r>
        <w:r w:rsidR="00371FCC">
          <w:rPr>
            <w:noProof/>
            <w:webHidden/>
          </w:rPr>
          <w:fldChar w:fldCharType="end"/>
        </w:r>
      </w:hyperlink>
    </w:p>
    <w:p w14:paraId="23D655ED" w14:textId="36942A7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0" w:history="1">
        <w:r w:rsidR="00371FCC" w:rsidRPr="00677F2F">
          <w:rPr>
            <w:rStyle w:val="Hyperlink"/>
            <w:noProof/>
          </w:rPr>
          <w:t xml:space="preserve">Table 60: Attributes of element </w:t>
        </w:r>
        <w:r w:rsidR="00371FCC" w:rsidRPr="00677F2F">
          <w:rPr>
            <w:rStyle w:val="Hyperlink"/>
            <w:rFonts w:ascii="Courier New" w:hAnsi="Courier New" w:cs="Courier New"/>
            <w:i/>
            <w:noProof/>
          </w:rPr>
          <w:t>&lt;gumdrop/&gt;</w:t>
        </w:r>
        <w:r w:rsidR="00371FCC">
          <w:rPr>
            <w:noProof/>
            <w:webHidden/>
          </w:rPr>
          <w:tab/>
        </w:r>
        <w:r w:rsidR="00371FCC">
          <w:rPr>
            <w:noProof/>
            <w:webHidden/>
          </w:rPr>
          <w:fldChar w:fldCharType="begin"/>
        </w:r>
        <w:r w:rsidR="00371FCC">
          <w:rPr>
            <w:noProof/>
            <w:webHidden/>
          </w:rPr>
          <w:instrText xml:space="preserve"> PAGEREF _Toc34747470 \h </w:instrText>
        </w:r>
        <w:r w:rsidR="00371FCC">
          <w:rPr>
            <w:noProof/>
            <w:webHidden/>
          </w:rPr>
        </w:r>
        <w:r w:rsidR="00371FCC">
          <w:rPr>
            <w:noProof/>
            <w:webHidden/>
          </w:rPr>
          <w:fldChar w:fldCharType="separate"/>
        </w:r>
        <w:r w:rsidR="00371FCC">
          <w:rPr>
            <w:noProof/>
            <w:webHidden/>
          </w:rPr>
          <w:t>87</w:t>
        </w:r>
        <w:r w:rsidR="00371FCC">
          <w:rPr>
            <w:noProof/>
            <w:webHidden/>
          </w:rPr>
          <w:fldChar w:fldCharType="end"/>
        </w:r>
      </w:hyperlink>
    </w:p>
    <w:p w14:paraId="70AB3618" w14:textId="0A90BAF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1" w:history="1">
        <w:r w:rsidR="00371FCC" w:rsidRPr="00677F2F">
          <w:rPr>
            <w:rStyle w:val="Hyperlink"/>
            <w:noProof/>
          </w:rPr>
          <w:t xml:space="preserve">Table 61: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_Toc34747471 \h </w:instrText>
        </w:r>
        <w:r w:rsidR="00371FCC">
          <w:rPr>
            <w:noProof/>
            <w:webHidden/>
          </w:rPr>
        </w:r>
        <w:r w:rsidR="00371FCC">
          <w:rPr>
            <w:noProof/>
            <w:webHidden/>
          </w:rPr>
          <w:fldChar w:fldCharType="separate"/>
        </w:r>
        <w:r w:rsidR="00371FCC">
          <w:rPr>
            <w:noProof/>
            <w:webHidden/>
          </w:rPr>
          <w:t>89</w:t>
        </w:r>
        <w:r w:rsidR="00371FCC">
          <w:rPr>
            <w:noProof/>
            <w:webHidden/>
          </w:rPr>
          <w:fldChar w:fldCharType="end"/>
        </w:r>
      </w:hyperlink>
    </w:p>
    <w:p w14:paraId="73471E1E" w14:textId="2DC838E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2" w:history="1">
        <w:r w:rsidR="00371FCC" w:rsidRPr="00677F2F">
          <w:rPr>
            <w:rStyle w:val="Hyperlink"/>
            <w:noProof/>
          </w:rPr>
          <w:t xml:space="preserve">Table 62: Attributes of element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_Toc34747472 \h </w:instrText>
        </w:r>
        <w:r w:rsidR="00371FCC">
          <w:rPr>
            <w:noProof/>
            <w:webHidden/>
          </w:rPr>
        </w:r>
        <w:r w:rsidR="00371FCC">
          <w:rPr>
            <w:noProof/>
            <w:webHidden/>
          </w:rPr>
          <w:fldChar w:fldCharType="separate"/>
        </w:r>
        <w:r w:rsidR="00371FCC">
          <w:rPr>
            <w:noProof/>
            <w:webHidden/>
          </w:rPr>
          <w:t>89</w:t>
        </w:r>
        <w:r w:rsidR="00371FCC">
          <w:rPr>
            <w:noProof/>
            <w:webHidden/>
          </w:rPr>
          <w:fldChar w:fldCharType="end"/>
        </w:r>
      </w:hyperlink>
    </w:p>
    <w:p w14:paraId="0A5B5837" w14:textId="6C09538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3" w:history="1">
        <w:r w:rsidR="00371FCC" w:rsidRPr="00677F2F">
          <w:rPr>
            <w:rStyle w:val="Hyperlink"/>
            <w:noProof/>
          </w:rPr>
          <w:t xml:space="preserve">Table 63: Nested elements of element </w:t>
        </w:r>
        <w:r w:rsidR="00371FCC" w:rsidRPr="00677F2F">
          <w:rPr>
            <w:rStyle w:val="Hyperlink"/>
            <w:rFonts w:ascii="Courier New" w:hAnsi="Courier New" w:cs="Courier New"/>
            <w:i/>
            <w:noProof/>
          </w:rPr>
          <w:t>&lt;clinch/&gt;</w:t>
        </w:r>
        <w:r w:rsidR="00371FCC">
          <w:rPr>
            <w:noProof/>
            <w:webHidden/>
          </w:rPr>
          <w:tab/>
        </w:r>
        <w:r w:rsidR="00371FCC">
          <w:rPr>
            <w:noProof/>
            <w:webHidden/>
          </w:rPr>
          <w:fldChar w:fldCharType="begin"/>
        </w:r>
        <w:r w:rsidR="00371FCC">
          <w:rPr>
            <w:noProof/>
            <w:webHidden/>
          </w:rPr>
          <w:instrText xml:space="preserve"> PAGEREF _Toc34747473 \h </w:instrText>
        </w:r>
        <w:r w:rsidR="00371FCC">
          <w:rPr>
            <w:noProof/>
            <w:webHidden/>
          </w:rPr>
        </w:r>
        <w:r w:rsidR="00371FCC">
          <w:rPr>
            <w:noProof/>
            <w:webHidden/>
          </w:rPr>
          <w:fldChar w:fldCharType="separate"/>
        </w:r>
        <w:r w:rsidR="00371FCC">
          <w:rPr>
            <w:noProof/>
            <w:webHidden/>
          </w:rPr>
          <w:t>90</w:t>
        </w:r>
        <w:r w:rsidR="00371FCC">
          <w:rPr>
            <w:noProof/>
            <w:webHidden/>
          </w:rPr>
          <w:fldChar w:fldCharType="end"/>
        </w:r>
      </w:hyperlink>
    </w:p>
    <w:p w14:paraId="6D53FE6F" w14:textId="6B4F217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4" w:history="1">
        <w:r w:rsidR="00371FCC" w:rsidRPr="00677F2F">
          <w:rPr>
            <w:rStyle w:val="Hyperlink"/>
            <w:noProof/>
          </w:rPr>
          <w:t xml:space="preserve">Table 64: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&lt;heat_stake/&gt;</w:t>
        </w:r>
        <w:r w:rsidR="00371FCC">
          <w:rPr>
            <w:noProof/>
            <w:webHidden/>
          </w:rPr>
          <w:tab/>
        </w:r>
        <w:r w:rsidR="00371FCC">
          <w:rPr>
            <w:noProof/>
            <w:webHidden/>
          </w:rPr>
          <w:fldChar w:fldCharType="begin"/>
        </w:r>
        <w:r w:rsidR="00371FCC">
          <w:rPr>
            <w:noProof/>
            <w:webHidden/>
          </w:rPr>
          <w:instrText xml:space="preserve"> PAGEREF _Toc34747474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4A54DAF7" w14:textId="027ECB8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5" w:history="1">
        <w:r w:rsidR="00371FCC" w:rsidRPr="00677F2F">
          <w:rPr>
            <w:rStyle w:val="Hyperlink"/>
            <w:noProof/>
          </w:rPr>
          <w:t xml:space="preserve">Table 65: Attributes of element </w:t>
        </w:r>
        <w:r w:rsidR="00371FCC" w:rsidRPr="00677F2F">
          <w:rPr>
            <w:rStyle w:val="Hyperlink"/>
            <w:rFonts w:ascii="Courier New" w:hAnsi="Courier New" w:cs="Courier New"/>
            <w:i/>
            <w:noProof/>
          </w:rPr>
          <w:t>&lt;heat_stake/&gt;</w:t>
        </w:r>
        <w:r w:rsidR="00371FCC">
          <w:rPr>
            <w:noProof/>
            <w:webHidden/>
          </w:rPr>
          <w:tab/>
        </w:r>
        <w:r w:rsidR="00371FCC">
          <w:rPr>
            <w:noProof/>
            <w:webHidden/>
          </w:rPr>
          <w:fldChar w:fldCharType="begin"/>
        </w:r>
        <w:r w:rsidR="00371FCC">
          <w:rPr>
            <w:noProof/>
            <w:webHidden/>
          </w:rPr>
          <w:instrText xml:space="preserve"> PAGEREF _Toc34747475 \h </w:instrText>
        </w:r>
        <w:r w:rsidR="00371FCC">
          <w:rPr>
            <w:noProof/>
            <w:webHidden/>
          </w:rPr>
        </w:r>
        <w:r w:rsidR="00371FCC">
          <w:rPr>
            <w:noProof/>
            <w:webHidden/>
          </w:rPr>
          <w:fldChar w:fldCharType="separate"/>
        </w:r>
        <w:r w:rsidR="00371FCC">
          <w:rPr>
            <w:noProof/>
            <w:webHidden/>
          </w:rPr>
          <w:t>91</w:t>
        </w:r>
        <w:r w:rsidR="00371FCC">
          <w:rPr>
            <w:noProof/>
            <w:webHidden/>
          </w:rPr>
          <w:fldChar w:fldCharType="end"/>
        </w:r>
      </w:hyperlink>
    </w:p>
    <w:p w14:paraId="34610C46" w14:textId="5D8A538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6" w:history="1">
        <w:r w:rsidR="00371FCC" w:rsidRPr="00677F2F">
          <w:rPr>
            <w:rStyle w:val="Hyperlink"/>
            <w:noProof/>
          </w:rPr>
          <w:t xml:space="preserve">Table 66: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_Toc34747476 \h </w:instrText>
        </w:r>
        <w:r w:rsidR="00371FCC">
          <w:rPr>
            <w:noProof/>
            <w:webHidden/>
          </w:rPr>
        </w:r>
        <w:r w:rsidR="00371FCC">
          <w:rPr>
            <w:noProof/>
            <w:webHidden/>
          </w:rPr>
          <w:fldChar w:fldCharType="separate"/>
        </w:r>
        <w:r w:rsidR="00371FCC">
          <w:rPr>
            <w:noProof/>
            <w:webHidden/>
          </w:rPr>
          <w:t>93</w:t>
        </w:r>
        <w:r w:rsidR="00371FCC">
          <w:rPr>
            <w:noProof/>
            <w:webHidden/>
          </w:rPr>
          <w:fldChar w:fldCharType="end"/>
        </w:r>
      </w:hyperlink>
    </w:p>
    <w:p w14:paraId="0A20AB68" w14:textId="384FC5E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7" w:history="1">
        <w:r w:rsidR="00371FCC" w:rsidRPr="00677F2F">
          <w:rPr>
            <w:rStyle w:val="Hyperlink"/>
            <w:noProof/>
          </w:rPr>
          <w:t xml:space="preserve">Table 67: Attributes of element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_Toc34747477 \h </w:instrText>
        </w:r>
        <w:r w:rsidR="00371FCC">
          <w:rPr>
            <w:noProof/>
            <w:webHidden/>
          </w:rPr>
        </w:r>
        <w:r w:rsidR="00371FCC">
          <w:rPr>
            <w:noProof/>
            <w:webHidden/>
          </w:rPr>
          <w:fldChar w:fldCharType="separate"/>
        </w:r>
        <w:r w:rsidR="00371FCC">
          <w:rPr>
            <w:noProof/>
            <w:webHidden/>
          </w:rPr>
          <w:t>94</w:t>
        </w:r>
        <w:r w:rsidR="00371FCC">
          <w:rPr>
            <w:noProof/>
            <w:webHidden/>
          </w:rPr>
          <w:fldChar w:fldCharType="end"/>
        </w:r>
      </w:hyperlink>
    </w:p>
    <w:p w14:paraId="225C5D52" w14:textId="425ADF9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8" w:history="1">
        <w:r w:rsidR="00371FCC" w:rsidRPr="00677F2F">
          <w:rPr>
            <w:rStyle w:val="Hyperlink"/>
            <w:noProof/>
          </w:rPr>
          <w:t xml:space="preserve">Table 68: Nested elements of element </w:t>
        </w:r>
        <w:r w:rsidR="00371FCC" w:rsidRPr="00677F2F">
          <w:rPr>
            <w:rStyle w:val="Hyperlink"/>
            <w:rFonts w:ascii="Courier New" w:hAnsi="Courier New" w:cs="Courier New"/>
            <w:i/>
            <w:noProof/>
          </w:rPr>
          <w:t>&lt;clip/&gt;</w:t>
        </w:r>
        <w:r w:rsidR="00371FCC">
          <w:rPr>
            <w:noProof/>
            <w:webHidden/>
          </w:rPr>
          <w:tab/>
        </w:r>
        <w:r w:rsidR="00371FCC">
          <w:rPr>
            <w:noProof/>
            <w:webHidden/>
          </w:rPr>
          <w:fldChar w:fldCharType="begin"/>
        </w:r>
        <w:r w:rsidR="00371FCC">
          <w:rPr>
            <w:noProof/>
            <w:webHidden/>
          </w:rPr>
          <w:instrText xml:space="preserve"> PAGEREF _Toc34747478 \h </w:instrText>
        </w:r>
        <w:r w:rsidR="00371FCC">
          <w:rPr>
            <w:noProof/>
            <w:webHidden/>
          </w:rPr>
        </w:r>
        <w:r w:rsidR="00371FCC">
          <w:rPr>
            <w:noProof/>
            <w:webHidden/>
          </w:rPr>
          <w:fldChar w:fldCharType="separate"/>
        </w:r>
        <w:r w:rsidR="00371FCC">
          <w:rPr>
            <w:noProof/>
            <w:webHidden/>
          </w:rPr>
          <w:t>95</w:t>
        </w:r>
        <w:r w:rsidR="00371FCC">
          <w:rPr>
            <w:noProof/>
            <w:webHidden/>
          </w:rPr>
          <w:fldChar w:fldCharType="end"/>
        </w:r>
      </w:hyperlink>
    </w:p>
    <w:p w14:paraId="4C74D088" w14:textId="23D9375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79" w:history="1">
        <w:r w:rsidR="00371FCC" w:rsidRPr="00677F2F">
          <w:rPr>
            <w:rStyle w:val="Hyperlink"/>
            <w:noProof/>
          </w:rPr>
          <w:t xml:space="preserve">Table 69: Nested elements of </w:t>
        </w:r>
        <w:r w:rsidR="00371FCC" w:rsidRPr="00677F2F">
          <w:rPr>
            <w:rStyle w:val="Hyperlink"/>
            <w:rFonts w:ascii="Courier New" w:hAnsi="Courier New" w:cs="Courier New"/>
            <w:i/>
            <w:noProof/>
          </w:rPr>
          <w:t>&lt;connection_0d/&gt;</w:t>
        </w:r>
        <w:r w:rsidR="00371FCC" w:rsidRPr="00677F2F">
          <w:rPr>
            <w:rStyle w:val="Hyperlink"/>
            <w:noProof/>
          </w:rPr>
          <w:t xml:space="preserve"> for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_Toc34747479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3870BEA8" w14:textId="70C4A88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0" w:history="1">
        <w:r w:rsidR="00371FCC" w:rsidRPr="00677F2F">
          <w:rPr>
            <w:rStyle w:val="Hyperlink"/>
            <w:noProof/>
          </w:rPr>
          <w:t xml:space="preserve">Table 70: Attributes of element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_Toc34747480 \h </w:instrText>
        </w:r>
        <w:r w:rsidR="00371FCC">
          <w:rPr>
            <w:noProof/>
            <w:webHidden/>
          </w:rPr>
        </w:r>
        <w:r w:rsidR="00371FCC">
          <w:rPr>
            <w:noProof/>
            <w:webHidden/>
          </w:rPr>
          <w:fldChar w:fldCharType="separate"/>
        </w:r>
        <w:r w:rsidR="00371FCC">
          <w:rPr>
            <w:noProof/>
            <w:webHidden/>
          </w:rPr>
          <w:t>96</w:t>
        </w:r>
        <w:r w:rsidR="00371FCC">
          <w:rPr>
            <w:noProof/>
            <w:webHidden/>
          </w:rPr>
          <w:fldChar w:fldCharType="end"/>
        </w:r>
      </w:hyperlink>
    </w:p>
    <w:p w14:paraId="584F1749" w14:textId="14194E9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1" w:history="1">
        <w:r w:rsidR="00371FCC" w:rsidRPr="00677F2F">
          <w:rPr>
            <w:rStyle w:val="Hyperlink"/>
            <w:noProof/>
          </w:rPr>
          <w:t xml:space="preserve">Table 71: Nested elements of element </w:t>
        </w:r>
        <w:r w:rsidR="00371FCC" w:rsidRPr="00677F2F">
          <w:rPr>
            <w:rStyle w:val="Hyperlink"/>
            <w:rFonts w:ascii="Courier New" w:hAnsi="Courier New" w:cs="Courier New"/>
            <w:i/>
            <w:noProof/>
          </w:rPr>
          <w:t>&lt;nail/&gt;</w:t>
        </w:r>
        <w:r w:rsidR="00371FCC">
          <w:rPr>
            <w:noProof/>
            <w:webHidden/>
          </w:rPr>
          <w:tab/>
        </w:r>
        <w:r w:rsidR="00371FCC">
          <w:rPr>
            <w:noProof/>
            <w:webHidden/>
          </w:rPr>
          <w:fldChar w:fldCharType="begin"/>
        </w:r>
        <w:r w:rsidR="00371FCC">
          <w:rPr>
            <w:noProof/>
            <w:webHidden/>
          </w:rPr>
          <w:instrText xml:space="preserve"> PAGEREF _Toc34747481 \h </w:instrText>
        </w:r>
        <w:r w:rsidR="00371FCC">
          <w:rPr>
            <w:noProof/>
            <w:webHidden/>
          </w:rPr>
        </w:r>
        <w:r w:rsidR="00371FCC">
          <w:rPr>
            <w:noProof/>
            <w:webHidden/>
          </w:rPr>
          <w:fldChar w:fldCharType="separate"/>
        </w:r>
        <w:r w:rsidR="00371FCC">
          <w:rPr>
            <w:noProof/>
            <w:webHidden/>
          </w:rPr>
          <w:t>98</w:t>
        </w:r>
        <w:r w:rsidR="00371FCC">
          <w:rPr>
            <w:noProof/>
            <w:webHidden/>
          </w:rPr>
          <w:fldChar w:fldCharType="end"/>
        </w:r>
      </w:hyperlink>
    </w:p>
    <w:p w14:paraId="6D3D26B4" w14:textId="369734C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2" w:history="1">
        <w:r w:rsidR="00371FCC" w:rsidRPr="00677F2F">
          <w:rPr>
            <w:rStyle w:val="Hyperlink"/>
            <w:noProof/>
          </w:rPr>
          <w:t xml:space="preserve">Table 72: Attributes of element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_Toc34747482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5E02C9C4" w14:textId="3F66623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3" w:history="1">
        <w:r w:rsidR="00371FCC" w:rsidRPr="00677F2F">
          <w:rPr>
            <w:rStyle w:val="Hyperlink"/>
            <w:noProof/>
          </w:rPr>
          <w:t xml:space="preserve">Table 73: Nested elements of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_Toc34747483 \h </w:instrText>
        </w:r>
        <w:r w:rsidR="00371FCC">
          <w:rPr>
            <w:noProof/>
            <w:webHidden/>
          </w:rPr>
        </w:r>
        <w:r w:rsidR="00371FCC">
          <w:rPr>
            <w:noProof/>
            <w:webHidden/>
          </w:rPr>
          <w:fldChar w:fldCharType="separate"/>
        </w:r>
        <w:r w:rsidR="00371FCC">
          <w:rPr>
            <w:noProof/>
            <w:webHidden/>
          </w:rPr>
          <w:t>99</w:t>
        </w:r>
        <w:r w:rsidR="00371FCC">
          <w:rPr>
            <w:noProof/>
            <w:webHidden/>
          </w:rPr>
          <w:fldChar w:fldCharType="end"/>
        </w:r>
      </w:hyperlink>
    </w:p>
    <w:p w14:paraId="2C034024" w14:textId="64B61DD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4" w:history="1">
        <w:r w:rsidR="00371FCC" w:rsidRPr="00677F2F">
          <w:rPr>
            <w:rStyle w:val="Hyperlink"/>
            <w:noProof/>
          </w:rPr>
          <w:t xml:space="preserve">Table 74: Attributes of element </w:t>
        </w:r>
        <w:r w:rsidR="00371FCC" w:rsidRPr="00677F2F">
          <w:rPr>
            <w:rStyle w:val="Hyperlink"/>
            <w:rFonts w:ascii="Courier New" w:hAnsi="Courier New" w:cs="Courier New"/>
            <w:i/>
            <w:noProof/>
          </w:rPr>
          <w:t>&lt;loc/&gt;</w:t>
        </w:r>
        <w:r w:rsidR="00371FCC">
          <w:rPr>
            <w:noProof/>
            <w:webHidden/>
          </w:rPr>
          <w:tab/>
        </w:r>
        <w:r w:rsidR="00371FCC">
          <w:rPr>
            <w:noProof/>
            <w:webHidden/>
          </w:rPr>
          <w:fldChar w:fldCharType="begin"/>
        </w:r>
        <w:r w:rsidR="00371FCC">
          <w:rPr>
            <w:noProof/>
            <w:webHidden/>
          </w:rPr>
          <w:instrText xml:space="preserve"> PAGEREF _Toc34747484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13C07A0D" w14:textId="04F5394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5" w:history="1">
        <w:r w:rsidR="00371FCC" w:rsidRPr="00677F2F">
          <w:rPr>
            <w:rStyle w:val="Hyperlink"/>
            <w:noProof/>
          </w:rPr>
          <w:t xml:space="preserve">Table 75: Nested elements of element </w:t>
        </w:r>
        <w:r w:rsidR="00371FCC" w:rsidRPr="00677F2F">
          <w:rPr>
            <w:rStyle w:val="Hyperlink"/>
            <w:rFonts w:ascii="Courier New" w:hAnsi="Courier New" w:cs="Courier New"/>
            <w:i/>
            <w:noProof/>
            <w:kern w:val="22"/>
          </w:rPr>
          <w:t>&lt;connection_1d/&gt;</w:t>
        </w:r>
        <w:r w:rsidR="00371FCC">
          <w:rPr>
            <w:noProof/>
            <w:webHidden/>
          </w:rPr>
          <w:tab/>
        </w:r>
        <w:r w:rsidR="00371FCC">
          <w:rPr>
            <w:noProof/>
            <w:webHidden/>
          </w:rPr>
          <w:fldChar w:fldCharType="begin"/>
        </w:r>
        <w:r w:rsidR="00371FCC">
          <w:rPr>
            <w:noProof/>
            <w:webHidden/>
          </w:rPr>
          <w:instrText xml:space="preserve"> PAGEREF _Toc34747485 \h </w:instrText>
        </w:r>
        <w:r w:rsidR="00371FCC">
          <w:rPr>
            <w:noProof/>
            <w:webHidden/>
          </w:rPr>
        </w:r>
        <w:r w:rsidR="00371FCC">
          <w:rPr>
            <w:noProof/>
            <w:webHidden/>
          </w:rPr>
          <w:fldChar w:fldCharType="separate"/>
        </w:r>
        <w:r w:rsidR="00371FCC">
          <w:rPr>
            <w:noProof/>
            <w:webHidden/>
          </w:rPr>
          <w:t>100</w:t>
        </w:r>
        <w:r w:rsidR="00371FCC">
          <w:rPr>
            <w:noProof/>
            <w:webHidden/>
          </w:rPr>
          <w:fldChar w:fldCharType="end"/>
        </w:r>
      </w:hyperlink>
    </w:p>
    <w:p w14:paraId="5A16F773" w14:textId="72C6CDA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6" w:history="1">
        <w:r w:rsidR="00371FCC" w:rsidRPr="00677F2F">
          <w:rPr>
            <w:rStyle w:val="Hyperlink"/>
            <w:noProof/>
          </w:rPr>
          <w:t xml:space="preserve">Table 76: Attributes of element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_Toc34747486 \h </w:instrText>
        </w:r>
        <w:r w:rsidR="00371FCC">
          <w:rPr>
            <w:noProof/>
            <w:webHidden/>
          </w:rPr>
        </w:r>
        <w:r w:rsidR="00371FCC">
          <w:rPr>
            <w:noProof/>
            <w:webHidden/>
          </w:rPr>
          <w:fldChar w:fldCharType="separate"/>
        </w:r>
        <w:r w:rsidR="00371FCC">
          <w:rPr>
            <w:noProof/>
            <w:webHidden/>
          </w:rPr>
          <w:t>104</w:t>
        </w:r>
        <w:r w:rsidR="00371FCC">
          <w:rPr>
            <w:noProof/>
            <w:webHidden/>
          </w:rPr>
          <w:fldChar w:fldCharType="end"/>
        </w:r>
      </w:hyperlink>
    </w:p>
    <w:p w14:paraId="3E1FCF7E" w14:textId="068E622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7" w:history="1">
        <w:r w:rsidR="00371FCC" w:rsidRPr="00677F2F">
          <w:rPr>
            <w:rStyle w:val="Hyperlink"/>
            <w:noProof/>
          </w:rPr>
          <w:t xml:space="preserve">Table 77: Nested elements of element </w:t>
        </w:r>
        <w:r w:rsidR="00371FCC" w:rsidRPr="00677F2F">
          <w:rPr>
            <w:rStyle w:val="Hyperlink"/>
            <w:rFonts w:ascii="Courier New" w:hAnsi="Courier New" w:cs="Courier New"/>
            <w:i/>
            <w:noProof/>
            <w:kern w:val="22"/>
          </w:rPr>
          <w:t>&lt;seamweld/&gt;</w:t>
        </w:r>
        <w:r w:rsidR="00371FCC">
          <w:rPr>
            <w:noProof/>
            <w:webHidden/>
          </w:rPr>
          <w:tab/>
        </w:r>
        <w:r w:rsidR="00371FCC">
          <w:rPr>
            <w:noProof/>
            <w:webHidden/>
          </w:rPr>
          <w:fldChar w:fldCharType="begin"/>
        </w:r>
        <w:r w:rsidR="00371FCC">
          <w:rPr>
            <w:noProof/>
            <w:webHidden/>
          </w:rPr>
          <w:instrText xml:space="preserve"> PAGEREF _Toc34747487 \h </w:instrText>
        </w:r>
        <w:r w:rsidR="00371FCC">
          <w:rPr>
            <w:noProof/>
            <w:webHidden/>
          </w:rPr>
        </w:r>
        <w:r w:rsidR="00371FCC">
          <w:rPr>
            <w:noProof/>
            <w:webHidden/>
          </w:rPr>
          <w:fldChar w:fldCharType="separate"/>
        </w:r>
        <w:r w:rsidR="00371FCC">
          <w:rPr>
            <w:noProof/>
            <w:webHidden/>
          </w:rPr>
          <w:t>105</w:t>
        </w:r>
        <w:r w:rsidR="00371FCC">
          <w:rPr>
            <w:noProof/>
            <w:webHidden/>
          </w:rPr>
          <w:fldChar w:fldCharType="end"/>
        </w:r>
      </w:hyperlink>
    </w:p>
    <w:p w14:paraId="6567F102" w14:textId="13839E4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8" w:history="1">
        <w:r w:rsidR="00371FCC" w:rsidRPr="00677F2F">
          <w:rPr>
            <w:rStyle w:val="Hyperlink"/>
            <w:noProof/>
          </w:rPr>
          <w:t xml:space="preserve">Table 78: Attributes of element </w:t>
        </w:r>
        <w:r w:rsidR="00371FCC" w:rsidRPr="00677F2F">
          <w:rPr>
            <w:rStyle w:val="Hyperlink"/>
            <w:rFonts w:ascii="Courier New" w:hAnsi="Courier New" w:cs="Courier New"/>
            <w:i/>
            <w:noProof/>
            <w:kern w:val="22"/>
          </w:rPr>
          <w:t>&lt;subtype/&gt;</w:t>
        </w:r>
        <w:r w:rsidR="00371FCC">
          <w:rPr>
            <w:noProof/>
            <w:webHidden/>
          </w:rPr>
          <w:tab/>
        </w:r>
        <w:r w:rsidR="00371FCC">
          <w:rPr>
            <w:noProof/>
            <w:webHidden/>
          </w:rPr>
          <w:fldChar w:fldCharType="begin"/>
        </w:r>
        <w:r w:rsidR="00371FCC">
          <w:rPr>
            <w:noProof/>
            <w:webHidden/>
          </w:rPr>
          <w:instrText xml:space="preserve"> PAGEREF _Toc34747488 \h </w:instrText>
        </w:r>
        <w:r w:rsidR="00371FCC">
          <w:rPr>
            <w:noProof/>
            <w:webHidden/>
          </w:rPr>
        </w:r>
        <w:r w:rsidR="00371FCC">
          <w:rPr>
            <w:noProof/>
            <w:webHidden/>
          </w:rPr>
          <w:fldChar w:fldCharType="separate"/>
        </w:r>
        <w:r w:rsidR="00371FCC">
          <w:rPr>
            <w:noProof/>
            <w:webHidden/>
          </w:rPr>
          <w:t>106</w:t>
        </w:r>
        <w:r w:rsidR="00371FCC">
          <w:rPr>
            <w:noProof/>
            <w:webHidden/>
          </w:rPr>
          <w:fldChar w:fldCharType="end"/>
        </w:r>
      </w:hyperlink>
    </w:p>
    <w:p w14:paraId="5F95CA91" w14:textId="686DCD2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89" w:history="1">
        <w:r w:rsidR="00371FCC" w:rsidRPr="00677F2F">
          <w:rPr>
            <w:rStyle w:val="Hyperlink"/>
            <w:noProof/>
          </w:rPr>
          <w:t xml:space="preserve">Table 79: Nested elements of element </w:t>
        </w:r>
        <w:r w:rsidR="00371FCC" w:rsidRPr="00677F2F">
          <w:rPr>
            <w:rStyle w:val="Hyperlink"/>
            <w:rFonts w:ascii="Courier New" w:hAnsi="Courier New" w:cs="Courier New"/>
            <w:i/>
            <w:noProof/>
            <w:kern w:val="22"/>
          </w:rPr>
          <w:t>&lt;subtype/&gt;</w:t>
        </w:r>
        <w:r w:rsidR="00371FCC">
          <w:rPr>
            <w:noProof/>
            <w:webHidden/>
          </w:rPr>
          <w:tab/>
        </w:r>
        <w:r w:rsidR="00371FCC">
          <w:rPr>
            <w:noProof/>
            <w:webHidden/>
          </w:rPr>
          <w:fldChar w:fldCharType="begin"/>
        </w:r>
        <w:r w:rsidR="00371FCC">
          <w:rPr>
            <w:noProof/>
            <w:webHidden/>
          </w:rPr>
          <w:instrText xml:space="preserve"> PAGEREF _Toc34747489 \h </w:instrText>
        </w:r>
        <w:r w:rsidR="00371FCC">
          <w:rPr>
            <w:noProof/>
            <w:webHidden/>
          </w:rPr>
        </w:r>
        <w:r w:rsidR="00371FCC">
          <w:rPr>
            <w:noProof/>
            <w:webHidden/>
          </w:rPr>
          <w:fldChar w:fldCharType="separate"/>
        </w:r>
        <w:r w:rsidR="00371FCC">
          <w:rPr>
            <w:noProof/>
            <w:webHidden/>
          </w:rPr>
          <w:t>106</w:t>
        </w:r>
        <w:r w:rsidR="00371FCC">
          <w:rPr>
            <w:noProof/>
            <w:webHidden/>
          </w:rPr>
          <w:fldChar w:fldCharType="end"/>
        </w:r>
      </w:hyperlink>
    </w:p>
    <w:p w14:paraId="10890BA6" w14:textId="6B9094F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0" w:history="1">
        <w:r w:rsidR="00371FCC" w:rsidRPr="00677F2F">
          <w:rPr>
            <w:rStyle w:val="Hyperlink"/>
            <w:noProof/>
          </w:rPr>
          <w:t xml:space="preserve">Table 80: Attributes of element </w:t>
        </w:r>
        <w:r w:rsidR="00371FCC" w:rsidRPr="00677F2F">
          <w:rPr>
            <w:rStyle w:val="Hyperlink"/>
            <w:rFonts w:ascii="Courier New" w:hAnsi="Courier New" w:cs="Courier New"/>
            <w:i/>
            <w:noProof/>
            <w:kern w:val="22"/>
          </w:rPr>
          <w:t>&lt;sheet_parameter/&gt;</w:t>
        </w:r>
        <w:r w:rsidR="00371FCC">
          <w:rPr>
            <w:noProof/>
            <w:webHidden/>
          </w:rPr>
          <w:tab/>
        </w:r>
        <w:r w:rsidR="00371FCC">
          <w:rPr>
            <w:noProof/>
            <w:webHidden/>
          </w:rPr>
          <w:fldChar w:fldCharType="begin"/>
        </w:r>
        <w:r w:rsidR="00371FCC">
          <w:rPr>
            <w:noProof/>
            <w:webHidden/>
          </w:rPr>
          <w:instrText xml:space="preserve"> PAGEREF _Toc34747490 \h </w:instrText>
        </w:r>
        <w:r w:rsidR="00371FCC">
          <w:rPr>
            <w:noProof/>
            <w:webHidden/>
          </w:rPr>
        </w:r>
        <w:r w:rsidR="00371FCC">
          <w:rPr>
            <w:noProof/>
            <w:webHidden/>
          </w:rPr>
          <w:fldChar w:fldCharType="separate"/>
        </w:r>
        <w:r w:rsidR="00371FCC">
          <w:rPr>
            <w:noProof/>
            <w:webHidden/>
          </w:rPr>
          <w:t>108</w:t>
        </w:r>
        <w:r w:rsidR="00371FCC">
          <w:rPr>
            <w:noProof/>
            <w:webHidden/>
          </w:rPr>
          <w:fldChar w:fldCharType="end"/>
        </w:r>
      </w:hyperlink>
    </w:p>
    <w:p w14:paraId="74909327" w14:textId="0F7D66F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1" w:history="1">
        <w:r w:rsidR="00371FCC" w:rsidRPr="00677F2F">
          <w:rPr>
            <w:rStyle w:val="Hyperlink"/>
            <w:noProof/>
          </w:rPr>
          <w:t xml:space="preserve">Table 81: Attributes of element </w:t>
        </w:r>
        <w:r w:rsidR="00371FCC" w:rsidRPr="00677F2F">
          <w:rPr>
            <w:rStyle w:val="Hyperlink"/>
            <w:rFonts w:ascii="Courier New" w:hAnsi="Courier New" w:cs="Courier New"/>
            <w:i/>
            <w:noProof/>
            <w:kern w:val="22"/>
          </w:rPr>
          <w:t>&lt;weld_position/&gt;</w:t>
        </w:r>
        <w:r w:rsidR="00371FCC">
          <w:rPr>
            <w:noProof/>
            <w:webHidden/>
          </w:rPr>
          <w:tab/>
        </w:r>
        <w:r w:rsidR="00371FCC">
          <w:rPr>
            <w:noProof/>
            <w:webHidden/>
          </w:rPr>
          <w:fldChar w:fldCharType="begin"/>
        </w:r>
        <w:r w:rsidR="00371FCC">
          <w:rPr>
            <w:noProof/>
            <w:webHidden/>
          </w:rPr>
          <w:instrText xml:space="preserve"> PAGEREF _Toc34747491 \h </w:instrText>
        </w:r>
        <w:r w:rsidR="00371FCC">
          <w:rPr>
            <w:noProof/>
            <w:webHidden/>
          </w:rPr>
        </w:r>
        <w:r w:rsidR="00371FCC">
          <w:rPr>
            <w:noProof/>
            <w:webHidden/>
          </w:rPr>
          <w:fldChar w:fldCharType="separate"/>
        </w:r>
        <w:r w:rsidR="00371FCC">
          <w:rPr>
            <w:noProof/>
            <w:webHidden/>
          </w:rPr>
          <w:t>109</w:t>
        </w:r>
        <w:r w:rsidR="00371FCC">
          <w:rPr>
            <w:noProof/>
            <w:webHidden/>
          </w:rPr>
          <w:fldChar w:fldCharType="end"/>
        </w:r>
      </w:hyperlink>
    </w:p>
    <w:p w14:paraId="696A33AE" w14:textId="17304C1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2" w:history="1">
        <w:r w:rsidR="00371FCC" w:rsidRPr="00677F2F">
          <w:rPr>
            <w:rStyle w:val="Hyperlink"/>
            <w:noProof/>
          </w:rPr>
          <w:t>Table 82: Default values of attribute "filler", dependent from attribute "technology"</w:t>
        </w:r>
        <w:r w:rsidR="00371FCC">
          <w:rPr>
            <w:noProof/>
            <w:webHidden/>
          </w:rPr>
          <w:tab/>
        </w:r>
        <w:r w:rsidR="00371FCC">
          <w:rPr>
            <w:noProof/>
            <w:webHidden/>
          </w:rPr>
          <w:fldChar w:fldCharType="begin"/>
        </w:r>
        <w:r w:rsidR="00371FCC">
          <w:rPr>
            <w:noProof/>
            <w:webHidden/>
          </w:rPr>
          <w:instrText xml:space="preserve"> PAGEREF _Toc34747492 \h </w:instrText>
        </w:r>
        <w:r w:rsidR="00371FCC">
          <w:rPr>
            <w:noProof/>
            <w:webHidden/>
          </w:rPr>
        </w:r>
        <w:r w:rsidR="00371FCC">
          <w:rPr>
            <w:noProof/>
            <w:webHidden/>
          </w:rPr>
          <w:fldChar w:fldCharType="separate"/>
        </w:r>
        <w:r w:rsidR="00371FCC">
          <w:rPr>
            <w:noProof/>
            <w:webHidden/>
          </w:rPr>
          <w:t>112</w:t>
        </w:r>
        <w:r w:rsidR="00371FCC">
          <w:rPr>
            <w:noProof/>
            <w:webHidden/>
          </w:rPr>
          <w:fldChar w:fldCharType="end"/>
        </w:r>
      </w:hyperlink>
    </w:p>
    <w:p w14:paraId="2A4D856F" w14:textId="4322D21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3" w:history="1">
        <w:r w:rsidR="00371FCC" w:rsidRPr="00677F2F">
          <w:rPr>
            <w:rStyle w:val="Hyperlink"/>
            <w:noProof/>
          </w:rPr>
          <w:t>Table 83: Parameters of Butt Joint Weld</w:t>
        </w:r>
        <w:r w:rsidR="00371FCC">
          <w:rPr>
            <w:noProof/>
            <w:webHidden/>
          </w:rPr>
          <w:tab/>
        </w:r>
        <w:r w:rsidR="00371FCC">
          <w:rPr>
            <w:noProof/>
            <w:webHidden/>
          </w:rPr>
          <w:fldChar w:fldCharType="begin"/>
        </w:r>
        <w:r w:rsidR="00371FCC">
          <w:rPr>
            <w:noProof/>
            <w:webHidden/>
          </w:rPr>
          <w:instrText xml:space="preserve"> PAGEREF _Toc34747493 \h </w:instrText>
        </w:r>
        <w:r w:rsidR="00371FCC">
          <w:rPr>
            <w:noProof/>
            <w:webHidden/>
          </w:rPr>
        </w:r>
        <w:r w:rsidR="00371FCC">
          <w:rPr>
            <w:noProof/>
            <w:webHidden/>
          </w:rPr>
          <w:fldChar w:fldCharType="separate"/>
        </w:r>
        <w:r w:rsidR="00371FCC">
          <w:rPr>
            <w:noProof/>
            <w:webHidden/>
          </w:rPr>
          <w:t>113</w:t>
        </w:r>
        <w:r w:rsidR="00371FCC">
          <w:rPr>
            <w:noProof/>
            <w:webHidden/>
          </w:rPr>
          <w:fldChar w:fldCharType="end"/>
        </w:r>
      </w:hyperlink>
    </w:p>
    <w:p w14:paraId="7B04CA63" w14:textId="5D1CFD0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4" w:history="1">
        <w:r w:rsidR="00371FCC" w:rsidRPr="00677F2F">
          <w:rPr>
            <w:rStyle w:val="Hyperlink"/>
            <w:noProof/>
          </w:rPr>
          <w:t xml:space="preserve">Table 84: Attributes of element </w:t>
        </w:r>
        <w:r w:rsidR="00371FCC" w:rsidRPr="00677F2F">
          <w:rPr>
            <w:rStyle w:val="Hyperlink"/>
            <w:rFonts w:ascii="Courier New" w:hAnsi="Courier New" w:cs="Courier New"/>
            <w:i/>
            <w:noProof/>
            <w:kern w:val="22"/>
          </w:rPr>
          <w:t>&lt;weld_position/&gt;</w:t>
        </w:r>
        <w:r w:rsidR="00371FCC" w:rsidRPr="00677F2F">
          <w:rPr>
            <w:rStyle w:val="Hyperlink"/>
            <w:noProof/>
          </w:rPr>
          <w:t xml:space="preserve"> for Butt Joint</w:t>
        </w:r>
        <w:r w:rsidR="00371FCC">
          <w:rPr>
            <w:noProof/>
            <w:webHidden/>
          </w:rPr>
          <w:tab/>
        </w:r>
        <w:r w:rsidR="00371FCC">
          <w:rPr>
            <w:noProof/>
            <w:webHidden/>
          </w:rPr>
          <w:fldChar w:fldCharType="begin"/>
        </w:r>
        <w:r w:rsidR="00371FCC">
          <w:rPr>
            <w:noProof/>
            <w:webHidden/>
          </w:rPr>
          <w:instrText xml:space="preserve"> PAGEREF _Toc34747494 \h </w:instrText>
        </w:r>
        <w:r w:rsidR="00371FCC">
          <w:rPr>
            <w:noProof/>
            <w:webHidden/>
          </w:rPr>
        </w:r>
        <w:r w:rsidR="00371FCC">
          <w:rPr>
            <w:noProof/>
            <w:webHidden/>
          </w:rPr>
          <w:fldChar w:fldCharType="separate"/>
        </w:r>
        <w:r w:rsidR="00371FCC">
          <w:rPr>
            <w:noProof/>
            <w:webHidden/>
          </w:rPr>
          <w:t>114</w:t>
        </w:r>
        <w:r w:rsidR="00371FCC">
          <w:rPr>
            <w:noProof/>
            <w:webHidden/>
          </w:rPr>
          <w:fldChar w:fldCharType="end"/>
        </w:r>
      </w:hyperlink>
    </w:p>
    <w:p w14:paraId="01D53AB8" w14:textId="4C0A416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5" w:history="1">
        <w:r w:rsidR="00371FCC" w:rsidRPr="00677F2F">
          <w:rPr>
            <w:rStyle w:val="Hyperlink"/>
            <w:noProof/>
          </w:rPr>
          <w:t xml:space="preserve">Table 85: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Butt Joint</w:t>
        </w:r>
        <w:r w:rsidR="00371FCC">
          <w:rPr>
            <w:noProof/>
            <w:webHidden/>
          </w:rPr>
          <w:tab/>
        </w:r>
        <w:r w:rsidR="00371FCC">
          <w:rPr>
            <w:noProof/>
            <w:webHidden/>
          </w:rPr>
          <w:fldChar w:fldCharType="begin"/>
        </w:r>
        <w:r w:rsidR="00371FCC">
          <w:rPr>
            <w:noProof/>
            <w:webHidden/>
          </w:rPr>
          <w:instrText xml:space="preserve"> PAGEREF _Toc34747495 \h </w:instrText>
        </w:r>
        <w:r w:rsidR="00371FCC">
          <w:rPr>
            <w:noProof/>
            <w:webHidden/>
          </w:rPr>
        </w:r>
        <w:r w:rsidR="00371FCC">
          <w:rPr>
            <w:noProof/>
            <w:webHidden/>
          </w:rPr>
          <w:fldChar w:fldCharType="separate"/>
        </w:r>
        <w:r w:rsidR="00371FCC">
          <w:rPr>
            <w:noProof/>
            <w:webHidden/>
          </w:rPr>
          <w:t>115</w:t>
        </w:r>
        <w:r w:rsidR="00371FCC">
          <w:rPr>
            <w:noProof/>
            <w:webHidden/>
          </w:rPr>
          <w:fldChar w:fldCharType="end"/>
        </w:r>
      </w:hyperlink>
    </w:p>
    <w:p w14:paraId="6C3A56F8" w14:textId="44BFAA7D"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6" w:history="1">
        <w:r w:rsidR="00371FCC" w:rsidRPr="00677F2F">
          <w:rPr>
            <w:rStyle w:val="Hyperlink"/>
            <w:noProof/>
          </w:rPr>
          <w:t>Table 86: Parameters of Simple Corner Weld</w:t>
        </w:r>
        <w:r w:rsidR="00371FCC">
          <w:rPr>
            <w:noProof/>
            <w:webHidden/>
          </w:rPr>
          <w:tab/>
        </w:r>
        <w:r w:rsidR="00371FCC">
          <w:rPr>
            <w:noProof/>
            <w:webHidden/>
          </w:rPr>
          <w:fldChar w:fldCharType="begin"/>
        </w:r>
        <w:r w:rsidR="00371FCC">
          <w:rPr>
            <w:noProof/>
            <w:webHidden/>
          </w:rPr>
          <w:instrText xml:space="preserve"> PAGEREF _Toc34747496 \h </w:instrText>
        </w:r>
        <w:r w:rsidR="00371FCC">
          <w:rPr>
            <w:noProof/>
            <w:webHidden/>
          </w:rPr>
        </w:r>
        <w:r w:rsidR="00371FCC">
          <w:rPr>
            <w:noProof/>
            <w:webHidden/>
          </w:rPr>
          <w:fldChar w:fldCharType="separate"/>
        </w:r>
        <w:r w:rsidR="00371FCC">
          <w:rPr>
            <w:noProof/>
            <w:webHidden/>
          </w:rPr>
          <w:t>116</w:t>
        </w:r>
        <w:r w:rsidR="00371FCC">
          <w:rPr>
            <w:noProof/>
            <w:webHidden/>
          </w:rPr>
          <w:fldChar w:fldCharType="end"/>
        </w:r>
      </w:hyperlink>
    </w:p>
    <w:p w14:paraId="152755CB" w14:textId="757871C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7" w:history="1">
        <w:r w:rsidR="00371FCC" w:rsidRPr="00677F2F">
          <w:rPr>
            <w:rStyle w:val="Hyperlink"/>
            <w:noProof/>
          </w:rPr>
          <w:t>Table 87: Parameters of Double Corner Weld</w:t>
        </w:r>
        <w:r w:rsidR="00371FCC">
          <w:rPr>
            <w:noProof/>
            <w:webHidden/>
          </w:rPr>
          <w:tab/>
        </w:r>
        <w:r w:rsidR="00371FCC">
          <w:rPr>
            <w:noProof/>
            <w:webHidden/>
          </w:rPr>
          <w:fldChar w:fldCharType="begin"/>
        </w:r>
        <w:r w:rsidR="00371FCC">
          <w:rPr>
            <w:noProof/>
            <w:webHidden/>
          </w:rPr>
          <w:instrText xml:space="preserve"> PAGEREF _Toc34747497 \h </w:instrText>
        </w:r>
        <w:r w:rsidR="00371FCC">
          <w:rPr>
            <w:noProof/>
            <w:webHidden/>
          </w:rPr>
        </w:r>
        <w:r w:rsidR="00371FCC">
          <w:rPr>
            <w:noProof/>
            <w:webHidden/>
          </w:rPr>
          <w:fldChar w:fldCharType="separate"/>
        </w:r>
        <w:r w:rsidR="00371FCC">
          <w:rPr>
            <w:noProof/>
            <w:webHidden/>
          </w:rPr>
          <w:t>117</w:t>
        </w:r>
        <w:r w:rsidR="00371FCC">
          <w:rPr>
            <w:noProof/>
            <w:webHidden/>
          </w:rPr>
          <w:fldChar w:fldCharType="end"/>
        </w:r>
      </w:hyperlink>
    </w:p>
    <w:p w14:paraId="2113144E" w14:textId="2B1F6A4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8" w:history="1">
        <w:r w:rsidR="00371FCC" w:rsidRPr="00677F2F">
          <w:rPr>
            <w:rStyle w:val="Hyperlink"/>
            <w:noProof/>
          </w:rPr>
          <w:t xml:space="preserve">Table 88: Attributes of element </w:t>
        </w:r>
        <w:r w:rsidR="00371FCC" w:rsidRPr="00677F2F">
          <w:rPr>
            <w:rStyle w:val="Hyperlink"/>
            <w:rFonts w:ascii="Courier New" w:hAnsi="Courier New" w:cs="Courier New"/>
            <w:i/>
            <w:noProof/>
          </w:rPr>
          <w:t>&lt;weld_position/&gt;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_Toc34747498 \h </w:instrText>
        </w:r>
        <w:r w:rsidR="00371FCC">
          <w:rPr>
            <w:noProof/>
            <w:webHidden/>
          </w:rPr>
        </w:r>
        <w:r w:rsidR="00371FCC">
          <w:rPr>
            <w:noProof/>
            <w:webHidden/>
          </w:rPr>
          <w:fldChar w:fldCharType="separate"/>
        </w:r>
        <w:r w:rsidR="00371FCC">
          <w:rPr>
            <w:noProof/>
            <w:webHidden/>
          </w:rPr>
          <w:t>118</w:t>
        </w:r>
        <w:r w:rsidR="00371FCC">
          <w:rPr>
            <w:noProof/>
            <w:webHidden/>
          </w:rPr>
          <w:fldChar w:fldCharType="end"/>
        </w:r>
      </w:hyperlink>
    </w:p>
    <w:p w14:paraId="73FEB9B7" w14:textId="395A980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499" w:history="1">
        <w:r w:rsidR="00371FCC" w:rsidRPr="00677F2F">
          <w:rPr>
            <w:rStyle w:val="Hyperlink"/>
            <w:noProof/>
          </w:rPr>
          <w:t xml:space="preserve">Table 89: Values of Attribute </w:t>
        </w:r>
        <w:r w:rsidR="00371FCC" w:rsidRPr="00677F2F">
          <w:rPr>
            <w:rStyle w:val="Hyperlink"/>
            <w:rFonts w:ascii="Courier New" w:hAnsi="Courier New" w:cs="Courier New"/>
            <w:i/>
            <w:noProof/>
          </w:rPr>
          <w:t>section</w:t>
        </w:r>
        <w:r w:rsidR="00371FCC">
          <w:rPr>
            <w:noProof/>
            <w:webHidden/>
          </w:rPr>
          <w:tab/>
        </w:r>
        <w:r w:rsidR="00371FCC">
          <w:rPr>
            <w:noProof/>
            <w:webHidden/>
          </w:rPr>
          <w:fldChar w:fldCharType="begin"/>
        </w:r>
        <w:r w:rsidR="00371FCC">
          <w:rPr>
            <w:noProof/>
            <w:webHidden/>
          </w:rPr>
          <w:instrText xml:space="preserve"> PAGEREF _Toc34747499 \h </w:instrText>
        </w:r>
        <w:r w:rsidR="00371FCC">
          <w:rPr>
            <w:noProof/>
            <w:webHidden/>
          </w:rPr>
        </w:r>
        <w:r w:rsidR="00371FCC">
          <w:rPr>
            <w:noProof/>
            <w:webHidden/>
          </w:rPr>
          <w:fldChar w:fldCharType="separate"/>
        </w:r>
        <w:r w:rsidR="00371FCC">
          <w:rPr>
            <w:noProof/>
            <w:webHidden/>
          </w:rPr>
          <w:t>119</w:t>
        </w:r>
        <w:r w:rsidR="00371FCC">
          <w:rPr>
            <w:noProof/>
            <w:webHidden/>
          </w:rPr>
          <w:fldChar w:fldCharType="end"/>
        </w:r>
      </w:hyperlink>
    </w:p>
    <w:p w14:paraId="0E27A954" w14:textId="6E475D7D"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0" w:history="1">
        <w:r w:rsidR="00371FCC" w:rsidRPr="00677F2F">
          <w:rPr>
            <w:rStyle w:val="Hyperlink"/>
            <w:noProof/>
          </w:rPr>
          <w:t xml:space="preserve">Table 90: Values of Attribute </w:t>
        </w:r>
        <w:r w:rsidR="00371FCC" w:rsidRPr="00677F2F">
          <w:rPr>
            <w:rStyle w:val="Hyperlink"/>
            <w:rFonts w:ascii="Courier New" w:hAnsi="Courier New" w:cs="Courier New"/>
            <w:i/>
            <w:noProof/>
          </w:rPr>
          <w:t>angle</w:t>
        </w:r>
        <w:r w:rsidR="00371FCC">
          <w:rPr>
            <w:noProof/>
            <w:webHidden/>
          </w:rPr>
          <w:tab/>
        </w:r>
        <w:r w:rsidR="00371FCC">
          <w:rPr>
            <w:noProof/>
            <w:webHidden/>
          </w:rPr>
          <w:fldChar w:fldCharType="begin"/>
        </w:r>
        <w:r w:rsidR="00371FCC">
          <w:rPr>
            <w:noProof/>
            <w:webHidden/>
          </w:rPr>
          <w:instrText xml:space="preserve"> PAGEREF _Toc34747500 \h </w:instrText>
        </w:r>
        <w:r w:rsidR="00371FCC">
          <w:rPr>
            <w:noProof/>
            <w:webHidden/>
          </w:rPr>
        </w:r>
        <w:r w:rsidR="00371FCC">
          <w:rPr>
            <w:noProof/>
            <w:webHidden/>
          </w:rPr>
          <w:fldChar w:fldCharType="separate"/>
        </w:r>
        <w:r w:rsidR="00371FCC">
          <w:rPr>
            <w:noProof/>
            <w:webHidden/>
          </w:rPr>
          <w:t>119</w:t>
        </w:r>
        <w:r w:rsidR="00371FCC">
          <w:rPr>
            <w:noProof/>
            <w:webHidden/>
          </w:rPr>
          <w:fldChar w:fldCharType="end"/>
        </w:r>
      </w:hyperlink>
    </w:p>
    <w:p w14:paraId="2297BB22" w14:textId="547A48A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1" w:history="1">
        <w:r w:rsidR="00371FCC" w:rsidRPr="00677F2F">
          <w:rPr>
            <w:rStyle w:val="Hyperlink"/>
            <w:noProof/>
          </w:rPr>
          <w:t xml:space="preserve">Table 91: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_Toc34747501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31F2C2FF" w14:textId="5D43EB0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2" w:history="1">
        <w:r w:rsidR="00371FCC" w:rsidRPr="00677F2F">
          <w:rPr>
            <w:rStyle w:val="Hyperlink"/>
            <w:noProof/>
          </w:rPr>
          <w:t>Table 92: Parameters of Edge Weld</w:t>
        </w:r>
        <w:r w:rsidR="00371FCC">
          <w:rPr>
            <w:noProof/>
            <w:webHidden/>
          </w:rPr>
          <w:tab/>
        </w:r>
        <w:r w:rsidR="00371FCC">
          <w:rPr>
            <w:noProof/>
            <w:webHidden/>
          </w:rPr>
          <w:fldChar w:fldCharType="begin"/>
        </w:r>
        <w:r w:rsidR="00371FCC">
          <w:rPr>
            <w:noProof/>
            <w:webHidden/>
          </w:rPr>
          <w:instrText xml:space="preserve"> PAGEREF _Toc34747502 \h </w:instrText>
        </w:r>
        <w:r w:rsidR="00371FCC">
          <w:rPr>
            <w:noProof/>
            <w:webHidden/>
          </w:rPr>
        </w:r>
        <w:r w:rsidR="00371FCC">
          <w:rPr>
            <w:noProof/>
            <w:webHidden/>
          </w:rPr>
          <w:fldChar w:fldCharType="separate"/>
        </w:r>
        <w:r w:rsidR="00371FCC">
          <w:rPr>
            <w:noProof/>
            <w:webHidden/>
          </w:rPr>
          <w:t>120</w:t>
        </w:r>
        <w:r w:rsidR="00371FCC">
          <w:rPr>
            <w:noProof/>
            <w:webHidden/>
          </w:rPr>
          <w:fldChar w:fldCharType="end"/>
        </w:r>
      </w:hyperlink>
    </w:p>
    <w:p w14:paraId="492F7A97" w14:textId="4E2E1A9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3" w:history="1">
        <w:r w:rsidR="00371FCC" w:rsidRPr="00677F2F">
          <w:rPr>
            <w:rStyle w:val="Hyperlink"/>
            <w:noProof/>
          </w:rPr>
          <w:t xml:space="preserve">Table 93: Attributes of element </w:t>
        </w:r>
        <w:r w:rsidR="00371FCC" w:rsidRPr="00677F2F">
          <w:rPr>
            <w:rStyle w:val="Hyperlink"/>
            <w:rFonts w:ascii="Courier New" w:hAnsi="Courier New" w:cs="Courier New"/>
            <w:i/>
            <w:noProof/>
            <w:kern w:val="22"/>
          </w:rPr>
          <w:t>&lt;weld_position/&gt;</w:t>
        </w:r>
        <w:r w:rsidR="00371FCC" w:rsidRPr="00677F2F">
          <w:rPr>
            <w:rStyle w:val="Hyperlink"/>
            <w:noProof/>
          </w:rPr>
          <w:t xml:space="preserve"> for Edge Weld</w:t>
        </w:r>
        <w:r w:rsidR="00371FCC">
          <w:rPr>
            <w:noProof/>
            <w:webHidden/>
          </w:rPr>
          <w:tab/>
        </w:r>
        <w:r w:rsidR="00371FCC">
          <w:rPr>
            <w:noProof/>
            <w:webHidden/>
          </w:rPr>
          <w:fldChar w:fldCharType="begin"/>
        </w:r>
        <w:r w:rsidR="00371FCC">
          <w:rPr>
            <w:noProof/>
            <w:webHidden/>
          </w:rPr>
          <w:instrText xml:space="preserve"> PAGEREF _Toc34747503 \h </w:instrText>
        </w:r>
        <w:r w:rsidR="00371FCC">
          <w:rPr>
            <w:noProof/>
            <w:webHidden/>
          </w:rPr>
        </w:r>
        <w:r w:rsidR="00371FCC">
          <w:rPr>
            <w:noProof/>
            <w:webHidden/>
          </w:rPr>
          <w:fldChar w:fldCharType="separate"/>
        </w:r>
        <w:r w:rsidR="00371FCC">
          <w:rPr>
            <w:noProof/>
            <w:webHidden/>
          </w:rPr>
          <w:t>121</w:t>
        </w:r>
        <w:r w:rsidR="00371FCC">
          <w:rPr>
            <w:noProof/>
            <w:webHidden/>
          </w:rPr>
          <w:fldChar w:fldCharType="end"/>
        </w:r>
      </w:hyperlink>
    </w:p>
    <w:p w14:paraId="3D7ED769" w14:textId="18A02F2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4" w:history="1">
        <w:r w:rsidR="00371FCC" w:rsidRPr="00677F2F">
          <w:rPr>
            <w:rStyle w:val="Hyperlink"/>
            <w:noProof/>
          </w:rPr>
          <w:t xml:space="preserve">Table 94: Attributes of element </w:t>
        </w:r>
        <w:r w:rsidR="00371FCC" w:rsidRPr="00677F2F">
          <w:rPr>
            <w:rStyle w:val="Hyperlink"/>
            <w:rFonts w:ascii="Courier New" w:hAnsi="Courier New" w:cs="Courier New"/>
            <w:i/>
            <w:noProof/>
            <w:kern w:val="22"/>
          </w:rPr>
          <w:t>&lt;sheet_parameter/&gt;</w:t>
        </w:r>
        <w:r w:rsidR="00371FCC" w:rsidRPr="00677F2F">
          <w:rPr>
            <w:rStyle w:val="Hyperlink"/>
            <w:noProof/>
          </w:rPr>
          <w:t xml:space="preserve"> for Corner Weld</w:t>
        </w:r>
        <w:r w:rsidR="00371FCC">
          <w:rPr>
            <w:noProof/>
            <w:webHidden/>
          </w:rPr>
          <w:tab/>
        </w:r>
        <w:r w:rsidR="00371FCC">
          <w:rPr>
            <w:noProof/>
            <w:webHidden/>
          </w:rPr>
          <w:fldChar w:fldCharType="begin"/>
        </w:r>
        <w:r w:rsidR="00371FCC">
          <w:rPr>
            <w:noProof/>
            <w:webHidden/>
          </w:rPr>
          <w:instrText xml:space="preserve"> PAGEREF _Toc34747504 \h </w:instrText>
        </w:r>
        <w:r w:rsidR="00371FCC">
          <w:rPr>
            <w:noProof/>
            <w:webHidden/>
          </w:rPr>
        </w:r>
        <w:r w:rsidR="00371FCC">
          <w:rPr>
            <w:noProof/>
            <w:webHidden/>
          </w:rPr>
          <w:fldChar w:fldCharType="separate"/>
        </w:r>
        <w:r w:rsidR="00371FCC">
          <w:rPr>
            <w:noProof/>
            <w:webHidden/>
          </w:rPr>
          <w:t>122</w:t>
        </w:r>
        <w:r w:rsidR="00371FCC">
          <w:rPr>
            <w:noProof/>
            <w:webHidden/>
          </w:rPr>
          <w:fldChar w:fldCharType="end"/>
        </w:r>
      </w:hyperlink>
    </w:p>
    <w:p w14:paraId="461AA7D8" w14:textId="0B4A054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5" w:history="1">
        <w:r w:rsidR="00371FCC" w:rsidRPr="00677F2F">
          <w:rPr>
            <w:rStyle w:val="Hyperlink"/>
            <w:noProof/>
          </w:rPr>
          <w:t>Table 95: Parameters of I-Weld</w:t>
        </w:r>
        <w:r w:rsidR="00371FCC">
          <w:rPr>
            <w:noProof/>
            <w:webHidden/>
          </w:rPr>
          <w:tab/>
        </w:r>
        <w:r w:rsidR="00371FCC">
          <w:rPr>
            <w:noProof/>
            <w:webHidden/>
          </w:rPr>
          <w:fldChar w:fldCharType="begin"/>
        </w:r>
        <w:r w:rsidR="00371FCC">
          <w:rPr>
            <w:noProof/>
            <w:webHidden/>
          </w:rPr>
          <w:instrText xml:space="preserve"> PAGEREF _Toc34747505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07A5D500" w14:textId="09BD052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6" w:history="1">
        <w:r w:rsidR="00371FCC" w:rsidRPr="00677F2F">
          <w:rPr>
            <w:rStyle w:val="Hyperlink"/>
            <w:noProof/>
          </w:rPr>
          <w:t xml:space="preserve">Table 96: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I Weld</w:t>
        </w:r>
        <w:r w:rsidR="00371FCC">
          <w:rPr>
            <w:noProof/>
            <w:webHidden/>
          </w:rPr>
          <w:tab/>
        </w:r>
        <w:r w:rsidR="00371FCC">
          <w:rPr>
            <w:noProof/>
            <w:webHidden/>
          </w:rPr>
          <w:fldChar w:fldCharType="begin"/>
        </w:r>
        <w:r w:rsidR="00371FCC">
          <w:rPr>
            <w:noProof/>
            <w:webHidden/>
          </w:rPr>
          <w:instrText xml:space="preserve"> PAGEREF _Toc34747506 \h </w:instrText>
        </w:r>
        <w:r w:rsidR="00371FCC">
          <w:rPr>
            <w:noProof/>
            <w:webHidden/>
          </w:rPr>
        </w:r>
        <w:r w:rsidR="00371FCC">
          <w:rPr>
            <w:noProof/>
            <w:webHidden/>
          </w:rPr>
          <w:fldChar w:fldCharType="separate"/>
        </w:r>
        <w:r w:rsidR="00371FCC">
          <w:rPr>
            <w:noProof/>
            <w:webHidden/>
          </w:rPr>
          <w:t>123</w:t>
        </w:r>
        <w:r w:rsidR="00371FCC">
          <w:rPr>
            <w:noProof/>
            <w:webHidden/>
          </w:rPr>
          <w:fldChar w:fldCharType="end"/>
        </w:r>
      </w:hyperlink>
    </w:p>
    <w:p w14:paraId="7FE91812" w14:textId="7A87574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7" w:history="1">
        <w:r w:rsidR="00371FCC" w:rsidRPr="00677F2F">
          <w:rPr>
            <w:rStyle w:val="Hyperlink"/>
            <w:noProof/>
          </w:rPr>
          <w:t>Table 97: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I Weld</w:t>
        </w:r>
        <w:r w:rsidR="00371FCC">
          <w:rPr>
            <w:noProof/>
            <w:webHidden/>
          </w:rPr>
          <w:tab/>
        </w:r>
        <w:r w:rsidR="00371FCC">
          <w:rPr>
            <w:noProof/>
            <w:webHidden/>
          </w:rPr>
          <w:fldChar w:fldCharType="begin"/>
        </w:r>
        <w:r w:rsidR="00371FCC">
          <w:rPr>
            <w:noProof/>
            <w:webHidden/>
          </w:rPr>
          <w:instrText xml:space="preserve"> PAGEREF _Toc34747507 \h </w:instrText>
        </w:r>
        <w:r w:rsidR="00371FCC">
          <w:rPr>
            <w:noProof/>
            <w:webHidden/>
          </w:rPr>
        </w:r>
        <w:r w:rsidR="00371FCC">
          <w:rPr>
            <w:noProof/>
            <w:webHidden/>
          </w:rPr>
          <w:fldChar w:fldCharType="separate"/>
        </w:r>
        <w:r w:rsidR="00371FCC">
          <w:rPr>
            <w:noProof/>
            <w:webHidden/>
          </w:rPr>
          <w:t>124</w:t>
        </w:r>
        <w:r w:rsidR="00371FCC">
          <w:rPr>
            <w:noProof/>
            <w:webHidden/>
          </w:rPr>
          <w:fldChar w:fldCharType="end"/>
        </w:r>
      </w:hyperlink>
    </w:p>
    <w:p w14:paraId="2C4D57C9" w14:textId="67DF073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8" w:history="1">
        <w:r w:rsidR="00371FCC" w:rsidRPr="00677F2F">
          <w:rPr>
            <w:rStyle w:val="Hyperlink"/>
            <w:noProof/>
          </w:rPr>
          <w:t>Table 98: Parameters of Overlap Weld</w:t>
        </w:r>
        <w:r w:rsidR="00371FCC">
          <w:rPr>
            <w:noProof/>
            <w:webHidden/>
          </w:rPr>
          <w:tab/>
        </w:r>
        <w:r w:rsidR="00371FCC">
          <w:rPr>
            <w:noProof/>
            <w:webHidden/>
          </w:rPr>
          <w:fldChar w:fldCharType="begin"/>
        </w:r>
        <w:r w:rsidR="00371FCC">
          <w:rPr>
            <w:noProof/>
            <w:webHidden/>
          </w:rPr>
          <w:instrText xml:space="preserve"> PAGEREF _Toc34747508 \h </w:instrText>
        </w:r>
        <w:r w:rsidR="00371FCC">
          <w:rPr>
            <w:noProof/>
            <w:webHidden/>
          </w:rPr>
        </w:r>
        <w:r w:rsidR="00371FCC">
          <w:rPr>
            <w:noProof/>
            <w:webHidden/>
          </w:rPr>
          <w:fldChar w:fldCharType="separate"/>
        </w:r>
        <w:r w:rsidR="00371FCC">
          <w:rPr>
            <w:noProof/>
            <w:webHidden/>
          </w:rPr>
          <w:t>125</w:t>
        </w:r>
        <w:r w:rsidR="00371FCC">
          <w:rPr>
            <w:noProof/>
            <w:webHidden/>
          </w:rPr>
          <w:fldChar w:fldCharType="end"/>
        </w:r>
      </w:hyperlink>
    </w:p>
    <w:p w14:paraId="2E2D8D91" w14:textId="762A525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09" w:history="1">
        <w:r w:rsidR="00371FCC" w:rsidRPr="00677F2F">
          <w:rPr>
            <w:rStyle w:val="Hyperlink"/>
            <w:noProof/>
          </w:rPr>
          <w:t>Table 99: Parameters of Single Sided Double Overlap Weld</w:t>
        </w:r>
        <w:r w:rsidR="00371FCC">
          <w:rPr>
            <w:noProof/>
            <w:webHidden/>
          </w:rPr>
          <w:tab/>
        </w:r>
        <w:r w:rsidR="00371FCC">
          <w:rPr>
            <w:noProof/>
            <w:webHidden/>
          </w:rPr>
          <w:fldChar w:fldCharType="begin"/>
        </w:r>
        <w:r w:rsidR="00371FCC">
          <w:rPr>
            <w:noProof/>
            <w:webHidden/>
          </w:rPr>
          <w:instrText xml:space="preserve"> PAGEREF _Toc34747509 \h </w:instrText>
        </w:r>
        <w:r w:rsidR="00371FCC">
          <w:rPr>
            <w:noProof/>
            <w:webHidden/>
          </w:rPr>
        </w:r>
        <w:r w:rsidR="00371FCC">
          <w:rPr>
            <w:noProof/>
            <w:webHidden/>
          </w:rPr>
          <w:fldChar w:fldCharType="separate"/>
        </w:r>
        <w:r w:rsidR="00371FCC">
          <w:rPr>
            <w:noProof/>
            <w:webHidden/>
          </w:rPr>
          <w:t>126</w:t>
        </w:r>
        <w:r w:rsidR="00371FCC">
          <w:rPr>
            <w:noProof/>
            <w:webHidden/>
          </w:rPr>
          <w:fldChar w:fldCharType="end"/>
        </w:r>
      </w:hyperlink>
    </w:p>
    <w:p w14:paraId="249CBB76" w14:textId="0BFC6A6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0" w:history="1">
        <w:r w:rsidR="00371FCC" w:rsidRPr="00677F2F">
          <w:rPr>
            <w:rStyle w:val="Hyperlink"/>
            <w:noProof/>
          </w:rPr>
          <w:t>Table 100: Parameters of Double Sided Double Overlap Weld</w:t>
        </w:r>
        <w:r w:rsidR="00371FCC">
          <w:rPr>
            <w:noProof/>
            <w:webHidden/>
          </w:rPr>
          <w:tab/>
        </w:r>
        <w:r w:rsidR="00371FCC">
          <w:rPr>
            <w:noProof/>
            <w:webHidden/>
          </w:rPr>
          <w:fldChar w:fldCharType="begin"/>
        </w:r>
        <w:r w:rsidR="00371FCC">
          <w:rPr>
            <w:noProof/>
            <w:webHidden/>
          </w:rPr>
          <w:instrText xml:space="preserve"> PAGEREF _Toc34747510 \h </w:instrText>
        </w:r>
        <w:r w:rsidR="00371FCC">
          <w:rPr>
            <w:noProof/>
            <w:webHidden/>
          </w:rPr>
        </w:r>
        <w:r w:rsidR="00371FCC">
          <w:rPr>
            <w:noProof/>
            <w:webHidden/>
          </w:rPr>
          <w:fldChar w:fldCharType="separate"/>
        </w:r>
        <w:r w:rsidR="00371FCC">
          <w:rPr>
            <w:noProof/>
            <w:webHidden/>
          </w:rPr>
          <w:t>127</w:t>
        </w:r>
        <w:r w:rsidR="00371FCC">
          <w:rPr>
            <w:noProof/>
            <w:webHidden/>
          </w:rPr>
          <w:fldChar w:fldCharType="end"/>
        </w:r>
      </w:hyperlink>
    </w:p>
    <w:p w14:paraId="2BD051CB" w14:textId="7F59E38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1" w:history="1">
        <w:r w:rsidR="00371FCC" w:rsidRPr="00677F2F">
          <w:rPr>
            <w:rStyle w:val="Hyperlink"/>
            <w:noProof/>
          </w:rPr>
          <w:t>Table 101: Attributes of element &lt;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Overlap Weld</w:t>
        </w:r>
        <w:r w:rsidR="00371FCC">
          <w:rPr>
            <w:noProof/>
            <w:webHidden/>
          </w:rPr>
          <w:tab/>
        </w:r>
        <w:r w:rsidR="00371FCC">
          <w:rPr>
            <w:noProof/>
            <w:webHidden/>
          </w:rPr>
          <w:fldChar w:fldCharType="begin"/>
        </w:r>
        <w:r w:rsidR="00371FCC">
          <w:rPr>
            <w:noProof/>
            <w:webHidden/>
          </w:rPr>
          <w:instrText xml:space="preserve"> PAGEREF _Toc34747511 \h </w:instrText>
        </w:r>
        <w:r w:rsidR="00371FCC">
          <w:rPr>
            <w:noProof/>
            <w:webHidden/>
          </w:rPr>
        </w:r>
        <w:r w:rsidR="00371FCC">
          <w:rPr>
            <w:noProof/>
            <w:webHidden/>
          </w:rPr>
          <w:fldChar w:fldCharType="separate"/>
        </w:r>
        <w:r w:rsidR="00371FCC">
          <w:rPr>
            <w:noProof/>
            <w:webHidden/>
          </w:rPr>
          <w:t>128</w:t>
        </w:r>
        <w:r w:rsidR="00371FCC">
          <w:rPr>
            <w:noProof/>
            <w:webHidden/>
          </w:rPr>
          <w:fldChar w:fldCharType="end"/>
        </w:r>
      </w:hyperlink>
    </w:p>
    <w:p w14:paraId="71DEADDD" w14:textId="0CCF9C8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2" w:history="1">
        <w:r w:rsidR="00371FCC" w:rsidRPr="00677F2F">
          <w:rPr>
            <w:rStyle w:val="Hyperlink"/>
            <w:noProof/>
          </w:rPr>
          <w:t>Table 102: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Overlap Weld</w:t>
        </w:r>
        <w:r w:rsidR="00371FCC">
          <w:rPr>
            <w:noProof/>
            <w:webHidden/>
          </w:rPr>
          <w:tab/>
        </w:r>
        <w:r w:rsidR="00371FCC">
          <w:rPr>
            <w:noProof/>
            <w:webHidden/>
          </w:rPr>
          <w:fldChar w:fldCharType="begin"/>
        </w:r>
        <w:r w:rsidR="00371FCC">
          <w:rPr>
            <w:noProof/>
            <w:webHidden/>
          </w:rPr>
          <w:instrText xml:space="preserve"> PAGEREF _Toc34747512 \h </w:instrText>
        </w:r>
        <w:r w:rsidR="00371FCC">
          <w:rPr>
            <w:noProof/>
            <w:webHidden/>
          </w:rPr>
        </w:r>
        <w:r w:rsidR="00371FCC">
          <w:rPr>
            <w:noProof/>
            <w:webHidden/>
          </w:rPr>
          <w:fldChar w:fldCharType="separate"/>
        </w:r>
        <w:r w:rsidR="00371FCC">
          <w:rPr>
            <w:noProof/>
            <w:webHidden/>
          </w:rPr>
          <w:t>129</w:t>
        </w:r>
        <w:r w:rsidR="00371FCC">
          <w:rPr>
            <w:noProof/>
            <w:webHidden/>
          </w:rPr>
          <w:fldChar w:fldCharType="end"/>
        </w:r>
      </w:hyperlink>
    </w:p>
    <w:p w14:paraId="06C0DE51" w14:textId="089D44F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3" w:history="1">
        <w:r w:rsidR="00371FCC" w:rsidRPr="00677F2F">
          <w:rPr>
            <w:rStyle w:val="Hyperlink"/>
            <w:noProof/>
          </w:rPr>
          <w:t>Table 103: Parameters of Y-Joint</w:t>
        </w:r>
        <w:r w:rsidR="00371FCC">
          <w:rPr>
            <w:noProof/>
            <w:webHidden/>
          </w:rPr>
          <w:tab/>
        </w:r>
        <w:r w:rsidR="00371FCC">
          <w:rPr>
            <w:noProof/>
            <w:webHidden/>
          </w:rPr>
          <w:fldChar w:fldCharType="begin"/>
        </w:r>
        <w:r w:rsidR="00371FCC">
          <w:rPr>
            <w:noProof/>
            <w:webHidden/>
          </w:rPr>
          <w:instrText xml:space="preserve"> PAGEREF _Toc34747513 \h </w:instrText>
        </w:r>
        <w:r w:rsidR="00371FCC">
          <w:rPr>
            <w:noProof/>
            <w:webHidden/>
          </w:rPr>
        </w:r>
        <w:r w:rsidR="00371FCC">
          <w:rPr>
            <w:noProof/>
            <w:webHidden/>
          </w:rPr>
          <w:fldChar w:fldCharType="separate"/>
        </w:r>
        <w:r w:rsidR="00371FCC">
          <w:rPr>
            <w:noProof/>
            <w:webHidden/>
          </w:rPr>
          <w:t>130</w:t>
        </w:r>
        <w:r w:rsidR="00371FCC">
          <w:rPr>
            <w:noProof/>
            <w:webHidden/>
          </w:rPr>
          <w:fldChar w:fldCharType="end"/>
        </w:r>
      </w:hyperlink>
    </w:p>
    <w:p w14:paraId="301D739D" w14:textId="7508A3E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4" w:history="1">
        <w:r w:rsidR="00371FCC" w:rsidRPr="00677F2F">
          <w:rPr>
            <w:rStyle w:val="Hyperlink"/>
            <w:noProof/>
          </w:rPr>
          <w:t>Table 104: Attributes of element &lt;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Y Joint</w:t>
        </w:r>
        <w:r w:rsidR="00371FCC">
          <w:rPr>
            <w:noProof/>
            <w:webHidden/>
          </w:rPr>
          <w:tab/>
        </w:r>
        <w:r w:rsidR="00371FCC">
          <w:rPr>
            <w:noProof/>
            <w:webHidden/>
          </w:rPr>
          <w:fldChar w:fldCharType="begin"/>
        </w:r>
        <w:r w:rsidR="00371FCC">
          <w:rPr>
            <w:noProof/>
            <w:webHidden/>
          </w:rPr>
          <w:instrText xml:space="preserve"> PAGEREF _Toc34747514 \h </w:instrText>
        </w:r>
        <w:r w:rsidR="00371FCC">
          <w:rPr>
            <w:noProof/>
            <w:webHidden/>
          </w:rPr>
        </w:r>
        <w:r w:rsidR="00371FCC">
          <w:rPr>
            <w:noProof/>
            <w:webHidden/>
          </w:rPr>
          <w:fldChar w:fldCharType="separate"/>
        </w:r>
        <w:r w:rsidR="00371FCC">
          <w:rPr>
            <w:noProof/>
            <w:webHidden/>
          </w:rPr>
          <w:t>131</w:t>
        </w:r>
        <w:r w:rsidR="00371FCC">
          <w:rPr>
            <w:noProof/>
            <w:webHidden/>
          </w:rPr>
          <w:fldChar w:fldCharType="end"/>
        </w:r>
      </w:hyperlink>
    </w:p>
    <w:p w14:paraId="74E90BA0" w14:textId="1D50567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5" w:history="1">
        <w:r w:rsidR="00371FCC" w:rsidRPr="00677F2F">
          <w:rPr>
            <w:rStyle w:val="Hyperlink"/>
            <w:noProof/>
          </w:rPr>
          <w:t xml:space="preserve">Table 105: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_Toc34747515 \h </w:instrText>
        </w:r>
        <w:r w:rsidR="00371FCC">
          <w:rPr>
            <w:noProof/>
            <w:webHidden/>
          </w:rPr>
        </w:r>
        <w:r w:rsidR="00371FCC">
          <w:rPr>
            <w:noProof/>
            <w:webHidden/>
          </w:rPr>
          <w:fldChar w:fldCharType="separate"/>
        </w:r>
        <w:r w:rsidR="00371FCC">
          <w:rPr>
            <w:noProof/>
            <w:webHidden/>
          </w:rPr>
          <w:t>132</w:t>
        </w:r>
        <w:r w:rsidR="00371FCC">
          <w:rPr>
            <w:noProof/>
            <w:webHidden/>
          </w:rPr>
          <w:fldChar w:fldCharType="end"/>
        </w:r>
      </w:hyperlink>
    </w:p>
    <w:p w14:paraId="2B6FDECE" w14:textId="760D3875"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6" w:history="1">
        <w:r w:rsidR="00371FCC" w:rsidRPr="00677F2F">
          <w:rPr>
            <w:rStyle w:val="Hyperlink"/>
            <w:noProof/>
          </w:rPr>
          <w:t xml:space="preserve">Table 106: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Y-Joint</w:t>
        </w:r>
        <w:r w:rsidR="00371FCC">
          <w:rPr>
            <w:noProof/>
            <w:webHidden/>
          </w:rPr>
          <w:tab/>
        </w:r>
        <w:r w:rsidR="00371FCC">
          <w:rPr>
            <w:noProof/>
            <w:webHidden/>
          </w:rPr>
          <w:fldChar w:fldCharType="begin"/>
        </w:r>
        <w:r w:rsidR="00371FCC">
          <w:rPr>
            <w:noProof/>
            <w:webHidden/>
          </w:rPr>
          <w:instrText xml:space="preserve"> PAGEREF _Toc34747516 \h </w:instrText>
        </w:r>
        <w:r w:rsidR="00371FCC">
          <w:rPr>
            <w:noProof/>
            <w:webHidden/>
          </w:rPr>
        </w:r>
        <w:r w:rsidR="00371FCC">
          <w:rPr>
            <w:noProof/>
            <w:webHidden/>
          </w:rPr>
          <w:fldChar w:fldCharType="separate"/>
        </w:r>
        <w:r w:rsidR="00371FCC">
          <w:rPr>
            <w:noProof/>
            <w:webHidden/>
          </w:rPr>
          <w:t>133</w:t>
        </w:r>
        <w:r w:rsidR="00371FCC">
          <w:rPr>
            <w:noProof/>
            <w:webHidden/>
          </w:rPr>
          <w:fldChar w:fldCharType="end"/>
        </w:r>
      </w:hyperlink>
    </w:p>
    <w:p w14:paraId="7DC34B0A" w14:textId="347C5BB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7" w:history="1">
        <w:r w:rsidR="00371FCC" w:rsidRPr="00677F2F">
          <w:rPr>
            <w:rStyle w:val="Hyperlink"/>
            <w:noProof/>
          </w:rPr>
          <w:t>Table 107: Parameters of K-Joint</w:t>
        </w:r>
        <w:r w:rsidR="00371FCC">
          <w:rPr>
            <w:noProof/>
            <w:webHidden/>
          </w:rPr>
          <w:tab/>
        </w:r>
        <w:r w:rsidR="00371FCC">
          <w:rPr>
            <w:noProof/>
            <w:webHidden/>
          </w:rPr>
          <w:fldChar w:fldCharType="begin"/>
        </w:r>
        <w:r w:rsidR="00371FCC">
          <w:rPr>
            <w:noProof/>
            <w:webHidden/>
          </w:rPr>
          <w:instrText xml:space="preserve"> PAGEREF _Toc34747517 \h </w:instrText>
        </w:r>
        <w:r w:rsidR="00371FCC">
          <w:rPr>
            <w:noProof/>
            <w:webHidden/>
          </w:rPr>
        </w:r>
        <w:r w:rsidR="00371FCC">
          <w:rPr>
            <w:noProof/>
            <w:webHidden/>
          </w:rPr>
          <w:fldChar w:fldCharType="separate"/>
        </w:r>
        <w:r w:rsidR="00371FCC">
          <w:rPr>
            <w:noProof/>
            <w:webHidden/>
          </w:rPr>
          <w:t>134</w:t>
        </w:r>
        <w:r w:rsidR="00371FCC">
          <w:rPr>
            <w:noProof/>
            <w:webHidden/>
          </w:rPr>
          <w:fldChar w:fldCharType="end"/>
        </w:r>
      </w:hyperlink>
    </w:p>
    <w:p w14:paraId="4822C667" w14:textId="5D9D74B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8" w:history="1">
        <w:r w:rsidR="00371FCC" w:rsidRPr="00677F2F">
          <w:rPr>
            <w:rStyle w:val="Hyperlink"/>
            <w:noProof/>
          </w:rPr>
          <w:t xml:space="preserve">Table 108: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K Joint</w:t>
        </w:r>
        <w:r w:rsidR="00371FCC">
          <w:rPr>
            <w:noProof/>
            <w:webHidden/>
          </w:rPr>
          <w:tab/>
        </w:r>
        <w:r w:rsidR="00371FCC">
          <w:rPr>
            <w:noProof/>
            <w:webHidden/>
          </w:rPr>
          <w:fldChar w:fldCharType="begin"/>
        </w:r>
        <w:r w:rsidR="00371FCC">
          <w:rPr>
            <w:noProof/>
            <w:webHidden/>
          </w:rPr>
          <w:instrText xml:space="preserve"> PAGEREF _Toc34747518 \h </w:instrText>
        </w:r>
        <w:r w:rsidR="00371FCC">
          <w:rPr>
            <w:noProof/>
            <w:webHidden/>
          </w:rPr>
        </w:r>
        <w:r w:rsidR="00371FCC">
          <w:rPr>
            <w:noProof/>
            <w:webHidden/>
          </w:rPr>
          <w:fldChar w:fldCharType="separate"/>
        </w:r>
        <w:r w:rsidR="00371FCC">
          <w:rPr>
            <w:noProof/>
            <w:webHidden/>
          </w:rPr>
          <w:t>135</w:t>
        </w:r>
        <w:r w:rsidR="00371FCC">
          <w:rPr>
            <w:noProof/>
            <w:webHidden/>
          </w:rPr>
          <w:fldChar w:fldCharType="end"/>
        </w:r>
      </w:hyperlink>
    </w:p>
    <w:p w14:paraId="79223C59" w14:textId="2A82C25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19" w:history="1">
        <w:r w:rsidR="00371FCC" w:rsidRPr="00677F2F">
          <w:rPr>
            <w:rStyle w:val="Hyperlink"/>
            <w:noProof/>
          </w:rPr>
          <w:t xml:space="preserve">Table 109: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_Toc34747519 \h </w:instrText>
        </w:r>
        <w:r w:rsidR="00371FCC">
          <w:rPr>
            <w:noProof/>
            <w:webHidden/>
          </w:rPr>
        </w:r>
        <w:r w:rsidR="00371FCC">
          <w:rPr>
            <w:noProof/>
            <w:webHidden/>
          </w:rPr>
          <w:fldChar w:fldCharType="separate"/>
        </w:r>
        <w:r w:rsidR="00371FCC">
          <w:rPr>
            <w:noProof/>
            <w:webHidden/>
          </w:rPr>
          <w:t>135</w:t>
        </w:r>
        <w:r w:rsidR="00371FCC">
          <w:rPr>
            <w:noProof/>
            <w:webHidden/>
          </w:rPr>
          <w:fldChar w:fldCharType="end"/>
        </w:r>
      </w:hyperlink>
    </w:p>
    <w:p w14:paraId="317227DB" w14:textId="1C11D84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0" w:history="1">
        <w:r w:rsidR="00371FCC" w:rsidRPr="00677F2F">
          <w:rPr>
            <w:rStyle w:val="Hyperlink"/>
            <w:noProof/>
          </w:rPr>
          <w:t>Table 110: Attributes of element &lt;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K Joint</w:t>
        </w:r>
        <w:r w:rsidR="00371FCC">
          <w:rPr>
            <w:noProof/>
            <w:webHidden/>
          </w:rPr>
          <w:tab/>
        </w:r>
        <w:r w:rsidR="00371FCC">
          <w:rPr>
            <w:noProof/>
            <w:webHidden/>
          </w:rPr>
          <w:fldChar w:fldCharType="begin"/>
        </w:r>
        <w:r w:rsidR="00371FCC">
          <w:rPr>
            <w:noProof/>
            <w:webHidden/>
          </w:rPr>
          <w:instrText xml:space="preserve"> PAGEREF _Toc34747520 \h </w:instrText>
        </w:r>
        <w:r w:rsidR="00371FCC">
          <w:rPr>
            <w:noProof/>
            <w:webHidden/>
          </w:rPr>
        </w:r>
        <w:r w:rsidR="00371FCC">
          <w:rPr>
            <w:noProof/>
            <w:webHidden/>
          </w:rPr>
          <w:fldChar w:fldCharType="separate"/>
        </w:r>
        <w:r w:rsidR="00371FCC">
          <w:rPr>
            <w:noProof/>
            <w:webHidden/>
          </w:rPr>
          <w:t>136</w:t>
        </w:r>
        <w:r w:rsidR="00371FCC">
          <w:rPr>
            <w:noProof/>
            <w:webHidden/>
          </w:rPr>
          <w:fldChar w:fldCharType="end"/>
        </w:r>
      </w:hyperlink>
    </w:p>
    <w:p w14:paraId="036FCA6A" w14:textId="76A0C24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1" w:history="1">
        <w:r w:rsidR="00371FCC" w:rsidRPr="00677F2F">
          <w:rPr>
            <w:rStyle w:val="Hyperlink"/>
            <w:noProof/>
          </w:rPr>
          <w:t>Table 111: Parameters of Cruciform Joint</w:t>
        </w:r>
        <w:r w:rsidR="00371FCC">
          <w:rPr>
            <w:noProof/>
            <w:webHidden/>
          </w:rPr>
          <w:tab/>
        </w:r>
        <w:r w:rsidR="00371FCC">
          <w:rPr>
            <w:noProof/>
            <w:webHidden/>
          </w:rPr>
          <w:fldChar w:fldCharType="begin"/>
        </w:r>
        <w:r w:rsidR="00371FCC">
          <w:rPr>
            <w:noProof/>
            <w:webHidden/>
          </w:rPr>
          <w:instrText xml:space="preserve"> PAGEREF _Toc34747521 \h </w:instrText>
        </w:r>
        <w:r w:rsidR="00371FCC">
          <w:rPr>
            <w:noProof/>
            <w:webHidden/>
          </w:rPr>
        </w:r>
        <w:r w:rsidR="00371FCC">
          <w:rPr>
            <w:noProof/>
            <w:webHidden/>
          </w:rPr>
          <w:fldChar w:fldCharType="separate"/>
        </w:r>
        <w:r w:rsidR="00371FCC">
          <w:rPr>
            <w:noProof/>
            <w:webHidden/>
          </w:rPr>
          <w:t>137</w:t>
        </w:r>
        <w:r w:rsidR="00371FCC">
          <w:rPr>
            <w:noProof/>
            <w:webHidden/>
          </w:rPr>
          <w:fldChar w:fldCharType="end"/>
        </w:r>
      </w:hyperlink>
    </w:p>
    <w:p w14:paraId="72B4ED6A" w14:textId="6713FA7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2" w:history="1">
        <w:r w:rsidR="00371FCC" w:rsidRPr="00677F2F">
          <w:rPr>
            <w:rStyle w:val="Hyperlink"/>
            <w:noProof/>
          </w:rPr>
          <w:t xml:space="preserve">Table 112: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Cruciform Joint</w:t>
        </w:r>
        <w:r w:rsidR="00371FCC">
          <w:rPr>
            <w:noProof/>
            <w:webHidden/>
          </w:rPr>
          <w:tab/>
        </w:r>
        <w:r w:rsidR="00371FCC">
          <w:rPr>
            <w:noProof/>
            <w:webHidden/>
          </w:rPr>
          <w:fldChar w:fldCharType="begin"/>
        </w:r>
        <w:r w:rsidR="00371FCC">
          <w:rPr>
            <w:noProof/>
            <w:webHidden/>
          </w:rPr>
          <w:instrText xml:space="preserve"> PAGEREF _Toc34747522 \h </w:instrText>
        </w:r>
        <w:r w:rsidR="00371FCC">
          <w:rPr>
            <w:noProof/>
            <w:webHidden/>
          </w:rPr>
        </w:r>
        <w:r w:rsidR="00371FCC">
          <w:rPr>
            <w:noProof/>
            <w:webHidden/>
          </w:rPr>
          <w:fldChar w:fldCharType="separate"/>
        </w:r>
        <w:r w:rsidR="00371FCC">
          <w:rPr>
            <w:noProof/>
            <w:webHidden/>
          </w:rPr>
          <w:t>138</w:t>
        </w:r>
        <w:r w:rsidR="00371FCC">
          <w:rPr>
            <w:noProof/>
            <w:webHidden/>
          </w:rPr>
          <w:fldChar w:fldCharType="end"/>
        </w:r>
      </w:hyperlink>
    </w:p>
    <w:p w14:paraId="22050275" w14:textId="3237BD5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3" w:history="1">
        <w:r w:rsidR="00371FCC" w:rsidRPr="00677F2F">
          <w:rPr>
            <w:rStyle w:val="Hyperlink"/>
            <w:noProof/>
          </w:rPr>
          <w:t xml:space="preserve">Table 113: Value Dependency of Attribute </w:t>
        </w:r>
        <w:r w:rsidR="00371FCC" w:rsidRPr="00677F2F">
          <w:rPr>
            <w:rStyle w:val="Hyperlink"/>
            <w:rFonts w:ascii="Courier New" w:hAnsi="Courier New" w:cs="Courier New"/>
            <w:i/>
            <w:noProof/>
          </w:rPr>
          <w:t>thickness</w:t>
        </w:r>
        <w:r w:rsidR="00371FCC">
          <w:rPr>
            <w:noProof/>
            <w:webHidden/>
          </w:rPr>
          <w:tab/>
        </w:r>
        <w:r w:rsidR="00371FCC">
          <w:rPr>
            <w:noProof/>
            <w:webHidden/>
          </w:rPr>
          <w:fldChar w:fldCharType="begin"/>
        </w:r>
        <w:r w:rsidR="00371FCC">
          <w:rPr>
            <w:noProof/>
            <w:webHidden/>
          </w:rPr>
          <w:instrText xml:space="preserve"> PAGEREF _Toc34747523 \h </w:instrText>
        </w:r>
        <w:r w:rsidR="00371FCC">
          <w:rPr>
            <w:noProof/>
            <w:webHidden/>
          </w:rPr>
        </w:r>
        <w:r w:rsidR="00371FCC">
          <w:rPr>
            <w:noProof/>
            <w:webHidden/>
          </w:rPr>
          <w:fldChar w:fldCharType="separate"/>
        </w:r>
        <w:r w:rsidR="00371FCC">
          <w:rPr>
            <w:noProof/>
            <w:webHidden/>
          </w:rPr>
          <w:t>139</w:t>
        </w:r>
        <w:r w:rsidR="00371FCC">
          <w:rPr>
            <w:noProof/>
            <w:webHidden/>
          </w:rPr>
          <w:fldChar w:fldCharType="end"/>
        </w:r>
      </w:hyperlink>
    </w:p>
    <w:p w14:paraId="353BFB3A" w14:textId="6DAA22AA"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4" w:history="1">
        <w:r w:rsidR="00371FCC" w:rsidRPr="00677F2F">
          <w:rPr>
            <w:rStyle w:val="Hyperlink"/>
            <w:noProof/>
          </w:rPr>
          <w:t xml:space="preserve">Table 114: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Cruciform Joint</w:t>
        </w:r>
        <w:r w:rsidR="00371FCC">
          <w:rPr>
            <w:noProof/>
            <w:webHidden/>
          </w:rPr>
          <w:tab/>
        </w:r>
        <w:r w:rsidR="00371FCC">
          <w:rPr>
            <w:noProof/>
            <w:webHidden/>
          </w:rPr>
          <w:fldChar w:fldCharType="begin"/>
        </w:r>
        <w:r w:rsidR="00371FCC">
          <w:rPr>
            <w:noProof/>
            <w:webHidden/>
          </w:rPr>
          <w:instrText xml:space="preserve"> PAGEREF _Toc34747524 \h </w:instrText>
        </w:r>
        <w:r w:rsidR="00371FCC">
          <w:rPr>
            <w:noProof/>
            <w:webHidden/>
          </w:rPr>
        </w:r>
        <w:r w:rsidR="00371FCC">
          <w:rPr>
            <w:noProof/>
            <w:webHidden/>
          </w:rPr>
          <w:fldChar w:fldCharType="separate"/>
        </w:r>
        <w:r w:rsidR="00371FCC">
          <w:rPr>
            <w:noProof/>
            <w:webHidden/>
          </w:rPr>
          <w:t>140</w:t>
        </w:r>
        <w:r w:rsidR="00371FCC">
          <w:rPr>
            <w:noProof/>
            <w:webHidden/>
          </w:rPr>
          <w:fldChar w:fldCharType="end"/>
        </w:r>
      </w:hyperlink>
    </w:p>
    <w:p w14:paraId="5921A6CD" w14:textId="3DE5235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5" w:history="1">
        <w:r w:rsidR="00371FCC" w:rsidRPr="00677F2F">
          <w:rPr>
            <w:rStyle w:val="Hyperlink"/>
            <w:noProof/>
          </w:rPr>
          <w:t>Table 115: Parameters of Flared joint</w:t>
        </w:r>
        <w:r w:rsidR="00371FCC">
          <w:rPr>
            <w:noProof/>
            <w:webHidden/>
          </w:rPr>
          <w:tab/>
        </w:r>
        <w:r w:rsidR="00371FCC">
          <w:rPr>
            <w:noProof/>
            <w:webHidden/>
          </w:rPr>
          <w:fldChar w:fldCharType="begin"/>
        </w:r>
        <w:r w:rsidR="00371FCC">
          <w:rPr>
            <w:noProof/>
            <w:webHidden/>
          </w:rPr>
          <w:instrText xml:space="preserve"> PAGEREF _Toc34747525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7B08F24B" w14:textId="140F0C6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6" w:history="1">
        <w:r w:rsidR="00371FCC" w:rsidRPr="00677F2F">
          <w:rPr>
            <w:rStyle w:val="Hyperlink"/>
            <w:noProof/>
          </w:rPr>
          <w:t xml:space="preserve">Table 116: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weld_position/&gt;</w:t>
        </w:r>
        <w:r w:rsidR="00371FCC" w:rsidRPr="00677F2F">
          <w:rPr>
            <w:rStyle w:val="Hyperlink"/>
            <w:noProof/>
          </w:rPr>
          <w:t xml:space="preserve"> for Flared Joint</w:t>
        </w:r>
        <w:r w:rsidR="00371FCC">
          <w:rPr>
            <w:noProof/>
            <w:webHidden/>
          </w:rPr>
          <w:tab/>
        </w:r>
        <w:r w:rsidR="00371FCC">
          <w:rPr>
            <w:noProof/>
            <w:webHidden/>
          </w:rPr>
          <w:fldChar w:fldCharType="begin"/>
        </w:r>
        <w:r w:rsidR="00371FCC">
          <w:rPr>
            <w:noProof/>
            <w:webHidden/>
          </w:rPr>
          <w:instrText xml:space="preserve"> PAGEREF _Toc34747526 \h </w:instrText>
        </w:r>
        <w:r w:rsidR="00371FCC">
          <w:rPr>
            <w:noProof/>
            <w:webHidden/>
          </w:rPr>
        </w:r>
        <w:r w:rsidR="00371FCC">
          <w:rPr>
            <w:noProof/>
            <w:webHidden/>
          </w:rPr>
          <w:fldChar w:fldCharType="separate"/>
        </w:r>
        <w:r w:rsidR="00371FCC">
          <w:rPr>
            <w:noProof/>
            <w:webHidden/>
          </w:rPr>
          <w:t>141</w:t>
        </w:r>
        <w:r w:rsidR="00371FCC">
          <w:rPr>
            <w:noProof/>
            <w:webHidden/>
          </w:rPr>
          <w:fldChar w:fldCharType="end"/>
        </w:r>
      </w:hyperlink>
    </w:p>
    <w:p w14:paraId="21440FB3" w14:textId="11D5502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7" w:history="1">
        <w:r w:rsidR="00371FCC" w:rsidRPr="00677F2F">
          <w:rPr>
            <w:rStyle w:val="Hyperlink"/>
            <w:noProof/>
          </w:rPr>
          <w:t xml:space="preserve">Table 117: Attributes of element </w:t>
        </w:r>
        <w:r w:rsidR="00371FCC" w:rsidRPr="00677F2F">
          <w:rPr>
            <w:rStyle w:val="Hyperlink"/>
            <w:rFonts w:ascii="Courier New" w:hAnsi="Courier New" w:cs="Courier New"/>
            <w:i/>
            <w:noProof/>
          </w:rPr>
          <w:t>&lt;</w:t>
        </w:r>
        <w:r w:rsidR="00371FCC" w:rsidRPr="00677F2F">
          <w:rPr>
            <w:rStyle w:val="Hyperlink"/>
            <w:rFonts w:ascii="Courier New" w:hAnsi="Courier New" w:cs="Courier New"/>
            <w:i/>
            <w:noProof/>
            <w:kern w:val="22"/>
          </w:rPr>
          <w:t>sheet_parameter/&gt;</w:t>
        </w:r>
        <w:r w:rsidR="00371FCC" w:rsidRPr="00677F2F">
          <w:rPr>
            <w:rStyle w:val="Hyperlink"/>
            <w:noProof/>
          </w:rPr>
          <w:t xml:space="preserve"> for Flared Joint</w:t>
        </w:r>
        <w:r w:rsidR="00371FCC">
          <w:rPr>
            <w:noProof/>
            <w:webHidden/>
          </w:rPr>
          <w:tab/>
        </w:r>
        <w:r w:rsidR="00371FCC">
          <w:rPr>
            <w:noProof/>
            <w:webHidden/>
          </w:rPr>
          <w:fldChar w:fldCharType="begin"/>
        </w:r>
        <w:r w:rsidR="00371FCC">
          <w:rPr>
            <w:noProof/>
            <w:webHidden/>
          </w:rPr>
          <w:instrText xml:space="preserve"> PAGEREF _Toc34747527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4B1B0198" w14:textId="4D353CB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8" w:history="1">
        <w:r w:rsidR="00371FCC" w:rsidRPr="00677F2F">
          <w:rPr>
            <w:rStyle w:val="Hyperlink"/>
            <w:noProof/>
          </w:rPr>
          <w:t xml:space="preserve">Table 118: Attributes of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_Toc34747528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66190D91" w14:textId="3B85ED7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29" w:history="1">
        <w:r w:rsidR="00371FCC" w:rsidRPr="00677F2F">
          <w:rPr>
            <w:rStyle w:val="Hyperlink"/>
            <w:noProof/>
          </w:rPr>
          <w:t xml:space="preserve">Table 119: Nested elements of </w:t>
        </w:r>
        <w:r w:rsidR="00371FCC" w:rsidRPr="00677F2F">
          <w:rPr>
            <w:rStyle w:val="Hyperlink"/>
            <w:rFonts w:ascii="Courier New" w:hAnsi="Courier New" w:cs="Courier New"/>
            <w:i/>
            <w:noProof/>
          </w:rPr>
          <w:t>&lt;connection_1d/&gt;</w:t>
        </w:r>
        <w:r w:rsidR="00371FCC">
          <w:rPr>
            <w:noProof/>
            <w:webHidden/>
          </w:rPr>
          <w:tab/>
        </w:r>
        <w:r w:rsidR="00371FCC">
          <w:rPr>
            <w:noProof/>
            <w:webHidden/>
          </w:rPr>
          <w:fldChar w:fldCharType="begin"/>
        </w:r>
        <w:r w:rsidR="00371FCC">
          <w:rPr>
            <w:noProof/>
            <w:webHidden/>
          </w:rPr>
          <w:instrText xml:space="preserve"> PAGEREF _Toc34747529 \h </w:instrText>
        </w:r>
        <w:r w:rsidR="00371FCC">
          <w:rPr>
            <w:noProof/>
            <w:webHidden/>
          </w:rPr>
        </w:r>
        <w:r w:rsidR="00371FCC">
          <w:rPr>
            <w:noProof/>
            <w:webHidden/>
          </w:rPr>
          <w:fldChar w:fldCharType="separate"/>
        </w:r>
        <w:r w:rsidR="00371FCC">
          <w:rPr>
            <w:noProof/>
            <w:webHidden/>
          </w:rPr>
          <w:t>142</w:t>
        </w:r>
        <w:r w:rsidR="00371FCC">
          <w:rPr>
            <w:noProof/>
            <w:webHidden/>
          </w:rPr>
          <w:fldChar w:fldCharType="end"/>
        </w:r>
      </w:hyperlink>
    </w:p>
    <w:p w14:paraId="6A2A5C59" w14:textId="7A78EE3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0" w:history="1">
        <w:r w:rsidR="00371FCC" w:rsidRPr="00677F2F">
          <w:rPr>
            <w:rStyle w:val="Hyperlink"/>
            <w:noProof/>
          </w:rPr>
          <w:t xml:space="preserve">Table 120: Attributes of element </w:t>
        </w:r>
        <w:r w:rsidR="00371FCC" w:rsidRPr="00677F2F">
          <w:rPr>
            <w:rStyle w:val="Hyperlink"/>
            <w:rFonts w:ascii="Courier New" w:hAnsi="Courier New" w:cs="Courier New"/>
            <w:i/>
            <w:noProof/>
          </w:rPr>
          <w:t>&lt;adhesive_line/&gt;</w:t>
        </w:r>
        <w:r w:rsidR="00371FCC">
          <w:rPr>
            <w:noProof/>
            <w:webHidden/>
          </w:rPr>
          <w:tab/>
        </w:r>
        <w:r w:rsidR="00371FCC">
          <w:rPr>
            <w:noProof/>
            <w:webHidden/>
          </w:rPr>
          <w:fldChar w:fldCharType="begin"/>
        </w:r>
        <w:r w:rsidR="00371FCC">
          <w:rPr>
            <w:noProof/>
            <w:webHidden/>
          </w:rPr>
          <w:instrText xml:space="preserve"> PAGEREF _Toc34747530 \h </w:instrText>
        </w:r>
        <w:r w:rsidR="00371FCC">
          <w:rPr>
            <w:noProof/>
            <w:webHidden/>
          </w:rPr>
        </w:r>
        <w:r w:rsidR="00371FCC">
          <w:rPr>
            <w:noProof/>
            <w:webHidden/>
          </w:rPr>
          <w:fldChar w:fldCharType="separate"/>
        </w:r>
        <w:r w:rsidR="00371FCC">
          <w:rPr>
            <w:noProof/>
            <w:webHidden/>
          </w:rPr>
          <w:t>143</w:t>
        </w:r>
        <w:r w:rsidR="00371FCC">
          <w:rPr>
            <w:noProof/>
            <w:webHidden/>
          </w:rPr>
          <w:fldChar w:fldCharType="end"/>
        </w:r>
      </w:hyperlink>
    </w:p>
    <w:p w14:paraId="7625B904" w14:textId="72CBF75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1" w:history="1">
        <w:r w:rsidR="00371FCC" w:rsidRPr="00677F2F">
          <w:rPr>
            <w:rStyle w:val="Hyperlink"/>
            <w:noProof/>
          </w:rPr>
          <w:t xml:space="preserve">Table 121: Attributes of </w:t>
        </w:r>
        <w:r w:rsidR="00371FCC" w:rsidRPr="00677F2F">
          <w:rPr>
            <w:rStyle w:val="Hyperlink"/>
            <w:rFonts w:ascii="Courier New" w:hAnsi="Courier New" w:cs="Courier New"/>
            <w:i/>
            <w:noProof/>
          </w:rPr>
          <w:t xml:space="preserve">&lt;connection_1d/&gt; </w:t>
        </w:r>
        <w:r w:rsidR="00371FCC" w:rsidRPr="00677F2F">
          <w:rPr>
            <w:rStyle w:val="Hyperlink"/>
            <w:noProof/>
          </w:rPr>
          <w:t xml:space="preserve">for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_Toc34747531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2037C3DE" w14:textId="6D9D66CC"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2" w:history="1">
        <w:r w:rsidR="00371FCC" w:rsidRPr="00677F2F">
          <w:rPr>
            <w:rStyle w:val="Hyperlink"/>
            <w:noProof/>
          </w:rPr>
          <w:t xml:space="preserve">Table 122: Nested elements of </w:t>
        </w:r>
        <w:r w:rsidR="00371FCC" w:rsidRPr="00677F2F">
          <w:rPr>
            <w:rStyle w:val="Hyperlink"/>
            <w:rFonts w:ascii="Courier New" w:hAnsi="Courier New" w:cs="Courier New"/>
            <w:i/>
            <w:noProof/>
          </w:rPr>
          <w:t xml:space="preserve">&lt;connection_1d/&gt; </w:t>
        </w:r>
        <w:r w:rsidR="00371FCC" w:rsidRPr="00677F2F">
          <w:rPr>
            <w:rStyle w:val="Hyperlink"/>
            <w:noProof/>
          </w:rPr>
          <w:t xml:space="preserve">for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_Toc34747532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1661E767" w14:textId="50BE0BE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3" w:history="1">
        <w:r w:rsidR="00371FCC" w:rsidRPr="00677F2F">
          <w:rPr>
            <w:rStyle w:val="Hyperlink"/>
            <w:noProof/>
          </w:rPr>
          <w:t xml:space="preserve">Table 123: Attributes of element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_Toc34747533 \h </w:instrText>
        </w:r>
        <w:r w:rsidR="00371FCC">
          <w:rPr>
            <w:noProof/>
            <w:webHidden/>
          </w:rPr>
        </w:r>
        <w:r w:rsidR="00371FCC">
          <w:rPr>
            <w:noProof/>
            <w:webHidden/>
          </w:rPr>
          <w:fldChar w:fldCharType="separate"/>
        </w:r>
        <w:r w:rsidR="00371FCC">
          <w:rPr>
            <w:noProof/>
            <w:webHidden/>
          </w:rPr>
          <w:t>146</w:t>
        </w:r>
        <w:r w:rsidR="00371FCC">
          <w:rPr>
            <w:noProof/>
            <w:webHidden/>
          </w:rPr>
          <w:fldChar w:fldCharType="end"/>
        </w:r>
      </w:hyperlink>
    </w:p>
    <w:p w14:paraId="44F72665" w14:textId="7A37E59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4" w:history="1">
        <w:r w:rsidR="00371FCC" w:rsidRPr="00677F2F">
          <w:rPr>
            <w:rStyle w:val="Hyperlink"/>
            <w:noProof/>
          </w:rPr>
          <w:t xml:space="preserve">Table 124: Nested elements of element </w:t>
        </w:r>
        <w:r w:rsidR="00371FCC" w:rsidRPr="00677F2F">
          <w:rPr>
            <w:rStyle w:val="Hyperlink"/>
            <w:rFonts w:ascii="Courier New" w:hAnsi="Courier New" w:cs="Courier New"/>
            <w:i/>
            <w:noProof/>
          </w:rPr>
          <w:t>&lt;hemming/&gt;</w:t>
        </w:r>
        <w:r w:rsidR="00371FCC">
          <w:rPr>
            <w:noProof/>
            <w:webHidden/>
          </w:rPr>
          <w:tab/>
        </w:r>
        <w:r w:rsidR="00371FCC">
          <w:rPr>
            <w:noProof/>
            <w:webHidden/>
          </w:rPr>
          <w:fldChar w:fldCharType="begin"/>
        </w:r>
        <w:r w:rsidR="00371FCC">
          <w:rPr>
            <w:noProof/>
            <w:webHidden/>
          </w:rPr>
          <w:instrText xml:space="preserve"> PAGEREF _Toc34747534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5888D193" w14:textId="6A35D0A7"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5" w:history="1">
        <w:r w:rsidR="00371FCC" w:rsidRPr="00677F2F">
          <w:rPr>
            <w:rStyle w:val="Hyperlink"/>
            <w:noProof/>
          </w:rPr>
          <w:t xml:space="preserve">Table 125: Attributes of element </w:t>
        </w:r>
        <w:r w:rsidR="00371FCC" w:rsidRPr="00677F2F">
          <w:rPr>
            <w:rStyle w:val="Hyperlink"/>
            <w:rFonts w:ascii="Courier New" w:hAnsi="Courier New" w:cs="Courier New"/>
            <w:i/>
            <w:noProof/>
          </w:rPr>
          <w:t>&lt;region/&gt;</w:t>
        </w:r>
        <w:r w:rsidR="00371FCC">
          <w:rPr>
            <w:noProof/>
            <w:webHidden/>
          </w:rPr>
          <w:tab/>
        </w:r>
        <w:r w:rsidR="00371FCC">
          <w:rPr>
            <w:noProof/>
            <w:webHidden/>
          </w:rPr>
          <w:fldChar w:fldCharType="begin"/>
        </w:r>
        <w:r w:rsidR="00371FCC">
          <w:rPr>
            <w:noProof/>
            <w:webHidden/>
          </w:rPr>
          <w:instrText xml:space="preserve"> PAGEREF _Toc34747535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13DCC8ED" w14:textId="67490D82"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6" w:history="1">
        <w:r w:rsidR="00371FCC" w:rsidRPr="00677F2F">
          <w:rPr>
            <w:rStyle w:val="Hyperlink"/>
            <w:noProof/>
          </w:rPr>
          <w:t xml:space="preserve">Table 126: Nested elements of element </w:t>
        </w:r>
        <w:r w:rsidR="00371FCC" w:rsidRPr="00677F2F">
          <w:rPr>
            <w:rStyle w:val="Hyperlink"/>
            <w:rFonts w:ascii="Courier New" w:hAnsi="Courier New" w:cs="Courier New"/>
            <w:i/>
            <w:noProof/>
          </w:rPr>
          <w:t>&lt;region/&gt;</w:t>
        </w:r>
        <w:r w:rsidR="00371FCC">
          <w:rPr>
            <w:noProof/>
            <w:webHidden/>
          </w:rPr>
          <w:tab/>
        </w:r>
        <w:r w:rsidR="00371FCC">
          <w:rPr>
            <w:noProof/>
            <w:webHidden/>
          </w:rPr>
          <w:fldChar w:fldCharType="begin"/>
        </w:r>
        <w:r w:rsidR="00371FCC">
          <w:rPr>
            <w:noProof/>
            <w:webHidden/>
          </w:rPr>
          <w:instrText xml:space="preserve"> PAGEREF _Toc34747536 \h </w:instrText>
        </w:r>
        <w:r w:rsidR="00371FCC">
          <w:rPr>
            <w:noProof/>
            <w:webHidden/>
          </w:rPr>
        </w:r>
        <w:r w:rsidR="00371FCC">
          <w:rPr>
            <w:noProof/>
            <w:webHidden/>
          </w:rPr>
          <w:fldChar w:fldCharType="separate"/>
        </w:r>
        <w:r w:rsidR="00371FCC">
          <w:rPr>
            <w:noProof/>
            <w:webHidden/>
          </w:rPr>
          <w:t>147</w:t>
        </w:r>
        <w:r w:rsidR="00371FCC">
          <w:rPr>
            <w:noProof/>
            <w:webHidden/>
          </w:rPr>
          <w:fldChar w:fldCharType="end"/>
        </w:r>
      </w:hyperlink>
    </w:p>
    <w:p w14:paraId="1814DB61" w14:textId="7D8E464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7" w:history="1">
        <w:r w:rsidR="00371FCC" w:rsidRPr="00677F2F">
          <w:rPr>
            <w:rStyle w:val="Hyperlink"/>
            <w:noProof/>
          </w:rPr>
          <w:t xml:space="preserve">Table 127: Nested elements of </w:t>
        </w:r>
        <w:r w:rsidR="00371FCC" w:rsidRPr="00677F2F">
          <w:rPr>
            <w:rStyle w:val="Hyperlink"/>
            <w:rFonts w:ascii="Courier New" w:hAnsi="Courier New" w:cs="Courier New"/>
            <w:i/>
            <w:noProof/>
          </w:rPr>
          <w:t>&lt;connection_1d/&gt;</w:t>
        </w:r>
        <w:r w:rsidR="00371FCC" w:rsidRPr="00677F2F">
          <w:rPr>
            <w:rStyle w:val="Hyperlink"/>
            <w:noProof/>
          </w:rPr>
          <w:t xml:space="preserve"> for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_Toc34747537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7330E350" w14:textId="3A758F2B"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8" w:history="1">
        <w:r w:rsidR="00371FCC" w:rsidRPr="00677F2F">
          <w:rPr>
            <w:rStyle w:val="Hyperlink"/>
            <w:noProof/>
          </w:rPr>
          <w:t xml:space="preserve">Table 128: Nested elements of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_Toc34747538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358D746A" w14:textId="3087A20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39" w:history="1">
        <w:r w:rsidR="00371FCC" w:rsidRPr="00677F2F">
          <w:rPr>
            <w:rStyle w:val="Hyperlink"/>
            <w:noProof/>
          </w:rPr>
          <w:t xml:space="preserve">Table 129: Attributes of element </w:t>
        </w:r>
        <w:r w:rsidR="00371FCC" w:rsidRPr="00677F2F">
          <w:rPr>
            <w:rStyle w:val="Hyperlink"/>
            <w:rFonts w:ascii="Courier New" w:hAnsi="Courier New" w:cs="Courier New"/>
            <w:i/>
            <w:noProof/>
          </w:rPr>
          <w:t>&lt;sequence_connection_0d/&gt;</w:t>
        </w:r>
        <w:r w:rsidR="00371FCC">
          <w:rPr>
            <w:noProof/>
            <w:webHidden/>
          </w:rPr>
          <w:tab/>
        </w:r>
        <w:r w:rsidR="00371FCC">
          <w:rPr>
            <w:noProof/>
            <w:webHidden/>
          </w:rPr>
          <w:fldChar w:fldCharType="begin"/>
        </w:r>
        <w:r w:rsidR="00371FCC">
          <w:rPr>
            <w:noProof/>
            <w:webHidden/>
          </w:rPr>
          <w:instrText xml:space="preserve"> PAGEREF _Toc34747539 \h </w:instrText>
        </w:r>
        <w:r w:rsidR="00371FCC">
          <w:rPr>
            <w:noProof/>
            <w:webHidden/>
          </w:rPr>
        </w:r>
        <w:r w:rsidR="00371FCC">
          <w:rPr>
            <w:noProof/>
            <w:webHidden/>
          </w:rPr>
          <w:fldChar w:fldCharType="separate"/>
        </w:r>
        <w:r w:rsidR="00371FCC">
          <w:rPr>
            <w:noProof/>
            <w:webHidden/>
          </w:rPr>
          <w:t>150</w:t>
        </w:r>
        <w:r w:rsidR="00371FCC">
          <w:rPr>
            <w:noProof/>
            <w:webHidden/>
          </w:rPr>
          <w:fldChar w:fldCharType="end"/>
        </w:r>
      </w:hyperlink>
    </w:p>
    <w:p w14:paraId="0EB7E632" w14:textId="04B59B01"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0" w:history="1">
        <w:r w:rsidR="00371FCC" w:rsidRPr="00677F2F">
          <w:rPr>
            <w:rStyle w:val="Hyperlink"/>
            <w:noProof/>
          </w:rPr>
          <w:t xml:space="preserve">Table 130: Attributes of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_Toc34747540 \h </w:instrText>
        </w:r>
        <w:r w:rsidR="00371FCC">
          <w:rPr>
            <w:noProof/>
            <w:webHidden/>
          </w:rPr>
        </w:r>
        <w:r w:rsidR="00371FCC">
          <w:rPr>
            <w:noProof/>
            <w:webHidden/>
          </w:rPr>
          <w:fldChar w:fldCharType="separate"/>
        </w:r>
        <w:r w:rsidR="00371FCC">
          <w:rPr>
            <w:noProof/>
            <w:webHidden/>
          </w:rPr>
          <w:t>151</w:t>
        </w:r>
        <w:r w:rsidR="00371FCC">
          <w:rPr>
            <w:noProof/>
            <w:webHidden/>
          </w:rPr>
          <w:fldChar w:fldCharType="end"/>
        </w:r>
      </w:hyperlink>
    </w:p>
    <w:p w14:paraId="4006BDEB" w14:textId="447D95F9"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1" w:history="1">
        <w:r w:rsidR="00371FCC" w:rsidRPr="00677F2F">
          <w:rPr>
            <w:rStyle w:val="Hyperlink"/>
            <w:noProof/>
          </w:rPr>
          <w:t xml:space="preserve">Table 131: Nested elements of </w:t>
        </w:r>
        <w:r w:rsidR="00371FCC" w:rsidRPr="00677F2F">
          <w:rPr>
            <w:rStyle w:val="Hyperlink"/>
            <w:rFonts w:ascii="Courier New" w:hAnsi="Courier New" w:cs="Courier New"/>
            <w:i/>
            <w:noProof/>
          </w:rPr>
          <w:t>&lt;loc_list&gt;</w:t>
        </w:r>
        <w:r w:rsidR="00371FCC">
          <w:rPr>
            <w:noProof/>
            <w:webHidden/>
          </w:rPr>
          <w:tab/>
        </w:r>
        <w:r w:rsidR="00371FCC">
          <w:rPr>
            <w:noProof/>
            <w:webHidden/>
          </w:rPr>
          <w:fldChar w:fldCharType="begin"/>
        </w:r>
        <w:r w:rsidR="00371FCC">
          <w:rPr>
            <w:noProof/>
            <w:webHidden/>
          </w:rPr>
          <w:instrText xml:space="preserve"> PAGEREF _Toc34747541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5DB0AB39" w14:textId="168A5B66"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2" w:history="1">
        <w:r w:rsidR="00371FCC" w:rsidRPr="00677F2F">
          <w:rPr>
            <w:rStyle w:val="Hyperlink"/>
            <w:noProof/>
          </w:rPr>
          <w:t xml:space="preserve">Table 132: Attributes of element </w:t>
        </w:r>
        <w:r w:rsidR="00371FCC" w:rsidRPr="00677F2F">
          <w:rPr>
            <w:rStyle w:val="Hyperlink"/>
            <w:rFonts w:ascii="Courier New" w:hAnsi="Courier New" w:cs="Courier New"/>
            <w:i/>
            <w:noProof/>
          </w:rPr>
          <w:t>&lt;loc/&gt;</w:t>
        </w:r>
        <w:r w:rsidR="00371FCC">
          <w:rPr>
            <w:noProof/>
            <w:webHidden/>
          </w:rPr>
          <w:tab/>
        </w:r>
        <w:r w:rsidR="00371FCC">
          <w:rPr>
            <w:noProof/>
            <w:webHidden/>
          </w:rPr>
          <w:fldChar w:fldCharType="begin"/>
        </w:r>
        <w:r w:rsidR="00371FCC">
          <w:rPr>
            <w:noProof/>
            <w:webHidden/>
          </w:rPr>
          <w:instrText xml:space="preserve"> PAGEREF _Toc34747542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5DA59527" w14:textId="57EBD8EE"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3" w:history="1">
        <w:r w:rsidR="00371FCC" w:rsidRPr="00677F2F">
          <w:rPr>
            <w:rStyle w:val="Hyperlink"/>
            <w:noProof/>
          </w:rPr>
          <w:t xml:space="preserve">Table 133: Nested elements of element </w:t>
        </w:r>
        <w:r w:rsidR="00371FCC" w:rsidRPr="00677F2F">
          <w:rPr>
            <w:rStyle w:val="Hyperlink"/>
            <w:rFonts w:ascii="Courier New" w:hAnsi="Courier New" w:cs="Courier New"/>
            <w:i/>
            <w:noProof/>
          </w:rPr>
          <w:t>&lt;face_list&gt;</w:t>
        </w:r>
        <w:r w:rsidR="00371FCC">
          <w:rPr>
            <w:noProof/>
            <w:webHidden/>
          </w:rPr>
          <w:tab/>
        </w:r>
        <w:r w:rsidR="00371FCC">
          <w:rPr>
            <w:noProof/>
            <w:webHidden/>
          </w:rPr>
          <w:fldChar w:fldCharType="begin"/>
        </w:r>
        <w:r w:rsidR="00371FCC">
          <w:rPr>
            <w:noProof/>
            <w:webHidden/>
          </w:rPr>
          <w:instrText xml:space="preserve"> PAGEREF _Toc34747543 \h </w:instrText>
        </w:r>
        <w:r w:rsidR="00371FCC">
          <w:rPr>
            <w:noProof/>
            <w:webHidden/>
          </w:rPr>
        </w:r>
        <w:r w:rsidR="00371FCC">
          <w:rPr>
            <w:noProof/>
            <w:webHidden/>
          </w:rPr>
          <w:fldChar w:fldCharType="separate"/>
        </w:r>
        <w:r w:rsidR="00371FCC">
          <w:rPr>
            <w:noProof/>
            <w:webHidden/>
          </w:rPr>
          <w:t>152</w:t>
        </w:r>
        <w:r w:rsidR="00371FCC">
          <w:rPr>
            <w:noProof/>
            <w:webHidden/>
          </w:rPr>
          <w:fldChar w:fldCharType="end"/>
        </w:r>
      </w:hyperlink>
    </w:p>
    <w:p w14:paraId="3457E524" w14:textId="01E01A84"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4" w:history="1">
        <w:r w:rsidR="00371FCC" w:rsidRPr="00677F2F">
          <w:rPr>
            <w:rStyle w:val="Hyperlink"/>
            <w:noProof/>
          </w:rPr>
          <w:t xml:space="preserve">Table 134: Attributes of element </w:t>
        </w:r>
        <w:r w:rsidR="00371FCC" w:rsidRPr="00677F2F">
          <w:rPr>
            <w:rStyle w:val="Hyperlink"/>
            <w:rFonts w:ascii="Courier New" w:hAnsi="Courier New" w:cs="Courier New"/>
            <w:i/>
            <w:noProof/>
          </w:rPr>
          <w:t>&lt;face/&gt;</w:t>
        </w:r>
        <w:r w:rsidR="00371FCC">
          <w:rPr>
            <w:noProof/>
            <w:webHidden/>
          </w:rPr>
          <w:tab/>
        </w:r>
        <w:r w:rsidR="00371FCC">
          <w:rPr>
            <w:noProof/>
            <w:webHidden/>
          </w:rPr>
          <w:fldChar w:fldCharType="begin"/>
        </w:r>
        <w:r w:rsidR="00371FCC">
          <w:rPr>
            <w:noProof/>
            <w:webHidden/>
          </w:rPr>
          <w:instrText xml:space="preserve"> PAGEREF _Toc34747544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2AFE661A" w14:textId="176FA7E0"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5" w:history="1">
        <w:r w:rsidR="00371FCC" w:rsidRPr="00677F2F">
          <w:rPr>
            <w:rStyle w:val="Hyperlink"/>
            <w:noProof/>
          </w:rPr>
          <w:t xml:space="preserve">Table 135: Nested elements of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_Toc34747545 \h </w:instrText>
        </w:r>
        <w:r w:rsidR="00371FCC">
          <w:rPr>
            <w:noProof/>
            <w:webHidden/>
          </w:rPr>
        </w:r>
        <w:r w:rsidR="00371FCC">
          <w:rPr>
            <w:noProof/>
            <w:webHidden/>
          </w:rPr>
          <w:fldChar w:fldCharType="separate"/>
        </w:r>
        <w:r w:rsidR="00371FCC">
          <w:rPr>
            <w:noProof/>
            <w:webHidden/>
          </w:rPr>
          <w:t>153</w:t>
        </w:r>
        <w:r w:rsidR="00371FCC">
          <w:rPr>
            <w:noProof/>
            <w:webHidden/>
          </w:rPr>
          <w:fldChar w:fldCharType="end"/>
        </w:r>
      </w:hyperlink>
    </w:p>
    <w:p w14:paraId="7C9FCCFB" w14:textId="4828C2EF"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6" w:history="1">
        <w:r w:rsidR="00371FCC" w:rsidRPr="00677F2F">
          <w:rPr>
            <w:rStyle w:val="Hyperlink"/>
            <w:noProof/>
          </w:rPr>
          <w:t xml:space="preserve">Table 136: Attributes of element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_Toc34747546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1987BBB6" w14:textId="33B48F23"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7" w:history="1">
        <w:r w:rsidR="00371FCC" w:rsidRPr="00677F2F">
          <w:rPr>
            <w:rStyle w:val="Hyperlink"/>
            <w:noProof/>
          </w:rPr>
          <w:t xml:space="preserve">Table 137: Nested elements of element </w:t>
        </w:r>
        <w:r w:rsidR="00371FCC" w:rsidRPr="00677F2F">
          <w:rPr>
            <w:rStyle w:val="Hyperlink"/>
            <w:rFonts w:ascii="Courier New" w:hAnsi="Courier New" w:cs="Courier New"/>
            <w:i/>
            <w:noProof/>
          </w:rPr>
          <w:t>&lt;connection_2d/&gt;</w:t>
        </w:r>
        <w:r w:rsidR="00371FCC">
          <w:rPr>
            <w:noProof/>
            <w:webHidden/>
          </w:rPr>
          <w:tab/>
        </w:r>
        <w:r w:rsidR="00371FCC">
          <w:rPr>
            <w:noProof/>
            <w:webHidden/>
          </w:rPr>
          <w:fldChar w:fldCharType="begin"/>
        </w:r>
        <w:r w:rsidR="00371FCC">
          <w:rPr>
            <w:noProof/>
            <w:webHidden/>
          </w:rPr>
          <w:instrText xml:space="preserve"> PAGEREF _Toc34747547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0738F8C8" w14:textId="34773C78" w:rsidR="00371FCC" w:rsidRDefault="00D06CAB">
      <w:pPr>
        <w:pStyle w:val="TableofFigures"/>
        <w:tabs>
          <w:tab w:val="right" w:leader="dot" w:pos="9060"/>
        </w:tabs>
        <w:rPr>
          <w:rFonts w:asciiTheme="minorHAnsi" w:eastAsiaTheme="minorEastAsia" w:hAnsiTheme="minorHAnsi" w:cstheme="minorBidi"/>
          <w:noProof/>
          <w:szCs w:val="22"/>
          <w:lang w:val="de-DE"/>
        </w:rPr>
      </w:pPr>
      <w:hyperlink w:anchor="_Toc34747548" w:history="1">
        <w:r w:rsidR="00371FCC" w:rsidRPr="00677F2F">
          <w:rPr>
            <w:rStyle w:val="Hyperlink"/>
            <w:noProof/>
          </w:rPr>
          <w:t xml:space="preserve">Table 138: Attributes of element </w:t>
        </w:r>
        <w:r w:rsidR="00371FCC" w:rsidRPr="00677F2F">
          <w:rPr>
            <w:rStyle w:val="Hyperlink"/>
            <w:rFonts w:ascii="Courier New" w:hAnsi="Courier New" w:cs="Courier New"/>
            <w:i/>
            <w:noProof/>
          </w:rPr>
          <w:t>&lt;adhesive_face/&gt;</w:t>
        </w:r>
        <w:r w:rsidR="00371FCC">
          <w:rPr>
            <w:noProof/>
            <w:webHidden/>
          </w:rPr>
          <w:tab/>
        </w:r>
        <w:r w:rsidR="00371FCC">
          <w:rPr>
            <w:noProof/>
            <w:webHidden/>
          </w:rPr>
          <w:fldChar w:fldCharType="begin"/>
        </w:r>
        <w:r w:rsidR="00371FCC">
          <w:rPr>
            <w:noProof/>
            <w:webHidden/>
          </w:rPr>
          <w:instrText xml:space="preserve"> PAGEREF _Toc34747548 \h </w:instrText>
        </w:r>
        <w:r w:rsidR="00371FCC">
          <w:rPr>
            <w:noProof/>
            <w:webHidden/>
          </w:rPr>
        </w:r>
        <w:r w:rsidR="00371FCC">
          <w:rPr>
            <w:noProof/>
            <w:webHidden/>
          </w:rPr>
          <w:fldChar w:fldCharType="separate"/>
        </w:r>
        <w:r w:rsidR="00371FCC">
          <w:rPr>
            <w:noProof/>
            <w:webHidden/>
          </w:rPr>
          <w:t>154</w:t>
        </w:r>
        <w:r w:rsidR="00371FCC">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3"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4" w:author="Dr. Carsten Franke" w:date="2020-03-10T15:42:00Z"/>
          <w:lang w:val="de-DE"/>
        </w:rPr>
      </w:pPr>
      <w:ins w:id="5"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6"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3073F9A" w:rsidR="00284C77" w:rsidRDefault="00AD6499" w:rsidP="00284C77">
      <w:pPr>
        <w:tabs>
          <w:tab w:val="left" w:pos="709"/>
          <w:tab w:val="left" w:pos="993"/>
        </w:tabs>
        <w:ind w:left="709" w:hanging="709"/>
      </w:pPr>
      <w:proofErr w:type="gramStart"/>
      <w:r>
        <w:t>V 3.0</w:t>
      </w:r>
      <w:r w:rsidR="006F4BFA">
        <w:t>r</w:t>
      </w:r>
      <w:r>
        <w:t xml:space="preserve">1 - </w:t>
      </w:r>
      <w:r>
        <w:tab/>
      </w:r>
      <w:r w:rsidR="00783F73">
        <w:t>Feb.</w:t>
      </w:r>
      <w:ins w:id="11" w:author="Dr. Carsten Franke" w:date="2020-03-10T15:44:00Z">
        <w:r w:rsidR="00D01025">
          <w:t xml:space="preserve">2019 </w:t>
        </w:r>
      </w:ins>
      <w:r w:rsidR="00783F73">
        <w:t xml:space="preserve">-May </w:t>
      </w:r>
      <w:r w:rsidR="00284C77">
        <w:t>20</w:t>
      </w:r>
      <w:del w:id="12" w:author="Dr. Carsten Franke" w:date="2020-03-10T15:44:00Z">
        <w:r w:rsidR="00284C77" w:rsidDel="00D01025">
          <w:delText>19</w:delText>
        </w:r>
      </w:del>
      <w:ins w:id="13" w:author="Dr. Carsten Franke" w:date="2020-03-10T15:44:00Z">
        <w:r w:rsidR="00D01025">
          <w:t>20</w:t>
        </w:r>
      </w:ins>
      <w:r>
        <w:t xml:space="preserve"> (N. Economidis (editor), C.</w:t>
      </w:r>
      <w:ins w:id="14" w:author="Dr. Carsten Franke" w:date="2020-03-10T15:44:00Z">
        <w:r w:rsidR="00D01025">
          <w:t xml:space="preserve"> </w:t>
        </w:r>
      </w:ins>
      <w:r>
        <w:t>Franke (reviewer), M. Kalaitzaki)</w:t>
      </w:r>
      <w:ins w:id="15" w:author="Dr. Carsten Franke" w:date="2020-03-10T15:50:00Z">
        <w:r w:rsidR="00C13224">
          <w:t xml:space="preserve"> </w:t>
        </w:r>
        <w:r w:rsidR="00C13224">
          <w:br/>
          <w:t xml:space="preserve">(This version developed and hosted on </w:t>
        </w:r>
      </w:ins>
      <w:ins w:id="16" w:author="Dr. Carsten Franke" w:date="2020-03-10T15:51:00Z">
        <w:r w:rsidR="00C13224">
          <w:fldChar w:fldCharType="begin"/>
        </w:r>
        <w:r w:rsidR="00C13224">
          <w:instrText xml:space="preserve"> HYPERLINK "</w:instrText>
        </w:r>
        <w:r w:rsidR="00C13224" w:rsidRPr="00C13224">
          <w:instrText>https://github.com/economidis-nick/createXSDforxMCF/blob/master/V3.0r1/Documentation_xMCF_File_v3.0r1.docx</w:instrText>
        </w:r>
        <w:r w:rsidR="00C13224">
          <w:instrText xml:space="preserve">" </w:instrText>
        </w:r>
        <w:r w:rsidR="00C13224">
          <w:fldChar w:fldCharType="separate"/>
        </w:r>
        <w:r w:rsidR="00C13224" w:rsidRPr="00966383">
          <w:rPr>
            <w:rStyle w:val="Hyperlink"/>
          </w:rPr>
          <w:t>https://github.com/economidis-nick/createXSDforxMCF/blob/master/V3.0r1/Documentation_xMCF_File_v3.0r1.docx</w:t>
        </w:r>
        <w:r w:rsidR="00C13224">
          <w:fldChar w:fldCharType="end"/>
        </w:r>
      </w:ins>
      <w:ins w:id="17" w:author="Dr. Carsten Franke" w:date="2020-03-10T15:50:00Z">
        <w:r w:rsidR="00C13224">
          <w:t>.)</w:t>
        </w:r>
      </w:ins>
      <w:proofErr w:type="gramEnd"/>
      <w:ins w:id="18" w:author="Dr. Carsten Franke" w:date="2020-03-10T15:51:00Z">
        <w:r w:rsidR="00C13224">
          <w:t xml:space="preserve"> </w:t>
        </w:r>
      </w:ins>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9" w:name="_Toc3556920"/>
      <w:bookmarkStart w:id="20" w:name="_Toc34747170"/>
      <w:r w:rsidRPr="007055D9">
        <w:lastRenderedPageBreak/>
        <w:t>Introduction</w:t>
      </w:r>
      <w:bookmarkEnd w:id="7"/>
      <w:bookmarkEnd w:id="8"/>
      <w:bookmarkEnd w:id="9"/>
      <w:bookmarkEnd w:id="10"/>
      <w:bookmarkEnd w:id="19"/>
      <w:bookmarkEnd w:id="20"/>
    </w:p>
    <w:p w14:paraId="7504B27B" w14:textId="77777777" w:rsidR="00B04A42" w:rsidRPr="007055D9" w:rsidRDefault="00B04A42" w:rsidP="00B04A42">
      <w:pPr>
        <w:pStyle w:val="Heading2"/>
      </w:pPr>
      <w:bookmarkStart w:id="21" w:name="_Toc338938867"/>
      <w:bookmarkStart w:id="22" w:name="_Toc338939047"/>
      <w:bookmarkStart w:id="23" w:name="_Toc3556921"/>
      <w:bookmarkStart w:id="24" w:name="_Toc34747171"/>
      <w:r w:rsidRPr="007055D9">
        <w:t>Motivation</w:t>
      </w:r>
      <w:bookmarkEnd w:id="21"/>
      <w:bookmarkEnd w:id="22"/>
      <w:bookmarkEnd w:id="23"/>
      <w:bookmarkEnd w:id="24"/>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5" w:name="_Toc338938868"/>
      <w:bookmarkStart w:id="26" w:name="_Toc338939048"/>
      <w:bookmarkStart w:id="27" w:name="_Toc3556922"/>
      <w:bookmarkStart w:id="28" w:name="_Toc34747172"/>
      <w:r w:rsidRPr="007055D9">
        <w:t>MCF</w:t>
      </w:r>
      <w:bookmarkEnd w:id="25"/>
      <w:bookmarkEnd w:id="26"/>
      <w:r w:rsidR="001A37D6">
        <w:t xml:space="preserve"> at Ford</w:t>
      </w:r>
      <w:bookmarkEnd w:id="27"/>
      <w:bookmarkEnd w:id="28"/>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Heading2"/>
      </w:pPr>
      <w:bookmarkStart w:id="29" w:name="_Toc338938869"/>
      <w:bookmarkStart w:id="30" w:name="_Toc338939049"/>
      <w:bookmarkStart w:id="31" w:name="_Toc3556923"/>
      <w:bookmarkStart w:id="32" w:name="_Toc34747173"/>
      <w:r w:rsidRPr="007055D9">
        <w:t>From MCF to χMCF</w:t>
      </w:r>
      <w:bookmarkEnd w:id="29"/>
      <w:bookmarkEnd w:id="30"/>
      <w:r w:rsidRPr="007055D9">
        <w:t xml:space="preserve"> </w:t>
      </w:r>
      <w:r>
        <w:t xml:space="preserve">- </w:t>
      </w:r>
      <w:r w:rsidRPr="007055D9">
        <w:t>The Scope of the Document</w:t>
      </w:r>
      <w:bookmarkEnd w:id="31"/>
      <w:bookmarkEnd w:id="3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3" w:name="_Toc334183503"/>
      <w:bookmarkStart w:id="34" w:name="_Toc338938871"/>
      <w:bookmarkStart w:id="35" w:name="_Toc338939051"/>
      <w:bookmarkStart w:id="36" w:name="_Toc288196434"/>
      <w:bookmarkStart w:id="3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8" w:name="_Toc3556924"/>
      <w:bookmarkStart w:id="39"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3"/>
      <w:bookmarkEnd w:id="34"/>
      <w:bookmarkEnd w:id="35"/>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40" w:name="_Toc338938872"/>
      <w:bookmarkStart w:id="41" w:name="_Toc338939052"/>
      <w:bookmarkStart w:id="42" w:name="_Toc3556925"/>
      <w:bookmarkStart w:id="43" w:name="_Toc34747175"/>
      <w:r w:rsidRPr="007055D9">
        <w:t xml:space="preserve">Design </w:t>
      </w:r>
      <w:r w:rsidR="00255787" w:rsidRPr="007055D9">
        <w:t>Principles</w:t>
      </w:r>
      <w:bookmarkEnd w:id="36"/>
      <w:bookmarkEnd w:id="37"/>
      <w:bookmarkEnd w:id="40"/>
      <w:bookmarkEnd w:id="41"/>
      <w:bookmarkEnd w:id="42"/>
      <w:bookmarkEnd w:id="43"/>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44"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4"/>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5" w:name="_Toc288196435"/>
      <w:bookmarkStart w:id="46"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7" w:name="_Ref338930849"/>
      <w:bookmarkStart w:id="48" w:name="_Toc338938873"/>
      <w:bookmarkStart w:id="49" w:name="_Toc338939053"/>
      <w:bookmarkStart w:id="50" w:name="_Toc3556926"/>
      <w:bookmarkStart w:id="51" w:name="_Toc34747176"/>
      <w:r w:rsidRPr="007055D9">
        <w:t>Idealization</w:t>
      </w:r>
      <w:r w:rsidR="00A765F4" w:rsidRPr="007055D9">
        <w:t xml:space="preserve"> of </w:t>
      </w:r>
      <w:bookmarkEnd w:id="47"/>
      <w:bookmarkEnd w:id="48"/>
      <w:bookmarkEnd w:id="49"/>
      <w:r w:rsidR="00073568" w:rsidRPr="007055D9">
        <w:t>Joints</w:t>
      </w:r>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67BBF77">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Caption"/>
      </w:pPr>
      <w:bookmarkStart w:id="52" w:name="_Ref428531162"/>
      <w:bookmarkStart w:id="53" w:name="_Toc3557081"/>
      <w:bookmarkStart w:id="54"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52"/>
      <w:r w:rsidR="00F920C6">
        <w:t>: Seam weld as 1</w:t>
      </w:r>
      <w:r w:rsidR="00F920C6">
        <w:noBreakHyphen/>
        <w:t>dimensional joint</w:t>
      </w:r>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5" w:name="_Toc338938874"/>
      <w:bookmarkStart w:id="56" w:name="_Toc338939054"/>
      <w:bookmarkStart w:id="57" w:name="_Toc3556927"/>
      <w:bookmarkStart w:id="58"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9" w:name="_Toc338938875"/>
      <w:bookmarkStart w:id="60" w:name="_Toc338939055"/>
      <w:bookmarkStart w:id="61" w:name="_Ref371678646"/>
      <w:bookmarkStart w:id="62" w:name="_Toc3556928"/>
      <w:bookmarkStart w:id="63" w:name="_Toc34747178"/>
      <w:r w:rsidRPr="007055D9">
        <w:t xml:space="preserve">Description of </w:t>
      </w:r>
      <w:bookmarkEnd w:id="59"/>
      <w:bookmarkEnd w:id="60"/>
      <w:bookmarkEnd w:id="61"/>
      <w:r w:rsidR="000C6241" w:rsidRPr="007055D9">
        <w:t>Topology</w:t>
      </w:r>
      <w:bookmarkEnd w:id="62"/>
      <w:bookmarkEnd w:id="63"/>
    </w:p>
    <w:p w14:paraId="53C451BC" w14:textId="32A072BE" w:rsidR="005C4BA5" w:rsidRDefault="00486C72" w:rsidP="005C4BA5">
      <w:pPr>
        <w:jc w:val="both"/>
        <w:rPr>
          <w:ins w:id="64"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5" w:author="nick" w:date="2019-12-20T13:12:00Z">
        <w:r w:rsidR="005C4BA5">
          <w:t>T</w:t>
        </w:r>
      </w:ins>
      <w:ins w:id="66" w:author="nick" w:date="2019-12-20T13:11:00Z">
        <w:r w:rsidR="005C4BA5">
          <w:t>here are many ways to describe the topological relations</w:t>
        </w:r>
      </w:ins>
      <w:ins w:id="67" w:author="nick" w:date="2019-12-20T13:12:00Z">
        <w:r w:rsidR="005C4BA5">
          <w:t>. The following exam</w:t>
        </w:r>
      </w:ins>
      <w:ins w:id="68" w:author="nick" w:date="2019-12-20T13:13:00Z">
        <w:r w:rsidR="005C4BA5">
          <w:t xml:space="preserve">ple </w:t>
        </w:r>
      </w:ins>
      <w:ins w:id="69" w:author="nick" w:date="2019-12-20T13:12:00Z">
        <w:r w:rsidR="005C4BA5">
          <w:t>demonstrate</w:t>
        </w:r>
      </w:ins>
      <w:ins w:id="70" w:author="nick" w:date="2019-12-20T13:13:00Z">
        <w:r w:rsidR="005C4BA5">
          <w:t>s</w:t>
        </w:r>
      </w:ins>
      <w:ins w:id="71" w:author="nick" w:date="2019-12-20T13:12:00Z">
        <w:r w:rsidR="005C4BA5">
          <w:t xml:space="preserve"> the way </w:t>
        </w:r>
      </w:ins>
      <w:ins w:id="72" w:author="nick" w:date="2019-12-20T14:51:00Z">
        <w:del w:id="73" w:author="Dr. Carsten Franke" w:date="2020-03-09T12:39:00Z">
          <w:r w:rsidR="006D5F67" w:rsidDel="009B462B">
            <w:delText xml:space="preserve">that </w:delText>
          </w:r>
        </w:del>
      </w:ins>
      <w:ins w:id="74" w:author="nick" w:date="2019-12-20T13:11:00Z">
        <w:r w:rsidR="005C4BA5" w:rsidRPr="006D5F67">
          <w:t>χMCF</w:t>
        </w:r>
        <w:r w:rsidR="005C4BA5">
          <w:t xml:space="preserve"> </w:t>
        </w:r>
      </w:ins>
      <w:ins w:id="75" w:author="nick" w:date="2019-12-20T13:12:00Z">
        <w:r w:rsidR="005C4BA5">
          <w:t xml:space="preserve">adopted </w:t>
        </w:r>
      </w:ins>
      <w:ins w:id="76" w:author="nick" w:date="2019-12-20T13:13:00Z">
        <w:r w:rsidR="005C4BA5">
          <w:t>to describe the topology</w:t>
        </w:r>
      </w:ins>
      <w:ins w:id="77" w:author="nick" w:date="2019-12-20T13:15:00Z">
        <w:r w:rsidR="005C4BA5">
          <w:t>:</w:t>
        </w:r>
      </w:ins>
      <w:ins w:id="78" w:author="nick" w:date="2019-12-20T13:13:00Z">
        <w:r w:rsidR="005C4BA5">
          <w:t xml:space="preserve"> </w:t>
        </w:r>
      </w:ins>
    </w:p>
    <w:p w14:paraId="60DF4C41" w14:textId="2D808EB6" w:rsidR="0021111F" w:rsidRPr="007055D9" w:rsidDel="005C4BA5" w:rsidRDefault="00486C72" w:rsidP="00F270BE">
      <w:pPr>
        <w:jc w:val="both"/>
        <w:rPr>
          <w:del w:id="79" w:author="nick" w:date="2019-12-20T13:14:00Z"/>
        </w:rPr>
      </w:pPr>
      <w:del w:id="80"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81" w:author="nick" w:date="2019-12-20T13:18:00Z"/>
        </w:rPr>
      </w:pPr>
      <w:bookmarkStart w:id="8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83" w:author="nick" w:date="2019-12-20T14:47:00Z">
        <w:r w:rsidR="006D5F67">
          <w:t>s</w:t>
        </w:r>
      </w:ins>
      <w:r w:rsidR="0013211F" w:rsidRPr="007055D9">
        <w:t xml:space="preserve"> </w:t>
      </w:r>
      <w:del w:id="84" w:author="nick" w:date="2019-12-20T14:47:00Z">
        <w:r w:rsidR="0013211F" w:rsidRPr="007055D9" w:rsidDel="006D5F67">
          <w:delText xml:space="preserve">1 </w:delText>
        </w:r>
      </w:del>
      <w:r w:rsidR="0013211F" w:rsidRPr="007055D9">
        <w:t xml:space="preserve">at </w:t>
      </w:r>
      <w:del w:id="85" w:author="nick" w:date="2019-12-20T14:47:00Z">
        <w:r w:rsidR="0013211F" w:rsidRPr="007055D9" w:rsidDel="006D5F67">
          <w:delText xml:space="preserve">the </w:delText>
        </w:r>
      </w:del>
      <w:r w:rsidR="0013211F" w:rsidRPr="007055D9">
        <w:t>position</w:t>
      </w:r>
      <w:ins w:id="86" w:author="nick" w:date="2019-12-20T14:47:00Z">
        <w:r w:rsidR="006D5F67">
          <w:t>s</w:t>
        </w:r>
      </w:ins>
      <w:r w:rsidR="0013211F" w:rsidRPr="007055D9">
        <w:t xml:space="preserve"> x</w:t>
      </w:r>
      <w:ins w:id="87" w:author="nick" w:date="2019-12-20T14:47:00Z">
        <w:r w:rsidR="006D5F67">
          <w:rPr>
            <w:vertAlign w:val="subscript"/>
          </w:rPr>
          <w:t>i</w:t>
        </w:r>
      </w:ins>
      <w:del w:id="88" w:author="nick" w:date="2019-12-20T14:47:00Z">
        <w:r w:rsidR="0013211F" w:rsidRPr="005C4BA5" w:rsidDel="006D5F67">
          <w:rPr>
            <w:vertAlign w:val="subscript"/>
          </w:rPr>
          <w:delText>1</w:delText>
        </w:r>
      </w:del>
      <w:ins w:id="89" w:author="nick" w:date="2019-12-20T13:18:00Z">
        <w:r w:rsidR="005C4BA5">
          <w:t xml:space="preserve">, </w:t>
        </w:r>
      </w:ins>
      <w:del w:id="90"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91"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82"/>
    </w:p>
    <w:p w14:paraId="6DF49ABD" w14:textId="35EFC732" w:rsidR="0013211F" w:rsidRPr="007055D9" w:rsidDel="005C4BA5" w:rsidRDefault="0013211F" w:rsidP="005D241A">
      <w:pPr>
        <w:numPr>
          <w:ilvl w:val="0"/>
          <w:numId w:val="6"/>
        </w:numPr>
        <w:rPr>
          <w:del w:id="92" w:author="nick" w:date="2019-12-20T13:19:00Z"/>
        </w:rPr>
      </w:pPr>
      <w:del w:id="93" w:author="nick" w:date="2019-12-20T13:19:00Z">
        <w:r w:rsidRPr="007055D9" w:rsidDel="005C4BA5">
          <w:lastRenderedPageBreak/>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94" w:author="nick" w:date="2019-12-20T13:19:00Z"/>
        </w:rPr>
      </w:pPr>
    </w:p>
    <w:p w14:paraId="68614EF7" w14:textId="77777777" w:rsidR="0017309C" w:rsidRPr="007055D9" w:rsidRDefault="004F562F" w:rsidP="0021111F">
      <w:r>
        <w:rPr>
          <w:noProof/>
          <w:lang w:eastAsia="en-US"/>
        </w:rPr>
        <w:drawing>
          <wp:inline distT="0" distB="0" distL="0" distR="0" wp14:anchorId="67ABC00A" wp14:editId="346D37AF">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Caption"/>
      </w:pPr>
      <w:bookmarkStart w:id="95" w:name="_Ref334010986"/>
      <w:bookmarkStart w:id="96" w:name="_Toc3557082"/>
      <w:bookmarkStart w:id="97"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9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6"/>
      <w:bookmarkEnd w:id="97"/>
    </w:p>
    <w:p w14:paraId="64D5A27D" w14:textId="77777777" w:rsidR="0017309C" w:rsidRPr="007055D9" w:rsidRDefault="0017309C" w:rsidP="0021111F"/>
    <w:p w14:paraId="72C773E4" w14:textId="00321FF0" w:rsidR="000277BB" w:rsidRPr="007055D9" w:rsidRDefault="00070206" w:rsidP="00F270BE">
      <w:pPr>
        <w:jc w:val="both"/>
      </w:pPr>
      <w:del w:id="98"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9"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5632331" r:id="rId39"/>
        </w:object>
      </w:r>
    </w:p>
    <w:p w14:paraId="35DD0AD4" w14:textId="1D0F32DA" w:rsidR="00066BB2" w:rsidRPr="007055D9" w:rsidRDefault="007250B7" w:rsidP="0050415A">
      <w:pPr>
        <w:pStyle w:val="Caption"/>
      </w:pPr>
      <w:bookmarkStart w:id="100" w:name="_Toc3557083"/>
      <w:bookmarkStart w:id="101"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100"/>
      <w:bookmarkEnd w:id="10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02" w:name="_Toc338938876"/>
      <w:bookmarkStart w:id="103" w:name="_Toc338939056"/>
      <w:bookmarkStart w:id="104" w:name="_Toc3556929"/>
      <w:bookmarkStart w:id="105" w:name="_Toc34747179"/>
      <w:bookmarkStart w:id="106" w:name="_Toc288196436"/>
      <w:bookmarkStart w:id="107" w:name="_Toc288200734"/>
      <w:bookmarkEnd w:id="45"/>
      <w:bookmarkEnd w:id="46"/>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102"/>
      <w:bookmarkEnd w:id="103"/>
      <w:r w:rsidR="004E47A8" w:rsidRPr="007055D9">
        <w:t>Processes</w:t>
      </w:r>
      <w:bookmarkEnd w:id="104"/>
      <w:bookmarkEnd w:id="105"/>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5CFE0D4A">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Caption"/>
      </w:pPr>
      <w:bookmarkStart w:id="108" w:name="_Ref333842518"/>
      <w:bookmarkStart w:id="109" w:name="_Ref333842510"/>
      <w:bookmarkStart w:id="110" w:name="_Toc3557084"/>
      <w:bookmarkStart w:id="111"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108"/>
      <w:r w:rsidRPr="007055D9">
        <w:t>: The</w:t>
      </w:r>
      <w:r w:rsidR="000033ED" w:rsidRPr="007055D9">
        <w:t xml:space="preserve"> </w:t>
      </w:r>
      <w:r w:rsidR="008C1F93" w:rsidRPr="007055D9">
        <w:t xml:space="preserve">Development </w:t>
      </w:r>
      <w:bookmarkEnd w:id="109"/>
      <w:r w:rsidR="008C1F93" w:rsidRPr="007055D9">
        <w:t>Process</w:t>
      </w:r>
      <w:bookmarkEnd w:id="110"/>
      <w:bookmarkEnd w:id="111"/>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12"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50AC1F">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Caption"/>
        <w:spacing w:before="120"/>
      </w:pPr>
      <w:bookmarkStart w:id="113" w:name="_Ref334482085"/>
      <w:bookmarkStart w:id="114" w:name="_Ref334482078"/>
      <w:bookmarkStart w:id="115" w:name="_Toc3557085"/>
      <w:bookmarkStart w:id="116"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12"/>
      <w:bookmarkEnd w:id="113"/>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4"/>
      <w:r w:rsidR="005E0B44" w:rsidRPr="007055D9">
        <w:t>Process</w:t>
      </w:r>
      <w:bookmarkEnd w:id="115"/>
      <w:bookmarkEnd w:id="116"/>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17" w:name="_Toc3556930"/>
      <w:bookmarkStart w:id="118" w:name="_Toc34747180"/>
      <w:r w:rsidRPr="007055D9">
        <w:lastRenderedPageBreak/>
        <w:t>Keywords</w:t>
      </w:r>
      <w:r w:rsidR="00B61149" w:rsidRPr="007055D9">
        <w:t xml:space="preserve"> </w:t>
      </w:r>
      <w:r w:rsidR="004F2D36" w:rsidRPr="007055D9">
        <w:t>of XML specification</w:t>
      </w:r>
      <w:bookmarkEnd w:id="117"/>
      <w:bookmarkEnd w:id="118"/>
    </w:p>
    <w:p w14:paraId="433568B7" w14:textId="5A6121CA" w:rsidR="003B4F3B" w:rsidRPr="007055D9" w:rsidRDefault="00FF55A5" w:rsidP="00860E71">
      <w:pPr>
        <w:pStyle w:val="Heading2"/>
      </w:pPr>
      <w:bookmarkStart w:id="119" w:name="_Toc34747181"/>
      <w:r w:rsidRPr="007055D9">
        <w:t>Keywords</w:t>
      </w:r>
      <w:bookmarkEnd w:id="119"/>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20" w:name="_Ref371679978"/>
      <w:bookmarkStart w:id="121" w:name="_Ref371939247"/>
      <w:bookmarkStart w:id="122" w:name="_Toc3556933"/>
      <w:bookmarkStart w:id="123" w:name="_Toc34747182"/>
      <w:bookmarkStart w:id="124" w:name="_Toc288196441"/>
      <w:bookmarkStart w:id="125" w:name="_Toc288200739"/>
      <w:bookmarkEnd w:id="106"/>
      <w:bookmarkEnd w:id="107"/>
      <w:r w:rsidRPr="007055D9">
        <w:lastRenderedPageBreak/>
        <w:t>Parts</w:t>
      </w:r>
      <w:r w:rsidR="00522BFE" w:rsidRPr="007055D9">
        <w:t>, Properties</w:t>
      </w:r>
      <w:r w:rsidRPr="007055D9">
        <w:t xml:space="preserve"> and </w:t>
      </w:r>
      <w:r w:rsidR="00CA1B81" w:rsidRPr="007055D9">
        <w:t>A</w:t>
      </w:r>
      <w:r w:rsidRPr="007055D9">
        <w:t>ssemblies</w:t>
      </w:r>
      <w:bookmarkEnd w:id="120"/>
      <w:bookmarkEnd w:id="121"/>
      <w:bookmarkEnd w:id="122"/>
      <w:bookmarkEnd w:id="123"/>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26" w:name="_Toc3556934"/>
      <w:bookmarkStart w:id="127" w:name="_Toc34747183"/>
      <w:r w:rsidRPr="007055D9">
        <w:t>Parts</w:t>
      </w:r>
      <w:bookmarkEnd w:id="126"/>
      <w:bookmarkEnd w:id="12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28" w:name="_Toc3556935"/>
      <w:bookmarkStart w:id="129" w:name="_Toc34747184"/>
      <w:r w:rsidRPr="007055D9">
        <w:t>Part Labels</w:t>
      </w:r>
      <w:bookmarkEnd w:id="128"/>
      <w:bookmarkEnd w:id="12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30" w:name="_Toc3556936"/>
      <w:bookmarkStart w:id="131" w:name="_Toc34747185"/>
      <w:r w:rsidRPr="007055D9">
        <w:t>Properties</w:t>
      </w:r>
      <w:bookmarkEnd w:id="130"/>
      <w:bookmarkEnd w:id="13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32" w:name="_Toc428456056"/>
      <w:bookmarkStart w:id="133" w:name="_Toc428537020"/>
      <w:bookmarkStart w:id="134" w:name="_Toc428969339"/>
      <w:bookmarkStart w:id="135" w:name="_Toc429052730"/>
      <w:bookmarkStart w:id="136" w:name="_Toc3556937"/>
      <w:bookmarkStart w:id="137" w:name="_Toc34747186"/>
      <w:bookmarkEnd w:id="132"/>
      <w:bookmarkEnd w:id="133"/>
      <w:bookmarkEnd w:id="134"/>
      <w:bookmarkEnd w:id="135"/>
      <w:r w:rsidRPr="007055D9">
        <w:t>Assemblies</w:t>
      </w:r>
      <w:bookmarkEnd w:id="136"/>
      <w:bookmarkEnd w:id="13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6E7EBB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Caption"/>
      </w:pPr>
      <w:bookmarkStart w:id="138" w:name="_Toc3557086"/>
      <w:bookmarkStart w:id="139"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8"/>
      <w:bookmarkEnd w:id="13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40" w:name="_Toc3556938"/>
      <w:bookmarkStart w:id="141" w:name="_Toc34747187"/>
      <w:r w:rsidRPr="007055D9">
        <w:lastRenderedPageBreak/>
        <w:t>File Structure of χMCF</w:t>
      </w:r>
      <w:bookmarkEnd w:id="140"/>
      <w:bookmarkEnd w:id="14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42" w:name="_Toc428279323"/>
      <w:bookmarkStart w:id="143" w:name="_Toc428456059"/>
      <w:bookmarkStart w:id="144" w:name="_Toc428537023"/>
      <w:bookmarkStart w:id="145" w:name="_Toc428969342"/>
      <w:bookmarkStart w:id="146" w:name="_Toc429052733"/>
      <w:bookmarkStart w:id="147" w:name="_Toc3556939"/>
      <w:bookmarkStart w:id="148" w:name="_Toc34747188"/>
      <w:bookmarkEnd w:id="142"/>
      <w:bookmarkEnd w:id="143"/>
      <w:bookmarkEnd w:id="144"/>
      <w:bookmarkEnd w:id="145"/>
      <w:bookmarkEnd w:id="146"/>
      <w:r w:rsidRPr="007055D9">
        <w:t>Elements containing g</w:t>
      </w:r>
      <w:r w:rsidR="00A341E9" w:rsidRPr="007055D9">
        <w:t>eneral information</w:t>
      </w:r>
      <w:bookmarkEnd w:id="147"/>
      <w:bookmarkEnd w:id="148"/>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Caption"/>
        <w:spacing w:before="120"/>
      </w:pPr>
      <w:bookmarkStart w:id="149" w:name="_Toc3566409"/>
      <w:bookmarkStart w:id="150"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9"/>
      <w:bookmarkEnd w:id="150"/>
    </w:p>
    <w:p w14:paraId="574E4A30" w14:textId="77777777" w:rsidR="00CC728F" w:rsidRPr="007055D9" w:rsidRDefault="00CF4308" w:rsidP="00327322">
      <w:pPr>
        <w:pStyle w:val="Heading3"/>
        <w:tabs>
          <w:tab w:val="clear" w:pos="720"/>
          <w:tab w:val="num" w:pos="1701"/>
        </w:tabs>
      </w:pPr>
      <w:bookmarkStart w:id="151" w:name="_Toc3556940"/>
      <w:bookmarkStart w:id="152" w:name="_Toc34747189"/>
      <w:r w:rsidRPr="007055D9">
        <w:t>Date</w:t>
      </w:r>
      <w:bookmarkEnd w:id="151"/>
      <w:bookmarkEnd w:id="152"/>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53" w:name="_Toc3556941"/>
      <w:bookmarkStart w:id="154" w:name="_Toc34747190"/>
      <w:r w:rsidRPr="007055D9">
        <w:t>Version</w:t>
      </w:r>
      <w:bookmarkEnd w:id="153"/>
      <w:bookmarkEnd w:id="15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5" w:name="_Toc3556942"/>
      <w:bookmarkStart w:id="156" w:name="_Toc34747191"/>
      <w:r w:rsidRPr="007055D9">
        <w:t>Unit System</w:t>
      </w:r>
      <w:bookmarkEnd w:id="155"/>
      <w:bookmarkEnd w:id="15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Caption"/>
        <w:spacing w:before="120"/>
      </w:pPr>
      <w:bookmarkStart w:id="157" w:name="_Toc3566410"/>
      <w:bookmarkStart w:id="158"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9" w:name="_Toc339013871"/>
      <w:bookmarkStart w:id="160" w:name="_Toc3556943"/>
      <w:bookmarkStart w:id="161"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2" w:name="_Toc413359565"/>
      <w:bookmarkStart w:id="163" w:name="_Ref414560122"/>
      <w:bookmarkStart w:id="164" w:name="_Ref414563183"/>
      <w:bookmarkStart w:id="165" w:name="_Ref414571476"/>
      <w:bookmarkStart w:id="166" w:name="_Ref428530906"/>
      <w:bookmarkStart w:id="167" w:name="_Ref429050591"/>
      <w:bookmarkStart w:id="168" w:name="_Ref429053268"/>
      <w:bookmarkStart w:id="169" w:name="_Toc3556944"/>
      <w:bookmarkStart w:id="170" w:name="_Toc34747193"/>
      <w:r w:rsidRPr="007055D9">
        <w:t xml:space="preserve">User Specific Data </w:t>
      </w:r>
      <w:r w:rsidRPr="00E70284">
        <w:rPr>
          <w:rFonts w:ascii="Courier New" w:hAnsi="Courier New" w:cs="Courier New"/>
          <w:b w:val="0"/>
          <w:sz w:val="26"/>
          <w:szCs w:val="28"/>
          <w:lang w:eastAsia="de-DE"/>
        </w:rPr>
        <w:t>&lt;appdata&gt;</w:t>
      </w:r>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Caption"/>
        <w:spacing w:before="120"/>
      </w:pPr>
      <w:bookmarkStart w:id="171" w:name="_Toc3566411"/>
      <w:bookmarkStart w:id="172"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3" w:name="_Finite_Element_Specific"/>
      <w:bookmarkStart w:id="174" w:name="_Ref414560131"/>
      <w:bookmarkStart w:id="175" w:name="_Toc3556945"/>
      <w:bookmarkStart w:id="176" w:name="_Toc34747194"/>
      <w:bookmarkEnd w:id="173"/>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4"/>
      <w:bookmarkEnd w:id="175"/>
      <w:bookmarkEnd w:id="17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77"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Caption"/>
        <w:spacing w:before="120"/>
        <w:rPr>
          <w:lang w:val="en-GB"/>
        </w:rPr>
      </w:pPr>
      <w:bookmarkStart w:id="178" w:name="_Toc3566412"/>
      <w:bookmarkStart w:id="179"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8"/>
      <w:bookmarkEnd w:id="179"/>
    </w:p>
    <w:p w14:paraId="7CFA5C39" w14:textId="732A4E9E" w:rsidR="00525E47" w:rsidRPr="00FE07F4" w:rsidRDefault="00525E47" w:rsidP="00525E47">
      <w:pPr>
        <w:jc w:val="both"/>
        <w:rPr>
          <w:lang w:val="en-GB"/>
        </w:rPr>
      </w:pPr>
      <w:commentRangeStart w:id="18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0"/>
      <w:r w:rsidR="0035369C">
        <w:rPr>
          <w:rStyle w:val="CommentReference"/>
          <w:lang w:eastAsia="x-none"/>
        </w:rPr>
        <w:commentReference w:id="18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Caption"/>
        <w:spacing w:before="120"/>
      </w:pPr>
      <w:bookmarkStart w:id="181" w:name="_Toc3566413"/>
      <w:bookmarkStart w:id="182"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1"/>
      <w:bookmarkEnd w:id="182"/>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3" w:name="_Toc373504790"/>
      <w:bookmarkStart w:id="184" w:name="_Toc373505008"/>
      <w:bookmarkStart w:id="185" w:name="_Toc339013872"/>
      <w:bookmarkStart w:id="186" w:name="_Ref414560151"/>
      <w:bookmarkStart w:id="187" w:name="_Toc3556946"/>
      <w:bookmarkStart w:id="188" w:name="_Toc34747195"/>
      <w:bookmarkEnd w:id="183"/>
      <w:bookmarkEnd w:id="184"/>
      <w:r w:rsidRPr="007055D9">
        <w:lastRenderedPageBreak/>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Caption"/>
        <w:spacing w:before="120"/>
      </w:pPr>
      <w:bookmarkStart w:id="189" w:name="_Toc3566416"/>
      <w:bookmarkStart w:id="190"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Caption"/>
        <w:spacing w:before="120"/>
        <w:rPr>
          <w:b w:val="0"/>
          <w:lang w:eastAsia="x-none"/>
        </w:rPr>
      </w:pPr>
      <w:bookmarkStart w:id="191" w:name="_Toc3566417"/>
      <w:bookmarkStart w:id="192"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1"/>
      <w:bookmarkEnd w:id="192"/>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93" w:author="nick" w:date="2019-12-19T22:12:00Z"/>
          <w:szCs w:val="22"/>
          <w:lang w:eastAsia="x-none"/>
        </w:rPr>
      </w:pPr>
      <w:commentRangeStart w:id="194"/>
      <w:commentRangeStart w:id="195"/>
      <w:del w:id="196"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94"/>
        <w:r w:rsidR="00992773" w:rsidDel="00DE6745">
          <w:rPr>
            <w:rStyle w:val="CommentReference"/>
            <w:lang w:eastAsia="x-none"/>
          </w:rPr>
          <w:commentReference w:id="194"/>
        </w:r>
        <w:commentRangeEnd w:id="195"/>
        <w:r w:rsidR="00AB6094" w:rsidDel="00DE6745">
          <w:rPr>
            <w:rStyle w:val="CommentReference"/>
            <w:lang w:eastAsia="x-none"/>
          </w:rPr>
          <w:commentReference w:id="195"/>
        </w:r>
      </w:del>
    </w:p>
    <w:p w14:paraId="23F9F311" w14:textId="111B59F4" w:rsidR="00BD4394" w:rsidRPr="00BD4394" w:rsidRDefault="00AB6094" w:rsidP="00BD4394">
      <w:pPr>
        <w:pStyle w:val="ListParagraph"/>
        <w:numPr>
          <w:ilvl w:val="0"/>
          <w:numId w:val="17"/>
        </w:numPr>
        <w:ind w:left="709" w:hanging="349"/>
        <w:jc w:val="both"/>
        <w:rPr>
          <w:ins w:id="197" w:author="Dr. Carsten Franke" w:date="2020-03-09T11:14:00Z"/>
          <w:lang w:val="en-US"/>
        </w:rPr>
      </w:pPr>
      <w:ins w:id="198"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ins>
      <w:commentRangeStart w:id="199"/>
      <w:ins w:id="200" w:author="nick" w:date="2020-03-09T19:03:00Z">
        <w:r w:rsidR="00BD4394">
          <w:rPr>
            <w:rStyle w:val="FootnoteReference"/>
            <w:rFonts w:cs="Arial"/>
          </w:rPr>
          <w:footnoteReference w:id="10"/>
        </w:r>
      </w:ins>
      <w:commentRangeEnd w:id="199"/>
      <w:ins w:id="229" w:author="nick" w:date="2020-03-09T19:19:00Z">
        <w:r w:rsidR="00DE6745">
          <w:rPr>
            <w:rStyle w:val="CommentReference"/>
            <w:rFonts w:eastAsia="Times New Roman"/>
            <w:lang w:val="en-US" w:eastAsia="x-none"/>
          </w:rPr>
          <w:commentReference w:id="199"/>
        </w:r>
      </w:ins>
      <w:ins w:id="230" w:author="Dr. Carsten Franke" w:date="2020-03-09T11:14:00Z">
        <w:r>
          <w:rPr>
            <w:rFonts w:cs="Arial"/>
          </w:rPr>
          <w:t xml:space="preserve">. However, if </w:t>
        </w:r>
      </w:ins>
      <w:ins w:id="231" w:author="Dr. Carsten Franke" w:date="2020-03-09T11:15:00Z">
        <w:r w:rsidRPr="00504BAD">
          <w:rPr>
            <w:rFonts w:ascii="Courier New" w:hAnsi="Courier New" w:cs="Courier New"/>
            <w:b/>
            <w:i/>
            <w:sz w:val="18"/>
            <w:szCs w:val="18"/>
          </w:rPr>
          <w:t>&lt;connected_to&gt;</w:t>
        </w:r>
      </w:ins>
      <w:ins w:id="232" w:author="Dr. Carsten Franke" w:date="2020-03-09T11:14:00Z">
        <w:r>
          <w:rPr>
            <w:rFonts w:cs="Arial"/>
          </w:rPr>
          <w:t xml:space="preserve"> is present, </w:t>
        </w:r>
      </w:ins>
      <w:ins w:id="233" w:author="Dr. Carsten Franke" w:date="2020-03-09T11:15:00Z">
        <w:r>
          <w:rPr>
            <w:rFonts w:cs="Arial"/>
          </w:rPr>
          <w:t xml:space="preserve">it must be </w:t>
        </w:r>
        <w:r w:rsidRPr="00AB6094">
          <w:rPr>
            <w:rFonts w:cs="Arial"/>
            <w:i/>
          </w:rPr>
          <w:t>complete</w:t>
        </w:r>
        <w:r>
          <w:rPr>
            <w:rFonts w:cs="Arial"/>
          </w:rPr>
          <w:t xml:space="preserve">, i. e. no additional connection parters are to be searched. </w:t>
        </w:r>
      </w:ins>
    </w:p>
    <w:p w14:paraId="42E3CBAC" w14:textId="7CF06BD3"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34" w:name="_Ref432343981"/>
      <w:bookmarkStart w:id="235" w:name="_Toc3556947"/>
      <w:bookmarkStart w:id="236" w:name="_Toc34747196"/>
      <w:r w:rsidRPr="007055D9">
        <w:t xml:space="preserve">Connected </w:t>
      </w:r>
      <w:r w:rsidR="00A101BB" w:rsidRPr="007055D9">
        <w:t>Objects</w:t>
      </w:r>
      <w:bookmarkEnd w:id="234"/>
      <w:bookmarkEnd w:id="235"/>
      <w:bookmarkEnd w:id="236"/>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Caption"/>
        <w:spacing w:before="120"/>
      </w:pPr>
      <w:bookmarkStart w:id="237" w:name="_Toc3566418"/>
      <w:bookmarkStart w:id="238" w:name="_Toc34747418"/>
      <w:bookmarkStart w:id="239" w:name="_Ref371942385"/>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37"/>
      <w:bookmarkEnd w:id="238"/>
    </w:p>
    <w:p w14:paraId="6E0C7858" w14:textId="77777777" w:rsidR="00A33BC7" w:rsidRPr="007055D9" w:rsidRDefault="00543B6B" w:rsidP="00860E71">
      <w:pPr>
        <w:pStyle w:val="Heading4"/>
      </w:pPr>
      <w:bookmarkStart w:id="240" w:name="_Ref428791371"/>
      <w:bookmarkStart w:id="241" w:name="_Ref428891357"/>
      <w:bookmarkStart w:id="242" w:name="_Ref428892751"/>
      <w:bookmarkStart w:id="243" w:name="_Toc3556948"/>
      <w:bookmarkStart w:id="244" w:name="_Toc3474719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9"/>
      <w:bookmarkEnd w:id="240"/>
      <w:bookmarkEnd w:id="241"/>
      <w:bookmarkEnd w:id="242"/>
      <w:bookmarkEnd w:id="243"/>
      <w:bookmarkEnd w:id="244"/>
    </w:p>
    <w:p w14:paraId="6F71B85C" w14:textId="40AAA93E" w:rsidR="00FA12FD" w:rsidRPr="007055D9" w:rsidRDefault="00FA12FD" w:rsidP="003103A4">
      <w:pPr>
        <w:jc w:val="both"/>
      </w:pPr>
      <w:r w:rsidRPr="007055D9">
        <w:t xml:space="preserve">In χMCF, a part may refer to one CAx part or one CAE property, as well. </w:t>
      </w:r>
      <w:del w:id="245"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46" w:author="Dr. Carsten Franke" w:date="2020-03-09T10:48:00Z">
        <w:r w:rsidR="00305D93">
          <w:t xml:space="preserve">(part code) </w:t>
        </w:r>
      </w:ins>
      <w:r w:rsidR="00A33BC7" w:rsidRPr="007055D9">
        <w:t xml:space="preserve">or a </w:t>
      </w:r>
      <w:proofErr w:type="gramStart"/>
      <w:r w:rsidR="00A33BC7" w:rsidRPr="00446313">
        <w:rPr>
          <w:rFonts w:ascii="Courier New" w:hAnsi="Courier New" w:cs="Courier New"/>
          <w:i/>
          <w:sz w:val="18"/>
          <w:szCs w:val="18"/>
        </w:rPr>
        <w:t>pid</w:t>
      </w:r>
      <w:proofErr w:type="gramEnd"/>
      <w:r w:rsidR="00A33BC7" w:rsidRPr="007055D9">
        <w:t xml:space="preserve"> (property id)</w:t>
      </w:r>
      <w:ins w:id="247"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48" w:author="nick" w:date="2020-02-08T20:50:00Z">
        <w:r w:rsidR="00936489">
          <w:rPr>
            <w:rStyle w:val="FootnoteReference"/>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64"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65" w:author="nick" w:date="2020-02-08T21:05:00Z"/>
                <w:sz w:val="20"/>
                <w:szCs w:val="20"/>
              </w:rPr>
            </w:pPr>
            <w:commentRangeStart w:id="266"/>
            <w:del w:id="267"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8" w:author="nick" w:date="2020-02-08T21:05:00Z"/>
                <w:sz w:val="20"/>
                <w:szCs w:val="20"/>
              </w:rPr>
            </w:pPr>
            <w:del w:id="269"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70" w:author="nick" w:date="2020-02-08T21:05:00Z"/>
                <w:sz w:val="20"/>
                <w:szCs w:val="20"/>
              </w:rPr>
            </w:pPr>
            <w:ins w:id="271"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ins w:id="272" w:author="Dr. Carsten Franke" w:date="2020-03-10T15:19:00Z">
              <w:r w:rsidR="004D6FA4">
                <w:rPr>
                  <w:sz w:val="20"/>
                  <w:szCs w:val="20"/>
                </w:rPr>
                <w:t xml:space="preserve"> </w:t>
              </w:r>
            </w:ins>
          </w:p>
          <w:p w14:paraId="3BFF55E1" w14:textId="2B45CA3E" w:rsidR="0015641A" w:rsidRPr="003103A4" w:rsidRDefault="001D50FC" w:rsidP="004C7100">
            <w:pPr>
              <w:keepNext/>
              <w:rPr>
                <w:sz w:val="20"/>
                <w:szCs w:val="20"/>
              </w:rPr>
            </w:pPr>
            <w:commentRangeStart w:id="273"/>
            <w:commentRangeStart w:id="274"/>
            <w:ins w:id="275" w:author="nick" w:date="2020-03-09T19:32:00Z">
              <w:del w:id="276" w:author="Dr. Carsten Franke" w:date="2020-03-10T15:20:00Z">
                <w:r w:rsidDel="004D6FA4">
                  <w:rPr>
                    <w:sz w:val="20"/>
                    <w:szCs w:val="20"/>
                  </w:rPr>
                  <w:delText>I</w:delText>
                </w:r>
              </w:del>
            </w:ins>
            <w:commentRangeEnd w:id="273"/>
            <w:ins w:id="277" w:author="nick" w:date="2020-03-09T19:37:00Z">
              <w:del w:id="278" w:author="Dr. Carsten Franke" w:date="2020-03-10T15:20:00Z">
                <w:r w:rsidR="004443FD" w:rsidDel="004D6FA4">
                  <w:rPr>
                    <w:rStyle w:val="CommentReference"/>
                    <w:lang w:eastAsia="x-none"/>
                  </w:rPr>
                  <w:commentReference w:id="273"/>
                </w:r>
              </w:del>
            </w:ins>
            <w:ins w:id="279" w:author="nick" w:date="2020-03-09T19:32:00Z">
              <w:del w:id="280"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81" w:author="Dr. Carsten Franke" w:date="2020-03-10T15:20:00Z">
              <w:r w:rsidR="00F43342" w:rsidDel="004D6FA4">
                <w:rPr>
                  <w:rStyle w:val="CommentReference"/>
                  <w:lang w:eastAsia="x-none"/>
                </w:rPr>
                <w:commentReference w:id="282"/>
              </w:r>
              <w:r w:rsidR="004D6FA4" w:rsidDel="004D6FA4">
                <w:rPr>
                  <w:rStyle w:val="CommentReference"/>
                  <w:lang w:eastAsia="x-none"/>
                </w:rPr>
                <w:commentReference w:id="283"/>
              </w:r>
            </w:del>
            <w:commentRangeEnd w:id="274"/>
            <w:r w:rsidR="004D6FA4">
              <w:rPr>
                <w:rStyle w:val="CommentReference"/>
                <w:lang w:eastAsia="x-none"/>
              </w:rPr>
              <w:commentReference w:id="274"/>
            </w:r>
            <w:commentRangeEnd w:id="266"/>
            <w:r w:rsidR="008736C8">
              <w:rPr>
                <w:rStyle w:val="CommentReference"/>
                <w:lang w:eastAsia="x-none"/>
              </w:rPr>
              <w:commentReference w:id="266"/>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84" w:author="nick" w:date="2020-02-08T20:34:00Z"/>
        </w:trPr>
        <w:tc>
          <w:tcPr>
            <w:tcW w:w="1258" w:type="dxa"/>
            <w:shd w:val="clear" w:color="auto" w:fill="auto"/>
          </w:tcPr>
          <w:p w14:paraId="53B6A319" w14:textId="69BDF323" w:rsidR="0015641A" w:rsidRPr="003103A4" w:rsidRDefault="0015641A" w:rsidP="00C77DBD">
            <w:pPr>
              <w:keepNext/>
              <w:rPr>
                <w:ins w:id="285" w:author="nick" w:date="2020-02-08T20:34:00Z"/>
                <w:sz w:val="20"/>
                <w:szCs w:val="20"/>
              </w:rPr>
            </w:pPr>
            <w:ins w:id="286" w:author="nick" w:date="2020-02-08T20:34:00Z">
              <w:r>
                <w:rPr>
                  <w:sz w:val="20"/>
                  <w:szCs w:val="20"/>
                </w:rPr>
                <w:t>pname</w:t>
              </w:r>
            </w:ins>
          </w:p>
        </w:tc>
        <w:tc>
          <w:tcPr>
            <w:tcW w:w="1855" w:type="dxa"/>
          </w:tcPr>
          <w:p w14:paraId="209BE6A0" w14:textId="356FBB77" w:rsidR="0015641A" w:rsidRPr="00391A72" w:rsidRDefault="0015641A" w:rsidP="00C77DBD">
            <w:pPr>
              <w:keepNext/>
              <w:rPr>
                <w:ins w:id="287" w:author="nick" w:date="2020-02-08T20:34:00Z"/>
              </w:rPr>
            </w:pPr>
            <w:ins w:id="288" w:author="nick" w:date="2020-02-08T20:34:00Z">
              <w:r>
                <w:rPr>
                  <w:sz w:val="20"/>
                  <w:szCs w:val="20"/>
                </w:rPr>
                <w:t>Alpha</w:t>
              </w:r>
            </w:ins>
            <w:ins w:id="289" w:author="nick" w:date="2020-02-08T20:35:00Z">
              <w:r>
                <w:t>numeric</w:t>
              </w:r>
            </w:ins>
          </w:p>
        </w:tc>
        <w:tc>
          <w:tcPr>
            <w:tcW w:w="1560" w:type="dxa"/>
            <w:shd w:val="clear" w:color="auto" w:fill="auto"/>
          </w:tcPr>
          <w:p w14:paraId="17EB5B39" w14:textId="1A77A497" w:rsidR="0015641A" w:rsidRPr="003103A4" w:rsidRDefault="0015641A" w:rsidP="00C77DBD">
            <w:pPr>
              <w:keepNext/>
              <w:rPr>
                <w:ins w:id="290" w:author="nick" w:date="2020-02-08T20:34:00Z"/>
                <w:sz w:val="20"/>
                <w:szCs w:val="20"/>
              </w:rPr>
            </w:pPr>
            <w:ins w:id="291"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92" w:author="nick" w:date="2020-02-08T20:34:00Z"/>
                <w:sz w:val="20"/>
                <w:szCs w:val="20"/>
              </w:rPr>
            </w:pPr>
            <w:ins w:id="293"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94" w:author="nick" w:date="2020-02-08T20:34:00Z"/>
                <w:sz w:val="20"/>
                <w:szCs w:val="20"/>
              </w:rPr>
            </w:pPr>
          </w:p>
        </w:tc>
      </w:tr>
    </w:tbl>
    <w:p w14:paraId="44FFD962" w14:textId="495BE702" w:rsidR="004C7100" w:rsidRDefault="004C7100" w:rsidP="004C7100">
      <w:pPr>
        <w:pStyle w:val="Caption"/>
        <w:spacing w:before="120"/>
      </w:pPr>
      <w:bookmarkStart w:id="295" w:name="_Toc3566419"/>
      <w:bookmarkStart w:id="296"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95"/>
      <w:bookmarkEnd w:id="29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7"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8" w:author="nick" w:date="2020-02-08T20:59:00Z"/>
          <w:b/>
          <w:sz w:val="24"/>
        </w:rPr>
      </w:pPr>
      <w:ins w:id="299" w:author="nick" w:date="2020-02-08T20:59:00Z">
        <w:r w:rsidRPr="007055D9">
          <w:rPr>
            <w:b/>
            <w:sz w:val="24"/>
          </w:rPr>
          <w:t>Example</w:t>
        </w:r>
        <w:r>
          <w:rPr>
            <w:b/>
            <w:sz w:val="24"/>
          </w:rPr>
          <w:t xml:space="preserve"> C </w:t>
        </w:r>
        <w:r w:rsidRPr="00497FD8">
          <w:rPr>
            <w:b/>
          </w:rPr>
          <w:t>(</w:t>
        </w:r>
      </w:ins>
      <w:ins w:id="300" w:author="nick" w:date="2020-02-08T21:01:00Z">
        <w:r w:rsidR="008163BD">
          <w:t xml:space="preserve">using </w:t>
        </w:r>
        <w:r w:rsidR="008163BD" w:rsidRPr="00EC5791">
          <w:rPr>
            <w:rFonts w:ascii="Courier New" w:hAnsi="Courier New"/>
            <w:sz w:val="16"/>
          </w:rPr>
          <w:t>pname</w:t>
        </w:r>
        <w:r w:rsidR="008163BD">
          <w:t xml:space="preserve"> to </w:t>
        </w:r>
      </w:ins>
      <w:ins w:id="301" w:author="nick" w:date="2020-02-08T21:02:00Z">
        <w:r w:rsidR="008163BD">
          <w:t>identify a property</w:t>
        </w:r>
      </w:ins>
      <w:ins w:id="302" w:author="nick" w:date="2020-02-08T20:59:00Z">
        <w:r w:rsidRPr="00497FD8">
          <w:rPr>
            <w:b/>
          </w:rPr>
          <w:t>)</w:t>
        </w:r>
        <w:r w:rsidRPr="007055D9">
          <w:rPr>
            <w:b/>
            <w:sz w:val="24"/>
          </w:rPr>
          <w:t>:</w:t>
        </w:r>
      </w:ins>
    </w:p>
    <w:p w14:paraId="55C4A684" w14:textId="77777777" w:rsidR="009B7019" w:rsidRDefault="009B7019" w:rsidP="009B7019">
      <w:pPr>
        <w:pStyle w:val="XMLCode"/>
        <w:keepNext/>
        <w:rPr>
          <w:ins w:id="303" w:author="nick" w:date="2020-02-08T20:59:00Z"/>
        </w:rPr>
      </w:pPr>
    </w:p>
    <w:p w14:paraId="743509DD" w14:textId="77777777" w:rsidR="009B7019" w:rsidRDefault="009B7019" w:rsidP="009B7019">
      <w:pPr>
        <w:pStyle w:val="XMLCode"/>
        <w:keepNext/>
        <w:rPr>
          <w:ins w:id="304" w:author="nick" w:date="2020-02-08T20:59:00Z"/>
        </w:rPr>
      </w:pPr>
      <w:ins w:id="305" w:author="nick" w:date="2020-02-08T20:59:00Z">
        <w:r>
          <w:t>&lt;connected_to&gt;</w:t>
        </w:r>
      </w:ins>
    </w:p>
    <w:p w14:paraId="31C8636A" w14:textId="149A6BE6" w:rsidR="009B7019" w:rsidRPr="006B3C5E" w:rsidRDefault="009B7019" w:rsidP="009B7019">
      <w:pPr>
        <w:pStyle w:val="XMLCode"/>
        <w:keepNext/>
        <w:rPr>
          <w:ins w:id="306" w:author="nick" w:date="2020-02-08T20:59:00Z"/>
          <w:b/>
          <w:color w:val="0070C0"/>
        </w:rPr>
      </w:pPr>
      <w:ins w:id="307"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308" w:author="nick" w:date="2020-02-08T21:01:00Z">
        <w:r>
          <w:rPr>
            <w:b/>
            <w:color w:val="0070C0"/>
          </w:rPr>
          <w:t>P</w:t>
        </w:r>
      </w:ins>
      <w:ins w:id="309" w:author="nick" w:date="2020-03-09T19:40:00Z">
        <w:r w:rsidR="00DC6506" w:rsidRPr="006B3C5E">
          <w:rPr>
            <w:b/>
            <w:color w:val="0070C0"/>
          </w:rPr>
          <w:t>3202132</w:t>
        </w:r>
      </w:ins>
      <w:ins w:id="310" w:author="nick" w:date="2020-02-08T21:01:00Z">
        <w:r>
          <w:rPr>
            <w:b/>
            <w:color w:val="0070C0"/>
          </w:rPr>
          <w:t xml:space="preserve"> Thin </w:t>
        </w:r>
      </w:ins>
      <w:ins w:id="311" w:author="nick" w:date="2020-02-08T21:00:00Z">
        <w:r>
          <w:rPr>
            <w:b/>
            <w:color w:val="0070C0"/>
          </w:rPr>
          <w:t>Shell Property</w:t>
        </w:r>
      </w:ins>
      <w:ins w:id="312"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13" w:author="nick" w:date="2020-02-08T21:09:00Z"/>
        </w:rPr>
      </w:pPr>
      <w:ins w:id="31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15" w:name="_Toc3556949"/>
      <w:bookmarkStart w:id="316"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Caption"/>
        <w:spacing w:before="120"/>
      </w:pPr>
      <w:bookmarkStart w:id="317" w:name="_Toc3566420"/>
      <w:bookmarkStart w:id="318"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319"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320"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21" w:name="_Toc21650806"/>
      <w:bookmarkStart w:id="322" w:name="_Ref21651717"/>
      <w:bookmarkStart w:id="323" w:name="_Toc34747199"/>
      <w:r>
        <w:t>Special Topological situations</w:t>
      </w:r>
      <w:bookmarkEnd w:id="321"/>
      <w:bookmarkEnd w:id="322"/>
      <w:bookmarkEnd w:id="323"/>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4A4BA0A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D06CAB" w:rsidRPr="003A0545" w:rsidRDefault="00D06CAB" w:rsidP="00C5158C">
                            <w:pPr>
                              <w:pStyle w:val="Caption"/>
                              <w:rPr>
                                <w:noProof/>
                                <w:szCs w:val="24"/>
                              </w:rPr>
                            </w:pPr>
                            <w:bookmarkStart w:id="324" w:name="_Ref21650472"/>
                            <w:bookmarkStart w:id="325" w:name="_Toc21650945"/>
                            <w:bookmarkStart w:id="326" w:name="_Toc34747337"/>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D06CAB" w:rsidRPr="003A0545" w:rsidRDefault="00D06CAB" w:rsidP="00C5158C">
                      <w:pPr>
                        <w:pStyle w:val="Caption"/>
                        <w:rPr>
                          <w:noProof/>
                          <w:szCs w:val="24"/>
                        </w:rPr>
                      </w:pPr>
                      <w:bookmarkStart w:id="327" w:name="_Ref21650472"/>
                      <w:bookmarkStart w:id="328" w:name="_Toc21650945"/>
                      <w:bookmarkStart w:id="329" w:name="_Toc34747337"/>
                      <w:r>
                        <w:t xml:space="preserve">Figure </w:t>
                      </w:r>
                      <w:r>
                        <w:fldChar w:fldCharType="begin"/>
                      </w:r>
                      <w:r>
                        <w:instrText xml:space="preserve"> SEQ Figure \* ARABIC </w:instrText>
                      </w:r>
                      <w:r>
                        <w:fldChar w:fldCharType="separate"/>
                      </w:r>
                      <w:r>
                        <w:rPr>
                          <w:noProof/>
                        </w:rPr>
                        <w:t>7</w:t>
                      </w:r>
                      <w:r>
                        <w:fldChar w:fldCharType="end"/>
                      </w:r>
                      <w:bookmarkEnd w:id="327"/>
                      <w:r>
                        <w:t>: special topologies</w:t>
                      </w:r>
                      <w:bookmarkEnd w:id="328"/>
                      <w:bookmarkEnd w:id="329"/>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25E1AB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Caption"/>
        <w:spacing w:before="120"/>
        <w:rPr>
          <w:rStyle w:val="elementdeftypeChar"/>
          <w:b/>
        </w:rPr>
      </w:pPr>
      <w:bookmarkStart w:id="330" w:name="_Toc21651031"/>
      <w:bookmarkStart w:id="331"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0"/>
      <w:bookmarkEnd w:id="331"/>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Caption"/>
      </w:pPr>
      <w:bookmarkStart w:id="332" w:name="_Toc21651032"/>
      <w:bookmarkStart w:id="333"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32"/>
      <w:bookmarkEnd w:id="333"/>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Caption"/>
      </w:pPr>
      <w:bookmarkStart w:id="334" w:name="_Toc21651033"/>
      <w:bookmarkStart w:id="335"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34"/>
      <w:bookmarkEnd w:id="335"/>
    </w:p>
    <w:p w14:paraId="55108C25" w14:textId="34F7C127"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0F5CB638" w:rsidR="00C20A54" w:rsidRPr="004B3E16" w:rsidRDefault="00C20A54" w:rsidP="00C5158C">
      <w:pPr>
        <w:keepLines/>
        <w:spacing w:before="240"/>
        <w:jc w:val="both"/>
        <w:rPr>
          <w:ins w:id="336" w:author="nick" w:date="2020-03-13T18:46:00Z"/>
          <w:strike/>
          <w:szCs w:val="22"/>
        </w:rPr>
      </w:pPr>
      <w:r w:rsidRPr="004B3E16">
        <w:rPr>
          <w:strike/>
          <w:szCs w:val="22"/>
        </w:rPr>
        <w:t>Restriction “</w:t>
      </w:r>
      <w:r w:rsidRPr="004B3E16">
        <w:rPr>
          <w:rFonts w:ascii="Courier New" w:hAnsi="Courier New" w:cs="Courier New"/>
          <w:b/>
          <w:i/>
          <w:strike/>
          <w:sz w:val="18"/>
        </w:rPr>
        <w:t>nr_levels</w:t>
      </w:r>
      <w:r w:rsidRPr="004B3E16">
        <w:rPr>
          <w:strike/>
          <w:szCs w:val="22"/>
        </w:rPr>
        <w:t xml:space="preserve"> must be greater than the number of nested elements of </w:t>
      </w:r>
      <w:r w:rsidRPr="004B3E16">
        <w:rPr>
          <w:rFonts w:ascii="Courier New" w:hAnsi="Courier New" w:cs="Courier New"/>
          <w:b/>
          <w:i/>
          <w:strike/>
          <w:sz w:val="18"/>
        </w:rPr>
        <w:t>&lt;connected_to/&gt;</w:t>
      </w:r>
      <w:r w:rsidRPr="004B3E16">
        <w:rPr>
          <w:strike/>
          <w:szCs w:val="22"/>
        </w:rPr>
        <w:t xml:space="preserve">” implies that element </w:t>
      </w:r>
      <w:r w:rsidRPr="004B3E16">
        <w:rPr>
          <w:rFonts w:ascii="Courier New" w:hAnsi="Courier New" w:cs="Courier New"/>
          <w:b/>
          <w:i/>
          <w:strike/>
          <w:sz w:val="18"/>
          <w:szCs w:val="18"/>
        </w:rPr>
        <w:t>&lt;stacking/&gt;</w:t>
      </w:r>
      <w:r w:rsidRPr="004B3E16">
        <w:rPr>
          <w:strike/>
          <w:szCs w:val="22"/>
        </w:rPr>
        <w:t xml:space="preserve"> </w:t>
      </w:r>
      <w:r w:rsidRPr="004B3E16">
        <w:rPr>
          <w:i/>
          <w:strike/>
          <w:szCs w:val="22"/>
        </w:rPr>
        <w:t>must not</w:t>
      </w:r>
      <w:r w:rsidRPr="004B3E16">
        <w:rPr>
          <w:strike/>
          <w:szCs w:val="22"/>
        </w:rPr>
        <w:t xml:space="preserve"> be used, if the connection </w:t>
      </w:r>
      <w:del w:id="337" w:author="nick" w:date="2019-12-19T19:41:00Z">
        <w:r w:rsidRPr="004B3E16" w:rsidDel="002A3F86">
          <w:rPr>
            <w:strike/>
            <w:szCs w:val="22"/>
          </w:rPr>
          <w:delText>does not contain self-connection</w:delText>
        </w:r>
      </w:del>
      <w:commentRangeStart w:id="338"/>
      <w:ins w:id="339" w:author="nick" w:date="2019-12-19T19:41:00Z">
        <w:r w:rsidR="002A3F86" w:rsidRPr="004B3E16">
          <w:rPr>
            <w:strike/>
            <w:szCs w:val="22"/>
          </w:rPr>
          <w:t>is</w:t>
        </w:r>
      </w:ins>
      <w:ins w:id="340" w:author="nick" w:date="2019-12-19T19:42:00Z">
        <w:r w:rsidR="002A3F86" w:rsidRPr="004B3E16">
          <w:rPr>
            <w:strike/>
            <w:szCs w:val="22"/>
          </w:rPr>
          <w:t xml:space="preserve"> not self-connected</w:t>
        </w:r>
      </w:ins>
      <w:commentRangeEnd w:id="338"/>
      <w:r w:rsidR="006D1C95" w:rsidRPr="004B3E16">
        <w:rPr>
          <w:rStyle w:val="CommentReference"/>
          <w:strike/>
          <w:lang w:eastAsia="x-none"/>
        </w:rPr>
        <w:commentReference w:id="338"/>
      </w:r>
      <w:r w:rsidRPr="004B3E16">
        <w:rPr>
          <w:strike/>
          <w:szCs w:val="22"/>
        </w:rPr>
        <w:t xml:space="preserve">. </w:t>
      </w:r>
    </w:p>
    <w:p w14:paraId="168CA579" w14:textId="5513D889" w:rsidR="00CF4E1F" w:rsidRPr="00C20A54" w:rsidRDefault="00CF4E1F" w:rsidP="00CF4E1F">
      <w:pPr>
        <w:keepLines/>
        <w:spacing w:before="240"/>
        <w:jc w:val="both"/>
        <w:rPr>
          <w:ins w:id="341" w:author="nick" w:date="2020-03-13T18:47:00Z"/>
          <w:szCs w:val="22"/>
        </w:rPr>
      </w:pPr>
      <w:commentRangeStart w:id="342"/>
      <w:ins w:id="343" w:author="nick" w:date="2020-03-13T18:4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ins>
      <w:ins w:id="344" w:author="nick" w:date="2020-03-13T18:58:00Z">
        <w:r w:rsidR="004B3E16">
          <w:rPr>
            <w:szCs w:val="22"/>
          </w:rPr>
          <w:t xml:space="preserve">can </w:t>
        </w:r>
      </w:ins>
      <w:ins w:id="345" w:author="nick" w:date="2020-03-13T18:47:00Z">
        <w:r>
          <w:rPr>
            <w:szCs w:val="22"/>
          </w:rPr>
          <w:t xml:space="preserve">only be used </w:t>
        </w:r>
      </w:ins>
      <w:ins w:id="346" w:author="nick" w:date="2020-03-13T18:48:00Z">
        <w:r>
          <w:rPr>
            <w:szCs w:val="22"/>
          </w:rPr>
          <w:t>for self-connected joints.</w:t>
        </w:r>
      </w:ins>
      <w:commentRangeEnd w:id="342"/>
      <w:ins w:id="347" w:author="nick" w:date="2020-03-13T18:58:00Z">
        <w:r w:rsidR="009E0D38">
          <w:rPr>
            <w:rStyle w:val="CommentReference"/>
            <w:lang w:eastAsia="x-none"/>
          </w:rPr>
          <w:commentReference w:id="342"/>
        </w:r>
      </w:ins>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8" w:name="_Ref414608310"/>
      <w:bookmarkStart w:id="349" w:name="_Toc3556950"/>
      <w:bookmarkStart w:id="350" w:name="_Toc34747200"/>
      <w:r>
        <w:lastRenderedPageBreak/>
        <w:t xml:space="preserve">Contacts and </w:t>
      </w:r>
      <w:r w:rsidR="004B7C8B">
        <w:t>F</w:t>
      </w:r>
      <w:r w:rsidR="004B7C8B" w:rsidRPr="004B7C8B">
        <w:t>riction</w:t>
      </w:r>
      <w:bookmarkEnd w:id="348"/>
      <w:bookmarkEnd w:id="349"/>
      <w:bookmarkEnd w:id="35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51" w:name="_Ref414841585"/>
      <w:bookmarkStart w:id="352" w:name="_Toc3556951"/>
      <w:bookmarkStart w:id="353" w:name="_Toc34747201"/>
      <w:r w:rsidRPr="00880D5C">
        <w:rPr>
          <w:szCs w:val="26"/>
        </w:rPr>
        <w:t xml:space="preserve">Element </w:t>
      </w:r>
      <w:r w:rsidRPr="00880D5C">
        <w:rPr>
          <w:rFonts w:ascii="Courier New" w:hAnsi="Courier New" w:cs="Courier New"/>
          <w:b w:val="0"/>
          <w:i/>
          <w:szCs w:val="26"/>
        </w:rPr>
        <w:t>&lt;contact_list/&gt;</w:t>
      </w:r>
      <w:bookmarkEnd w:id="351"/>
      <w:bookmarkEnd w:id="352"/>
      <w:bookmarkEnd w:id="35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54"/>
            <w:commentRangeStart w:id="355"/>
            <w:commentRangeStart w:id="356"/>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commentRangeEnd w:id="354"/>
            <w:r w:rsidR="00A66FA9">
              <w:rPr>
                <w:rStyle w:val="CommentReference"/>
                <w:lang w:eastAsia="x-none"/>
              </w:rPr>
              <w:commentReference w:id="354"/>
            </w:r>
            <w:commentRangeEnd w:id="355"/>
            <w:r w:rsidR="00580C6F">
              <w:rPr>
                <w:rStyle w:val="CommentReference"/>
                <w:lang w:eastAsia="x-none"/>
              </w:rPr>
              <w:commentReference w:id="355"/>
            </w:r>
            <w:commentRangeEnd w:id="356"/>
            <w:r w:rsidR="0002101F">
              <w:rPr>
                <w:rStyle w:val="CommentReference"/>
                <w:lang w:eastAsia="x-none"/>
              </w:rPr>
              <w:commentReference w:id="356"/>
            </w:r>
          </w:p>
        </w:tc>
      </w:tr>
    </w:tbl>
    <w:p w14:paraId="2E829EE4" w14:textId="7795E34C" w:rsidR="001C74F6" w:rsidRDefault="001C74F6" w:rsidP="00543B6B">
      <w:pPr>
        <w:pStyle w:val="Caption"/>
        <w:spacing w:before="120"/>
      </w:pPr>
      <w:bookmarkStart w:id="357" w:name="_Toc414573794"/>
      <w:bookmarkStart w:id="358" w:name="_Toc3566421"/>
      <w:bookmarkStart w:id="359"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57"/>
      <w:bookmarkEnd w:id="358"/>
      <w:bookmarkEnd w:id="35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60" w:name="_Toc3556952"/>
      <w:bookmarkStart w:id="361"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60"/>
      <w:bookmarkEnd w:id="36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62"/>
            <w:commentRangeStart w:id="363"/>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64"/>
            <w:commentRangeStart w:id="365"/>
            <w:r>
              <w:rPr>
                <w:sz w:val="20"/>
                <w:szCs w:val="20"/>
              </w:rPr>
              <w:t>2</w:t>
            </w:r>
            <w:commentRangeEnd w:id="362"/>
            <w:r w:rsidR="00373319">
              <w:rPr>
                <w:rStyle w:val="CommentReference"/>
                <w:lang w:eastAsia="x-none"/>
              </w:rPr>
              <w:commentReference w:id="362"/>
            </w:r>
            <w:commentRangeEnd w:id="364"/>
            <w:r w:rsidR="0083443C">
              <w:rPr>
                <w:rStyle w:val="CommentReference"/>
                <w:lang w:eastAsia="x-none"/>
              </w:rPr>
              <w:commentReference w:id="364"/>
            </w:r>
            <w:commentRangeEnd w:id="365"/>
            <w:r w:rsidR="002D209D">
              <w:rPr>
                <w:rStyle w:val="CommentReference"/>
                <w:lang w:eastAsia="x-none"/>
              </w:rPr>
              <w:commentReference w:id="365"/>
            </w:r>
            <w:commentRangeEnd w:id="363"/>
            <w:r w:rsidR="0002101F">
              <w:rPr>
                <w:rStyle w:val="CommentReference"/>
                <w:lang w:eastAsia="x-none"/>
              </w:rPr>
              <w:commentReference w:id="363"/>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Caption"/>
        <w:spacing w:before="120"/>
      </w:pPr>
      <w:bookmarkStart w:id="366" w:name="_Toc3566422"/>
      <w:bookmarkStart w:id="367"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66"/>
      <w:bookmarkEnd w:id="367"/>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8" w:name="_Toc3556953"/>
      <w:bookmarkStart w:id="369"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8"/>
      <w:bookmarkEnd w:id="369"/>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70"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71" w:author="nick" w:date="2019-12-19T20:17:00Z">
        <w:r w:rsidR="00BE444C">
          <w:rPr>
            <w:rFonts w:cs="Courier New"/>
            <w:szCs w:val="22"/>
          </w:rPr>
          <w:t>e first level parts</w:t>
        </w:r>
      </w:ins>
      <w:ins w:id="372" w:author="Dr. Carsten Franke" w:date="2020-03-09T11:31:00Z">
        <w:r w:rsidR="00BA1A5F">
          <w:rPr>
            <w:rFonts w:cs="Courier New"/>
            <w:szCs w:val="22"/>
          </w:rPr>
          <w:t>/assemblies</w:t>
        </w:r>
      </w:ins>
      <w:ins w:id="373" w:author="nick" w:date="2019-12-19T20:17:00Z">
        <w:r w:rsidR="00BE444C">
          <w:rPr>
            <w:rFonts w:cs="Courier New"/>
            <w:szCs w:val="22"/>
          </w:rPr>
          <w:t xml:space="preserve"> </w:t>
        </w:r>
      </w:ins>
      <w:del w:id="374"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75" w:author="Dr. Carsten Franke" w:date="2020-03-09T11:32:00Z">
        <w:r w:rsidR="00BA1A5F" w:rsidRPr="00BA1A5F">
          <w:rPr>
            <w:rFonts w:cs="Courier New"/>
            <w:szCs w:val="22"/>
          </w:rPr>
          <w:t>,</w:t>
        </w:r>
      </w:ins>
      <w:ins w:id="376"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77"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78" w:author="nick" w:date="2019-12-19T20:15:00Z"/>
                <w:rFonts w:cs="Calibri"/>
                <w:sz w:val="20"/>
                <w:szCs w:val="20"/>
                <w:lang w:eastAsia="zh-CN"/>
              </w:rPr>
            </w:pPr>
            <w:del w:id="379"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80" w:author="nick" w:date="2019-12-19T20:15:00Z"/>
                <w:sz w:val="20"/>
                <w:szCs w:val="20"/>
              </w:rPr>
            </w:pPr>
            <w:del w:id="381"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82" w:author="nick" w:date="2019-12-19T20:15:00Z"/>
                <w:sz w:val="20"/>
                <w:szCs w:val="20"/>
              </w:rPr>
            </w:pPr>
            <w:del w:id="383"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84" w:author="nick" w:date="2019-12-19T20:15:00Z"/>
                <w:sz w:val="20"/>
                <w:szCs w:val="20"/>
              </w:rPr>
            </w:pPr>
            <w:del w:id="385"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86" w:author="nick" w:date="2019-12-19T20:15:00Z"/>
                <w:sz w:val="20"/>
                <w:szCs w:val="20"/>
              </w:rPr>
            </w:pPr>
            <w:del w:id="387"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88"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89" w:author="nick" w:date="2019-12-19T20:15:00Z"/>
                <w:rFonts w:cs="Calibri"/>
                <w:sz w:val="20"/>
                <w:szCs w:val="20"/>
                <w:lang w:eastAsia="zh-CN"/>
              </w:rPr>
            </w:pPr>
            <w:del w:id="390"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91" w:author="nick" w:date="2019-12-19T20:15:00Z"/>
                <w:sz w:val="20"/>
                <w:szCs w:val="20"/>
              </w:rPr>
            </w:pPr>
            <w:del w:id="392"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93" w:author="nick" w:date="2019-12-19T20:15:00Z"/>
                <w:sz w:val="20"/>
                <w:szCs w:val="20"/>
              </w:rPr>
            </w:pPr>
            <w:del w:id="394"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95" w:author="nick" w:date="2019-12-19T20:15:00Z"/>
                <w:sz w:val="20"/>
                <w:szCs w:val="20"/>
              </w:rPr>
            </w:pPr>
            <w:del w:id="396"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97" w:author="nick" w:date="2019-12-19T20:15:00Z"/>
                <w:sz w:val="20"/>
                <w:szCs w:val="20"/>
              </w:rPr>
            </w:pPr>
            <w:del w:id="398" w:author="nick" w:date="2019-12-19T20:15:00Z">
              <w:r w:rsidRPr="003103A4" w:rsidDel="00BE444C">
                <w:rPr>
                  <w:sz w:val="20"/>
                  <w:szCs w:val="20"/>
                </w:rPr>
                <w:delText>Optional, if label is present.</w:delText>
              </w:r>
            </w:del>
          </w:p>
        </w:tc>
      </w:tr>
      <w:tr w:rsidR="00BE444C" w:rsidRPr="00397AE8" w14:paraId="07F51568" w14:textId="77777777" w:rsidTr="0011065E">
        <w:trPr>
          <w:ins w:id="399"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400" w:author="nick" w:date="2019-12-19T20:13:00Z"/>
                <w:sz w:val="20"/>
                <w:szCs w:val="20"/>
              </w:rPr>
            </w:pPr>
            <w:ins w:id="401"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402" w:author="nick" w:date="2019-12-19T20:13:00Z"/>
                <w:sz w:val="20"/>
                <w:szCs w:val="20"/>
              </w:rPr>
            </w:pPr>
            <w:ins w:id="403"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404"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405" w:author="nick" w:date="2019-12-19T20:13:00Z"/>
                <w:sz w:val="20"/>
                <w:szCs w:val="20"/>
              </w:rPr>
            </w:pPr>
            <w:ins w:id="406"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407" w:author="nick" w:date="2019-12-19T20:13:00Z"/>
                <w:sz w:val="20"/>
                <w:szCs w:val="20"/>
              </w:rPr>
            </w:pPr>
          </w:p>
        </w:tc>
      </w:tr>
    </w:tbl>
    <w:p w14:paraId="13344E44" w14:textId="7380D522" w:rsidR="006A6AD6" w:rsidRDefault="006A6AD6" w:rsidP="00543B6B">
      <w:pPr>
        <w:pStyle w:val="Caption"/>
        <w:spacing w:before="120"/>
      </w:pPr>
      <w:bookmarkStart w:id="408" w:name="_Toc414573795"/>
      <w:bookmarkStart w:id="409" w:name="_Toc3566423"/>
      <w:bookmarkStart w:id="410"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08"/>
      <w:bookmarkEnd w:id="409"/>
      <w:bookmarkEnd w:id="410"/>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11" w:author="nick" w:date="2019-12-19T20:14:00Z"/>
        </w:rPr>
      </w:pPr>
      <w:del w:id="412"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413" w:author="nick" w:date="2019-12-19T20:14:00Z"/>
        </w:rPr>
      </w:pPr>
      <w:del w:id="414"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415" w:author="nick" w:date="2019-12-19T20:12:00Z">
        <w:r w:rsidR="00BE444C">
          <w:rPr>
            <w:rFonts w:ascii="Courier New" w:hAnsi="Courier New"/>
            <w:sz w:val="18"/>
            <w:szCs w:val="18"/>
          </w:rPr>
          <w:t>part_index</w:t>
        </w:r>
        <w:r w:rsidR="00BE444C" w:rsidRPr="000B11EA">
          <w:t xml:space="preserve">: </w:t>
        </w:r>
      </w:ins>
      <w:ins w:id="416" w:author="nick" w:date="2019-12-19T20:14:00Z">
        <w:r w:rsidR="00BE444C">
          <w:t xml:space="preserve">The flange partner with this index (see section </w:t>
        </w:r>
        <w:r w:rsidR="00BE444C">
          <w:fldChar w:fldCharType="begin"/>
        </w:r>
        <w:r w:rsidR="00BE444C">
          <w:instrText xml:space="preserve"> REF _Ref428791371 \r \h </w:instrText>
        </w:r>
      </w:ins>
      <w:ins w:id="417" w:author="nick" w:date="2019-12-19T20:14:00Z">
        <w:r w:rsidR="00BE444C">
          <w:fldChar w:fldCharType="separate"/>
        </w:r>
      </w:ins>
      <w:r w:rsidR="00371FCC">
        <w:t>5.3.1.1</w:t>
      </w:r>
      <w:ins w:id="418"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19" w:author="Dr. Carsten Franke" w:date="2020-03-09T11:33:00Z">
        <w:r w:rsidR="00344574">
          <w:t xml:space="preserve">. </w:t>
        </w:r>
      </w:ins>
    </w:p>
    <w:p w14:paraId="503C976C" w14:textId="581DE320" w:rsidR="006D7D25" w:rsidDel="00D76BAB" w:rsidRDefault="006D7D25" w:rsidP="00BE444C">
      <w:pPr>
        <w:spacing w:before="120"/>
        <w:jc w:val="both"/>
        <w:rPr>
          <w:del w:id="420" w:author="Dr. Carsten Franke" w:date="2020-03-10T15:35:00Z"/>
        </w:rPr>
      </w:pPr>
      <w:del w:id="421"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422" w:name="_Toc3556954"/>
      <w:bookmarkStart w:id="423"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22"/>
      <w:bookmarkEnd w:id="42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24"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425" w:author="nick" w:date="2019-12-19T20:20:00Z"/>
          <w:rFonts w:cs="Courier New"/>
          <w:b/>
          <w:szCs w:val="16"/>
        </w:rPr>
      </w:pPr>
      <w:ins w:id="426" w:author="nick" w:date="2019-12-19T20:20:00Z">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ins>
    </w:p>
    <w:p w14:paraId="243BC143" w14:textId="0A09CED0" w:rsidR="00BE444C" w:rsidRPr="00F829D8" w:rsidRDefault="00BE444C" w:rsidP="00BE444C">
      <w:pPr>
        <w:pStyle w:val="XMLCode"/>
        <w:ind w:firstLine="539"/>
        <w:rPr>
          <w:ins w:id="427" w:author="nick" w:date="2019-12-19T20:20:00Z"/>
          <w:b/>
          <w:color w:val="0070C0"/>
        </w:rPr>
      </w:pPr>
      <w:ins w:id="428"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29" w:author="nick" w:date="2020-02-10T23:17:00Z"/>
          <w:b/>
          <w:color w:val="0070C0"/>
        </w:rPr>
      </w:pPr>
      <w:ins w:id="430"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31" w:author="nick" w:date="2019-12-19T20:20:00Z"/>
          <w:b/>
          <w:color w:val="0070C0"/>
        </w:rPr>
      </w:pPr>
      <w:ins w:id="432" w:author="nick" w:date="2020-02-10T23:17:00Z">
        <w:r>
          <w:rPr>
            <w:b/>
            <w:color w:val="0070C0"/>
          </w:rPr>
          <w:t xml:space="preserve">   &lt;coefficients static_f</w:t>
        </w:r>
      </w:ins>
      <w:ins w:id="433"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434"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35" w:author="nick" w:date="2019-12-19T20:20:00Z"/>
          <w:rFonts w:cs="Courier New"/>
          <w:b/>
          <w:szCs w:val="16"/>
        </w:rPr>
      </w:pPr>
      <w:del w:id="436"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37" w:author="nick" w:date="2019-12-19T20:20:00Z"/>
          <w:b/>
          <w:color w:val="0070C0"/>
        </w:rPr>
      </w:pPr>
      <w:del w:id="438"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39" w:author="nick" w:date="2019-12-19T20:20:00Z"/>
          <w:b/>
          <w:color w:val="0070C0"/>
        </w:rPr>
      </w:pPr>
      <w:del w:id="44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41" w:author="nick" w:date="2019-12-19T20:20:00Z"/>
          <w:rFonts w:cs="Courier New"/>
          <w:b/>
          <w:color w:val="0070C0"/>
          <w:szCs w:val="16"/>
        </w:rPr>
      </w:pPr>
      <w:del w:id="442"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43" w:author="nick" w:date="2019-12-19T20:20:00Z"/>
          <w:rFonts w:cs="Courier New"/>
          <w:b/>
          <w:szCs w:val="16"/>
        </w:rPr>
      </w:pPr>
      <w:del w:id="444"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45" w:author="nick" w:date="2019-12-19T20:20:00Z"/>
          <w:rFonts w:cs="Courier New"/>
          <w:b/>
          <w:szCs w:val="16"/>
        </w:rPr>
      </w:pPr>
      <w:del w:id="446"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47" w:author="nick" w:date="2019-12-19T20:20:00Z"/>
          <w:b/>
          <w:color w:val="0070C0"/>
        </w:rPr>
      </w:pPr>
      <w:del w:id="448"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49" w:author="nick" w:date="2019-12-19T20:20:00Z"/>
          <w:b/>
          <w:color w:val="0070C0"/>
        </w:rPr>
      </w:pPr>
      <w:del w:id="450"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51" w:author="nick" w:date="2019-12-19T20:20:00Z"/>
          <w:rFonts w:cs="Courier New"/>
          <w:b/>
          <w:color w:val="0070C0"/>
          <w:szCs w:val="16"/>
        </w:rPr>
      </w:pPr>
      <w:del w:id="452"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53" w:author="nick" w:date="2019-12-19T20:20:00Z"/>
          <w:rFonts w:cs="Courier New"/>
          <w:b/>
          <w:szCs w:val="16"/>
        </w:rPr>
      </w:pPr>
      <w:del w:id="454"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455" w:name="_Ref414837767"/>
      <w:bookmarkStart w:id="456" w:name="_Toc3556955"/>
      <w:bookmarkStart w:id="457" w:name="_Toc34747205"/>
      <w:r>
        <w:t xml:space="preserve">Local </w:t>
      </w:r>
      <w:r w:rsidR="008706FB">
        <w:t>Contact</w:t>
      </w:r>
      <w:r w:rsidRPr="0030552A">
        <w:t xml:space="preserve"> </w:t>
      </w:r>
      <w:r w:rsidR="008706FB">
        <w:t>P</w:t>
      </w:r>
      <w:r>
        <w:t>ropert</w:t>
      </w:r>
      <w:r w:rsidR="008706FB">
        <w:t>ies</w:t>
      </w:r>
      <w:bookmarkEnd w:id="455"/>
      <w:bookmarkEnd w:id="456"/>
      <w:bookmarkEnd w:id="457"/>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Caption"/>
        <w:spacing w:before="120"/>
      </w:pPr>
      <w:bookmarkStart w:id="458" w:name="_Toc3566424"/>
      <w:bookmarkStart w:id="459"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58"/>
      <w:bookmarkEnd w:id="45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460" w:name="_Ref414836574"/>
      <w:bookmarkStart w:id="461" w:name="_Toc3556956"/>
      <w:bookmarkStart w:id="462" w:name="_Toc34747206"/>
      <w:r w:rsidRPr="007055D9">
        <w:t>Joints</w:t>
      </w:r>
      <w:bookmarkEnd w:id="460"/>
      <w:bookmarkEnd w:id="461"/>
      <w:bookmarkEnd w:id="46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Caption"/>
        <w:spacing w:before="120"/>
      </w:pPr>
      <w:bookmarkStart w:id="463" w:name="_Toc3566425"/>
      <w:bookmarkStart w:id="464"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463"/>
      <w:bookmarkEnd w:id="46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465" w:name="_Toc428456083"/>
      <w:bookmarkStart w:id="466" w:name="_Toc428537047"/>
      <w:bookmarkStart w:id="467" w:name="_Toc428969366"/>
      <w:bookmarkStart w:id="468" w:name="_Toc429052757"/>
      <w:bookmarkStart w:id="469" w:name="_Toc3556957"/>
      <w:bookmarkStart w:id="470" w:name="_Toc34747207"/>
      <w:bookmarkEnd w:id="465"/>
      <w:bookmarkEnd w:id="466"/>
      <w:bookmarkEnd w:id="467"/>
      <w:bookmarkEnd w:id="46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69"/>
      <w:bookmarkEnd w:id="47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471" w:name="_Toc428279348"/>
      <w:bookmarkStart w:id="472" w:name="_Toc428456085"/>
      <w:bookmarkStart w:id="473" w:name="_Toc428537049"/>
      <w:bookmarkStart w:id="474" w:name="_Toc428969368"/>
      <w:bookmarkStart w:id="475" w:name="_Toc429052759"/>
      <w:bookmarkStart w:id="476" w:name="_Toc3556958"/>
      <w:bookmarkStart w:id="477" w:name="_Toc34747208"/>
      <w:bookmarkEnd w:id="471"/>
      <w:bookmarkEnd w:id="472"/>
      <w:bookmarkEnd w:id="473"/>
      <w:bookmarkEnd w:id="474"/>
      <w:bookmarkEnd w:id="475"/>
      <w:r w:rsidRPr="007055D9">
        <w:t>XML Schema Definition</w:t>
      </w:r>
      <w:bookmarkEnd w:id="476"/>
      <w:bookmarkEnd w:id="47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78" w:name="_Toc334484488"/>
      <w:bookmarkStart w:id="479" w:name="_Toc334486133"/>
      <w:bookmarkStart w:id="480" w:name="XMLStructureConnectionGroups"/>
      <w:bookmarkStart w:id="481" w:name="SeamweldConnectionGroupPart"/>
      <w:bookmarkStart w:id="482" w:name="XMLStructurePartsPIDs"/>
      <w:bookmarkStart w:id="483" w:name="XMLStructureConnections"/>
      <w:bookmarkStart w:id="484" w:name="XMLStructurePointConnections"/>
      <w:bookmarkStart w:id="485" w:name="XMLStructureLineConnections"/>
      <w:bookmarkStart w:id="486" w:name="XMLStructurePlaneConnections"/>
      <w:bookmarkStart w:id="487" w:name="_Toc338938892"/>
      <w:bookmarkStart w:id="488" w:name="_Toc338939088"/>
      <w:bookmarkStart w:id="489" w:name="_Toc3556959"/>
      <w:bookmarkStart w:id="490" w:name="_Toc34747209"/>
      <w:bookmarkEnd w:id="124"/>
      <w:bookmarkEnd w:id="125"/>
      <w:bookmarkEnd w:id="478"/>
      <w:bookmarkEnd w:id="479"/>
      <w:bookmarkEnd w:id="480"/>
      <w:bookmarkEnd w:id="481"/>
      <w:bookmarkEnd w:id="482"/>
      <w:bookmarkEnd w:id="483"/>
      <w:bookmarkEnd w:id="484"/>
      <w:bookmarkEnd w:id="485"/>
      <w:bookmarkEnd w:id="486"/>
      <w:r w:rsidRPr="007055D9">
        <w:lastRenderedPageBreak/>
        <w:t>Data Common to any Connection</w:t>
      </w:r>
      <w:bookmarkEnd w:id="487"/>
      <w:bookmarkEnd w:id="488"/>
      <w:bookmarkEnd w:id="489"/>
      <w:bookmarkEnd w:id="490"/>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91" w:name="_Ref448911656"/>
      <w:bookmarkStart w:id="492" w:name="_Toc3556960"/>
      <w:bookmarkStart w:id="493" w:name="_Toc34747210"/>
      <w:bookmarkStart w:id="494" w:name="_Toc413359574"/>
      <w:bookmarkStart w:id="495" w:name="_Toc338938893"/>
      <w:bookmarkStart w:id="496" w:name="_Toc338939089"/>
      <w:bookmarkStart w:id="497" w:name="_Toc288196462"/>
      <w:bookmarkStart w:id="498" w:name="_Toc288200760"/>
      <w:r>
        <w:t>Indices and their properties</w:t>
      </w:r>
      <w:bookmarkEnd w:id="491"/>
      <w:bookmarkEnd w:id="492"/>
      <w:bookmarkEnd w:id="49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99" w:name="_Toc3556961"/>
      <w:bookmarkStart w:id="500" w:name="_Toc34747211"/>
      <w:r w:rsidRPr="00BD20ED">
        <w:rPr>
          <w:szCs w:val="34"/>
        </w:rPr>
        <w:t xml:space="preserve">Attribute </w:t>
      </w:r>
      <w:r w:rsidRPr="00BD20ED">
        <w:rPr>
          <w:rFonts w:ascii="Courier New" w:hAnsi="Courier New" w:cs="Courier New"/>
          <w:b w:val="0"/>
          <w:szCs w:val="34"/>
          <w:highlight w:val="white"/>
        </w:rPr>
        <w:t>label</w:t>
      </w:r>
      <w:bookmarkEnd w:id="494"/>
      <w:bookmarkEnd w:id="499"/>
      <w:bookmarkEnd w:id="50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501" w:name="_Ref413329202"/>
      <w:bookmarkStart w:id="502" w:name="_Toc413359575"/>
      <w:bookmarkStart w:id="503" w:name="_Toc3556962"/>
      <w:bookmarkStart w:id="504" w:name="_Toc34747212"/>
      <w:r>
        <w:rPr>
          <w:szCs w:val="34"/>
        </w:rPr>
        <w:t>Dimensions and Coordinates</w:t>
      </w:r>
      <w:bookmarkEnd w:id="501"/>
      <w:bookmarkEnd w:id="502"/>
      <w:bookmarkEnd w:id="503"/>
      <w:bookmarkEnd w:id="50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505" w:name="_Toc413359576"/>
      <w:bookmarkStart w:id="506" w:name="_Ref440360308"/>
      <w:bookmarkStart w:id="507" w:name="_Ref440360312"/>
      <w:bookmarkStart w:id="508" w:name="_Ref440360851"/>
      <w:bookmarkStart w:id="509" w:name="_Ref440360857"/>
      <w:bookmarkStart w:id="510" w:name="_Ref440453613"/>
      <w:bookmarkStart w:id="511" w:name="_Ref440453616"/>
      <w:bookmarkStart w:id="512" w:name="_Ref440454500"/>
      <w:bookmarkStart w:id="513" w:name="_Ref440454502"/>
      <w:bookmarkStart w:id="514" w:name="_Toc3556963"/>
      <w:bookmarkStart w:id="515" w:name="_Toc34747213"/>
      <w:r w:rsidRPr="00BD20ED">
        <w:rPr>
          <w:szCs w:val="34"/>
        </w:rPr>
        <w:t xml:space="preserve">Attribute </w:t>
      </w:r>
      <w:r>
        <w:rPr>
          <w:rFonts w:ascii="Courier New" w:hAnsi="Courier New" w:cs="Courier New"/>
          <w:b w:val="0"/>
          <w:szCs w:val="34"/>
          <w:highlight w:val="white"/>
        </w:rPr>
        <w:t>quality_control</w:t>
      </w:r>
      <w:bookmarkEnd w:id="505"/>
      <w:bookmarkEnd w:id="506"/>
      <w:bookmarkEnd w:id="507"/>
      <w:bookmarkEnd w:id="508"/>
      <w:bookmarkEnd w:id="509"/>
      <w:bookmarkEnd w:id="510"/>
      <w:bookmarkEnd w:id="511"/>
      <w:bookmarkEnd w:id="512"/>
      <w:bookmarkEnd w:id="513"/>
      <w:bookmarkEnd w:id="514"/>
      <w:bookmarkEnd w:id="51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516" w:name="_Ref428442251"/>
      <w:bookmarkStart w:id="517" w:name="_Toc3556964"/>
      <w:bookmarkStart w:id="518" w:name="_Toc34747214"/>
      <w:r w:rsidRPr="007331A4">
        <w:lastRenderedPageBreak/>
        <w:t>Custom Attributes list</w:t>
      </w:r>
      <w:bookmarkEnd w:id="516"/>
      <w:bookmarkEnd w:id="517"/>
      <w:bookmarkEnd w:id="51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Caption"/>
        <w:spacing w:before="120"/>
        <w:rPr>
          <w:rFonts w:ascii="Courier New" w:hAnsi="Courier New" w:cs="Courier New"/>
          <w:b w:val="0"/>
          <w:i/>
        </w:rPr>
      </w:pPr>
      <w:bookmarkStart w:id="519" w:name="_Toc440039075"/>
      <w:bookmarkStart w:id="520" w:name="_Toc3566426"/>
      <w:bookmarkStart w:id="521"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519"/>
      <w:bookmarkEnd w:id="520"/>
      <w:bookmarkEnd w:id="52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Caption"/>
        <w:spacing w:before="120"/>
      </w:pPr>
      <w:bookmarkStart w:id="522" w:name="_Toc440039076"/>
      <w:bookmarkStart w:id="523" w:name="_Toc3566427"/>
      <w:bookmarkStart w:id="524"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522"/>
      <w:bookmarkEnd w:id="523"/>
      <w:bookmarkEnd w:id="52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Caption"/>
        <w:spacing w:before="120"/>
        <w:rPr>
          <w:rFonts w:ascii="Courier New" w:hAnsi="Courier New" w:cs="Courier New"/>
          <w:b w:val="0"/>
          <w:i/>
        </w:rPr>
      </w:pPr>
      <w:bookmarkStart w:id="525" w:name="_Toc440039077"/>
      <w:bookmarkStart w:id="526" w:name="_Toc3566428"/>
      <w:bookmarkStart w:id="527"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525"/>
      <w:bookmarkEnd w:id="526"/>
      <w:bookmarkEnd w:id="52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Caption"/>
        <w:spacing w:before="120"/>
      </w:pPr>
      <w:bookmarkStart w:id="528" w:name="_Toc440039078"/>
      <w:bookmarkStart w:id="529" w:name="_Toc3566429"/>
      <w:bookmarkStart w:id="530"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28"/>
      <w:bookmarkEnd w:id="529"/>
      <w:bookmarkEnd w:id="53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Caption"/>
        <w:spacing w:before="120"/>
      </w:pPr>
      <w:bookmarkStart w:id="531" w:name="_Toc440039079"/>
      <w:bookmarkStart w:id="532" w:name="_Toc3566430"/>
      <w:bookmarkStart w:id="533"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31"/>
      <w:bookmarkEnd w:id="532"/>
      <w:bookmarkEnd w:id="53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Caption"/>
        <w:spacing w:before="120"/>
      </w:pPr>
      <w:bookmarkStart w:id="534" w:name="_Toc440039080"/>
      <w:bookmarkStart w:id="535" w:name="_Toc3566431"/>
      <w:bookmarkStart w:id="536"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34"/>
      <w:bookmarkEnd w:id="535"/>
      <w:bookmarkEnd w:id="53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Caption"/>
        <w:spacing w:before="120"/>
      </w:pPr>
      <w:bookmarkStart w:id="537" w:name="_Toc440039081"/>
      <w:bookmarkStart w:id="538" w:name="_Toc3566432"/>
      <w:bookmarkStart w:id="539"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537"/>
      <w:bookmarkEnd w:id="538"/>
      <w:bookmarkEnd w:id="53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Caption"/>
        <w:spacing w:before="120"/>
      </w:pPr>
      <w:bookmarkStart w:id="540" w:name="_Toc440039082"/>
      <w:bookmarkStart w:id="541" w:name="_Toc3566433"/>
      <w:bookmarkStart w:id="542"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540"/>
      <w:bookmarkEnd w:id="541"/>
      <w:bookmarkEnd w:id="54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Caption"/>
        <w:spacing w:before="120"/>
      </w:pPr>
      <w:bookmarkStart w:id="543" w:name="_Toc440039083"/>
      <w:bookmarkStart w:id="544" w:name="_Toc3566434"/>
      <w:bookmarkStart w:id="545"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543"/>
      <w:bookmarkEnd w:id="544"/>
      <w:bookmarkEnd w:id="54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Caption"/>
        <w:spacing w:before="120"/>
      </w:pPr>
      <w:bookmarkStart w:id="546" w:name="_Toc440039084"/>
      <w:bookmarkStart w:id="547" w:name="_Toc3566435"/>
      <w:bookmarkStart w:id="548"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546"/>
      <w:bookmarkEnd w:id="547"/>
      <w:bookmarkEnd w:id="54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Caption"/>
        <w:spacing w:before="120"/>
      </w:pPr>
      <w:bookmarkStart w:id="549" w:name="_Toc440039085"/>
      <w:bookmarkStart w:id="550" w:name="_Toc3566436"/>
      <w:bookmarkStart w:id="551"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549"/>
      <w:bookmarkEnd w:id="550"/>
      <w:bookmarkEnd w:id="55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Caption"/>
        <w:spacing w:before="120"/>
      </w:pPr>
      <w:bookmarkStart w:id="552" w:name="_Toc440039086"/>
      <w:bookmarkStart w:id="553" w:name="_Toc3566437"/>
      <w:bookmarkStart w:id="554"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552"/>
      <w:bookmarkEnd w:id="553"/>
      <w:bookmarkEnd w:id="55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55" w:name="_Toc440038865"/>
      <w:bookmarkStart w:id="556" w:name="_Toc3556965"/>
      <w:bookmarkStart w:id="557"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55"/>
      <w:bookmarkEnd w:id="556"/>
      <w:bookmarkEnd w:id="55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558" w:name="_Toc440038866"/>
      <w:bookmarkStart w:id="559" w:name="_Toc3556966"/>
      <w:bookmarkStart w:id="560"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58"/>
      <w:bookmarkEnd w:id="559"/>
      <w:bookmarkEnd w:id="56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61" w:name="_Toc440038867"/>
      <w:bookmarkStart w:id="562" w:name="_Toc3556967"/>
      <w:bookmarkStart w:id="563"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61"/>
      <w:bookmarkEnd w:id="562"/>
      <w:bookmarkEnd w:id="56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64" w:name="_Toc440038868"/>
      <w:bookmarkStart w:id="565" w:name="_Toc3556968"/>
      <w:bookmarkStart w:id="566"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64"/>
      <w:bookmarkEnd w:id="565"/>
      <w:bookmarkEnd w:id="56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67" w:name="_Toc3556969"/>
      <w:bookmarkStart w:id="568" w:name="_Toc34747219"/>
      <w:r w:rsidRPr="007055D9">
        <w:lastRenderedPageBreak/>
        <w:t>0D connections</w:t>
      </w:r>
      <w:bookmarkEnd w:id="567"/>
      <w:bookmarkEnd w:id="568"/>
    </w:p>
    <w:p w14:paraId="25FFC0E6" w14:textId="77777777" w:rsidR="002E60CB" w:rsidRPr="00226A3F" w:rsidRDefault="002E60CB" w:rsidP="002E60CB">
      <w:pPr>
        <w:pStyle w:val="Heading2"/>
        <w:tabs>
          <w:tab w:val="clear" w:pos="576"/>
          <w:tab w:val="left" w:pos="567"/>
          <w:tab w:val="num" w:pos="1134"/>
        </w:tabs>
        <w:ind w:left="578" w:hanging="578"/>
      </w:pPr>
      <w:bookmarkStart w:id="569" w:name="_Toc413359578"/>
      <w:bookmarkStart w:id="570" w:name="_Toc3556970"/>
      <w:bookmarkStart w:id="571" w:name="_Toc34747220"/>
      <w:r w:rsidRPr="00226A3F">
        <w:t>Generic Definitions</w:t>
      </w:r>
      <w:bookmarkEnd w:id="569"/>
      <w:bookmarkEnd w:id="570"/>
      <w:bookmarkEnd w:id="571"/>
    </w:p>
    <w:p w14:paraId="5F980062" w14:textId="77777777" w:rsidR="002E60CB" w:rsidRPr="00226A3F" w:rsidRDefault="002E60CB" w:rsidP="00327322">
      <w:pPr>
        <w:pStyle w:val="Heading3"/>
      </w:pPr>
      <w:bookmarkStart w:id="572" w:name="_Toc413359579"/>
      <w:bookmarkStart w:id="573" w:name="_Ref428958711"/>
      <w:bookmarkStart w:id="574" w:name="_Toc3556971"/>
      <w:bookmarkStart w:id="575" w:name="_Toc34747221"/>
      <w:r w:rsidRPr="00226A3F">
        <w:t>Identification</w:t>
      </w:r>
      <w:bookmarkEnd w:id="572"/>
      <w:bookmarkEnd w:id="573"/>
      <w:bookmarkEnd w:id="574"/>
      <w:bookmarkEnd w:id="57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982500">
              <w:rPr>
                <w:sz w:val="20"/>
                <w:szCs w:val="20"/>
              </w:rPr>
              <w:fldChar w:fldCharType="end"/>
            </w:r>
          </w:p>
        </w:tc>
      </w:tr>
    </w:tbl>
    <w:p w14:paraId="67E60131" w14:textId="68C90DE0" w:rsidR="00646A0E" w:rsidRDefault="00646A0E" w:rsidP="00245478">
      <w:pPr>
        <w:pStyle w:val="Caption"/>
        <w:spacing w:before="120"/>
      </w:pPr>
      <w:bookmarkStart w:id="576" w:name="_Toc3566438"/>
      <w:bookmarkStart w:id="577"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76"/>
      <w:bookmarkEnd w:id="57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78" w:name="_Ref414563154"/>
      <w:bookmarkStart w:id="579" w:name="_Toc3556972"/>
      <w:bookmarkStart w:id="580" w:name="_Toc34747222"/>
      <w:r w:rsidRPr="007055D9">
        <w:t>Location</w:t>
      </w:r>
      <w:bookmarkEnd w:id="578"/>
      <w:bookmarkEnd w:id="579"/>
      <w:bookmarkEnd w:id="58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Caption"/>
        <w:spacing w:before="120"/>
      </w:pPr>
      <w:bookmarkStart w:id="581" w:name="_Toc3566439"/>
      <w:bookmarkStart w:id="582"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81"/>
      <w:bookmarkEnd w:id="58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83" w:name="_Toc428279359"/>
      <w:bookmarkStart w:id="584" w:name="_Toc428456096"/>
      <w:bookmarkStart w:id="585" w:name="_Toc428537060"/>
      <w:bookmarkStart w:id="586" w:name="_Toc428969379"/>
      <w:bookmarkStart w:id="587" w:name="_Toc429052770"/>
      <w:bookmarkStart w:id="588" w:name="_Direction"/>
      <w:bookmarkStart w:id="589" w:name="_Ref400880511"/>
      <w:bookmarkStart w:id="590" w:name="_Toc413359581"/>
      <w:bookmarkStart w:id="591" w:name="_Toc3556973"/>
      <w:bookmarkStart w:id="592" w:name="_Toc34747223"/>
      <w:bookmarkEnd w:id="583"/>
      <w:bookmarkEnd w:id="584"/>
      <w:bookmarkEnd w:id="585"/>
      <w:bookmarkEnd w:id="586"/>
      <w:bookmarkEnd w:id="587"/>
      <w:bookmarkEnd w:id="588"/>
      <w:r>
        <w:t>Direc</w:t>
      </w:r>
      <w:r w:rsidRPr="00226A3F">
        <w:t>tion</w:t>
      </w:r>
      <w:bookmarkEnd w:id="589"/>
      <w:bookmarkEnd w:id="590"/>
      <w:bookmarkEnd w:id="591"/>
      <w:bookmarkEnd w:id="59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Caption"/>
        <w:spacing w:before="120"/>
      </w:pPr>
      <w:bookmarkStart w:id="593" w:name="_Toc3566440"/>
      <w:bookmarkStart w:id="594"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93"/>
      <w:bookmarkEnd w:id="59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95" w:name="_Toc428279361"/>
      <w:bookmarkStart w:id="596" w:name="_Toc428456098"/>
      <w:bookmarkStart w:id="597" w:name="_Toc3556974"/>
      <w:bookmarkStart w:id="598" w:name="_Toc34747224"/>
      <w:bookmarkEnd w:id="595"/>
      <w:bookmarkEnd w:id="596"/>
      <w:r w:rsidRPr="00736820">
        <w:t>Type</w:t>
      </w:r>
      <w:r w:rsidRPr="007055D9">
        <w:t xml:space="preserve"> Specification</w:t>
      </w:r>
      <w:bookmarkEnd w:id="597"/>
      <w:bookmarkEnd w:id="59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Caption"/>
        <w:spacing w:before="120"/>
      </w:pPr>
      <w:bookmarkStart w:id="599" w:name="_Toc3566441"/>
      <w:bookmarkStart w:id="600"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99"/>
      <w:bookmarkEnd w:id="600"/>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601" w:name="_Ref428355238"/>
      <w:bookmarkStart w:id="602" w:name="_Toc3556975"/>
      <w:bookmarkStart w:id="603" w:name="_Toc34747225"/>
      <w:r w:rsidRPr="007055D9">
        <w:t xml:space="preserve">Spot </w:t>
      </w:r>
      <w:r w:rsidR="002E657F">
        <w:t>W</w:t>
      </w:r>
      <w:r w:rsidRPr="007055D9">
        <w:t>elds</w:t>
      </w:r>
      <w:bookmarkEnd w:id="601"/>
      <w:bookmarkEnd w:id="602"/>
      <w:bookmarkEnd w:id="603"/>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Caption"/>
        <w:spacing w:before="120"/>
      </w:pPr>
      <w:bookmarkStart w:id="604" w:name="_Toc3566442"/>
      <w:bookmarkStart w:id="605"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604"/>
      <w:bookmarkEnd w:id="605"/>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Caption"/>
        <w:spacing w:before="120"/>
      </w:pPr>
      <w:bookmarkStart w:id="606" w:name="_Toc3566443"/>
      <w:bookmarkStart w:id="607"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606"/>
      <w:bookmarkEnd w:id="607"/>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608" w:name="_Toc3556976"/>
      <w:bookmarkStart w:id="609" w:name="_Toc34747226"/>
      <w:r w:rsidRPr="007055D9">
        <w:t>Robscans</w:t>
      </w:r>
      <w:bookmarkEnd w:id="608"/>
      <w:bookmarkEnd w:id="609"/>
    </w:p>
    <w:bookmarkEnd w:id="495"/>
    <w:bookmarkEnd w:id="496"/>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F33398A">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Caption"/>
      </w:pPr>
      <w:bookmarkStart w:id="610" w:name="_Ref401160011"/>
      <w:bookmarkStart w:id="611" w:name="_Toc413359628"/>
      <w:bookmarkStart w:id="612" w:name="_Toc3557087"/>
      <w:bookmarkStart w:id="613"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61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11"/>
      <w:bookmarkEnd w:id="612"/>
      <w:bookmarkEnd w:id="61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Caption"/>
        <w:spacing w:before="120"/>
      </w:pPr>
      <w:bookmarkStart w:id="614" w:name="_Toc3566444"/>
      <w:bookmarkStart w:id="615"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614"/>
      <w:bookmarkEnd w:id="61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Caption"/>
        <w:spacing w:before="120"/>
      </w:pPr>
      <w:bookmarkStart w:id="616" w:name="_Toc3566445"/>
      <w:bookmarkStart w:id="617"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616"/>
      <w:bookmarkEnd w:id="617"/>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Caption"/>
        <w:spacing w:before="120"/>
      </w:pPr>
      <w:bookmarkStart w:id="618" w:name="_Toc3566446"/>
      <w:bookmarkStart w:id="619"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618"/>
      <w:bookmarkEnd w:id="61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620" w:name="_Toc428279365"/>
      <w:bookmarkStart w:id="621" w:name="_Toc428456102"/>
      <w:bookmarkStart w:id="622" w:name="_Toc428537065"/>
      <w:bookmarkStart w:id="623" w:name="_Toc428969384"/>
      <w:bookmarkStart w:id="624" w:name="_Toc429052775"/>
      <w:bookmarkStart w:id="625" w:name="_Toc413359585"/>
      <w:bookmarkStart w:id="626" w:name="_Toc3556977"/>
      <w:bookmarkStart w:id="627" w:name="_Toc34747227"/>
      <w:bookmarkEnd w:id="620"/>
      <w:bookmarkEnd w:id="621"/>
      <w:bookmarkEnd w:id="622"/>
      <w:bookmarkEnd w:id="623"/>
      <w:bookmarkEnd w:id="624"/>
      <w:r w:rsidRPr="00226A3F">
        <w:t>Rivets</w:t>
      </w:r>
      <w:bookmarkEnd w:id="625"/>
      <w:bookmarkEnd w:id="626"/>
      <w:bookmarkEnd w:id="62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Caption"/>
        <w:spacing w:before="120"/>
      </w:pPr>
      <w:bookmarkStart w:id="628" w:name="_Toc3566447"/>
      <w:bookmarkStart w:id="629"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28"/>
      <w:bookmarkEnd w:id="62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Caption"/>
        <w:spacing w:before="120"/>
        <w:rPr>
          <w:rFonts w:ascii="Courier New" w:hAnsi="Courier New" w:cs="Courier New"/>
          <w:bCs w:val="0"/>
          <w:i/>
          <w:sz w:val="18"/>
          <w:szCs w:val="18"/>
        </w:rPr>
      </w:pPr>
      <w:bookmarkStart w:id="630" w:name="_Toc3566448"/>
      <w:bookmarkStart w:id="631"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30"/>
      <w:bookmarkEnd w:id="631"/>
    </w:p>
    <w:p w14:paraId="58BB457C" w14:textId="77777777" w:rsidR="00894B86" w:rsidRDefault="00894B86" w:rsidP="00894B86">
      <w:pPr>
        <w:jc w:val="center"/>
        <w:rPr>
          <w:noProof/>
          <w:lang w:eastAsia="en-US"/>
        </w:rPr>
      </w:pPr>
      <w:r>
        <w:rPr>
          <w:noProof/>
          <w:lang w:eastAsia="en-US"/>
        </w:rPr>
        <w:drawing>
          <wp:inline distT="0" distB="0" distL="0" distR="0" wp14:anchorId="1F3DA0FA" wp14:editId="6B334E4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A4EF06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1698DF0">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08D4BC3C" w:rsidR="00894B86" w:rsidRPr="00894B86" w:rsidRDefault="00894B86" w:rsidP="00894B86">
      <w:pPr>
        <w:pStyle w:val="Caption"/>
      </w:pPr>
      <w:bookmarkStart w:id="632" w:name="_Toc3557088"/>
      <w:bookmarkStart w:id="633"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32"/>
      <w:bookmarkEnd w:id="633"/>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Caption"/>
        <w:keepNext/>
        <w:keepLines/>
        <w:spacing w:before="120"/>
      </w:pPr>
      <w:bookmarkStart w:id="634" w:name="_Toc3566449"/>
      <w:bookmarkStart w:id="635"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34"/>
      <w:bookmarkEnd w:id="63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36" w:name="_Toc428279367"/>
      <w:bookmarkStart w:id="637" w:name="_Toc428456104"/>
      <w:bookmarkStart w:id="638" w:name="_Toc428537067"/>
      <w:bookmarkStart w:id="639" w:name="_Toc428969386"/>
      <w:bookmarkStart w:id="640" w:name="_Toc429052777"/>
      <w:bookmarkStart w:id="641" w:name="_Toc413359586"/>
      <w:bookmarkStart w:id="642" w:name="_Toc3556978"/>
      <w:bookmarkStart w:id="643" w:name="_Toc34747228"/>
      <w:bookmarkEnd w:id="636"/>
      <w:bookmarkEnd w:id="637"/>
      <w:bookmarkEnd w:id="638"/>
      <w:bookmarkEnd w:id="639"/>
      <w:bookmarkEnd w:id="640"/>
      <w:r>
        <w:t>Blind</w:t>
      </w:r>
      <w:r w:rsidRPr="00942FED">
        <w:t xml:space="preserve"> Rivets</w:t>
      </w:r>
      <w:bookmarkEnd w:id="641"/>
      <w:bookmarkEnd w:id="642"/>
      <w:bookmarkEnd w:id="64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Caption"/>
        <w:spacing w:before="120"/>
      </w:pPr>
      <w:bookmarkStart w:id="644" w:name="_Toc3566450"/>
      <w:bookmarkStart w:id="645"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44"/>
      <w:bookmarkEnd w:id="645"/>
    </w:p>
    <w:p w14:paraId="55292A36" w14:textId="77777777" w:rsidR="00F15D19" w:rsidRDefault="00F15D19" w:rsidP="00F15D19">
      <w:pPr>
        <w:jc w:val="center"/>
      </w:pPr>
      <w:r>
        <w:rPr>
          <w:noProof/>
          <w:lang w:eastAsia="en-US"/>
        </w:rPr>
        <w:drawing>
          <wp:inline distT="0" distB="0" distL="0" distR="0" wp14:anchorId="1F94D27F" wp14:editId="397706F5">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2652A585">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18E02D96" w:rsidR="00F15D19" w:rsidRDefault="00462FB6" w:rsidP="00462FB6">
      <w:pPr>
        <w:pStyle w:val="Caption"/>
      </w:pPr>
      <w:bookmarkStart w:id="646" w:name="_Toc3557089"/>
      <w:bookmarkStart w:id="647"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46"/>
      <w:bookmarkEnd w:id="64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4BA4A1DA">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Caption"/>
        <w:spacing w:before="120"/>
      </w:pPr>
      <w:bookmarkStart w:id="648" w:name="_Toc3557090"/>
      <w:bookmarkStart w:id="649"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48"/>
      <w:bookmarkEnd w:id="64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5E20D6D">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Caption"/>
        <w:rPr>
          <w:lang w:eastAsia="en-GB"/>
        </w:rPr>
      </w:pPr>
      <w:bookmarkStart w:id="650" w:name="_Toc3557091"/>
      <w:bookmarkStart w:id="651"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50"/>
      <w:bookmarkEnd w:id="651"/>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52" w:name="_Toc428279369"/>
      <w:bookmarkStart w:id="653" w:name="_Toc428965611"/>
      <w:bookmarkEnd w:id="652"/>
      <w:bookmarkEnd w:id="653"/>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54" w:name="_Toc428279370"/>
    <w:bookmarkStart w:id="655" w:name="_Toc428456106"/>
    <w:bookmarkStart w:id="656" w:name="_Toc428537069"/>
    <w:bookmarkStart w:id="657" w:name="_Toc428969388"/>
    <w:bookmarkStart w:id="658" w:name="_Toc429052779"/>
    <w:bookmarkStart w:id="659" w:name="_Toc413359587"/>
    <w:bookmarkEnd w:id="654"/>
    <w:bookmarkEnd w:id="655"/>
    <w:bookmarkEnd w:id="656"/>
    <w:bookmarkEnd w:id="657"/>
    <w:bookmarkEnd w:id="658"/>
    <w:p w14:paraId="6391282C" w14:textId="77777777" w:rsidR="002E60CB" w:rsidRPr="00942FED" w:rsidRDefault="00DB0669" w:rsidP="00327322">
      <w:pPr>
        <w:pStyle w:val="Heading3"/>
      </w:pPr>
      <w:r>
        <w:rPr>
          <w:b w:val="0"/>
          <w:bCs w:val="0"/>
          <w:sz w:val="18"/>
          <w:szCs w:val="24"/>
        </w:rPr>
        <w:lastRenderedPageBreak/>
        <w:fldChar w:fldCharType="end"/>
      </w:r>
      <w:bookmarkStart w:id="660" w:name="_Toc3556979"/>
      <w:bookmarkStart w:id="661" w:name="_Toc34747229"/>
      <w:r w:rsidR="002E60CB" w:rsidRPr="00942FED">
        <w:t>Self</w:t>
      </w:r>
      <w:r w:rsidR="000306B0">
        <w:t>-</w:t>
      </w:r>
      <w:r w:rsidR="002E60CB" w:rsidRPr="00942FED">
        <w:t>Piercing Rivets</w:t>
      </w:r>
      <w:bookmarkEnd w:id="659"/>
      <w:bookmarkEnd w:id="660"/>
      <w:bookmarkEnd w:id="66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4C29D14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B4EAA51">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Caption"/>
        <w:keepNext/>
      </w:pPr>
      <w:bookmarkStart w:id="662" w:name="_Toc413359629"/>
      <w:bookmarkStart w:id="663" w:name="_Toc3557092"/>
      <w:bookmarkStart w:id="664"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62"/>
      <w:bookmarkEnd w:id="663"/>
      <w:bookmarkEnd w:id="664"/>
    </w:p>
    <w:p w14:paraId="39A33CF9" w14:textId="77777777" w:rsidR="00C52145" w:rsidRDefault="00C52145" w:rsidP="00C52145">
      <w:pPr>
        <w:keepNext/>
        <w:jc w:val="center"/>
      </w:pPr>
      <w:r>
        <w:rPr>
          <w:noProof/>
          <w:lang w:eastAsia="en-US"/>
        </w:rPr>
        <w:drawing>
          <wp:inline distT="0" distB="0" distL="0" distR="0" wp14:anchorId="3625093A" wp14:editId="13E8EC99">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3657553A" w:rsidR="00C52145" w:rsidRPr="00C52145" w:rsidRDefault="00C52145" w:rsidP="00C52145">
      <w:pPr>
        <w:pStyle w:val="Caption"/>
      </w:pPr>
      <w:bookmarkStart w:id="665" w:name="_Toc3557093"/>
      <w:bookmarkStart w:id="666"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65"/>
      <w:bookmarkEnd w:id="666"/>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Caption"/>
        <w:spacing w:before="120"/>
      </w:pPr>
      <w:bookmarkStart w:id="667" w:name="_Toc3566451"/>
      <w:bookmarkStart w:id="668"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67"/>
      <w:bookmarkEnd w:id="66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69" w:name="_Toc428456108"/>
      <w:bookmarkStart w:id="670" w:name="_Toc428537071"/>
      <w:bookmarkStart w:id="671" w:name="_Toc428969390"/>
      <w:bookmarkStart w:id="672" w:name="_Toc429052781"/>
      <w:bookmarkStart w:id="673" w:name="_Toc428279372"/>
      <w:bookmarkStart w:id="674" w:name="_Toc428456109"/>
      <w:bookmarkStart w:id="675" w:name="_Toc428537072"/>
      <w:bookmarkStart w:id="676" w:name="_Toc428969391"/>
      <w:bookmarkStart w:id="677" w:name="_Toc429052782"/>
      <w:bookmarkStart w:id="678" w:name="_Toc428279374"/>
      <w:bookmarkStart w:id="679" w:name="_Toc428456111"/>
      <w:bookmarkStart w:id="680" w:name="_Toc428537074"/>
      <w:bookmarkStart w:id="681" w:name="_Toc428969393"/>
      <w:bookmarkStart w:id="682" w:name="_Toc429052784"/>
      <w:bookmarkStart w:id="683" w:name="_Toc428279378"/>
      <w:bookmarkStart w:id="684" w:name="_Toc428456115"/>
      <w:bookmarkStart w:id="685" w:name="_Toc428537078"/>
      <w:bookmarkStart w:id="686" w:name="_Toc428969397"/>
      <w:bookmarkStart w:id="687" w:name="_Toc429052788"/>
      <w:bookmarkStart w:id="688" w:name="_Toc428279380"/>
      <w:bookmarkStart w:id="689" w:name="_Toc428456117"/>
      <w:bookmarkStart w:id="690" w:name="_Toc428537080"/>
      <w:bookmarkStart w:id="691" w:name="_Toc428969399"/>
      <w:bookmarkStart w:id="692" w:name="_Toc429052790"/>
      <w:bookmarkStart w:id="693" w:name="_Toc428279387"/>
      <w:bookmarkStart w:id="694" w:name="_Toc428456124"/>
      <w:bookmarkStart w:id="695" w:name="_Toc428537087"/>
      <w:bookmarkStart w:id="696" w:name="_Toc428969406"/>
      <w:bookmarkStart w:id="697" w:name="_Toc429052797"/>
      <w:bookmarkStart w:id="698" w:name="_Toc428279388"/>
      <w:bookmarkStart w:id="699" w:name="_Toc428456125"/>
      <w:bookmarkStart w:id="700" w:name="_Toc428537088"/>
      <w:bookmarkStart w:id="701" w:name="_Toc428969407"/>
      <w:bookmarkStart w:id="702" w:name="_Toc429052798"/>
      <w:bookmarkStart w:id="703" w:name="_Toc428279389"/>
      <w:bookmarkStart w:id="704" w:name="_Toc428456126"/>
      <w:bookmarkStart w:id="705" w:name="_Toc428537089"/>
      <w:bookmarkStart w:id="706" w:name="_Toc428969408"/>
      <w:bookmarkStart w:id="707" w:name="_Toc429052799"/>
      <w:bookmarkStart w:id="708" w:name="_Toc413359588"/>
      <w:bookmarkStart w:id="709" w:name="_Toc3556980"/>
      <w:bookmarkStart w:id="710" w:name="_Toc34747230"/>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r>
        <w:t>S</w:t>
      </w:r>
      <w:r w:rsidR="002E60CB">
        <w:t>olid</w:t>
      </w:r>
      <w:r w:rsidR="002E60CB" w:rsidRPr="00942FED">
        <w:t xml:space="preserve"> Rivets</w:t>
      </w:r>
      <w:bookmarkEnd w:id="708"/>
      <w:bookmarkEnd w:id="709"/>
      <w:bookmarkEnd w:id="71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9C9772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0EC2D1D">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F8BA29A">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AE9CB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1631F53A">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5997D3A">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C65D4AA">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99C593F">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E189768">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0756299">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72545E1F">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9ABC399">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Caption"/>
        <w:spacing w:before="120"/>
        <w:rPr>
          <w:rFonts w:cs="Calibri"/>
          <w:sz w:val="18"/>
          <w:szCs w:val="22"/>
          <w:lang w:eastAsia="en-GB"/>
        </w:rPr>
      </w:pPr>
      <w:bookmarkStart w:id="711" w:name="_Toc3566452"/>
      <w:bookmarkStart w:id="712"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711"/>
      <w:bookmarkEnd w:id="71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D7B93A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48DB7987">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Caption"/>
        <w:spacing w:before="120"/>
        <w:rPr>
          <w:rFonts w:cs="Calibri"/>
          <w:szCs w:val="22"/>
          <w:lang w:eastAsia="en-GB"/>
        </w:rPr>
      </w:pPr>
      <w:bookmarkStart w:id="713" w:name="_Ref3565285"/>
      <w:bookmarkStart w:id="714" w:name="_Toc3557094"/>
      <w:bookmarkStart w:id="715"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713"/>
      <w:r>
        <w:t>: Dimensions of Solid Rivets</w:t>
      </w:r>
      <w:bookmarkEnd w:id="714"/>
      <w:bookmarkEnd w:id="71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16"/>
            <w:r>
              <w:rPr>
                <w:sz w:val="20"/>
                <w:szCs w:val="20"/>
              </w:rPr>
              <w:t xml:space="preserve">max_grip </w:t>
            </w:r>
            <w:r>
              <w:rPr>
                <w:rFonts w:cs="Calibri"/>
                <w:sz w:val="20"/>
                <w:szCs w:val="20"/>
              </w:rPr>
              <w:t>≥</w:t>
            </w:r>
            <w:r>
              <w:rPr>
                <w:sz w:val="20"/>
                <w:szCs w:val="20"/>
              </w:rPr>
              <w:t xml:space="preserve"> min_grip</w:t>
            </w:r>
            <w:commentRangeStart w:id="717"/>
            <w:commentRangeEnd w:id="717"/>
            <w:r w:rsidR="00B14B2C">
              <w:rPr>
                <w:rStyle w:val="CommentReference"/>
                <w:lang w:eastAsia="x-none"/>
              </w:rPr>
              <w:commentReference w:id="717"/>
            </w:r>
            <w:commentRangeEnd w:id="716"/>
            <w:r w:rsidR="00F1371D">
              <w:rPr>
                <w:rStyle w:val="CommentReference"/>
                <w:lang w:eastAsia="x-none"/>
              </w:rPr>
              <w:commentReference w:id="71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Caption"/>
        <w:spacing w:before="120"/>
        <w:rPr>
          <w:rFonts w:cs="Calibri"/>
          <w:sz w:val="18"/>
          <w:szCs w:val="22"/>
          <w:lang w:eastAsia="en-GB"/>
        </w:rPr>
      </w:pPr>
      <w:bookmarkStart w:id="718" w:name="_Toc3566453"/>
      <w:bookmarkStart w:id="719"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8"/>
      <w:bookmarkEnd w:id="71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26D21B6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Caption"/>
        <w:spacing w:before="120"/>
        <w:rPr>
          <w:rFonts w:cs="Calibri"/>
          <w:lang w:eastAsia="en-GB"/>
        </w:rPr>
      </w:pPr>
      <w:bookmarkStart w:id="720" w:name="_Toc3557095"/>
      <w:bookmarkStart w:id="721"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20"/>
      <w:bookmarkEnd w:id="721"/>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722" w:name="_Toc428279391"/>
      <w:bookmarkStart w:id="723" w:name="_Toc428456128"/>
      <w:bookmarkStart w:id="724" w:name="_Toc428537091"/>
      <w:bookmarkStart w:id="725" w:name="_Toc428969410"/>
      <w:bookmarkStart w:id="726" w:name="_Toc429052801"/>
      <w:bookmarkStart w:id="727" w:name="_Toc413359589"/>
      <w:bookmarkStart w:id="728" w:name="_Toc3556981"/>
      <w:bookmarkStart w:id="729" w:name="_Toc34747231"/>
      <w:bookmarkEnd w:id="722"/>
      <w:bookmarkEnd w:id="723"/>
      <w:bookmarkEnd w:id="724"/>
      <w:bookmarkEnd w:id="725"/>
      <w:bookmarkEnd w:id="726"/>
      <w:r w:rsidRPr="00F90632">
        <w:lastRenderedPageBreak/>
        <w:t>Swop Rivets</w:t>
      </w:r>
      <w:bookmarkEnd w:id="727"/>
      <w:bookmarkEnd w:id="728"/>
      <w:bookmarkEnd w:id="729"/>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6572968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594A5213" w:rsidR="005F05A3" w:rsidRDefault="00C5224D" w:rsidP="00C5224D">
      <w:pPr>
        <w:pStyle w:val="Caption"/>
      </w:pPr>
      <w:bookmarkStart w:id="730" w:name="_Toc3557096"/>
      <w:bookmarkStart w:id="731"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30"/>
      <w:bookmarkEnd w:id="73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Caption"/>
        <w:spacing w:before="120"/>
      </w:pPr>
      <w:bookmarkStart w:id="732" w:name="_Toc3566454"/>
      <w:bookmarkStart w:id="733"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32"/>
      <w:bookmarkEnd w:id="73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30150E5C"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4" w:name="_Toc428456130"/>
      <w:bookmarkStart w:id="735" w:name="_Toc428537093"/>
      <w:bookmarkStart w:id="736" w:name="_Toc428969412"/>
      <w:bookmarkStart w:id="737" w:name="_Toc429052803"/>
      <w:bookmarkStart w:id="738" w:name="_Toc413359590"/>
      <w:bookmarkStart w:id="739" w:name="_Toc3556982"/>
      <w:bookmarkStart w:id="740" w:name="_Toc34747232"/>
      <w:bookmarkEnd w:id="734"/>
      <w:bookmarkEnd w:id="735"/>
      <w:bookmarkEnd w:id="736"/>
      <w:bookmarkEnd w:id="737"/>
      <w:r>
        <w:lastRenderedPageBreak/>
        <w:t xml:space="preserve">Threaded Connections: </w:t>
      </w:r>
      <w:r w:rsidRPr="00226A3F">
        <w:t>Bolts and Screws</w:t>
      </w:r>
      <w:bookmarkEnd w:id="738"/>
      <w:bookmarkEnd w:id="739"/>
      <w:bookmarkEnd w:id="740"/>
    </w:p>
    <w:p w14:paraId="1A579FAB" w14:textId="77777777" w:rsidR="002E60CB" w:rsidRPr="00942FED" w:rsidRDefault="002E60CB" w:rsidP="00327322">
      <w:pPr>
        <w:pStyle w:val="Heading3"/>
      </w:pPr>
      <w:bookmarkStart w:id="741" w:name="_Toc413359591"/>
      <w:bookmarkStart w:id="742" w:name="_Toc3556983"/>
      <w:bookmarkStart w:id="743" w:name="_Toc34747233"/>
      <w:r>
        <w:t>Introduction</w:t>
      </w:r>
      <w:bookmarkEnd w:id="741"/>
      <w:bookmarkEnd w:id="742"/>
      <w:bookmarkEnd w:id="74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44" w:author="nick" w:date="2019-10-08T21:10:00Z">
        <w:r w:rsidR="00A15461">
          <w:rPr>
            <w:rStyle w:val="FootnoteReference"/>
          </w:rPr>
          <w:footnoteReference w:id="14"/>
        </w:r>
      </w:ins>
      <w:r>
        <w:t>:</w:t>
      </w:r>
    </w:p>
    <w:p w14:paraId="69EB9CB4" w14:textId="5CBA506D" w:rsidR="00F256DA" w:rsidRPr="00F256DA" w:rsidRDefault="00F256DA" w:rsidP="000804D1">
      <w:pPr>
        <w:pStyle w:val="ListBullet"/>
        <w:numPr>
          <w:ilvl w:val="0"/>
          <w:numId w:val="19"/>
        </w:numPr>
        <w:rPr>
          <w:ins w:id="745" w:author="nick" w:date="2019-10-08T20:54:00Z"/>
        </w:rPr>
      </w:pPr>
      <w:ins w:id="746"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747" w:author="nick" w:date="2019-10-08T20:54:00Z"/>
        </w:rPr>
      </w:pPr>
      <w:del w:id="748"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749" w:author="nick" w:date="2019-10-08T20:56:00Z">
        <w:r w:rsidRPr="0059233A">
          <w:t>Screws are used in components which contain their own thread, and the screw may even cut its own internal thread into them. </w:t>
        </w:r>
      </w:ins>
      <w:del w:id="750"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51"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7804F3BB">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71074C75">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Caption"/>
        <w:spacing w:before="120"/>
      </w:pPr>
      <w:bookmarkStart w:id="752" w:name="_Toc413359630"/>
      <w:bookmarkStart w:id="753" w:name="_Toc3557097"/>
      <w:bookmarkStart w:id="754"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52"/>
      <w:bookmarkEnd w:id="753"/>
      <w:bookmarkEnd w:id="75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400D2AB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Caption"/>
        <w:rPr>
          <w:highlight w:val="cyan"/>
        </w:rPr>
      </w:pPr>
      <w:bookmarkStart w:id="755" w:name="_Ref401160020"/>
      <w:bookmarkStart w:id="756" w:name="_Toc413359631"/>
      <w:bookmarkStart w:id="757" w:name="_Toc3557098"/>
      <w:bookmarkStart w:id="758"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55"/>
      <w:r>
        <w:t>: Different Screw Forms</w:t>
      </w:r>
      <w:bookmarkEnd w:id="756"/>
      <w:bookmarkEnd w:id="757"/>
      <w:bookmarkEnd w:id="758"/>
    </w:p>
    <w:p w14:paraId="5C349209" w14:textId="77777777" w:rsidR="002E60CB" w:rsidRDefault="004F562F" w:rsidP="002E60CB">
      <w:pPr>
        <w:keepNext/>
        <w:jc w:val="center"/>
      </w:pPr>
      <w:r>
        <w:rPr>
          <w:noProof/>
          <w:lang w:eastAsia="en-US"/>
        </w:rPr>
        <w:drawing>
          <wp:inline distT="0" distB="0" distL="0" distR="0" wp14:anchorId="4B3B9B48" wp14:editId="542BFB27">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Caption"/>
        <w:rPr>
          <w:noProof/>
          <w:lang w:val="en-GB" w:eastAsia="en-GB"/>
        </w:rPr>
      </w:pPr>
      <w:bookmarkStart w:id="759" w:name="_Ref401160136"/>
      <w:bookmarkStart w:id="760" w:name="_Toc413359632"/>
      <w:bookmarkStart w:id="761" w:name="_Ref428364733"/>
      <w:bookmarkStart w:id="762" w:name="_Ref428531136"/>
      <w:bookmarkStart w:id="763" w:name="_Toc3557099"/>
      <w:bookmarkStart w:id="764"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59"/>
      <w:r>
        <w:t xml:space="preserve">: </w:t>
      </w:r>
      <w:r w:rsidRPr="001B293E">
        <w:t xml:space="preserve">Definition of </w:t>
      </w:r>
      <w:r>
        <w:t>L</w:t>
      </w:r>
      <w:r w:rsidRPr="001B293E">
        <w:t xml:space="preserve">ength and </w:t>
      </w:r>
      <w:r>
        <w:t>H</w:t>
      </w:r>
      <w:r w:rsidRPr="001B293E">
        <w:t xml:space="preserve">ead </w:t>
      </w:r>
      <w:r>
        <w:t>S</w:t>
      </w:r>
      <w:r w:rsidRPr="001B293E">
        <w:t>izes</w:t>
      </w:r>
      <w:bookmarkEnd w:id="760"/>
      <w:bookmarkEnd w:id="761"/>
      <w:bookmarkEnd w:id="762"/>
      <w:bookmarkEnd w:id="763"/>
      <w:bookmarkEnd w:id="76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64EF71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Caption"/>
      </w:pPr>
      <w:bookmarkStart w:id="765" w:name="_Ref413315993"/>
      <w:bookmarkStart w:id="766" w:name="_Toc413359633"/>
      <w:bookmarkStart w:id="767" w:name="_Toc3557100"/>
      <w:bookmarkStart w:id="768"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65"/>
      <w:r w:rsidRPr="00F81409">
        <w:t>: Definition of lead</w:t>
      </w:r>
      <w:r>
        <w:t>,</w:t>
      </w:r>
      <w:r w:rsidRPr="00F81409">
        <w:t xml:space="preserve"> pitch and</w:t>
      </w:r>
      <w:r>
        <w:t xml:space="preserve"> starts</w:t>
      </w:r>
      <w:r w:rsidRPr="00F81409">
        <w:t xml:space="preserve"> of a thread.</w:t>
      </w:r>
      <w:bookmarkEnd w:id="766"/>
      <w:bookmarkEnd w:id="767"/>
      <w:bookmarkEnd w:id="768"/>
      <w:r w:rsidRPr="00F81409">
        <w:t xml:space="preserve"> </w:t>
      </w:r>
    </w:p>
    <w:p w14:paraId="2E070E38" w14:textId="77777777" w:rsidR="00ED267C" w:rsidRPr="00942FED" w:rsidRDefault="00A947CD" w:rsidP="00327322">
      <w:pPr>
        <w:pStyle w:val="Heading3"/>
      </w:pPr>
      <w:bookmarkStart w:id="769" w:name="_Toc428279395"/>
      <w:bookmarkStart w:id="770" w:name="_Toc428456133"/>
      <w:bookmarkStart w:id="771" w:name="_Toc428537096"/>
      <w:bookmarkStart w:id="772" w:name="_Toc428969415"/>
      <w:bookmarkStart w:id="773" w:name="_Toc429052806"/>
      <w:bookmarkStart w:id="774" w:name="_Toc3556984"/>
      <w:bookmarkStart w:id="775" w:name="_Ref3566661"/>
      <w:bookmarkStart w:id="776" w:name="_Ref4272362"/>
      <w:bookmarkStart w:id="777" w:name="_Toc34747234"/>
      <w:bookmarkEnd w:id="769"/>
      <w:bookmarkEnd w:id="770"/>
      <w:bookmarkEnd w:id="771"/>
      <w:bookmarkEnd w:id="772"/>
      <w:bookmarkEnd w:id="773"/>
      <w:r w:rsidRPr="00A947CD">
        <w:t>Contacts and Friction</w:t>
      </w:r>
      <w:bookmarkEnd w:id="774"/>
      <w:bookmarkEnd w:id="775"/>
      <w:bookmarkEnd w:id="776"/>
      <w:bookmarkEnd w:id="77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78"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778"/>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79"/>
      <w:r>
        <w:rPr>
          <w:rFonts w:cs="Calibri"/>
          <w:szCs w:val="22"/>
          <w:lang w:eastAsia="en-GB"/>
        </w:rPr>
        <w:t>Case c. above, of inter-part contacts, is addressed by sections</w:t>
      </w:r>
      <w:del w:id="780" w:author="Dr. Carsten Franke" w:date="2020-03-09T13:14:00Z">
        <w:r w:rsidDel="00DD5BFF">
          <w:rPr>
            <w:rFonts w:cs="Calibri"/>
            <w:szCs w:val="22"/>
            <w:lang w:eastAsia="en-GB"/>
          </w:rPr>
          <w:delText xml:space="preserve"> 5.3.2</w:delText>
        </w:r>
      </w:del>
      <w:ins w:id="781"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82" w:author="Dr. Carsten Franke" w:date="2020-03-09T13:14:00Z">
        <w:r w:rsidR="00DD5BFF">
          <w:rPr>
            <w:rFonts w:cs="Calibri"/>
            <w:szCs w:val="22"/>
            <w:lang w:eastAsia="en-GB"/>
          </w:rPr>
          <w:fldChar w:fldCharType="end"/>
        </w:r>
      </w:ins>
      <w:r>
        <w:rPr>
          <w:rFonts w:cs="Calibri"/>
          <w:szCs w:val="22"/>
          <w:lang w:eastAsia="en-GB"/>
        </w:rPr>
        <w:t xml:space="preserve"> (</w:t>
      </w:r>
      <w:del w:id="783" w:author="Dr. Carsten Franke" w:date="2020-03-09T13:15:00Z">
        <w:r w:rsidDel="00DD5BFF">
          <w:rPr>
            <w:rFonts w:cs="Calibri"/>
            <w:szCs w:val="22"/>
            <w:lang w:eastAsia="en-GB"/>
          </w:rPr>
          <w:delText>Global Contact Properties</w:delText>
        </w:r>
      </w:del>
      <w:ins w:id="784"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85" w:author="Dr. Carsten Franke" w:date="2020-03-09T13:15:00Z">
        <w:r w:rsidR="00DD5BFF">
          <w:rPr>
            <w:rFonts w:cs="Calibri"/>
            <w:szCs w:val="22"/>
            <w:lang w:eastAsia="en-GB"/>
          </w:rPr>
          <w:fldChar w:fldCharType="end"/>
        </w:r>
      </w:ins>
      <w:r>
        <w:rPr>
          <w:rFonts w:cs="Calibri"/>
          <w:szCs w:val="22"/>
          <w:lang w:eastAsia="en-GB"/>
        </w:rPr>
        <w:t>) and</w:t>
      </w:r>
      <w:del w:id="786" w:author="Dr. Carsten Franke" w:date="2020-03-09T13:14:00Z">
        <w:r w:rsidDel="00DD5BFF">
          <w:rPr>
            <w:rFonts w:cs="Calibri"/>
            <w:szCs w:val="22"/>
            <w:lang w:eastAsia="en-GB"/>
          </w:rPr>
          <w:delText xml:space="preserve"> </w:delText>
        </w:r>
      </w:del>
      <w:del w:id="787" w:author="Dr. Carsten Franke" w:date="2020-03-09T13:13:00Z">
        <w:r w:rsidDel="00DD5BFF">
          <w:rPr>
            <w:rFonts w:cs="Calibri"/>
            <w:szCs w:val="22"/>
            <w:lang w:eastAsia="en-GB"/>
          </w:rPr>
          <w:delText xml:space="preserve"> </w:delText>
        </w:r>
      </w:del>
      <w:del w:id="788"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89" w:author="Dr. Carsten Franke" w:date="2020-03-09T13:14:00Z">
        <w:r w:rsidR="00DD5BFF">
          <w:rPr>
            <w:rFonts w:cs="Calibri"/>
            <w:szCs w:val="22"/>
            <w:lang w:eastAsia="en-GB"/>
          </w:rPr>
          <w:t> </w:t>
        </w:r>
      </w:ins>
      <w:ins w:id="790"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91" w:author="Dr. Carsten Franke" w:date="2020-03-09T13:15:00Z">
        <w:r w:rsidR="00DD5BFF">
          <w:rPr>
            <w:rFonts w:cs="Calibri"/>
            <w:szCs w:val="22"/>
            <w:lang w:eastAsia="en-GB"/>
          </w:rPr>
          <w:fldChar w:fldCharType="end"/>
        </w:r>
      </w:ins>
      <w:r>
        <w:rPr>
          <w:rFonts w:cs="Calibri"/>
          <w:szCs w:val="22"/>
          <w:lang w:eastAsia="en-GB"/>
        </w:rPr>
        <w:t xml:space="preserve"> (</w:t>
      </w:r>
      <w:del w:id="792" w:author="Dr. Carsten Franke" w:date="2020-03-09T13:15:00Z">
        <w:r w:rsidDel="00DD5BFF">
          <w:rPr>
            <w:rFonts w:cs="Calibri"/>
            <w:szCs w:val="22"/>
            <w:lang w:eastAsia="en-GB"/>
          </w:rPr>
          <w:delText>Local Contact Properties</w:delText>
        </w:r>
      </w:del>
      <w:ins w:id="793"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94"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95" w:author="nick" w:date="2019-12-19T21:27:00Z">
        <w:r w:rsidR="0097759B">
          <w:rPr>
            <w:rFonts w:cs="Calibri"/>
            <w:szCs w:val="22"/>
            <w:lang w:eastAsia="en-GB"/>
          </w:rPr>
          <w:t xml:space="preserve"> in section</w:t>
        </w:r>
        <w:del w:id="796" w:author="Dr. Carsten Franke" w:date="2020-03-09T13:16:00Z">
          <w:r w:rsidR="0097759B" w:rsidDel="00DD5BFF">
            <w:rPr>
              <w:rFonts w:cs="Calibri"/>
              <w:szCs w:val="22"/>
              <w:lang w:eastAsia="en-GB"/>
            </w:rPr>
            <w:delText xml:space="preserve"> </w:delText>
          </w:r>
        </w:del>
      </w:ins>
      <w:ins w:id="797" w:author="nick" w:date="2019-12-19T21:29:00Z">
        <w:del w:id="798"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99"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800" w:author="nick" w:date="2019-12-19T21:29:00Z">
        <w:del w:id="801" w:author="Dr. Carsten Franke" w:date="2020-03-09T13:16:00Z">
          <w:r w:rsidR="0097759B" w:rsidDel="00DD5BFF">
            <w:rPr>
              <w:rFonts w:cs="Calibri"/>
              <w:szCs w:val="22"/>
              <w:lang w:eastAsia="en-GB"/>
            </w:rPr>
            <w:fldChar w:fldCharType="end"/>
          </w:r>
        </w:del>
      </w:ins>
      <w:ins w:id="802" w:author="Dr. Carsten Franke" w:date="2020-03-09T13:16:00Z">
        <w:r w:rsidR="00DD5BFF">
          <w:rPr>
            <w:rFonts w:cs="Calibri"/>
            <w:szCs w:val="22"/>
            <w:lang w:eastAsia="en-GB"/>
          </w:rPr>
          <w:t> </w:t>
        </w:r>
      </w:ins>
      <w:ins w:id="803"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804" w:author="Dr. Carsten Franke" w:date="2020-03-09T13:17:00Z">
        <w:r w:rsidR="00DD5BFF">
          <w:rPr>
            <w:rFonts w:cs="Calibri"/>
            <w:szCs w:val="22"/>
            <w:lang w:eastAsia="en-GB"/>
          </w:rPr>
          <w:fldChar w:fldCharType="end"/>
        </w:r>
        <w:r w:rsidR="00DD5BFF">
          <w:rPr>
            <w:rFonts w:cs="Calibri"/>
            <w:szCs w:val="22"/>
            <w:lang w:eastAsia="en-GB"/>
          </w:rPr>
          <w:t xml:space="preserve"> </w:t>
        </w:r>
      </w:ins>
      <w:ins w:id="805"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&lt;threaded_connection</w:t>
      </w:r>
      <w:r w:rsidR="00371FCC">
        <w:rPr>
          <w:rFonts w:ascii="Courier New" w:hAnsi="Courier New" w:cs="Courier New"/>
          <w:i/>
          <w:szCs w:val="30"/>
        </w:rPr>
        <w:t>/</w:t>
      </w:r>
      <w:r w:rsidR="00371FCC" w:rsidRPr="00287A00">
        <w:rPr>
          <w:rFonts w:ascii="Courier New" w:hAnsi="Courier New" w:cs="Courier New"/>
          <w:i/>
          <w:szCs w:val="30"/>
        </w:rPr>
        <w:t>&gt;</w:t>
      </w:r>
      <w:ins w:id="806" w:author="Dr. Carsten Franke" w:date="2020-03-09T13:16:00Z">
        <w:r w:rsidR="00DD5BFF">
          <w:rPr>
            <w:rFonts w:cs="Calibri"/>
            <w:szCs w:val="22"/>
            <w:lang w:eastAsia="en-GB"/>
          </w:rPr>
          <w:fldChar w:fldCharType="end"/>
        </w:r>
      </w:ins>
      <w:ins w:id="807" w:author="nick" w:date="2019-12-19T21:30:00Z">
        <w:r w:rsidR="0097759B">
          <w:rPr>
            <w:rFonts w:cs="Calibri"/>
            <w:szCs w:val="22"/>
            <w:lang w:eastAsia="en-GB"/>
          </w:rPr>
          <w:t>.</w:t>
        </w:r>
      </w:ins>
      <w:del w:id="808" w:author="nick" w:date="2019-12-19T21:27:00Z">
        <w:r w:rsidDel="0097759B">
          <w:rPr>
            <w:rFonts w:cs="Calibri"/>
            <w:szCs w:val="22"/>
            <w:lang w:eastAsia="en-GB"/>
          </w:rPr>
          <w:delText xml:space="preserve"> by the following XML elements.</w:delText>
        </w:r>
      </w:del>
      <w:commentRangeEnd w:id="779"/>
      <w:r w:rsidR="0097759B">
        <w:rPr>
          <w:rStyle w:val="CommentReference"/>
          <w:lang w:eastAsia="x-none"/>
        </w:rPr>
        <w:commentReference w:id="779"/>
      </w:r>
    </w:p>
    <w:p w14:paraId="5C7E422F" w14:textId="3E068468" w:rsidR="00147227" w:rsidDel="0097759B" w:rsidRDefault="00147227" w:rsidP="00B22204">
      <w:pPr>
        <w:autoSpaceDE w:val="0"/>
        <w:autoSpaceDN w:val="0"/>
        <w:adjustRightInd w:val="0"/>
        <w:spacing w:before="120"/>
        <w:jc w:val="both"/>
        <w:rPr>
          <w:del w:id="809" w:author="nick" w:date="2019-12-19T21:30:00Z"/>
          <w:rFonts w:cs="Calibri"/>
          <w:szCs w:val="22"/>
          <w:lang w:eastAsia="en-GB"/>
        </w:rPr>
      </w:pPr>
      <w:del w:id="810" w:author="nick" w:date="2019-12-19T21:30:00Z">
        <w:r w:rsidDel="0097759B">
          <w:rPr>
            <w:rFonts w:cs="Calibri"/>
            <w:szCs w:val="22"/>
            <w:lang w:eastAsia="en-GB"/>
          </w:rPr>
          <w:lastRenderedPageBreak/>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81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812" w:author="nick" w:date="2019-12-19T21:30:00Z"/>
                <w:b/>
                <w:i/>
              </w:rPr>
            </w:pPr>
            <w:del w:id="81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14" w:author="nick" w:date="2019-12-19T21:30:00Z"/>
                <w:b/>
                <w:i/>
              </w:rPr>
            </w:pPr>
            <w:del w:id="81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16" w:author="nick" w:date="2019-12-19T21:30:00Z"/>
                <w:b/>
                <w:i/>
              </w:rPr>
            </w:pPr>
            <w:del w:id="81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18" w:author="nick" w:date="2019-12-19T21:30:00Z"/>
                <w:b/>
                <w:i/>
              </w:rPr>
            </w:pPr>
            <w:del w:id="819" w:author="nick" w:date="2019-12-19T21:30:00Z">
              <w:r w:rsidRPr="00226A3F" w:rsidDel="0097759B">
                <w:rPr>
                  <w:b/>
                  <w:i/>
                </w:rPr>
                <w:delText>Constraint</w:delText>
              </w:r>
            </w:del>
          </w:p>
        </w:tc>
      </w:tr>
      <w:tr w:rsidR="0097142B" w:rsidRPr="00226A3F" w:rsidDel="0097759B" w14:paraId="76EED9E3" w14:textId="37B1B569" w:rsidTr="0097142B">
        <w:trPr>
          <w:jc w:val="center"/>
          <w:del w:id="820" w:author="nick" w:date="2019-12-19T21:30:00Z"/>
        </w:trPr>
        <w:tc>
          <w:tcPr>
            <w:tcW w:w="2111" w:type="dxa"/>
            <w:shd w:val="clear" w:color="auto" w:fill="auto"/>
          </w:tcPr>
          <w:p w14:paraId="0E76C4C6" w14:textId="2A747B56" w:rsidR="0097142B" w:rsidRPr="00226A3F" w:rsidDel="0097759B" w:rsidRDefault="0097142B" w:rsidP="0097142B">
            <w:pPr>
              <w:rPr>
                <w:del w:id="821" w:author="nick" w:date="2019-12-19T21:30:00Z"/>
                <w:sz w:val="20"/>
                <w:szCs w:val="20"/>
              </w:rPr>
            </w:pPr>
            <w:del w:id="82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23" w:author="nick" w:date="2019-12-19T21:30:00Z"/>
                <w:sz w:val="20"/>
                <w:szCs w:val="20"/>
              </w:rPr>
            </w:pPr>
            <w:del w:id="82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25" w:author="nick" w:date="2019-12-19T21:30:00Z"/>
                <w:sz w:val="20"/>
                <w:szCs w:val="20"/>
              </w:rPr>
            </w:pPr>
            <w:del w:id="82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2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828" w:author="nick" w:date="2019-12-19T21:30:00Z"/>
          <w:rFonts w:cs="Calibri"/>
          <w:szCs w:val="22"/>
          <w:lang w:eastAsia="en-GB"/>
        </w:rPr>
      </w:pPr>
      <w:bookmarkStart w:id="829" w:name="_Toc3566455"/>
      <w:del w:id="830"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29"/>
      </w:del>
    </w:p>
    <w:p w14:paraId="1425EBBB" w14:textId="5D397497" w:rsidR="004C405D" w:rsidDel="0097759B" w:rsidRDefault="004C405D" w:rsidP="004C405D">
      <w:pPr>
        <w:autoSpaceDE w:val="0"/>
        <w:autoSpaceDN w:val="0"/>
        <w:adjustRightInd w:val="0"/>
        <w:spacing w:after="0"/>
        <w:rPr>
          <w:del w:id="831" w:author="nick" w:date="2019-12-19T21:30:00Z"/>
          <w:rFonts w:cs="Calibri"/>
          <w:szCs w:val="22"/>
          <w:lang w:eastAsia="en-GB"/>
        </w:rPr>
      </w:pPr>
      <w:del w:id="83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33" w:author="nick" w:date="2019-12-19T21:30:00Z"/>
          <w:rFonts w:ascii="Courier" w:hAnsi="Courier" w:cs="Courier"/>
          <w:b/>
          <w:bCs/>
          <w:i/>
          <w:iCs/>
          <w:sz w:val="18"/>
          <w:szCs w:val="18"/>
          <w:lang w:eastAsia="en-GB"/>
        </w:rPr>
      </w:pPr>
      <w:del w:id="83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3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36" w:author="nick" w:date="2019-12-19T21:30:00Z"/>
                <w:b/>
                <w:i/>
              </w:rPr>
            </w:pPr>
            <w:del w:id="83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38" w:author="nick" w:date="2019-12-19T21:30:00Z"/>
                <w:b/>
                <w:i/>
              </w:rPr>
            </w:pPr>
            <w:del w:id="83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40" w:author="nick" w:date="2019-12-19T21:30:00Z"/>
                <w:b/>
                <w:i/>
              </w:rPr>
            </w:pPr>
            <w:del w:id="84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42" w:author="nick" w:date="2019-12-19T21:30:00Z"/>
                <w:b/>
                <w:i/>
              </w:rPr>
            </w:pPr>
            <w:del w:id="84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44" w:author="nick" w:date="2019-12-19T21:30:00Z"/>
                <w:b/>
                <w:i/>
              </w:rPr>
            </w:pPr>
            <w:del w:id="845" w:author="nick" w:date="2019-12-19T21:30:00Z">
              <w:r w:rsidRPr="00226A3F" w:rsidDel="0097759B">
                <w:rPr>
                  <w:b/>
                  <w:i/>
                </w:rPr>
                <w:delText>Constraint</w:delText>
              </w:r>
            </w:del>
          </w:p>
        </w:tc>
      </w:tr>
      <w:tr w:rsidR="004B2578" w:rsidRPr="00226A3F" w:rsidDel="0097759B" w14:paraId="442EF628" w14:textId="04869973" w:rsidTr="006C2299">
        <w:trPr>
          <w:jc w:val="center"/>
          <w:del w:id="84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47" w:author="nick" w:date="2019-12-19T21:30:00Z"/>
                <w:sz w:val="20"/>
                <w:szCs w:val="20"/>
              </w:rPr>
            </w:pPr>
            <w:del w:id="84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49" w:author="nick" w:date="2019-12-19T21:30:00Z"/>
                <w:sz w:val="20"/>
                <w:szCs w:val="20"/>
              </w:rPr>
            </w:pPr>
            <w:del w:id="85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51" w:author="nick" w:date="2019-12-19T21:30:00Z"/>
                <w:sz w:val="20"/>
                <w:szCs w:val="20"/>
              </w:rPr>
            </w:pPr>
            <w:del w:id="85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53" w:author="nick" w:date="2019-12-19T21:30:00Z"/>
                <w:sz w:val="20"/>
                <w:szCs w:val="20"/>
              </w:rPr>
            </w:pPr>
            <w:del w:id="85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55" w:author="nick" w:date="2019-12-19T21:30:00Z"/>
                <w:sz w:val="20"/>
                <w:szCs w:val="20"/>
              </w:rPr>
            </w:pPr>
            <w:del w:id="85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57" w:author="nick" w:date="2019-12-19T21:30:00Z"/>
                <w:rFonts w:cs="Calibri"/>
                <w:sz w:val="20"/>
                <w:szCs w:val="20"/>
                <w:lang w:eastAsia="en-GB"/>
              </w:rPr>
            </w:pPr>
            <w:del w:id="85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59" w:author="nick" w:date="2019-12-19T21:30:00Z"/>
                <w:sz w:val="20"/>
                <w:szCs w:val="20"/>
              </w:rPr>
            </w:pPr>
            <w:del w:id="86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6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62" w:author="nick" w:date="2019-12-19T21:30:00Z"/>
                <w:sz w:val="20"/>
                <w:szCs w:val="20"/>
              </w:rPr>
            </w:pPr>
            <w:del w:id="86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64" w:author="nick" w:date="2019-12-19T21:30:00Z"/>
                <w:sz w:val="20"/>
                <w:szCs w:val="20"/>
              </w:rPr>
            </w:pPr>
            <w:del w:id="86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66" w:author="nick" w:date="2019-12-19T21:30:00Z"/>
                <w:sz w:val="20"/>
                <w:szCs w:val="20"/>
              </w:rPr>
            </w:pPr>
            <w:del w:id="86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68" w:author="nick" w:date="2019-12-19T21:30:00Z"/>
                <w:sz w:val="20"/>
                <w:szCs w:val="20"/>
              </w:rPr>
            </w:pPr>
            <w:del w:id="86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70" w:author="nick" w:date="2019-12-19T21:30:00Z"/>
                <w:sz w:val="20"/>
                <w:szCs w:val="20"/>
              </w:rPr>
            </w:pPr>
            <w:del w:id="87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7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73" w:author="nick" w:date="2019-12-19T21:30:00Z"/>
                <w:sz w:val="20"/>
                <w:szCs w:val="20"/>
              </w:rPr>
            </w:pPr>
            <w:del w:id="87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75" w:author="nick" w:date="2019-12-19T21:30:00Z"/>
                <w:sz w:val="20"/>
                <w:szCs w:val="20"/>
              </w:rPr>
            </w:pPr>
            <w:del w:id="87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77" w:author="nick" w:date="2019-12-19T21:30:00Z"/>
                <w:sz w:val="20"/>
                <w:szCs w:val="20"/>
              </w:rPr>
            </w:pPr>
            <w:del w:id="87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79" w:author="nick" w:date="2019-12-19T21:30:00Z"/>
                <w:sz w:val="20"/>
                <w:szCs w:val="20"/>
              </w:rPr>
            </w:pPr>
            <w:del w:id="88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81" w:author="nick" w:date="2019-12-19T21:30:00Z"/>
                <w:sz w:val="20"/>
                <w:szCs w:val="20"/>
              </w:rPr>
            </w:pPr>
          </w:p>
        </w:tc>
      </w:tr>
    </w:tbl>
    <w:p w14:paraId="49770BC8" w14:textId="704E13BD" w:rsidR="004C405D" w:rsidRPr="004C405D" w:rsidDel="0097759B" w:rsidRDefault="0009096F" w:rsidP="00913551">
      <w:pPr>
        <w:pStyle w:val="Caption"/>
        <w:spacing w:before="120"/>
        <w:rPr>
          <w:del w:id="882" w:author="nick" w:date="2019-12-19T21:30:00Z"/>
          <w:rFonts w:asciiTheme="minorHAnsi" w:hAnsiTheme="minorHAnsi" w:cstheme="minorHAnsi"/>
          <w:bCs w:val="0"/>
          <w:iCs/>
          <w:sz w:val="22"/>
          <w:szCs w:val="22"/>
          <w:lang w:eastAsia="en-GB"/>
        </w:rPr>
      </w:pPr>
      <w:bookmarkStart w:id="883" w:name="_Toc3566456"/>
      <w:del w:id="884"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83"/>
      </w:del>
    </w:p>
    <w:p w14:paraId="770BD65D" w14:textId="1A79DBFB" w:rsidR="006C2299" w:rsidDel="0097759B" w:rsidRDefault="006C2299" w:rsidP="00225E9C">
      <w:pPr>
        <w:keepNext/>
        <w:autoSpaceDE w:val="0"/>
        <w:autoSpaceDN w:val="0"/>
        <w:adjustRightInd w:val="0"/>
        <w:spacing w:after="0"/>
        <w:rPr>
          <w:del w:id="885" w:author="nick" w:date="2019-12-19T21:30:00Z"/>
          <w:rFonts w:cs="Calibri"/>
          <w:szCs w:val="22"/>
          <w:lang w:eastAsia="en-GB"/>
        </w:rPr>
      </w:pPr>
      <w:del w:id="88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887" w:author="nick" w:date="2019-12-19T21:30:00Z"/>
          <w:rFonts w:cs="Calibri"/>
          <w:lang w:val="en-US" w:eastAsia="en-GB"/>
        </w:rPr>
      </w:pPr>
      <w:del w:id="88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889" w:author="nick" w:date="2019-12-19T21:30:00Z"/>
          <w:rFonts w:cs="Calibri"/>
          <w:lang w:val="en-US" w:eastAsia="en-GB"/>
        </w:rPr>
      </w:pPr>
      <w:del w:id="89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891" w:author="nick" w:date="2019-12-19T21:30:00Z"/>
          <w:rFonts w:cs="Calibri"/>
          <w:lang w:val="en-US" w:eastAsia="en-GB"/>
        </w:rPr>
      </w:pPr>
      <w:del w:id="89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93" w:author="nick" w:date="2019-12-19T21:30:00Z"/>
          <w:rFonts w:asciiTheme="minorHAnsi" w:hAnsiTheme="minorHAnsi" w:cstheme="minorHAnsi"/>
          <w:bCs/>
          <w:iCs/>
          <w:szCs w:val="22"/>
          <w:lang w:eastAsia="en-GB"/>
        </w:rPr>
      </w:pPr>
      <w:del w:id="89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95"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896" w:author="nick" w:date="2019-12-19T21:32:00Z"/>
        </w:rPr>
      </w:pPr>
      <w:ins w:id="897"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98"/>
      <w:ins w:id="899" w:author="nick" w:date="2019-12-19T21:32:00Z">
        <w:r>
          <w:t xml:space="preserve">                            </w:t>
        </w:r>
      </w:ins>
      <w:ins w:id="900" w:author="nick" w:date="2019-12-19T21:31:00Z">
        <w:r>
          <w:t>thread_static_friction=</w:t>
        </w:r>
      </w:ins>
      <w:ins w:id="901" w:author="nick" w:date="2019-12-19T21:32:00Z">
        <w:r>
          <w:t>"0.8"</w:t>
        </w:r>
      </w:ins>
      <w:r w:rsidR="00F20EA0">
        <w:t>&gt;</w:t>
      </w:r>
      <w:commentRangeEnd w:id="898"/>
      <w:r w:rsidR="002D676D">
        <w:rPr>
          <w:rStyle w:val="CommentReference"/>
          <w:rFonts w:ascii="Calibri" w:hAnsi="Calibri"/>
          <w:lang w:eastAsia="x-none"/>
        </w:rPr>
        <w:commentReference w:id="89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902" w:author="nick" w:date="2019-12-19T21:32:00Z"/>
          <w:b/>
          <w:color w:val="0070C0"/>
        </w:rPr>
      </w:pPr>
      <w:del w:id="90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904" w:author="nick" w:date="2019-12-19T21:32:00Z"/>
          <w:b/>
          <w:color w:val="0070C0"/>
        </w:rPr>
      </w:pPr>
      <w:del w:id="90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906" w:author="nick" w:date="2019-12-19T21:32:00Z"/>
          <w:b/>
          <w:color w:val="0070C0"/>
        </w:rPr>
      </w:pPr>
      <w:del w:id="90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908" w:author="nick" w:date="2019-12-19T21:32:00Z"/>
          <w:b/>
          <w:color w:val="0070C0"/>
        </w:rPr>
      </w:pPr>
      <w:del w:id="90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91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910"/>
      <w:r w:rsidR="00AD0A1B">
        <w:rPr>
          <w:rStyle w:val="CommentReference"/>
          <w:lang w:eastAsia="x-none"/>
        </w:rPr>
        <w:commentReference w:id="91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91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91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913"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914" w:author="nick" w:date="2019-12-19T21:33:00Z"/>
        </w:rPr>
      </w:pPr>
      <w:ins w:id="915"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916"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17" w:author="nick" w:date="2019-12-19T21:33:00Z"/>
          <w:b/>
          <w:color w:val="0070C0"/>
        </w:rPr>
      </w:pPr>
      <w:del w:id="91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19" w:author="nick" w:date="2019-12-19T21:33:00Z"/>
          <w:color w:val="0070C0"/>
        </w:rPr>
      </w:pPr>
      <w:del w:id="92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21" w:author="nick" w:date="2019-12-19T21:33:00Z"/>
          <w:b/>
          <w:color w:val="0070C0"/>
        </w:rPr>
      </w:pPr>
      <w:del w:id="92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23" w:author="nick" w:date="2019-12-19T21:33:00Z"/>
          <w:b/>
          <w:color w:val="0070C0"/>
        </w:rPr>
      </w:pPr>
      <w:del w:id="92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925" w:name="_Toc428279398"/>
      <w:bookmarkStart w:id="926" w:name="_Toc428456136"/>
      <w:bookmarkStart w:id="927" w:name="_Toc428537099"/>
      <w:bookmarkStart w:id="928" w:name="_Toc428969418"/>
      <w:bookmarkStart w:id="929" w:name="_Toc429052809"/>
      <w:bookmarkStart w:id="930" w:name="_Toc428279400"/>
      <w:bookmarkStart w:id="931" w:name="_Toc428456138"/>
      <w:bookmarkStart w:id="932" w:name="_Toc428537101"/>
      <w:bookmarkStart w:id="933" w:name="_Toc428969420"/>
      <w:bookmarkStart w:id="934" w:name="_Toc429052811"/>
      <w:bookmarkStart w:id="935" w:name="_Toc428279401"/>
      <w:bookmarkStart w:id="936" w:name="_Toc428456139"/>
      <w:bookmarkStart w:id="937" w:name="_Toc428537102"/>
      <w:bookmarkStart w:id="938" w:name="_Toc428969421"/>
      <w:bookmarkStart w:id="939" w:name="_Toc429052812"/>
      <w:bookmarkStart w:id="940" w:name="_Toc428279402"/>
      <w:bookmarkStart w:id="941" w:name="_Toc428456140"/>
      <w:bookmarkStart w:id="942" w:name="_Toc428537103"/>
      <w:bookmarkStart w:id="943" w:name="_Toc428969422"/>
      <w:bookmarkStart w:id="944" w:name="_Toc429052813"/>
      <w:bookmarkStart w:id="945" w:name="_Toc428279403"/>
      <w:bookmarkStart w:id="946" w:name="_Toc428456141"/>
      <w:bookmarkStart w:id="947" w:name="_Toc428537104"/>
      <w:bookmarkStart w:id="948" w:name="_Toc428969423"/>
      <w:bookmarkStart w:id="949" w:name="_Toc429052814"/>
      <w:bookmarkStart w:id="950" w:name="_Toc428279404"/>
      <w:bookmarkStart w:id="951" w:name="_Toc428456142"/>
      <w:bookmarkStart w:id="952" w:name="_Toc428537105"/>
      <w:bookmarkStart w:id="953" w:name="_Toc428969424"/>
      <w:bookmarkStart w:id="954" w:name="_Toc429052815"/>
      <w:bookmarkStart w:id="955" w:name="_Toc428279405"/>
      <w:bookmarkStart w:id="956" w:name="_Toc428456143"/>
      <w:bookmarkStart w:id="957" w:name="_Toc428537106"/>
      <w:bookmarkStart w:id="958" w:name="_Toc428969425"/>
      <w:bookmarkStart w:id="959" w:name="_Toc429052816"/>
      <w:bookmarkStart w:id="960" w:name="_Toc428279406"/>
      <w:bookmarkStart w:id="961" w:name="_Toc428456144"/>
      <w:bookmarkStart w:id="962" w:name="_Toc428537107"/>
      <w:bookmarkStart w:id="963" w:name="_Toc428969426"/>
      <w:bookmarkStart w:id="964" w:name="_Toc429052817"/>
      <w:bookmarkStart w:id="965" w:name="_Toc428279408"/>
      <w:bookmarkStart w:id="966" w:name="_Toc428456146"/>
      <w:bookmarkStart w:id="967" w:name="_Toc428537109"/>
      <w:bookmarkStart w:id="968" w:name="_Toc428969428"/>
      <w:bookmarkStart w:id="969" w:name="_Toc429052819"/>
      <w:bookmarkStart w:id="970" w:name="_Toc428279409"/>
      <w:bookmarkStart w:id="971" w:name="_Toc428456147"/>
      <w:bookmarkStart w:id="972" w:name="_Toc428537110"/>
      <w:bookmarkStart w:id="973" w:name="_Toc428969429"/>
      <w:bookmarkStart w:id="974" w:name="_Toc429052820"/>
      <w:bookmarkStart w:id="975" w:name="_Toc428279410"/>
      <w:bookmarkStart w:id="976" w:name="_Toc428456148"/>
      <w:bookmarkStart w:id="977" w:name="_Toc428537111"/>
      <w:bookmarkStart w:id="978" w:name="_Toc428969430"/>
      <w:bookmarkStart w:id="979" w:name="_Toc429052821"/>
      <w:bookmarkStart w:id="980" w:name="_Toc428279411"/>
      <w:bookmarkStart w:id="981" w:name="_Toc428456149"/>
      <w:bookmarkStart w:id="982" w:name="_Toc428537112"/>
      <w:bookmarkStart w:id="983" w:name="_Toc428969431"/>
      <w:bookmarkStart w:id="984" w:name="_Toc429052822"/>
      <w:bookmarkStart w:id="985" w:name="_Toc428279413"/>
      <w:bookmarkStart w:id="986" w:name="_Toc428456151"/>
      <w:bookmarkStart w:id="987" w:name="_Toc428537114"/>
      <w:bookmarkStart w:id="988" w:name="_Toc428969433"/>
      <w:bookmarkStart w:id="989" w:name="_Toc429052824"/>
      <w:bookmarkStart w:id="990" w:name="_Toc428279414"/>
      <w:bookmarkStart w:id="991" w:name="_Toc428456152"/>
      <w:bookmarkStart w:id="992" w:name="_Toc428537115"/>
      <w:bookmarkStart w:id="993" w:name="_Toc428969434"/>
      <w:bookmarkStart w:id="994" w:name="_Toc429052825"/>
      <w:bookmarkStart w:id="995" w:name="_Toc428279416"/>
      <w:bookmarkStart w:id="996" w:name="_Toc428456154"/>
      <w:bookmarkStart w:id="997" w:name="_Toc428537117"/>
      <w:bookmarkStart w:id="998" w:name="_Toc428969436"/>
      <w:bookmarkStart w:id="999" w:name="_Toc429052827"/>
      <w:bookmarkStart w:id="1000" w:name="_Toc428279417"/>
      <w:bookmarkStart w:id="1001" w:name="_Toc428456155"/>
      <w:bookmarkStart w:id="1002" w:name="_Toc428537118"/>
      <w:bookmarkStart w:id="1003" w:name="_Toc428969437"/>
      <w:bookmarkStart w:id="1004" w:name="_Toc429052828"/>
      <w:bookmarkStart w:id="1005" w:name="_Toc428279419"/>
      <w:bookmarkStart w:id="1006" w:name="_Toc428456157"/>
      <w:bookmarkStart w:id="1007" w:name="_Toc428537120"/>
      <w:bookmarkStart w:id="1008" w:name="_Toc428969439"/>
      <w:bookmarkStart w:id="1009" w:name="_Toc429052830"/>
      <w:bookmarkStart w:id="1010" w:name="_Toc428279421"/>
      <w:bookmarkStart w:id="1011" w:name="_Toc428456159"/>
      <w:bookmarkStart w:id="1012" w:name="_Toc428537122"/>
      <w:bookmarkStart w:id="1013" w:name="_Toc428969441"/>
      <w:bookmarkStart w:id="1014" w:name="_Toc429052832"/>
      <w:bookmarkStart w:id="1015" w:name="_Toc428279422"/>
      <w:bookmarkStart w:id="1016" w:name="_Toc428456160"/>
      <w:bookmarkStart w:id="1017" w:name="_Toc428537123"/>
      <w:bookmarkStart w:id="1018" w:name="_Toc428969442"/>
      <w:bookmarkStart w:id="1019" w:name="_Toc429052833"/>
      <w:bookmarkStart w:id="1020" w:name="_Toc428279423"/>
      <w:bookmarkStart w:id="1021" w:name="_Toc428456161"/>
      <w:bookmarkStart w:id="1022" w:name="_Toc428537124"/>
      <w:bookmarkStart w:id="1023" w:name="_Toc428969443"/>
      <w:bookmarkStart w:id="1024" w:name="_Toc429052834"/>
      <w:bookmarkStart w:id="1025" w:name="_Toc428279424"/>
      <w:bookmarkStart w:id="1026" w:name="_Toc428456162"/>
      <w:bookmarkStart w:id="1027" w:name="_Toc428537125"/>
      <w:bookmarkStart w:id="1028" w:name="_Toc428969444"/>
      <w:bookmarkStart w:id="1029" w:name="_Toc429052835"/>
      <w:bookmarkStart w:id="1030" w:name="_Toc428279426"/>
      <w:bookmarkStart w:id="1031" w:name="_Toc428456164"/>
      <w:bookmarkStart w:id="1032" w:name="_Toc428537127"/>
      <w:bookmarkStart w:id="1033" w:name="_Toc428969446"/>
      <w:bookmarkStart w:id="1034" w:name="_Toc429052837"/>
      <w:bookmarkStart w:id="1035" w:name="_Toc428279427"/>
      <w:bookmarkStart w:id="1036" w:name="_Toc428456165"/>
      <w:bookmarkStart w:id="1037" w:name="_Toc428537128"/>
      <w:bookmarkStart w:id="1038" w:name="_Toc428969447"/>
      <w:bookmarkStart w:id="1039" w:name="_Toc429052838"/>
      <w:bookmarkStart w:id="1040" w:name="_Toc428279431"/>
      <w:bookmarkStart w:id="1041" w:name="_Toc428456169"/>
      <w:bookmarkStart w:id="1042" w:name="_Toc428537132"/>
      <w:bookmarkStart w:id="1043" w:name="_Toc428969451"/>
      <w:bookmarkStart w:id="1044" w:name="_Toc429052842"/>
      <w:bookmarkStart w:id="1045" w:name="_Toc428279432"/>
      <w:bookmarkStart w:id="1046" w:name="_Toc428456170"/>
      <w:bookmarkStart w:id="1047" w:name="_Toc428537133"/>
      <w:bookmarkStart w:id="1048" w:name="_Toc428969452"/>
      <w:bookmarkStart w:id="1049" w:name="_Toc429052843"/>
      <w:bookmarkStart w:id="1050" w:name="_Toc428279434"/>
      <w:bookmarkStart w:id="1051" w:name="_Toc428456172"/>
      <w:bookmarkStart w:id="1052" w:name="_Toc428537135"/>
      <w:bookmarkStart w:id="1053" w:name="_Toc428969454"/>
      <w:bookmarkStart w:id="1054" w:name="_Toc429052845"/>
      <w:bookmarkStart w:id="1055" w:name="_Toc428279435"/>
      <w:bookmarkStart w:id="1056" w:name="_Toc428456173"/>
      <w:bookmarkStart w:id="1057" w:name="_Toc428537136"/>
      <w:bookmarkStart w:id="1058" w:name="_Toc428969455"/>
      <w:bookmarkStart w:id="1059" w:name="_Toc429052846"/>
      <w:bookmarkStart w:id="1060" w:name="_Toc428279439"/>
      <w:bookmarkStart w:id="1061" w:name="_Toc428456177"/>
      <w:bookmarkStart w:id="1062" w:name="_Toc428537140"/>
      <w:bookmarkStart w:id="1063" w:name="_Toc428969459"/>
      <w:bookmarkStart w:id="1064" w:name="_Toc429052850"/>
      <w:bookmarkStart w:id="1065" w:name="_Toc428279440"/>
      <w:bookmarkStart w:id="1066" w:name="_Toc428456178"/>
      <w:bookmarkStart w:id="1067" w:name="_Toc428537141"/>
      <w:bookmarkStart w:id="1068" w:name="_Toc428969460"/>
      <w:bookmarkStart w:id="1069" w:name="_Toc429052851"/>
      <w:bookmarkStart w:id="1070" w:name="_Toc428279441"/>
      <w:bookmarkStart w:id="1071" w:name="_Toc428456179"/>
      <w:bookmarkStart w:id="1072" w:name="_Toc428537142"/>
      <w:bookmarkStart w:id="1073" w:name="_Toc428969461"/>
      <w:bookmarkStart w:id="1074" w:name="_Toc429052852"/>
      <w:bookmarkStart w:id="1075" w:name="_Toc428279442"/>
      <w:bookmarkStart w:id="1076" w:name="_Toc428456180"/>
      <w:bookmarkStart w:id="1077" w:name="_Toc428537143"/>
      <w:bookmarkStart w:id="1078" w:name="_Toc428969462"/>
      <w:bookmarkStart w:id="1079" w:name="_Toc429052853"/>
      <w:bookmarkStart w:id="1080" w:name="_Toc428279444"/>
      <w:bookmarkStart w:id="1081" w:name="_Toc428456182"/>
      <w:bookmarkStart w:id="1082" w:name="_Toc428537145"/>
      <w:bookmarkStart w:id="1083" w:name="_Toc428969464"/>
      <w:bookmarkStart w:id="1084" w:name="_Toc429052855"/>
      <w:bookmarkStart w:id="1085" w:name="_Toc428279445"/>
      <w:bookmarkStart w:id="1086" w:name="_Toc428456183"/>
      <w:bookmarkStart w:id="1087" w:name="_Toc428537146"/>
      <w:bookmarkStart w:id="1088" w:name="_Toc428969465"/>
      <w:bookmarkStart w:id="1089" w:name="_Toc429052856"/>
      <w:bookmarkStart w:id="1090" w:name="_Toc428279449"/>
      <w:bookmarkStart w:id="1091" w:name="_Toc428456187"/>
      <w:bookmarkStart w:id="1092" w:name="_Toc428537150"/>
      <w:bookmarkStart w:id="1093" w:name="_Toc428969469"/>
      <w:bookmarkStart w:id="1094" w:name="_Toc429052860"/>
      <w:bookmarkStart w:id="1095" w:name="_Toc428279450"/>
      <w:bookmarkStart w:id="1096" w:name="_Toc428456188"/>
      <w:bookmarkStart w:id="1097" w:name="_Toc428537151"/>
      <w:bookmarkStart w:id="1098" w:name="_Toc428969470"/>
      <w:bookmarkStart w:id="1099" w:name="_Toc429052861"/>
      <w:bookmarkStart w:id="1100" w:name="_Toc428279452"/>
      <w:bookmarkStart w:id="1101" w:name="_Toc428456190"/>
      <w:bookmarkStart w:id="1102" w:name="_Toc428537153"/>
      <w:bookmarkStart w:id="1103" w:name="_Toc428969472"/>
      <w:bookmarkStart w:id="1104" w:name="_Toc429052863"/>
      <w:bookmarkStart w:id="1105" w:name="_Toc428279453"/>
      <w:bookmarkStart w:id="1106" w:name="_Toc428456191"/>
      <w:bookmarkStart w:id="1107" w:name="_Toc428537154"/>
      <w:bookmarkStart w:id="1108" w:name="_Toc428969473"/>
      <w:bookmarkStart w:id="1109" w:name="_Toc429052864"/>
      <w:bookmarkStart w:id="1110" w:name="_Toc428279457"/>
      <w:bookmarkStart w:id="1111" w:name="_Toc428456195"/>
      <w:bookmarkStart w:id="1112" w:name="_Toc428537158"/>
      <w:bookmarkStart w:id="1113" w:name="_Toc428969477"/>
      <w:bookmarkStart w:id="1114" w:name="_Toc429052868"/>
      <w:bookmarkStart w:id="1115" w:name="_Toc428279458"/>
      <w:bookmarkStart w:id="1116" w:name="_Toc428456196"/>
      <w:bookmarkStart w:id="1117" w:name="_Toc428537159"/>
      <w:bookmarkStart w:id="1118" w:name="_Toc428969478"/>
      <w:bookmarkStart w:id="1119" w:name="_Toc429052869"/>
      <w:bookmarkStart w:id="1120" w:name="_Toc428279459"/>
      <w:bookmarkStart w:id="1121" w:name="_Toc428456197"/>
      <w:bookmarkStart w:id="1122" w:name="_Toc428537160"/>
      <w:bookmarkStart w:id="1123" w:name="_Toc428969479"/>
      <w:bookmarkStart w:id="1124" w:name="_Toc429052870"/>
      <w:bookmarkStart w:id="1125" w:name="_Toc428279461"/>
      <w:bookmarkStart w:id="1126" w:name="_Toc428456199"/>
      <w:bookmarkStart w:id="1127" w:name="_Toc428537162"/>
      <w:bookmarkStart w:id="1128" w:name="_Toc428969481"/>
      <w:bookmarkStart w:id="1129" w:name="_Toc429052872"/>
      <w:bookmarkStart w:id="1130" w:name="_Toc428279462"/>
      <w:bookmarkStart w:id="1131" w:name="_Toc428456200"/>
      <w:bookmarkStart w:id="1132" w:name="_Toc428537163"/>
      <w:bookmarkStart w:id="1133" w:name="_Toc428969482"/>
      <w:bookmarkStart w:id="1134" w:name="_Toc429052873"/>
      <w:bookmarkStart w:id="1135" w:name="_Toc428279463"/>
      <w:bookmarkStart w:id="1136" w:name="_Toc428456201"/>
      <w:bookmarkStart w:id="1137" w:name="_Toc428537164"/>
      <w:bookmarkStart w:id="1138" w:name="_Toc428969483"/>
      <w:bookmarkStart w:id="1139" w:name="_Toc429052874"/>
      <w:bookmarkStart w:id="1140" w:name="_Toc428279464"/>
      <w:bookmarkStart w:id="1141" w:name="_Toc428456202"/>
      <w:bookmarkStart w:id="1142" w:name="_Toc428537165"/>
      <w:bookmarkStart w:id="1143" w:name="_Toc428969484"/>
      <w:bookmarkStart w:id="1144" w:name="_Toc429052875"/>
      <w:bookmarkStart w:id="1145" w:name="_Toc428279465"/>
      <w:bookmarkStart w:id="1146" w:name="_Toc428456203"/>
      <w:bookmarkStart w:id="1147" w:name="_Toc428537166"/>
      <w:bookmarkStart w:id="1148" w:name="_Toc428969485"/>
      <w:bookmarkStart w:id="1149" w:name="_Toc429052876"/>
      <w:bookmarkStart w:id="1150" w:name="_Toc428279467"/>
      <w:bookmarkStart w:id="1151" w:name="_Toc428456205"/>
      <w:bookmarkStart w:id="1152" w:name="_Toc428537168"/>
      <w:bookmarkStart w:id="1153" w:name="_Toc428969487"/>
      <w:bookmarkStart w:id="1154" w:name="_Toc429052878"/>
      <w:bookmarkStart w:id="1155" w:name="_Toc428279470"/>
      <w:bookmarkStart w:id="1156" w:name="_Toc428456208"/>
      <w:bookmarkStart w:id="1157" w:name="_Toc428537171"/>
      <w:bookmarkStart w:id="1158" w:name="_Toc428969490"/>
      <w:bookmarkStart w:id="1159" w:name="_Toc429052881"/>
      <w:bookmarkStart w:id="1160" w:name="_Toc428279471"/>
      <w:bookmarkStart w:id="1161" w:name="_Toc428456209"/>
      <w:bookmarkStart w:id="1162" w:name="_Toc428537172"/>
      <w:bookmarkStart w:id="1163" w:name="_Toc428969491"/>
      <w:bookmarkStart w:id="1164" w:name="_Toc429052882"/>
      <w:bookmarkStart w:id="1165" w:name="_Toc428279472"/>
      <w:bookmarkStart w:id="1166" w:name="_Toc428456210"/>
      <w:bookmarkStart w:id="1167" w:name="_Toc428537173"/>
      <w:bookmarkStart w:id="1168" w:name="_Toc428969492"/>
      <w:bookmarkStart w:id="1169" w:name="_Toc429052883"/>
      <w:bookmarkStart w:id="1170" w:name="_Toc428279473"/>
      <w:bookmarkStart w:id="1171" w:name="_Toc428456211"/>
      <w:bookmarkStart w:id="1172" w:name="_Toc428537174"/>
      <w:bookmarkStart w:id="1173" w:name="_Toc428969493"/>
      <w:bookmarkStart w:id="1174" w:name="_Toc429052884"/>
      <w:bookmarkStart w:id="1175" w:name="_Toc428279474"/>
      <w:bookmarkStart w:id="1176" w:name="_Toc428456212"/>
      <w:bookmarkStart w:id="1177" w:name="_Toc428537175"/>
      <w:bookmarkStart w:id="1178" w:name="_Toc428969494"/>
      <w:bookmarkStart w:id="1179" w:name="_Toc429052885"/>
      <w:bookmarkStart w:id="1180" w:name="_Toc428279475"/>
      <w:bookmarkStart w:id="1181" w:name="_Toc428456213"/>
      <w:bookmarkStart w:id="1182" w:name="_Toc428537176"/>
      <w:bookmarkStart w:id="1183" w:name="_Toc428969495"/>
      <w:bookmarkStart w:id="1184" w:name="_Toc429052886"/>
      <w:bookmarkStart w:id="1185" w:name="_Toc428279476"/>
      <w:bookmarkStart w:id="1186" w:name="_Toc428456214"/>
      <w:bookmarkStart w:id="1187" w:name="_Toc428537177"/>
      <w:bookmarkStart w:id="1188" w:name="_Toc428969496"/>
      <w:bookmarkStart w:id="1189" w:name="_Toc429052887"/>
      <w:bookmarkStart w:id="1190" w:name="_Toc428279481"/>
      <w:bookmarkStart w:id="1191" w:name="_Toc428456219"/>
      <w:bookmarkStart w:id="1192" w:name="_Toc428537182"/>
      <w:bookmarkStart w:id="1193" w:name="_Toc428969501"/>
      <w:bookmarkStart w:id="1194" w:name="_Toc429052892"/>
      <w:bookmarkStart w:id="1195" w:name="_Toc428279482"/>
      <w:bookmarkStart w:id="1196" w:name="_Toc428456220"/>
      <w:bookmarkStart w:id="1197" w:name="_Toc428537183"/>
      <w:bookmarkStart w:id="1198" w:name="_Toc428969502"/>
      <w:bookmarkStart w:id="1199" w:name="_Toc429052893"/>
      <w:bookmarkStart w:id="1200" w:name="_Toc428279490"/>
      <w:bookmarkStart w:id="1201" w:name="_Toc428456228"/>
      <w:bookmarkStart w:id="1202" w:name="_Toc428537191"/>
      <w:bookmarkStart w:id="1203" w:name="_Toc428969510"/>
      <w:bookmarkStart w:id="1204" w:name="_Toc429052901"/>
      <w:bookmarkStart w:id="1205" w:name="_Toc428279504"/>
      <w:bookmarkStart w:id="1206" w:name="_Toc428456242"/>
      <w:bookmarkStart w:id="1207" w:name="_Toc428537205"/>
      <w:bookmarkStart w:id="1208" w:name="_Toc428969524"/>
      <w:bookmarkStart w:id="1209" w:name="_Toc429052915"/>
      <w:bookmarkStart w:id="1210" w:name="_Toc428279508"/>
      <w:bookmarkStart w:id="1211" w:name="_Toc428456246"/>
      <w:bookmarkStart w:id="1212" w:name="_Toc428537209"/>
      <w:bookmarkStart w:id="1213" w:name="_Toc428969528"/>
      <w:bookmarkStart w:id="1214" w:name="_Toc429052919"/>
      <w:bookmarkStart w:id="1215" w:name="_Toc428279509"/>
      <w:bookmarkStart w:id="1216" w:name="_Toc428456247"/>
      <w:bookmarkStart w:id="1217" w:name="_Toc428537210"/>
      <w:bookmarkStart w:id="1218" w:name="_Toc428969529"/>
      <w:bookmarkStart w:id="1219" w:name="_Toc429052920"/>
      <w:bookmarkStart w:id="1220" w:name="_Toc428279510"/>
      <w:bookmarkStart w:id="1221" w:name="_Toc428456248"/>
      <w:bookmarkStart w:id="1222" w:name="_Toc428537211"/>
      <w:bookmarkStart w:id="1223" w:name="_Toc428969530"/>
      <w:bookmarkStart w:id="1224" w:name="_Toc429052921"/>
      <w:bookmarkStart w:id="1225" w:name="_Toc428279512"/>
      <w:bookmarkStart w:id="1226" w:name="_Toc428456250"/>
      <w:bookmarkStart w:id="1227" w:name="_Toc428537213"/>
      <w:bookmarkStart w:id="1228" w:name="_Toc428969532"/>
      <w:bookmarkStart w:id="1229" w:name="_Toc429052923"/>
      <w:bookmarkStart w:id="1230" w:name="_Toc428279516"/>
      <w:bookmarkStart w:id="1231" w:name="_Toc428456254"/>
      <w:bookmarkStart w:id="1232" w:name="_Toc428537217"/>
      <w:bookmarkStart w:id="1233" w:name="_Toc428969536"/>
      <w:bookmarkStart w:id="1234" w:name="_Toc429052927"/>
      <w:bookmarkStart w:id="1235" w:name="_Toc428279517"/>
      <w:bookmarkStart w:id="1236" w:name="_Toc428456255"/>
      <w:bookmarkStart w:id="1237" w:name="_Toc428537218"/>
      <w:bookmarkStart w:id="1238" w:name="_Toc428969537"/>
      <w:bookmarkStart w:id="1239" w:name="_Toc429052928"/>
      <w:bookmarkStart w:id="1240" w:name="_Toc428279521"/>
      <w:bookmarkStart w:id="1241" w:name="_Toc428456259"/>
      <w:bookmarkStart w:id="1242" w:name="_Toc428537222"/>
      <w:bookmarkStart w:id="1243" w:name="_Toc428969541"/>
      <w:bookmarkStart w:id="1244" w:name="_Toc429052932"/>
      <w:bookmarkStart w:id="1245" w:name="_Toc428279522"/>
      <w:bookmarkStart w:id="1246" w:name="_Toc428456260"/>
      <w:bookmarkStart w:id="1247" w:name="_Toc428537223"/>
      <w:bookmarkStart w:id="1248" w:name="_Toc428969542"/>
      <w:bookmarkStart w:id="1249" w:name="_Toc429052933"/>
      <w:bookmarkStart w:id="1250" w:name="_Toc428279523"/>
      <w:bookmarkStart w:id="1251" w:name="_Toc428456261"/>
      <w:bookmarkStart w:id="1252" w:name="_Toc428537224"/>
      <w:bookmarkStart w:id="1253" w:name="_Toc428969543"/>
      <w:bookmarkStart w:id="1254" w:name="_Toc429052934"/>
      <w:bookmarkStart w:id="1255" w:name="_Toc428279524"/>
      <w:bookmarkStart w:id="1256" w:name="_Toc428456262"/>
      <w:bookmarkStart w:id="1257" w:name="_Toc428537225"/>
      <w:bookmarkStart w:id="1258" w:name="_Toc428969544"/>
      <w:bookmarkStart w:id="1259" w:name="_Toc429052935"/>
      <w:bookmarkStart w:id="1260" w:name="_Toc428279525"/>
      <w:bookmarkStart w:id="1261" w:name="_Toc428456263"/>
      <w:bookmarkStart w:id="1262" w:name="_Toc428537226"/>
      <w:bookmarkStart w:id="1263" w:name="_Toc428969545"/>
      <w:bookmarkStart w:id="1264" w:name="_Toc429052936"/>
      <w:bookmarkStart w:id="1265" w:name="_Toc428279526"/>
      <w:bookmarkStart w:id="1266" w:name="_Toc428456264"/>
      <w:bookmarkStart w:id="1267" w:name="_Toc428537227"/>
      <w:bookmarkStart w:id="1268" w:name="_Toc428969546"/>
      <w:bookmarkStart w:id="1269" w:name="_Toc429052937"/>
      <w:bookmarkStart w:id="1270" w:name="_Toc413359593"/>
      <w:bookmarkStart w:id="1271" w:name="_Toc3556985"/>
      <w:bookmarkStart w:id="1272" w:name="_Ref27683404"/>
      <w:bookmarkStart w:id="1273" w:name="_Ref34652201"/>
      <w:bookmarkStart w:id="1274" w:name="_Ref34652251"/>
      <w:bookmarkStart w:id="1275" w:name="_Toc34747235"/>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70"/>
      <w:bookmarkEnd w:id="1271"/>
      <w:bookmarkEnd w:id="1272"/>
      <w:bookmarkEnd w:id="1273"/>
      <w:bookmarkEnd w:id="1274"/>
      <w:bookmarkEnd w:id="127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Caption"/>
        <w:spacing w:before="120"/>
        <w:rPr>
          <w:b w:val="0"/>
          <w:i/>
          <w:kern w:val="22"/>
          <w:sz w:val="22"/>
        </w:rPr>
      </w:pPr>
      <w:bookmarkStart w:id="1276" w:name="_Toc3566457"/>
      <w:bookmarkStart w:id="1277"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76"/>
      <w:bookmarkEnd w:id="1277"/>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78"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79"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80" w:author="Dr. Carsten Franke" w:date="2020-03-09T13:20:00Z">
        <w:r w:rsidR="001D73C3">
          <w:rPr>
            <w:szCs w:val="22"/>
          </w:rPr>
          <w:fldChar w:fldCharType="separate"/>
        </w:r>
      </w:ins>
      <w:r w:rsidR="00371FCC">
        <w:rPr>
          <w:szCs w:val="22"/>
        </w:rPr>
        <w:t>7.1.2</w:t>
      </w:r>
      <w:ins w:id="1281"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82" w:author="Dr. Carsten Franke" w:date="2020-03-09T13:18:00Z">
        <w:r w:rsidR="001D73C3">
          <w:rPr>
            <w:szCs w:val="22"/>
          </w:rPr>
          <w:t xml:space="preserve"> </w:t>
        </w:r>
      </w:ins>
      <w:ins w:id="1283"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84"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&lt;femdata</w:t>
      </w:r>
      <w:r w:rsidR="00371FCC">
        <w:rPr>
          <w:rFonts w:ascii="Courier New" w:hAnsi="Courier New" w:cs="Courier New"/>
        </w:rPr>
        <w:t>/</w:t>
      </w:r>
      <w:r w:rsidR="00371FCC" w:rsidRPr="00E366F9">
        <w:rPr>
          <w:rFonts w:ascii="Courier New" w:hAnsi="Courier New" w:cs="Courier New"/>
        </w:rPr>
        <w:t>&gt;</w:t>
      </w:r>
      <w:ins w:id="1285" w:author="Dr. Carsten Franke" w:date="2020-03-09T13:19:00Z">
        <w:r w:rsidR="001D73C3">
          <w:rPr>
            <w:szCs w:val="22"/>
          </w:rPr>
          <w:fldChar w:fldCharType="end"/>
        </w:r>
      </w:ins>
      <w:del w:id="1286"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87" w:author="Dr. Carsten Franke" w:date="2020-03-09T13:20:00Z">
              <w:r w:rsidR="001D73C3">
                <w:rPr>
                  <w:sz w:val="18"/>
                  <w:szCs w:val="18"/>
                </w:rPr>
                <w:t>,</w:t>
              </w:r>
            </w:ins>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88"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89" w:author="nick" w:date="2019-12-19T21:36:00Z"/>
                <w:rFonts w:cs="Calibri"/>
                <w:sz w:val="18"/>
                <w:szCs w:val="18"/>
                <w:lang w:eastAsia="zh-CN"/>
              </w:rPr>
            </w:pPr>
            <w:ins w:id="1290"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91" w:author="nick" w:date="2019-12-19T21:36:00Z"/>
                <w:sz w:val="18"/>
                <w:szCs w:val="18"/>
              </w:rPr>
            </w:pPr>
            <w:ins w:id="129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93" w:author="nick" w:date="2019-12-19T21:36:00Z"/>
                <w:sz w:val="18"/>
                <w:szCs w:val="18"/>
              </w:rPr>
            </w:pPr>
            <w:ins w:id="129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95" w:author="nick" w:date="2019-12-19T21:36:00Z"/>
                <w:sz w:val="18"/>
                <w:szCs w:val="18"/>
              </w:rPr>
            </w:pPr>
            <w:ins w:id="129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97" w:author="nick" w:date="2019-12-19T21:36:00Z"/>
                <w:sz w:val="18"/>
                <w:szCs w:val="18"/>
              </w:rPr>
            </w:pPr>
          </w:p>
        </w:tc>
      </w:tr>
      <w:tr w:rsidR="002D676D" w:rsidRPr="00397AE8" w14:paraId="2AA00266" w14:textId="77777777" w:rsidTr="00AD13B9">
        <w:trPr>
          <w:cantSplit/>
          <w:jc w:val="center"/>
          <w:ins w:id="1298"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99" w:author="nick" w:date="2019-12-19T21:36:00Z"/>
                <w:rFonts w:cs="Calibri"/>
                <w:sz w:val="18"/>
                <w:szCs w:val="18"/>
                <w:lang w:eastAsia="zh-CN"/>
              </w:rPr>
            </w:pPr>
            <w:ins w:id="1300"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301" w:author="nick" w:date="2019-12-19T21:36:00Z"/>
                <w:sz w:val="18"/>
                <w:szCs w:val="18"/>
              </w:rPr>
            </w:pPr>
            <w:ins w:id="130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303" w:author="nick" w:date="2019-12-19T21:36:00Z"/>
                <w:sz w:val="18"/>
                <w:szCs w:val="18"/>
              </w:rPr>
            </w:pPr>
            <w:ins w:id="130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305" w:author="nick" w:date="2019-12-19T21:36:00Z"/>
                <w:sz w:val="18"/>
                <w:szCs w:val="18"/>
              </w:rPr>
            </w:pPr>
            <w:ins w:id="130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307"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Caption"/>
        <w:spacing w:before="120"/>
      </w:pPr>
      <w:bookmarkStart w:id="1308" w:name="_Ref409694950"/>
      <w:bookmarkStart w:id="1309" w:name="_Toc3566458"/>
      <w:bookmarkStart w:id="1310"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30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309"/>
      <w:bookmarkEnd w:id="131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311" w:author="nick" w:date="2019-12-19T21:37:00Z"/>
        </w:rPr>
      </w:pPr>
      <w:ins w:id="1312"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31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1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15" w:author="nick" w:date="2019-12-19T21:37:00Z"/>
        </w:rPr>
      </w:pPr>
      <w:ins w:id="1316"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31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1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1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20" w:author="nick" w:date="2019-12-19T22:05:00Z"/>
                <w:sz w:val="20"/>
                <w:szCs w:val="20"/>
              </w:rPr>
            </w:pPr>
            <w:del w:id="132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22" w:author="nick" w:date="2019-12-19T22:05:00Z"/>
                <w:sz w:val="20"/>
                <w:szCs w:val="20"/>
              </w:rPr>
            </w:pPr>
            <w:del w:id="132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24" w:author="nick" w:date="2019-12-19T22:05:00Z"/>
                <w:sz w:val="20"/>
                <w:szCs w:val="20"/>
              </w:rPr>
            </w:pPr>
            <w:del w:id="132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26" w:author="nick" w:date="2019-12-19T22:05:00Z"/>
                <w:sz w:val="20"/>
                <w:szCs w:val="20"/>
              </w:rPr>
            </w:pPr>
            <w:del w:id="1327" w:author="nick" w:date="2019-12-19T22:05:00Z">
              <w:r w:rsidRPr="002D0B90" w:rsidDel="00D15DA6">
                <w:rPr>
                  <w:sz w:val="20"/>
                  <w:szCs w:val="20"/>
                </w:rPr>
                <w:delText>-</w:delText>
              </w:r>
            </w:del>
          </w:p>
        </w:tc>
      </w:tr>
    </w:tbl>
    <w:p w14:paraId="14B3DB24" w14:textId="547E690E" w:rsidR="002E60CB" w:rsidRDefault="002E60CB" w:rsidP="00E7538E">
      <w:pPr>
        <w:pStyle w:val="Caption"/>
        <w:spacing w:before="120"/>
      </w:pPr>
      <w:bookmarkStart w:id="1328" w:name="_Toc3566459"/>
      <w:bookmarkStart w:id="1329"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28"/>
      <w:bookmarkEnd w:id="132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30" w:author="nick" w:date="2019-12-19T22:05:00Z"/>
        </w:rPr>
      </w:pPr>
      <w:del w:id="1331"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332" w:name="_Toc428279528"/>
      <w:bookmarkStart w:id="1333" w:name="_Toc428456266"/>
      <w:bookmarkStart w:id="1334" w:name="_Toc428537229"/>
      <w:bookmarkStart w:id="1335" w:name="_Toc428969548"/>
      <w:bookmarkStart w:id="1336" w:name="_Toc429052939"/>
      <w:bookmarkStart w:id="1337" w:name="_Toc413359594"/>
      <w:bookmarkStart w:id="1338" w:name="_Toc3556986"/>
      <w:bookmarkStart w:id="1339" w:name="_Toc34747236"/>
      <w:bookmarkEnd w:id="1332"/>
      <w:bookmarkEnd w:id="1333"/>
      <w:bookmarkEnd w:id="1334"/>
      <w:bookmarkEnd w:id="1335"/>
      <w:bookmarkEnd w:id="1336"/>
      <w:r>
        <w:t>Washer</w:t>
      </w:r>
      <w:bookmarkEnd w:id="1337"/>
      <w:bookmarkEnd w:id="1338"/>
      <w:bookmarkEnd w:id="133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Caption"/>
        <w:spacing w:before="120"/>
      </w:pPr>
      <w:bookmarkStart w:id="1340" w:name="_Toc3566460"/>
      <w:bookmarkStart w:id="1341"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40"/>
      <w:bookmarkEnd w:id="13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342" w:name="_Toc428456268"/>
      <w:bookmarkStart w:id="1343" w:name="_Toc428537231"/>
      <w:bookmarkStart w:id="1344" w:name="_Toc428969550"/>
      <w:bookmarkStart w:id="1345" w:name="_Toc429052941"/>
      <w:bookmarkStart w:id="1346" w:name="_Toc413359595"/>
      <w:bookmarkStart w:id="1347" w:name="_Toc3556987"/>
      <w:bookmarkStart w:id="1348" w:name="_Toc34747237"/>
      <w:bookmarkEnd w:id="1342"/>
      <w:bookmarkEnd w:id="1343"/>
      <w:bookmarkEnd w:id="1344"/>
      <w:bookmarkEnd w:id="1345"/>
      <w:r>
        <w:t>Nut</w:t>
      </w:r>
      <w:bookmarkEnd w:id="1346"/>
      <w:bookmarkEnd w:id="1347"/>
      <w:bookmarkEnd w:id="13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Caption"/>
        <w:spacing w:before="120"/>
        <w:rPr>
          <w:rStyle w:val="elementdeftypeChar"/>
          <w:b/>
        </w:rPr>
      </w:pPr>
      <w:bookmarkStart w:id="1349" w:name="_Toc3566461"/>
      <w:bookmarkStart w:id="1350"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49"/>
      <w:bookmarkEnd w:id="135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i. e. they are regarded to be one single part. </w:t>
      </w:r>
    </w:p>
    <w:p w14:paraId="044652E7" w14:textId="5F8518BC"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Caption"/>
        <w:spacing w:before="120"/>
      </w:pPr>
      <w:bookmarkStart w:id="1351" w:name="_Toc3566462"/>
      <w:bookmarkStart w:id="1352"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51"/>
      <w:bookmarkEnd w:id="135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353" w:name="_Toc428456270"/>
      <w:bookmarkStart w:id="1354" w:name="_Toc428537233"/>
      <w:bookmarkStart w:id="1355" w:name="_Toc428969552"/>
      <w:bookmarkStart w:id="1356" w:name="_Toc429052943"/>
      <w:bookmarkStart w:id="1357" w:name="_Toc413359596"/>
      <w:bookmarkStart w:id="1358" w:name="_Toc3556988"/>
      <w:bookmarkStart w:id="1359" w:name="_Toc34747238"/>
      <w:bookmarkStart w:id="1360" w:name="_Ref401160443"/>
      <w:bookmarkStart w:id="1361" w:name="_Ref401160449"/>
      <w:bookmarkStart w:id="1362" w:name="_Ref401160453"/>
      <w:bookmarkEnd w:id="1353"/>
      <w:bookmarkEnd w:id="1354"/>
      <w:bookmarkEnd w:id="1355"/>
      <w:bookmarkEnd w:id="1356"/>
      <w:r w:rsidRPr="00226A3F">
        <w:t>Bolt</w:t>
      </w:r>
      <w:bookmarkEnd w:id="1357"/>
      <w:bookmarkEnd w:id="1358"/>
      <w:bookmarkEnd w:id="1359"/>
      <w:r w:rsidRPr="00226A3F">
        <w:t xml:space="preserve"> </w:t>
      </w:r>
      <w:bookmarkEnd w:id="1360"/>
      <w:bookmarkEnd w:id="1361"/>
      <w:bookmarkEnd w:id="136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Caption"/>
        <w:spacing w:before="120"/>
      </w:pPr>
      <w:bookmarkStart w:id="1363" w:name="_Toc3566463"/>
      <w:bookmarkStart w:id="1364"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63"/>
      <w:bookmarkEnd w:id="1364"/>
    </w:p>
    <w:p w14:paraId="3F7844A9" w14:textId="6A7950D1"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Caption"/>
        <w:spacing w:before="120"/>
      </w:pPr>
      <w:bookmarkStart w:id="1365" w:name="_Toc3566464"/>
      <w:bookmarkStart w:id="1366"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65"/>
      <w:bookmarkEnd w:id="13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67"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del w:id="1368" w:author="nick" w:date="2019-12-19T21:42:00Z">
        <w:r w:rsidDel="00176129">
          <w:rPr>
            <w:color w:val="008000"/>
          </w:rPr>
          <w:delText xml:space="preserve">is </w:delText>
        </w:r>
      </w:del>
      <w:ins w:id="1369"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70"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71"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72" w:author="nick" w:date="2019-12-19T21:42:00Z"/>
          <w:b/>
          <w:bCs/>
          <w:color w:val="000000"/>
        </w:rPr>
      </w:pPr>
      <w:del w:id="1373"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74" w:author="nick" w:date="2019-12-19T21:42:00Z"/>
          <w:b/>
          <w:bCs/>
          <w:color w:val="000000"/>
        </w:rPr>
      </w:pPr>
      <w:del w:id="1375"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76" w:author="nick" w:date="2019-12-19T21:42:00Z"/>
          <w:b/>
          <w:bCs/>
          <w:color w:val="000000"/>
        </w:rPr>
      </w:pPr>
      <w:del w:id="1377"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78" w:author="nick" w:date="2019-12-19T21:42:00Z"/>
          <w:b/>
          <w:bCs/>
          <w:color w:val="000000"/>
        </w:rPr>
      </w:pPr>
      <w:del w:id="1379"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80"/>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80"/>
      <w:r w:rsidRPr="009117CB">
        <w:rPr>
          <w:color w:val="008000"/>
        </w:rPr>
        <w:commentReference w:id="1380"/>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81" w:name="_Toc428456272"/>
      <w:bookmarkStart w:id="1382" w:name="_Toc428537235"/>
      <w:bookmarkStart w:id="1383" w:name="_Toc428969554"/>
      <w:bookmarkStart w:id="1384" w:name="_Toc429052945"/>
      <w:bookmarkStart w:id="1385" w:name="_Toc3556989"/>
      <w:bookmarkStart w:id="1386" w:name="_Toc34747239"/>
      <w:bookmarkEnd w:id="1381"/>
      <w:bookmarkEnd w:id="1382"/>
      <w:bookmarkEnd w:id="1383"/>
      <w:bookmarkEnd w:id="1384"/>
      <w:r>
        <w:t>Possible Bolt and Screw Assemblies</w:t>
      </w:r>
      <w:bookmarkEnd w:id="1385"/>
      <w:bookmarkEnd w:id="138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0E6AD540">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Caption"/>
      </w:pPr>
      <w:bookmarkStart w:id="1387" w:name="_Toc3557101"/>
      <w:bookmarkStart w:id="1388"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87"/>
      <w:bookmarkEnd w:id="138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383B73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Caption"/>
      </w:pPr>
      <w:bookmarkStart w:id="1389" w:name="_Ref3568949"/>
      <w:bookmarkStart w:id="1390" w:name="_Toc3557102"/>
      <w:bookmarkStart w:id="1391" w:name="_Ref3568942"/>
      <w:bookmarkStart w:id="1392"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89"/>
      <w:r>
        <w:t>: Bolt with free nut</w:t>
      </w:r>
      <w:bookmarkEnd w:id="1390"/>
      <w:bookmarkEnd w:id="1391"/>
      <w:bookmarkEnd w:id="139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5F179C7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Caption"/>
        <w:rPr>
          <w:b w:val="0"/>
          <w:bCs w:val="0"/>
        </w:rPr>
      </w:pPr>
      <w:bookmarkStart w:id="1393" w:name="_Ref3568964"/>
      <w:bookmarkStart w:id="1394" w:name="_Toc3557103"/>
      <w:bookmarkStart w:id="1395"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93"/>
      <w:r>
        <w:t>: Screw</w:t>
      </w:r>
      <w:bookmarkEnd w:id="1394"/>
      <w:bookmarkEnd w:id="13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27D9FD30">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Caption"/>
        <w:spacing w:before="120"/>
      </w:pPr>
      <w:bookmarkStart w:id="1396" w:name="_Toc3557104"/>
      <w:bookmarkStart w:id="1397"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96"/>
      <w:bookmarkEnd w:id="139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70D2D541">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Caption"/>
        <w:rPr>
          <w:lang w:eastAsia="x-none"/>
        </w:rPr>
      </w:pPr>
      <w:bookmarkStart w:id="1398" w:name="_Toc3557105"/>
      <w:bookmarkStart w:id="1399"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98"/>
      <w:bookmarkEnd w:id="1399"/>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400" w:name="_Toc428456274"/>
      <w:bookmarkStart w:id="1401" w:name="_Toc428537237"/>
      <w:bookmarkStart w:id="1402" w:name="_Toc428969556"/>
      <w:bookmarkStart w:id="1403" w:name="_Toc429052947"/>
      <w:bookmarkStart w:id="1404" w:name="_Toc428456275"/>
      <w:bookmarkStart w:id="1405" w:name="_Toc428537238"/>
      <w:bookmarkStart w:id="1406" w:name="_Toc428969557"/>
      <w:bookmarkStart w:id="1407" w:name="_Toc429052948"/>
      <w:bookmarkStart w:id="1408" w:name="_Toc413359597"/>
      <w:bookmarkStart w:id="1409" w:name="_Toc3556990"/>
      <w:bookmarkStart w:id="1410" w:name="_Toc34747240"/>
      <w:bookmarkEnd w:id="1400"/>
      <w:bookmarkEnd w:id="1401"/>
      <w:bookmarkEnd w:id="1402"/>
      <w:bookmarkEnd w:id="1403"/>
      <w:bookmarkEnd w:id="1404"/>
      <w:bookmarkEnd w:id="1405"/>
      <w:bookmarkEnd w:id="1406"/>
      <w:bookmarkEnd w:id="1407"/>
      <w:r w:rsidRPr="00226A3F">
        <w:t>Screw</w:t>
      </w:r>
      <w:bookmarkEnd w:id="1408"/>
      <w:bookmarkEnd w:id="1409"/>
      <w:bookmarkEnd w:id="141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Caption"/>
        <w:spacing w:before="120"/>
      </w:pPr>
      <w:bookmarkStart w:id="1411" w:name="_Toc3566465"/>
      <w:bookmarkStart w:id="1412"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411"/>
      <w:bookmarkEnd w:id="1412"/>
    </w:p>
    <w:p w14:paraId="726A8A1D" w14:textId="0012C349"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Caption"/>
        <w:spacing w:before="120"/>
        <w:rPr>
          <w:rStyle w:val="elementdeftypeChar"/>
          <w:b/>
        </w:rPr>
      </w:pPr>
      <w:bookmarkStart w:id="1413" w:name="_Toc3566466"/>
      <w:bookmarkStart w:id="1414"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413"/>
      <w:bookmarkEnd w:id="14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415" w:name="_Toc3556991"/>
      <w:bookmarkStart w:id="1416" w:name="_Toc34747241"/>
      <w:r>
        <w:t>7.5.7.1 Flow Drilled Screws</w:t>
      </w:r>
      <w:r w:rsidR="00EF4929">
        <w:t xml:space="preserve"> (FDS)</w:t>
      </w:r>
      <w:bookmarkEnd w:id="1415"/>
      <w:bookmarkEnd w:id="1416"/>
    </w:p>
    <w:p w14:paraId="6AB3B9E6" w14:textId="5DEA03F9"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5A75320" w:rsidR="005C50FA" w:rsidRPr="00EF4929" w:rsidRDefault="00D06CAB"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634C0F0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Caption"/>
        <w:rPr>
          <w:color w:val="676F76"/>
          <w:sz w:val="21"/>
          <w:szCs w:val="21"/>
          <w:lang w:val="en" w:eastAsia="en-US"/>
        </w:rPr>
      </w:pPr>
      <w:bookmarkStart w:id="1417" w:name="_Toc3557106"/>
      <w:bookmarkStart w:id="1418"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17"/>
      <w:bookmarkEnd w:id="1418"/>
    </w:p>
    <w:p w14:paraId="0CDCD178" w14:textId="77777777" w:rsidR="00EF4929" w:rsidRDefault="009A40D2" w:rsidP="00EF4929">
      <w:pPr>
        <w:keepNext/>
        <w:jc w:val="center"/>
      </w:pPr>
      <w:r>
        <w:rPr>
          <w:noProof/>
          <w:lang w:eastAsia="en-US"/>
        </w:rPr>
        <w:lastRenderedPageBreak/>
        <w:drawing>
          <wp:inline distT="0" distB="0" distL="0" distR="0" wp14:anchorId="4D6C753A" wp14:editId="77E884E2">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6E74AD61" w:rsidR="002E60CB" w:rsidRDefault="00EF4929" w:rsidP="00EF4929">
      <w:pPr>
        <w:pStyle w:val="Caption"/>
      </w:pPr>
      <w:bookmarkStart w:id="1419" w:name="_Toc3557107"/>
      <w:bookmarkStart w:id="1420"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19"/>
      <w:bookmarkEnd w:id="1420"/>
    </w:p>
    <w:p w14:paraId="436498E1" w14:textId="48A1CA40"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Caption"/>
        <w:spacing w:before="120"/>
        <w:rPr>
          <w:rFonts w:cs="Calibri"/>
          <w:szCs w:val="22"/>
          <w:lang w:eastAsia="en-GB"/>
        </w:rPr>
      </w:pPr>
      <w:bookmarkStart w:id="1421" w:name="_Toc3566467"/>
      <w:bookmarkStart w:id="1422"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421"/>
      <w:bookmarkEnd w:id="1422"/>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2E3EC50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Caption"/>
        <w:rPr>
          <w:rFonts w:cs="Calibri"/>
          <w:lang w:eastAsia="en-GB"/>
        </w:rPr>
      </w:pPr>
      <w:bookmarkStart w:id="1423" w:name="_Toc3557108"/>
      <w:bookmarkStart w:id="1424"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23"/>
      <w:bookmarkEnd w:id="1424"/>
    </w:p>
    <w:p w14:paraId="31E852BE" w14:textId="2BCE18B0"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91A03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Caption"/>
        <w:rPr>
          <w:rFonts w:cs="Calibri"/>
          <w:lang w:eastAsia="en-GB"/>
        </w:rPr>
      </w:pPr>
      <w:bookmarkStart w:id="1425" w:name="_Toc3557109"/>
      <w:bookmarkStart w:id="1426"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25"/>
      <w:bookmarkEnd w:id="142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427" w:name="_Toc413359598"/>
      <w:bookmarkStart w:id="1428" w:name="_Toc3556992"/>
      <w:bookmarkStart w:id="1429" w:name="_Toc34747242"/>
      <w:r w:rsidRPr="000F30B3">
        <w:t>Gum Drops</w:t>
      </w:r>
      <w:bookmarkEnd w:id="1427"/>
      <w:bookmarkEnd w:id="1428"/>
      <w:bookmarkEnd w:id="142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Caption"/>
        <w:spacing w:before="120" w:after="60"/>
      </w:pPr>
      <w:bookmarkStart w:id="1430" w:name="_Toc3566468"/>
      <w:bookmarkStart w:id="1431"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30"/>
      <w:bookmarkEnd w:id="143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Caption"/>
        <w:spacing w:before="60"/>
      </w:pPr>
      <w:bookmarkStart w:id="1432" w:name="_Toc3566469"/>
      <w:bookmarkStart w:id="1433"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32"/>
      <w:bookmarkEnd w:id="1433"/>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34" w:name="_Toc428456279"/>
      <w:bookmarkStart w:id="1435" w:name="_Toc3556993"/>
      <w:bookmarkStart w:id="1436" w:name="_Toc34747243"/>
      <w:bookmarkEnd w:id="1434"/>
      <w:r>
        <w:t>Clinches</w:t>
      </w:r>
      <w:bookmarkEnd w:id="1435"/>
      <w:bookmarkEnd w:id="143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35F3CB36">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Caption"/>
      </w:pPr>
      <w:bookmarkStart w:id="1437" w:name="_Toc3557110"/>
      <w:bookmarkStart w:id="1438"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37"/>
      <w:bookmarkEnd w:id="143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C7A70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A5F1A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Caption"/>
      </w:pPr>
      <w:bookmarkStart w:id="1439" w:name="_Ref428794448"/>
      <w:bookmarkStart w:id="1440" w:name="_Ref428794398"/>
      <w:bookmarkStart w:id="1441" w:name="_Toc3557111"/>
      <w:bookmarkStart w:id="1442"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39"/>
      <w:r>
        <w:t xml:space="preserve">: </w:t>
      </w:r>
      <w:r w:rsidRPr="00D67DC2">
        <w:t>Clinch Joint Dimensions</w:t>
      </w:r>
      <w:bookmarkEnd w:id="1440"/>
      <w:bookmarkEnd w:id="1441"/>
      <w:bookmarkEnd w:id="144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D875B84">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Caption"/>
        <w:spacing w:before="120"/>
        <w:rPr>
          <w:rFonts w:cs="Calibri"/>
          <w:szCs w:val="22"/>
          <w:lang w:eastAsia="en-GB"/>
        </w:rPr>
      </w:pPr>
      <w:bookmarkStart w:id="1443" w:name="_Ref428798660"/>
      <w:bookmarkStart w:id="1444" w:name="_Toc3557112"/>
      <w:bookmarkStart w:id="1445"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43"/>
      <w:r>
        <w:t>: TOX (left) and BTM’s Tog-L-Loc system</w:t>
      </w:r>
      <w:r>
        <w:rPr>
          <w:rStyle w:val="FootnoteReference"/>
        </w:rPr>
        <w:footnoteReference w:id="17"/>
      </w:r>
      <w:bookmarkEnd w:id="1444"/>
      <w:bookmarkEnd w:id="144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Caption"/>
        <w:spacing w:before="120"/>
        <w:rPr>
          <w:rStyle w:val="elementdeftypeChar"/>
          <w:b/>
        </w:rPr>
      </w:pPr>
      <w:bookmarkStart w:id="1446" w:name="_Toc3566470"/>
      <w:bookmarkStart w:id="1447"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6"/>
      <w:bookmarkEnd w:id="144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Caption"/>
        <w:spacing w:before="120"/>
      </w:pPr>
      <w:bookmarkStart w:id="1448" w:name="_Toc3566471"/>
      <w:bookmarkStart w:id="1449"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48"/>
      <w:bookmarkEnd w:id="1449"/>
    </w:p>
    <w:p w14:paraId="0D07EA60" w14:textId="6CA2A9F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D06CAB"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520AF550"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Caption"/>
        <w:tabs>
          <w:tab w:val="center" w:pos="4535"/>
          <w:tab w:val="left" w:pos="7349"/>
        </w:tabs>
        <w:spacing w:before="120"/>
        <w:jc w:val="left"/>
        <w:rPr>
          <w:rStyle w:val="elementdeftypeChar"/>
          <w:b/>
        </w:rPr>
      </w:pPr>
      <w:r>
        <w:tab/>
      </w:r>
      <w:bookmarkStart w:id="1450" w:name="_Toc3566472"/>
      <w:bookmarkStart w:id="1451"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50"/>
      <w:bookmarkEnd w:id="145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52" w:name="_Toc3556994"/>
      <w:bookmarkStart w:id="1453" w:name="_Toc34747244"/>
      <w:r w:rsidRPr="00BF4695">
        <w:t>Heat Stakes / Thermal Stakes</w:t>
      </w:r>
      <w:bookmarkEnd w:id="1452"/>
      <w:bookmarkEnd w:id="145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CCE9C5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3D5070B9">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2014F1C">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D06CAB"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Caption"/>
        <w:spacing w:before="120"/>
      </w:pPr>
      <w:bookmarkStart w:id="1454" w:name="_Toc3557113"/>
      <w:bookmarkStart w:id="1455"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54"/>
      <w:bookmarkEnd w:id="145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Caption"/>
        <w:spacing w:before="120"/>
        <w:rPr>
          <w:rStyle w:val="elementdeftypeChar"/>
          <w:b/>
        </w:rPr>
      </w:pPr>
      <w:bookmarkStart w:id="1456" w:name="_Toc3566473"/>
      <w:bookmarkStart w:id="1457"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56"/>
      <w:bookmarkEnd w:id="145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8A2A4D8" w:rsidR="004D4A4B" w:rsidRDefault="004D4A4B" w:rsidP="004D4A4B">
      <w:pPr>
        <w:pStyle w:val="Caption"/>
        <w:spacing w:before="120"/>
      </w:pPr>
      <w:bookmarkStart w:id="1458" w:name="_Toc3566474"/>
      <w:bookmarkStart w:id="1459"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58"/>
      <w:bookmarkEnd w:id="145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60" w:name="_Toc3556995"/>
      <w:bookmarkStart w:id="1461" w:name="_Toc34747245"/>
      <w:r>
        <w:t>Clips/</w:t>
      </w:r>
      <w:r w:rsidR="00BF4695" w:rsidRPr="00BF4695">
        <w:t>Snap Joints</w:t>
      </w:r>
      <w:bookmarkEnd w:id="1460"/>
      <w:bookmarkEnd w:id="146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1744C03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1FFA7171" w:rsidR="0042625C" w:rsidRDefault="0042625C" w:rsidP="0042625C">
      <w:pPr>
        <w:pStyle w:val="Caption"/>
        <w:spacing w:before="120"/>
      </w:pPr>
      <w:bookmarkStart w:id="1462" w:name="_Toc3557114"/>
      <w:bookmarkStart w:id="1463"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62"/>
      <w:r w:rsidR="00194316">
        <w:t>"</w:t>
      </w:r>
      <w:bookmarkEnd w:id="146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38EA5B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0BE0DBAD" w:rsidR="008F3E40" w:rsidRDefault="008F3E40" w:rsidP="008F3E40">
      <w:pPr>
        <w:pStyle w:val="Caption"/>
        <w:spacing w:before="120"/>
      </w:pPr>
      <w:bookmarkStart w:id="1464" w:name="_Toc3557115"/>
      <w:bookmarkStart w:id="1465"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64"/>
      <w:bookmarkEnd w:id="1465"/>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2775B7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47FD51E7">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1BC720AB" w:rsidR="004A2BBC" w:rsidRDefault="004A2BBC" w:rsidP="004A2BBC">
      <w:pPr>
        <w:pStyle w:val="Caption"/>
      </w:pPr>
      <w:bookmarkStart w:id="1466" w:name="_Toc3557116"/>
      <w:bookmarkStart w:id="1467" w:name="_Ref7727027"/>
      <w:bookmarkStart w:id="1468"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66"/>
      <w:bookmarkEnd w:id="1467"/>
      <w:bookmarkEnd w:id="146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5C3BE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1B52D4A">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115A2395" w:rsidR="004A2BBC" w:rsidRDefault="00D2720D" w:rsidP="00D2720D">
      <w:pPr>
        <w:pStyle w:val="Caption"/>
      </w:pPr>
      <w:bookmarkStart w:id="1469" w:name="_Toc3557117"/>
      <w:bookmarkStart w:id="1470"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69"/>
      <w:bookmarkEnd w:id="147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Caption"/>
        <w:spacing w:before="120"/>
        <w:rPr>
          <w:rStyle w:val="elementdeftypeChar"/>
          <w:b/>
        </w:rPr>
      </w:pPr>
      <w:bookmarkStart w:id="1471" w:name="_Toc3566475"/>
      <w:bookmarkStart w:id="1472"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71"/>
      <w:bookmarkEnd w:id="147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Caption"/>
        <w:spacing w:before="120"/>
        <w:rPr>
          <w:rStyle w:val="elementdeftypeChar"/>
          <w:b/>
        </w:rPr>
      </w:pPr>
      <w:bookmarkStart w:id="1473" w:name="_Toc3566476"/>
      <w:bookmarkStart w:id="1474"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73"/>
      <w:bookmarkEnd w:id="1474"/>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Caption"/>
        <w:spacing w:before="120"/>
        <w:rPr>
          <w:rStyle w:val="elementdeftypeChar"/>
          <w:b/>
        </w:rPr>
      </w:pPr>
      <w:bookmarkStart w:id="1475" w:name="_Toc3566477"/>
      <w:bookmarkStart w:id="1476"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75"/>
      <w:bookmarkEnd w:id="147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77" w:name="_Toc3556996"/>
      <w:bookmarkStart w:id="1478" w:name="_Toc34747246"/>
      <w:r w:rsidRPr="00BF4695">
        <w:t>Nails</w:t>
      </w:r>
      <w:bookmarkEnd w:id="1477"/>
      <w:bookmarkEnd w:id="147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E972203">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1D21AD31" w:rsidR="002E2954" w:rsidRDefault="002E2954" w:rsidP="002E2954">
      <w:pPr>
        <w:pStyle w:val="Caption"/>
        <w:spacing w:before="120"/>
      </w:pPr>
      <w:bookmarkStart w:id="1479" w:name="_Toc3557118"/>
      <w:bookmarkStart w:id="1480"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79"/>
      <w:bookmarkEnd w:id="148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2700946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50D96362" w:rsidR="002E2954" w:rsidRDefault="002E2954" w:rsidP="002E2954">
      <w:pPr>
        <w:pStyle w:val="Caption"/>
        <w:spacing w:before="120"/>
      </w:pPr>
      <w:bookmarkStart w:id="1481" w:name="_Toc3557119"/>
      <w:bookmarkStart w:id="1482"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81"/>
      <w:bookmarkEnd w:id="148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Caption"/>
        <w:spacing w:before="120"/>
        <w:rPr>
          <w:rStyle w:val="elementdeftypeChar"/>
          <w:b/>
        </w:rPr>
      </w:pPr>
      <w:bookmarkStart w:id="1483" w:name="_Toc3566478"/>
      <w:bookmarkStart w:id="1484"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83"/>
      <w:bookmarkEnd w:id="148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Caption"/>
        <w:spacing w:before="120"/>
        <w:rPr>
          <w:rStyle w:val="elementdeftypeChar"/>
          <w:b/>
        </w:rPr>
      </w:pPr>
      <w:bookmarkStart w:id="1485" w:name="_Toc3566479"/>
      <w:bookmarkStart w:id="1486"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85"/>
      <w:bookmarkEnd w:id="148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5C4AE114">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FA9A10B">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9940899">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F1ABB1B">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F88FFB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75C78BC3">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349A8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BC4EB2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C7E5B9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Caption"/>
        <w:spacing w:before="120"/>
      </w:pPr>
      <w:bookmarkStart w:id="1487" w:name="_Toc3566480"/>
      <w:bookmarkStart w:id="1488"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87"/>
      <w:bookmarkEnd w:id="148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64847778"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del w:id="1489" w:author="nick" w:date="2020-03-13T19:11:00Z">
        <w:r w:rsidR="00DF53CF" w:rsidDel="008736C8">
          <w:rPr>
            <w:b/>
            <w:color w:val="0070C0"/>
          </w:rPr>
          <w:delText>5.20</w:delText>
        </w:r>
      </w:del>
      <w:ins w:id="1490" w:author="nick" w:date="2020-03-13T19:11:00Z">
        <w:r w:rsidR="008736C8">
          <w:rPr>
            <w:b/>
            <w:color w:val="0070C0"/>
          </w:rPr>
          <w:t>5200</w:t>
        </w:r>
      </w:ins>
      <w:r w:rsidR="00194316">
        <w:rPr>
          <w:b/>
          <w:color w:val="0070C0"/>
        </w:rPr>
        <w:t>"</w:t>
      </w:r>
      <w:r w:rsidR="00DF53CF">
        <w:rPr>
          <w:b/>
          <w:color w:val="0070C0"/>
        </w:rPr>
        <w:t xml:space="preserve"> peel_strength</w:t>
      </w:r>
      <w:r w:rsidR="00DF53CF" w:rsidRPr="008275F2">
        <w:rPr>
          <w:b/>
          <w:color w:val="0070C0"/>
        </w:rPr>
        <w:t>=</w:t>
      </w:r>
      <w:r w:rsidR="00194316">
        <w:rPr>
          <w:b/>
          <w:color w:val="0070C0"/>
        </w:rPr>
        <w:t>"</w:t>
      </w:r>
      <w:del w:id="1491" w:author="nick" w:date="2020-03-13T19:11:00Z">
        <w:r w:rsidR="00DF53CF" w:rsidDel="008736C8">
          <w:rPr>
            <w:b/>
            <w:color w:val="0070C0"/>
          </w:rPr>
          <w:delText>5.0</w:delText>
        </w:r>
      </w:del>
      <w:ins w:id="1492" w:author="nick" w:date="2020-03-13T19:11:00Z">
        <w:r w:rsidR="008736C8">
          <w:rPr>
            <w:b/>
            <w:color w:val="0070C0"/>
          </w:rPr>
          <w:t>5000</w:t>
        </w:r>
      </w:ins>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w:t>
      </w:r>
      <w:commentRangeStart w:id="1493"/>
      <w:r w:rsidR="00DF53CF" w:rsidRPr="00DF53CF">
        <w:rPr>
          <w:b/>
          <w:color w:val="FF0000"/>
        </w:rPr>
        <w:t>un</w:t>
      </w:r>
      <w:commentRangeStart w:id="1494"/>
      <w:r w:rsidR="00DF53CF" w:rsidRPr="00DF53CF">
        <w:rPr>
          <w:b/>
          <w:color w:val="FF0000"/>
        </w:rPr>
        <w:t xml:space="preserve">it def. for Force is </w:t>
      </w:r>
      <w:ins w:id="1495" w:author="nick" w:date="2020-03-13T19:11:00Z">
        <w:r w:rsidR="008736C8">
          <w:rPr>
            <w:b/>
            <w:color w:val="FF0000"/>
          </w:rPr>
          <w:t>N</w:t>
        </w:r>
      </w:ins>
      <w:del w:id="1496" w:author="nick" w:date="2020-03-13T19:11:00Z">
        <w:r w:rsidR="00DF53CF" w:rsidRPr="00DF53CF" w:rsidDel="008736C8">
          <w:rPr>
            <w:b/>
            <w:color w:val="FF0000"/>
          </w:rPr>
          <w:delText>kN</w:delText>
        </w:r>
      </w:del>
      <w:commentRangeEnd w:id="1493"/>
      <w:r w:rsidR="00D53FC3">
        <w:rPr>
          <w:rStyle w:val="CommentReference"/>
          <w:rFonts w:ascii="Calibri" w:hAnsi="Calibri"/>
          <w:lang w:eastAsia="x-none"/>
        </w:rPr>
        <w:commentReference w:id="1493"/>
      </w:r>
      <w:commentRangeEnd w:id="1494"/>
      <w:r w:rsidR="008736C8">
        <w:rPr>
          <w:rStyle w:val="CommentReference"/>
          <w:rFonts w:ascii="Calibri" w:hAnsi="Calibri"/>
          <w:lang w:eastAsia="x-none"/>
        </w:rPr>
        <w:commentReference w:id="1494"/>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497" w:name="_Toc428537246"/>
      <w:bookmarkStart w:id="1498" w:name="_Toc428969565"/>
      <w:bookmarkStart w:id="1499" w:name="_Toc429052956"/>
      <w:bookmarkStart w:id="1500" w:name="_Toc428537247"/>
      <w:bookmarkStart w:id="1501" w:name="_Toc428965632"/>
      <w:bookmarkStart w:id="1502" w:name="_Toc428969566"/>
      <w:bookmarkStart w:id="1503" w:name="_Toc429052957"/>
      <w:bookmarkStart w:id="1504" w:name="_Toc428456280"/>
      <w:bookmarkStart w:id="1505" w:name="_Toc428537248"/>
      <w:bookmarkStart w:id="1506" w:name="_Toc428969567"/>
      <w:bookmarkStart w:id="1507" w:name="_Toc429052958"/>
      <w:bookmarkStart w:id="1508" w:name="_Toc338938901"/>
      <w:bookmarkStart w:id="1509" w:name="_Toc338939097"/>
      <w:bookmarkStart w:id="1510" w:name="_Toc3556997"/>
      <w:bookmarkStart w:id="1511" w:name="_Toc34747247"/>
      <w:bookmarkEnd w:id="1497"/>
      <w:bookmarkEnd w:id="1498"/>
      <w:bookmarkEnd w:id="1499"/>
      <w:bookmarkEnd w:id="1500"/>
      <w:bookmarkEnd w:id="1501"/>
      <w:bookmarkEnd w:id="1502"/>
      <w:bookmarkEnd w:id="1503"/>
      <w:bookmarkEnd w:id="1504"/>
      <w:bookmarkEnd w:id="1505"/>
      <w:bookmarkEnd w:id="1506"/>
      <w:bookmarkEnd w:id="1507"/>
      <w:r w:rsidRPr="007055D9">
        <w:lastRenderedPageBreak/>
        <w:t>1D connections</w:t>
      </w:r>
      <w:bookmarkEnd w:id="1508"/>
      <w:bookmarkEnd w:id="1509"/>
      <w:bookmarkEnd w:id="1510"/>
      <w:bookmarkEnd w:id="1511"/>
    </w:p>
    <w:p w14:paraId="4A529AC5" w14:textId="77777777" w:rsidR="00911496" w:rsidRDefault="00246BE4" w:rsidP="00246BE4">
      <w:pPr>
        <w:pStyle w:val="Heading2"/>
      </w:pPr>
      <w:bookmarkStart w:id="1512" w:name="_Toc3556998"/>
      <w:bookmarkStart w:id="1513" w:name="_Toc34747248"/>
      <w:bookmarkStart w:id="1514" w:name="_Toc338938902"/>
      <w:bookmarkStart w:id="1515" w:name="_Toc338939098"/>
      <w:r w:rsidRPr="00246BE4">
        <w:t>Generic Definitions</w:t>
      </w:r>
      <w:bookmarkEnd w:id="1512"/>
      <w:bookmarkEnd w:id="1513"/>
    </w:p>
    <w:p w14:paraId="5E086748" w14:textId="77777777" w:rsidR="007D6B05" w:rsidRDefault="007D6B05" w:rsidP="00327322">
      <w:pPr>
        <w:pStyle w:val="Heading3"/>
      </w:pPr>
      <w:bookmarkStart w:id="1516" w:name="_Toc3556999"/>
      <w:bookmarkStart w:id="1517" w:name="_Toc34747249"/>
      <w:r>
        <w:t>Identification</w:t>
      </w:r>
      <w:bookmarkEnd w:id="1516"/>
      <w:bookmarkEnd w:id="1517"/>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518" w:name="_Ref414571413"/>
      <w:bookmarkStart w:id="1519" w:name="_Ref429050458"/>
      <w:bookmarkStart w:id="1520" w:name="_Toc3557000"/>
      <w:bookmarkStart w:id="1521" w:name="_Toc34747250"/>
      <w:r w:rsidRPr="007055D9">
        <w:t>L</w:t>
      </w:r>
      <w:bookmarkEnd w:id="1518"/>
      <w:r w:rsidR="00246BE4">
        <w:t>ocation</w:t>
      </w:r>
      <w:bookmarkEnd w:id="1519"/>
      <w:bookmarkEnd w:id="1520"/>
      <w:bookmarkEnd w:id="152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Caption"/>
        <w:spacing w:before="120"/>
      </w:pPr>
      <w:bookmarkStart w:id="1522" w:name="_Toc3566481"/>
      <w:bookmarkStart w:id="1523"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522"/>
      <w:bookmarkEnd w:id="152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Caption"/>
        <w:spacing w:before="120"/>
      </w:pPr>
      <w:bookmarkStart w:id="1524" w:name="_Toc3566482"/>
      <w:bookmarkStart w:id="1525"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&lt;loc_list&gt;</w:t>
      </w:r>
      <w:bookmarkEnd w:id="1524"/>
      <w:bookmarkEnd w:id="1525"/>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Caption"/>
        <w:spacing w:before="120"/>
      </w:pPr>
      <w:bookmarkStart w:id="1526" w:name="_Toc3566483"/>
      <w:bookmarkStart w:id="1527"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26"/>
      <w:bookmarkEnd w:id="152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528" w:name="_Toc3557001"/>
      <w:bookmarkStart w:id="1529" w:name="_Toc34747251"/>
      <w:r>
        <w:t>Type Specification</w:t>
      </w:r>
      <w:bookmarkEnd w:id="1528"/>
      <w:bookmarkEnd w:id="152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Caption"/>
        <w:spacing w:before="120"/>
        <w:rPr>
          <w:lang w:eastAsia="x-none"/>
        </w:rPr>
      </w:pPr>
      <w:bookmarkStart w:id="1530" w:name="_Toc3566484"/>
      <w:bookmarkStart w:id="1531"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30"/>
      <w:bookmarkEnd w:id="153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532" w:name="_Toc3557002"/>
      <w:bookmarkStart w:id="1533" w:name="_Toc34747252"/>
      <w:r w:rsidRPr="007055D9">
        <w:t>Seam Weld</w:t>
      </w:r>
      <w:bookmarkEnd w:id="497"/>
      <w:r w:rsidR="007F0EFE" w:rsidRPr="007055D9">
        <w:t>s</w:t>
      </w:r>
      <w:bookmarkEnd w:id="1514"/>
      <w:bookmarkEnd w:id="1515"/>
      <w:bookmarkEnd w:id="1532"/>
      <w:bookmarkEnd w:id="1533"/>
    </w:p>
    <w:p w14:paraId="57ED57DC" w14:textId="77777777" w:rsidR="00255787" w:rsidRPr="007055D9" w:rsidRDefault="00C6435A" w:rsidP="00327322">
      <w:pPr>
        <w:pStyle w:val="Heading3"/>
      </w:pPr>
      <w:bookmarkStart w:id="1534" w:name="_Toc338938903"/>
      <w:bookmarkStart w:id="1535" w:name="_Toc338939099"/>
      <w:bookmarkStart w:id="1536" w:name="_Toc3557003"/>
      <w:bookmarkStart w:id="1537" w:name="_Toc34747253"/>
      <w:r w:rsidRPr="007055D9">
        <w:t>Description and M</w:t>
      </w:r>
      <w:r w:rsidR="007F0EFE" w:rsidRPr="007055D9">
        <w:t>odeling Parameters</w:t>
      </w:r>
      <w:bookmarkEnd w:id="498"/>
      <w:bookmarkEnd w:id="1534"/>
      <w:bookmarkEnd w:id="1535"/>
      <w:bookmarkEnd w:id="1536"/>
      <w:bookmarkEnd w:id="153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68B81B8">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Caption"/>
        <w:spacing w:before="120"/>
      </w:pPr>
      <w:bookmarkStart w:id="1538" w:name="_Ref428965482"/>
      <w:bookmarkStart w:id="1539" w:name="_Toc3557120"/>
      <w:bookmarkStart w:id="1540"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41" w:name="_Ref428965475"/>
      <w:bookmarkEnd w:id="1538"/>
      <w:r w:rsidRPr="007055D9">
        <w:t>: Weld Line Changing</w:t>
      </w:r>
      <w:r w:rsidRPr="007055D9">
        <w:rPr>
          <w:noProof/>
        </w:rPr>
        <w:t xml:space="preserve"> from Y-Joint to Overlap-Joint</w:t>
      </w:r>
      <w:bookmarkEnd w:id="1539"/>
      <w:bookmarkEnd w:id="1540"/>
      <w:bookmarkEnd w:id="154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10FC6AF4">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Caption"/>
      </w:pPr>
      <w:bookmarkStart w:id="1542" w:name="_Toc3557121"/>
      <w:bookmarkStart w:id="1543"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42"/>
      <w:bookmarkEnd w:id="154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544" w:name="_Toc288196463"/>
      <w:bookmarkStart w:id="1545" w:name="_Toc288200761"/>
      <w:bookmarkStart w:id="1546" w:name="_Toc338938907"/>
      <w:bookmarkStart w:id="1547" w:name="_Toc338939104"/>
      <w:bookmarkStart w:id="1548" w:name="_Toc3557004"/>
      <w:bookmarkStart w:id="1549" w:name="_Toc34747254"/>
      <w:bookmarkStart w:id="1550" w:name="_Toc288196487"/>
      <w:bookmarkStart w:id="1551" w:name="_Toc288200789"/>
      <w:bookmarkStart w:id="1552" w:name="_Toc338938910"/>
      <w:bookmarkStart w:id="1553" w:name="_Toc338939129"/>
      <w:r w:rsidRPr="007055D9">
        <w:t>Seam Weld</w:t>
      </w:r>
      <w:r w:rsidR="0006113C" w:rsidRPr="007055D9">
        <w:t xml:space="preserve"> Definition</w:t>
      </w:r>
      <w:bookmarkEnd w:id="1544"/>
      <w:bookmarkEnd w:id="1545"/>
      <w:bookmarkEnd w:id="1546"/>
      <w:bookmarkEnd w:id="1547"/>
      <w:r w:rsidR="0006113C" w:rsidRPr="007055D9">
        <w:t xml:space="preserve"> Overview</w:t>
      </w:r>
      <w:bookmarkEnd w:id="1548"/>
      <w:bookmarkEnd w:id="154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E9FD6D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Caption"/>
      </w:pPr>
      <w:bookmarkStart w:id="1554" w:name="_Toc3557122"/>
      <w:bookmarkStart w:id="1555"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54"/>
      <w:bookmarkEnd w:id="1555"/>
    </w:p>
    <w:p w14:paraId="7F783786" w14:textId="77777777" w:rsidR="0006113C" w:rsidRPr="007055D9" w:rsidRDefault="0006113C" w:rsidP="00327322">
      <w:pPr>
        <w:pStyle w:val="Heading3"/>
      </w:pPr>
      <w:bookmarkStart w:id="1556" w:name="_Toc3557005"/>
      <w:bookmarkStart w:id="1557" w:name="_Toc34747255"/>
      <w:r w:rsidRPr="007055D9">
        <w:lastRenderedPageBreak/>
        <w:t>Specific XML Realization</w:t>
      </w:r>
      <w:bookmarkEnd w:id="1556"/>
      <w:bookmarkEnd w:id="155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58" w:name="XMLStructureSeamWelds"/>
      <w:bookmarkEnd w:id="155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50141B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Caption"/>
      </w:pPr>
      <w:bookmarkStart w:id="1559" w:name="_Toc3557123"/>
      <w:bookmarkStart w:id="1560"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59"/>
      <w:bookmarkEnd w:id="1560"/>
    </w:p>
    <w:p w14:paraId="7AB87473" w14:textId="77777777" w:rsidR="00843EED" w:rsidRPr="007055D9" w:rsidRDefault="00843EED" w:rsidP="00327322">
      <w:pPr>
        <w:pStyle w:val="Heading3"/>
        <w:tabs>
          <w:tab w:val="clear" w:pos="720"/>
        </w:tabs>
      </w:pPr>
      <w:bookmarkStart w:id="1561" w:name="_Toc3557006"/>
      <w:bookmarkStart w:id="1562" w:name="_Toc34747256"/>
      <w:r w:rsidRPr="007055D9">
        <w:t>Generic Seam Weld Definition</w:t>
      </w:r>
      <w:bookmarkEnd w:id="1550"/>
      <w:bookmarkEnd w:id="1551"/>
      <w:bookmarkEnd w:id="1552"/>
      <w:bookmarkEnd w:id="1553"/>
      <w:bookmarkEnd w:id="1561"/>
      <w:bookmarkEnd w:id="1562"/>
    </w:p>
    <w:p w14:paraId="1158557E" w14:textId="77777777" w:rsidR="008C58F6" w:rsidRPr="007055D9" w:rsidRDefault="008C58F6" w:rsidP="008C58F6">
      <w:pPr>
        <w:pStyle w:val="Heading4"/>
      </w:pPr>
      <w:bookmarkStart w:id="1563" w:name="_Toc3557007"/>
      <w:bookmarkStart w:id="1564" w:name="_Toc34747257"/>
      <w:r w:rsidRPr="007055D9">
        <w:t>Identification</w:t>
      </w:r>
      <w:bookmarkEnd w:id="1563"/>
      <w:bookmarkEnd w:id="156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AC91B46" w:rsidR="00B350C5" w:rsidRDefault="00B350C5" w:rsidP="00B350C5">
      <w:pPr>
        <w:pStyle w:val="Caption"/>
        <w:spacing w:before="120"/>
      </w:pPr>
      <w:bookmarkStart w:id="1565" w:name="_Toc3566485"/>
      <w:bookmarkStart w:id="1566"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65"/>
      <w:bookmarkEnd w:id="1566"/>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67" w:name="_Ref414571756"/>
      <w:bookmarkStart w:id="1568" w:name="_Toc3557008"/>
      <w:bookmarkStart w:id="1569" w:name="_Toc34747258"/>
      <w:r w:rsidRPr="007055D9">
        <w:lastRenderedPageBreak/>
        <w:t>Type</w:t>
      </w:r>
      <w:r w:rsidR="008C58F6" w:rsidRPr="007055D9">
        <w:t xml:space="preserve"> Specification</w:t>
      </w:r>
      <w:bookmarkEnd w:id="1567"/>
      <w:bookmarkEnd w:id="1568"/>
      <w:bookmarkEnd w:id="156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Caption"/>
        <w:spacing w:before="120"/>
      </w:pPr>
      <w:bookmarkStart w:id="1570" w:name="_Toc3566486"/>
      <w:bookmarkStart w:id="1571" w:name="_Toc34747487"/>
      <w:bookmarkStart w:id="1572" w:name="_Toc338939134"/>
      <w:bookmarkStart w:id="1573" w:name="_Toc288196488"/>
      <w:bookmarkStart w:id="1574" w:name="_Toc288200790"/>
      <w:bookmarkStart w:id="1575" w:name="_Toc338939130"/>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70"/>
      <w:bookmarkEnd w:id="157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7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76" w:name="_Toc288196490"/>
      <w:bookmarkStart w:id="1577" w:name="_Toc288200792"/>
      <w:bookmarkStart w:id="1578" w:name="_Toc338939132"/>
      <w:bookmarkStart w:id="1579" w:name="_Toc288196468"/>
      <w:bookmarkStart w:id="1580" w:name="_Toc288200771"/>
      <w:bookmarkStart w:id="1581" w:name="_Toc338938904"/>
      <w:bookmarkStart w:id="1582" w:name="_Toc338939100"/>
      <w:bookmarkEnd w:id="1573"/>
      <w:bookmarkEnd w:id="1574"/>
      <w:bookmarkEnd w:id="157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Caption"/>
        <w:spacing w:before="120"/>
      </w:pPr>
      <w:bookmarkStart w:id="1583" w:name="_Toc3566487"/>
      <w:bookmarkStart w:id="1584"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3"/>
      <w:bookmarkEnd w:id="158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Caption"/>
        <w:spacing w:before="120"/>
      </w:pPr>
      <w:bookmarkStart w:id="1585" w:name="_Toc3566488"/>
      <w:bookmarkStart w:id="1586"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85"/>
      <w:bookmarkEnd w:id="158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87" w:name="_Toc288196493"/>
      <w:bookmarkStart w:id="158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89" w:name="GenericSeamWeldWeldPosition"/>
      <w:bookmarkStart w:id="1590" w:name="GenericSeamWelParameters"/>
      <w:bookmarkStart w:id="1591" w:name="GenericSeamWeldSubType"/>
      <w:bookmarkStart w:id="1592" w:name="GenericSeamWeldWeldingPosition"/>
      <w:bookmarkStart w:id="1593" w:name="_Toc3557009"/>
      <w:bookmarkStart w:id="1594" w:name="_Toc34747259"/>
      <w:bookmarkStart w:id="1595" w:name="_Toc338938905"/>
      <w:bookmarkStart w:id="1596" w:name="_Toc338939101"/>
      <w:bookmarkStart w:id="1597" w:name="_Toc338939136"/>
      <w:bookmarkEnd w:id="1576"/>
      <w:bookmarkEnd w:id="1577"/>
      <w:bookmarkEnd w:id="1578"/>
      <w:bookmarkEnd w:id="1579"/>
      <w:bookmarkEnd w:id="1580"/>
      <w:bookmarkEnd w:id="1581"/>
      <w:bookmarkEnd w:id="1582"/>
      <w:bookmarkEnd w:id="1587"/>
      <w:bookmarkEnd w:id="1588"/>
      <w:bookmarkEnd w:id="1589"/>
      <w:bookmarkEnd w:id="1590"/>
      <w:bookmarkEnd w:id="1591"/>
      <w:bookmarkEnd w:id="1592"/>
      <w:r>
        <w:t>W</w:t>
      </w:r>
      <w:r w:rsidR="00433A07">
        <w:t>eld Position and Sheet Metal Parameters</w:t>
      </w:r>
      <w:bookmarkEnd w:id="1593"/>
      <w:bookmarkEnd w:id="159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C437E0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447676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Caption"/>
      </w:pPr>
      <w:bookmarkStart w:id="1598" w:name="_Ref397587838"/>
      <w:bookmarkStart w:id="1599" w:name="_Toc3557124"/>
      <w:bookmarkStart w:id="1600"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98"/>
      <w:r w:rsidRPr="007055D9">
        <w:t xml:space="preserve">: Sheet Parameters vs. </w:t>
      </w:r>
      <w:r w:rsidRPr="007055D9">
        <w:rPr>
          <w:noProof/>
        </w:rPr>
        <w:t xml:space="preserve"> Weld Position Parameters</w:t>
      </w:r>
      <w:bookmarkEnd w:id="1599"/>
      <w:bookmarkEnd w:id="1600"/>
    </w:p>
    <w:p w14:paraId="7C8D9624" w14:textId="77777777" w:rsidR="000E5FC5" w:rsidRDefault="000E5FC5" w:rsidP="00433A07">
      <w:pPr>
        <w:pStyle w:val="Heading4"/>
        <w:numPr>
          <w:ilvl w:val="4"/>
          <w:numId w:val="1"/>
        </w:numPr>
        <w:ind w:left="1009" w:hanging="1009"/>
      </w:pPr>
      <w:bookmarkStart w:id="1601" w:name="_Toc3557010"/>
      <w:bookmarkStart w:id="1602" w:name="_Toc34747260"/>
      <w:bookmarkStart w:id="1603" w:name="_Ref397525982"/>
      <w:r w:rsidRPr="007055D9">
        <w:t>Parameters Assigned to a Specific Sheet of the Flange</w:t>
      </w:r>
      <w:bookmarkEnd w:id="1601"/>
      <w:bookmarkEnd w:id="1602"/>
      <w:r w:rsidRPr="007055D9">
        <w:t xml:space="preserve"> </w:t>
      </w:r>
      <w:bookmarkEnd w:id="160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Caption"/>
        <w:spacing w:before="120"/>
      </w:pPr>
      <w:bookmarkStart w:id="1604" w:name="_Toc3566489"/>
      <w:bookmarkStart w:id="1605"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604"/>
      <w:bookmarkEnd w:id="160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6615222A"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606" w:name="_Welding_Position"/>
      <w:bookmarkStart w:id="1607" w:name="_Ref397524978"/>
      <w:bookmarkStart w:id="1608" w:name="_Toc3557011"/>
      <w:bookmarkStart w:id="1609" w:name="_Toc34747261"/>
      <w:bookmarkEnd w:id="1606"/>
      <w:r w:rsidRPr="007055D9">
        <w:t>Welding Position</w:t>
      </w:r>
      <w:bookmarkEnd w:id="1595"/>
      <w:bookmarkEnd w:id="1596"/>
      <w:bookmarkEnd w:id="1607"/>
      <w:bookmarkEnd w:id="1608"/>
      <w:bookmarkEnd w:id="1609"/>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610" w:name="_Toc338939102"/>
      <w:r>
        <w:rPr>
          <w:noProof/>
          <w:lang w:eastAsia="en-US"/>
        </w:rPr>
        <w:lastRenderedPageBreak/>
        <w:drawing>
          <wp:inline distT="0" distB="0" distL="0" distR="0" wp14:anchorId="33204327" wp14:editId="7256BA8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Caption"/>
      </w:pPr>
      <w:bookmarkStart w:id="1611" w:name="_Ref397529286"/>
      <w:bookmarkStart w:id="1612" w:name="_Toc3557125"/>
      <w:bookmarkStart w:id="1613" w:name="_Toc34747376"/>
      <w:r w:rsidRPr="007055D9">
        <w:t xml:space="preserve">Figure </w:t>
      </w:r>
      <w:bookmarkStart w:id="1614"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611"/>
      <w:bookmarkEnd w:id="1614"/>
      <w:r w:rsidRPr="007055D9">
        <w:t>: Welding Position of a Y-Joint</w:t>
      </w:r>
      <w:bookmarkEnd w:id="1612"/>
      <w:bookmarkEnd w:id="1613"/>
    </w:p>
    <w:p w14:paraId="7D4C2DF5" w14:textId="77777777" w:rsidR="00B540EB" w:rsidRPr="007055D9" w:rsidRDefault="00B540EB" w:rsidP="00B540EB">
      <w:pPr>
        <w:pStyle w:val="Heading5"/>
      </w:pPr>
      <w:r w:rsidRPr="007055D9">
        <w:t>Primary and Secondary Sides</w:t>
      </w:r>
      <w:bookmarkEnd w:id="161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615" w:name="_Toc288196495"/>
      <w:bookmarkStart w:id="1616" w:name="_Toc288200797"/>
      <w:bookmarkStart w:id="1617" w:name="_Toc338939138"/>
      <w:bookmarkEnd w:id="1597"/>
      <w:r w:rsidRPr="007055D9">
        <w:t xml:space="preserve">Element </w:t>
      </w:r>
      <w:r w:rsidR="00194316">
        <w:t>"</w:t>
      </w:r>
      <w:r w:rsidRPr="007055D9">
        <w:t>weld_position</w:t>
      </w:r>
      <w:bookmarkEnd w:id="1615"/>
      <w:bookmarkEnd w:id="1616"/>
      <w:bookmarkEnd w:id="1617"/>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Caption"/>
        <w:spacing w:before="120"/>
      </w:pPr>
      <w:bookmarkStart w:id="1618" w:name="_Toc3566490"/>
      <w:bookmarkStart w:id="1619"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18"/>
      <w:bookmarkEnd w:id="161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62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2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043F8EDD">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Caption"/>
      </w:pPr>
      <w:bookmarkStart w:id="1621" w:name="_Ref397529572"/>
      <w:bookmarkStart w:id="1622" w:name="Figure11"/>
      <w:bookmarkStart w:id="1623" w:name="_Toc3557126"/>
      <w:bookmarkStart w:id="1624"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21"/>
      <w:bookmarkEnd w:id="1622"/>
      <w:r w:rsidRPr="007055D9">
        <w:t xml:space="preserve">: Welding Position </w:t>
      </w:r>
      <w:r>
        <w:t>vector direction and length</w:t>
      </w:r>
      <w:bookmarkEnd w:id="1623"/>
      <w:bookmarkEnd w:id="1624"/>
    </w:p>
    <w:p w14:paraId="39D4E066" w14:textId="088F097E" w:rsidR="00B540EB" w:rsidRPr="007055D9" w:rsidRDefault="00B540EB" w:rsidP="004F2F09">
      <w:pPr>
        <w:pStyle w:val="Heading5"/>
        <w:keepNext/>
      </w:pPr>
      <w:bookmarkStart w:id="1625" w:name="_Toc338939140"/>
      <w:bookmarkStart w:id="1626" w:name="_Toc338939137"/>
      <w:bookmarkStart w:id="1627" w:name="_Toc338938906"/>
      <w:bookmarkStart w:id="1628" w:name="_Toc338939103"/>
      <w:r w:rsidRPr="007055D9">
        <w:t xml:space="preserve">Attribute </w:t>
      </w:r>
      <w:r w:rsidR="00194316">
        <w:t>"</w:t>
      </w:r>
      <w:r w:rsidRPr="007055D9">
        <w:t>reference</w:t>
      </w:r>
      <w:bookmarkEnd w:id="162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629" w:author="m.kalaitzaki" w:date="2019-02-11T17:00:00Z"/>
          <w:lang w:val="en-US"/>
        </w:rPr>
      </w:pPr>
      <w:commentRangeStart w:id="1630"/>
      <w:commentRangeStart w:id="1631"/>
      <w:del w:id="1632" w:author="m.kalaitzaki" w:date="2019-02-11T17:00:00Z">
        <w:r w:rsidRPr="007055D9" w:rsidDel="00DA21CA">
          <w:lastRenderedPageBreak/>
          <w:delText xml:space="preserve">Section </w:delText>
        </w:r>
      </w:del>
      <w:del w:id="1633" w:author="nick" w:date="2019-11-24T12:20:00Z">
        <w:r w:rsidRPr="007055D9" w:rsidDel="00194316">
          <w:delText>“</w:delText>
        </w:r>
      </w:del>
      <w:del w:id="1634" w:author="m.kalaitzaki" w:date="2019-02-11T17:00:00Z">
        <w:r w:rsidRPr="007055D9" w:rsidDel="00DA21CA">
          <w:delText>Laser</w:delText>
        </w:r>
      </w:del>
      <w:del w:id="1635" w:author="nick" w:date="2019-11-24T12:20:00Z">
        <w:r w:rsidRPr="007055D9" w:rsidDel="00194316">
          <w:delText>”</w:delText>
        </w:r>
      </w:del>
    </w:p>
    <w:p w14:paraId="7FB5D31F" w14:textId="73B21F8A" w:rsidR="00456F63" w:rsidDel="00DA21CA" w:rsidRDefault="00456F63" w:rsidP="004F2F09">
      <w:pPr>
        <w:keepLines/>
        <w:jc w:val="both"/>
        <w:rPr>
          <w:del w:id="1636" w:author="m.kalaitzaki" w:date="2019-02-11T17:00:00Z"/>
        </w:rPr>
      </w:pPr>
      <w:del w:id="1637" w:author="m.kalaitzaki" w:date="2019-02-11T17:00:00Z">
        <w:r w:rsidRPr="007055D9" w:rsidDel="00DA21CA">
          <w:delText xml:space="preserve">The section </w:delText>
        </w:r>
      </w:del>
      <w:del w:id="1638" w:author="nick" w:date="2019-11-24T12:20:00Z">
        <w:r w:rsidRPr="007055D9" w:rsidDel="00194316">
          <w:delText>“</w:delText>
        </w:r>
      </w:del>
      <w:del w:id="1639" w:author="m.kalaitzaki" w:date="2019-02-11T17:00:00Z">
        <w:r w:rsidRPr="007055D9" w:rsidDel="00DA21CA">
          <w:delText>Laser</w:delText>
        </w:r>
      </w:del>
      <w:del w:id="1640" w:author="nick" w:date="2019-11-24T12:20:00Z">
        <w:r w:rsidRPr="007055D9" w:rsidDel="00194316">
          <w:delText>”</w:delText>
        </w:r>
      </w:del>
      <w:del w:id="164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30"/>
      <w:r w:rsidR="00DA21CA">
        <w:rPr>
          <w:rStyle w:val="CommentReference"/>
          <w:lang w:eastAsia="x-none"/>
        </w:rPr>
        <w:commentReference w:id="1630"/>
      </w:r>
      <w:commentRangeEnd w:id="1631"/>
      <w:r w:rsidR="00FD41F4">
        <w:rPr>
          <w:rStyle w:val="CommentReference"/>
          <w:lang w:eastAsia="x-none"/>
        </w:rPr>
        <w:commentReference w:id="1631"/>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Caption"/>
        <w:spacing w:before="120"/>
      </w:pPr>
      <w:bookmarkStart w:id="1642" w:name="_Toc3566491"/>
      <w:bookmarkStart w:id="1643" w:name="_Toc34747492"/>
      <w:bookmarkStart w:id="1644" w:name="_Toc338939148"/>
      <w:bookmarkStart w:id="1645" w:name="_Toc288196499"/>
      <w:bookmarkStart w:id="1646" w:name="_Toc288200801"/>
      <w:bookmarkEnd w:id="1626"/>
      <w:bookmarkEnd w:id="1627"/>
      <w:bookmarkEnd w:id="1628"/>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42"/>
      <w:r w:rsidR="00194316">
        <w:t>"</w:t>
      </w:r>
      <w:bookmarkEnd w:id="1643"/>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644"/>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647" w:name="_Toc338939149"/>
      <w:r w:rsidRPr="007055D9">
        <w:t xml:space="preserve">Attribute </w:t>
      </w:r>
      <w:r w:rsidR="00194316">
        <w:t>"</w:t>
      </w:r>
      <w:r w:rsidRPr="007055D9">
        <w:t>penetration</w:t>
      </w:r>
      <w:bookmarkEnd w:id="1645"/>
      <w:bookmarkEnd w:id="1646"/>
      <w:bookmarkEnd w:id="1647"/>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648" w:name="ModelizationWeldDefinition"/>
      <w:bookmarkStart w:id="1649" w:name="WeldDefinition"/>
      <w:bookmarkStart w:id="1650" w:name="WeldDefinitionButtWeld"/>
      <w:bookmarkStart w:id="1651" w:name="_Toc288200762"/>
      <w:bookmarkStart w:id="1652" w:name="_Toc338939106"/>
      <w:bookmarkStart w:id="1653" w:name="_Toc3557012"/>
      <w:bookmarkStart w:id="1654" w:name="_Toc34747262"/>
      <w:bookmarkStart w:id="1655" w:name="_Toc288196464"/>
      <w:bookmarkEnd w:id="1648"/>
      <w:bookmarkEnd w:id="1649"/>
      <w:bookmarkEnd w:id="1650"/>
      <w:r w:rsidRPr="007055D9">
        <w:t xml:space="preserve">Butt </w:t>
      </w:r>
      <w:bookmarkEnd w:id="1651"/>
      <w:r w:rsidR="003663AA" w:rsidRPr="007055D9">
        <w:t>Joint</w:t>
      </w:r>
      <w:bookmarkEnd w:id="1652"/>
      <w:bookmarkEnd w:id="1653"/>
      <w:bookmarkEnd w:id="165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56" w:name="_Toc3557013"/>
      <w:bookmarkStart w:id="1657" w:name="_Toc34747263"/>
      <w:r w:rsidRPr="00654684">
        <w:rPr>
          <w:sz w:val="24"/>
        </w:rPr>
        <w:t xml:space="preserve">Sheet </w:t>
      </w:r>
      <w:r w:rsidR="00255787" w:rsidRPr="00654684">
        <w:rPr>
          <w:sz w:val="24"/>
        </w:rPr>
        <w:t>Parameters</w:t>
      </w:r>
      <w:bookmarkEnd w:id="1656"/>
      <w:bookmarkEnd w:id="165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5586D75">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D06CAB" w:rsidRPr="00362FDC" w:rsidRDefault="00D06CAB" w:rsidP="008F3D94">
                              <w:pPr>
                                <w:pStyle w:val="Caption"/>
                                <w:rPr>
                                  <w:noProof/>
                                  <w:szCs w:val="24"/>
                                </w:rPr>
                              </w:pPr>
                              <w:bookmarkStart w:id="1658" w:name="_Toc3557127"/>
                              <w:bookmarkStart w:id="1659"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58"/>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D06CAB" w:rsidRPr="00362FDC" w:rsidRDefault="00D06CAB" w:rsidP="008F3D94">
                        <w:pPr>
                          <w:pStyle w:val="Caption"/>
                          <w:rPr>
                            <w:noProof/>
                            <w:szCs w:val="24"/>
                          </w:rPr>
                        </w:pPr>
                        <w:bookmarkStart w:id="1660" w:name="_Toc3557127"/>
                        <w:bookmarkStart w:id="1661"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60"/>
                        <w:bookmarkEnd w:id="166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662" w:name="_Toc3557014"/>
      <w:bookmarkStart w:id="1663" w:name="_Toc34747264"/>
      <w:r>
        <w:rPr>
          <w:noProof/>
          <w:sz w:val="24"/>
          <w:lang w:eastAsia="en-US"/>
        </w:rPr>
        <mc:AlternateContent>
          <mc:Choice Requires="wpg">
            <w:drawing>
              <wp:anchor distT="0" distB="0" distL="114300" distR="114300" simplePos="0" relativeHeight="251658240" behindDoc="0" locked="0" layoutInCell="1" allowOverlap="1" wp14:anchorId="09A3ED69" wp14:editId="7C6BEBAE">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D06CAB" w:rsidRPr="006C6D3C" w:rsidRDefault="00D06CAB" w:rsidP="008F3D94">
                              <w:pPr>
                                <w:pStyle w:val="Caption"/>
                                <w:rPr>
                                  <w:noProof/>
                                  <w:szCs w:val="24"/>
                                </w:rPr>
                              </w:pPr>
                              <w:bookmarkStart w:id="1664" w:name="_Toc3557128"/>
                              <w:bookmarkStart w:id="1665"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64"/>
                              <w:bookmarkEnd w:id="1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D06CAB" w:rsidRPr="006C6D3C" w:rsidRDefault="00D06CAB" w:rsidP="008F3D94">
                        <w:pPr>
                          <w:pStyle w:val="Caption"/>
                          <w:rPr>
                            <w:noProof/>
                            <w:szCs w:val="24"/>
                          </w:rPr>
                        </w:pPr>
                        <w:bookmarkStart w:id="1666" w:name="_Toc3557128"/>
                        <w:bookmarkStart w:id="1667"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66"/>
                        <w:bookmarkEnd w:id="1667"/>
                      </w:p>
                    </w:txbxContent>
                  </v:textbox>
                </v:shape>
              </v:group>
            </w:pict>
          </mc:Fallback>
        </mc:AlternateContent>
      </w:r>
      <w:r w:rsidR="00B50468" w:rsidRPr="00654684">
        <w:rPr>
          <w:sz w:val="24"/>
        </w:rPr>
        <w:t>Weld Parameters</w:t>
      </w:r>
      <w:bookmarkEnd w:id="1662"/>
      <w:bookmarkEnd w:id="166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Caption"/>
        <w:spacing w:before="120"/>
      </w:pPr>
      <w:bookmarkStart w:id="1668" w:name="_Toc3566492"/>
      <w:bookmarkStart w:id="1669"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68"/>
      <w:bookmarkEnd w:id="166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70" w:name="_Toc338939151"/>
      <w:bookmarkStart w:id="1671" w:name="_Toc3557015"/>
      <w:bookmarkStart w:id="1672" w:name="_Toc34747265"/>
      <w:r w:rsidRPr="007055D9">
        <w:t>Attributes</w:t>
      </w:r>
      <w:bookmarkEnd w:id="1670"/>
      <w:bookmarkEnd w:id="1671"/>
      <w:bookmarkEnd w:id="1672"/>
    </w:p>
    <w:p w14:paraId="2F9463C1" w14:textId="2C2DBF78" w:rsidR="0006113C" w:rsidRPr="007055D9" w:rsidRDefault="00850045" w:rsidP="0006113C">
      <w:pPr>
        <w:pStyle w:val="Heading5"/>
      </w:pPr>
      <w:bookmarkStart w:id="1673" w:name="_Toc338939153"/>
      <w:r w:rsidRPr="007055D9">
        <w:t xml:space="preserve">Attribute </w:t>
      </w:r>
      <w:r w:rsidR="00194316">
        <w:t>"</w:t>
      </w:r>
      <w:r w:rsidRPr="007055D9">
        <w:t>b</w:t>
      </w:r>
      <w:r w:rsidR="0006113C" w:rsidRPr="007055D9">
        <w:t>ase</w:t>
      </w:r>
      <w:bookmarkEnd w:id="167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674" w:name="_Toc338939154"/>
      <w:r w:rsidRPr="007055D9">
        <w:t xml:space="preserve">Attribute </w:t>
      </w:r>
      <w:r w:rsidR="00194316">
        <w:t>"</w:t>
      </w:r>
      <w:r w:rsidRPr="007055D9">
        <w:t>t</w:t>
      </w:r>
      <w:r w:rsidR="0006113C" w:rsidRPr="007055D9">
        <w:t>echnology</w:t>
      </w:r>
      <w:bookmarkEnd w:id="167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675" w:name="_Toc288196505"/>
      <w:bookmarkStart w:id="1676" w:name="_Toc288200807"/>
      <w:bookmarkStart w:id="1677" w:name="_Toc338939155"/>
      <w:bookmarkStart w:id="1678" w:name="_Toc3557016"/>
      <w:bookmarkStart w:id="1679" w:name="_Toc34747266"/>
      <w:r w:rsidRPr="007055D9">
        <w:t xml:space="preserve">Element </w:t>
      </w:r>
      <w:r w:rsidR="00194316">
        <w:t>"</w:t>
      </w:r>
      <w:r w:rsidRPr="007055D9">
        <w:t>weld_position</w:t>
      </w:r>
      <w:bookmarkEnd w:id="1675"/>
      <w:bookmarkEnd w:id="1676"/>
      <w:bookmarkEnd w:id="1677"/>
      <w:bookmarkEnd w:id="1678"/>
      <w:r w:rsidR="00194316">
        <w:t>"</w:t>
      </w:r>
      <w:bookmarkEnd w:id="167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Caption"/>
        <w:spacing w:before="120"/>
      </w:pPr>
      <w:bookmarkStart w:id="1680" w:name="_Toc3566493"/>
      <w:bookmarkStart w:id="1681" w:name="_Toc34747494"/>
      <w:bookmarkStart w:id="1682" w:name="_Toc288196507"/>
      <w:bookmarkStart w:id="1683" w:name="_Toc288200809"/>
      <w:bookmarkStart w:id="1684" w:name="_Toc338939157"/>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80"/>
      <w:bookmarkEnd w:id="1681"/>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682"/>
      <w:bookmarkEnd w:id="1683"/>
      <w:bookmarkEnd w:id="168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685" w:name="_Toc338939158"/>
      <w:r w:rsidRPr="007055D9">
        <w:t xml:space="preserve">Attribute </w:t>
      </w:r>
      <w:r w:rsidR="00194316">
        <w:t>"</w:t>
      </w:r>
      <w:r w:rsidRPr="007055D9">
        <w:t>width</w:t>
      </w:r>
      <w:bookmarkEnd w:id="1685"/>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686" w:name="_Toc338939159"/>
      <w:r w:rsidRPr="007055D9">
        <w:t xml:space="preserve">Attribute </w:t>
      </w:r>
      <w:r w:rsidR="00194316">
        <w:t>"</w:t>
      </w:r>
      <w:r w:rsidRPr="007055D9">
        <w:t>filler</w:t>
      </w:r>
      <w:bookmarkEnd w:id="1686"/>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87" w:name="WeldDefinitionCornerWeld"/>
      <w:bookmarkStart w:id="1688" w:name="_Toc288200763"/>
      <w:bookmarkStart w:id="1689" w:name="_Toc338939107"/>
      <w:bookmarkEnd w:id="1687"/>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690" w:name="_Toc414263397"/>
      <w:bookmarkStart w:id="1691" w:name="_Toc3557017"/>
      <w:bookmarkStart w:id="1692" w:name="_Toc34747267"/>
      <w:bookmarkEnd w:id="1690"/>
      <w:r w:rsidRPr="007055D9">
        <w:t xml:space="preserve">Element </w:t>
      </w:r>
      <w:r w:rsidR="00194316">
        <w:t>"</w:t>
      </w:r>
      <w:r>
        <w:t>sheet_parameter</w:t>
      </w:r>
      <w:bookmarkEnd w:id="1691"/>
      <w:r w:rsidR="00194316">
        <w:t>"</w:t>
      </w:r>
      <w:bookmarkEnd w:id="169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Caption"/>
        <w:spacing w:before="120"/>
      </w:pPr>
      <w:bookmarkStart w:id="1693" w:name="_Toc3566494"/>
      <w:bookmarkStart w:id="1694"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93"/>
      <w:bookmarkEnd w:id="169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695" w:name="_Toc3557018"/>
      <w:bookmarkStart w:id="1696" w:name="_Toc34747268"/>
      <w:r w:rsidRPr="007055D9">
        <w:lastRenderedPageBreak/>
        <w:t>Corner Weld</w:t>
      </w:r>
      <w:bookmarkEnd w:id="1688"/>
      <w:bookmarkEnd w:id="1689"/>
      <w:bookmarkEnd w:id="1695"/>
      <w:bookmarkEnd w:id="169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697" w:name="_Toc34747269"/>
      <w:bookmarkStart w:id="1698" w:name="_Toc3557019"/>
      <w:r>
        <w:rPr>
          <w:noProof/>
          <w:lang w:eastAsia="en-US"/>
        </w:rPr>
        <mc:AlternateContent>
          <mc:Choice Requires="wpg">
            <w:drawing>
              <wp:anchor distT="0" distB="0" distL="114300" distR="114300" simplePos="0" relativeHeight="251655168" behindDoc="0" locked="0" layoutInCell="1" allowOverlap="1" wp14:anchorId="1D2EB533" wp14:editId="533D6BA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D06CAB" w:rsidRPr="00796AD7" w:rsidRDefault="00D06CAB" w:rsidP="008F3D94">
                              <w:pPr>
                                <w:pStyle w:val="Caption"/>
                                <w:rPr>
                                  <w:noProof/>
                                  <w:szCs w:val="24"/>
                                </w:rPr>
                              </w:pPr>
                              <w:bookmarkStart w:id="1699" w:name="_Toc3557129"/>
                              <w:bookmarkStart w:id="1700"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D06CAB" w:rsidRPr="00796AD7" w:rsidRDefault="00D06CAB" w:rsidP="008F3D94">
                        <w:pPr>
                          <w:pStyle w:val="Caption"/>
                          <w:rPr>
                            <w:noProof/>
                            <w:szCs w:val="24"/>
                          </w:rPr>
                        </w:pPr>
                        <w:bookmarkStart w:id="1701" w:name="_Toc3557129"/>
                        <w:bookmarkStart w:id="1702"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01"/>
                        <w:bookmarkEnd w:id="1702"/>
                      </w:p>
                    </w:txbxContent>
                  </v:textbox>
                </v:shape>
              </v:group>
            </w:pict>
          </mc:Fallback>
        </mc:AlternateContent>
      </w:r>
      <w:r w:rsidR="00E36602">
        <w:t>Simple Corner Weld</w:t>
      </w:r>
      <w:bookmarkEnd w:id="1697"/>
    </w:p>
    <w:p w14:paraId="19EDE5F7" w14:textId="78748519" w:rsidR="008A6190" w:rsidRPr="007055D9" w:rsidRDefault="008A6190" w:rsidP="00E36602">
      <w:pPr>
        <w:pStyle w:val="Heading5"/>
        <w:keepNext/>
      </w:pPr>
      <w:r w:rsidRPr="007055D9">
        <w:t>Sheet Parameters</w:t>
      </w:r>
      <w:bookmarkEnd w:id="169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703" w:name="_Toc3557020"/>
      <w:r w:rsidRPr="007055D9">
        <w:t>Weld Parameters</w:t>
      </w:r>
      <w:bookmarkEnd w:id="170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765869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D06CAB" w:rsidRPr="00067927" w:rsidRDefault="00D06CAB" w:rsidP="008F3D94">
                              <w:pPr>
                                <w:pStyle w:val="Caption"/>
                                <w:rPr>
                                  <w:noProof/>
                                  <w:szCs w:val="24"/>
                                </w:rPr>
                              </w:pPr>
                              <w:bookmarkStart w:id="1704" w:name="_Toc3557130"/>
                              <w:bookmarkStart w:id="1705"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D06CAB" w:rsidRPr="00067927" w:rsidRDefault="00D06CAB" w:rsidP="008F3D94">
                        <w:pPr>
                          <w:pStyle w:val="Caption"/>
                          <w:rPr>
                            <w:noProof/>
                            <w:szCs w:val="24"/>
                          </w:rPr>
                        </w:pPr>
                        <w:bookmarkStart w:id="1706" w:name="_Toc3557130"/>
                        <w:bookmarkStart w:id="1707"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06"/>
                        <w:bookmarkEnd w:id="170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6.1pt;height:31.8pt" o:ole="">
            <v:imagedata r:id="rId149" o:title=""/>
          </v:shape>
          <o:OLEObject Type="Embed" ProgID="Equation.3" ShapeID="_x0000_i1026" DrawAspect="Content" ObjectID="_1645632332"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Caption"/>
        <w:spacing w:before="120"/>
      </w:pPr>
      <w:bookmarkStart w:id="1708" w:name="_Toc3566495"/>
      <w:bookmarkStart w:id="1709"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708"/>
      <w:bookmarkEnd w:id="170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710" w:name="_Toc34747270"/>
      <w:r>
        <w:lastRenderedPageBreak/>
        <w:t>Double Corner Weld</w:t>
      </w:r>
      <w:bookmarkEnd w:id="1710"/>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38E349D0">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D06CAB" w:rsidRPr="00067927" w:rsidRDefault="00D06CAB" w:rsidP="00FA0FAD">
                                <w:pPr>
                                  <w:pStyle w:val="Caption"/>
                                  <w:keepNext/>
                                  <w:keepLines/>
                                  <w:rPr>
                                    <w:noProof/>
                                    <w:szCs w:val="24"/>
                                  </w:rPr>
                                </w:pPr>
                                <w:bookmarkStart w:id="1711"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D06CAB" w:rsidRPr="00796AD7" w:rsidRDefault="00D06CAB" w:rsidP="006619C9">
                                <w:pPr>
                                  <w:pStyle w:val="Caption"/>
                                  <w:rPr>
                                    <w:noProof/>
                                    <w:szCs w:val="24"/>
                                  </w:rPr>
                                </w:pPr>
                                <w:bookmarkStart w:id="1712"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D06CAB" w:rsidRPr="00067927" w:rsidRDefault="00D06CAB" w:rsidP="00FA0FAD">
                          <w:pPr>
                            <w:pStyle w:val="Caption"/>
                            <w:keepNext/>
                            <w:keepLines/>
                            <w:rPr>
                              <w:noProof/>
                              <w:szCs w:val="24"/>
                            </w:rPr>
                          </w:pPr>
                          <w:bookmarkStart w:id="1713"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13"/>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D06CAB" w:rsidRPr="00796AD7" w:rsidRDefault="00D06CAB" w:rsidP="006619C9">
                          <w:pPr>
                            <w:pStyle w:val="Caption"/>
                            <w:rPr>
                              <w:noProof/>
                              <w:szCs w:val="24"/>
                            </w:rPr>
                          </w:pPr>
                          <w:bookmarkStart w:id="1714"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1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6.1pt;height:31.8pt" o:ole="">
            <v:imagedata r:id="rId149" o:title=""/>
          </v:shape>
          <o:OLEObject Type="Embed" ProgID="Equation.3" ShapeID="_x0000_i1027" DrawAspect="Content" ObjectID="_1645632333"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Caption"/>
        <w:spacing w:before="120"/>
      </w:pPr>
      <w:bookmarkStart w:id="1715"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71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16" w:name="_Toc338939161"/>
      <w:bookmarkStart w:id="1717" w:name="_Toc3557021"/>
      <w:bookmarkStart w:id="1718" w:name="_Toc34747271"/>
      <w:r w:rsidRPr="007055D9">
        <w:lastRenderedPageBreak/>
        <w:t>Attributes</w:t>
      </w:r>
      <w:bookmarkEnd w:id="1716"/>
      <w:bookmarkEnd w:id="1717"/>
      <w:bookmarkEnd w:id="1718"/>
    </w:p>
    <w:p w14:paraId="22FDBBD1" w14:textId="5050C61D" w:rsidR="0006113C" w:rsidRPr="007055D9" w:rsidRDefault="00242481" w:rsidP="001759F7">
      <w:pPr>
        <w:pStyle w:val="Heading5"/>
        <w:keepNext/>
      </w:pPr>
      <w:bookmarkStart w:id="1719" w:name="_Toc338939163"/>
      <w:r w:rsidRPr="007055D9">
        <w:t xml:space="preserve">Attribute </w:t>
      </w:r>
      <w:r w:rsidR="00194316">
        <w:t>"</w:t>
      </w:r>
      <w:r w:rsidRPr="007055D9">
        <w:t>b</w:t>
      </w:r>
      <w:r w:rsidR="0006113C" w:rsidRPr="007055D9">
        <w:t>ase</w:t>
      </w:r>
      <w:bookmarkEnd w:id="171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720" w:name="_Toc338939164"/>
      <w:r w:rsidRPr="007055D9">
        <w:t xml:space="preserve">Attribute </w:t>
      </w:r>
      <w:r w:rsidR="00194316">
        <w:t>"</w:t>
      </w:r>
      <w:r w:rsidRPr="007055D9">
        <w:t>t</w:t>
      </w:r>
      <w:r w:rsidR="0006113C" w:rsidRPr="007055D9">
        <w:t>echnology</w:t>
      </w:r>
      <w:bookmarkEnd w:id="1720"/>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721" w:name="_Toc338939165"/>
      <w:bookmarkStart w:id="1722" w:name="_Toc3557022"/>
      <w:bookmarkStart w:id="1723" w:name="_Toc34747272"/>
      <w:r w:rsidRPr="007055D9">
        <w:t xml:space="preserve">Element </w:t>
      </w:r>
      <w:r w:rsidR="00194316">
        <w:t>"</w:t>
      </w:r>
      <w:r w:rsidRPr="007055D9">
        <w:t>weld_position</w:t>
      </w:r>
      <w:bookmarkEnd w:id="1721"/>
      <w:bookmarkEnd w:id="1722"/>
      <w:r w:rsidR="00194316">
        <w:t>"</w:t>
      </w:r>
      <w:bookmarkEnd w:id="1723"/>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Caption"/>
        <w:spacing w:before="120"/>
      </w:pPr>
      <w:bookmarkStart w:id="1724" w:name="_Toc3566496"/>
      <w:bookmarkStart w:id="1725" w:name="_Toc34747498"/>
      <w:bookmarkStart w:id="1726" w:name="_Toc338939167"/>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24"/>
      <w:bookmarkEnd w:id="1725"/>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72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727" w:name="_Toc338939168"/>
      <w:r w:rsidRPr="007055D9">
        <w:t xml:space="preserve">Attribute </w:t>
      </w:r>
      <w:r w:rsidR="00194316">
        <w:t>"</w:t>
      </w:r>
      <w:r w:rsidRPr="007055D9">
        <w:t>thickness</w:t>
      </w:r>
      <w:bookmarkEnd w:id="1727"/>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Caption"/>
        <w:spacing w:before="120"/>
      </w:pPr>
      <w:bookmarkStart w:id="1728" w:name="_Toc3566497"/>
      <w:bookmarkStart w:id="1729" w:name="_Toc34747499"/>
      <w:bookmarkStart w:id="1730" w:name="_Toc33893916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28"/>
      <w:bookmarkEnd w:id="1729"/>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73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Caption"/>
        <w:spacing w:before="120"/>
      </w:pPr>
      <w:bookmarkStart w:id="1731" w:name="_Toc3566498"/>
      <w:bookmarkStart w:id="1732" w:name="_Toc34747500"/>
      <w:bookmarkStart w:id="1733" w:name="_Toc33893917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31"/>
      <w:bookmarkEnd w:id="1732"/>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733"/>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734" w:name="_Toc338939171"/>
      <w:r w:rsidRPr="007055D9">
        <w:t xml:space="preserve">Attribute </w:t>
      </w:r>
      <w:r w:rsidR="00194316">
        <w:t>"</w:t>
      </w:r>
      <w:r w:rsidRPr="007055D9">
        <w:t>penetration</w:t>
      </w:r>
      <w:bookmarkEnd w:id="1734"/>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735" w:name="_Toc338939173"/>
      <w:r w:rsidRPr="007055D9">
        <w:t xml:space="preserve">Attribute </w:t>
      </w:r>
      <w:r w:rsidR="00194316">
        <w:t>"</w:t>
      </w:r>
      <w:r w:rsidRPr="007055D9">
        <w:t>filler</w:t>
      </w:r>
      <w:bookmarkEnd w:id="1735"/>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736" w:name="WeldDefinitionEdgeWeld"/>
      <w:bookmarkStart w:id="1737" w:name="_Toc3557023"/>
      <w:bookmarkStart w:id="1738" w:name="_Toc34747273"/>
      <w:bookmarkStart w:id="1739" w:name="_Toc288200764"/>
      <w:bookmarkStart w:id="1740" w:name="_Toc338939108"/>
      <w:bookmarkEnd w:id="1736"/>
      <w:r w:rsidRPr="007055D9">
        <w:lastRenderedPageBreak/>
        <w:t xml:space="preserve">Element </w:t>
      </w:r>
      <w:r w:rsidR="00194316">
        <w:t>"</w:t>
      </w:r>
      <w:r>
        <w:t>sheet_parameter</w:t>
      </w:r>
      <w:bookmarkEnd w:id="1737"/>
      <w:r w:rsidR="00194316">
        <w:t>"</w:t>
      </w:r>
      <w:bookmarkEnd w:id="173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Caption"/>
        <w:spacing w:before="120"/>
      </w:pPr>
      <w:bookmarkStart w:id="1741" w:name="_Toc3566499"/>
      <w:bookmarkStart w:id="1742"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41"/>
      <w:bookmarkEnd w:id="174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743" w:name="_Toc3557024"/>
      <w:bookmarkStart w:id="1744" w:name="_Toc34747274"/>
      <w:r w:rsidRPr="007055D9">
        <w:t>Edge Weld</w:t>
      </w:r>
      <w:bookmarkEnd w:id="1739"/>
      <w:bookmarkEnd w:id="1740"/>
      <w:bookmarkEnd w:id="1743"/>
      <w:bookmarkEnd w:id="174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745" w:name="_Toc3557025"/>
      <w:bookmarkStart w:id="1746" w:name="_Toc34747275"/>
      <w:r>
        <w:rPr>
          <w:b w:val="0"/>
          <w:bCs w:val="0"/>
          <w:noProof/>
          <w:lang w:eastAsia="en-US"/>
        </w:rPr>
        <w:drawing>
          <wp:anchor distT="0" distB="0" distL="114300" distR="114300" simplePos="0" relativeHeight="251645952" behindDoc="1" locked="0" layoutInCell="1" allowOverlap="1" wp14:anchorId="4EB87FF3" wp14:editId="02937F51">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45"/>
      <w:bookmarkEnd w:id="174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6F87F63A">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D06CAB" w:rsidRPr="00AF7673" w:rsidRDefault="00D06CAB" w:rsidP="00765F0F">
                            <w:pPr>
                              <w:pStyle w:val="Caption"/>
                              <w:keepNext/>
                              <w:keepLines/>
                              <w:rPr>
                                <w:b w:val="0"/>
                                <w:bCs w:val="0"/>
                                <w:noProof/>
                                <w:sz w:val="26"/>
                                <w:szCs w:val="28"/>
                              </w:rPr>
                            </w:pPr>
                            <w:bookmarkStart w:id="1747" w:name="_Toc3557131"/>
                            <w:bookmarkStart w:id="1748"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D06CAB" w:rsidRPr="00AF7673" w:rsidRDefault="00D06CAB" w:rsidP="00765F0F">
                      <w:pPr>
                        <w:pStyle w:val="Caption"/>
                        <w:keepNext/>
                        <w:keepLines/>
                        <w:rPr>
                          <w:b w:val="0"/>
                          <w:bCs w:val="0"/>
                          <w:noProof/>
                          <w:sz w:val="26"/>
                          <w:szCs w:val="28"/>
                        </w:rPr>
                      </w:pPr>
                      <w:bookmarkStart w:id="1749" w:name="_Toc3557131"/>
                      <w:bookmarkStart w:id="1750"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49"/>
                      <w:bookmarkEnd w:id="175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51" w:name="_Toc3557026"/>
      <w:bookmarkStart w:id="1752" w:name="_Toc34747276"/>
      <w:r>
        <w:rPr>
          <w:b w:val="0"/>
          <w:bCs w:val="0"/>
          <w:noProof/>
          <w:lang w:eastAsia="en-US"/>
        </w:rPr>
        <w:drawing>
          <wp:anchor distT="0" distB="0" distL="114300" distR="114300" simplePos="0" relativeHeight="251646976" behindDoc="1" locked="0" layoutInCell="1" allowOverlap="1" wp14:anchorId="22BACC63" wp14:editId="4DFE0AE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51"/>
      <w:bookmarkEnd w:id="175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25F6209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D06CAB" w:rsidRPr="00213139" w:rsidRDefault="00D06CAB" w:rsidP="008F3D94">
                            <w:pPr>
                              <w:pStyle w:val="Caption"/>
                              <w:rPr>
                                <w:b w:val="0"/>
                                <w:bCs w:val="0"/>
                                <w:noProof/>
                                <w:sz w:val="26"/>
                                <w:szCs w:val="28"/>
                              </w:rPr>
                            </w:pPr>
                            <w:bookmarkStart w:id="1753" w:name="_Toc3557132"/>
                            <w:bookmarkStart w:id="1754"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53"/>
                            <w:bookmarkEnd w:id="1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D06CAB" w:rsidRPr="00213139" w:rsidRDefault="00D06CAB" w:rsidP="008F3D94">
                      <w:pPr>
                        <w:pStyle w:val="Caption"/>
                        <w:rPr>
                          <w:b w:val="0"/>
                          <w:bCs w:val="0"/>
                          <w:noProof/>
                          <w:sz w:val="26"/>
                          <w:szCs w:val="28"/>
                        </w:rPr>
                      </w:pPr>
                      <w:bookmarkStart w:id="1755" w:name="_Toc3557132"/>
                      <w:bookmarkStart w:id="1756"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55"/>
                      <w:bookmarkEnd w:id="17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Caption"/>
        <w:spacing w:before="120"/>
      </w:pPr>
      <w:bookmarkStart w:id="1757" w:name="_Toc3566500"/>
      <w:bookmarkStart w:id="1758"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57"/>
      <w:bookmarkEnd w:id="175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59" w:name="_Toc338939175"/>
      <w:bookmarkStart w:id="1760" w:name="_Toc3557027"/>
      <w:bookmarkStart w:id="1761" w:name="_Toc34747277"/>
      <w:r w:rsidRPr="007055D9">
        <w:t>Attributes</w:t>
      </w:r>
      <w:bookmarkEnd w:id="1759"/>
      <w:bookmarkEnd w:id="1760"/>
      <w:bookmarkEnd w:id="1761"/>
    </w:p>
    <w:p w14:paraId="20DE2C66" w14:textId="1F84002A" w:rsidR="0006113C" w:rsidRPr="007055D9" w:rsidRDefault="001C1D65" w:rsidP="0033252C">
      <w:pPr>
        <w:pStyle w:val="Heading5"/>
        <w:keepNext/>
      </w:pPr>
      <w:bookmarkStart w:id="1762" w:name="_Toc338939177"/>
      <w:r w:rsidRPr="007055D9">
        <w:t xml:space="preserve">Attribute </w:t>
      </w:r>
      <w:r w:rsidR="00194316">
        <w:t>"</w:t>
      </w:r>
      <w:r w:rsidRPr="007055D9">
        <w:t>b</w:t>
      </w:r>
      <w:r w:rsidR="0006113C" w:rsidRPr="007055D9">
        <w:t>ase</w:t>
      </w:r>
      <w:bookmarkEnd w:id="176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763" w:name="_Toc338939178"/>
      <w:r w:rsidRPr="007055D9">
        <w:t xml:space="preserve">Attribute </w:t>
      </w:r>
      <w:r w:rsidR="00194316">
        <w:t>"</w:t>
      </w:r>
      <w:r w:rsidRPr="007055D9">
        <w:t>t</w:t>
      </w:r>
      <w:r w:rsidR="0006113C" w:rsidRPr="007055D9">
        <w:t>echnology</w:t>
      </w:r>
      <w:bookmarkEnd w:id="1763"/>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764" w:name="_Toc338939179"/>
      <w:bookmarkStart w:id="1765" w:name="_Toc3557028"/>
      <w:bookmarkStart w:id="1766" w:name="_Toc34747278"/>
      <w:r w:rsidRPr="007055D9">
        <w:t xml:space="preserve">Element </w:t>
      </w:r>
      <w:r w:rsidR="00194316">
        <w:t>"</w:t>
      </w:r>
      <w:r w:rsidRPr="007055D9">
        <w:t>weld_position</w:t>
      </w:r>
      <w:bookmarkEnd w:id="1764"/>
      <w:bookmarkEnd w:id="1765"/>
      <w:r w:rsidR="00194316">
        <w:t>"</w:t>
      </w:r>
      <w:bookmarkEnd w:id="1766"/>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Caption"/>
        <w:spacing w:before="120"/>
      </w:pPr>
      <w:bookmarkStart w:id="1767" w:name="_Toc3566501"/>
      <w:bookmarkStart w:id="1768" w:name="_Toc34747503"/>
      <w:bookmarkStart w:id="1769" w:name="_Toc338939181"/>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67"/>
      <w:bookmarkEnd w:id="176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76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770" w:name="_Toc338939182"/>
      <w:r w:rsidRPr="007055D9">
        <w:t xml:space="preserve">Attribute </w:t>
      </w:r>
      <w:r w:rsidR="00194316">
        <w:t>"</w:t>
      </w:r>
      <w:r w:rsidRPr="007055D9">
        <w:t>width</w:t>
      </w:r>
      <w:bookmarkEnd w:id="177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771" w:name="_Toc338939184"/>
      <w:r w:rsidRPr="007055D9">
        <w:t xml:space="preserve">Attribute </w:t>
      </w:r>
      <w:r w:rsidR="00194316">
        <w:t>"</w:t>
      </w:r>
      <w:r w:rsidRPr="007055D9">
        <w:t>filler</w:t>
      </w:r>
      <w:bookmarkEnd w:id="177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772" w:name="WeldDefinitionIWeld"/>
      <w:bookmarkStart w:id="1773" w:name="_Toc3557029"/>
      <w:bookmarkStart w:id="1774" w:name="_Toc34747279"/>
      <w:bookmarkStart w:id="1775" w:name="_Toc288200765"/>
      <w:bookmarkStart w:id="1776" w:name="_Toc338939109"/>
      <w:bookmarkEnd w:id="1772"/>
      <w:r w:rsidRPr="007055D9">
        <w:t xml:space="preserve">Element </w:t>
      </w:r>
      <w:r w:rsidR="00194316">
        <w:t>"</w:t>
      </w:r>
      <w:r>
        <w:t>sheet_parameter</w:t>
      </w:r>
      <w:bookmarkEnd w:id="1773"/>
      <w:r w:rsidR="00194316">
        <w:t>"</w:t>
      </w:r>
      <w:bookmarkEnd w:id="177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Caption"/>
        <w:spacing w:before="120"/>
      </w:pPr>
      <w:bookmarkStart w:id="1777" w:name="_Toc3566502"/>
      <w:bookmarkStart w:id="1778"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77"/>
      <w:bookmarkEnd w:id="177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779" w:name="_Toc3557030"/>
      <w:bookmarkStart w:id="1780" w:name="_Toc34747280"/>
      <w:r w:rsidRPr="007055D9">
        <w:t>I-Weld</w:t>
      </w:r>
      <w:bookmarkEnd w:id="1775"/>
      <w:bookmarkEnd w:id="1776"/>
      <w:bookmarkEnd w:id="1779"/>
      <w:bookmarkEnd w:id="1780"/>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781" w:name="_Toc3557031"/>
      <w:bookmarkStart w:id="1782" w:name="_Toc34747281"/>
      <w:r w:rsidRPr="007055D9">
        <w:t>Sheet Parameters</w:t>
      </w:r>
      <w:bookmarkEnd w:id="1781"/>
      <w:bookmarkEnd w:id="178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783" w:name="_Toc3557032"/>
      <w:bookmarkStart w:id="1784" w:name="_Toc34747282"/>
      <w:r w:rsidRPr="007055D9">
        <w:lastRenderedPageBreak/>
        <w:t>Weld Parameters</w:t>
      </w:r>
      <w:bookmarkEnd w:id="1783"/>
      <w:bookmarkEnd w:id="178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6E4DB37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D06CAB" w:rsidRPr="001B4A57" w:rsidRDefault="00D06CAB" w:rsidP="00F51CB9">
                                <w:pPr>
                                  <w:pStyle w:val="Caption"/>
                                  <w:rPr>
                                    <w:b w:val="0"/>
                                    <w:bCs w:val="0"/>
                                    <w:noProof/>
                                    <w:sz w:val="26"/>
                                    <w:szCs w:val="28"/>
                                  </w:rPr>
                                </w:pPr>
                                <w:bookmarkStart w:id="1785" w:name="_Toc3557133"/>
                                <w:bookmarkStart w:id="1786"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D06CAB" w:rsidRPr="003F40AF" w:rsidRDefault="00D06CAB" w:rsidP="00F51CB9">
                                <w:pPr>
                                  <w:pStyle w:val="Caption"/>
                                  <w:rPr>
                                    <w:b w:val="0"/>
                                    <w:bCs w:val="0"/>
                                    <w:noProof/>
                                    <w:sz w:val="26"/>
                                    <w:szCs w:val="28"/>
                                  </w:rPr>
                                </w:pPr>
                                <w:bookmarkStart w:id="1787" w:name="_Toc3557134"/>
                                <w:bookmarkStart w:id="1788"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87"/>
                                <w:bookmarkEnd w:id="1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D06CAB" w:rsidRPr="001B4A57" w:rsidRDefault="00D06CAB" w:rsidP="00F51CB9">
                          <w:pPr>
                            <w:pStyle w:val="Caption"/>
                            <w:rPr>
                              <w:b w:val="0"/>
                              <w:bCs w:val="0"/>
                              <w:noProof/>
                              <w:sz w:val="26"/>
                              <w:szCs w:val="28"/>
                            </w:rPr>
                          </w:pPr>
                          <w:bookmarkStart w:id="1789" w:name="_Toc3557133"/>
                          <w:bookmarkStart w:id="1790"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89"/>
                          <w:bookmarkEnd w:id="1790"/>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D06CAB" w:rsidRPr="003F40AF" w:rsidRDefault="00D06CAB" w:rsidP="00F51CB9">
                          <w:pPr>
                            <w:pStyle w:val="Caption"/>
                            <w:rPr>
                              <w:b w:val="0"/>
                              <w:bCs w:val="0"/>
                              <w:noProof/>
                              <w:sz w:val="26"/>
                              <w:szCs w:val="28"/>
                            </w:rPr>
                          </w:pPr>
                          <w:bookmarkStart w:id="1791" w:name="_Toc3557134"/>
                          <w:bookmarkStart w:id="1792"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91"/>
                          <w:bookmarkEnd w:id="179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Caption"/>
        <w:spacing w:before="120"/>
      </w:pPr>
      <w:bookmarkStart w:id="1793" w:name="_Toc3566503"/>
      <w:bookmarkStart w:id="1794"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93"/>
      <w:bookmarkEnd w:id="179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95" w:name="_Toc338939186"/>
      <w:bookmarkStart w:id="1796" w:name="_Toc3557033"/>
      <w:bookmarkStart w:id="1797" w:name="_Toc34747283"/>
      <w:r w:rsidRPr="007055D9">
        <w:t>Attributes</w:t>
      </w:r>
      <w:bookmarkEnd w:id="1795"/>
      <w:bookmarkEnd w:id="1796"/>
      <w:bookmarkEnd w:id="1797"/>
    </w:p>
    <w:p w14:paraId="7F7DD4CE" w14:textId="6A121F1A" w:rsidR="0006113C" w:rsidRPr="007055D9" w:rsidRDefault="009D7557" w:rsidP="00E67798">
      <w:pPr>
        <w:pStyle w:val="Heading5"/>
        <w:keepNext/>
      </w:pPr>
      <w:bookmarkStart w:id="1798" w:name="_Toc338939188"/>
      <w:r w:rsidRPr="007055D9">
        <w:t xml:space="preserve">Attribute </w:t>
      </w:r>
      <w:r w:rsidR="00194316">
        <w:t>"</w:t>
      </w:r>
      <w:r w:rsidRPr="007055D9">
        <w:t>b</w:t>
      </w:r>
      <w:r w:rsidR="0006113C" w:rsidRPr="007055D9">
        <w:t>ase</w:t>
      </w:r>
      <w:bookmarkEnd w:id="179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799" w:name="_Toc338939189"/>
      <w:r w:rsidRPr="007055D9">
        <w:t xml:space="preserve">Attribute </w:t>
      </w:r>
      <w:r w:rsidR="00194316">
        <w:t>"</w:t>
      </w:r>
      <w:r w:rsidRPr="007055D9">
        <w:t>t</w:t>
      </w:r>
      <w:r w:rsidR="0006113C" w:rsidRPr="007055D9">
        <w:t>echnology</w:t>
      </w:r>
      <w:bookmarkEnd w:id="1799"/>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800" w:name="_Toc338939190"/>
      <w:bookmarkStart w:id="1801" w:name="_Toc3557034"/>
      <w:bookmarkStart w:id="1802" w:name="_Toc34747284"/>
      <w:r w:rsidRPr="007055D9">
        <w:t xml:space="preserve">Element </w:t>
      </w:r>
      <w:r w:rsidR="00194316">
        <w:t>"</w:t>
      </w:r>
      <w:r w:rsidRPr="007055D9">
        <w:t>weld_position</w:t>
      </w:r>
      <w:bookmarkEnd w:id="1800"/>
      <w:bookmarkEnd w:id="1801"/>
      <w:r w:rsidR="00194316">
        <w:t>"</w:t>
      </w:r>
      <w:bookmarkEnd w:id="180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Caption"/>
        <w:spacing w:before="120"/>
      </w:pPr>
      <w:bookmarkStart w:id="1803" w:name="_Toc3566504"/>
      <w:bookmarkStart w:id="1804" w:name="_Toc34747506"/>
      <w:bookmarkStart w:id="1805" w:name="_Toc338939192"/>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03"/>
      <w:bookmarkEnd w:id="1804"/>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80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806" w:name="_Toc338939194"/>
      <w:r w:rsidRPr="007055D9">
        <w:t xml:space="preserve">Attribute </w:t>
      </w:r>
      <w:r w:rsidR="00194316">
        <w:t>"</w:t>
      </w:r>
      <w:r w:rsidRPr="007055D9">
        <w:t>filler</w:t>
      </w:r>
      <w:bookmarkEnd w:id="1806"/>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807" w:name="WeldDefinitionOverlapWeld"/>
      <w:bookmarkStart w:id="1808" w:name="_Toc3557035"/>
      <w:bookmarkStart w:id="1809" w:name="_Toc34747285"/>
      <w:bookmarkStart w:id="1810" w:name="_Toc288200766"/>
      <w:bookmarkStart w:id="1811" w:name="_Toc338939110"/>
      <w:bookmarkEnd w:id="1807"/>
      <w:r w:rsidRPr="007055D9">
        <w:t xml:space="preserve">Element </w:t>
      </w:r>
      <w:r w:rsidR="00194316">
        <w:t>"</w:t>
      </w:r>
      <w:r>
        <w:t>sheet_parameter</w:t>
      </w:r>
      <w:bookmarkEnd w:id="1808"/>
      <w:r w:rsidR="00194316">
        <w:t>"</w:t>
      </w:r>
      <w:bookmarkEnd w:id="1809"/>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Caption"/>
        <w:spacing w:before="120"/>
      </w:pPr>
      <w:bookmarkStart w:id="1812" w:name="_Toc3566505"/>
      <w:bookmarkStart w:id="1813"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12"/>
      <w:bookmarkEnd w:id="181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814" w:name="_Toc3557036"/>
      <w:bookmarkStart w:id="1815" w:name="_Toc34747286"/>
      <w:r w:rsidRPr="007055D9">
        <w:lastRenderedPageBreak/>
        <w:t>Overlap Weld</w:t>
      </w:r>
      <w:bookmarkEnd w:id="1810"/>
      <w:bookmarkEnd w:id="1811"/>
      <w:bookmarkEnd w:id="1814"/>
      <w:bookmarkEnd w:id="181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16" w:name="_Toc3557037"/>
      <w:bookmarkStart w:id="1817" w:name="_Toc34747287"/>
      <w:r w:rsidRPr="007055D9">
        <w:t>Simple Overlap Weld</w:t>
      </w:r>
      <w:bookmarkEnd w:id="1816"/>
      <w:bookmarkEnd w:id="1817"/>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35EB08A4">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14B753C6">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D06CAB" w:rsidRPr="0079510C" w:rsidRDefault="00D06CAB" w:rsidP="002A71CD">
                            <w:pPr>
                              <w:pStyle w:val="Caption"/>
                              <w:rPr>
                                <w:noProof/>
                                <w:sz w:val="24"/>
                                <w:szCs w:val="26"/>
                              </w:rPr>
                            </w:pPr>
                            <w:bookmarkStart w:id="1818" w:name="_Toc3557135"/>
                            <w:bookmarkStart w:id="1819"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D06CAB" w:rsidRPr="0079510C" w:rsidRDefault="00D06CAB" w:rsidP="002A71CD">
                      <w:pPr>
                        <w:pStyle w:val="Caption"/>
                        <w:rPr>
                          <w:noProof/>
                          <w:sz w:val="24"/>
                          <w:szCs w:val="26"/>
                        </w:rPr>
                      </w:pPr>
                      <w:bookmarkStart w:id="1820" w:name="_Toc3557135"/>
                      <w:bookmarkStart w:id="1821"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20"/>
                      <w:bookmarkEnd w:id="182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58157E6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B9E834A">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D06CAB" w:rsidRPr="00A00F34" w:rsidRDefault="00D06CAB" w:rsidP="002A71CD">
                            <w:pPr>
                              <w:pStyle w:val="Caption"/>
                              <w:rPr>
                                <w:noProof/>
                                <w:szCs w:val="24"/>
                              </w:rPr>
                            </w:pPr>
                            <w:bookmarkStart w:id="1822" w:name="_Toc3557136"/>
                            <w:bookmarkStart w:id="1823"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D06CAB" w:rsidRPr="00A00F34" w:rsidRDefault="00D06CAB" w:rsidP="002A71CD">
                      <w:pPr>
                        <w:pStyle w:val="Caption"/>
                        <w:rPr>
                          <w:noProof/>
                          <w:szCs w:val="24"/>
                        </w:rPr>
                      </w:pPr>
                      <w:bookmarkStart w:id="1824" w:name="_Toc3557136"/>
                      <w:bookmarkStart w:id="1825"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24"/>
                      <w:bookmarkEnd w:id="182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64" o:title=""/>
          </v:shape>
          <o:OLEObject Type="Embed" ProgID="Equation.3" ShapeID="_x0000_i1028" DrawAspect="Content" ObjectID="_1645632334"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Caption"/>
        <w:spacing w:before="120"/>
      </w:pPr>
      <w:bookmarkStart w:id="1826" w:name="_Toc3566506"/>
      <w:bookmarkStart w:id="1827"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26"/>
      <w:bookmarkEnd w:id="182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28" w:name="_Toc338939112"/>
      <w:bookmarkStart w:id="1829" w:name="_Toc3557038"/>
      <w:bookmarkStart w:id="1830" w:name="_Toc34747288"/>
      <w:r w:rsidRPr="007055D9">
        <w:t>Single Sided Double Overlap Weld</w:t>
      </w:r>
      <w:bookmarkEnd w:id="1828"/>
      <w:bookmarkEnd w:id="1829"/>
      <w:bookmarkEnd w:id="183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1B1F9A3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66C95F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D06CAB" w:rsidRPr="008B5970" w:rsidRDefault="00D06CAB" w:rsidP="007C7FBC">
                            <w:pPr>
                              <w:pStyle w:val="Caption"/>
                              <w:rPr>
                                <w:noProof/>
                                <w:sz w:val="24"/>
                                <w:szCs w:val="26"/>
                              </w:rPr>
                            </w:pPr>
                            <w:bookmarkStart w:id="1831" w:name="_Toc3557137"/>
                            <w:bookmarkStart w:id="1832"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31"/>
                            <w:bookmarkEnd w:id="1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D06CAB" w:rsidRPr="008B5970" w:rsidRDefault="00D06CAB" w:rsidP="007C7FBC">
                      <w:pPr>
                        <w:pStyle w:val="Caption"/>
                        <w:rPr>
                          <w:noProof/>
                          <w:sz w:val="24"/>
                          <w:szCs w:val="26"/>
                        </w:rPr>
                      </w:pPr>
                      <w:bookmarkStart w:id="1833" w:name="_Toc3557137"/>
                      <w:bookmarkStart w:id="1834"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33"/>
                      <w:bookmarkEnd w:id="183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EC0DD1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37EFCC4C">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057D57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D06CAB" w:rsidRPr="008D09AE" w:rsidRDefault="00D06CAB" w:rsidP="00044694">
                            <w:pPr>
                              <w:pStyle w:val="Caption"/>
                              <w:rPr>
                                <w:noProof/>
                                <w:szCs w:val="24"/>
                              </w:rPr>
                            </w:pPr>
                            <w:bookmarkStart w:id="1835" w:name="_Toc3557138"/>
                            <w:bookmarkStart w:id="1836"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D06CAB" w:rsidRPr="008D09AE" w:rsidRDefault="00D06CAB" w:rsidP="00044694">
                      <w:pPr>
                        <w:pStyle w:val="Caption"/>
                        <w:rPr>
                          <w:noProof/>
                          <w:szCs w:val="24"/>
                        </w:rPr>
                      </w:pPr>
                      <w:bookmarkStart w:id="1837" w:name="_Toc3557138"/>
                      <w:bookmarkStart w:id="1838"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37"/>
                      <w:bookmarkEnd w:id="183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49" o:title=""/>
          </v:shape>
          <o:OLEObject Type="Embed" ProgID="Equation.3" ShapeID="_x0000_i1029" DrawAspect="Content" ObjectID="_1645632335"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Caption"/>
        <w:spacing w:before="120"/>
      </w:pPr>
      <w:bookmarkStart w:id="1839" w:name="_Toc3566507"/>
      <w:bookmarkStart w:id="1840"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39"/>
      <w:bookmarkEnd w:id="184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41" w:name="_Toc338939113"/>
      <w:bookmarkStart w:id="1842" w:name="_Toc3557039"/>
      <w:bookmarkStart w:id="1843" w:name="_Toc34747289"/>
      <w:r w:rsidRPr="007055D9">
        <w:t>Double Sided Double Overlap Weld</w:t>
      </w:r>
      <w:bookmarkEnd w:id="1841"/>
      <w:bookmarkEnd w:id="1842"/>
      <w:bookmarkEnd w:id="184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34A1052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204FFF77">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D06CAB" w:rsidRPr="000A25D4" w:rsidRDefault="00D06CAB" w:rsidP="00044694">
                            <w:pPr>
                              <w:pStyle w:val="Caption"/>
                              <w:rPr>
                                <w:noProof/>
                                <w:sz w:val="24"/>
                                <w:szCs w:val="26"/>
                              </w:rPr>
                            </w:pPr>
                            <w:bookmarkStart w:id="1844" w:name="_Toc3557139"/>
                            <w:bookmarkStart w:id="1845"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44"/>
                            <w:bookmarkEnd w:id="1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D06CAB" w:rsidRPr="000A25D4" w:rsidRDefault="00D06CAB" w:rsidP="00044694">
                      <w:pPr>
                        <w:pStyle w:val="Caption"/>
                        <w:rPr>
                          <w:noProof/>
                          <w:sz w:val="24"/>
                          <w:szCs w:val="26"/>
                        </w:rPr>
                      </w:pPr>
                      <w:bookmarkStart w:id="1846" w:name="_Toc3557139"/>
                      <w:bookmarkStart w:id="1847"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46"/>
                      <w:bookmarkEnd w:id="1847"/>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8083E9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2F55EFD6">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0EDEBB70">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D06CAB" w:rsidRPr="00F739B3" w:rsidRDefault="00D06CAB" w:rsidP="00044694">
                            <w:pPr>
                              <w:pStyle w:val="Caption"/>
                              <w:rPr>
                                <w:noProof/>
                                <w:szCs w:val="24"/>
                              </w:rPr>
                            </w:pPr>
                            <w:bookmarkStart w:id="1848" w:name="_Toc3557140"/>
                            <w:bookmarkStart w:id="1849"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D06CAB" w:rsidRPr="00F739B3" w:rsidRDefault="00D06CAB" w:rsidP="00044694">
                      <w:pPr>
                        <w:pStyle w:val="Caption"/>
                        <w:rPr>
                          <w:noProof/>
                          <w:szCs w:val="24"/>
                        </w:rPr>
                      </w:pPr>
                      <w:bookmarkStart w:id="1850" w:name="_Toc3557140"/>
                      <w:bookmarkStart w:id="1851"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50"/>
                      <w:bookmarkEnd w:id="185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49" o:title=""/>
          </v:shape>
          <o:OLEObject Type="Embed" ProgID="Equation.3" ShapeID="_x0000_i1030" DrawAspect="Content" ObjectID="_1645632336"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Caption"/>
        <w:spacing w:before="120"/>
      </w:pPr>
      <w:bookmarkStart w:id="1852" w:name="_Toc3566508"/>
      <w:bookmarkStart w:id="1853"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52"/>
      <w:bookmarkEnd w:id="185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54" w:name="_Toc338939196"/>
      <w:bookmarkStart w:id="1855" w:name="_Toc3557040"/>
      <w:bookmarkStart w:id="1856" w:name="_Toc34747290"/>
      <w:r w:rsidRPr="007055D9">
        <w:t>Attributes</w:t>
      </w:r>
      <w:bookmarkEnd w:id="1854"/>
      <w:bookmarkEnd w:id="1855"/>
      <w:bookmarkEnd w:id="1856"/>
    </w:p>
    <w:p w14:paraId="54EB1FE0" w14:textId="38DCBA66" w:rsidR="0006113C" w:rsidRPr="007055D9" w:rsidRDefault="00157A42" w:rsidP="00AB2606">
      <w:pPr>
        <w:pStyle w:val="Heading5"/>
        <w:keepNext/>
      </w:pPr>
      <w:bookmarkStart w:id="1857" w:name="_Toc338939198"/>
      <w:r w:rsidRPr="007055D9">
        <w:t xml:space="preserve">Attribute </w:t>
      </w:r>
      <w:r w:rsidR="00194316">
        <w:t>"</w:t>
      </w:r>
      <w:r w:rsidRPr="007055D9">
        <w:t>b</w:t>
      </w:r>
      <w:r w:rsidR="0006113C" w:rsidRPr="007055D9">
        <w:t>ase</w:t>
      </w:r>
      <w:bookmarkEnd w:id="185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858" w:name="_Toc338939199"/>
      <w:r w:rsidRPr="007055D9">
        <w:t xml:space="preserve">Attribute </w:t>
      </w:r>
      <w:r w:rsidR="00194316">
        <w:t>"</w:t>
      </w:r>
      <w:r w:rsidRPr="007055D9">
        <w:t>t</w:t>
      </w:r>
      <w:r w:rsidR="0006113C" w:rsidRPr="007055D9">
        <w:t>echnology</w:t>
      </w:r>
      <w:bookmarkEnd w:id="1858"/>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859" w:name="_Toc338939200"/>
      <w:bookmarkStart w:id="1860" w:name="_Toc3557041"/>
      <w:bookmarkStart w:id="1861" w:name="_Toc34747291"/>
      <w:r w:rsidRPr="007055D9">
        <w:t xml:space="preserve">Element </w:t>
      </w:r>
      <w:r w:rsidR="00194316">
        <w:t>"</w:t>
      </w:r>
      <w:r w:rsidRPr="007055D9">
        <w:t>weld_position</w:t>
      </w:r>
      <w:bookmarkEnd w:id="1859"/>
      <w:bookmarkEnd w:id="1860"/>
      <w:r w:rsidR="00194316">
        <w:t>"</w:t>
      </w:r>
      <w:bookmarkEnd w:id="186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Caption"/>
        <w:spacing w:before="120"/>
      </w:pPr>
      <w:bookmarkStart w:id="1862" w:name="_Toc3566509"/>
      <w:bookmarkStart w:id="1863" w:name="_Toc34747511"/>
      <w:bookmarkStart w:id="1864" w:name="_Toc338939203"/>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62"/>
      <w:bookmarkEnd w:id="1863"/>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86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865" w:name="_Toc338939204"/>
      <w:r w:rsidRPr="007055D9">
        <w:t xml:space="preserve">Attribute </w:t>
      </w:r>
      <w:r w:rsidR="00194316">
        <w:t>"</w:t>
      </w:r>
      <w:r w:rsidRPr="007055D9">
        <w:t>thickness</w:t>
      </w:r>
      <w:bookmarkEnd w:id="1865"/>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866" w:name="_Toc338939205"/>
      <w:r w:rsidRPr="007055D9">
        <w:t xml:space="preserve">Attribute </w:t>
      </w:r>
      <w:r w:rsidR="00194316">
        <w:t>"</w:t>
      </w:r>
      <w:r w:rsidRPr="007055D9">
        <w:t>angle</w:t>
      </w:r>
      <w:bookmarkEnd w:id="186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867" w:name="_Toc338939206"/>
      <w:r w:rsidRPr="007055D9">
        <w:t xml:space="preserve">Attribute </w:t>
      </w:r>
      <w:r w:rsidR="00194316">
        <w:t>"</w:t>
      </w:r>
      <w:r w:rsidRPr="007055D9">
        <w:t>shape</w:t>
      </w:r>
      <w:bookmarkEnd w:id="1867"/>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868" w:name="_Toc338939207"/>
      <w:r w:rsidRPr="007055D9">
        <w:t xml:space="preserve">Attribute </w:t>
      </w:r>
      <w:r w:rsidR="00194316">
        <w:t>"</w:t>
      </w:r>
      <w:r w:rsidRPr="007055D9">
        <w:t>penetration</w:t>
      </w:r>
      <w:bookmarkEnd w:id="1868"/>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869" w:name="_Toc338939209"/>
      <w:r w:rsidRPr="007055D9">
        <w:t xml:space="preserve">Attribute </w:t>
      </w:r>
      <w:r w:rsidR="00194316">
        <w:t>"</w:t>
      </w:r>
      <w:r w:rsidRPr="007055D9">
        <w:t>filler</w:t>
      </w:r>
      <w:bookmarkEnd w:id="1869"/>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870" w:name="WeldDefinitionYJoint"/>
      <w:bookmarkStart w:id="1871" w:name="_Toc3557042"/>
      <w:bookmarkStart w:id="1872" w:name="_Toc34747292"/>
      <w:bookmarkStart w:id="1873" w:name="_Toc288200767"/>
      <w:bookmarkStart w:id="1874" w:name="_Toc338939114"/>
      <w:bookmarkEnd w:id="1870"/>
      <w:r w:rsidRPr="007055D9">
        <w:t xml:space="preserve">Element </w:t>
      </w:r>
      <w:r w:rsidR="00194316">
        <w:t>"</w:t>
      </w:r>
      <w:r>
        <w:t>sheet_parameter</w:t>
      </w:r>
      <w:bookmarkEnd w:id="1871"/>
      <w:r w:rsidR="00194316">
        <w:t>"</w:t>
      </w:r>
      <w:bookmarkEnd w:id="1872"/>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Caption"/>
        <w:spacing w:before="120"/>
      </w:pPr>
      <w:bookmarkStart w:id="1875" w:name="_Toc3566510"/>
      <w:bookmarkStart w:id="1876"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75"/>
      <w:bookmarkEnd w:id="187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877" w:name="_Toc3557043"/>
      <w:bookmarkStart w:id="1878" w:name="_Toc34747293"/>
      <w:r w:rsidRPr="007055D9">
        <w:t>Y-Joint</w:t>
      </w:r>
      <w:bookmarkEnd w:id="1873"/>
      <w:bookmarkEnd w:id="1874"/>
      <w:bookmarkEnd w:id="1877"/>
      <w:bookmarkEnd w:id="187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879" w:name="_Toc3557044"/>
      <w:bookmarkStart w:id="1880" w:name="_Toc34747294"/>
      <w:r w:rsidRPr="007055D9">
        <w:lastRenderedPageBreak/>
        <w:t>Sheet Parameters</w:t>
      </w:r>
      <w:bookmarkEnd w:id="1879"/>
      <w:bookmarkEnd w:id="188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881" w:name="_Toc3557045"/>
      <w:bookmarkStart w:id="1882" w:name="_Toc34747295"/>
      <w:r w:rsidRPr="007055D9">
        <w:t>Weld Parameters</w:t>
      </w:r>
      <w:bookmarkEnd w:id="1881"/>
      <w:bookmarkEnd w:id="188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11C9713C">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D06CAB" w:rsidRPr="00973973" w:rsidRDefault="00D06CAB" w:rsidP="00D25D3B">
                                <w:pPr>
                                  <w:pStyle w:val="Caption"/>
                                  <w:rPr>
                                    <w:noProof/>
                                    <w:szCs w:val="24"/>
                                  </w:rPr>
                                </w:pPr>
                                <w:bookmarkStart w:id="1883" w:name="_Ref7931629"/>
                                <w:bookmarkStart w:id="1884" w:name="_Toc3557141"/>
                                <w:bookmarkStart w:id="1885" w:name="_Toc34747394"/>
                                <w:r>
                                  <w:t xml:space="preserve">Figure </w:t>
                                </w:r>
                                <w:r>
                                  <w:fldChar w:fldCharType="begin"/>
                                </w:r>
                                <w:r>
                                  <w:instrText xml:space="preserve"> SEQ Figure \* ARABIC </w:instrText>
                                </w:r>
                                <w:r>
                                  <w:fldChar w:fldCharType="separate"/>
                                </w:r>
                                <w:r>
                                  <w:rPr>
                                    <w:noProof/>
                                  </w:rPr>
                                  <w:t>64</w:t>
                                </w:r>
                                <w:r>
                                  <w:fldChar w:fldCharType="end"/>
                                </w:r>
                                <w:bookmarkEnd w:id="1883"/>
                                <w:r>
                                  <w:t>: Y-Joint Sheet Layout</w:t>
                                </w:r>
                                <w:bookmarkEnd w:id="1884"/>
                                <w:bookmarkEnd w:id="18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D06CAB" w:rsidRPr="008E45EC" w:rsidRDefault="00D06CAB" w:rsidP="00D25D3B">
                                <w:pPr>
                                  <w:pStyle w:val="Caption"/>
                                  <w:rPr>
                                    <w:noProof/>
                                    <w:szCs w:val="24"/>
                                  </w:rPr>
                                </w:pPr>
                                <w:bookmarkStart w:id="1886" w:name="_Toc3557142"/>
                                <w:bookmarkStart w:id="1887"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D06CAB" w:rsidRPr="00973973" w:rsidRDefault="00D06CAB" w:rsidP="00D25D3B">
                          <w:pPr>
                            <w:pStyle w:val="Caption"/>
                            <w:rPr>
                              <w:noProof/>
                              <w:szCs w:val="24"/>
                            </w:rPr>
                          </w:pPr>
                          <w:bookmarkStart w:id="1888" w:name="_Ref7931629"/>
                          <w:bookmarkStart w:id="1889" w:name="_Toc3557141"/>
                          <w:bookmarkStart w:id="1890" w:name="_Toc34747394"/>
                          <w:r>
                            <w:t xml:space="preserve">Figure </w:t>
                          </w:r>
                          <w:r>
                            <w:fldChar w:fldCharType="begin"/>
                          </w:r>
                          <w:r>
                            <w:instrText xml:space="preserve"> SEQ Figure \* ARABIC </w:instrText>
                          </w:r>
                          <w:r>
                            <w:fldChar w:fldCharType="separate"/>
                          </w:r>
                          <w:r>
                            <w:rPr>
                              <w:noProof/>
                            </w:rPr>
                            <w:t>64</w:t>
                          </w:r>
                          <w:r>
                            <w:fldChar w:fldCharType="end"/>
                          </w:r>
                          <w:bookmarkEnd w:id="1888"/>
                          <w:r>
                            <w:t>: Y-Joint Sheet Layout</w:t>
                          </w:r>
                          <w:bookmarkEnd w:id="1889"/>
                          <w:bookmarkEnd w:id="1890"/>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D06CAB" w:rsidRPr="008E45EC" w:rsidRDefault="00D06CAB" w:rsidP="00D25D3B">
                          <w:pPr>
                            <w:pStyle w:val="Caption"/>
                            <w:rPr>
                              <w:noProof/>
                              <w:szCs w:val="24"/>
                            </w:rPr>
                          </w:pPr>
                          <w:bookmarkStart w:id="1891" w:name="_Toc3557142"/>
                          <w:bookmarkStart w:id="1892"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91"/>
                          <w:bookmarkEnd w:id="189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49" o:title=""/>
          </v:shape>
          <o:OLEObject Type="Embed" ProgID="Equation.3" ShapeID="_x0000_i1031" DrawAspect="Content" ObjectID="_1645632337"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Caption"/>
        <w:spacing w:before="120"/>
      </w:pPr>
      <w:bookmarkStart w:id="1893" w:name="_Toc3566511"/>
      <w:bookmarkStart w:id="1894" w:name="_Toc34747513"/>
      <w:bookmarkStart w:id="1895" w:name="_Toc338939211"/>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93"/>
      <w:bookmarkEnd w:id="1894"/>
    </w:p>
    <w:p w14:paraId="398C8EB2" w14:textId="77777777" w:rsidR="0006113C" w:rsidRPr="007055D9" w:rsidRDefault="0006113C" w:rsidP="00F4558F">
      <w:pPr>
        <w:pStyle w:val="Heading4"/>
        <w:tabs>
          <w:tab w:val="clear" w:pos="864"/>
          <w:tab w:val="num" w:pos="993"/>
        </w:tabs>
      </w:pPr>
      <w:bookmarkStart w:id="1896" w:name="_Toc3557046"/>
      <w:bookmarkStart w:id="1897" w:name="_Toc34747296"/>
      <w:r w:rsidRPr="007055D9">
        <w:t>Attributes</w:t>
      </w:r>
      <w:bookmarkEnd w:id="1895"/>
      <w:bookmarkEnd w:id="1896"/>
      <w:bookmarkEnd w:id="1897"/>
    </w:p>
    <w:p w14:paraId="604B195B" w14:textId="6B31D0AD" w:rsidR="0006113C" w:rsidRPr="007055D9" w:rsidRDefault="00D83FC9" w:rsidP="00C0357F">
      <w:pPr>
        <w:pStyle w:val="Heading5"/>
        <w:keepNext/>
      </w:pPr>
      <w:bookmarkStart w:id="1898" w:name="_Toc338939213"/>
      <w:r w:rsidRPr="007055D9">
        <w:t xml:space="preserve">Attribute </w:t>
      </w:r>
      <w:r w:rsidR="00194316">
        <w:t>"</w:t>
      </w:r>
      <w:r w:rsidRPr="007055D9">
        <w:t>b</w:t>
      </w:r>
      <w:r w:rsidR="0006113C" w:rsidRPr="007055D9">
        <w:t>ase</w:t>
      </w:r>
      <w:bookmarkEnd w:id="189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99" w:name="_Toc338939214"/>
      <w:r w:rsidRPr="007055D9">
        <w:t xml:space="preserve">Attribute </w:t>
      </w:r>
      <w:r w:rsidR="00194316">
        <w:t>"</w:t>
      </w:r>
      <w:r w:rsidRPr="007055D9">
        <w:t>t</w:t>
      </w:r>
      <w:r w:rsidR="0006113C" w:rsidRPr="007055D9">
        <w:t>echnology</w:t>
      </w:r>
      <w:bookmarkEnd w:id="189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900" w:name="_Toc338939215"/>
      <w:bookmarkStart w:id="1901" w:name="_Toc3557047"/>
      <w:bookmarkStart w:id="1902" w:name="_Toc34747297"/>
      <w:r w:rsidRPr="007055D9">
        <w:t xml:space="preserve">Element </w:t>
      </w:r>
      <w:r w:rsidR="00194316">
        <w:t>"</w:t>
      </w:r>
      <w:r w:rsidRPr="007055D9">
        <w:t>weld_position</w:t>
      </w:r>
      <w:bookmarkEnd w:id="1900"/>
      <w:bookmarkEnd w:id="1901"/>
      <w:r w:rsidR="00194316">
        <w:t>"</w:t>
      </w:r>
      <w:bookmarkEnd w:id="1902"/>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Caption"/>
        <w:spacing w:before="120"/>
      </w:pPr>
      <w:bookmarkStart w:id="1903" w:name="_Toc3566512"/>
      <w:bookmarkStart w:id="1904" w:name="_Toc34747514"/>
      <w:bookmarkStart w:id="1905" w:name="_Toc338939218"/>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03"/>
      <w:bookmarkEnd w:id="190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90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906" w:name="_Toc338939219"/>
      <w:r w:rsidRPr="007055D9">
        <w:t xml:space="preserve">Attribute </w:t>
      </w:r>
      <w:r w:rsidR="00194316">
        <w:t>"</w:t>
      </w:r>
      <w:r w:rsidRPr="007055D9">
        <w:t>thickness</w:t>
      </w:r>
      <w:bookmarkEnd w:id="190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Caption"/>
        <w:spacing w:before="120"/>
      </w:pPr>
      <w:bookmarkStart w:id="1907" w:name="_Toc3566513"/>
      <w:bookmarkStart w:id="1908" w:name="_Toc34747515"/>
      <w:bookmarkStart w:id="1909" w:name="_Toc338939220"/>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07"/>
      <w:bookmarkEnd w:id="1908"/>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90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910" w:name="_Toc338939221"/>
      <w:r w:rsidRPr="007055D9">
        <w:t xml:space="preserve">Attribute </w:t>
      </w:r>
      <w:r w:rsidR="00194316">
        <w:t>"</w:t>
      </w:r>
      <w:r w:rsidRPr="007055D9">
        <w:t>penetration</w:t>
      </w:r>
      <w:bookmarkEnd w:id="1910"/>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911" w:name="_Toc338939223"/>
      <w:r w:rsidRPr="007055D9">
        <w:t xml:space="preserve">Attribute </w:t>
      </w:r>
      <w:r w:rsidR="00194316">
        <w:t>"</w:t>
      </w:r>
      <w:r w:rsidRPr="007055D9">
        <w:t>shape</w:t>
      </w:r>
      <w:bookmarkEnd w:id="1911"/>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912" w:name="_Toc338939224"/>
      <w:r w:rsidRPr="007055D9">
        <w:t xml:space="preserve">Attribute </w:t>
      </w:r>
      <w:r w:rsidR="00194316">
        <w:t>"</w:t>
      </w:r>
      <w:r w:rsidRPr="007055D9">
        <w:t>filler</w:t>
      </w:r>
      <w:bookmarkEnd w:id="1912"/>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913" w:name="_Toc3557048"/>
      <w:bookmarkStart w:id="1914" w:name="_Toc34747298"/>
      <w:r w:rsidRPr="007055D9">
        <w:t xml:space="preserve">Element </w:t>
      </w:r>
      <w:r w:rsidR="00194316">
        <w:t>"</w:t>
      </w:r>
      <w:r>
        <w:t>sheet_parameter</w:t>
      </w:r>
      <w:bookmarkEnd w:id="1913"/>
      <w:r w:rsidR="00194316">
        <w:t>"</w:t>
      </w:r>
      <w:bookmarkEnd w:id="1914"/>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Caption"/>
        <w:spacing w:before="120"/>
      </w:pPr>
      <w:bookmarkStart w:id="1915" w:name="_Toc3566514"/>
      <w:bookmarkStart w:id="1916"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15"/>
      <w:bookmarkEnd w:id="191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917" w:name="WeldDefinitionKJoint"/>
      <w:bookmarkStart w:id="1918" w:name="_Toc338939115"/>
      <w:bookmarkStart w:id="1919" w:name="_Toc3557049"/>
      <w:bookmarkStart w:id="1920" w:name="_Toc34747299"/>
      <w:bookmarkEnd w:id="1917"/>
      <w:r w:rsidRPr="007055D9">
        <w:t>K-Joint</w:t>
      </w:r>
      <w:bookmarkEnd w:id="1918"/>
      <w:bookmarkEnd w:id="1919"/>
      <w:bookmarkEnd w:id="192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809D173">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21" w:name="_Toc3557050"/>
      <w:bookmarkStart w:id="1922" w:name="_Toc34747300"/>
      <w:r w:rsidRPr="007055D9">
        <w:t>Sheet Parameters</w:t>
      </w:r>
      <w:bookmarkEnd w:id="1921"/>
      <w:bookmarkEnd w:id="192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2BB533F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D06CAB" w:rsidRPr="003670AB" w:rsidRDefault="00D06CAB" w:rsidP="008A1560">
                            <w:pPr>
                              <w:pStyle w:val="Caption"/>
                              <w:rPr>
                                <w:b w:val="0"/>
                                <w:bCs w:val="0"/>
                                <w:noProof/>
                                <w:sz w:val="26"/>
                                <w:szCs w:val="28"/>
                              </w:rPr>
                            </w:pPr>
                            <w:bookmarkStart w:id="1923" w:name="_Ref7932243"/>
                            <w:bookmarkStart w:id="1924" w:name="_Toc3557143"/>
                            <w:bookmarkStart w:id="1925" w:name="_Ref7932230"/>
                            <w:bookmarkStart w:id="1926" w:name="_Toc34747396"/>
                            <w:r>
                              <w:t xml:space="preserve">Figure </w:t>
                            </w:r>
                            <w:r>
                              <w:fldChar w:fldCharType="begin"/>
                            </w:r>
                            <w:r>
                              <w:instrText xml:space="preserve"> SEQ Figure \* ARABIC </w:instrText>
                            </w:r>
                            <w:r>
                              <w:fldChar w:fldCharType="separate"/>
                            </w:r>
                            <w:r>
                              <w:rPr>
                                <w:noProof/>
                              </w:rPr>
                              <w:t>66</w:t>
                            </w:r>
                            <w:r>
                              <w:fldChar w:fldCharType="end"/>
                            </w:r>
                            <w:bookmarkEnd w:id="1923"/>
                            <w:r>
                              <w:t>: K-Joint Sheet Layout</w:t>
                            </w:r>
                            <w:bookmarkEnd w:id="1924"/>
                            <w:bookmarkEnd w:id="1925"/>
                            <w:bookmarkEnd w:id="19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D06CAB" w:rsidRPr="003670AB" w:rsidRDefault="00D06CAB" w:rsidP="008A1560">
                      <w:pPr>
                        <w:pStyle w:val="Caption"/>
                        <w:rPr>
                          <w:b w:val="0"/>
                          <w:bCs w:val="0"/>
                          <w:noProof/>
                          <w:sz w:val="26"/>
                          <w:szCs w:val="28"/>
                        </w:rPr>
                      </w:pPr>
                      <w:bookmarkStart w:id="1927" w:name="_Ref7932243"/>
                      <w:bookmarkStart w:id="1928" w:name="_Toc3557143"/>
                      <w:bookmarkStart w:id="1929" w:name="_Ref7932230"/>
                      <w:bookmarkStart w:id="1930" w:name="_Toc34747396"/>
                      <w:r>
                        <w:t xml:space="preserve">Figure </w:t>
                      </w:r>
                      <w:r>
                        <w:fldChar w:fldCharType="begin"/>
                      </w:r>
                      <w:r>
                        <w:instrText xml:space="preserve"> SEQ Figure \* ARABIC </w:instrText>
                      </w:r>
                      <w:r>
                        <w:fldChar w:fldCharType="separate"/>
                      </w:r>
                      <w:r>
                        <w:rPr>
                          <w:noProof/>
                        </w:rPr>
                        <w:t>66</w:t>
                      </w:r>
                      <w:r>
                        <w:fldChar w:fldCharType="end"/>
                      </w:r>
                      <w:bookmarkEnd w:id="1927"/>
                      <w:r>
                        <w:t>: K-Joint Sheet Layout</w:t>
                      </w:r>
                      <w:bookmarkEnd w:id="1928"/>
                      <w:bookmarkEnd w:id="1929"/>
                      <w:bookmarkEnd w:id="193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31" w:name="_Toc3557051"/>
      <w:bookmarkStart w:id="1932" w:name="_Toc34747301"/>
      <w:r w:rsidRPr="007055D9">
        <w:t>Weld Parameters</w:t>
      </w:r>
      <w:bookmarkEnd w:id="1931"/>
      <w:bookmarkEnd w:id="1932"/>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19883F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330C969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D06CAB" w:rsidRPr="00C21C59" w:rsidRDefault="00D06CAB" w:rsidP="008A1560">
                            <w:pPr>
                              <w:pStyle w:val="Caption"/>
                              <w:rPr>
                                <w:noProof/>
                                <w:szCs w:val="24"/>
                              </w:rPr>
                            </w:pPr>
                            <w:bookmarkStart w:id="1933" w:name="_Toc3557144"/>
                            <w:bookmarkStart w:id="1934"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33"/>
                            <w:bookmarkEnd w:id="19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D06CAB" w:rsidRPr="00C21C59" w:rsidRDefault="00D06CAB" w:rsidP="008A1560">
                      <w:pPr>
                        <w:pStyle w:val="Caption"/>
                        <w:rPr>
                          <w:noProof/>
                          <w:szCs w:val="24"/>
                        </w:rPr>
                      </w:pPr>
                      <w:bookmarkStart w:id="1935" w:name="_Toc3557144"/>
                      <w:bookmarkStart w:id="1936"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35"/>
                      <w:bookmarkEnd w:id="193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6pt;height:35.55pt" o:ole="">
            <v:imagedata r:id="rId149" o:title=""/>
          </v:shape>
          <o:OLEObject Type="Embed" ProgID="Equation.3" ShapeID="_x0000_i1032" DrawAspect="Content" ObjectID="_1645632338"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Caption"/>
        <w:spacing w:before="120"/>
      </w:pPr>
      <w:bookmarkStart w:id="1937" w:name="_Toc3566515"/>
      <w:bookmarkStart w:id="1938"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937"/>
      <w:bookmarkEnd w:id="193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39" w:name="_Toc338939226"/>
      <w:bookmarkStart w:id="1940" w:name="_Toc3557052"/>
      <w:bookmarkStart w:id="1941" w:name="_Toc34747302"/>
      <w:r w:rsidRPr="007055D9">
        <w:t>Attributes</w:t>
      </w:r>
      <w:bookmarkEnd w:id="1939"/>
      <w:bookmarkEnd w:id="1940"/>
      <w:bookmarkEnd w:id="1941"/>
    </w:p>
    <w:p w14:paraId="6CD2696C" w14:textId="0CB68550" w:rsidR="0006113C" w:rsidRPr="007055D9" w:rsidRDefault="008140DB" w:rsidP="003E1F0A">
      <w:pPr>
        <w:pStyle w:val="Heading5"/>
        <w:keepNext/>
      </w:pPr>
      <w:bookmarkStart w:id="1942" w:name="_Toc338939228"/>
      <w:r w:rsidRPr="007055D9">
        <w:t xml:space="preserve">Attribute </w:t>
      </w:r>
      <w:r w:rsidR="00194316">
        <w:t>"</w:t>
      </w:r>
      <w:r w:rsidRPr="007055D9">
        <w:t>b</w:t>
      </w:r>
      <w:r w:rsidR="0006113C" w:rsidRPr="007055D9">
        <w:t>ase</w:t>
      </w:r>
      <w:bookmarkEnd w:id="194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943" w:name="_Toc338939229"/>
      <w:r w:rsidRPr="007055D9">
        <w:t xml:space="preserve">Attribute </w:t>
      </w:r>
      <w:r w:rsidR="00194316">
        <w:t>"</w:t>
      </w:r>
      <w:r w:rsidRPr="007055D9">
        <w:t>t</w:t>
      </w:r>
      <w:r w:rsidR="0006113C" w:rsidRPr="007055D9">
        <w:t>echnology</w:t>
      </w:r>
      <w:bookmarkEnd w:id="1943"/>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944" w:name="_Toc338939230"/>
      <w:bookmarkStart w:id="1945" w:name="_Toc3557053"/>
      <w:bookmarkStart w:id="1946" w:name="_Toc34747303"/>
      <w:r w:rsidRPr="007055D9">
        <w:t xml:space="preserve">Element </w:t>
      </w:r>
      <w:r w:rsidR="00194316">
        <w:t>"</w:t>
      </w:r>
      <w:r w:rsidRPr="007055D9">
        <w:t>weld_position</w:t>
      </w:r>
      <w:bookmarkEnd w:id="1944"/>
      <w:bookmarkEnd w:id="1945"/>
      <w:r w:rsidR="00194316">
        <w:t>"</w:t>
      </w:r>
      <w:bookmarkEnd w:id="1946"/>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Caption"/>
        <w:spacing w:before="120"/>
      </w:pPr>
      <w:bookmarkStart w:id="1947" w:name="_Toc3566516"/>
      <w:bookmarkStart w:id="1948" w:name="_Toc34747518"/>
      <w:bookmarkStart w:id="1949" w:name="_Toc338939233"/>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47"/>
      <w:bookmarkEnd w:id="1948"/>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94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950" w:name="_Toc338939234"/>
      <w:r w:rsidRPr="007055D9">
        <w:t xml:space="preserve">Attribute </w:t>
      </w:r>
      <w:r w:rsidR="00194316">
        <w:t>"</w:t>
      </w:r>
      <w:r w:rsidRPr="007055D9">
        <w:t>thickness</w:t>
      </w:r>
      <w:bookmarkEnd w:id="1950"/>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Caption"/>
        <w:spacing w:before="120"/>
      </w:pPr>
      <w:bookmarkStart w:id="1951" w:name="_Toc3566517"/>
      <w:bookmarkStart w:id="1952" w:name="_Toc34747519"/>
      <w:bookmarkStart w:id="1953" w:name="_Toc338939235"/>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51"/>
      <w:bookmarkEnd w:id="1952"/>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95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954" w:name="_Toc338939236"/>
      <w:r w:rsidRPr="007055D9">
        <w:t xml:space="preserve">Attribute </w:t>
      </w:r>
      <w:r w:rsidR="00194316">
        <w:t>"</w:t>
      </w:r>
      <w:r w:rsidRPr="007055D9">
        <w:t>penetration</w:t>
      </w:r>
      <w:bookmarkEnd w:id="1954"/>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955" w:name="_Toc338939238"/>
      <w:r w:rsidRPr="007055D9">
        <w:t xml:space="preserve">Attribute </w:t>
      </w:r>
      <w:r w:rsidR="00194316">
        <w:t>"</w:t>
      </w:r>
      <w:r w:rsidRPr="007055D9">
        <w:t>shape</w:t>
      </w:r>
      <w:bookmarkEnd w:id="1955"/>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956" w:name="_Toc338939239"/>
      <w:r w:rsidRPr="007055D9">
        <w:t xml:space="preserve">Attribute </w:t>
      </w:r>
      <w:r w:rsidR="00194316">
        <w:t>"</w:t>
      </w:r>
      <w:r w:rsidRPr="007055D9">
        <w:t>filler</w:t>
      </w:r>
      <w:bookmarkEnd w:id="1956"/>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957" w:name="WeldDefinitionCrossJoint"/>
      <w:bookmarkStart w:id="1958" w:name="_Ref397588351"/>
      <w:bookmarkStart w:id="1959" w:name="_Toc3557054"/>
      <w:bookmarkStart w:id="1960" w:name="_Toc34747304"/>
      <w:bookmarkStart w:id="1961" w:name="_Toc338939116"/>
      <w:bookmarkEnd w:id="1957"/>
      <w:r w:rsidRPr="007055D9">
        <w:t xml:space="preserve">Element </w:t>
      </w:r>
      <w:r w:rsidR="00194316">
        <w:t>"</w:t>
      </w:r>
      <w:r>
        <w:t>sheet_parameter</w:t>
      </w:r>
      <w:bookmarkEnd w:id="1958"/>
      <w:bookmarkEnd w:id="1959"/>
      <w:r w:rsidR="00194316">
        <w:t>"</w:t>
      </w:r>
      <w:bookmarkEnd w:id="196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Caption"/>
        <w:spacing w:before="120"/>
      </w:pPr>
      <w:bookmarkStart w:id="1962" w:name="_Toc3566518"/>
      <w:bookmarkStart w:id="1963"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62"/>
      <w:bookmarkEnd w:id="196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964" w:name="_Toc3557055"/>
      <w:bookmarkStart w:id="1965" w:name="_Toc34747305"/>
      <w:r>
        <w:lastRenderedPageBreak/>
        <w:t>Cruciform Joint</w:t>
      </w:r>
      <w:bookmarkEnd w:id="1961"/>
      <w:bookmarkEnd w:id="1964"/>
      <w:bookmarkEnd w:id="196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66" w:name="GenericSeamWeldWeldingTechnology"/>
      <w:bookmarkEnd w:id="196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67" w:name="_Toc3557056"/>
      <w:bookmarkStart w:id="1968" w:name="_Toc34747306"/>
      <w:r>
        <w:rPr>
          <w:noProof/>
          <w:lang w:eastAsia="en-US"/>
        </w:rPr>
        <w:drawing>
          <wp:anchor distT="0" distB="0" distL="114300" distR="114300" simplePos="0" relativeHeight="251650048" behindDoc="1" locked="0" layoutInCell="1" allowOverlap="1" wp14:anchorId="21FF3B0F" wp14:editId="04FB021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67"/>
      <w:bookmarkEnd w:id="196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69" w:name="_Toc3557057"/>
      <w:bookmarkStart w:id="1970" w:name="_Toc34747307"/>
      <w:r>
        <w:rPr>
          <w:noProof/>
          <w:lang w:eastAsia="en-US"/>
        </w:rPr>
        <mc:AlternateContent>
          <mc:Choice Requires="wps">
            <w:drawing>
              <wp:anchor distT="0" distB="0" distL="114300" distR="114300" simplePos="0" relativeHeight="251674624" behindDoc="0" locked="0" layoutInCell="1" allowOverlap="1" wp14:anchorId="4CD7AEC3" wp14:editId="2C8C0C44">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D06CAB" w:rsidRPr="00412853" w:rsidRDefault="00D06CAB" w:rsidP="00AA1695">
                            <w:pPr>
                              <w:pStyle w:val="Caption"/>
                              <w:rPr>
                                <w:noProof/>
                                <w:szCs w:val="24"/>
                              </w:rPr>
                            </w:pPr>
                            <w:bookmarkStart w:id="1971" w:name="_Toc3557145"/>
                            <w:bookmarkStart w:id="1972"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D06CAB" w:rsidRPr="00412853" w:rsidRDefault="00D06CAB" w:rsidP="00AA1695">
                      <w:pPr>
                        <w:pStyle w:val="Caption"/>
                        <w:rPr>
                          <w:noProof/>
                          <w:szCs w:val="24"/>
                        </w:rPr>
                      </w:pPr>
                      <w:bookmarkStart w:id="1973" w:name="_Toc3557145"/>
                      <w:bookmarkStart w:id="1974"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73"/>
                      <w:bookmarkEnd w:id="1974"/>
                    </w:p>
                  </w:txbxContent>
                </v:textbox>
              </v:shape>
            </w:pict>
          </mc:Fallback>
        </mc:AlternateContent>
      </w:r>
      <w:r w:rsidR="00255787" w:rsidRPr="007055D9">
        <w:t>Weld Parameters</w:t>
      </w:r>
      <w:bookmarkEnd w:id="1969"/>
      <w:bookmarkEnd w:id="197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3BF535D">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2DEDD54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81BCB01">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7D47A06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FE194B7">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D06CAB" w:rsidRPr="006E5062" w:rsidRDefault="00D06CAB" w:rsidP="00AA1695">
                            <w:pPr>
                              <w:pStyle w:val="Caption"/>
                              <w:rPr>
                                <w:noProof/>
                                <w:szCs w:val="24"/>
                              </w:rPr>
                            </w:pPr>
                            <w:bookmarkStart w:id="1975" w:name="_Toc3557146"/>
                            <w:bookmarkStart w:id="1976"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D06CAB" w:rsidRPr="006E5062" w:rsidRDefault="00D06CAB" w:rsidP="00AA1695">
                      <w:pPr>
                        <w:pStyle w:val="Caption"/>
                        <w:rPr>
                          <w:noProof/>
                          <w:szCs w:val="24"/>
                        </w:rPr>
                      </w:pPr>
                      <w:bookmarkStart w:id="1977" w:name="_Toc3557146"/>
                      <w:bookmarkStart w:id="1978"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77"/>
                      <w:bookmarkEnd w:id="197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49" o:title=""/>
          </v:shape>
          <o:OLEObject Type="Embed" ProgID="Equation.3" ShapeID="_x0000_i1033" DrawAspect="Content" ObjectID="_1645632339"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Caption"/>
        <w:spacing w:before="120"/>
      </w:pPr>
      <w:bookmarkStart w:id="1979" w:name="_Toc3566519"/>
      <w:bookmarkStart w:id="1980" w:name="_Toc34747521"/>
      <w:bookmarkStart w:id="1981" w:name="_Toc338939241"/>
      <w:bookmarkStart w:id="1982" w:name="_Toc288196482"/>
      <w:bookmarkStart w:id="1983" w:name="_Toc288200784"/>
      <w:bookmarkStart w:id="1984" w:name="_Toc338938909"/>
      <w:bookmarkStart w:id="1985" w:name="_Toc338939128"/>
      <w:bookmarkEnd w:id="1655"/>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79"/>
      <w:bookmarkEnd w:id="1980"/>
    </w:p>
    <w:p w14:paraId="114455A9" w14:textId="77777777" w:rsidR="0006113C" w:rsidRPr="007055D9" w:rsidRDefault="0006113C" w:rsidP="005E1694">
      <w:pPr>
        <w:pStyle w:val="Heading4"/>
        <w:tabs>
          <w:tab w:val="clear" w:pos="864"/>
          <w:tab w:val="num" w:pos="993"/>
        </w:tabs>
      </w:pPr>
      <w:bookmarkStart w:id="1986" w:name="_Toc3557058"/>
      <w:bookmarkStart w:id="1987" w:name="_Toc34747308"/>
      <w:r w:rsidRPr="007055D9">
        <w:t>Attributes</w:t>
      </w:r>
      <w:bookmarkEnd w:id="1981"/>
      <w:bookmarkEnd w:id="1986"/>
      <w:bookmarkEnd w:id="1987"/>
    </w:p>
    <w:p w14:paraId="0596FA3B" w14:textId="4F2C2B8D" w:rsidR="0006113C" w:rsidRPr="007055D9" w:rsidRDefault="007D42C3" w:rsidP="003C4247">
      <w:pPr>
        <w:pStyle w:val="Heading5"/>
        <w:keepNext/>
      </w:pPr>
      <w:bookmarkStart w:id="1988" w:name="_Toc338939243"/>
      <w:r w:rsidRPr="007055D9">
        <w:t xml:space="preserve">Attribute </w:t>
      </w:r>
      <w:r w:rsidR="00194316">
        <w:t>"</w:t>
      </w:r>
      <w:r w:rsidRPr="007055D9">
        <w:t>b</w:t>
      </w:r>
      <w:r w:rsidR="0006113C" w:rsidRPr="007055D9">
        <w:t>ase</w:t>
      </w:r>
      <w:bookmarkEnd w:id="198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89" w:name="_Toc338939244"/>
      <w:r w:rsidRPr="007055D9">
        <w:lastRenderedPageBreak/>
        <w:t xml:space="preserve">Attribute </w:t>
      </w:r>
      <w:r w:rsidR="00194316">
        <w:t>"</w:t>
      </w:r>
      <w:r w:rsidRPr="007055D9">
        <w:t>t</w:t>
      </w:r>
      <w:r w:rsidR="0006113C" w:rsidRPr="007055D9">
        <w:t>echnology</w:t>
      </w:r>
      <w:bookmarkEnd w:id="198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90" w:name="_Toc338939245"/>
      <w:bookmarkStart w:id="1991" w:name="_Toc3557059"/>
      <w:bookmarkStart w:id="1992" w:name="_Toc34747309"/>
      <w:r w:rsidRPr="007055D9">
        <w:t xml:space="preserve">Element </w:t>
      </w:r>
      <w:r w:rsidR="00194316">
        <w:t>"</w:t>
      </w:r>
      <w:r w:rsidRPr="007055D9">
        <w:t>weld_position</w:t>
      </w:r>
      <w:bookmarkEnd w:id="1990"/>
      <w:bookmarkEnd w:id="1991"/>
      <w:r w:rsidR="00194316">
        <w:t>"</w:t>
      </w:r>
      <w:bookmarkEnd w:id="199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Caption"/>
        <w:spacing w:before="120"/>
      </w:pPr>
      <w:bookmarkStart w:id="1993" w:name="_Toc3566520"/>
      <w:bookmarkStart w:id="1994" w:name="_Toc34747522"/>
      <w:bookmarkStart w:id="1995" w:name="_Toc338939248"/>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93"/>
      <w:bookmarkEnd w:id="1994"/>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9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96" w:name="_Toc338939249"/>
      <w:r w:rsidRPr="007055D9">
        <w:lastRenderedPageBreak/>
        <w:t xml:space="preserve">Attribute </w:t>
      </w:r>
      <w:r w:rsidR="00194316">
        <w:t>"</w:t>
      </w:r>
      <w:r w:rsidRPr="007055D9">
        <w:t>thickness</w:t>
      </w:r>
      <w:bookmarkEnd w:id="199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Caption"/>
        <w:spacing w:before="120"/>
      </w:pPr>
      <w:bookmarkStart w:id="1997" w:name="_Toc3566521"/>
      <w:bookmarkStart w:id="1998" w:name="_Toc34747523"/>
      <w:bookmarkStart w:id="1999" w:name="_Toc338939250"/>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97"/>
      <w:bookmarkEnd w:id="1998"/>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9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000" w:name="_Toc338939251"/>
      <w:r w:rsidRPr="007055D9">
        <w:t xml:space="preserve">Attribute </w:t>
      </w:r>
      <w:r w:rsidR="00194316">
        <w:t>"</w:t>
      </w:r>
      <w:r w:rsidRPr="007055D9">
        <w:t>penetration</w:t>
      </w:r>
      <w:bookmarkEnd w:id="2000"/>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2001" w:name="_Toc338939253"/>
      <w:r w:rsidRPr="007055D9">
        <w:t xml:space="preserve">Attribute </w:t>
      </w:r>
      <w:r w:rsidR="00194316">
        <w:t>"</w:t>
      </w:r>
      <w:r w:rsidRPr="007055D9">
        <w:t>shape</w:t>
      </w:r>
      <w:bookmarkEnd w:id="2001"/>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002" w:name="_Toc338939254"/>
      <w:r w:rsidRPr="007055D9">
        <w:t xml:space="preserve">Attribute </w:t>
      </w:r>
      <w:r w:rsidR="00194316">
        <w:t>"</w:t>
      </w:r>
      <w:r w:rsidRPr="007055D9">
        <w:t>filler</w:t>
      </w:r>
      <w:bookmarkEnd w:id="2002"/>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003" w:name="GenericSeamWeldWeld"/>
      <w:bookmarkStart w:id="2004" w:name="_Toc3557060"/>
      <w:bookmarkStart w:id="2005" w:name="_Toc34747310"/>
      <w:bookmarkStart w:id="2006" w:name="_Toc338938919"/>
      <w:bookmarkStart w:id="2007" w:name="_Toc338939255"/>
      <w:bookmarkStart w:id="2008" w:name="_Toc334183560"/>
      <w:bookmarkStart w:id="2009" w:name="_Toc288196537"/>
      <w:bookmarkStart w:id="2010" w:name="_Toc288200840"/>
      <w:bookmarkEnd w:id="1982"/>
      <w:bookmarkEnd w:id="1983"/>
      <w:bookmarkEnd w:id="1984"/>
      <w:bookmarkEnd w:id="1985"/>
      <w:bookmarkEnd w:id="2003"/>
      <w:r w:rsidRPr="007055D9">
        <w:t xml:space="preserve">Element </w:t>
      </w:r>
      <w:r w:rsidR="00194316">
        <w:t>"</w:t>
      </w:r>
      <w:r>
        <w:t>sheet_parameter</w:t>
      </w:r>
      <w:bookmarkEnd w:id="2004"/>
      <w:r w:rsidR="00194316">
        <w:t>"</w:t>
      </w:r>
      <w:bookmarkEnd w:id="200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Caption"/>
        <w:spacing w:before="120"/>
      </w:pPr>
      <w:bookmarkStart w:id="2011" w:name="_Toc3566522"/>
      <w:bookmarkStart w:id="2012"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11"/>
      <w:bookmarkEnd w:id="201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013" w:name="_Toc413861928"/>
      <w:bookmarkStart w:id="2014" w:name="_Toc3557061"/>
      <w:bookmarkStart w:id="2015" w:name="_Toc34747311"/>
      <w:bookmarkStart w:id="2016" w:name="_Toc413359615"/>
      <w:bookmarkStart w:id="2017" w:name="_Toc338938920"/>
      <w:bookmarkStart w:id="2018" w:name="_Toc338939256"/>
      <w:bookmarkStart w:id="2019" w:name="_Toc391571769"/>
      <w:bookmarkEnd w:id="2006"/>
      <w:bookmarkEnd w:id="2007"/>
      <w:r>
        <w:rPr>
          <w:noProof/>
          <w:lang w:eastAsia="en-US"/>
        </w:rPr>
        <mc:AlternateContent>
          <mc:Choice Requires="wpg">
            <w:drawing>
              <wp:anchor distT="0" distB="0" distL="114300" distR="114300" simplePos="0" relativeHeight="251670528" behindDoc="0" locked="0" layoutInCell="1" allowOverlap="1" wp14:anchorId="07280552" wp14:editId="4C130FB7">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D06CAB" w:rsidRPr="000E4598" w:rsidRDefault="00D06CAB" w:rsidP="00AA1695">
                              <w:pPr>
                                <w:pStyle w:val="Caption"/>
                                <w:rPr>
                                  <w:noProof/>
                                  <w:sz w:val="30"/>
                                  <w:szCs w:val="26"/>
                                </w:rPr>
                              </w:pPr>
                              <w:bookmarkStart w:id="2020" w:name="_Toc3557147"/>
                              <w:bookmarkStart w:id="2021"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20"/>
                              <w:bookmarkEnd w:id="20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D06CAB" w:rsidRPr="000E4598" w:rsidRDefault="00D06CAB" w:rsidP="00AA1695">
                        <w:pPr>
                          <w:pStyle w:val="Caption"/>
                          <w:rPr>
                            <w:noProof/>
                            <w:sz w:val="30"/>
                            <w:szCs w:val="26"/>
                          </w:rPr>
                        </w:pPr>
                        <w:bookmarkStart w:id="2022" w:name="_Toc3557147"/>
                        <w:bookmarkStart w:id="2023"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22"/>
                        <w:bookmarkEnd w:id="2023"/>
                      </w:p>
                    </w:txbxContent>
                  </v:textbox>
                </v:shape>
              </v:group>
            </w:pict>
          </mc:Fallback>
        </mc:AlternateContent>
      </w:r>
      <w:r w:rsidR="00504BAD" w:rsidRPr="00226A3F">
        <w:t>Flared Joint</w:t>
      </w:r>
      <w:bookmarkEnd w:id="2013"/>
      <w:bookmarkEnd w:id="2014"/>
      <w:bookmarkEnd w:id="2015"/>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671552" behindDoc="0" locked="0" layoutInCell="1" allowOverlap="1" wp14:anchorId="70E1AA19" wp14:editId="124EB427">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D06CAB" w:rsidRPr="000C12FE" w:rsidRDefault="00D06CAB" w:rsidP="00AA1695">
                              <w:pPr>
                                <w:pStyle w:val="Caption"/>
                                <w:rPr>
                                  <w:i/>
                                  <w:iCs/>
                                  <w:noProof/>
                                  <w:sz w:val="24"/>
                                  <w:szCs w:val="26"/>
                                  <w:lang w:val="x-none"/>
                                </w:rPr>
                              </w:pPr>
                              <w:bookmarkStart w:id="2024" w:name="_Toc3557148"/>
                              <w:bookmarkStart w:id="2025"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24"/>
                              <w:bookmarkEnd w:id="20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D06CAB" w:rsidRPr="000C12FE" w:rsidRDefault="00D06CAB" w:rsidP="00AA1695">
                        <w:pPr>
                          <w:pStyle w:val="Caption"/>
                          <w:rPr>
                            <w:i/>
                            <w:iCs/>
                            <w:noProof/>
                            <w:sz w:val="24"/>
                            <w:szCs w:val="26"/>
                            <w:lang w:val="x-none"/>
                          </w:rPr>
                        </w:pPr>
                        <w:bookmarkStart w:id="2026" w:name="_Toc3557148"/>
                        <w:bookmarkStart w:id="2027"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26"/>
                        <w:bookmarkEnd w:id="202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Caption"/>
        <w:spacing w:before="120"/>
      </w:pPr>
      <w:bookmarkStart w:id="2028" w:name="_Toc3566523"/>
      <w:bookmarkStart w:id="2029"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2028"/>
      <w:bookmarkEnd w:id="202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30" w:name="_Toc3557062"/>
      <w:bookmarkStart w:id="2031" w:name="_Toc34747312"/>
      <w:r>
        <w:t>Attributes</w:t>
      </w:r>
      <w:bookmarkEnd w:id="2030"/>
      <w:bookmarkEnd w:id="2031"/>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032" w:name="_Toc3557063"/>
      <w:bookmarkStart w:id="2033" w:name="_Toc34747313"/>
      <w:r>
        <w:t xml:space="preserve">Element </w:t>
      </w:r>
      <w:r w:rsidR="00194316">
        <w:t>"</w:t>
      </w:r>
      <w:r>
        <w:t>weld_position</w:t>
      </w:r>
      <w:bookmarkEnd w:id="2032"/>
      <w:r w:rsidR="00194316">
        <w:t>"</w:t>
      </w:r>
      <w:bookmarkEnd w:id="203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Caption"/>
        <w:spacing w:before="120"/>
      </w:pPr>
      <w:bookmarkStart w:id="2034" w:name="_Toc3566524"/>
      <w:bookmarkStart w:id="2035"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34"/>
      <w:bookmarkEnd w:id="203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4D33CBDB"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036" w:name="_Toc3557064"/>
      <w:bookmarkStart w:id="2037" w:name="_Toc34747314"/>
      <w:r>
        <w:t xml:space="preserve">Element </w:t>
      </w:r>
      <w:r w:rsidR="00194316">
        <w:t>"</w:t>
      </w:r>
      <w:r>
        <w:t>sheet_parameter</w:t>
      </w:r>
      <w:bookmarkEnd w:id="2036"/>
      <w:r w:rsidR="00194316">
        <w:t>"</w:t>
      </w:r>
      <w:bookmarkEnd w:id="203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Caption"/>
        <w:spacing w:before="120"/>
      </w:pPr>
      <w:bookmarkStart w:id="2038" w:name="_Toc3566525"/>
      <w:bookmarkStart w:id="2039"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38"/>
      <w:bookmarkEnd w:id="203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40" w:name="_Ref414345739"/>
      <w:bookmarkStart w:id="2041" w:name="_Ref414345749"/>
      <w:bookmarkStart w:id="2042" w:name="_Ref414345786"/>
      <w:bookmarkStart w:id="2043" w:name="_Ref414345798"/>
      <w:bookmarkStart w:id="2044" w:name="_Toc3557065"/>
      <w:bookmarkStart w:id="2045" w:name="_Toc34747315"/>
      <w:r w:rsidRPr="00226A3F">
        <w:t>Adhesive Lines</w:t>
      </w:r>
      <w:bookmarkEnd w:id="2016"/>
      <w:bookmarkEnd w:id="2040"/>
      <w:bookmarkEnd w:id="2041"/>
      <w:bookmarkEnd w:id="2042"/>
      <w:bookmarkEnd w:id="2043"/>
      <w:bookmarkEnd w:id="2044"/>
      <w:bookmarkEnd w:id="204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sidR="00443C08">
              <w:rPr>
                <w:sz w:val="20"/>
                <w:szCs w:val="20"/>
              </w:rPr>
              <w:fldChar w:fldCharType="end"/>
            </w:r>
          </w:p>
        </w:tc>
      </w:tr>
    </w:tbl>
    <w:p w14:paraId="3BD44515" w14:textId="5E122A88" w:rsidR="00C107D0" w:rsidRPr="00226A3F" w:rsidRDefault="00D05249" w:rsidP="00F3716C">
      <w:pPr>
        <w:pStyle w:val="Caption"/>
        <w:spacing w:before="120"/>
        <w:rPr>
          <w:rFonts w:cs="Calibri"/>
          <w:lang w:eastAsia="zh-CN"/>
        </w:rPr>
      </w:pPr>
      <w:bookmarkStart w:id="2046" w:name="_Toc3566526"/>
      <w:bookmarkStart w:id="2047"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2046"/>
      <w:bookmarkEnd w:id="204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Caption"/>
        <w:spacing w:before="120"/>
      </w:pPr>
      <w:bookmarkStart w:id="2048" w:name="_Toc3566527"/>
      <w:bookmarkStart w:id="2049"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2048"/>
      <w:bookmarkEnd w:id="2049"/>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Caption"/>
        <w:spacing w:before="120"/>
        <w:rPr>
          <w:rFonts w:ascii="Courier New" w:hAnsi="Courier New"/>
          <w:sz w:val="18"/>
          <w:szCs w:val="18"/>
        </w:rPr>
      </w:pPr>
      <w:bookmarkStart w:id="2050" w:name="_Toc3566528"/>
      <w:bookmarkStart w:id="2051"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&lt;adhesive_line/&gt;</w:t>
      </w:r>
      <w:bookmarkEnd w:id="2050"/>
      <w:bookmarkEnd w:id="205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371FCC" w:rsidRPr="00371FC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52" w:name="_Toc428279602"/>
      <w:bookmarkStart w:id="2053" w:name="_Toc428456348"/>
      <w:bookmarkStart w:id="2054" w:name="_Toc428537316"/>
      <w:bookmarkStart w:id="2055" w:name="_Toc428969638"/>
      <w:bookmarkStart w:id="2056" w:name="_Toc429053029"/>
      <w:bookmarkStart w:id="2057" w:name="_Toc413861930"/>
      <w:bookmarkStart w:id="2058" w:name="_Toc3557066"/>
      <w:bookmarkStart w:id="2059" w:name="_Toc34747316"/>
      <w:bookmarkStart w:id="2060" w:name="_Toc413359617"/>
      <w:bookmarkEnd w:id="2052"/>
      <w:bookmarkEnd w:id="2053"/>
      <w:bookmarkEnd w:id="2054"/>
      <w:bookmarkEnd w:id="2055"/>
      <w:bookmarkEnd w:id="2056"/>
      <w:r w:rsidRPr="00226A3F">
        <w:t>Hemming Flanges</w:t>
      </w:r>
      <w:bookmarkEnd w:id="2057"/>
      <w:bookmarkEnd w:id="2058"/>
      <w:bookmarkEnd w:id="2059"/>
    </w:p>
    <w:p w14:paraId="66448657" w14:textId="77777777" w:rsidR="000E64EA" w:rsidRDefault="000E64EA" w:rsidP="00327322">
      <w:pPr>
        <w:pStyle w:val="Heading3"/>
      </w:pPr>
      <w:bookmarkStart w:id="2061" w:name="_Toc413861931"/>
      <w:bookmarkStart w:id="2062" w:name="_Toc3557067"/>
      <w:bookmarkStart w:id="2063" w:name="_Toc34747317"/>
      <w:r>
        <w:t>Introduction</w:t>
      </w:r>
      <w:bookmarkEnd w:id="2061"/>
      <w:bookmarkEnd w:id="2062"/>
      <w:bookmarkEnd w:id="206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Caption"/>
        <w:keepNext/>
        <w:rPr>
          <w:b w:val="0"/>
          <w:u w:val="single"/>
        </w:rPr>
      </w:pPr>
      <w:bookmarkStart w:id="2064" w:name="_Ref413858805"/>
      <w:bookmarkStart w:id="2065" w:name="_Toc413861952"/>
      <w:bookmarkStart w:id="2066" w:name="_Toc3557149"/>
      <w:bookmarkStart w:id="2067"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64"/>
      <w:r>
        <w:t>: The Three Regions of a Hemming</w:t>
      </w:r>
      <w:bookmarkEnd w:id="2065"/>
      <w:bookmarkEnd w:id="2066"/>
      <w:bookmarkEnd w:id="206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Caption"/>
        <w:rPr>
          <w:noProof/>
          <w:lang w:eastAsia="en-GB"/>
        </w:rPr>
      </w:pPr>
      <w:bookmarkStart w:id="2068" w:name="_Ref413850590"/>
      <w:bookmarkStart w:id="2069" w:name="_Toc413861953"/>
      <w:bookmarkStart w:id="2070" w:name="_Toc3557150"/>
      <w:bookmarkStart w:id="2071"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6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69"/>
      <w:bookmarkEnd w:id="2070"/>
      <w:bookmarkEnd w:id="207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Caption"/>
      </w:pPr>
      <w:bookmarkStart w:id="2072" w:name="_Toc413861954"/>
      <w:bookmarkStart w:id="2073" w:name="_Toc3557151"/>
      <w:bookmarkStart w:id="2074"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72"/>
      <w:bookmarkEnd w:id="2073"/>
      <w:bookmarkEnd w:id="207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Caption"/>
        <w:rPr>
          <w:noProof/>
          <w:lang w:eastAsia="en-GB"/>
        </w:rPr>
      </w:pPr>
      <w:bookmarkStart w:id="2075" w:name="_Toc3557152"/>
      <w:bookmarkStart w:id="2076"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75"/>
      <w:bookmarkEnd w:id="207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77" w:name="_Toc413861932"/>
      <w:bookmarkStart w:id="2078" w:name="_Toc3557068"/>
      <w:bookmarkStart w:id="2079"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77"/>
      <w:bookmarkEnd w:id="2078"/>
      <w:bookmarkEnd w:id="207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Pr>
                <w:sz w:val="20"/>
                <w:szCs w:val="20"/>
              </w:rPr>
              <w:fldChar w:fldCharType="end"/>
            </w:r>
          </w:p>
        </w:tc>
      </w:tr>
    </w:tbl>
    <w:p w14:paraId="5C964DFC" w14:textId="1F0CAF5A" w:rsidR="000E64EA" w:rsidRPr="00226A3F" w:rsidRDefault="0079141E" w:rsidP="0079141E">
      <w:pPr>
        <w:pStyle w:val="Caption"/>
        <w:spacing w:before="120"/>
        <w:rPr>
          <w:rFonts w:cs="Calibri"/>
          <w:lang w:eastAsia="zh-CN"/>
        </w:rPr>
      </w:pPr>
      <w:bookmarkStart w:id="2080" w:name="_Toc3566529"/>
      <w:bookmarkStart w:id="2081"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80"/>
      <w:bookmarkEnd w:id="208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Caption"/>
        <w:spacing w:before="120"/>
      </w:pPr>
      <w:bookmarkStart w:id="2082" w:name="_Toc3566530"/>
      <w:bookmarkStart w:id="2083"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82"/>
      <w:bookmarkEnd w:id="2083"/>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Caption"/>
        <w:spacing w:before="120"/>
      </w:pPr>
      <w:bookmarkStart w:id="2084" w:name="_Toc413861979"/>
      <w:bookmarkStart w:id="2085" w:name="_Toc3566531"/>
      <w:bookmarkStart w:id="2086"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84"/>
      <w:bookmarkEnd w:id="2085"/>
      <w:bookmarkEnd w:id="208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Emphasis"/>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Caption"/>
        <w:spacing w:before="120"/>
      </w:pPr>
      <w:bookmarkStart w:id="2087" w:name="_Toc413861980"/>
      <w:bookmarkStart w:id="2088" w:name="_Toc3566532"/>
      <w:bookmarkStart w:id="2089"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87"/>
      <w:bookmarkEnd w:id="2088"/>
      <w:bookmarkEnd w:id="2089"/>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Caption"/>
        <w:spacing w:before="120"/>
      </w:pPr>
      <w:bookmarkStart w:id="2090" w:name="_Toc413861981"/>
      <w:bookmarkStart w:id="2091" w:name="_Toc3566533"/>
      <w:bookmarkStart w:id="2092"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90"/>
      <w:bookmarkEnd w:id="2091"/>
      <w:bookmarkEnd w:id="209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383F32"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4022F884" w:rsidR="009C0E9B" w:rsidRDefault="00763630" w:rsidP="00F3716C">
      <w:pPr>
        <w:pStyle w:val="Caption"/>
        <w:spacing w:before="120"/>
        <w:rPr>
          <w:rFonts w:cs="Courier New"/>
          <w:szCs w:val="22"/>
        </w:rPr>
      </w:pPr>
      <w:bookmarkStart w:id="2093" w:name="_Toc3566534"/>
      <w:bookmarkStart w:id="2094"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93"/>
      <w:bookmarkEnd w:id="2094"/>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95" w:name="_Toc428537321"/>
      <w:bookmarkStart w:id="2096" w:name="_Toc428969643"/>
      <w:bookmarkStart w:id="2097" w:name="_Toc429053034"/>
      <w:bookmarkStart w:id="2098" w:name="_Toc428537324"/>
      <w:bookmarkStart w:id="2099" w:name="_Toc428969646"/>
      <w:bookmarkStart w:id="2100" w:name="_Toc429053037"/>
      <w:bookmarkStart w:id="2101" w:name="_Toc428537325"/>
      <w:bookmarkStart w:id="2102" w:name="_Toc428969647"/>
      <w:bookmarkStart w:id="2103" w:name="_Toc429053038"/>
      <w:bookmarkStart w:id="2104" w:name="_Toc428537328"/>
      <w:bookmarkStart w:id="2105" w:name="_Toc428969650"/>
      <w:bookmarkStart w:id="2106" w:name="_Toc429053041"/>
      <w:bookmarkStart w:id="2107" w:name="_Toc428537330"/>
      <w:bookmarkStart w:id="2108" w:name="_Toc428969652"/>
      <w:bookmarkStart w:id="2109" w:name="_Toc429053043"/>
      <w:bookmarkStart w:id="2110" w:name="_Toc3557069"/>
      <w:bookmarkStart w:id="2111" w:name="_Toc34747319"/>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r w:rsidRPr="00226A3F">
        <w:t>Sequence Connections</w:t>
      </w:r>
      <w:bookmarkEnd w:id="2060"/>
      <w:bookmarkEnd w:id="2110"/>
      <w:bookmarkEnd w:id="211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Caption"/>
      </w:pPr>
      <w:bookmarkStart w:id="2112" w:name="_Toc413359638"/>
      <w:bookmarkStart w:id="2113" w:name="_Toc3557153"/>
      <w:bookmarkStart w:id="2114"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112"/>
      <w:bookmarkEnd w:id="2113"/>
      <w:bookmarkEnd w:id="211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Caption"/>
        <w:rPr>
          <w:noProof/>
          <w:lang w:eastAsia="en-GB"/>
        </w:rPr>
      </w:pPr>
      <w:bookmarkStart w:id="2115" w:name="_Toc413359639"/>
      <w:bookmarkStart w:id="2116" w:name="_Toc3557154"/>
      <w:bookmarkStart w:id="2117"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115"/>
      <w:r w:rsidR="00307532">
        <w:t xml:space="preserve"> and spacing</w:t>
      </w:r>
      <w:bookmarkEnd w:id="2116"/>
      <w:bookmarkEnd w:id="211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Caption"/>
        <w:rPr>
          <w:noProof/>
          <w:lang w:eastAsia="en-GB"/>
        </w:rPr>
      </w:pPr>
      <w:bookmarkStart w:id="2118" w:name="_Toc3557155"/>
      <w:bookmarkStart w:id="2119"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118"/>
      <w:bookmarkEnd w:id="21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Caption"/>
        <w:rPr>
          <w:noProof/>
          <w:lang w:eastAsia="en-GB"/>
        </w:rPr>
      </w:pPr>
      <w:bookmarkStart w:id="2120" w:name="_Toc3557156"/>
      <w:bookmarkStart w:id="2121"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120"/>
      <w:bookmarkEnd w:id="212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Caption"/>
        <w:spacing w:before="120"/>
      </w:pPr>
      <w:bookmarkStart w:id="2122" w:name="_Toc3566535"/>
      <w:bookmarkStart w:id="2123"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22"/>
      <w:bookmarkEnd w:id="212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Caption"/>
        <w:spacing w:before="120"/>
      </w:pPr>
      <w:bookmarkStart w:id="2124" w:name="_Toc3566536"/>
      <w:bookmarkStart w:id="2125"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124"/>
      <w:bookmarkEnd w:id="212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Caption"/>
        <w:spacing w:before="120"/>
      </w:pPr>
      <w:bookmarkStart w:id="2126" w:name="_Toc3566537"/>
      <w:bookmarkStart w:id="2127"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26"/>
      <w:bookmarkEnd w:id="2127"/>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28" w:name="_Toc413359618"/>
      <w:bookmarkStart w:id="2129" w:name="_Toc3557070"/>
      <w:bookmarkStart w:id="2130" w:name="_Toc34747320"/>
      <w:bookmarkStart w:id="2131" w:name="_Toc338938922"/>
      <w:bookmarkStart w:id="2132" w:name="_Toc338939258"/>
      <w:bookmarkEnd w:id="2017"/>
      <w:bookmarkEnd w:id="2018"/>
      <w:bookmarkEnd w:id="2019"/>
      <w:r w:rsidRPr="00226A3F">
        <w:lastRenderedPageBreak/>
        <w:t>2D connections</w:t>
      </w:r>
      <w:bookmarkEnd w:id="2128"/>
      <w:bookmarkEnd w:id="2129"/>
      <w:bookmarkEnd w:id="2130"/>
    </w:p>
    <w:p w14:paraId="20394566" w14:textId="77777777" w:rsidR="00042E3F" w:rsidRPr="00226A3F" w:rsidRDefault="00042E3F" w:rsidP="00042E3F">
      <w:pPr>
        <w:pStyle w:val="Heading2"/>
      </w:pPr>
      <w:bookmarkStart w:id="2133" w:name="_Toc413359619"/>
      <w:bookmarkStart w:id="2134" w:name="_Toc3557071"/>
      <w:bookmarkStart w:id="2135" w:name="_Toc34747321"/>
      <w:r w:rsidRPr="00226A3F">
        <w:t>Generic Definitions</w:t>
      </w:r>
      <w:bookmarkEnd w:id="2133"/>
      <w:bookmarkEnd w:id="2134"/>
      <w:bookmarkEnd w:id="2135"/>
    </w:p>
    <w:p w14:paraId="50281300" w14:textId="77777777" w:rsidR="00042E3F" w:rsidRPr="00226A3F" w:rsidRDefault="00042E3F" w:rsidP="00327322">
      <w:pPr>
        <w:pStyle w:val="Heading3"/>
      </w:pPr>
      <w:bookmarkStart w:id="2136" w:name="_Toc413359620"/>
      <w:bookmarkStart w:id="2137" w:name="_Toc3557072"/>
      <w:bookmarkStart w:id="2138" w:name="_Toc34747322"/>
      <w:r w:rsidRPr="00226A3F">
        <w:t>Identification</w:t>
      </w:r>
      <w:bookmarkEnd w:id="2136"/>
      <w:bookmarkEnd w:id="2137"/>
      <w:bookmarkEnd w:id="213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r w:rsidR="00371FCC" w:rsidRPr="00371FCC">
              <w:rPr>
                <w:rFonts w:ascii="Courier New" w:hAnsi="Courier New" w:cs="Courier New"/>
                <w:b/>
                <w:sz w:val="16"/>
                <w:szCs w:val="34"/>
                <w:highlight w:val="white"/>
              </w:rPr>
              <w:t>quality_control</w:t>
            </w:r>
            <w:r>
              <w:rPr>
                <w:sz w:val="20"/>
                <w:szCs w:val="20"/>
              </w:rPr>
              <w:fldChar w:fldCharType="end"/>
            </w:r>
          </w:p>
        </w:tc>
      </w:tr>
    </w:tbl>
    <w:p w14:paraId="108D5DC5" w14:textId="585BF5A1" w:rsidR="004D7FAE" w:rsidRDefault="004D7FAE" w:rsidP="00F94FF6">
      <w:pPr>
        <w:pStyle w:val="Caption"/>
        <w:spacing w:before="120"/>
      </w:pPr>
      <w:bookmarkStart w:id="2139" w:name="_Toc3566538"/>
      <w:bookmarkStart w:id="2140"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139"/>
      <w:bookmarkEnd w:id="214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141" w:name="_Toc413359621"/>
      <w:bookmarkStart w:id="2142" w:name="_Toc3557073"/>
      <w:bookmarkStart w:id="2143" w:name="_Toc34747323"/>
      <w:r w:rsidRPr="00226A3F">
        <w:t>Connection Face</w:t>
      </w:r>
      <w:bookmarkEnd w:id="2141"/>
      <w:bookmarkEnd w:id="2142"/>
      <w:bookmarkEnd w:id="214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Caption"/>
        <w:spacing w:before="120"/>
      </w:pPr>
      <w:bookmarkStart w:id="2144" w:name="_Toc3566539"/>
      <w:bookmarkStart w:id="2145"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&lt;loc_list&gt;</w:t>
      </w:r>
      <w:bookmarkEnd w:id="2144"/>
      <w:bookmarkEnd w:id="214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Caption"/>
        <w:spacing w:before="120"/>
      </w:pPr>
      <w:bookmarkStart w:id="2146" w:name="_Toc3566540"/>
      <w:bookmarkStart w:id="2147"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146"/>
      <w:bookmarkEnd w:id="214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Caption"/>
        <w:spacing w:before="120"/>
      </w:pPr>
      <w:bookmarkStart w:id="2148" w:name="_Toc3566541"/>
      <w:bookmarkStart w:id="2149"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48"/>
      <w:bookmarkEnd w:id="214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6C1C22F1" w:rsidR="00042E3F" w:rsidRPr="00226A3F" w:rsidRDefault="004444F9" w:rsidP="00A913FE">
      <w:pPr>
        <w:pStyle w:val="Caption"/>
        <w:spacing w:before="120"/>
      </w:pPr>
      <w:bookmarkStart w:id="2150" w:name="_Toc3566542"/>
      <w:bookmarkStart w:id="2151"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150"/>
      <w:bookmarkEnd w:id="215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52" w:name="_Toc413359622"/>
      <w:bookmarkStart w:id="2153" w:name="_Toc3557074"/>
      <w:bookmarkStart w:id="2154" w:name="_Toc34747324"/>
      <w:r w:rsidRPr="00226A3F">
        <w:t>Type Specification</w:t>
      </w:r>
      <w:bookmarkEnd w:id="2152"/>
      <w:bookmarkEnd w:id="2153"/>
      <w:bookmarkEnd w:id="215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Caption"/>
        <w:spacing w:before="120"/>
      </w:pPr>
      <w:bookmarkStart w:id="2155" w:name="_Toc3566543"/>
      <w:bookmarkStart w:id="2156"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55"/>
      <w:bookmarkEnd w:id="215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57" w:name="_Toc413359623"/>
      <w:bookmarkStart w:id="2158" w:name="_Ref414345836"/>
      <w:bookmarkStart w:id="2159" w:name="_Ref414345889"/>
      <w:bookmarkStart w:id="2160" w:name="_Ref414350043"/>
      <w:bookmarkStart w:id="2161" w:name="_Ref429051261"/>
      <w:bookmarkStart w:id="2162" w:name="_Toc3557075"/>
      <w:bookmarkStart w:id="2163" w:name="_Toc34747325"/>
      <w:r w:rsidRPr="00226A3F">
        <w:lastRenderedPageBreak/>
        <w:t xml:space="preserve">Adhesive </w:t>
      </w:r>
      <w:r>
        <w:t>F</w:t>
      </w:r>
      <w:r w:rsidRPr="00226A3F">
        <w:t>aces</w:t>
      </w:r>
      <w:bookmarkEnd w:id="2157"/>
      <w:bookmarkEnd w:id="2158"/>
      <w:bookmarkEnd w:id="2159"/>
      <w:bookmarkEnd w:id="2160"/>
      <w:bookmarkEnd w:id="2161"/>
      <w:bookmarkEnd w:id="2162"/>
      <w:bookmarkEnd w:id="216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Caption"/>
      </w:pPr>
      <w:bookmarkStart w:id="2164" w:name="_Toc413359640"/>
      <w:bookmarkStart w:id="2165" w:name="_Toc3557157"/>
      <w:bookmarkStart w:id="2166"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64"/>
      <w:bookmarkEnd w:id="2165"/>
      <w:bookmarkEnd w:id="216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r w:rsidR="00371FCC" w:rsidRPr="00371FCC">
              <w:rPr>
                <w:rFonts w:ascii="Courier New" w:hAnsi="Courier New" w:cs="Courier New"/>
                <w:b/>
                <w:sz w:val="18"/>
                <w:szCs w:val="34"/>
                <w:highlight w:val="white"/>
              </w:rPr>
              <w:t>quality_control</w:t>
            </w:r>
            <w:r w:rsidR="009B79C9">
              <w:rPr>
                <w:sz w:val="20"/>
                <w:szCs w:val="20"/>
              </w:rPr>
              <w:fldChar w:fldCharType="end"/>
            </w:r>
          </w:p>
        </w:tc>
      </w:tr>
    </w:tbl>
    <w:p w14:paraId="5A8690AF" w14:textId="09CC2C10" w:rsidR="00042E3F" w:rsidRPr="00226A3F" w:rsidRDefault="002E0AE1" w:rsidP="00A913FE">
      <w:pPr>
        <w:pStyle w:val="Caption"/>
        <w:spacing w:before="120"/>
        <w:rPr>
          <w:rFonts w:cs="Calibri"/>
          <w:lang w:eastAsia="zh-CN"/>
        </w:rPr>
      </w:pPr>
      <w:bookmarkStart w:id="2167" w:name="_Toc3566544"/>
      <w:bookmarkStart w:id="2168"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67"/>
      <w:bookmarkEnd w:id="216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Caption"/>
        <w:spacing w:before="120"/>
      </w:pPr>
      <w:bookmarkStart w:id="2169" w:name="_Toc3566545"/>
      <w:bookmarkStart w:id="2170"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69"/>
      <w:bookmarkEnd w:id="217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Caption"/>
        <w:spacing w:before="120"/>
      </w:pPr>
      <w:bookmarkStart w:id="2171" w:name="_Toc413359658"/>
      <w:bookmarkStart w:id="2172" w:name="_Toc3566546"/>
      <w:bookmarkStart w:id="2173"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&lt;adhesive_face/&gt;</w:t>
      </w:r>
      <w:bookmarkEnd w:id="2171"/>
      <w:bookmarkEnd w:id="2172"/>
      <w:bookmarkEnd w:id="217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74" w:name="_Toc3557076"/>
      <w:bookmarkStart w:id="2175" w:name="_Toc34747326"/>
      <w:r w:rsidRPr="007055D9">
        <w:lastRenderedPageBreak/>
        <w:t>Future extensions</w:t>
      </w:r>
      <w:bookmarkEnd w:id="2008"/>
      <w:bookmarkEnd w:id="2131"/>
      <w:bookmarkEnd w:id="2132"/>
      <w:bookmarkEnd w:id="2174"/>
      <w:bookmarkEnd w:id="2175"/>
    </w:p>
    <w:p w14:paraId="73353AE4" w14:textId="77777777" w:rsidR="00C107D0" w:rsidRPr="00226A3F" w:rsidRDefault="00C107D0" w:rsidP="00235336">
      <w:pPr>
        <w:jc w:val="both"/>
      </w:pPr>
      <w:bookmarkStart w:id="2176" w:name="_Toc338938925"/>
      <w:bookmarkStart w:id="217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78" w:name="_Toc338938923"/>
      <w:bookmarkStart w:id="2179" w:name="_Toc338939259"/>
      <w:bookmarkStart w:id="2180" w:name="_Toc413359625"/>
      <w:bookmarkStart w:id="2181" w:name="_Toc3557077"/>
      <w:bookmarkStart w:id="2182" w:name="_Toc34747327"/>
      <w:r w:rsidRPr="00226A3F">
        <w:t>Additional parameters for spot and seam welds</w:t>
      </w:r>
      <w:bookmarkEnd w:id="2178"/>
      <w:bookmarkEnd w:id="2179"/>
      <w:bookmarkEnd w:id="2180"/>
      <w:bookmarkEnd w:id="2181"/>
      <w:bookmarkEnd w:id="218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83" w:name="_Ref338846673"/>
      <w:bookmarkStart w:id="2184" w:name="_Toc338938924"/>
      <w:bookmarkStart w:id="2185" w:name="_Toc338939260"/>
      <w:bookmarkStart w:id="2186" w:name="_Toc413359626"/>
      <w:bookmarkStart w:id="2187" w:name="_Toc3557078"/>
      <w:bookmarkStart w:id="2188" w:name="_Toc34747328"/>
      <w:r w:rsidRPr="00226A3F">
        <w:t>Other relevant and new joint types</w:t>
      </w:r>
      <w:bookmarkEnd w:id="2183"/>
      <w:bookmarkEnd w:id="2184"/>
      <w:bookmarkEnd w:id="2185"/>
      <w:bookmarkEnd w:id="2186"/>
      <w:bookmarkEnd w:id="2187"/>
      <w:bookmarkEnd w:id="218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89" w:name="_Toc3557079"/>
      <w:bookmarkStart w:id="2190" w:name="_Toc34747329"/>
      <w:r w:rsidRPr="009F23CF">
        <w:lastRenderedPageBreak/>
        <w:t>Disclaimer</w:t>
      </w:r>
      <w:bookmarkEnd w:id="2189"/>
      <w:bookmarkEnd w:id="219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91" w:name="_Toc3557080"/>
      <w:bookmarkStart w:id="2192" w:name="_Toc34747330"/>
      <w:r w:rsidRPr="007055D9">
        <w:lastRenderedPageBreak/>
        <w:t>References</w:t>
      </w:r>
      <w:bookmarkEnd w:id="2009"/>
      <w:bookmarkEnd w:id="2010"/>
      <w:bookmarkEnd w:id="2176"/>
      <w:bookmarkEnd w:id="2177"/>
      <w:bookmarkEnd w:id="2191"/>
      <w:bookmarkEnd w:id="2192"/>
    </w:p>
    <w:p w14:paraId="70EC254B" w14:textId="77777777" w:rsidR="00C107D0" w:rsidRPr="00226A3F" w:rsidRDefault="00255787" w:rsidP="00C107D0">
      <w:pPr>
        <w:pStyle w:val="Bibliography"/>
        <w:rPr>
          <w:kern w:val="22"/>
        </w:rPr>
      </w:pPr>
      <w:bookmarkStart w:id="2193" w:name="ReferenceHuf2001"/>
      <w:r w:rsidRPr="007055D9">
        <w:t>[</w:t>
      </w:r>
      <w:r w:rsidR="007A7FDF" w:rsidRPr="007055D9">
        <w:t>1</w:t>
      </w:r>
      <w:r w:rsidRPr="007055D9">
        <w:t>]</w:t>
      </w:r>
      <w:bookmarkEnd w:id="219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94" w:name="ReferenceZha2005"/>
      <w:r w:rsidRPr="00226A3F">
        <w:rPr>
          <w:kern w:val="22"/>
        </w:rPr>
        <w:t>[2]</w:t>
      </w:r>
      <w:bookmarkEnd w:id="219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95" w:name="ReferenceGai2006"/>
      <w:r w:rsidRPr="00226A3F">
        <w:rPr>
          <w:kern w:val="22"/>
        </w:rPr>
        <w:t>[3]</w:t>
      </w:r>
      <w:bookmarkEnd w:id="219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96" w:name="ReferenceBet2008"/>
      <w:r w:rsidRPr="00226A3F">
        <w:rPr>
          <w:kern w:val="22"/>
        </w:rPr>
        <w:t>[4]</w:t>
      </w:r>
      <w:bookmarkEnd w:id="219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97" w:name="ReferenceMik20061"/>
      <w:r w:rsidRPr="00226A3F">
        <w:rPr>
          <w:kern w:val="22"/>
        </w:rPr>
        <w:t>[5]</w:t>
      </w:r>
      <w:bookmarkEnd w:id="219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98" w:name="CiteFATXML"/>
      <w:r w:rsidRPr="008A051D">
        <w:rPr>
          <w:lang w:val="de-DE"/>
        </w:rPr>
        <w:t>[</w:t>
      </w:r>
      <w:r w:rsidR="00AF1592">
        <w:rPr>
          <w:lang w:val="de-DE"/>
        </w:rPr>
        <w:t>7</w:t>
      </w:r>
      <w:r w:rsidRPr="008A051D">
        <w:rPr>
          <w:lang w:val="de-DE"/>
        </w:rPr>
        <w:t>]</w:t>
      </w:r>
      <w:bookmarkEnd w:id="219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0" w:author="nick" w:date="2020-03-13T18:59:00Z" w:initials="n">
    <w:p w14:paraId="4049B412" w14:textId="592385B4" w:rsidR="00D06CAB" w:rsidRDefault="00D06CAB">
      <w:pPr>
        <w:pStyle w:val="CommentText"/>
      </w:pPr>
      <w:r>
        <w:rPr>
          <w:rStyle w:val="CommentReference"/>
        </w:rPr>
        <w:annotationRef/>
      </w:r>
      <w:r>
        <w:t>Changed the XML specification of femdata, to match the proposed changes of FATXML.</w:t>
      </w:r>
    </w:p>
    <w:p w14:paraId="2B28D942" w14:textId="60429FDD" w:rsidR="00D06CAB" w:rsidRDefault="00D06CAB">
      <w:pPr>
        <w:pStyle w:val="CommentText"/>
      </w:pPr>
      <w:r>
        <w:t>In Darmstadt May 2019, the AK group was demonstrated with an example that does not include CAE_DATA, VERSION, REPRESENTATION, COMMENT, nor CAE_MEMBER.</w:t>
      </w:r>
    </w:p>
    <w:p w14:paraId="091E08C2" w14:textId="301CBB98" w:rsidR="00D06CAB" w:rsidRDefault="00D06CAB">
      <w:pPr>
        <w:pStyle w:val="CommentText"/>
      </w:pPr>
      <w:r>
        <w:t>Only &lt;entity&gt; was necessary to describe the FE entities of the connection’s representation.</w:t>
      </w:r>
    </w:p>
  </w:comment>
  <w:comment w:id="194" w:author="nick" w:date="2020-03-13T18:59:00Z" w:initials="n">
    <w:p w14:paraId="245B78E4" w14:textId="780AD982" w:rsidR="00D06CAB" w:rsidRDefault="00D06CAB">
      <w:pPr>
        <w:pStyle w:val="CommentText"/>
      </w:pPr>
      <w:r>
        <w:rPr>
          <w:rStyle w:val="CommentReference"/>
        </w:rPr>
        <w:annotationRef/>
      </w:r>
      <w:proofErr w:type="gramStart"/>
      <w:r>
        <w:t>empty</w:t>
      </w:r>
      <w:proofErr w:type="gramEnd"/>
      <w:r>
        <w:t xml:space="preserve"> &lt;connected_to&gt; may not be complete, but it IS allowed. </w:t>
      </w:r>
    </w:p>
  </w:comment>
  <w:comment w:id="195" w:author="Dr. Carsten Franke" w:date="2020-03-13T18:59:00Z" w:initials="CF">
    <w:p w14:paraId="6AE7A6C7" w14:textId="69369DA4" w:rsidR="00D06CAB" w:rsidRDefault="00D06CAB">
      <w:pPr>
        <w:pStyle w:val="CommentText"/>
      </w:pPr>
      <w:r>
        <w:rPr>
          <w:rStyle w:val="CommentReference"/>
        </w:rPr>
        <w:annotationRef/>
      </w:r>
      <w:r>
        <w:t xml:space="preserve">I’d be more specific – see my suggested text. </w:t>
      </w:r>
    </w:p>
  </w:comment>
  <w:comment w:id="199" w:author="nick" w:date="2020-03-13T18:59:00Z" w:initials="n">
    <w:p w14:paraId="1C564C94" w14:textId="4F805968" w:rsidR="00D06CAB" w:rsidRDefault="00D06CAB">
      <w:pPr>
        <w:pStyle w:val="CommentText"/>
      </w:pPr>
      <w:r>
        <w:rPr>
          <w:rStyle w:val="CommentReference"/>
        </w:rPr>
        <w:annotationRef/>
      </w:r>
      <w:r>
        <w:t>We need to be clear on the original intention of this feature: the preprocessor should fill the &lt;connected_to&gt; so that it does not reach the solver.</w:t>
      </w:r>
    </w:p>
  </w:comment>
  <w:comment w:id="273" w:author="nick" w:date="2020-03-13T18:59:00Z" w:initials="n">
    <w:p w14:paraId="59BBBDC5" w14:textId="68A1D713" w:rsidR="00D06CAB" w:rsidRDefault="00D06CAB">
      <w:pPr>
        <w:pStyle w:val="CommentText"/>
      </w:pPr>
      <w:r>
        <w:rPr>
          <w:rStyle w:val="CommentReference"/>
        </w:rPr>
        <w:annotationRef/>
      </w:r>
      <w:r>
        <w:t>I can remove this sentence. @Carsten, can you also take a look at the footnote (10</w:t>
      </w:r>
      <w:proofErr w:type="gramStart"/>
      <w:r>
        <w:t>)  ?</w:t>
      </w:r>
      <w:proofErr w:type="gramEnd"/>
    </w:p>
  </w:comment>
  <w:comment w:id="282" w:author="Dr. Carsten Franke" w:date="2020-03-13T18:59:00Z" w:initials="CF">
    <w:p w14:paraId="3BAAE085" w14:textId="77777777" w:rsidR="00D06CAB" w:rsidRDefault="00D06CAB">
      <w:pPr>
        <w:pStyle w:val="CommentText"/>
      </w:pPr>
      <w:r>
        <w:rPr>
          <w:rStyle w:val="CommentReference"/>
        </w:rPr>
        <w:annotationRef/>
      </w:r>
      <w:r>
        <w:t xml:space="preserve">I see your point. </w:t>
      </w:r>
      <w:r>
        <w:br/>
        <w:t xml:space="preserve">We have had a similar situation with label vs. pid, all the years. It was handled by a precedence rule. </w:t>
      </w:r>
    </w:p>
    <w:p w14:paraId="0A50B14E" w14:textId="77777777" w:rsidR="00D06CAB" w:rsidRDefault="00D06CAB">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D06CAB" w:rsidRDefault="00D06CAB">
      <w:pPr>
        <w:pStyle w:val="CommentText"/>
      </w:pPr>
      <w:r>
        <w:t xml:space="preserve">The responsibility to keep both primary keys unique and consistent resides on preprocessor side – well, it already has been there, all the time. </w:t>
      </w:r>
    </w:p>
    <w:p w14:paraId="560FAA32" w14:textId="6F2EFF6D" w:rsidR="00D06CAB" w:rsidRDefault="00D06CAB">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3" w:author="Dr. Carsten Franke" w:date="2020-03-13T18:59:00Z" w:initials="CF">
    <w:p w14:paraId="1EBB40FC" w14:textId="6E4C34D3" w:rsidR="00D06CAB" w:rsidRDefault="00D06CAB">
      <w:pPr>
        <w:pStyle w:val="CommentText"/>
      </w:pPr>
      <w:r>
        <w:rPr>
          <w:rStyle w:val="CommentReference"/>
        </w:rPr>
        <w:annotationRef/>
      </w:r>
      <w:r>
        <w:t xml:space="preserve">@Nick: Footnote confirmed. </w:t>
      </w:r>
    </w:p>
  </w:comment>
  <w:comment w:id="274" w:author="Dr. Carsten Franke" w:date="2020-03-13T18:59:00Z" w:initials="CF">
    <w:p w14:paraId="0BCF2377" w14:textId="654D2502" w:rsidR="00D06CAB" w:rsidRDefault="00D06CAB">
      <w:pPr>
        <w:pStyle w:val="CommentText"/>
      </w:pPr>
      <w:r>
        <w:rPr>
          <w:rStyle w:val="CommentReference"/>
        </w:rPr>
        <w:annotationRef/>
      </w:r>
      <w:r>
        <w:t xml:space="preserve">This is a direct implication of “At least </w:t>
      </w:r>
      <w:r w:rsidRPr="001B0087">
        <w:rPr>
          <w:rFonts w:ascii="Courier New" w:hAnsi="Courier New" w:cs="Courier New"/>
          <w:i/>
          <w:sz w:val="18"/>
          <w:szCs w:val="18"/>
        </w:rPr>
        <w:t>label</w:t>
      </w:r>
      <w:r>
        <w:t xml:space="preserve">, </w:t>
      </w:r>
      <w:r w:rsidRPr="001B0087">
        <w:rPr>
          <w:rFonts w:ascii="Courier New" w:hAnsi="Courier New" w:cs="Courier New"/>
          <w:i/>
          <w:sz w:val="18"/>
          <w:szCs w:val="18"/>
        </w:rPr>
        <w:t>pid</w:t>
      </w:r>
      <w:r>
        <w:t xml:space="preserve">, or </w:t>
      </w:r>
      <w:r w:rsidRPr="001B0087">
        <w:rPr>
          <w:rFonts w:ascii="Courier New" w:hAnsi="Courier New" w:cs="Courier New"/>
          <w:i/>
          <w:sz w:val="18"/>
          <w:szCs w:val="18"/>
        </w:rPr>
        <w:t>pname</w:t>
      </w:r>
      <w:r>
        <w:t xml:space="preserve"> must exist.”, hence not worth to be mentioned. </w:t>
      </w:r>
    </w:p>
  </w:comment>
  <w:comment w:id="266" w:author="nick" w:date="2020-03-13T19:13:00Z" w:initials="n">
    <w:p w14:paraId="6F493658" w14:textId="0C4FD3E9" w:rsidR="008736C8" w:rsidRDefault="008736C8">
      <w:pPr>
        <w:pStyle w:val="CommentText"/>
      </w:pPr>
      <w:r>
        <w:rPr>
          <w:rStyle w:val="CommentReference"/>
        </w:rPr>
        <w:annotationRef/>
      </w:r>
      <w:proofErr w:type="gramStart"/>
      <w:r>
        <w:t>removed</w:t>
      </w:r>
      <w:proofErr w:type="gramEnd"/>
      <w:r>
        <w:t xml:space="preserve"> it</w:t>
      </w:r>
    </w:p>
  </w:comment>
  <w:comment w:id="338" w:author="Dr. Carsten Franke" w:date="2020-03-13T18:59:00Z" w:initials="CF">
    <w:p w14:paraId="00517340" w14:textId="77777777" w:rsidR="00D06CAB" w:rsidRDefault="00D06CAB">
      <w:pPr>
        <w:pStyle w:val="CommentText"/>
      </w:pPr>
      <w:r>
        <w:rPr>
          <w:rStyle w:val="CommentReference"/>
        </w:rPr>
        <w:annotationRef/>
      </w:r>
      <w:r>
        <w:t>“</w:t>
      </w:r>
      <w:proofErr w:type="gramStart"/>
      <w:r>
        <w:rPr>
          <w:szCs w:val="22"/>
        </w:rPr>
        <w:t>is</w:t>
      </w:r>
      <w:proofErr w:type="gramEnd"/>
      <w:r>
        <w:rPr>
          <w:szCs w:val="22"/>
        </w:rPr>
        <w:t xml:space="preserve"> not self-connected</w:t>
      </w:r>
      <w:r>
        <w:t xml:space="preserve">” is something different than “dos not contain self connection” – or it can at least be interpreted so: </w:t>
      </w:r>
    </w:p>
    <w:p w14:paraId="2B74CD16" w14:textId="77777777" w:rsidR="00D06CAB" w:rsidRDefault="00D06CAB" w:rsidP="006D1C95">
      <w:pPr>
        <w:pStyle w:val="CommentText"/>
        <w:numPr>
          <w:ilvl w:val="0"/>
          <w:numId w:val="63"/>
        </w:numPr>
      </w:pPr>
      <w:r>
        <w:t xml:space="preserve">A (pure) self connection has one partner, only. This can be penetrated by the same e.g. screw several times. </w:t>
      </w:r>
    </w:p>
    <w:p w14:paraId="5888B8ED" w14:textId="0FEDD919" w:rsidR="00D06CAB" w:rsidRDefault="00D06CAB" w:rsidP="006D1C95">
      <w:pPr>
        <w:pStyle w:val="Comment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42" w:author="nick" w:date="2020-03-13T19:15:00Z" w:initials="n">
    <w:p w14:paraId="5F7B58FC" w14:textId="32B52E98" w:rsidR="009E0D38" w:rsidRDefault="009E0D38">
      <w:pPr>
        <w:pStyle w:val="CommentText"/>
      </w:pPr>
      <w:r>
        <w:rPr>
          <w:rStyle w:val="CommentReference"/>
        </w:rPr>
        <w:annotationRef/>
      </w:r>
      <w:r>
        <w:t>I think this sentence describes the meaning better.</w:t>
      </w:r>
    </w:p>
    <w:p w14:paraId="79259AEB" w14:textId="42611852" w:rsidR="009E0D38" w:rsidRDefault="004E3BC9" w:rsidP="004E3BC9">
      <w:pPr>
        <w:pStyle w:val="CommentText"/>
        <w:numPr>
          <w:ilvl w:val="0"/>
          <w:numId w:val="63"/>
        </w:numPr>
      </w:pPr>
      <w:r>
        <w:t xml:space="preserve"> &lt;</w:t>
      </w:r>
      <w:proofErr w:type="gramStart"/>
      <w:r>
        <w:t>stacking</w:t>
      </w:r>
      <w:proofErr w:type="gramEnd"/>
      <w:r>
        <w:t>&gt; may well be used for non-self-connected joints – when we need to order them!</w:t>
      </w:r>
    </w:p>
    <w:p w14:paraId="59D91D14" w14:textId="427C08EC" w:rsidR="00961D34" w:rsidRDefault="00961D34" w:rsidP="00961D34">
      <w:pPr>
        <w:pStyle w:val="CommentText"/>
      </w:pPr>
      <w:r>
        <w:t>I suggest to remove the above sentence.</w:t>
      </w:r>
    </w:p>
  </w:comment>
  <w:comment w:id="354" w:author="nick" w:date="2020-03-13T18:59:00Z" w:initials="n">
    <w:p w14:paraId="213FC451" w14:textId="2A9C5071" w:rsidR="00D06CAB" w:rsidRDefault="00D06CAB">
      <w:pPr>
        <w:pStyle w:val="CommentText"/>
      </w:pPr>
      <w:r w:rsidRPr="00F43342">
        <w:rPr>
          <w:rStyle w:val="CommentReference"/>
        </w:rPr>
        <w:annotationRef/>
      </w:r>
      <w:r>
        <w:t>This implies that a contact may not be defined for a self-connecting joint. I think this constraint should be lifted.</w:t>
      </w:r>
    </w:p>
  </w:comment>
  <w:comment w:id="355" w:author="Dr. Carsten Franke" w:date="2020-03-13T18:59:00Z" w:initials="CF">
    <w:p w14:paraId="2FFC36EA" w14:textId="121127A2" w:rsidR="00D06CAB" w:rsidRDefault="00D06CAB">
      <w:pPr>
        <w:pStyle w:val="CommentText"/>
      </w:pPr>
      <w:r>
        <w:rPr>
          <w:rStyle w:val="CommentReference"/>
        </w:rPr>
        <w:annotationRef/>
      </w:r>
      <w:r>
        <w:t xml:space="preserve">Please explain this “implication” a little bit more! </w:t>
      </w:r>
      <w:r>
        <w:br/>
        <w:t xml:space="preserve">I think, it does </w:t>
      </w:r>
      <w:r w:rsidRPr="00580C6F">
        <w:rPr>
          <w:i/>
        </w:rPr>
        <w:t>not</w:t>
      </w:r>
      <w:r>
        <w:t xml:space="preserve"> prohibit a contact between indices (17</w:t>
      </w:r>
      <w:proofErr w:type="gramStart"/>
      <w:r>
        <w:t>,17</w:t>
      </w:r>
      <w:proofErr w:type="gramEnd"/>
      <w:r>
        <w:t xml:space="preserve">). It just sais, there must not be </w:t>
      </w:r>
      <w:r w:rsidRPr="00580C6F">
        <w:rPr>
          <w:i/>
        </w:rPr>
        <w:t>another</w:t>
      </w:r>
      <w:r>
        <w:t xml:space="preserve"> (17</w:t>
      </w:r>
      <w:proofErr w:type="gramStart"/>
      <w:r>
        <w:t>,17</w:t>
      </w:r>
      <w:proofErr w:type="gramEnd"/>
      <w:r>
        <w:t xml:space="preserve">) in that scope. </w:t>
      </w:r>
    </w:p>
  </w:comment>
  <w:comment w:id="356" w:author="nick" w:date="2020-03-13T19:02:00Z" w:initials="n">
    <w:p w14:paraId="12ACBD59" w14:textId="4FC9241D" w:rsidR="0002101F" w:rsidRDefault="0002101F">
      <w:pPr>
        <w:pStyle w:val="CommentText"/>
      </w:pPr>
      <w:r>
        <w:rPr>
          <w:rStyle w:val="CommentReference"/>
        </w:rPr>
        <w:annotationRef/>
      </w:r>
      <w:r>
        <w:t>You are right – I put the text back!</w:t>
      </w:r>
    </w:p>
  </w:comment>
  <w:comment w:id="362" w:author="Dr. Carsten Franke" w:date="2020-03-13T18:59:00Z" w:initials="CF">
    <w:p w14:paraId="15E8EA01" w14:textId="55797BC2" w:rsidR="00D06CAB" w:rsidRDefault="00D06CAB">
      <w:pPr>
        <w:pStyle w:val="CommentText"/>
      </w:pPr>
      <w:r>
        <w:rPr>
          <w:rStyle w:val="CommentReference"/>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(The latter version would offer a shorter notation.)</w:t>
      </w:r>
    </w:p>
  </w:comment>
  <w:comment w:id="364" w:author="nick" w:date="2020-03-13T18:59:00Z" w:initials="n">
    <w:p w14:paraId="503562CE" w14:textId="182A7CB1" w:rsidR="00D06CAB" w:rsidRDefault="00D06CAB">
      <w:pPr>
        <w:pStyle w:val="CommentText"/>
      </w:pPr>
      <w:r>
        <w:rPr>
          <w:rStyle w:val="CommentReference"/>
        </w:rPr>
        <w:annotationRef/>
      </w:r>
      <w:r>
        <w:t xml:space="preserve">I agree. But this formulation is easier to extend, if needed. </w:t>
      </w:r>
    </w:p>
    <w:p w14:paraId="62FF3D87" w14:textId="2B1C52D4" w:rsidR="00D06CAB" w:rsidRDefault="00D06CAB">
      <w:pPr>
        <w:pStyle w:val="CommentText"/>
      </w:pPr>
      <w:r>
        <w:t>I think the risk of change is higher than the potential gain. So I'd rather not change it.</w:t>
      </w:r>
    </w:p>
  </w:comment>
  <w:comment w:id="365" w:author="Dr. Carsten Franke" w:date="2020-03-13T18:59:00Z" w:initials="CF">
    <w:p w14:paraId="5DF32319" w14:textId="504DB33A" w:rsidR="00D06CAB" w:rsidRDefault="00D06CAB">
      <w:pPr>
        <w:pStyle w:val="CommentText"/>
      </w:pPr>
      <w:r>
        <w:rPr>
          <w:rStyle w:val="CommentReference"/>
        </w:rPr>
        <w:annotationRef/>
      </w:r>
      <w:r>
        <w:t xml:space="preserve">What kind of change would you call “likely”? </w:t>
      </w:r>
    </w:p>
  </w:comment>
  <w:comment w:id="363" w:author="nick" w:date="2020-03-13T19:05:00Z" w:initials="n">
    <w:p w14:paraId="647FF6F9" w14:textId="5C5E1DDB" w:rsidR="0002101F" w:rsidRDefault="0002101F" w:rsidP="0002101F">
      <w:pPr>
        <w:pStyle w:val="CommentText"/>
      </w:pPr>
      <w:r>
        <w:rPr>
          <w:rStyle w:val="CommentReference"/>
        </w:rPr>
        <w:annotationRef/>
      </w:r>
      <w:proofErr w:type="gramStart"/>
      <w:r>
        <w:t>even</w:t>
      </w:r>
      <w:proofErr w:type="gramEnd"/>
      <w:r>
        <w:t xml:space="preserve"> a change back to the original definition is possible. The &lt;contact&gt; element has hardly ever been used by anybody – it is likely that it may need refactoring. </w:t>
      </w:r>
    </w:p>
  </w:comment>
  <w:comment w:id="717" w:author="m.kalaitzaki" w:date="2020-03-13T18:59:00Z" w:initials="m">
    <w:p w14:paraId="4C00160C" w14:textId="7BC23355" w:rsidR="00D06CAB" w:rsidRPr="00B14B2C" w:rsidRDefault="00D06CAB">
      <w:pPr>
        <w:pStyle w:val="CommentText"/>
      </w:pPr>
      <w:r>
        <w:rPr>
          <w:rStyle w:val="CommentReference"/>
        </w:rPr>
        <w:annotationRef/>
      </w:r>
      <w:r>
        <w:t>Perhaps a check sh</w:t>
      </w:r>
      <w:r w:rsidRPr="0033379A">
        <w:t>ο</w:t>
      </w:r>
      <w:r>
        <w:t>uld be added to assert that max_grip &gt; min_grip</w:t>
      </w:r>
    </w:p>
  </w:comment>
  <w:comment w:id="716" w:author="Dr. Carsten Franke" w:date="2020-03-13T18:59:00Z" w:initials="CF">
    <w:p w14:paraId="12973899" w14:textId="1B336903" w:rsidR="00D06CAB" w:rsidRDefault="00D06CAB">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D06CAB" w:rsidRDefault="00D06CA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06CAB" w:rsidRDefault="00D06CAB" w:rsidP="00E901B5">
      <w:pPr>
        <w:pStyle w:val="CommentText"/>
        <w:numPr>
          <w:ilvl w:val="0"/>
          <w:numId w:val="57"/>
        </w:numPr>
      </w:pPr>
      <w:r>
        <w:t xml:space="preserve">I suggest to have them "all or none" – and to discuss this with the AK, on next occasion! </w:t>
      </w:r>
    </w:p>
  </w:comment>
  <w:comment w:id="779" w:author="nick" w:date="2020-03-13T18:59:00Z" w:initials="n">
    <w:p w14:paraId="35C21E01" w14:textId="670CB057" w:rsidR="00D06CAB" w:rsidRDefault="00D06CAB" w:rsidP="0097759B">
      <w:pPr>
        <w:pStyle w:val="CommentText"/>
      </w:pPr>
      <w:r>
        <w:rPr>
          <w:rStyle w:val="CommentReference"/>
        </w:rPr>
        <w:annotationRef/>
      </w:r>
      <w:r>
        <w:rPr>
          <w:rStyle w:val="CommentReference"/>
        </w:rPr>
        <w:annotationRef/>
      </w:r>
      <w:proofErr w:type="gramStart"/>
      <w:r>
        <w:t>makes</w:t>
      </w:r>
      <w:proofErr w:type="gramEnd"/>
      <w:r>
        <w:t xml:space="preserve"> clear that these friction coefficients are not described here</w:t>
      </w:r>
    </w:p>
    <w:p w14:paraId="4C7990CA" w14:textId="6EB479C9" w:rsidR="00D06CAB" w:rsidRDefault="00D06CAB">
      <w:pPr>
        <w:pStyle w:val="CommentText"/>
      </w:pPr>
    </w:p>
  </w:comment>
  <w:comment w:id="898" w:author="nick" w:date="2020-03-13T18:59:00Z" w:initials="n">
    <w:p w14:paraId="7AD5A633" w14:textId="1EDDC12E" w:rsidR="00D06CAB" w:rsidRDefault="00D06CAB">
      <w:pPr>
        <w:pStyle w:val="CommentText"/>
      </w:pPr>
      <w:r>
        <w:rPr>
          <w:rStyle w:val="CommentReference"/>
        </w:rPr>
        <w:annotationRef/>
      </w:r>
      <w:proofErr w:type="gramStart"/>
      <w:r>
        <w:t>removed</w:t>
      </w:r>
      <w:proofErr w:type="gramEnd"/>
      <w:r>
        <w:t xml:space="preserve"> &lt;threaded_connection/contact_list&gt; altogether. </w:t>
      </w:r>
    </w:p>
    <w:p w14:paraId="09F3FE25" w14:textId="69DB450E" w:rsidR="00D06CAB" w:rsidRDefault="00D06CAB">
      <w:pPr>
        <w:pStyle w:val="CommentText"/>
      </w:pPr>
      <w:r>
        <w:t>Friction of thread is now defined as an attribute of &lt;threaded_connection&gt;</w:t>
      </w:r>
    </w:p>
  </w:comment>
  <w:comment w:id="910" w:author="nick" w:date="2020-03-13T18:59:00Z" w:initials="n">
    <w:p w14:paraId="4B1DBCDD" w14:textId="20BB62FC" w:rsidR="00D06CAB" w:rsidRDefault="00D06CAB">
      <w:pPr>
        <w:pStyle w:val="CommentText"/>
      </w:pPr>
      <w:r>
        <w:rPr>
          <w:rStyle w:val="CommentReference"/>
        </w:rPr>
        <w:annotationRef/>
      </w:r>
      <w:r>
        <w:t>Exhibits all possible usages of contacts</w:t>
      </w:r>
    </w:p>
  </w:comment>
  <w:comment w:id="1380" w:author="nick" w:date="2020-03-13T18:59:00Z" w:initials="n">
    <w:p w14:paraId="4FFDF2F5" w14:textId="77777777" w:rsidR="00D06CAB" w:rsidRDefault="00D06CAB" w:rsidP="007E22E1">
      <w:pPr>
        <w:pStyle w:val="CommentText"/>
      </w:pPr>
      <w:r>
        <w:rPr>
          <w:rStyle w:val="CommentReference"/>
        </w:rPr>
        <w:annotationRef/>
      </w:r>
      <w:r>
        <w:t>Example exhibits usage of 5.3.2 to define local contacts</w:t>
      </w:r>
    </w:p>
  </w:comment>
  <w:comment w:id="1493" w:author="Dr. Carsten Franke" w:date="2020-03-13T18:59:00Z" w:initials="CF">
    <w:p w14:paraId="6C6C29F3" w14:textId="413B3AFA" w:rsidR="00D06CAB" w:rsidRDefault="00D06CAB">
      <w:pPr>
        <w:pStyle w:val="CommentText"/>
      </w:pPr>
      <w:r>
        <w:rPr>
          <w:rStyle w:val="CommentReference"/>
        </w:rPr>
        <w:annotationRef/>
      </w:r>
      <w:r>
        <w:t>No! According to sec. 5.1.3, it is just “N”!</w:t>
      </w:r>
    </w:p>
  </w:comment>
  <w:comment w:id="1494" w:author="nick" w:date="2020-03-13T19:17:00Z" w:initials="n">
    <w:p w14:paraId="70838473" w14:textId="2B6F1383" w:rsidR="008736C8" w:rsidRDefault="008736C8">
      <w:pPr>
        <w:pStyle w:val="CommentText"/>
      </w:pPr>
      <w:r>
        <w:rPr>
          <w:rStyle w:val="CommentReference"/>
        </w:rPr>
        <w:annotationRef/>
      </w:r>
      <w:r>
        <w:t xml:space="preserve">Well </w:t>
      </w:r>
      <w:proofErr w:type="gramStart"/>
      <w:r>
        <w:t>spotted</w:t>
      </w:r>
      <w:r w:rsidR="00961D34">
        <w:t xml:space="preserve"> !</w:t>
      </w:r>
      <w:proofErr w:type="gramEnd"/>
      <w:r>
        <w:t xml:space="preserve"> -- fixed</w:t>
      </w:r>
    </w:p>
  </w:comment>
  <w:comment w:id="1630" w:author="m.kalaitzaki" w:date="2020-03-13T18:59:00Z" w:initials="m">
    <w:p w14:paraId="072C9FC4" w14:textId="5A0A8BB1" w:rsidR="00D06CAB" w:rsidRDefault="00D06CAB">
      <w:pPr>
        <w:pStyle w:val="CommentText"/>
      </w:pPr>
      <w:r>
        <w:rPr>
          <w:rStyle w:val="CommentReference"/>
        </w:rPr>
        <w:annotationRef/>
      </w:r>
    </w:p>
    <w:p w14:paraId="55F9E0D8" w14:textId="4DA5E44A" w:rsidR="00D06CAB" w:rsidRDefault="00D06CAB">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D06CAB" w:rsidRDefault="00D06CAB">
      <w:pPr>
        <w:pStyle w:val="CommentText"/>
      </w:pPr>
    </w:p>
    <w:p w14:paraId="69831420" w14:textId="30398969" w:rsidR="00D06CAB" w:rsidRPr="00A142EA" w:rsidRDefault="00D06CAB"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D06CAB" w:rsidRDefault="00D06CAB">
      <w:pPr>
        <w:pStyle w:val="CommentText"/>
      </w:pPr>
    </w:p>
    <w:p w14:paraId="5A502DB2" w14:textId="0BADB034" w:rsidR="00D06CAB" w:rsidRDefault="00D06CAB" w:rsidP="00A142EA">
      <w:pPr>
        <w:pStyle w:val="CommentText"/>
      </w:pPr>
      <w:r>
        <w:t>Note that I-welds do not have "section" attribute, at all.</w:t>
      </w:r>
    </w:p>
    <w:p w14:paraId="6C7CC17E" w14:textId="77777777" w:rsidR="00D06CAB" w:rsidRDefault="00D06CAB" w:rsidP="00A142EA">
      <w:pPr>
        <w:pStyle w:val="CommentText"/>
      </w:pPr>
    </w:p>
    <w:p w14:paraId="73B846F3" w14:textId="7F86D8B3" w:rsidR="00D06CAB" w:rsidRDefault="00D06CAB" w:rsidP="00A142EA">
      <w:pPr>
        <w:pStyle w:val="CommentText"/>
      </w:pPr>
      <w:r>
        <w:t xml:space="preserve">Should we erase this </w:t>
      </w:r>
      <w:proofErr w:type="gramStart"/>
      <w:r>
        <w:t>altogether ?</w:t>
      </w:r>
      <w:proofErr w:type="gramEnd"/>
    </w:p>
  </w:comment>
  <w:comment w:id="1631" w:author="Dr. Carsten Franke" w:date="2020-03-13T18:59:00Z" w:initials="CF">
    <w:p w14:paraId="392216DA" w14:textId="54A4C36F" w:rsidR="00D06CAB" w:rsidRDefault="00D06CAB">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C057E" w14:textId="77777777" w:rsidR="00774F72" w:rsidRDefault="00774F72">
      <w:r>
        <w:separator/>
      </w:r>
    </w:p>
  </w:endnote>
  <w:endnote w:type="continuationSeparator" w:id="0">
    <w:p w14:paraId="5981F6A1" w14:textId="77777777" w:rsidR="00774F72" w:rsidRDefault="00774F72">
      <w:r>
        <w:continuationSeparator/>
      </w:r>
    </w:p>
  </w:endnote>
  <w:endnote w:type="continuationNotice" w:id="1">
    <w:p w14:paraId="3ABF03FF" w14:textId="77777777" w:rsidR="00774F72" w:rsidRDefault="00774F7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D06CA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06CAB" w:rsidRPr="00A713A1" w:rsidRDefault="00D06CAB" w:rsidP="00FC39A1">
          <w:pPr>
            <w:pStyle w:val="Footer"/>
            <w:rPr>
              <w:sz w:val="16"/>
              <w:szCs w:val="16"/>
            </w:rPr>
          </w:pPr>
        </w:p>
      </w:tc>
    </w:tr>
    <w:tr w:rsidR="00D06CA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2E18E55" w:rsidR="00D06CAB" w:rsidRPr="00823E25" w:rsidRDefault="00D06CA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99" w:author="nick" w:date="2020-03-13T18:28:00Z">
            <w:r>
              <w:rPr>
                <w:noProof/>
                <w:sz w:val="16"/>
                <w:szCs w:val="16"/>
              </w:rPr>
              <w:t>March 13, 2020</w:t>
            </w:r>
          </w:ins>
          <w:del w:id="2200" w:author="nick" w:date="2020-03-13T18:28:00Z">
            <w:r w:rsidDel="00D06CAB">
              <w:rPr>
                <w:noProof/>
                <w:sz w:val="16"/>
                <w:szCs w:val="16"/>
              </w:rPr>
              <w:delText>March 10,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06CAB" w:rsidRPr="00A713A1" w:rsidRDefault="00D06CA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61D34">
            <w:rPr>
              <w:rStyle w:val="PageNumber"/>
              <w:noProof/>
              <w:sz w:val="16"/>
              <w:szCs w:val="16"/>
              <w:lang w:val="de-DE"/>
            </w:rPr>
            <w:t>54</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1AE8E5F" w:rsidR="00D06CAB" w:rsidRPr="00A713A1" w:rsidRDefault="00D06CA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201" w:author="Dr. Carsten Franke" w:date="2020-03-10T15:49:00Z">
            <w:r w:rsidRPr="00A713A1" w:rsidDel="00062C19">
              <w:rPr>
                <w:sz w:val="16"/>
                <w:szCs w:val="16"/>
                <w:lang w:val="de-DE"/>
              </w:rPr>
              <w:delText>201</w:delText>
            </w:r>
            <w:r w:rsidDel="00062C19">
              <w:rPr>
                <w:sz w:val="16"/>
                <w:szCs w:val="16"/>
                <w:lang w:val="de-DE"/>
              </w:rPr>
              <w:delText>9</w:delText>
            </w:r>
            <w:r w:rsidRPr="00A713A1" w:rsidDel="00062C19">
              <w:rPr>
                <w:sz w:val="16"/>
                <w:szCs w:val="16"/>
                <w:lang w:val="de-DE"/>
              </w:rPr>
              <w:delText xml:space="preserve">  </w:delText>
            </w:r>
          </w:del>
          <w:ins w:id="2202" w:author="Dr. Carsten Franke" w:date="2020-03-10T15:49:00Z">
            <w:r w:rsidRPr="00A713A1">
              <w:rPr>
                <w:sz w:val="16"/>
                <w:szCs w:val="16"/>
                <w:lang w:val="de-DE"/>
              </w:rPr>
              <w:t>20</w:t>
            </w:r>
            <w:r>
              <w:rPr>
                <w:sz w:val="16"/>
                <w:szCs w:val="16"/>
                <w:lang w:val="de-DE"/>
              </w:rPr>
              <w:t>20</w:t>
            </w:r>
            <w:r w:rsidRPr="00A713A1">
              <w:rPr>
                <w:sz w:val="16"/>
                <w:szCs w:val="16"/>
                <w:lang w:val="de-DE"/>
              </w:rPr>
              <w:t xml:space="preserve">  </w:t>
            </w:r>
          </w:ins>
          <w:r>
            <w:rPr>
              <w:sz w:val="16"/>
              <w:szCs w:val="16"/>
              <w:lang w:val="de-DE"/>
            </w:rPr>
            <w:t>FAT-AK25</w:t>
          </w:r>
        </w:p>
      </w:tc>
    </w:tr>
  </w:tbl>
  <w:p w14:paraId="1E3A836D" w14:textId="77777777" w:rsidR="00D06CAB" w:rsidRPr="00263F8C" w:rsidRDefault="00D06CA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E2C028" w14:textId="77777777" w:rsidR="00774F72" w:rsidRDefault="00774F72">
      <w:r>
        <w:separator/>
      </w:r>
    </w:p>
  </w:footnote>
  <w:footnote w:type="continuationSeparator" w:id="0">
    <w:p w14:paraId="120F3CC3" w14:textId="77777777" w:rsidR="00774F72" w:rsidRDefault="00774F72">
      <w:r>
        <w:continuationSeparator/>
      </w:r>
    </w:p>
  </w:footnote>
  <w:footnote w:type="continuationNotice" w:id="1">
    <w:p w14:paraId="672E7409" w14:textId="77777777" w:rsidR="00774F72" w:rsidRDefault="00774F72">
      <w:pPr>
        <w:spacing w:after="0"/>
      </w:pPr>
    </w:p>
  </w:footnote>
  <w:footnote w:id="2">
    <w:p w14:paraId="6F81E59D" w14:textId="7B35D24D" w:rsidR="00D06CAB" w:rsidRPr="00DB42BD" w:rsidRDefault="00D06CAB"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D06CAB" w:rsidRPr="001C48A8" w:rsidRDefault="00D06CA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06CAB" w:rsidRPr="00E211E6" w:rsidRDefault="00D06CA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D06CAB" w:rsidRPr="00860E71" w:rsidRDefault="00D06CA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06CAB" w:rsidRPr="005779C6" w:rsidRDefault="00D06CAB">
      <w:pPr>
        <w:pStyle w:val="FootnoteText"/>
      </w:pPr>
      <w:r>
        <w:rPr>
          <w:rStyle w:val="FootnoteReference"/>
        </w:rPr>
        <w:footnoteRef/>
      </w:r>
      <w:r>
        <w:t xml:space="preserve"> MEDINA support for v3.0 is unforeseen.</w:t>
      </w:r>
    </w:p>
  </w:footnote>
  <w:footnote w:id="7">
    <w:p w14:paraId="44B1FD77" w14:textId="77777777" w:rsidR="00D06CAB" w:rsidRPr="00E11D02" w:rsidRDefault="00D06CA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D06CAB" w:rsidRPr="006E4DF4" w:rsidRDefault="00D06CA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06CAB" w:rsidRPr="00A81382" w:rsidRDefault="00D06CAB">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D06CAB" w:rsidRDefault="00D06CAB">
      <w:pPr>
        <w:pStyle w:val="FootnoteText"/>
      </w:pPr>
      <w:ins w:id="201" w:author="nick" w:date="2020-03-09T19:03:00Z">
        <w:r>
          <w:rPr>
            <w:rStyle w:val="FootnoteReference"/>
          </w:rPr>
          <w:footnoteRef/>
        </w:r>
        <w:r>
          <w:t xml:space="preserve"> </w:t>
        </w:r>
      </w:ins>
      <w:ins w:id="202" w:author="nick" w:date="2020-03-09T19:13:00Z">
        <w:r>
          <w:t>S</w:t>
        </w:r>
      </w:ins>
      <w:ins w:id="203" w:author="nick" w:date="2020-03-09T19:05:00Z">
        <w:r>
          <w:t>earc</w:t>
        </w:r>
      </w:ins>
      <w:ins w:id="204" w:author="nick" w:date="2020-03-09T19:11:00Z">
        <w:r>
          <w:t>h</w:t>
        </w:r>
      </w:ins>
      <w:ins w:id="205" w:author="nick" w:date="2020-03-09T19:14:00Z">
        <w:r>
          <w:t>ing</w:t>
        </w:r>
      </w:ins>
      <w:ins w:id="206" w:author="nick" w:date="2020-03-09T19:11:00Z">
        <w:r>
          <w:t xml:space="preserve"> </w:t>
        </w:r>
      </w:ins>
      <w:ins w:id="207" w:author="nick" w:date="2020-03-09T19:05:00Z">
        <w:r>
          <w:t xml:space="preserve">for a </w:t>
        </w:r>
      </w:ins>
      <w:ins w:id="208" w:author="nick" w:date="2020-03-09T19:08:00Z">
        <w:r>
          <w:t xml:space="preserve">geometric </w:t>
        </w:r>
      </w:ins>
      <w:ins w:id="209" w:author="nick" w:date="2020-03-09T19:05:00Z">
        <w:r>
          <w:t>neighbo</w:t>
        </w:r>
      </w:ins>
      <w:ins w:id="210" w:author="nick" w:date="2020-03-09T19:08:00Z">
        <w:r>
          <w:t>r</w:t>
        </w:r>
      </w:ins>
      <w:ins w:id="211" w:author="nick" w:date="2020-03-09T19:05:00Z">
        <w:r>
          <w:t xml:space="preserve">hood </w:t>
        </w:r>
      </w:ins>
      <w:ins w:id="212" w:author="nick" w:date="2020-03-09T19:13:00Z">
        <w:r>
          <w:t xml:space="preserve">may </w:t>
        </w:r>
      </w:ins>
      <w:ins w:id="213" w:author="nick" w:date="2020-03-09T19:55:00Z">
        <w:r>
          <w:t xml:space="preserve">give </w:t>
        </w:r>
      </w:ins>
      <w:ins w:id="214" w:author="nick" w:date="2020-03-09T19:13:00Z">
        <w:r>
          <w:t xml:space="preserve">different results, </w:t>
        </w:r>
      </w:ins>
      <w:ins w:id="215" w:author="nick" w:date="2020-03-09T19:14:00Z">
        <w:r>
          <w:t>depending on the</w:t>
        </w:r>
      </w:ins>
      <w:ins w:id="216" w:author="nick" w:date="2020-03-09T19:13:00Z">
        <w:r>
          <w:t xml:space="preserve"> algorithm</w:t>
        </w:r>
      </w:ins>
      <w:ins w:id="217" w:author="nick" w:date="2020-03-09T19:17:00Z">
        <w:r>
          <w:t xml:space="preserve"> employed</w:t>
        </w:r>
      </w:ins>
      <w:ins w:id="218" w:author="nick" w:date="2020-03-09T19:06:00Z">
        <w:r>
          <w:t xml:space="preserve">. </w:t>
        </w:r>
      </w:ins>
      <w:ins w:id="219" w:author="nick" w:date="2020-03-09T19:56:00Z">
        <w:r>
          <w:t>To avoid ambiguities</w:t>
        </w:r>
      </w:ins>
      <w:ins w:id="220" w:author="nick" w:date="2020-03-09T19:09:00Z">
        <w:r>
          <w:t xml:space="preserve">, </w:t>
        </w:r>
        <w:r w:rsidRPr="00DE6745">
          <w:rPr>
            <w:u w:val="single"/>
          </w:rPr>
          <w:t>n</w:t>
        </w:r>
      </w:ins>
      <w:ins w:id="221" w:author="nick" w:date="2020-03-09T19:03:00Z">
        <w:r w:rsidRPr="00DE6745">
          <w:rPr>
            <w:u w:val="single"/>
          </w:rPr>
          <w:t>o</w:t>
        </w:r>
        <w:r>
          <w:t xml:space="preserve"> connection</w:t>
        </w:r>
      </w:ins>
      <w:ins w:id="222" w:author="nick" w:date="2020-03-09T19:56:00Z">
        <w:r>
          <w:t>s</w:t>
        </w:r>
      </w:ins>
      <w:ins w:id="223" w:author="nick" w:date="2020-03-09T19:03:00Z">
        <w:r>
          <w:t xml:space="preserve"> with </w:t>
        </w:r>
      </w:ins>
      <w:ins w:id="224" w:author="nick" w:date="2020-03-09T19:04:00Z">
        <w:r>
          <w:t>missing &lt;connected_to&gt; should reach the solver.</w:t>
        </w:r>
      </w:ins>
      <w:ins w:id="225" w:author="nick" w:date="2020-03-09T19:07:00Z">
        <w:r>
          <w:t xml:space="preserve"> </w:t>
        </w:r>
      </w:ins>
      <w:ins w:id="226" w:author="nick" w:date="2020-03-09T19:56:00Z">
        <w:r>
          <w:t>Therefore</w:t>
        </w:r>
      </w:ins>
      <w:ins w:id="227" w:author="nick" w:date="2020-03-09T19:18:00Z">
        <w:r>
          <w:t xml:space="preserve">, </w:t>
        </w:r>
      </w:ins>
      <w:ins w:id="228" w:author="nick" w:date="2020-03-09T19:07:00Z">
        <w:r w:rsidRPr="00DE6745">
          <w:rPr>
            <w:rFonts w:ascii="Courier New" w:eastAsia="Calibri" w:hAnsi="Courier New" w:cs="Courier New"/>
            <w:b/>
            <w:i/>
            <w:sz w:val="18"/>
            <w:szCs w:val="18"/>
            <w:lang w:val="de-DE" w:eastAsia="de-DE"/>
          </w:rPr>
          <w:t>&lt;connected_to&gt;</w:t>
        </w:r>
        <w:r>
          <w:t xml:space="preserve"> should be filled by the preprocessor.</w:t>
        </w:r>
      </w:ins>
    </w:p>
  </w:footnote>
  <w:footnote w:id="11">
    <w:p w14:paraId="2A59E77F" w14:textId="115016A0" w:rsidR="00D06CAB" w:rsidRDefault="00D06CAB">
      <w:pPr>
        <w:pStyle w:val="FootnoteText"/>
      </w:pPr>
      <w:bookmarkStart w:id="249" w:name="_GoBack"/>
      <w:ins w:id="250" w:author="nick" w:date="2020-02-08T20:50:00Z">
        <w:r>
          <w:rPr>
            <w:rStyle w:val="FootnoteReference"/>
          </w:rPr>
          <w:footnoteRef/>
        </w:r>
        <w:r>
          <w:t xml:space="preserve"> </w:t>
        </w:r>
      </w:ins>
      <w:ins w:id="251" w:author="nick" w:date="2020-03-09T19:28:00Z">
        <w:r>
          <w:t>Although most solvers use numbers</w:t>
        </w:r>
      </w:ins>
      <w:ins w:id="252" w:author="nick" w:date="2020-03-09T19:29:00Z">
        <w:r>
          <w:t xml:space="preserve"> as identifiers</w:t>
        </w:r>
      </w:ins>
      <w:ins w:id="253" w:author="nick" w:date="2020-03-09T19:28:00Z">
        <w:r>
          <w:t xml:space="preserve">, Abaqus uses names as identifiers. </w:t>
        </w:r>
      </w:ins>
      <w:ins w:id="254" w:author="nick" w:date="2020-02-08T20:52:00Z">
        <w:r>
          <w:t xml:space="preserve">To identify a property, </w:t>
        </w:r>
      </w:ins>
      <w:ins w:id="255" w:author="nick" w:date="2020-03-09T19:28:00Z">
        <w:r>
          <w:t xml:space="preserve">only one of </w:t>
        </w:r>
      </w:ins>
      <w:proofErr w:type="gramStart"/>
      <w:ins w:id="256" w:author="nick" w:date="2020-02-08T20:52:00Z">
        <w:r w:rsidRPr="000D7775">
          <w:rPr>
            <w:rFonts w:ascii="Courier New" w:hAnsi="Courier New"/>
            <w:sz w:val="16"/>
            <w:szCs w:val="24"/>
            <w:lang w:eastAsia="de-DE"/>
          </w:rPr>
          <w:t>pid</w:t>
        </w:r>
        <w:proofErr w:type="gramEnd"/>
        <w:r>
          <w:t xml:space="preserve"> or </w:t>
        </w:r>
      </w:ins>
      <w:ins w:id="257" w:author="nick" w:date="2020-02-08T20:50:00Z">
        <w:r w:rsidRPr="000D7775">
          <w:rPr>
            <w:rFonts w:ascii="Courier New" w:hAnsi="Courier New"/>
            <w:sz w:val="16"/>
            <w:szCs w:val="24"/>
            <w:lang w:eastAsia="de-DE"/>
          </w:rPr>
          <w:t>pname</w:t>
        </w:r>
        <w:r>
          <w:t xml:space="preserve"> </w:t>
        </w:r>
      </w:ins>
      <w:ins w:id="258" w:author="nick" w:date="2020-03-09T19:27:00Z">
        <w:r>
          <w:t xml:space="preserve">is sufficient. </w:t>
        </w:r>
      </w:ins>
      <w:ins w:id="259" w:author="nick" w:date="2020-03-09T19:29:00Z">
        <w:r>
          <w:t xml:space="preserve">If both </w:t>
        </w:r>
      </w:ins>
      <w:ins w:id="260" w:author="nick" w:date="2020-03-09T19:31:00Z">
        <w:r>
          <w:t xml:space="preserve">identifiers </w:t>
        </w:r>
      </w:ins>
      <w:ins w:id="261" w:author="nick" w:date="2020-03-09T19:29:00Z">
        <w:r>
          <w:t xml:space="preserve">are </w:t>
        </w:r>
      </w:ins>
      <w:ins w:id="262" w:author="nick" w:date="2020-03-09T19:31:00Z">
        <w:r>
          <w:t xml:space="preserve">present, they </w:t>
        </w:r>
      </w:ins>
      <w:ins w:id="263" w:author="nick" w:date="2020-03-09T19:41:00Z">
        <w:r w:rsidRPr="00B724FC">
          <w:rPr>
            <w:i/>
          </w:rPr>
          <w:t>must</w:t>
        </w:r>
        <w:r>
          <w:t xml:space="preserve"> be equivalent.</w:t>
        </w:r>
      </w:ins>
      <w:bookmarkEnd w:id="249"/>
    </w:p>
  </w:footnote>
  <w:footnote w:id="12">
    <w:p w14:paraId="1FC5C48C" w14:textId="77777777" w:rsidR="00D06CAB" w:rsidRPr="00B17E85" w:rsidRDefault="00D06CA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06CAB" w:rsidRPr="00F70171" w:rsidRDefault="00D06CA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06CAB" w:rsidRDefault="00D06CA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D06CAB" w:rsidRPr="003974C3" w:rsidRDefault="00D06CA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06CAB" w:rsidRPr="00D74FE5" w:rsidRDefault="00D06CA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06CAB" w:rsidRPr="00E41964" w:rsidRDefault="00D06CAB">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06CAB" w:rsidRPr="00C01C5C" w:rsidRDefault="00D06CAB">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D06CAB" w:rsidRPr="006C3E10" w:rsidRDefault="00D06CA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D06CAB" w:rsidRDefault="00D06CAB">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D06CAB" w:rsidRDefault="00D06CAB">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D06CAB" w:rsidRDefault="00D06CA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D06CAB" w:rsidRDefault="00D06CA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D06CAB" w:rsidRPr="00FA0EDB" w:rsidRDefault="00D06CA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D06CAB" w14:paraId="4D6F4B17" w14:textId="77777777" w:rsidTr="00A713A1">
      <w:trPr>
        <w:trHeight w:val="355"/>
      </w:trPr>
      <w:tc>
        <w:tcPr>
          <w:tcW w:w="2500" w:type="pct"/>
          <w:shd w:val="clear" w:color="auto" w:fill="auto"/>
          <w:vAlign w:val="bottom"/>
        </w:tcPr>
        <w:p w14:paraId="62C79BAD" w14:textId="77777777" w:rsidR="00D06CAB" w:rsidRPr="000C0927" w:rsidRDefault="00D06CA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D06CAB" w:rsidRPr="000C0927" w:rsidRDefault="00D06CAB"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D06CAB" w:rsidRPr="00263F8C" w:rsidRDefault="00D06CA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9B462B"/>
    <w:rPr>
      <w:color w:val="605E5C"/>
      <w:shd w:val="clear" w:color="auto" w:fill="E1DFDD"/>
    </w:rPr>
  </w:style>
  <w:style w:type="character" w:customStyle="1" w:styleId="UnresolvedMention">
    <w:name w:val="Unresolved Mention"/>
    <w:basedOn w:val="DefaultParagraphFont"/>
    <w:uiPriority w:val="99"/>
    <w:semiHidden/>
    <w:unhideWhenUsed/>
    <w:rsid w:val="00371FC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9B462B"/>
    <w:rPr>
      <w:color w:val="605E5C"/>
      <w:shd w:val="clear" w:color="auto" w:fill="E1DFDD"/>
    </w:rPr>
  </w:style>
  <w:style w:type="character" w:customStyle="1" w:styleId="UnresolvedMention">
    <w:name w:val="Unresolved Mention"/>
    <w:basedOn w:val="DefaultParagraphFon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people" Target="people.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1/relationships/commentsExtended" Target="commentsExtended.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6/09/relationships/commentsIds" Target="commentsIds.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531B61-16C6-4251-A942-881B412C1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50</TotalTime>
  <Pages>159</Pages>
  <Words>44687</Words>
  <Characters>254721</Characters>
  <Application>Microsoft Office Word</Application>
  <DocSecurity>0</DocSecurity>
  <Lines>2122</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298811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162</cp:revision>
  <cp:lastPrinted>2015-03-23T01:59:00Z</cp:lastPrinted>
  <dcterms:created xsi:type="dcterms:W3CDTF">2019-05-16T08:07:00Z</dcterms:created>
  <dcterms:modified xsi:type="dcterms:W3CDTF">2020-03-13T17:18:00Z</dcterms:modified>
</cp:coreProperties>
</file>