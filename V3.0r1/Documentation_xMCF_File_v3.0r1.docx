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FF688A"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45360304"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C57DC8C"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371FCC">
        <w:rPr>
          <w:noProof/>
        </w:rPr>
        <w:t>March 10,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1A5EA990" w14:textId="40D05C11" w:rsidR="00371FCC"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4747170" w:history="1">
        <w:r w:rsidR="00371FCC" w:rsidRPr="002911EF">
          <w:rPr>
            <w:rStyle w:val="Hyperlink"/>
            <w:noProof/>
            <w14:scene3d>
              <w14:camera w14:prst="orthographicFront"/>
              <w14:lightRig w14:rig="threePt" w14:dir="t">
                <w14:rot w14:lat="0" w14:lon="0" w14:rev="0"/>
              </w14:lightRig>
            </w14:scene3d>
          </w:rPr>
          <w:t>1</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Introduction</w:t>
        </w:r>
        <w:r w:rsidR="00371FCC">
          <w:rPr>
            <w:noProof/>
            <w:webHidden/>
          </w:rPr>
          <w:tab/>
        </w:r>
        <w:r w:rsidR="00371FCC">
          <w:rPr>
            <w:noProof/>
            <w:webHidden/>
          </w:rPr>
          <w:fldChar w:fldCharType="begin"/>
        </w:r>
        <w:r w:rsidR="00371FCC">
          <w:rPr>
            <w:noProof/>
            <w:webHidden/>
          </w:rPr>
          <w:instrText xml:space="preserve"> PAGEREF _Toc34747170 \h </w:instrText>
        </w:r>
        <w:r w:rsidR="00371FCC">
          <w:rPr>
            <w:noProof/>
            <w:webHidden/>
          </w:rPr>
        </w:r>
        <w:r w:rsidR="00371FCC">
          <w:rPr>
            <w:noProof/>
            <w:webHidden/>
          </w:rPr>
          <w:fldChar w:fldCharType="separate"/>
        </w:r>
        <w:r w:rsidR="00371FCC">
          <w:rPr>
            <w:noProof/>
            <w:webHidden/>
          </w:rPr>
          <w:t>17</w:t>
        </w:r>
        <w:r w:rsidR="00371FCC">
          <w:rPr>
            <w:noProof/>
            <w:webHidden/>
          </w:rPr>
          <w:fldChar w:fldCharType="end"/>
        </w:r>
      </w:hyperlink>
    </w:p>
    <w:p w14:paraId="3C9BB2DC" w14:textId="16645D13"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1" w:history="1">
        <w:r w:rsidRPr="002911EF">
          <w:rPr>
            <w:rStyle w:val="Hyperlink"/>
            <w:noProof/>
          </w:rPr>
          <w:t>1.1</w:t>
        </w:r>
        <w:r>
          <w:rPr>
            <w:rFonts w:asciiTheme="minorHAnsi" w:eastAsiaTheme="minorEastAsia" w:hAnsiTheme="minorHAnsi" w:cstheme="minorBidi"/>
            <w:b w:val="0"/>
            <w:bCs w:val="0"/>
            <w:noProof/>
            <w:sz w:val="22"/>
            <w:szCs w:val="22"/>
            <w:lang w:val="de-DE"/>
          </w:rPr>
          <w:tab/>
        </w:r>
        <w:r w:rsidRPr="002911EF">
          <w:rPr>
            <w:rStyle w:val="Hyperlink"/>
            <w:noProof/>
          </w:rPr>
          <w:t>Motivation</w:t>
        </w:r>
        <w:r>
          <w:rPr>
            <w:noProof/>
            <w:webHidden/>
          </w:rPr>
          <w:tab/>
        </w:r>
        <w:r>
          <w:rPr>
            <w:noProof/>
            <w:webHidden/>
          </w:rPr>
          <w:fldChar w:fldCharType="begin"/>
        </w:r>
        <w:r>
          <w:rPr>
            <w:noProof/>
            <w:webHidden/>
          </w:rPr>
          <w:instrText xml:space="preserve"> PAGEREF _Toc34747171 \h </w:instrText>
        </w:r>
        <w:r>
          <w:rPr>
            <w:noProof/>
            <w:webHidden/>
          </w:rPr>
        </w:r>
        <w:r>
          <w:rPr>
            <w:noProof/>
            <w:webHidden/>
          </w:rPr>
          <w:fldChar w:fldCharType="separate"/>
        </w:r>
        <w:r>
          <w:rPr>
            <w:noProof/>
            <w:webHidden/>
          </w:rPr>
          <w:t>17</w:t>
        </w:r>
        <w:r>
          <w:rPr>
            <w:noProof/>
            <w:webHidden/>
          </w:rPr>
          <w:fldChar w:fldCharType="end"/>
        </w:r>
      </w:hyperlink>
    </w:p>
    <w:p w14:paraId="3C296894" w14:textId="4F0ABB64"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2" w:history="1">
        <w:r w:rsidRPr="002911EF">
          <w:rPr>
            <w:rStyle w:val="Hyperlink"/>
            <w:noProof/>
          </w:rPr>
          <w:t>1.2</w:t>
        </w:r>
        <w:r>
          <w:rPr>
            <w:rFonts w:asciiTheme="minorHAnsi" w:eastAsiaTheme="minorEastAsia" w:hAnsiTheme="minorHAnsi" w:cstheme="minorBidi"/>
            <w:b w:val="0"/>
            <w:bCs w:val="0"/>
            <w:noProof/>
            <w:sz w:val="22"/>
            <w:szCs w:val="22"/>
            <w:lang w:val="de-DE"/>
          </w:rPr>
          <w:tab/>
        </w:r>
        <w:r w:rsidRPr="002911EF">
          <w:rPr>
            <w:rStyle w:val="Hyperlink"/>
            <w:noProof/>
          </w:rPr>
          <w:t>MCF at Ford</w:t>
        </w:r>
        <w:r>
          <w:rPr>
            <w:noProof/>
            <w:webHidden/>
          </w:rPr>
          <w:tab/>
        </w:r>
        <w:r>
          <w:rPr>
            <w:noProof/>
            <w:webHidden/>
          </w:rPr>
          <w:fldChar w:fldCharType="begin"/>
        </w:r>
        <w:r>
          <w:rPr>
            <w:noProof/>
            <w:webHidden/>
          </w:rPr>
          <w:instrText xml:space="preserve"> PAGEREF _Toc34747172 \h </w:instrText>
        </w:r>
        <w:r>
          <w:rPr>
            <w:noProof/>
            <w:webHidden/>
          </w:rPr>
        </w:r>
        <w:r>
          <w:rPr>
            <w:noProof/>
            <w:webHidden/>
          </w:rPr>
          <w:fldChar w:fldCharType="separate"/>
        </w:r>
        <w:r>
          <w:rPr>
            <w:noProof/>
            <w:webHidden/>
          </w:rPr>
          <w:t>17</w:t>
        </w:r>
        <w:r>
          <w:rPr>
            <w:noProof/>
            <w:webHidden/>
          </w:rPr>
          <w:fldChar w:fldCharType="end"/>
        </w:r>
      </w:hyperlink>
    </w:p>
    <w:p w14:paraId="1B9DDA9F" w14:textId="19A5EF4F"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3" w:history="1">
        <w:r w:rsidRPr="002911EF">
          <w:rPr>
            <w:rStyle w:val="Hyperlink"/>
            <w:noProof/>
          </w:rPr>
          <w:t>1.3</w:t>
        </w:r>
        <w:r>
          <w:rPr>
            <w:rFonts w:asciiTheme="minorHAnsi" w:eastAsiaTheme="minorEastAsia" w:hAnsiTheme="minorHAnsi" w:cstheme="minorBidi"/>
            <w:b w:val="0"/>
            <w:bCs w:val="0"/>
            <w:noProof/>
            <w:sz w:val="22"/>
            <w:szCs w:val="22"/>
            <w:lang w:val="de-DE"/>
          </w:rPr>
          <w:tab/>
        </w:r>
        <w:r w:rsidRPr="002911EF">
          <w:rPr>
            <w:rStyle w:val="Hyperlink"/>
            <w:noProof/>
          </w:rPr>
          <w:t>From MCF to χMCF - The Scope of the Document</w:t>
        </w:r>
        <w:r>
          <w:rPr>
            <w:noProof/>
            <w:webHidden/>
          </w:rPr>
          <w:tab/>
        </w:r>
        <w:r>
          <w:rPr>
            <w:noProof/>
            <w:webHidden/>
          </w:rPr>
          <w:fldChar w:fldCharType="begin"/>
        </w:r>
        <w:r>
          <w:rPr>
            <w:noProof/>
            <w:webHidden/>
          </w:rPr>
          <w:instrText xml:space="preserve"> PAGEREF _Toc34747173 \h </w:instrText>
        </w:r>
        <w:r>
          <w:rPr>
            <w:noProof/>
            <w:webHidden/>
          </w:rPr>
        </w:r>
        <w:r>
          <w:rPr>
            <w:noProof/>
            <w:webHidden/>
          </w:rPr>
          <w:fldChar w:fldCharType="separate"/>
        </w:r>
        <w:r>
          <w:rPr>
            <w:noProof/>
            <w:webHidden/>
          </w:rPr>
          <w:t>17</w:t>
        </w:r>
        <w:r>
          <w:rPr>
            <w:noProof/>
            <w:webHidden/>
          </w:rPr>
          <w:fldChar w:fldCharType="end"/>
        </w:r>
      </w:hyperlink>
    </w:p>
    <w:p w14:paraId="11D8CBF9" w14:textId="0EBC476F"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74" w:history="1">
        <w:r w:rsidRPr="002911EF">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2911EF">
          <w:rPr>
            <w:rStyle w:val="Hyperlink"/>
            <w:noProof/>
          </w:rPr>
          <w:t>Design Principles and Basic Features of χMCF</w:t>
        </w:r>
        <w:r>
          <w:rPr>
            <w:noProof/>
            <w:webHidden/>
          </w:rPr>
          <w:tab/>
        </w:r>
        <w:r>
          <w:rPr>
            <w:noProof/>
            <w:webHidden/>
          </w:rPr>
          <w:fldChar w:fldCharType="begin"/>
        </w:r>
        <w:r>
          <w:rPr>
            <w:noProof/>
            <w:webHidden/>
          </w:rPr>
          <w:instrText xml:space="preserve"> PAGEREF _Toc34747174 \h </w:instrText>
        </w:r>
        <w:r>
          <w:rPr>
            <w:noProof/>
            <w:webHidden/>
          </w:rPr>
        </w:r>
        <w:r>
          <w:rPr>
            <w:noProof/>
            <w:webHidden/>
          </w:rPr>
          <w:fldChar w:fldCharType="separate"/>
        </w:r>
        <w:r>
          <w:rPr>
            <w:noProof/>
            <w:webHidden/>
          </w:rPr>
          <w:t>19</w:t>
        </w:r>
        <w:r>
          <w:rPr>
            <w:noProof/>
            <w:webHidden/>
          </w:rPr>
          <w:fldChar w:fldCharType="end"/>
        </w:r>
      </w:hyperlink>
    </w:p>
    <w:p w14:paraId="4515CA80" w14:textId="5CDDD10E"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5" w:history="1">
        <w:r w:rsidRPr="002911EF">
          <w:rPr>
            <w:rStyle w:val="Hyperlink"/>
            <w:noProof/>
          </w:rPr>
          <w:t>2.1</w:t>
        </w:r>
        <w:r>
          <w:rPr>
            <w:rFonts w:asciiTheme="minorHAnsi" w:eastAsiaTheme="minorEastAsia" w:hAnsiTheme="minorHAnsi" w:cstheme="minorBidi"/>
            <w:b w:val="0"/>
            <w:bCs w:val="0"/>
            <w:noProof/>
            <w:sz w:val="22"/>
            <w:szCs w:val="22"/>
            <w:lang w:val="de-DE"/>
          </w:rPr>
          <w:tab/>
        </w:r>
        <w:r w:rsidRPr="002911EF">
          <w:rPr>
            <w:rStyle w:val="Hyperlink"/>
            <w:noProof/>
          </w:rPr>
          <w:t>Design Principles</w:t>
        </w:r>
        <w:r>
          <w:rPr>
            <w:noProof/>
            <w:webHidden/>
          </w:rPr>
          <w:tab/>
        </w:r>
        <w:r>
          <w:rPr>
            <w:noProof/>
            <w:webHidden/>
          </w:rPr>
          <w:fldChar w:fldCharType="begin"/>
        </w:r>
        <w:r>
          <w:rPr>
            <w:noProof/>
            <w:webHidden/>
          </w:rPr>
          <w:instrText xml:space="preserve"> PAGEREF _Toc34747175 \h </w:instrText>
        </w:r>
        <w:r>
          <w:rPr>
            <w:noProof/>
            <w:webHidden/>
          </w:rPr>
        </w:r>
        <w:r>
          <w:rPr>
            <w:noProof/>
            <w:webHidden/>
          </w:rPr>
          <w:fldChar w:fldCharType="separate"/>
        </w:r>
        <w:r>
          <w:rPr>
            <w:noProof/>
            <w:webHidden/>
          </w:rPr>
          <w:t>19</w:t>
        </w:r>
        <w:r>
          <w:rPr>
            <w:noProof/>
            <w:webHidden/>
          </w:rPr>
          <w:fldChar w:fldCharType="end"/>
        </w:r>
      </w:hyperlink>
    </w:p>
    <w:p w14:paraId="70066F6E" w14:textId="44DACEF1"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6" w:history="1">
        <w:r w:rsidRPr="002911EF">
          <w:rPr>
            <w:rStyle w:val="Hyperlink"/>
            <w:noProof/>
          </w:rPr>
          <w:t>2.2</w:t>
        </w:r>
        <w:r>
          <w:rPr>
            <w:rFonts w:asciiTheme="minorHAnsi" w:eastAsiaTheme="minorEastAsia" w:hAnsiTheme="minorHAnsi" w:cstheme="minorBidi"/>
            <w:b w:val="0"/>
            <w:bCs w:val="0"/>
            <w:noProof/>
            <w:sz w:val="22"/>
            <w:szCs w:val="22"/>
            <w:lang w:val="de-DE"/>
          </w:rPr>
          <w:tab/>
        </w:r>
        <w:r w:rsidRPr="002911EF">
          <w:rPr>
            <w:rStyle w:val="Hyperlink"/>
            <w:noProof/>
          </w:rPr>
          <w:t>Idealization of Joints</w:t>
        </w:r>
        <w:r>
          <w:rPr>
            <w:noProof/>
            <w:webHidden/>
          </w:rPr>
          <w:tab/>
        </w:r>
        <w:r>
          <w:rPr>
            <w:noProof/>
            <w:webHidden/>
          </w:rPr>
          <w:fldChar w:fldCharType="begin"/>
        </w:r>
        <w:r>
          <w:rPr>
            <w:noProof/>
            <w:webHidden/>
          </w:rPr>
          <w:instrText xml:space="preserve"> PAGEREF _Toc34747176 \h </w:instrText>
        </w:r>
        <w:r>
          <w:rPr>
            <w:noProof/>
            <w:webHidden/>
          </w:rPr>
        </w:r>
        <w:r>
          <w:rPr>
            <w:noProof/>
            <w:webHidden/>
          </w:rPr>
          <w:fldChar w:fldCharType="separate"/>
        </w:r>
        <w:r>
          <w:rPr>
            <w:noProof/>
            <w:webHidden/>
          </w:rPr>
          <w:t>20</w:t>
        </w:r>
        <w:r>
          <w:rPr>
            <w:noProof/>
            <w:webHidden/>
          </w:rPr>
          <w:fldChar w:fldCharType="end"/>
        </w:r>
      </w:hyperlink>
    </w:p>
    <w:p w14:paraId="41EDD47C" w14:textId="0B6E92A5"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7" w:history="1">
        <w:r w:rsidRPr="002911EF">
          <w:rPr>
            <w:rStyle w:val="Hyperlink"/>
            <w:noProof/>
          </w:rPr>
          <w:t>2.3</w:t>
        </w:r>
        <w:r>
          <w:rPr>
            <w:rFonts w:asciiTheme="minorHAnsi" w:eastAsiaTheme="minorEastAsia" w:hAnsiTheme="minorHAnsi" w:cstheme="minorBidi"/>
            <w:b w:val="0"/>
            <w:bCs w:val="0"/>
            <w:noProof/>
            <w:sz w:val="22"/>
            <w:szCs w:val="22"/>
            <w:lang w:val="de-DE"/>
          </w:rPr>
          <w:tab/>
        </w:r>
        <w:r w:rsidRPr="002911EF">
          <w:rPr>
            <w:rStyle w:val="Hyperlink"/>
            <w:noProof/>
          </w:rPr>
          <w:t>Reconstruction of Joints from χMCF</w:t>
        </w:r>
        <w:r>
          <w:rPr>
            <w:noProof/>
            <w:webHidden/>
          </w:rPr>
          <w:tab/>
        </w:r>
        <w:r>
          <w:rPr>
            <w:noProof/>
            <w:webHidden/>
          </w:rPr>
          <w:fldChar w:fldCharType="begin"/>
        </w:r>
        <w:r>
          <w:rPr>
            <w:noProof/>
            <w:webHidden/>
          </w:rPr>
          <w:instrText xml:space="preserve"> PAGEREF _Toc34747177 \h </w:instrText>
        </w:r>
        <w:r>
          <w:rPr>
            <w:noProof/>
            <w:webHidden/>
          </w:rPr>
        </w:r>
        <w:r>
          <w:rPr>
            <w:noProof/>
            <w:webHidden/>
          </w:rPr>
          <w:fldChar w:fldCharType="separate"/>
        </w:r>
        <w:r>
          <w:rPr>
            <w:noProof/>
            <w:webHidden/>
          </w:rPr>
          <w:t>20</w:t>
        </w:r>
        <w:r>
          <w:rPr>
            <w:noProof/>
            <w:webHidden/>
          </w:rPr>
          <w:fldChar w:fldCharType="end"/>
        </w:r>
      </w:hyperlink>
    </w:p>
    <w:p w14:paraId="5BFD66E5" w14:textId="0D842C4F"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8" w:history="1">
        <w:r w:rsidRPr="002911EF">
          <w:rPr>
            <w:rStyle w:val="Hyperlink"/>
            <w:noProof/>
          </w:rPr>
          <w:t>2.4</w:t>
        </w:r>
        <w:r>
          <w:rPr>
            <w:rFonts w:asciiTheme="minorHAnsi" w:eastAsiaTheme="minorEastAsia" w:hAnsiTheme="minorHAnsi" w:cstheme="minorBidi"/>
            <w:b w:val="0"/>
            <w:bCs w:val="0"/>
            <w:noProof/>
            <w:sz w:val="22"/>
            <w:szCs w:val="22"/>
            <w:lang w:val="de-DE"/>
          </w:rPr>
          <w:tab/>
        </w:r>
        <w:r w:rsidRPr="002911EF">
          <w:rPr>
            <w:rStyle w:val="Hyperlink"/>
            <w:noProof/>
          </w:rPr>
          <w:t>Description of Topology</w:t>
        </w:r>
        <w:r>
          <w:rPr>
            <w:noProof/>
            <w:webHidden/>
          </w:rPr>
          <w:tab/>
        </w:r>
        <w:r>
          <w:rPr>
            <w:noProof/>
            <w:webHidden/>
          </w:rPr>
          <w:fldChar w:fldCharType="begin"/>
        </w:r>
        <w:r>
          <w:rPr>
            <w:noProof/>
            <w:webHidden/>
          </w:rPr>
          <w:instrText xml:space="preserve"> PAGEREF _Toc34747178 \h </w:instrText>
        </w:r>
        <w:r>
          <w:rPr>
            <w:noProof/>
            <w:webHidden/>
          </w:rPr>
        </w:r>
        <w:r>
          <w:rPr>
            <w:noProof/>
            <w:webHidden/>
          </w:rPr>
          <w:fldChar w:fldCharType="separate"/>
        </w:r>
        <w:r>
          <w:rPr>
            <w:noProof/>
            <w:webHidden/>
          </w:rPr>
          <w:t>20</w:t>
        </w:r>
        <w:r>
          <w:rPr>
            <w:noProof/>
            <w:webHidden/>
          </w:rPr>
          <w:fldChar w:fldCharType="end"/>
        </w:r>
      </w:hyperlink>
    </w:p>
    <w:p w14:paraId="236154D5" w14:textId="1C210501"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9" w:history="1">
        <w:r w:rsidRPr="002911EF">
          <w:rPr>
            <w:rStyle w:val="Hyperlink"/>
            <w:noProof/>
          </w:rPr>
          <w:t>2.5</w:t>
        </w:r>
        <w:r>
          <w:rPr>
            <w:rFonts w:asciiTheme="minorHAnsi" w:eastAsiaTheme="minorEastAsia" w:hAnsiTheme="minorHAnsi" w:cstheme="minorBidi"/>
            <w:b w:val="0"/>
            <w:bCs w:val="0"/>
            <w:noProof/>
            <w:sz w:val="22"/>
            <w:szCs w:val="22"/>
            <w:lang w:val="de-DE"/>
          </w:rPr>
          <w:tab/>
        </w:r>
        <w:r w:rsidRPr="002911EF">
          <w:rPr>
            <w:rStyle w:val="Hyperlink"/>
            <w:noProof/>
          </w:rPr>
          <w:t>χMCF in the Development Processes</w:t>
        </w:r>
        <w:r>
          <w:rPr>
            <w:noProof/>
            <w:webHidden/>
          </w:rPr>
          <w:tab/>
        </w:r>
        <w:r>
          <w:rPr>
            <w:noProof/>
            <w:webHidden/>
          </w:rPr>
          <w:fldChar w:fldCharType="begin"/>
        </w:r>
        <w:r>
          <w:rPr>
            <w:noProof/>
            <w:webHidden/>
          </w:rPr>
          <w:instrText xml:space="preserve"> PAGEREF _Toc34747179 \h </w:instrText>
        </w:r>
        <w:r>
          <w:rPr>
            <w:noProof/>
            <w:webHidden/>
          </w:rPr>
        </w:r>
        <w:r>
          <w:rPr>
            <w:noProof/>
            <w:webHidden/>
          </w:rPr>
          <w:fldChar w:fldCharType="separate"/>
        </w:r>
        <w:r>
          <w:rPr>
            <w:noProof/>
            <w:webHidden/>
          </w:rPr>
          <w:t>21</w:t>
        </w:r>
        <w:r>
          <w:rPr>
            <w:noProof/>
            <w:webHidden/>
          </w:rPr>
          <w:fldChar w:fldCharType="end"/>
        </w:r>
      </w:hyperlink>
    </w:p>
    <w:p w14:paraId="68002999" w14:textId="0D351788"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80" w:history="1">
        <w:r w:rsidRPr="002911EF">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2911EF">
          <w:rPr>
            <w:rStyle w:val="Hyperlink"/>
            <w:noProof/>
          </w:rPr>
          <w:t>Keywords of XML specification</w:t>
        </w:r>
        <w:r>
          <w:rPr>
            <w:noProof/>
            <w:webHidden/>
          </w:rPr>
          <w:tab/>
        </w:r>
        <w:r>
          <w:rPr>
            <w:noProof/>
            <w:webHidden/>
          </w:rPr>
          <w:fldChar w:fldCharType="begin"/>
        </w:r>
        <w:r>
          <w:rPr>
            <w:noProof/>
            <w:webHidden/>
          </w:rPr>
          <w:instrText xml:space="preserve"> PAGEREF _Toc34747180 \h </w:instrText>
        </w:r>
        <w:r>
          <w:rPr>
            <w:noProof/>
            <w:webHidden/>
          </w:rPr>
        </w:r>
        <w:r>
          <w:rPr>
            <w:noProof/>
            <w:webHidden/>
          </w:rPr>
          <w:fldChar w:fldCharType="separate"/>
        </w:r>
        <w:r>
          <w:rPr>
            <w:noProof/>
            <w:webHidden/>
          </w:rPr>
          <w:t>24</w:t>
        </w:r>
        <w:r>
          <w:rPr>
            <w:noProof/>
            <w:webHidden/>
          </w:rPr>
          <w:fldChar w:fldCharType="end"/>
        </w:r>
      </w:hyperlink>
    </w:p>
    <w:p w14:paraId="6948B197" w14:textId="1C391BB8"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1" w:history="1">
        <w:r w:rsidRPr="002911EF">
          <w:rPr>
            <w:rStyle w:val="Hyperlink"/>
            <w:noProof/>
          </w:rPr>
          <w:t>3.1</w:t>
        </w:r>
        <w:r>
          <w:rPr>
            <w:rFonts w:asciiTheme="minorHAnsi" w:eastAsiaTheme="minorEastAsia" w:hAnsiTheme="minorHAnsi" w:cstheme="minorBidi"/>
            <w:b w:val="0"/>
            <w:bCs w:val="0"/>
            <w:noProof/>
            <w:sz w:val="22"/>
            <w:szCs w:val="22"/>
            <w:lang w:val="de-DE"/>
          </w:rPr>
          <w:tab/>
        </w:r>
        <w:r w:rsidRPr="002911EF">
          <w:rPr>
            <w:rStyle w:val="Hyperlink"/>
            <w:noProof/>
          </w:rPr>
          <w:t>Keywords</w:t>
        </w:r>
        <w:r>
          <w:rPr>
            <w:noProof/>
            <w:webHidden/>
          </w:rPr>
          <w:tab/>
        </w:r>
        <w:r>
          <w:rPr>
            <w:noProof/>
            <w:webHidden/>
          </w:rPr>
          <w:fldChar w:fldCharType="begin"/>
        </w:r>
        <w:r>
          <w:rPr>
            <w:noProof/>
            <w:webHidden/>
          </w:rPr>
          <w:instrText xml:space="preserve"> PAGEREF _Toc34747181 \h </w:instrText>
        </w:r>
        <w:r>
          <w:rPr>
            <w:noProof/>
            <w:webHidden/>
          </w:rPr>
        </w:r>
        <w:r>
          <w:rPr>
            <w:noProof/>
            <w:webHidden/>
          </w:rPr>
          <w:fldChar w:fldCharType="separate"/>
        </w:r>
        <w:r>
          <w:rPr>
            <w:noProof/>
            <w:webHidden/>
          </w:rPr>
          <w:t>24</w:t>
        </w:r>
        <w:r>
          <w:rPr>
            <w:noProof/>
            <w:webHidden/>
          </w:rPr>
          <w:fldChar w:fldCharType="end"/>
        </w:r>
      </w:hyperlink>
    </w:p>
    <w:p w14:paraId="24D1D3FC" w14:textId="6D08983F"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82" w:history="1">
        <w:r w:rsidRPr="002911EF">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2911EF">
          <w:rPr>
            <w:rStyle w:val="Hyperlink"/>
            <w:noProof/>
          </w:rPr>
          <w:t>Parts, Properties and Assemblies</w:t>
        </w:r>
        <w:r>
          <w:rPr>
            <w:noProof/>
            <w:webHidden/>
          </w:rPr>
          <w:tab/>
        </w:r>
        <w:r>
          <w:rPr>
            <w:noProof/>
            <w:webHidden/>
          </w:rPr>
          <w:fldChar w:fldCharType="begin"/>
        </w:r>
        <w:r>
          <w:rPr>
            <w:noProof/>
            <w:webHidden/>
          </w:rPr>
          <w:instrText xml:space="preserve"> PAGEREF _Toc34747182 \h </w:instrText>
        </w:r>
        <w:r>
          <w:rPr>
            <w:noProof/>
            <w:webHidden/>
          </w:rPr>
        </w:r>
        <w:r>
          <w:rPr>
            <w:noProof/>
            <w:webHidden/>
          </w:rPr>
          <w:fldChar w:fldCharType="separate"/>
        </w:r>
        <w:r>
          <w:rPr>
            <w:noProof/>
            <w:webHidden/>
          </w:rPr>
          <w:t>26</w:t>
        </w:r>
        <w:r>
          <w:rPr>
            <w:noProof/>
            <w:webHidden/>
          </w:rPr>
          <w:fldChar w:fldCharType="end"/>
        </w:r>
      </w:hyperlink>
    </w:p>
    <w:p w14:paraId="20BE3421" w14:textId="22706F0E"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3" w:history="1">
        <w:r w:rsidRPr="002911EF">
          <w:rPr>
            <w:rStyle w:val="Hyperlink"/>
            <w:noProof/>
          </w:rPr>
          <w:t>4.1</w:t>
        </w:r>
        <w:r>
          <w:rPr>
            <w:rFonts w:asciiTheme="minorHAnsi" w:eastAsiaTheme="minorEastAsia" w:hAnsiTheme="minorHAnsi" w:cstheme="minorBidi"/>
            <w:b w:val="0"/>
            <w:bCs w:val="0"/>
            <w:noProof/>
            <w:sz w:val="22"/>
            <w:szCs w:val="22"/>
            <w:lang w:val="de-DE"/>
          </w:rPr>
          <w:tab/>
        </w:r>
        <w:r w:rsidRPr="002911EF">
          <w:rPr>
            <w:rStyle w:val="Hyperlink"/>
            <w:noProof/>
          </w:rPr>
          <w:t>Parts</w:t>
        </w:r>
        <w:r>
          <w:rPr>
            <w:noProof/>
            <w:webHidden/>
          </w:rPr>
          <w:tab/>
        </w:r>
        <w:r>
          <w:rPr>
            <w:noProof/>
            <w:webHidden/>
          </w:rPr>
          <w:fldChar w:fldCharType="begin"/>
        </w:r>
        <w:r>
          <w:rPr>
            <w:noProof/>
            <w:webHidden/>
          </w:rPr>
          <w:instrText xml:space="preserve"> PAGEREF _Toc34747183 \h </w:instrText>
        </w:r>
        <w:r>
          <w:rPr>
            <w:noProof/>
            <w:webHidden/>
          </w:rPr>
        </w:r>
        <w:r>
          <w:rPr>
            <w:noProof/>
            <w:webHidden/>
          </w:rPr>
          <w:fldChar w:fldCharType="separate"/>
        </w:r>
        <w:r>
          <w:rPr>
            <w:noProof/>
            <w:webHidden/>
          </w:rPr>
          <w:t>26</w:t>
        </w:r>
        <w:r>
          <w:rPr>
            <w:noProof/>
            <w:webHidden/>
          </w:rPr>
          <w:fldChar w:fldCharType="end"/>
        </w:r>
      </w:hyperlink>
    </w:p>
    <w:p w14:paraId="3BE297B3" w14:textId="7FAB617B" w:rsidR="00371FCC" w:rsidRDefault="00371FCC">
      <w:pPr>
        <w:pStyle w:val="Verzeichnis3"/>
        <w:rPr>
          <w:rFonts w:asciiTheme="minorHAnsi" w:eastAsiaTheme="minorEastAsia" w:hAnsiTheme="minorHAnsi" w:cstheme="minorBidi"/>
          <w:noProof/>
          <w:sz w:val="22"/>
          <w:szCs w:val="22"/>
          <w:lang w:val="de-DE"/>
        </w:rPr>
      </w:pPr>
      <w:hyperlink w:anchor="_Toc34747184" w:history="1">
        <w:r w:rsidRPr="002911EF">
          <w:rPr>
            <w:rStyle w:val="Hyperlink"/>
            <w:noProof/>
          </w:rPr>
          <w:t>4.1.1</w:t>
        </w:r>
        <w:r>
          <w:rPr>
            <w:rFonts w:asciiTheme="minorHAnsi" w:eastAsiaTheme="minorEastAsia" w:hAnsiTheme="minorHAnsi" w:cstheme="minorBidi"/>
            <w:noProof/>
            <w:sz w:val="22"/>
            <w:szCs w:val="22"/>
            <w:lang w:val="de-DE"/>
          </w:rPr>
          <w:tab/>
        </w:r>
        <w:r w:rsidRPr="002911EF">
          <w:rPr>
            <w:rStyle w:val="Hyperlink"/>
            <w:noProof/>
          </w:rPr>
          <w:t>Part Labels</w:t>
        </w:r>
        <w:r>
          <w:rPr>
            <w:noProof/>
            <w:webHidden/>
          </w:rPr>
          <w:tab/>
        </w:r>
        <w:r>
          <w:rPr>
            <w:noProof/>
            <w:webHidden/>
          </w:rPr>
          <w:fldChar w:fldCharType="begin"/>
        </w:r>
        <w:r>
          <w:rPr>
            <w:noProof/>
            <w:webHidden/>
          </w:rPr>
          <w:instrText xml:space="preserve"> PAGEREF _Toc34747184 \h </w:instrText>
        </w:r>
        <w:r>
          <w:rPr>
            <w:noProof/>
            <w:webHidden/>
          </w:rPr>
        </w:r>
        <w:r>
          <w:rPr>
            <w:noProof/>
            <w:webHidden/>
          </w:rPr>
          <w:fldChar w:fldCharType="separate"/>
        </w:r>
        <w:r>
          <w:rPr>
            <w:noProof/>
            <w:webHidden/>
          </w:rPr>
          <w:t>26</w:t>
        </w:r>
        <w:r>
          <w:rPr>
            <w:noProof/>
            <w:webHidden/>
          </w:rPr>
          <w:fldChar w:fldCharType="end"/>
        </w:r>
      </w:hyperlink>
    </w:p>
    <w:p w14:paraId="7EE29354" w14:textId="41B58540"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5" w:history="1">
        <w:r w:rsidRPr="002911EF">
          <w:rPr>
            <w:rStyle w:val="Hyperlink"/>
            <w:noProof/>
          </w:rPr>
          <w:t>4.2</w:t>
        </w:r>
        <w:r>
          <w:rPr>
            <w:rFonts w:asciiTheme="minorHAnsi" w:eastAsiaTheme="minorEastAsia" w:hAnsiTheme="minorHAnsi" w:cstheme="minorBidi"/>
            <w:b w:val="0"/>
            <w:bCs w:val="0"/>
            <w:noProof/>
            <w:sz w:val="22"/>
            <w:szCs w:val="22"/>
            <w:lang w:val="de-DE"/>
          </w:rPr>
          <w:tab/>
        </w:r>
        <w:r w:rsidRPr="002911EF">
          <w:rPr>
            <w:rStyle w:val="Hyperlink"/>
            <w:noProof/>
          </w:rPr>
          <w:t>Properties</w:t>
        </w:r>
        <w:r>
          <w:rPr>
            <w:noProof/>
            <w:webHidden/>
          </w:rPr>
          <w:tab/>
        </w:r>
        <w:r>
          <w:rPr>
            <w:noProof/>
            <w:webHidden/>
          </w:rPr>
          <w:fldChar w:fldCharType="begin"/>
        </w:r>
        <w:r>
          <w:rPr>
            <w:noProof/>
            <w:webHidden/>
          </w:rPr>
          <w:instrText xml:space="preserve"> PAGEREF _Toc34747185 \h </w:instrText>
        </w:r>
        <w:r>
          <w:rPr>
            <w:noProof/>
            <w:webHidden/>
          </w:rPr>
        </w:r>
        <w:r>
          <w:rPr>
            <w:noProof/>
            <w:webHidden/>
          </w:rPr>
          <w:fldChar w:fldCharType="separate"/>
        </w:r>
        <w:r>
          <w:rPr>
            <w:noProof/>
            <w:webHidden/>
          </w:rPr>
          <w:t>26</w:t>
        </w:r>
        <w:r>
          <w:rPr>
            <w:noProof/>
            <w:webHidden/>
          </w:rPr>
          <w:fldChar w:fldCharType="end"/>
        </w:r>
      </w:hyperlink>
    </w:p>
    <w:p w14:paraId="553AED88" w14:textId="19C85FA8"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6" w:history="1">
        <w:r w:rsidRPr="002911EF">
          <w:rPr>
            <w:rStyle w:val="Hyperlink"/>
            <w:noProof/>
          </w:rPr>
          <w:t>4.3</w:t>
        </w:r>
        <w:r>
          <w:rPr>
            <w:rFonts w:asciiTheme="minorHAnsi" w:eastAsiaTheme="minorEastAsia" w:hAnsiTheme="minorHAnsi" w:cstheme="minorBidi"/>
            <w:b w:val="0"/>
            <w:bCs w:val="0"/>
            <w:noProof/>
            <w:sz w:val="22"/>
            <w:szCs w:val="22"/>
            <w:lang w:val="de-DE"/>
          </w:rPr>
          <w:tab/>
        </w:r>
        <w:r w:rsidRPr="002911EF">
          <w:rPr>
            <w:rStyle w:val="Hyperlink"/>
            <w:noProof/>
          </w:rPr>
          <w:t>Assemblies</w:t>
        </w:r>
        <w:r>
          <w:rPr>
            <w:noProof/>
            <w:webHidden/>
          </w:rPr>
          <w:tab/>
        </w:r>
        <w:r>
          <w:rPr>
            <w:noProof/>
            <w:webHidden/>
          </w:rPr>
          <w:fldChar w:fldCharType="begin"/>
        </w:r>
        <w:r>
          <w:rPr>
            <w:noProof/>
            <w:webHidden/>
          </w:rPr>
          <w:instrText xml:space="preserve"> PAGEREF _Toc34747186 \h </w:instrText>
        </w:r>
        <w:r>
          <w:rPr>
            <w:noProof/>
            <w:webHidden/>
          </w:rPr>
        </w:r>
        <w:r>
          <w:rPr>
            <w:noProof/>
            <w:webHidden/>
          </w:rPr>
          <w:fldChar w:fldCharType="separate"/>
        </w:r>
        <w:r>
          <w:rPr>
            <w:noProof/>
            <w:webHidden/>
          </w:rPr>
          <w:t>27</w:t>
        </w:r>
        <w:r>
          <w:rPr>
            <w:noProof/>
            <w:webHidden/>
          </w:rPr>
          <w:fldChar w:fldCharType="end"/>
        </w:r>
      </w:hyperlink>
    </w:p>
    <w:p w14:paraId="50B76986" w14:textId="24254913"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87" w:history="1">
        <w:r w:rsidRPr="002911EF">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2911EF">
          <w:rPr>
            <w:rStyle w:val="Hyperlink"/>
            <w:noProof/>
          </w:rPr>
          <w:t>File Structure of χMCF</w:t>
        </w:r>
        <w:r>
          <w:rPr>
            <w:noProof/>
            <w:webHidden/>
          </w:rPr>
          <w:tab/>
        </w:r>
        <w:r>
          <w:rPr>
            <w:noProof/>
            <w:webHidden/>
          </w:rPr>
          <w:fldChar w:fldCharType="begin"/>
        </w:r>
        <w:r>
          <w:rPr>
            <w:noProof/>
            <w:webHidden/>
          </w:rPr>
          <w:instrText xml:space="preserve"> PAGEREF _Toc34747187 \h </w:instrText>
        </w:r>
        <w:r>
          <w:rPr>
            <w:noProof/>
            <w:webHidden/>
          </w:rPr>
        </w:r>
        <w:r>
          <w:rPr>
            <w:noProof/>
            <w:webHidden/>
          </w:rPr>
          <w:fldChar w:fldCharType="separate"/>
        </w:r>
        <w:r>
          <w:rPr>
            <w:noProof/>
            <w:webHidden/>
          </w:rPr>
          <w:t>28</w:t>
        </w:r>
        <w:r>
          <w:rPr>
            <w:noProof/>
            <w:webHidden/>
          </w:rPr>
          <w:fldChar w:fldCharType="end"/>
        </w:r>
      </w:hyperlink>
    </w:p>
    <w:p w14:paraId="275821D5" w14:textId="1F583508"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8" w:history="1">
        <w:r w:rsidRPr="002911EF">
          <w:rPr>
            <w:rStyle w:val="Hyperlink"/>
            <w:noProof/>
          </w:rPr>
          <w:t>5.1</w:t>
        </w:r>
        <w:r>
          <w:rPr>
            <w:rFonts w:asciiTheme="minorHAnsi" w:eastAsiaTheme="minorEastAsia" w:hAnsiTheme="minorHAnsi" w:cstheme="minorBidi"/>
            <w:b w:val="0"/>
            <w:bCs w:val="0"/>
            <w:noProof/>
            <w:sz w:val="22"/>
            <w:szCs w:val="22"/>
            <w:lang w:val="de-DE"/>
          </w:rPr>
          <w:tab/>
        </w:r>
        <w:r w:rsidRPr="002911EF">
          <w:rPr>
            <w:rStyle w:val="Hyperlink"/>
            <w:noProof/>
          </w:rPr>
          <w:t>Elements containing general information</w:t>
        </w:r>
        <w:r>
          <w:rPr>
            <w:noProof/>
            <w:webHidden/>
          </w:rPr>
          <w:tab/>
        </w:r>
        <w:r>
          <w:rPr>
            <w:noProof/>
            <w:webHidden/>
          </w:rPr>
          <w:fldChar w:fldCharType="begin"/>
        </w:r>
        <w:r>
          <w:rPr>
            <w:noProof/>
            <w:webHidden/>
          </w:rPr>
          <w:instrText xml:space="preserve"> PAGEREF _Toc34747188 \h </w:instrText>
        </w:r>
        <w:r>
          <w:rPr>
            <w:noProof/>
            <w:webHidden/>
          </w:rPr>
        </w:r>
        <w:r>
          <w:rPr>
            <w:noProof/>
            <w:webHidden/>
          </w:rPr>
          <w:fldChar w:fldCharType="separate"/>
        </w:r>
        <w:r>
          <w:rPr>
            <w:noProof/>
            <w:webHidden/>
          </w:rPr>
          <w:t>28</w:t>
        </w:r>
        <w:r>
          <w:rPr>
            <w:noProof/>
            <w:webHidden/>
          </w:rPr>
          <w:fldChar w:fldCharType="end"/>
        </w:r>
      </w:hyperlink>
    </w:p>
    <w:p w14:paraId="7B16AE49" w14:textId="476F1819" w:rsidR="00371FCC" w:rsidRDefault="00371FCC">
      <w:pPr>
        <w:pStyle w:val="Verzeichnis3"/>
        <w:rPr>
          <w:rFonts w:asciiTheme="minorHAnsi" w:eastAsiaTheme="minorEastAsia" w:hAnsiTheme="minorHAnsi" w:cstheme="minorBidi"/>
          <w:noProof/>
          <w:sz w:val="22"/>
          <w:szCs w:val="22"/>
          <w:lang w:val="de-DE"/>
        </w:rPr>
      </w:pPr>
      <w:hyperlink w:anchor="_Toc34747189" w:history="1">
        <w:r w:rsidRPr="002911EF">
          <w:rPr>
            <w:rStyle w:val="Hyperlink"/>
            <w:noProof/>
          </w:rPr>
          <w:t>5.1.1</w:t>
        </w:r>
        <w:r>
          <w:rPr>
            <w:rFonts w:asciiTheme="minorHAnsi" w:eastAsiaTheme="minorEastAsia" w:hAnsiTheme="minorHAnsi" w:cstheme="minorBidi"/>
            <w:noProof/>
            <w:sz w:val="22"/>
            <w:szCs w:val="22"/>
            <w:lang w:val="de-DE"/>
          </w:rPr>
          <w:tab/>
        </w:r>
        <w:r w:rsidRPr="002911EF">
          <w:rPr>
            <w:rStyle w:val="Hyperlink"/>
            <w:noProof/>
          </w:rPr>
          <w:t>Date</w:t>
        </w:r>
        <w:r>
          <w:rPr>
            <w:noProof/>
            <w:webHidden/>
          </w:rPr>
          <w:tab/>
        </w:r>
        <w:r>
          <w:rPr>
            <w:noProof/>
            <w:webHidden/>
          </w:rPr>
          <w:fldChar w:fldCharType="begin"/>
        </w:r>
        <w:r>
          <w:rPr>
            <w:noProof/>
            <w:webHidden/>
          </w:rPr>
          <w:instrText xml:space="preserve"> PAGEREF _Toc34747189 \h </w:instrText>
        </w:r>
        <w:r>
          <w:rPr>
            <w:noProof/>
            <w:webHidden/>
          </w:rPr>
        </w:r>
        <w:r>
          <w:rPr>
            <w:noProof/>
            <w:webHidden/>
          </w:rPr>
          <w:fldChar w:fldCharType="separate"/>
        </w:r>
        <w:r>
          <w:rPr>
            <w:noProof/>
            <w:webHidden/>
          </w:rPr>
          <w:t>28</w:t>
        </w:r>
        <w:r>
          <w:rPr>
            <w:noProof/>
            <w:webHidden/>
          </w:rPr>
          <w:fldChar w:fldCharType="end"/>
        </w:r>
      </w:hyperlink>
    </w:p>
    <w:p w14:paraId="3029126B" w14:textId="6B0C7025" w:rsidR="00371FCC" w:rsidRDefault="00371FCC">
      <w:pPr>
        <w:pStyle w:val="Verzeichnis3"/>
        <w:rPr>
          <w:rFonts w:asciiTheme="minorHAnsi" w:eastAsiaTheme="minorEastAsia" w:hAnsiTheme="minorHAnsi" w:cstheme="minorBidi"/>
          <w:noProof/>
          <w:sz w:val="22"/>
          <w:szCs w:val="22"/>
          <w:lang w:val="de-DE"/>
        </w:rPr>
      </w:pPr>
      <w:hyperlink w:anchor="_Toc34747190" w:history="1">
        <w:r w:rsidRPr="002911EF">
          <w:rPr>
            <w:rStyle w:val="Hyperlink"/>
            <w:noProof/>
          </w:rPr>
          <w:t>5.1.2</w:t>
        </w:r>
        <w:r>
          <w:rPr>
            <w:rFonts w:asciiTheme="minorHAnsi" w:eastAsiaTheme="minorEastAsia" w:hAnsiTheme="minorHAnsi" w:cstheme="minorBidi"/>
            <w:noProof/>
            <w:sz w:val="22"/>
            <w:szCs w:val="22"/>
            <w:lang w:val="de-DE"/>
          </w:rPr>
          <w:tab/>
        </w:r>
        <w:r w:rsidRPr="002911EF">
          <w:rPr>
            <w:rStyle w:val="Hyperlink"/>
            <w:noProof/>
          </w:rPr>
          <w:t>Version</w:t>
        </w:r>
        <w:r>
          <w:rPr>
            <w:noProof/>
            <w:webHidden/>
          </w:rPr>
          <w:tab/>
        </w:r>
        <w:r>
          <w:rPr>
            <w:noProof/>
            <w:webHidden/>
          </w:rPr>
          <w:fldChar w:fldCharType="begin"/>
        </w:r>
        <w:r>
          <w:rPr>
            <w:noProof/>
            <w:webHidden/>
          </w:rPr>
          <w:instrText xml:space="preserve"> PAGEREF _Toc34747190 \h </w:instrText>
        </w:r>
        <w:r>
          <w:rPr>
            <w:noProof/>
            <w:webHidden/>
          </w:rPr>
        </w:r>
        <w:r>
          <w:rPr>
            <w:noProof/>
            <w:webHidden/>
          </w:rPr>
          <w:fldChar w:fldCharType="separate"/>
        </w:r>
        <w:r>
          <w:rPr>
            <w:noProof/>
            <w:webHidden/>
          </w:rPr>
          <w:t>29</w:t>
        </w:r>
        <w:r>
          <w:rPr>
            <w:noProof/>
            <w:webHidden/>
          </w:rPr>
          <w:fldChar w:fldCharType="end"/>
        </w:r>
      </w:hyperlink>
    </w:p>
    <w:p w14:paraId="32B45BED" w14:textId="79042835" w:rsidR="00371FCC" w:rsidRDefault="00371FCC">
      <w:pPr>
        <w:pStyle w:val="Verzeichnis3"/>
        <w:rPr>
          <w:rFonts w:asciiTheme="minorHAnsi" w:eastAsiaTheme="minorEastAsia" w:hAnsiTheme="minorHAnsi" w:cstheme="minorBidi"/>
          <w:noProof/>
          <w:sz w:val="22"/>
          <w:szCs w:val="22"/>
          <w:lang w:val="de-DE"/>
        </w:rPr>
      </w:pPr>
      <w:hyperlink w:anchor="_Toc34747191" w:history="1">
        <w:r w:rsidRPr="002911EF">
          <w:rPr>
            <w:rStyle w:val="Hyperlink"/>
            <w:noProof/>
          </w:rPr>
          <w:t>5.1.3</w:t>
        </w:r>
        <w:r>
          <w:rPr>
            <w:rFonts w:asciiTheme="minorHAnsi" w:eastAsiaTheme="minorEastAsia" w:hAnsiTheme="minorHAnsi" w:cstheme="minorBidi"/>
            <w:noProof/>
            <w:sz w:val="22"/>
            <w:szCs w:val="22"/>
            <w:lang w:val="de-DE"/>
          </w:rPr>
          <w:tab/>
        </w:r>
        <w:r w:rsidRPr="002911EF">
          <w:rPr>
            <w:rStyle w:val="Hyperlink"/>
            <w:noProof/>
          </w:rPr>
          <w:t>Unit System</w:t>
        </w:r>
        <w:r>
          <w:rPr>
            <w:noProof/>
            <w:webHidden/>
          </w:rPr>
          <w:tab/>
        </w:r>
        <w:r>
          <w:rPr>
            <w:noProof/>
            <w:webHidden/>
          </w:rPr>
          <w:fldChar w:fldCharType="begin"/>
        </w:r>
        <w:r>
          <w:rPr>
            <w:noProof/>
            <w:webHidden/>
          </w:rPr>
          <w:instrText xml:space="preserve"> PAGEREF _Toc34747191 \h </w:instrText>
        </w:r>
        <w:r>
          <w:rPr>
            <w:noProof/>
            <w:webHidden/>
          </w:rPr>
        </w:r>
        <w:r>
          <w:rPr>
            <w:noProof/>
            <w:webHidden/>
          </w:rPr>
          <w:fldChar w:fldCharType="separate"/>
        </w:r>
        <w:r>
          <w:rPr>
            <w:noProof/>
            <w:webHidden/>
          </w:rPr>
          <w:t>29</w:t>
        </w:r>
        <w:r>
          <w:rPr>
            <w:noProof/>
            <w:webHidden/>
          </w:rPr>
          <w:fldChar w:fldCharType="end"/>
        </w:r>
      </w:hyperlink>
    </w:p>
    <w:p w14:paraId="4C3770C2" w14:textId="7B31707C"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92" w:history="1">
        <w:r w:rsidRPr="002911EF">
          <w:rPr>
            <w:rStyle w:val="Hyperlink"/>
            <w:noProof/>
          </w:rPr>
          <w:t>5.2</w:t>
        </w:r>
        <w:r>
          <w:rPr>
            <w:rFonts w:asciiTheme="minorHAnsi" w:eastAsiaTheme="minorEastAsia" w:hAnsiTheme="minorHAnsi" w:cstheme="minorBidi"/>
            <w:b w:val="0"/>
            <w:bCs w:val="0"/>
            <w:noProof/>
            <w:sz w:val="22"/>
            <w:szCs w:val="22"/>
            <w:lang w:val="de-DE"/>
          </w:rPr>
          <w:tab/>
        </w:r>
        <w:r w:rsidRPr="002911EF">
          <w:rPr>
            <w:rStyle w:val="Hyperlink"/>
            <w:noProof/>
          </w:rPr>
          <w:t>Application, User and Process Specific Data</w:t>
        </w:r>
        <w:r>
          <w:rPr>
            <w:noProof/>
            <w:webHidden/>
          </w:rPr>
          <w:tab/>
        </w:r>
        <w:r>
          <w:rPr>
            <w:noProof/>
            <w:webHidden/>
          </w:rPr>
          <w:fldChar w:fldCharType="begin"/>
        </w:r>
        <w:r>
          <w:rPr>
            <w:noProof/>
            <w:webHidden/>
          </w:rPr>
          <w:instrText xml:space="preserve"> PAGEREF _Toc34747192 \h </w:instrText>
        </w:r>
        <w:r>
          <w:rPr>
            <w:noProof/>
            <w:webHidden/>
          </w:rPr>
        </w:r>
        <w:r>
          <w:rPr>
            <w:noProof/>
            <w:webHidden/>
          </w:rPr>
          <w:fldChar w:fldCharType="separate"/>
        </w:r>
        <w:r>
          <w:rPr>
            <w:noProof/>
            <w:webHidden/>
          </w:rPr>
          <w:t>30</w:t>
        </w:r>
        <w:r>
          <w:rPr>
            <w:noProof/>
            <w:webHidden/>
          </w:rPr>
          <w:fldChar w:fldCharType="end"/>
        </w:r>
      </w:hyperlink>
    </w:p>
    <w:p w14:paraId="05ED9E45" w14:textId="710304FD" w:rsidR="00371FCC" w:rsidRDefault="00371FCC">
      <w:pPr>
        <w:pStyle w:val="Verzeichnis3"/>
        <w:rPr>
          <w:rFonts w:asciiTheme="minorHAnsi" w:eastAsiaTheme="minorEastAsia" w:hAnsiTheme="minorHAnsi" w:cstheme="minorBidi"/>
          <w:noProof/>
          <w:sz w:val="22"/>
          <w:szCs w:val="22"/>
          <w:lang w:val="de-DE"/>
        </w:rPr>
      </w:pPr>
      <w:hyperlink w:anchor="_Toc34747193" w:history="1">
        <w:r w:rsidRPr="002911EF">
          <w:rPr>
            <w:rStyle w:val="Hyperlink"/>
            <w:noProof/>
          </w:rPr>
          <w:t>5.2.1</w:t>
        </w:r>
        <w:r>
          <w:rPr>
            <w:rFonts w:asciiTheme="minorHAnsi" w:eastAsiaTheme="minorEastAsia" w:hAnsiTheme="minorHAnsi" w:cstheme="minorBidi"/>
            <w:noProof/>
            <w:sz w:val="22"/>
            <w:szCs w:val="22"/>
            <w:lang w:val="de-DE"/>
          </w:rPr>
          <w:tab/>
        </w:r>
        <w:r w:rsidRPr="002911EF">
          <w:rPr>
            <w:rStyle w:val="Hyperlink"/>
            <w:noProof/>
          </w:rPr>
          <w:t xml:space="preserve">User Specific Data </w:t>
        </w:r>
        <w:r w:rsidRPr="002911E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_Toc34747193 \h </w:instrText>
        </w:r>
        <w:r>
          <w:rPr>
            <w:noProof/>
            <w:webHidden/>
          </w:rPr>
        </w:r>
        <w:r>
          <w:rPr>
            <w:noProof/>
            <w:webHidden/>
          </w:rPr>
          <w:fldChar w:fldCharType="separate"/>
        </w:r>
        <w:r>
          <w:rPr>
            <w:noProof/>
            <w:webHidden/>
          </w:rPr>
          <w:t>30</w:t>
        </w:r>
        <w:r>
          <w:rPr>
            <w:noProof/>
            <w:webHidden/>
          </w:rPr>
          <w:fldChar w:fldCharType="end"/>
        </w:r>
      </w:hyperlink>
    </w:p>
    <w:p w14:paraId="07DD5DBD" w14:textId="7BB57AD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194" w:history="1">
        <w:r w:rsidRPr="002911EF">
          <w:rPr>
            <w:rStyle w:val="Hyperlink"/>
            <w:noProof/>
          </w:rPr>
          <w:t>5.2.1.1</w:t>
        </w:r>
        <w:r>
          <w:rPr>
            <w:rFonts w:asciiTheme="minorHAnsi" w:eastAsiaTheme="minorEastAsia" w:hAnsiTheme="minorHAnsi" w:cstheme="minorBidi"/>
            <w:noProof/>
            <w:sz w:val="22"/>
            <w:szCs w:val="22"/>
            <w:lang w:val="de-DE"/>
          </w:rPr>
          <w:tab/>
        </w:r>
        <w:r w:rsidRPr="002911EF">
          <w:rPr>
            <w:rStyle w:val="Hyperlink"/>
            <w:noProof/>
          </w:rPr>
          <w:t xml:space="preserve">Finite Element Specific Data </w:t>
        </w:r>
        <w:r w:rsidRPr="002911E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_Toc34747194 \h </w:instrText>
        </w:r>
        <w:r>
          <w:rPr>
            <w:noProof/>
            <w:webHidden/>
          </w:rPr>
        </w:r>
        <w:r>
          <w:rPr>
            <w:noProof/>
            <w:webHidden/>
          </w:rPr>
          <w:fldChar w:fldCharType="separate"/>
        </w:r>
        <w:r>
          <w:rPr>
            <w:noProof/>
            <w:webHidden/>
          </w:rPr>
          <w:t>32</w:t>
        </w:r>
        <w:r>
          <w:rPr>
            <w:noProof/>
            <w:webHidden/>
          </w:rPr>
          <w:fldChar w:fldCharType="end"/>
        </w:r>
      </w:hyperlink>
    </w:p>
    <w:p w14:paraId="5261D6A1" w14:textId="42732DAD"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95" w:history="1">
        <w:r w:rsidRPr="002911EF">
          <w:rPr>
            <w:rStyle w:val="Hyperlink"/>
            <w:noProof/>
          </w:rPr>
          <w:t>5.3</w:t>
        </w:r>
        <w:r>
          <w:rPr>
            <w:rFonts w:asciiTheme="minorHAnsi" w:eastAsiaTheme="minorEastAsia" w:hAnsiTheme="minorHAnsi" w:cstheme="minorBidi"/>
            <w:b w:val="0"/>
            <w:bCs w:val="0"/>
            <w:noProof/>
            <w:sz w:val="22"/>
            <w:szCs w:val="22"/>
            <w:lang w:val="de-DE"/>
          </w:rPr>
          <w:tab/>
        </w:r>
        <w:r w:rsidRPr="002911EF">
          <w:rPr>
            <w:rStyle w:val="Hyperlink"/>
            <w:noProof/>
          </w:rPr>
          <w:t xml:space="preserve">Connection Data </w:t>
        </w:r>
        <w:r w:rsidRPr="002911EF">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_Toc34747195 \h </w:instrText>
        </w:r>
        <w:r>
          <w:rPr>
            <w:noProof/>
            <w:webHidden/>
          </w:rPr>
        </w:r>
        <w:r>
          <w:rPr>
            <w:noProof/>
            <w:webHidden/>
          </w:rPr>
          <w:fldChar w:fldCharType="separate"/>
        </w:r>
        <w:r>
          <w:rPr>
            <w:noProof/>
            <w:webHidden/>
          </w:rPr>
          <w:t>34</w:t>
        </w:r>
        <w:r>
          <w:rPr>
            <w:noProof/>
            <w:webHidden/>
          </w:rPr>
          <w:fldChar w:fldCharType="end"/>
        </w:r>
      </w:hyperlink>
    </w:p>
    <w:p w14:paraId="0E73B675" w14:textId="7E2398D1" w:rsidR="00371FCC" w:rsidRDefault="00371FCC">
      <w:pPr>
        <w:pStyle w:val="Verzeichnis3"/>
        <w:rPr>
          <w:rFonts w:asciiTheme="minorHAnsi" w:eastAsiaTheme="minorEastAsia" w:hAnsiTheme="minorHAnsi" w:cstheme="minorBidi"/>
          <w:noProof/>
          <w:sz w:val="22"/>
          <w:szCs w:val="22"/>
          <w:lang w:val="de-DE"/>
        </w:rPr>
      </w:pPr>
      <w:hyperlink w:anchor="_Toc34747196" w:history="1">
        <w:r w:rsidRPr="002911EF">
          <w:rPr>
            <w:rStyle w:val="Hyperlink"/>
            <w:noProof/>
          </w:rPr>
          <w:t>5.3.1</w:t>
        </w:r>
        <w:r>
          <w:rPr>
            <w:rFonts w:asciiTheme="minorHAnsi" w:eastAsiaTheme="minorEastAsia" w:hAnsiTheme="minorHAnsi" w:cstheme="minorBidi"/>
            <w:noProof/>
            <w:sz w:val="22"/>
            <w:szCs w:val="22"/>
            <w:lang w:val="de-DE"/>
          </w:rPr>
          <w:tab/>
        </w:r>
        <w:r w:rsidRPr="002911EF">
          <w:rPr>
            <w:rStyle w:val="Hyperlink"/>
            <w:noProof/>
          </w:rPr>
          <w:t>Connected Objects</w:t>
        </w:r>
        <w:r>
          <w:rPr>
            <w:noProof/>
            <w:webHidden/>
          </w:rPr>
          <w:tab/>
        </w:r>
        <w:r>
          <w:rPr>
            <w:noProof/>
            <w:webHidden/>
          </w:rPr>
          <w:fldChar w:fldCharType="begin"/>
        </w:r>
        <w:r>
          <w:rPr>
            <w:noProof/>
            <w:webHidden/>
          </w:rPr>
          <w:instrText xml:space="preserve"> PAGEREF _Toc34747196 \h </w:instrText>
        </w:r>
        <w:r>
          <w:rPr>
            <w:noProof/>
            <w:webHidden/>
          </w:rPr>
        </w:r>
        <w:r>
          <w:rPr>
            <w:noProof/>
            <w:webHidden/>
          </w:rPr>
          <w:fldChar w:fldCharType="separate"/>
        </w:r>
        <w:r>
          <w:rPr>
            <w:noProof/>
            <w:webHidden/>
          </w:rPr>
          <w:t>34</w:t>
        </w:r>
        <w:r>
          <w:rPr>
            <w:noProof/>
            <w:webHidden/>
          </w:rPr>
          <w:fldChar w:fldCharType="end"/>
        </w:r>
      </w:hyperlink>
    </w:p>
    <w:p w14:paraId="082B636D" w14:textId="47E3A156"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197" w:history="1">
        <w:r w:rsidRPr="002911EF">
          <w:rPr>
            <w:rStyle w:val="Hyperlink"/>
            <w:noProof/>
          </w:rPr>
          <w:t>5.3.1.1</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_Toc34747197 \h </w:instrText>
        </w:r>
        <w:r>
          <w:rPr>
            <w:noProof/>
            <w:webHidden/>
          </w:rPr>
        </w:r>
        <w:r>
          <w:rPr>
            <w:noProof/>
            <w:webHidden/>
          </w:rPr>
          <w:fldChar w:fldCharType="separate"/>
        </w:r>
        <w:r>
          <w:rPr>
            <w:noProof/>
            <w:webHidden/>
          </w:rPr>
          <w:t>35</w:t>
        </w:r>
        <w:r>
          <w:rPr>
            <w:noProof/>
            <w:webHidden/>
          </w:rPr>
          <w:fldChar w:fldCharType="end"/>
        </w:r>
      </w:hyperlink>
    </w:p>
    <w:p w14:paraId="0391F390" w14:textId="6707C707"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198" w:history="1">
        <w:r w:rsidRPr="002911EF">
          <w:rPr>
            <w:rStyle w:val="Hyperlink"/>
            <w:noProof/>
          </w:rPr>
          <w:t>5.3.1.2</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_Toc34747198 \h </w:instrText>
        </w:r>
        <w:r>
          <w:rPr>
            <w:noProof/>
            <w:webHidden/>
          </w:rPr>
        </w:r>
        <w:r>
          <w:rPr>
            <w:noProof/>
            <w:webHidden/>
          </w:rPr>
          <w:fldChar w:fldCharType="separate"/>
        </w:r>
        <w:r>
          <w:rPr>
            <w:noProof/>
            <w:webHidden/>
          </w:rPr>
          <w:t>36</w:t>
        </w:r>
        <w:r>
          <w:rPr>
            <w:noProof/>
            <w:webHidden/>
          </w:rPr>
          <w:fldChar w:fldCharType="end"/>
        </w:r>
      </w:hyperlink>
    </w:p>
    <w:p w14:paraId="1139A02D" w14:textId="1E51E2C0"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199" w:history="1">
        <w:r w:rsidRPr="002911EF">
          <w:rPr>
            <w:rStyle w:val="Hyperlink"/>
            <w:noProof/>
          </w:rPr>
          <w:t>5.3.1.3</w:t>
        </w:r>
        <w:r>
          <w:rPr>
            <w:rFonts w:asciiTheme="minorHAnsi" w:eastAsiaTheme="minorEastAsia" w:hAnsiTheme="minorHAnsi" w:cstheme="minorBidi"/>
            <w:noProof/>
            <w:sz w:val="22"/>
            <w:szCs w:val="22"/>
            <w:lang w:val="de-DE"/>
          </w:rPr>
          <w:tab/>
        </w:r>
        <w:r w:rsidRPr="002911EF">
          <w:rPr>
            <w:rStyle w:val="Hyperlink"/>
            <w:noProof/>
          </w:rPr>
          <w:t>Special Topological situations</w:t>
        </w:r>
        <w:r>
          <w:rPr>
            <w:noProof/>
            <w:webHidden/>
          </w:rPr>
          <w:tab/>
        </w:r>
        <w:r>
          <w:rPr>
            <w:noProof/>
            <w:webHidden/>
          </w:rPr>
          <w:fldChar w:fldCharType="begin"/>
        </w:r>
        <w:r>
          <w:rPr>
            <w:noProof/>
            <w:webHidden/>
          </w:rPr>
          <w:instrText xml:space="preserve"> PAGEREF _Toc34747199 \h </w:instrText>
        </w:r>
        <w:r>
          <w:rPr>
            <w:noProof/>
            <w:webHidden/>
          </w:rPr>
        </w:r>
        <w:r>
          <w:rPr>
            <w:noProof/>
            <w:webHidden/>
          </w:rPr>
          <w:fldChar w:fldCharType="separate"/>
        </w:r>
        <w:r>
          <w:rPr>
            <w:noProof/>
            <w:webHidden/>
          </w:rPr>
          <w:t>37</w:t>
        </w:r>
        <w:r>
          <w:rPr>
            <w:noProof/>
            <w:webHidden/>
          </w:rPr>
          <w:fldChar w:fldCharType="end"/>
        </w:r>
      </w:hyperlink>
    </w:p>
    <w:p w14:paraId="6AC28F0C" w14:textId="01A86517" w:rsidR="00371FCC" w:rsidRDefault="00371FCC">
      <w:pPr>
        <w:pStyle w:val="Verzeichnis3"/>
        <w:rPr>
          <w:rFonts w:asciiTheme="minorHAnsi" w:eastAsiaTheme="minorEastAsia" w:hAnsiTheme="minorHAnsi" w:cstheme="minorBidi"/>
          <w:noProof/>
          <w:sz w:val="22"/>
          <w:szCs w:val="22"/>
          <w:lang w:val="de-DE"/>
        </w:rPr>
      </w:pPr>
      <w:hyperlink w:anchor="_Toc34747200" w:history="1">
        <w:r w:rsidRPr="002911EF">
          <w:rPr>
            <w:rStyle w:val="Hyperlink"/>
            <w:noProof/>
          </w:rPr>
          <w:t>5.3.2</w:t>
        </w:r>
        <w:r>
          <w:rPr>
            <w:rFonts w:asciiTheme="minorHAnsi" w:eastAsiaTheme="minorEastAsia" w:hAnsiTheme="minorHAnsi" w:cstheme="minorBidi"/>
            <w:noProof/>
            <w:sz w:val="22"/>
            <w:szCs w:val="22"/>
            <w:lang w:val="de-DE"/>
          </w:rPr>
          <w:tab/>
        </w:r>
        <w:r w:rsidRPr="002911EF">
          <w:rPr>
            <w:rStyle w:val="Hyperlink"/>
            <w:noProof/>
          </w:rPr>
          <w:t>Contacts and Friction</w:t>
        </w:r>
        <w:r>
          <w:rPr>
            <w:noProof/>
            <w:webHidden/>
          </w:rPr>
          <w:tab/>
        </w:r>
        <w:r>
          <w:rPr>
            <w:noProof/>
            <w:webHidden/>
          </w:rPr>
          <w:fldChar w:fldCharType="begin"/>
        </w:r>
        <w:r>
          <w:rPr>
            <w:noProof/>
            <w:webHidden/>
          </w:rPr>
          <w:instrText xml:space="preserve"> PAGEREF _Toc34747200 \h </w:instrText>
        </w:r>
        <w:r>
          <w:rPr>
            <w:noProof/>
            <w:webHidden/>
          </w:rPr>
        </w:r>
        <w:r>
          <w:rPr>
            <w:noProof/>
            <w:webHidden/>
          </w:rPr>
          <w:fldChar w:fldCharType="separate"/>
        </w:r>
        <w:r>
          <w:rPr>
            <w:noProof/>
            <w:webHidden/>
          </w:rPr>
          <w:t>40</w:t>
        </w:r>
        <w:r>
          <w:rPr>
            <w:noProof/>
            <w:webHidden/>
          </w:rPr>
          <w:fldChar w:fldCharType="end"/>
        </w:r>
      </w:hyperlink>
    </w:p>
    <w:p w14:paraId="44F6C21C" w14:textId="5102B308"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01" w:history="1">
        <w:r w:rsidRPr="002911EF">
          <w:rPr>
            <w:rStyle w:val="Hyperlink"/>
            <w:noProof/>
          </w:rPr>
          <w:t>5.3.2.1</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_Toc34747201 \h </w:instrText>
        </w:r>
        <w:r>
          <w:rPr>
            <w:noProof/>
            <w:webHidden/>
          </w:rPr>
        </w:r>
        <w:r>
          <w:rPr>
            <w:noProof/>
            <w:webHidden/>
          </w:rPr>
          <w:fldChar w:fldCharType="separate"/>
        </w:r>
        <w:r>
          <w:rPr>
            <w:noProof/>
            <w:webHidden/>
          </w:rPr>
          <w:t>40</w:t>
        </w:r>
        <w:r>
          <w:rPr>
            <w:noProof/>
            <w:webHidden/>
          </w:rPr>
          <w:fldChar w:fldCharType="end"/>
        </w:r>
      </w:hyperlink>
    </w:p>
    <w:p w14:paraId="49818496" w14:textId="2EED7E8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02" w:history="1">
        <w:r w:rsidRPr="002911EF">
          <w:rPr>
            <w:rStyle w:val="Hyperlink"/>
            <w:noProof/>
          </w:rPr>
          <w:t>5.3.2.2</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_Toc34747202 \h </w:instrText>
        </w:r>
        <w:r>
          <w:rPr>
            <w:noProof/>
            <w:webHidden/>
          </w:rPr>
        </w:r>
        <w:r>
          <w:rPr>
            <w:noProof/>
            <w:webHidden/>
          </w:rPr>
          <w:fldChar w:fldCharType="separate"/>
        </w:r>
        <w:r>
          <w:rPr>
            <w:noProof/>
            <w:webHidden/>
          </w:rPr>
          <w:t>40</w:t>
        </w:r>
        <w:r>
          <w:rPr>
            <w:noProof/>
            <w:webHidden/>
          </w:rPr>
          <w:fldChar w:fldCharType="end"/>
        </w:r>
      </w:hyperlink>
    </w:p>
    <w:p w14:paraId="08C85539" w14:textId="018E8436"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03" w:history="1">
        <w:r w:rsidRPr="002911EF">
          <w:rPr>
            <w:rStyle w:val="Hyperlink"/>
            <w:i/>
            <w:noProof/>
          </w:rPr>
          <w:t>5.3.2.3</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_Toc34747203 \h </w:instrText>
        </w:r>
        <w:r>
          <w:rPr>
            <w:noProof/>
            <w:webHidden/>
          </w:rPr>
        </w:r>
        <w:r>
          <w:rPr>
            <w:noProof/>
            <w:webHidden/>
          </w:rPr>
          <w:fldChar w:fldCharType="separate"/>
        </w:r>
        <w:r>
          <w:rPr>
            <w:noProof/>
            <w:webHidden/>
          </w:rPr>
          <w:t>40</w:t>
        </w:r>
        <w:r>
          <w:rPr>
            <w:noProof/>
            <w:webHidden/>
          </w:rPr>
          <w:fldChar w:fldCharType="end"/>
        </w:r>
      </w:hyperlink>
    </w:p>
    <w:p w14:paraId="087A204F" w14:textId="73959357"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04" w:history="1">
        <w:r w:rsidRPr="002911EF">
          <w:rPr>
            <w:rStyle w:val="Hyperlink"/>
            <w:i/>
            <w:noProof/>
          </w:rPr>
          <w:t>5.3.2.4</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_Toc34747204 \h </w:instrText>
        </w:r>
        <w:r>
          <w:rPr>
            <w:noProof/>
            <w:webHidden/>
          </w:rPr>
        </w:r>
        <w:r>
          <w:rPr>
            <w:noProof/>
            <w:webHidden/>
          </w:rPr>
          <w:fldChar w:fldCharType="separate"/>
        </w:r>
        <w:r>
          <w:rPr>
            <w:noProof/>
            <w:webHidden/>
          </w:rPr>
          <w:t>41</w:t>
        </w:r>
        <w:r>
          <w:rPr>
            <w:noProof/>
            <w:webHidden/>
          </w:rPr>
          <w:fldChar w:fldCharType="end"/>
        </w:r>
      </w:hyperlink>
    </w:p>
    <w:p w14:paraId="50363DCE" w14:textId="277F19F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05" w:history="1">
        <w:r w:rsidRPr="002911EF">
          <w:rPr>
            <w:rStyle w:val="Hyperlink"/>
            <w:noProof/>
          </w:rPr>
          <w:t>5.3.2.5</w:t>
        </w:r>
        <w:r>
          <w:rPr>
            <w:rFonts w:asciiTheme="minorHAnsi" w:eastAsiaTheme="minorEastAsia" w:hAnsiTheme="minorHAnsi" w:cstheme="minorBidi"/>
            <w:noProof/>
            <w:sz w:val="22"/>
            <w:szCs w:val="22"/>
            <w:lang w:val="de-DE"/>
          </w:rPr>
          <w:tab/>
        </w:r>
        <w:r w:rsidRPr="002911EF">
          <w:rPr>
            <w:rStyle w:val="Hyperlink"/>
            <w:noProof/>
          </w:rPr>
          <w:t>Local Contact Properties</w:t>
        </w:r>
        <w:r>
          <w:rPr>
            <w:noProof/>
            <w:webHidden/>
          </w:rPr>
          <w:tab/>
        </w:r>
        <w:r>
          <w:rPr>
            <w:noProof/>
            <w:webHidden/>
          </w:rPr>
          <w:fldChar w:fldCharType="begin"/>
        </w:r>
        <w:r>
          <w:rPr>
            <w:noProof/>
            <w:webHidden/>
          </w:rPr>
          <w:instrText xml:space="preserve"> PAGEREF _Toc34747205 \h </w:instrText>
        </w:r>
        <w:r>
          <w:rPr>
            <w:noProof/>
            <w:webHidden/>
          </w:rPr>
        </w:r>
        <w:r>
          <w:rPr>
            <w:noProof/>
            <w:webHidden/>
          </w:rPr>
          <w:fldChar w:fldCharType="separate"/>
        </w:r>
        <w:r>
          <w:rPr>
            <w:noProof/>
            <w:webHidden/>
          </w:rPr>
          <w:t>41</w:t>
        </w:r>
        <w:r>
          <w:rPr>
            <w:noProof/>
            <w:webHidden/>
          </w:rPr>
          <w:fldChar w:fldCharType="end"/>
        </w:r>
      </w:hyperlink>
    </w:p>
    <w:p w14:paraId="4BEDF023" w14:textId="5378678D" w:rsidR="00371FCC" w:rsidRDefault="00371FCC">
      <w:pPr>
        <w:pStyle w:val="Verzeichnis3"/>
        <w:rPr>
          <w:rFonts w:asciiTheme="minorHAnsi" w:eastAsiaTheme="minorEastAsia" w:hAnsiTheme="minorHAnsi" w:cstheme="minorBidi"/>
          <w:noProof/>
          <w:sz w:val="22"/>
          <w:szCs w:val="22"/>
          <w:lang w:val="de-DE"/>
        </w:rPr>
      </w:pPr>
      <w:hyperlink w:anchor="_Toc34747206" w:history="1">
        <w:r w:rsidRPr="002911EF">
          <w:rPr>
            <w:rStyle w:val="Hyperlink"/>
            <w:noProof/>
          </w:rPr>
          <w:t>5.3.3</w:t>
        </w:r>
        <w:r>
          <w:rPr>
            <w:rFonts w:asciiTheme="minorHAnsi" w:eastAsiaTheme="minorEastAsia" w:hAnsiTheme="minorHAnsi" w:cstheme="minorBidi"/>
            <w:noProof/>
            <w:sz w:val="22"/>
            <w:szCs w:val="22"/>
            <w:lang w:val="de-DE"/>
          </w:rPr>
          <w:tab/>
        </w:r>
        <w:r w:rsidRPr="002911EF">
          <w:rPr>
            <w:rStyle w:val="Hyperlink"/>
            <w:noProof/>
          </w:rPr>
          <w:t>Joints</w:t>
        </w:r>
        <w:r>
          <w:rPr>
            <w:noProof/>
            <w:webHidden/>
          </w:rPr>
          <w:tab/>
        </w:r>
        <w:r>
          <w:rPr>
            <w:noProof/>
            <w:webHidden/>
          </w:rPr>
          <w:fldChar w:fldCharType="begin"/>
        </w:r>
        <w:r>
          <w:rPr>
            <w:noProof/>
            <w:webHidden/>
          </w:rPr>
          <w:instrText xml:space="preserve"> PAGEREF _Toc34747206 \h </w:instrText>
        </w:r>
        <w:r>
          <w:rPr>
            <w:noProof/>
            <w:webHidden/>
          </w:rPr>
        </w:r>
        <w:r>
          <w:rPr>
            <w:noProof/>
            <w:webHidden/>
          </w:rPr>
          <w:fldChar w:fldCharType="separate"/>
        </w:r>
        <w:r>
          <w:rPr>
            <w:noProof/>
            <w:webHidden/>
          </w:rPr>
          <w:t>41</w:t>
        </w:r>
        <w:r>
          <w:rPr>
            <w:noProof/>
            <w:webHidden/>
          </w:rPr>
          <w:fldChar w:fldCharType="end"/>
        </w:r>
      </w:hyperlink>
    </w:p>
    <w:p w14:paraId="02224290" w14:textId="479F2C99"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07" w:history="1">
        <w:r w:rsidRPr="002911EF">
          <w:rPr>
            <w:rStyle w:val="Hyperlink"/>
            <w:noProof/>
          </w:rPr>
          <w:t>5.4</w:t>
        </w:r>
        <w:r>
          <w:rPr>
            <w:rFonts w:asciiTheme="minorHAnsi" w:eastAsiaTheme="minorEastAsia" w:hAnsiTheme="minorHAnsi" w:cstheme="minorBidi"/>
            <w:b w:val="0"/>
            <w:bCs w:val="0"/>
            <w:noProof/>
            <w:sz w:val="22"/>
            <w:szCs w:val="22"/>
            <w:lang w:val="de-DE"/>
          </w:rPr>
          <w:tab/>
        </w:r>
        <w:r w:rsidRPr="002911EF">
          <w:rPr>
            <w:rStyle w:val="Hyperlink"/>
            <w:noProof/>
          </w:rPr>
          <w:t>A Minimalistic Example of a χMCF file</w:t>
        </w:r>
        <w:r>
          <w:rPr>
            <w:noProof/>
            <w:webHidden/>
          </w:rPr>
          <w:tab/>
        </w:r>
        <w:r>
          <w:rPr>
            <w:noProof/>
            <w:webHidden/>
          </w:rPr>
          <w:fldChar w:fldCharType="begin"/>
        </w:r>
        <w:r>
          <w:rPr>
            <w:noProof/>
            <w:webHidden/>
          </w:rPr>
          <w:instrText xml:space="preserve"> PAGEREF _Toc34747207 \h </w:instrText>
        </w:r>
        <w:r>
          <w:rPr>
            <w:noProof/>
            <w:webHidden/>
          </w:rPr>
        </w:r>
        <w:r>
          <w:rPr>
            <w:noProof/>
            <w:webHidden/>
          </w:rPr>
          <w:fldChar w:fldCharType="separate"/>
        </w:r>
        <w:r>
          <w:rPr>
            <w:noProof/>
            <w:webHidden/>
          </w:rPr>
          <w:t>43</w:t>
        </w:r>
        <w:r>
          <w:rPr>
            <w:noProof/>
            <w:webHidden/>
          </w:rPr>
          <w:fldChar w:fldCharType="end"/>
        </w:r>
      </w:hyperlink>
    </w:p>
    <w:p w14:paraId="77604B9A" w14:textId="59837EC2"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08" w:history="1">
        <w:r w:rsidRPr="002911EF">
          <w:rPr>
            <w:rStyle w:val="Hyperlink"/>
            <w:noProof/>
          </w:rPr>
          <w:t>5.5</w:t>
        </w:r>
        <w:r>
          <w:rPr>
            <w:rFonts w:asciiTheme="minorHAnsi" w:eastAsiaTheme="minorEastAsia" w:hAnsiTheme="minorHAnsi" w:cstheme="minorBidi"/>
            <w:b w:val="0"/>
            <w:bCs w:val="0"/>
            <w:noProof/>
            <w:sz w:val="22"/>
            <w:szCs w:val="22"/>
            <w:lang w:val="de-DE"/>
          </w:rPr>
          <w:tab/>
        </w:r>
        <w:r w:rsidRPr="002911EF">
          <w:rPr>
            <w:rStyle w:val="Hyperlink"/>
            <w:noProof/>
          </w:rPr>
          <w:t>XML Schema Definition</w:t>
        </w:r>
        <w:r>
          <w:rPr>
            <w:noProof/>
            <w:webHidden/>
          </w:rPr>
          <w:tab/>
        </w:r>
        <w:r>
          <w:rPr>
            <w:noProof/>
            <w:webHidden/>
          </w:rPr>
          <w:fldChar w:fldCharType="begin"/>
        </w:r>
        <w:r>
          <w:rPr>
            <w:noProof/>
            <w:webHidden/>
          </w:rPr>
          <w:instrText xml:space="preserve"> PAGEREF _Toc34747208 \h </w:instrText>
        </w:r>
        <w:r>
          <w:rPr>
            <w:noProof/>
            <w:webHidden/>
          </w:rPr>
        </w:r>
        <w:r>
          <w:rPr>
            <w:noProof/>
            <w:webHidden/>
          </w:rPr>
          <w:fldChar w:fldCharType="separate"/>
        </w:r>
        <w:r>
          <w:rPr>
            <w:noProof/>
            <w:webHidden/>
          </w:rPr>
          <w:t>43</w:t>
        </w:r>
        <w:r>
          <w:rPr>
            <w:noProof/>
            <w:webHidden/>
          </w:rPr>
          <w:fldChar w:fldCharType="end"/>
        </w:r>
      </w:hyperlink>
    </w:p>
    <w:p w14:paraId="4441431E" w14:textId="148AD1F7"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209" w:history="1">
        <w:r w:rsidRPr="002911EF">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2911EF">
          <w:rPr>
            <w:rStyle w:val="Hyperlink"/>
            <w:noProof/>
          </w:rPr>
          <w:t>Data Common to any Connection</w:t>
        </w:r>
        <w:r>
          <w:rPr>
            <w:noProof/>
            <w:webHidden/>
          </w:rPr>
          <w:tab/>
        </w:r>
        <w:r>
          <w:rPr>
            <w:noProof/>
            <w:webHidden/>
          </w:rPr>
          <w:fldChar w:fldCharType="begin"/>
        </w:r>
        <w:r>
          <w:rPr>
            <w:noProof/>
            <w:webHidden/>
          </w:rPr>
          <w:instrText xml:space="preserve"> PAGEREF _Toc34747209 \h </w:instrText>
        </w:r>
        <w:r>
          <w:rPr>
            <w:noProof/>
            <w:webHidden/>
          </w:rPr>
        </w:r>
        <w:r>
          <w:rPr>
            <w:noProof/>
            <w:webHidden/>
          </w:rPr>
          <w:fldChar w:fldCharType="separate"/>
        </w:r>
        <w:r>
          <w:rPr>
            <w:noProof/>
            <w:webHidden/>
          </w:rPr>
          <w:t>44</w:t>
        </w:r>
        <w:r>
          <w:rPr>
            <w:noProof/>
            <w:webHidden/>
          </w:rPr>
          <w:fldChar w:fldCharType="end"/>
        </w:r>
      </w:hyperlink>
    </w:p>
    <w:p w14:paraId="16B89D28" w14:textId="6C7655F2"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0" w:history="1">
        <w:r w:rsidRPr="002911EF">
          <w:rPr>
            <w:rStyle w:val="Hyperlink"/>
            <w:noProof/>
          </w:rPr>
          <w:t>6.1</w:t>
        </w:r>
        <w:r>
          <w:rPr>
            <w:rFonts w:asciiTheme="minorHAnsi" w:eastAsiaTheme="minorEastAsia" w:hAnsiTheme="minorHAnsi" w:cstheme="minorBidi"/>
            <w:b w:val="0"/>
            <w:bCs w:val="0"/>
            <w:noProof/>
            <w:sz w:val="22"/>
            <w:szCs w:val="22"/>
            <w:lang w:val="de-DE"/>
          </w:rPr>
          <w:tab/>
        </w:r>
        <w:r w:rsidRPr="002911EF">
          <w:rPr>
            <w:rStyle w:val="Hyperlink"/>
            <w:noProof/>
          </w:rPr>
          <w:t>Indices and their properties</w:t>
        </w:r>
        <w:r>
          <w:rPr>
            <w:noProof/>
            <w:webHidden/>
          </w:rPr>
          <w:tab/>
        </w:r>
        <w:r>
          <w:rPr>
            <w:noProof/>
            <w:webHidden/>
          </w:rPr>
          <w:fldChar w:fldCharType="begin"/>
        </w:r>
        <w:r>
          <w:rPr>
            <w:noProof/>
            <w:webHidden/>
          </w:rPr>
          <w:instrText xml:space="preserve"> PAGEREF _Toc34747210 \h </w:instrText>
        </w:r>
        <w:r>
          <w:rPr>
            <w:noProof/>
            <w:webHidden/>
          </w:rPr>
        </w:r>
        <w:r>
          <w:rPr>
            <w:noProof/>
            <w:webHidden/>
          </w:rPr>
          <w:fldChar w:fldCharType="separate"/>
        </w:r>
        <w:r>
          <w:rPr>
            <w:noProof/>
            <w:webHidden/>
          </w:rPr>
          <w:t>44</w:t>
        </w:r>
        <w:r>
          <w:rPr>
            <w:noProof/>
            <w:webHidden/>
          </w:rPr>
          <w:fldChar w:fldCharType="end"/>
        </w:r>
      </w:hyperlink>
    </w:p>
    <w:p w14:paraId="4371D768" w14:textId="3A65BC57"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1" w:history="1">
        <w:r w:rsidRPr="002911EF">
          <w:rPr>
            <w:rStyle w:val="Hyperlink"/>
            <w:noProof/>
          </w:rPr>
          <w:t>6.2</w:t>
        </w:r>
        <w:r>
          <w:rPr>
            <w:rFonts w:asciiTheme="minorHAnsi" w:eastAsiaTheme="minorEastAsia" w:hAnsiTheme="minorHAnsi" w:cstheme="minorBidi"/>
            <w:b w:val="0"/>
            <w:bCs w:val="0"/>
            <w:noProof/>
            <w:sz w:val="22"/>
            <w:szCs w:val="22"/>
            <w:lang w:val="de-DE"/>
          </w:rPr>
          <w:tab/>
        </w:r>
        <w:r w:rsidRPr="002911EF">
          <w:rPr>
            <w:rStyle w:val="Hyperlink"/>
            <w:noProof/>
          </w:rPr>
          <w:t xml:space="preserve">Attribute </w:t>
        </w:r>
        <w:r w:rsidRPr="002911E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_Toc34747211 \h </w:instrText>
        </w:r>
        <w:r>
          <w:rPr>
            <w:noProof/>
            <w:webHidden/>
          </w:rPr>
        </w:r>
        <w:r>
          <w:rPr>
            <w:noProof/>
            <w:webHidden/>
          </w:rPr>
          <w:fldChar w:fldCharType="separate"/>
        </w:r>
        <w:r>
          <w:rPr>
            <w:noProof/>
            <w:webHidden/>
          </w:rPr>
          <w:t>44</w:t>
        </w:r>
        <w:r>
          <w:rPr>
            <w:noProof/>
            <w:webHidden/>
          </w:rPr>
          <w:fldChar w:fldCharType="end"/>
        </w:r>
      </w:hyperlink>
    </w:p>
    <w:p w14:paraId="01617C63" w14:textId="062E8B38"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2" w:history="1">
        <w:r w:rsidRPr="002911EF">
          <w:rPr>
            <w:rStyle w:val="Hyperlink"/>
            <w:noProof/>
          </w:rPr>
          <w:t>6.3</w:t>
        </w:r>
        <w:r>
          <w:rPr>
            <w:rFonts w:asciiTheme="minorHAnsi" w:eastAsiaTheme="minorEastAsia" w:hAnsiTheme="minorHAnsi" w:cstheme="minorBidi"/>
            <w:b w:val="0"/>
            <w:bCs w:val="0"/>
            <w:noProof/>
            <w:sz w:val="22"/>
            <w:szCs w:val="22"/>
            <w:lang w:val="de-DE"/>
          </w:rPr>
          <w:tab/>
        </w:r>
        <w:r w:rsidRPr="002911EF">
          <w:rPr>
            <w:rStyle w:val="Hyperlink"/>
            <w:noProof/>
          </w:rPr>
          <w:t>Dimensions and Coordinates</w:t>
        </w:r>
        <w:r>
          <w:rPr>
            <w:noProof/>
            <w:webHidden/>
          </w:rPr>
          <w:tab/>
        </w:r>
        <w:r>
          <w:rPr>
            <w:noProof/>
            <w:webHidden/>
          </w:rPr>
          <w:fldChar w:fldCharType="begin"/>
        </w:r>
        <w:r>
          <w:rPr>
            <w:noProof/>
            <w:webHidden/>
          </w:rPr>
          <w:instrText xml:space="preserve"> PAGEREF _Toc34747212 \h </w:instrText>
        </w:r>
        <w:r>
          <w:rPr>
            <w:noProof/>
            <w:webHidden/>
          </w:rPr>
        </w:r>
        <w:r>
          <w:rPr>
            <w:noProof/>
            <w:webHidden/>
          </w:rPr>
          <w:fldChar w:fldCharType="separate"/>
        </w:r>
        <w:r>
          <w:rPr>
            <w:noProof/>
            <w:webHidden/>
          </w:rPr>
          <w:t>44</w:t>
        </w:r>
        <w:r>
          <w:rPr>
            <w:noProof/>
            <w:webHidden/>
          </w:rPr>
          <w:fldChar w:fldCharType="end"/>
        </w:r>
      </w:hyperlink>
    </w:p>
    <w:p w14:paraId="13EDA002" w14:textId="7D532003"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3" w:history="1">
        <w:r w:rsidRPr="002911EF">
          <w:rPr>
            <w:rStyle w:val="Hyperlink"/>
            <w:noProof/>
          </w:rPr>
          <w:t>6.4</w:t>
        </w:r>
        <w:r>
          <w:rPr>
            <w:rFonts w:asciiTheme="minorHAnsi" w:eastAsiaTheme="minorEastAsia" w:hAnsiTheme="minorHAnsi" w:cstheme="minorBidi"/>
            <w:b w:val="0"/>
            <w:bCs w:val="0"/>
            <w:noProof/>
            <w:sz w:val="22"/>
            <w:szCs w:val="22"/>
            <w:lang w:val="de-DE"/>
          </w:rPr>
          <w:tab/>
        </w:r>
        <w:r w:rsidRPr="002911EF">
          <w:rPr>
            <w:rStyle w:val="Hyperlink"/>
            <w:noProof/>
          </w:rPr>
          <w:t xml:space="preserve">Attribute </w:t>
        </w:r>
        <w:r w:rsidRPr="002911E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_Toc34747213 \h </w:instrText>
        </w:r>
        <w:r>
          <w:rPr>
            <w:noProof/>
            <w:webHidden/>
          </w:rPr>
        </w:r>
        <w:r>
          <w:rPr>
            <w:noProof/>
            <w:webHidden/>
          </w:rPr>
          <w:fldChar w:fldCharType="separate"/>
        </w:r>
        <w:r>
          <w:rPr>
            <w:noProof/>
            <w:webHidden/>
          </w:rPr>
          <w:t>44</w:t>
        </w:r>
        <w:r>
          <w:rPr>
            <w:noProof/>
            <w:webHidden/>
          </w:rPr>
          <w:fldChar w:fldCharType="end"/>
        </w:r>
      </w:hyperlink>
    </w:p>
    <w:p w14:paraId="1E202F7E" w14:textId="12C2F811"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4" w:history="1">
        <w:r w:rsidRPr="002911EF">
          <w:rPr>
            <w:rStyle w:val="Hyperlink"/>
            <w:noProof/>
          </w:rPr>
          <w:t>6.5</w:t>
        </w:r>
        <w:r>
          <w:rPr>
            <w:rFonts w:asciiTheme="minorHAnsi" w:eastAsiaTheme="minorEastAsia" w:hAnsiTheme="minorHAnsi" w:cstheme="minorBidi"/>
            <w:b w:val="0"/>
            <w:bCs w:val="0"/>
            <w:noProof/>
            <w:sz w:val="22"/>
            <w:szCs w:val="22"/>
            <w:lang w:val="de-DE"/>
          </w:rPr>
          <w:tab/>
        </w:r>
        <w:r w:rsidRPr="002911EF">
          <w:rPr>
            <w:rStyle w:val="Hyperlink"/>
            <w:noProof/>
          </w:rPr>
          <w:t>Custom Attributes list</w:t>
        </w:r>
        <w:r>
          <w:rPr>
            <w:noProof/>
            <w:webHidden/>
          </w:rPr>
          <w:tab/>
        </w:r>
        <w:r>
          <w:rPr>
            <w:noProof/>
            <w:webHidden/>
          </w:rPr>
          <w:fldChar w:fldCharType="begin"/>
        </w:r>
        <w:r>
          <w:rPr>
            <w:noProof/>
            <w:webHidden/>
          </w:rPr>
          <w:instrText xml:space="preserve"> PAGEREF _Toc34747214 \h </w:instrText>
        </w:r>
        <w:r>
          <w:rPr>
            <w:noProof/>
            <w:webHidden/>
          </w:rPr>
        </w:r>
        <w:r>
          <w:rPr>
            <w:noProof/>
            <w:webHidden/>
          </w:rPr>
          <w:fldChar w:fldCharType="separate"/>
        </w:r>
        <w:r>
          <w:rPr>
            <w:noProof/>
            <w:webHidden/>
          </w:rPr>
          <w:t>45</w:t>
        </w:r>
        <w:r>
          <w:rPr>
            <w:noProof/>
            <w:webHidden/>
          </w:rPr>
          <w:fldChar w:fldCharType="end"/>
        </w:r>
      </w:hyperlink>
    </w:p>
    <w:p w14:paraId="53CAADAE" w14:textId="66957A94"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5" w:history="1">
        <w:r w:rsidRPr="002911EF">
          <w:rPr>
            <w:rStyle w:val="Hyperlink"/>
            <w:noProof/>
          </w:rPr>
          <w:t>6.6</w:t>
        </w:r>
        <w:r>
          <w:rPr>
            <w:rFonts w:asciiTheme="minorHAnsi" w:eastAsiaTheme="minorEastAsia" w:hAnsiTheme="minorHAnsi" w:cstheme="minorBidi"/>
            <w:b w:val="0"/>
            <w:bCs w:val="0"/>
            <w:noProof/>
            <w:sz w:val="22"/>
            <w:szCs w:val="22"/>
            <w:lang w:val="de-DE"/>
          </w:rPr>
          <w:tab/>
        </w:r>
        <w:r w:rsidRPr="002911EF">
          <w:rPr>
            <w:rStyle w:val="Hyperlink"/>
            <w:noProof/>
          </w:rPr>
          <w:t xml:space="preserve">Distinction between </w:t>
        </w:r>
        <w:r w:rsidRPr="002911EF">
          <w:rPr>
            <w:rStyle w:val="Hyperlink"/>
            <w:rFonts w:ascii="Courier New" w:hAnsi="Courier New" w:cs="Courier New"/>
            <w:noProof/>
          </w:rPr>
          <w:t>&lt;custom_attributes/&gt;</w:t>
        </w:r>
        <w:r w:rsidRPr="002911EF">
          <w:rPr>
            <w:rStyle w:val="Hyperlink"/>
            <w:noProof/>
          </w:rPr>
          <w:t xml:space="preserve"> and </w:t>
        </w:r>
        <w:r w:rsidRPr="002911E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_Toc34747215 \h </w:instrText>
        </w:r>
        <w:r>
          <w:rPr>
            <w:noProof/>
            <w:webHidden/>
          </w:rPr>
        </w:r>
        <w:r>
          <w:rPr>
            <w:noProof/>
            <w:webHidden/>
          </w:rPr>
          <w:fldChar w:fldCharType="separate"/>
        </w:r>
        <w:r>
          <w:rPr>
            <w:noProof/>
            <w:webHidden/>
          </w:rPr>
          <w:t>50</w:t>
        </w:r>
        <w:r>
          <w:rPr>
            <w:noProof/>
            <w:webHidden/>
          </w:rPr>
          <w:fldChar w:fldCharType="end"/>
        </w:r>
      </w:hyperlink>
    </w:p>
    <w:p w14:paraId="2175D78C" w14:textId="1C1BDE82" w:rsidR="00371FCC" w:rsidRDefault="00371FCC">
      <w:pPr>
        <w:pStyle w:val="Verzeichnis3"/>
        <w:rPr>
          <w:rFonts w:asciiTheme="minorHAnsi" w:eastAsiaTheme="minorEastAsia" w:hAnsiTheme="minorHAnsi" w:cstheme="minorBidi"/>
          <w:noProof/>
          <w:sz w:val="22"/>
          <w:szCs w:val="22"/>
          <w:lang w:val="de-DE"/>
        </w:rPr>
      </w:pPr>
      <w:hyperlink w:anchor="_Toc34747216" w:history="1">
        <w:r w:rsidRPr="002911EF">
          <w:rPr>
            <w:rStyle w:val="Hyperlink"/>
            <w:noProof/>
          </w:rPr>
          <w:t>6.6.1</w:t>
        </w:r>
        <w:r>
          <w:rPr>
            <w:rFonts w:asciiTheme="minorHAnsi" w:eastAsiaTheme="minorEastAsia" w:hAnsiTheme="minorHAnsi" w:cstheme="minorBidi"/>
            <w:noProof/>
            <w:sz w:val="22"/>
            <w:szCs w:val="22"/>
            <w:lang w:val="de-DE"/>
          </w:rPr>
          <w:tab/>
        </w:r>
        <w:r w:rsidRPr="002911EF">
          <w:rPr>
            <w:rStyle w:val="Hyperlink"/>
            <w:noProof/>
          </w:rPr>
          <w:t xml:space="preserve">Needs of different process roles, addressed by </w:t>
        </w:r>
        <w:r w:rsidRPr="002911EF">
          <w:rPr>
            <w:rStyle w:val="Hyperlink"/>
            <w:rFonts w:ascii="Courier New" w:hAnsi="Courier New" w:cs="Courier New"/>
            <w:i/>
            <w:iCs/>
            <w:noProof/>
          </w:rPr>
          <w:t>&lt;custom_attributes/&gt;</w:t>
        </w:r>
        <w:r w:rsidRPr="002911EF">
          <w:rPr>
            <w:rStyle w:val="Hyperlink"/>
            <w:noProof/>
          </w:rPr>
          <w:t xml:space="preserve"> and </w:t>
        </w:r>
        <w:r w:rsidRPr="002911E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_Toc34747216 \h </w:instrText>
        </w:r>
        <w:r>
          <w:rPr>
            <w:noProof/>
            <w:webHidden/>
          </w:rPr>
        </w:r>
        <w:r>
          <w:rPr>
            <w:noProof/>
            <w:webHidden/>
          </w:rPr>
          <w:fldChar w:fldCharType="separate"/>
        </w:r>
        <w:r>
          <w:rPr>
            <w:noProof/>
            <w:webHidden/>
          </w:rPr>
          <w:t>50</w:t>
        </w:r>
        <w:r>
          <w:rPr>
            <w:noProof/>
            <w:webHidden/>
          </w:rPr>
          <w:fldChar w:fldCharType="end"/>
        </w:r>
      </w:hyperlink>
    </w:p>
    <w:p w14:paraId="40DAE43C" w14:textId="07E61BDA" w:rsidR="00371FCC" w:rsidRDefault="00371FCC">
      <w:pPr>
        <w:pStyle w:val="Verzeichnis3"/>
        <w:rPr>
          <w:rFonts w:asciiTheme="minorHAnsi" w:eastAsiaTheme="minorEastAsia" w:hAnsiTheme="minorHAnsi" w:cstheme="minorBidi"/>
          <w:noProof/>
          <w:sz w:val="22"/>
          <w:szCs w:val="22"/>
          <w:lang w:val="de-DE"/>
        </w:rPr>
      </w:pPr>
      <w:hyperlink w:anchor="_Toc34747217" w:history="1">
        <w:r w:rsidRPr="002911EF">
          <w:rPr>
            <w:rStyle w:val="Hyperlink"/>
            <w:noProof/>
          </w:rPr>
          <w:t>6.6.2</w:t>
        </w:r>
        <w:r>
          <w:rPr>
            <w:rFonts w:asciiTheme="minorHAnsi" w:eastAsiaTheme="minorEastAsia" w:hAnsiTheme="minorHAnsi" w:cstheme="minorBidi"/>
            <w:noProof/>
            <w:sz w:val="22"/>
            <w:szCs w:val="22"/>
            <w:lang w:val="de-DE"/>
          </w:rPr>
          <w:tab/>
        </w:r>
        <w:r w:rsidRPr="002911EF">
          <w:rPr>
            <w:rStyle w:val="Hyperlink"/>
            <w:noProof/>
          </w:rPr>
          <w:t xml:space="preserve">Needs of different applications, addressed by </w:t>
        </w:r>
        <w:r w:rsidRPr="002911EF">
          <w:rPr>
            <w:rStyle w:val="Hyperlink"/>
            <w:rFonts w:ascii="Courier New" w:hAnsi="Courier New" w:cs="Courier New"/>
            <w:i/>
            <w:iCs/>
            <w:noProof/>
          </w:rPr>
          <w:t>&lt;custom_attributes/&gt;</w:t>
        </w:r>
        <w:r w:rsidRPr="002911EF">
          <w:rPr>
            <w:rStyle w:val="Hyperlink"/>
            <w:noProof/>
          </w:rPr>
          <w:t xml:space="preserve"> and </w:t>
        </w:r>
        <w:r w:rsidRPr="002911E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_Toc34747217 \h </w:instrText>
        </w:r>
        <w:r>
          <w:rPr>
            <w:noProof/>
            <w:webHidden/>
          </w:rPr>
        </w:r>
        <w:r>
          <w:rPr>
            <w:noProof/>
            <w:webHidden/>
          </w:rPr>
          <w:fldChar w:fldCharType="separate"/>
        </w:r>
        <w:r>
          <w:rPr>
            <w:noProof/>
            <w:webHidden/>
          </w:rPr>
          <w:t>50</w:t>
        </w:r>
        <w:r>
          <w:rPr>
            <w:noProof/>
            <w:webHidden/>
          </w:rPr>
          <w:fldChar w:fldCharType="end"/>
        </w:r>
      </w:hyperlink>
    </w:p>
    <w:p w14:paraId="2872AB7D" w14:textId="73CAD326" w:rsidR="00371FCC" w:rsidRDefault="00371FCC">
      <w:pPr>
        <w:pStyle w:val="Verzeichnis3"/>
        <w:rPr>
          <w:rFonts w:asciiTheme="minorHAnsi" w:eastAsiaTheme="minorEastAsia" w:hAnsiTheme="minorHAnsi" w:cstheme="minorBidi"/>
          <w:noProof/>
          <w:sz w:val="22"/>
          <w:szCs w:val="22"/>
          <w:lang w:val="de-DE"/>
        </w:rPr>
      </w:pPr>
      <w:hyperlink w:anchor="_Toc34747218" w:history="1">
        <w:r w:rsidRPr="002911EF">
          <w:rPr>
            <w:rStyle w:val="Hyperlink"/>
            <w:noProof/>
          </w:rPr>
          <w:t>6.6.3</w:t>
        </w:r>
        <w:r>
          <w:rPr>
            <w:rFonts w:asciiTheme="minorHAnsi" w:eastAsiaTheme="minorEastAsia" w:hAnsiTheme="minorHAnsi" w:cstheme="minorBidi"/>
            <w:noProof/>
            <w:sz w:val="22"/>
            <w:szCs w:val="22"/>
            <w:lang w:val="de-DE"/>
          </w:rPr>
          <w:tab/>
        </w:r>
        <w:r w:rsidRPr="002911EF">
          <w:rPr>
            <w:rStyle w:val="Hyperlink"/>
            <w:noProof/>
          </w:rPr>
          <w:t xml:space="preserve">Different levels of </w:t>
        </w:r>
        <w:r w:rsidRPr="002911EF">
          <w:rPr>
            <w:rStyle w:val="Hyperlink"/>
            <w:rFonts w:ascii="Courier New" w:hAnsi="Courier New" w:cs="Courier New"/>
            <w:i/>
            <w:iCs/>
            <w:noProof/>
          </w:rPr>
          <w:t>&lt;custom_attributes/&gt;</w:t>
        </w:r>
        <w:r w:rsidRPr="002911EF">
          <w:rPr>
            <w:rStyle w:val="Hyperlink"/>
            <w:noProof/>
          </w:rPr>
          <w:t xml:space="preserve"> and </w:t>
        </w:r>
        <w:r w:rsidRPr="002911EF">
          <w:rPr>
            <w:rStyle w:val="Hyperlink"/>
            <w:rFonts w:ascii="Courier New" w:hAnsi="Courier New" w:cs="Courier New"/>
            <w:i/>
            <w:iCs/>
            <w:noProof/>
          </w:rPr>
          <w:t>&lt;appdata/&gt;</w:t>
        </w:r>
        <w:r w:rsidRPr="002911EF">
          <w:rPr>
            <w:rStyle w:val="Hyperlink"/>
            <w:noProof/>
          </w:rPr>
          <w:t xml:space="preserve"> within χMCF data model</w:t>
        </w:r>
        <w:r>
          <w:rPr>
            <w:noProof/>
            <w:webHidden/>
          </w:rPr>
          <w:tab/>
        </w:r>
        <w:r>
          <w:rPr>
            <w:noProof/>
            <w:webHidden/>
          </w:rPr>
          <w:fldChar w:fldCharType="begin"/>
        </w:r>
        <w:r>
          <w:rPr>
            <w:noProof/>
            <w:webHidden/>
          </w:rPr>
          <w:instrText xml:space="preserve"> PAGEREF _Toc34747218 \h </w:instrText>
        </w:r>
        <w:r>
          <w:rPr>
            <w:noProof/>
            <w:webHidden/>
          </w:rPr>
        </w:r>
        <w:r>
          <w:rPr>
            <w:noProof/>
            <w:webHidden/>
          </w:rPr>
          <w:fldChar w:fldCharType="separate"/>
        </w:r>
        <w:r>
          <w:rPr>
            <w:noProof/>
            <w:webHidden/>
          </w:rPr>
          <w:t>51</w:t>
        </w:r>
        <w:r>
          <w:rPr>
            <w:noProof/>
            <w:webHidden/>
          </w:rPr>
          <w:fldChar w:fldCharType="end"/>
        </w:r>
      </w:hyperlink>
    </w:p>
    <w:p w14:paraId="52299E25" w14:textId="4CAC2F13"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219" w:history="1">
        <w:r w:rsidRPr="002911EF">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2911EF">
          <w:rPr>
            <w:rStyle w:val="Hyperlink"/>
            <w:noProof/>
          </w:rPr>
          <w:t>0D connections</w:t>
        </w:r>
        <w:r>
          <w:rPr>
            <w:noProof/>
            <w:webHidden/>
          </w:rPr>
          <w:tab/>
        </w:r>
        <w:r>
          <w:rPr>
            <w:noProof/>
            <w:webHidden/>
          </w:rPr>
          <w:fldChar w:fldCharType="begin"/>
        </w:r>
        <w:r>
          <w:rPr>
            <w:noProof/>
            <w:webHidden/>
          </w:rPr>
          <w:instrText xml:space="preserve"> PAGEREF _Toc34747219 \h </w:instrText>
        </w:r>
        <w:r>
          <w:rPr>
            <w:noProof/>
            <w:webHidden/>
          </w:rPr>
        </w:r>
        <w:r>
          <w:rPr>
            <w:noProof/>
            <w:webHidden/>
          </w:rPr>
          <w:fldChar w:fldCharType="separate"/>
        </w:r>
        <w:r>
          <w:rPr>
            <w:noProof/>
            <w:webHidden/>
          </w:rPr>
          <w:t>52</w:t>
        </w:r>
        <w:r>
          <w:rPr>
            <w:noProof/>
            <w:webHidden/>
          </w:rPr>
          <w:fldChar w:fldCharType="end"/>
        </w:r>
      </w:hyperlink>
    </w:p>
    <w:p w14:paraId="21A4D313" w14:textId="2A26996D"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0" w:history="1">
        <w:r w:rsidRPr="002911EF">
          <w:rPr>
            <w:rStyle w:val="Hyperlink"/>
            <w:noProof/>
          </w:rPr>
          <w:t>7.1</w:t>
        </w:r>
        <w:r>
          <w:rPr>
            <w:rFonts w:asciiTheme="minorHAnsi" w:eastAsiaTheme="minorEastAsia" w:hAnsiTheme="minorHAnsi" w:cstheme="minorBidi"/>
            <w:b w:val="0"/>
            <w:bCs w:val="0"/>
            <w:noProof/>
            <w:sz w:val="22"/>
            <w:szCs w:val="22"/>
            <w:lang w:val="de-DE"/>
          </w:rPr>
          <w:tab/>
        </w:r>
        <w:r w:rsidRPr="002911EF">
          <w:rPr>
            <w:rStyle w:val="Hyperlink"/>
            <w:noProof/>
          </w:rPr>
          <w:t>Generic Definitions</w:t>
        </w:r>
        <w:r>
          <w:rPr>
            <w:noProof/>
            <w:webHidden/>
          </w:rPr>
          <w:tab/>
        </w:r>
        <w:r>
          <w:rPr>
            <w:noProof/>
            <w:webHidden/>
          </w:rPr>
          <w:fldChar w:fldCharType="begin"/>
        </w:r>
        <w:r>
          <w:rPr>
            <w:noProof/>
            <w:webHidden/>
          </w:rPr>
          <w:instrText xml:space="preserve"> PAGEREF _Toc34747220 \h </w:instrText>
        </w:r>
        <w:r>
          <w:rPr>
            <w:noProof/>
            <w:webHidden/>
          </w:rPr>
        </w:r>
        <w:r>
          <w:rPr>
            <w:noProof/>
            <w:webHidden/>
          </w:rPr>
          <w:fldChar w:fldCharType="separate"/>
        </w:r>
        <w:r>
          <w:rPr>
            <w:noProof/>
            <w:webHidden/>
          </w:rPr>
          <w:t>52</w:t>
        </w:r>
        <w:r>
          <w:rPr>
            <w:noProof/>
            <w:webHidden/>
          </w:rPr>
          <w:fldChar w:fldCharType="end"/>
        </w:r>
      </w:hyperlink>
    </w:p>
    <w:p w14:paraId="4B424D61" w14:textId="05348E0C" w:rsidR="00371FCC" w:rsidRDefault="00371FCC">
      <w:pPr>
        <w:pStyle w:val="Verzeichnis3"/>
        <w:rPr>
          <w:rFonts w:asciiTheme="minorHAnsi" w:eastAsiaTheme="minorEastAsia" w:hAnsiTheme="minorHAnsi" w:cstheme="minorBidi"/>
          <w:noProof/>
          <w:sz w:val="22"/>
          <w:szCs w:val="22"/>
          <w:lang w:val="de-DE"/>
        </w:rPr>
      </w:pPr>
      <w:hyperlink w:anchor="_Toc34747221" w:history="1">
        <w:r w:rsidRPr="002911EF">
          <w:rPr>
            <w:rStyle w:val="Hyperlink"/>
            <w:noProof/>
          </w:rPr>
          <w:t>7.1.1</w:t>
        </w:r>
        <w:r>
          <w:rPr>
            <w:rFonts w:asciiTheme="minorHAnsi" w:eastAsiaTheme="minorEastAsia" w:hAnsiTheme="minorHAnsi" w:cstheme="minorBidi"/>
            <w:noProof/>
            <w:sz w:val="22"/>
            <w:szCs w:val="22"/>
            <w:lang w:val="de-DE"/>
          </w:rPr>
          <w:tab/>
        </w:r>
        <w:r w:rsidRPr="002911EF">
          <w:rPr>
            <w:rStyle w:val="Hyperlink"/>
            <w:noProof/>
          </w:rPr>
          <w:t>Identification</w:t>
        </w:r>
        <w:r>
          <w:rPr>
            <w:noProof/>
            <w:webHidden/>
          </w:rPr>
          <w:tab/>
        </w:r>
        <w:r>
          <w:rPr>
            <w:noProof/>
            <w:webHidden/>
          </w:rPr>
          <w:fldChar w:fldCharType="begin"/>
        </w:r>
        <w:r>
          <w:rPr>
            <w:noProof/>
            <w:webHidden/>
          </w:rPr>
          <w:instrText xml:space="preserve"> PAGEREF _Toc34747221 \h </w:instrText>
        </w:r>
        <w:r>
          <w:rPr>
            <w:noProof/>
            <w:webHidden/>
          </w:rPr>
        </w:r>
        <w:r>
          <w:rPr>
            <w:noProof/>
            <w:webHidden/>
          </w:rPr>
          <w:fldChar w:fldCharType="separate"/>
        </w:r>
        <w:r>
          <w:rPr>
            <w:noProof/>
            <w:webHidden/>
          </w:rPr>
          <w:t>52</w:t>
        </w:r>
        <w:r>
          <w:rPr>
            <w:noProof/>
            <w:webHidden/>
          </w:rPr>
          <w:fldChar w:fldCharType="end"/>
        </w:r>
      </w:hyperlink>
    </w:p>
    <w:p w14:paraId="499F5509" w14:textId="6D27D01C" w:rsidR="00371FCC" w:rsidRDefault="00371FCC">
      <w:pPr>
        <w:pStyle w:val="Verzeichnis3"/>
        <w:rPr>
          <w:rFonts w:asciiTheme="minorHAnsi" w:eastAsiaTheme="minorEastAsia" w:hAnsiTheme="minorHAnsi" w:cstheme="minorBidi"/>
          <w:noProof/>
          <w:sz w:val="22"/>
          <w:szCs w:val="22"/>
          <w:lang w:val="de-DE"/>
        </w:rPr>
      </w:pPr>
      <w:hyperlink w:anchor="_Toc34747222" w:history="1">
        <w:r w:rsidRPr="002911EF">
          <w:rPr>
            <w:rStyle w:val="Hyperlink"/>
            <w:noProof/>
          </w:rPr>
          <w:t>7.1.2</w:t>
        </w:r>
        <w:r>
          <w:rPr>
            <w:rFonts w:asciiTheme="minorHAnsi" w:eastAsiaTheme="minorEastAsia" w:hAnsiTheme="minorHAnsi" w:cstheme="minorBidi"/>
            <w:noProof/>
            <w:sz w:val="22"/>
            <w:szCs w:val="22"/>
            <w:lang w:val="de-DE"/>
          </w:rPr>
          <w:tab/>
        </w:r>
        <w:r w:rsidRPr="002911EF">
          <w:rPr>
            <w:rStyle w:val="Hyperlink"/>
            <w:noProof/>
          </w:rPr>
          <w:t>Location</w:t>
        </w:r>
        <w:r>
          <w:rPr>
            <w:noProof/>
            <w:webHidden/>
          </w:rPr>
          <w:tab/>
        </w:r>
        <w:r>
          <w:rPr>
            <w:noProof/>
            <w:webHidden/>
          </w:rPr>
          <w:fldChar w:fldCharType="begin"/>
        </w:r>
        <w:r>
          <w:rPr>
            <w:noProof/>
            <w:webHidden/>
          </w:rPr>
          <w:instrText xml:space="preserve"> PAGEREF _Toc34747222 \h </w:instrText>
        </w:r>
        <w:r>
          <w:rPr>
            <w:noProof/>
            <w:webHidden/>
          </w:rPr>
        </w:r>
        <w:r>
          <w:rPr>
            <w:noProof/>
            <w:webHidden/>
          </w:rPr>
          <w:fldChar w:fldCharType="separate"/>
        </w:r>
        <w:r>
          <w:rPr>
            <w:noProof/>
            <w:webHidden/>
          </w:rPr>
          <w:t>52</w:t>
        </w:r>
        <w:r>
          <w:rPr>
            <w:noProof/>
            <w:webHidden/>
          </w:rPr>
          <w:fldChar w:fldCharType="end"/>
        </w:r>
      </w:hyperlink>
    </w:p>
    <w:p w14:paraId="008E0919" w14:textId="418E08C4" w:rsidR="00371FCC" w:rsidRDefault="00371FCC">
      <w:pPr>
        <w:pStyle w:val="Verzeichnis3"/>
        <w:rPr>
          <w:rFonts w:asciiTheme="minorHAnsi" w:eastAsiaTheme="minorEastAsia" w:hAnsiTheme="minorHAnsi" w:cstheme="minorBidi"/>
          <w:noProof/>
          <w:sz w:val="22"/>
          <w:szCs w:val="22"/>
          <w:lang w:val="de-DE"/>
        </w:rPr>
      </w:pPr>
      <w:hyperlink w:anchor="_Toc34747223" w:history="1">
        <w:r w:rsidRPr="002911EF">
          <w:rPr>
            <w:rStyle w:val="Hyperlink"/>
            <w:noProof/>
          </w:rPr>
          <w:t>7.1.3</w:t>
        </w:r>
        <w:r>
          <w:rPr>
            <w:rFonts w:asciiTheme="minorHAnsi" w:eastAsiaTheme="minorEastAsia" w:hAnsiTheme="minorHAnsi" w:cstheme="minorBidi"/>
            <w:noProof/>
            <w:sz w:val="22"/>
            <w:szCs w:val="22"/>
            <w:lang w:val="de-DE"/>
          </w:rPr>
          <w:tab/>
        </w:r>
        <w:r w:rsidRPr="002911EF">
          <w:rPr>
            <w:rStyle w:val="Hyperlink"/>
            <w:noProof/>
          </w:rPr>
          <w:t>Direction</w:t>
        </w:r>
        <w:r>
          <w:rPr>
            <w:noProof/>
            <w:webHidden/>
          </w:rPr>
          <w:tab/>
        </w:r>
        <w:r>
          <w:rPr>
            <w:noProof/>
            <w:webHidden/>
          </w:rPr>
          <w:fldChar w:fldCharType="begin"/>
        </w:r>
        <w:r>
          <w:rPr>
            <w:noProof/>
            <w:webHidden/>
          </w:rPr>
          <w:instrText xml:space="preserve"> PAGEREF _Toc34747223 \h </w:instrText>
        </w:r>
        <w:r>
          <w:rPr>
            <w:noProof/>
            <w:webHidden/>
          </w:rPr>
        </w:r>
        <w:r>
          <w:rPr>
            <w:noProof/>
            <w:webHidden/>
          </w:rPr>
          <w:fldChar w:fldCharType="separate"/>
        </w:r>
        <w:r>
          <w:rPr>
            <w:noProof/>
            <w:webHidden/>
          </w:rPr>
          <w:t>53</w:t>
        </w:r>
        <w:r>
          <w:rPr>
            <w:noProof/>
            <w:webHidden/>
          </w:rPr>
          <w:fldChar w:fldCharType="end"/>
        </w:r>
      </w:hyperlink>
    </w:p>
    <w:p w14:paraId="63FFBADA" w14:textId="07E33038" w:rsidR="00371FCC" w:rsidRDefault="00371FCC">
      <w:pPr>
        <w:pStyle w:val="Verzeichnis3"/>
        <w:rPr>
          <w:rFonts w:asciiTheme="minorHAnsi" w:eastAsiaTheme="minorEastAsia" w:hAnsiTheme="minorHAnsi" w:cstheme="minorBidi"/>
          <w:noProof/>
          <w:sz w:val="22"/>
          <w:szCs w:val="22"/>
          <w:lang w:val="de-DE"/>
        </w:rPr>
      </w:pPr>
      <w:hyperlink w:anchor="_Toc34747224" w:history="1">
        <w:r w:rsidRPr="002911EF">
          <w:rPr>
            <w:rStyle w:val="Hyperlink"/>
            <w:noProof/>
          </w:rPr>
          <w:t>7.1.4</w:t>
        </w:r>
        <w:r>
          <w:rPr>
            <w:rFonts w:asciiTheme="minorHAnsi" w:eastAsiaTheme="minorEastAsia" w:hAnsiTheme="minorHAnsi" w:cstheme="minorBidi"/>
            <w:noProof/>
            <w:sz w:val="22"/>
            <w:szCs w:val="22"/>
            <w:lang w:val="de-DE"/>
          </w:rPr>
          <w:tab/>
        </w:r>
        <w:r w:rsidRPr="002911EF">
          <w:rPr>
            <w:rStyle w:val="Hyperlink"/>
            <w:noProof/>
          </w:rPr>
          <w:t>Type Specification</w:t>
        </w:r>
        <w:r>
          <w:rPr>
            <w:noProof/>
            <w:webHidden/>
          </w:rPr>
          <w:tab/>
        </w:r>
        <w:r>
          <w:rPr>
            <w:noProof/>
            <w:webHidden/>
          </w:rPr>
          <w:fldChar w:fldCharType="begin"/>
        </w:r>
        <w:r>
          <w:rPr>
            <w:noProof/>
            <w:webHidden/>
          </w:rPr>
          <w:instrText xml:space="preserve"> PAGEREF _Toc34747224 \h </w:instrText>
        </w:r>
        <w:r>
          <w:rPr>
            <w:noProof/>
            <w:webHidden/>
          </w:rPr>
        </w:r>
        <w:r>
          <w:rPr>
            <w:noProof/>
            <w:webHidden/>
          </w:rPr>
          <w:fldChar w:fldCharType="separate"/>
        </w:r>
        <w:r>
          <w:rPr>
            <w:noProof/>
            <w:webHidden/>
          </w:rPr>
          <w:t>54</w:t>
        </w:r>
        <w:r>
          <w:rPr>
            <w:noProof/>
            <w:webHidden/>
          </w:rPr>
          <w:fldChar w:fldCharType="end"/>
        </w:r>
      </w:hyperlink>
    </w:p>
    <w:p w14:paraId="64B034EE" w14:textId="4E4FC920"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5" w:history="1">
        <w:r w:rsidRPr="002911EF">
          <w:rPr>
            <w:rStyle w:val="Hyperlink"/>
            <w:noProof/>
          </w:rPr>
          <w:t>7.2</w:t>
        </w:r>
        <w:r>
          <w:rPr>
            <w:rFonts w:asciiTheme="minorHAnsi" w:eastAsiaTheme="minorEastAsia" w:hAnsiTheme="minorHAnsi" w:cstheme="minorBidi"/>
            <w:b w:val="0"/>
            <w:bCs w:val="0"/>
            <w:noProof/>
            <w:sz w:val="22"/>
            <w:szCs w:val="22"/>
            <w:lang w:val="de-DE"/>
          </w:rPr>
          <w:tab/>
        </w:r>
        <w:r w:rsidRPr="002911EF">
          <w:rPr>
            <w:rStyle w:val="Hyperlink"/>
            <w:noProof/>
          </w:rPr>
          <w:t>Spot Welds</w:t>
        </w:r>
        <w:r>
          <w:rPr>
            <w:noProof/>
            <w:webHidden/>
          </w:rPr>
          <w:tab/>
        </w:r>
        <w:r>
          <w:rPr>
            <w:noProof/>
            <w:webHidden/>
          </w:rPr>
          <w:fldChar w:fldCharType="begin"/>
        </w:r>
        <w:r>
          <w:rPr>
            <w:noProof/>
            <w:webHidden/>
          </w:rPr>
          <w:instrText xml:space="preserve"> PAGEREF _Toc34747225 \h </w:instrText>
        </w:r>
        <w:r>
          <w:rPr>
            <w:noProof/>
            <w:webHidden/>
          </w:rPr>
        </w:r>
        <w:r>
          <w:rPr>
            <w:noProof/>
            <w:webHidden/>
          </w:rPr>
          <w:fldChar w:fldCharType="separate"/>
        </w:r>
        <w:r>
          <w:rPr>
            <w:noProof/>
            <w:webHidden/>
          </w:rPr>
          <w:t>54</w:t>
        </w:r>
        <w:r>
          <w:rPr>
            <w:noProof/>
            <w:webHidden/>
          </w:rPr>
          <w:fldChar w:fldCharType="end"/>
        </w:r>
      </w:hyperlink>
    </w:p>
    <w:p w14:paraId="56EB7DCE" w14:textId="6D52734B"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6" w:history="1">
        <w:r w:rsidRPr="002911EF">
          <w:rPr>
            <w:rStyle w:val="Hyperlink"/>
            <w:noProof/>
          </w:rPr>
          <w:t>7.3</w:t>
        </w:r>
        <w:r>
          <w:rPr>
            <w:rFonts w:asciiTheme="minorHAnsi" w:eastAsiaTheme="minorEastAsia" w:hAnsiTheme="minorHAnsi" w:cstheme="minorBidi"/>
            <w:b w:val="0"/>
            <w:bCs w:val="0"/>
            <w:noProof/>
            <w:sz w:val="22"/>
            <w:szCs w:val="22"/>
            <w:lang w:val="de-DE"/>
          </w:rPr>
          <w:tab/>
        </w:r>
        <w:r w:rsidRPr="002911EF">
          <w:rPr>
            <w:rStyle w:val="Hyperlink"/>
            <w:noProof/>
          </w:rPr>
          <w:t>Robscans</w:t>
        </w:r>
        <w:r>
          <w:rPr>
            <w:noProof/>
            <w:webHidden/>
          </w:rPr>
          <w:tab/>
        </w:r>
        <w:r>
          <w:rPr>
            <w:noProof/>
            <w:webHidden/>
          </w:rPr>
          <w:fldChar w:fldCharType="begin"/>
        </w:r>
        <w:r>
          <w:rPr>
            <w:noProof/>
            <w:webHidden/>
          </w:rPr>
          <w:instrText xml:space="preserve"> PAGEREF _Toc34747226 \h </w:instrText>
        </w:r>
        <w:r>
          <w:rPr>
            <w:noProof/>
            <w:webHidden/>
          </w:rPr>
        </w:r>
        <w:r>
          <w:rPr>
            <w:noProof/>
            <w:webHidden/>
          </w:rPr>
          <w:fldChar w:fldCharType="separate"/>
        </w:r>
        <w:r>
          <w:rPr>
            <w:noProof/>
            <w:webHidden/>
          </w:rPr>
          <w:t>55</w:t>
        </w:r>
        <w:r>
          <w:rPr>
            <w:noProof/>
            <w:webHidden/>
          </w:rPr>
          <w:fldChar w:fldCharType="end"/>
        </w:r>
      </w:hyperlink>
    </w:p>
    <w:p w14:paraId="23461E88" w14:textId="0BD755F6"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7" w:history="1">
        <w:r w:rsidRPr="002911EF">
          <w:rPr>
            <w:rStyle w:val="Hyperlink"/>
            <w:noProof/>
          </w:rPr>
          <w:t>7.4</w:t>
        </w:r>
        <w:r>
          <w:rPr>
            <w:rFonts w:asciiTheme="minorHAnsi" w:eastAsiaTheme="minorEastAsia" w:hAnsiTheme="minorHAnsi" w:cstheme="minorBidi"/>
            <w:b w:val="0"/>
            <w:bCs w:val="0"/>
            <w:noProof/>
            <w:sz w:val="22"/>
            <w:szCs w:val="22"/>
            <w:lang w:val="de-DE"/>
          </w:rPr>
          <w:tab/>
        </w:r>
        <w:r w:rsidRPr="002911EF">
          <w:rPr>
            <w:rStyle w:val="Hyperlink"/>
            <w:noProof/>
          </w:rPr>
          <w:t>Rivets</w:t>
        </w:r>
        <w:r>
          <w:rPr>
            <w:noProof/>
            <w:webHidden/>
          </w:rPr>
          <w:tab/>
        </w:r>
        <w:r>
          <w:rPr>
            <w:noProof/>
            <w:webHidden/>
          </w:rPr>
          <w:fldChar w:fldCharType="begin"/>
        </w:r>
        <w:r>
          <w:rPr>
            <w:noProof/>
            <w:webHidden/>
          </w:rPr>
          <w:instrText xml:space="preserve"> PAGEREF _Toc34747227 \h </w:instrText>
        </w:r>
        <w:r>
          <w:rPr>
            <w:noProof/>
            <w:webHidden/>
          </w:rPr>
        </w:r>
        <w:r>
          <w:rPr>
            <w:noProof/>
            <w:webHidden/>
          </w:rPr>
          <w:fldChar w:fldCharType="separate"/>
        </w:r>
        <w:r>
          <w:rPr>
            <w:noProof/>
            <w:webHidden/>
          </w:rPr>
          <w:t>58</w:t>
        </w:r>
        <w:r>
          <w:rPr>
            <w:noProof/>
            <w:webHidden/>
          </w:rPr>
          <w:fldChar w:fldCharType="end"/>
        </w:r>
      </w:hyperlink>
    </w:p>
    <w:p w14:paraId="540E00F3" w14:textId="093313B4" w:rsidR="00371FCC" w:rsidRDefault="00371FCC">
      <w:pPr>
        <w:pStyle w:val="Verzeichnis3"/>
        <w:rPr>
          <w:rFonts w:asciiTheme="minorHAnsi" w:eastAsiaTheme="minorEastAsia" w:hAnsiTheme="minorHAnsi" w:cstheme="minorBidi"/>
          <w:noProof/>
          <w:sz w:val="22"/>
          <w:szCs w:val="22"/>
          <w:lang w:val="de-DE"/>
        </w:rPr>
      </w:pPr>
      <w:hyperlink w:anchor="_Toc34747228" w:history="1">
        <w:r w:rsidRPr="002911EF">
          <w:rPr>
            <w:rStyle w:val="Hyperlink"/>
            <w:noProof/>
          </w:rPr>
          <w:t>7.4.1</w:t>
        </w:r>
        <w:r>
          <w:rPr>
            <w:rFonts w:asciiTheme="minorHAnsi" w:eastAsiaTheme="minorEastAsia" w:hAnsiTheme="minorHAnsi" w:cstheme="minorBidi"/>
            <w:noProof/>
            <w:sz w:val="22"/>
            <w:szCs w:val="22"/>
            <w:lang w:val="de-DE"/>
          </w:rPr>
          <w:tab/>
        </w:r>
        <w:r w:rsidRPr="002911EF">
          <w:rPr>
            <w:rStyle w:val="Hyperlink"/>
            <w:noProof/>
          </w:rPr>
          <w:t>Blind Rivets</w:t>
        </w:r>
        <w:r>
          <w:rPr>
            <w:noProof/>
            <w:webHidden/>
          </w:rPr>
          <w:tab/>
        </w:r>
        <w:r>
          <w:rPr>
            <w:noProof/>
            <w:webHidden/>
          </w:rPr>
          <w:fldChar w:fldCharType="begin"/>
        </w:r>
        <w:r>
          <w:rPr>
            <w:noProof/>
            <w:webHidden/>
          </w:rPr>
          <w:instrText xml:space="preserve"> PAGEREF _Toc34747228 \h </w:instrText>
        </w:r>
        <w:r>
          <w:rPr>
            <w:noProof/>
            <w:webHidden/>
          </w:rPr>
        </w:r>
        <w:r>
          <w:rPr>
            <w:noProof/>
            <w:webHidden/>
          </w:rPr>
          <w:fldChar w:fldCharType="separate"/>
        </w:r>
        <w:r>
          <w:rPr>
            <w:noProof/>
            <w:webHidden/>
          </w:rPr>
          <w:t>60</w:t>
        </w:r>
        <w:r>
          <w:rPr>
            <w:noProof/>
            <w:webHidden/>
          </w:rPr>
          <w:fldChar w:fldCharType="end"/>
        </w:r>
      </w:hyperlink>
    </w:p>
    <w:p w14:paraId="3847574C" w14:textId="7818139E" w:rsidR="00371FCC" w:rsidRDefault="00371FCC">
      <w:pPr>
        <w:pStyle w:val="Verzeichnis3"/>
        <w:rPr>
          <w:rFonts w:asciiTheme="minorHAnsi" w:eastAsiaTheme="minorEastAsia" w:hAnsiTheme="minorHAnsi" w:cstheme="minorBidi"/>
          <w:noProof/>
          <w:sz w:val="22"/>
          <w:szCs w:val="22"/>
          <w:lang w:val="de-DE"/>
        </w:rPr>
      </w:pPr>
      <w:hyperlink w:anchor="_Toc34747229" w:history="1">
        <w:r w:rsidRPr="002911EF">
          <w:rPr>
            <w:rStyle w:val="Hyperlink"/>
            <w:noProof/>
          </w:rPr>
          <w:t>7.4.2</w:t>
        </w:r>
        <w:r>
          <w:rPr>
            <w:rFonts w:asciiTheme="minorHAnsi" w:eastAsiaTheme="minorEastAsia" w:hAnsiTheme="minorHAnsi" w:cstheme="minorBidi"/>
            <w:noProof/>
            <w:sz w:val="22"/>
            <w:szCs w:val="22"/>
            <w:lang w:val="de-DE"/>
          </w:rPr>
          <w:tab/>
        </w:r>
        <w:r w:rsidRPr="002911EF">
          <w:rPr>
            <w:rStyle w:val="Hyperlink"/>
            <w:noProof/>
          </w:rPr>
          <w:t>Self-Piercing Rivets</w:t>
        </w:r>
        <w:r>
          <w:rPr>
            <w:noProof/>
            <w:webHidden/>
          </w:rPr>
          <w:tab/>
        </w:r>
        <w:r>
          <w:rPr>
            <w:noProof/>
            <w:webHidden/>
          </w:rPr>
          <w:fldChar w:fldCharType="begin"/>
        </w:r>
        <w:r>
          <w:rPr>
            <w:noProof/>
            <w:webHidden/>
          </w:rPr>
          <w:instrText xml:space="preserve"> PAGEREF _Toc34747229 \h </w:instrText>
        </w:r>
        <w:r>
          <w:rPr>
            <w:noProof/>
            <w:webHidden/>
          </w:rPr>
        </w:r>
        <w:r>
          <w:rPr>
            <w:noProof/>
            <w:webHidden/>
          </w:rPr>
          <w:fldChar w:fldCharType="separate"/>
        </w:r>
        <w:r>
          <w:rPr>
            <w:noProof/>
            <w:webHidden/>
          </w:rPr>
          <w:t>63</w:t>
        </w:r>
        <w:r>
          <w:rPr>
            <w:noProof/>
            <w:webHidden/>
          </w:rPr>
          <w:fldChar w:fldCharType="end"/>
        </w:r>
      </w:hyperlink>
    </w:p>
    <w:p w14:paraId="23ECE377" w14:textId="26AE0E25" w:rsidR="00371FCC" w:rsidRDefault="00371FCC">
      <w:pPr>
        <w:pStyle w:val="Verzeichnis3"/>
        <w:rPr>
          <w:rFonts w:asciiTheme="minorHAnsi" w:eastAsiaTheme="minorEastAsia" w:hAnsiTheme="minorHAnsi" w:cstheme="minorBidi"/>
          <w:noProof/>
          <w:sz w:val="22"/>
          <w:szCs w:val="22"/>
          <w:lang w:val="de-DE"/>
        </w:rPr>
      </w:pPr>
      <w:hyperlink w:anchor="_Toc34747230" w:history="1">
        <w:r w:rsidRPr="002911EF">
          <w:rPr>
            <w:rStyle w:val="Hyperlink"/>
            <w:noProof/>
          </w:rPr>
          <w:t>7.4.3</w:t>
        </w:r>
        <w:r>
          <w:rPr>
            <w:rFonts w:asciiTheme="minorHAnsi" w:eastAsiaTheme="minorEastAsia" w:hAnsiTheme="minorHAnsi" w:cstheme="minorBidi"/>
            <w:noProof/>
            <w:sz w:val="22"/>
            <w:szCs w:val="22"/>
            <w:lang w:val="de-DE"/>
          </w:rPr>
          <w:tab/>
        </w:r>
        <w:r w:rsidRPr="002911EF">
          <w:rPr>
            <w:rStyle w:val="Hyperlink"/>
            <w:noProof/>
          </w:rPr>
          <w:t>Solid Rivets</w:t>
        </w:r>
        <w:r>
          <w:rPr>
            <w:noProof/>
            <w:webHidden/>
          </w:rPr>
          <w:tab/>
        </w:r>
        <w:r>
          <w:rPr>
            <w:noProof/>
            <w:webHidden/>
          </w:rPr>
          <w:fldChar w:fldCharType="begin"/>
        </w:r>
        <w:r>
          <w:rPr>
            <w:noProof/>
            <w:webHidden/>
          </w:rPr>
          <w:instrText xml:space="preserve"> PAGEREF _Toc34747230 \h </w:instrText>
        </w:r>
        <w:r>
          <w:rPr>
            <w:noProof/>
            <w:webHidden/>
          </w:rPr>
        </w:r>
        <w:r>
          <w:rPr>
            <w:noProof/>
            <w:webHidden/>
          </w:rPr>
          <w:fldChar w:fldCharType="separate"/>
        </w:r>
        <w:r>
          <w:rPr>
            <w:noProof/>
            <w:webHidden/>
          </w:rPr>
          <w:t>64</w:t>
        </w:r>
        <w:r>
          <w:rPr>
            <w:noProof/>
            <w:webHidden/>
          </w:rPr>
          <w:fldChar w:fldCharType="end"/>
        </w:r>
      </w:hyperlink>
    </w:p>
    <w:p w14:paraId="51DF1270" w14:textId="7B507B82" w:rsidR="00371FCC" w:rsidRDefault="00371FCC">
      <w:pPr>
        <w:pStyle w:val="Verzeichnis3"/>
        <w:rPr>
          <w:rFonts w:asciiTheme="minorHAnsi" w:eastAsiaTheme="minorEastAsia" w:hAnsiTheme="minorHAnsi" w:cstheme="minorBidi"/>
          <w:noProof/>
          <w:sz w:val="22"/>
          <w:szCs w:val="22"/>
          <w:lang w:val="de-DE"/>
        </w:rPr>
      </w:pPr>
      <w:hyperlink w:anchor="_Toc34747231" w:history="1">
        <w:r w:rsidRPr="002911EF">
          <w:rPr>
            <w:rStyle w:val="Hyperlink"/>
            <w:noProof/>
          </w:rPr>
          <w:t>7.4.4</w:t>
        </w:r>
        <w:r>
          <w:rPr>
            <w:rFonts w:asciiTheme="minorHAnsi" w:eastAsiaTheme="minorEastAsia" w:hAnsiTheme="minorHAnsi" w:cstheme="minorBidi"/>
            <w:noProof/>
            <w:sz w:val="22"/>
            <w:szCs w:val="22"/>
            <w:lang w:val="de-DE"/>
          </w:rPr>
          <w:tab/>
        </w:r>
        <w:r w:rsidRPr="002911EF">
          <w:rPr>
            <w:rStyle w:val="Hyperlink"/>
            <w:noProof/>
          </w:rPr>
          <w:t>Swop Rivets</w:t>
        </w:r>
        <w:r>
          <w:rPr>
            <w:noProof/>
            <w:webHidden/>
          </w:rPr>
          <w:tab/>
        </w:r>
        <w:r>
          <w:rPr>
            <w:noProof/>
            <w:webHidden/>
          </w:rPr>
          <w:fldChar w:fldCharType="begin"/>
        </w:r>
        <w:r>
          <w:rPr>
            <w:noProof/>
            <w:webHidden/>
          </w:rPr>
          <w:instrText xml:space="preserve"> PAGEREF _Toc34747231 \h </w:instrText>
        </w:r>
        <w:r>
          <w:rPr>
            <w:noProof/>
            <w:webHidden/>
          </w:rPr>
        </w:r>
        <w:r>
          <w:rPr>
            <w:noProof/>
            <w:webHidden/>
          </w:rPr>
          <w:fldChar w:fldCharType="separate"/>
        </w:r>
        <w:r>
          <w:rPr>
            <w:noProof/>
            <w:webHidden/>
          </w:rPr>
          <w:t>67</w:t>
        </w:r>
        <w:r>
          <w:rPr>
            <w:noProof/>
            <w:webHidden/>
          </w:rPr>
          <w:fldChar w:fldCharType="end"/>
        </w:r>
      </w:hyperlink>
    </w:p>
    <w:p w14:paraId="75D33417" w14:textId="494B59CB"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32" w:history="1">
        <w:r w:rsidRPr="002911EF">
          <w:rPr>
            <w:rStyle w:val="Hyperlink"/>
            <w:noProof/>
          </w:rPr>
          <w:t>7.5</w:t>
        </w:r>
        <w:r>
          <w:rPr>
            <w:rFonts w:asciiTheme="minorHAnsi" w:eastAsiaTheme="minorEastAsia" w:hAnsiTheme="minorHAnsi" w:cstheme="minorBidi"/>
            <w:b w:val="0"/>
            <w:bCs w:val="0"/>
            <w:noProof/>
            <w:sz w:val="22"/>
            <w:szCs w:val="22"/>
            <w:lang w:val="de-DE"/>
          </w:rPr>
          <w:tab/>
        </w:r>
        <w:r w:rsidRPr="002911EF">
          <w:rPr>
            <w:rStyle w:val="Hyperlink"/>
            <w:noProof/>
          </w:rPr>
          <w:t>Threaded Connections: Bolts and Screws</w:t>
        </w:r>
        <w:r>
          <w:rPr>
            <w:noProof/>
            <w:webHidden/>
          </w:rPr>
          <w:tab/>
        </w:r>
        <w:r>
          <w:rPr>
            <w:noProof/>
            <w:webHidden/>
          </w:rPr>
          <w:fldChar w:fldCharType="begin"/>
        </w:r>
        <w:r>
          <w:rPr>
            <w:noProof/>
            <w:webHidden/>
          </w:rPr>
          <w:instrText xml:space="preserve"> PAGEREF _Toc34747232 \h </w:instrText>
        </w:r>
        <w:r>
          <w:rPr>
            <w:noProof/>
            <w:webHidden/>
          </w:rPr>
        </w:r>
        <w:r>
          <w:rPr>
            <w:noProof/>
            <w:webHidden/>
          </w:rPr>
          <w:fldChar w:fldCharType="separate"/>
        </w:r>
        <w:r>
          <w:rPr>
            <w:noProof/>
            <w:webHidden/>
          </w:rPr>
          <w:t>69</w:t>
        </w:r>
        <w:r>
          <w:rPr>
            <w:noProof/>
            <w:webHidden/>
          </w:rPr>
          <w:fldChar w:fldCharType="end"/>
        </w:r>
      </w:hyperlink>
    </w:p>
    <w:p w14:paraId="42825BA7" w14:textId="7D1EF9D2" w:rsidR="00371FCC" w:rsidRDefault="00371FCC">
      <w:pPr>
        <w:pStyle w:val="Verzeichnis3"/>
        <w:rPr>
          <w:rFonts w:asciiTheme="minorHAnsi" w:eastAsiaTheme="minorEastAsia" w:hAnsiTheme="minorHAnsi" w:cstheme="minorBidi"/>
          <w:noProof/>
          <w:sz w:val="22"/>
          <w:szCs w:val="22"/>
          <w:lang w:val="de-DE"/>
        </w:rPr>
      </w:pPr>
      <w:hyperlink w:anchor="_Toc34747233" w:history="1">
        <w:r w:rsidRPr="002911EF">
          <w:rPr>
            <w:rStyle w:val="Hyperlink"/>
            <w:noProof/>
          </w:rPr>
          <w:t>7.5.1</w:t>
        </w:r>
        <w:r>
          <w:rPr>
            <w:rFonts w:asciiTheme="minorHAnsi" w:eastAsiaTheme="minorEastAsia" w:hAnsiTheme="minorHAnsi" w:cstheme="minorBidi"/>
            <w:noProof/>
            <w:sz w:val="22"/>
            <w:szCs w:val="22"/>
            <w:lang w:val="de-DE"/>
          </w:rPr>
          <w:tab/>
        </w:r>
        <w:r w:rsidRPr="002911EF">
          <w:rPr>
            <w:rStyle w:val="Hyperlink"/>
            <w:noProof/>
          </w:rPr>
          <w:t>Introduction</w:t>
        </w:r>
        <w:r>
          <w:rPr>
            <w:noProof/>
            <w:webHidden/>
          </w:rPr>
          <w:tab/>
        </w:r>
        <w:r>
          <w:rPr>
            <w:noProof/>
            <w:webHidden/>
          </w:rPr>
          <w:fldChar w:fldCharType="begin"/>
        </w:r>
        <w:r>
          <w:rPr>
            <w:noProof/>
            <w:webHidden/>
          </w:rPr>
          <w:instrText xml:space="preserve"> PAGEREF _Toc34747233 \h </w:instrText>
        </w:r>
        <w:r>
          <w:rPr>
            <w:noProof/>
            <w:webHidden/>
          </w:rPr>
        </w:r>
        <w:r>
          <w:rPr>
            <w:noProof/>
            <w:webHidden/>
          </w:rPr>
          <w:fldChar w:fldCharType="separate"/>
        </w:r>
        <w:r>
          <w:rPr>
            <w:noProof/>
            <w:webHidden/>
          </w:rPr>
          <w:t>69</w:t>
        </w:r>
        <w:r>
          <w:rPr>
            <w:noProof/>
            <w:webHidden/>
          </w:rPr>
          <w:fldChar w:fldCharType="end"/>
        </w:r>
      </w:hyperlink>
    </w:p>
    <w:p w14:paraId="1E02F4E7" w14:textId="751B79A7" w:rsidR="00371FCC" w:rsidRDefault="00371FCC">
      <w:pPr>
        <w:pStyle w:val="Verzeichnis3"/>
        <w:rPr>
          <w:rFonts w:asciiTheme="minorHAnsi" w:eastAsiaTheme="minorEastAsia" w:hAnsiTheme="minorHAnsi" w:cstheme="minorBidi"/>
          <w:noProof/>
          <w:sz w:val="22"/>
          <w:szCs w:val="22"/>
          <w:lang w:val="de-DE"/>
        </w:rPr>
      </w:pPr>
      <w:hyperlink w:anchor="_Toc34747234" w:history="1">
        <w:r w:rsidRPr="002911EF">
          <w:rPr>
            <w:rStyle w:val="Hyperlink"/>
            <w:noProof/>
          </w:rPr>
          <w:t>7.5.2</w:t>
        </w:r>
        <w:r>
          <w:rPr>
            <w:rFonts w:asciiTheme="minorHAnsi" w:eastAsiaTheme="minorEastAsia" w:hAnsiTheme="minorHAnsi" w:cstheme="minorBidi"/>
            <w:noProof/>
            <w:sz w:val="22"/>
            <w:szCs w:val="22"/>
            <w:lang w:val="de-DE"/>
          </w:rPr>
          <w:tab/>
        </w:r>
        <w:r w:rsidRPr="002911EF">
          <w:rPr>
            <w:rStyle w:val="Hyperlink"/>
            <w:noProof/>
          </w:rPr>
          <w:t>Contacts and Friction</w:t>
        </w:r>
        <w:r>
          <w:rPr>
            <w:noProof/>
            <w:webHidden/>
          </w:rPr>
          <w:tab/>
        </w:r>
        <w:r>
          <w:rPr>
            <w:noProof/>
            <w:webHidden/>
          </w:rPr>
          <w:fldChar w:fldCharType="begin"/>
        </w:r>
        <w:r>
          <w:rPr>
            <w:noProof/>
            <w:webHidden/>
          </w:rPr>
          <w:instrText xml:space="preserve"> PAGEREF _Toc34747234 \h </w:instrText>
        </w:r>
        <w:r>
          <w:rPr>
            <w:noProof/>
            <w:webHidden/>
          </w:rPr>
        </w:r>
        <w:r>
          <w:rPr>
            <w:noProof/>
            <w:webHidden/>
          </w:rPr>
          <w:fldChar w:fldCharType="separate"/>
        </w:r>
        <w:r>
          <w:rPr>
            <w:noProof/>
            <w:webHidden/>
          </w:rPr>
          <w:t>70</w:t>
        </w:r>
        <w:r>
          <w:rPr>
            <w:noProof/>
            <w:webHidden/>
          </w:rPr>
          <w:fldChar w:fldCharType="end"/>
        </w:r>
      </w:hyperlink>
    </w:p>
    <w:p w14:paraId="727A1696" w14:textId="1FF17E84" w:rsidR="00371FCC" w:rsidRDefault="00371FCC">
      <w:pPr>
        <w:pStyle w:val="Verzeichnis3"/>
        <w:rPr>
          <w:rFonts w:asciiTheme="minorHAnsi" w:eastAsiaTheme="minorEastAsia" w:hAnsiTheme="minorHAnsi" w:cstheme="minorBidi"/>
          <w:noProof/>
          <w:sz w:val="22"/>
          <w:szCs w:val="22"/>
          <w:lang w:val="de-DE"/>
        </w:rPr>
      </w:pPr>
      <w:hyperlink w:anchor="_Toc34747235" w:history="1">
        <w:r w:rsidRPr="002911EF">
          <w:rPr>
            <w:rStyle w:val="Hyperlink"/>
            <w:noProof/>
          </w:rPr>
          <w:t>7.5.3</w:t>
        </w:r>
        <w:r>
          <w:rPr>
            <w:rFonts w:asciiTheme="minorHAnsi" w:eastAsiaTheme="minorEastAsia" w:hAnsiTheme="minorHAnsi" w:cstheme="minorBidi"/>
            <w:noProof/>
            <w:sz w:val="22"/>
            <w:szCs w:val="22"/>
            <w:lang w:val="de-DE"/>
          </w:rPr>
          <w:tab/>
        </w:r>
        <w:r w:rsidRPr="002911EF">
          <w:rPr>
            <w:rStyle w:val="Hyperlink"/>
            <w:noProof/>
          </w:rPr>
          <w:t xml:space="preserve">Definition of element </w:t>
        </w:r>
        <w:r w:rsidRPr="002911E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_Toc34747235 \h </w:instrText>
        </w:r>
        <w:r>
          <w:rPr>
            <w:noProof/>
            <w:webHidden/>
          </w:rPr>
        </w:r>
        <w:r>
          <w:rPr>
            <w:noProof/>
            <w:webHidden/>
          </w:rPr>
          <w:fldChar w:fldCharType="separate"/>
        </w:r>
        <w:r>
          <w:rPr>
            <w:noProof/>
            <w:webHidden/>
          </w:rPr>
          <w:t>73</w:t>
        </w:r>
        <w:r>
          <w:rPr>
            <w:noProof/>
            <w:webHidden/>
          </w:rPr>
          <w:fldChar w:fldCharType="end"/>
        </w:r>
      </w:hyperlink>
    </w:p>
    <w:p w14:paraId="50C15C12" w14:textId="2A7477A0" w:rsidR="00371FCC" w:rsidRDefault="00371FCC">
      <w:pPr>
        <w:pStyle w:val="Verzeichnis3"/>
        <w:rPr>
          <w:rFonts w:asciiTheme="minorHAnsi" w:eastAsiaTheme="minorEastAsia" w:hAnsiTheme="minorHAnsi" w:cstheme="minorBidi"/>
          <w:noProof/>
          <w:sz w:val="22"/>
          <w:szCs w:val="22"/>
          <w:lang w:val="de-DE"/>
        </w:rPr>
      </w:pPr>
      <w:hyperlink w:anchor="_Toc34747236" w:history="1">
        <w:r w:rsidRPr="002911EF">
          <w:rPr>
            <w:rStyle w:val="Hyperlink"/>
            <w:noProof/>
          </w:rPr>
          <w:t>7.5.4</w:t>
        </w:r>
        <w:r>
          <w:rPr>
            <w:rFonts w:asciiTheme="minorHAnsi" w:eastAsiaTheme="minorEastAsia" w:hAnsiTheme="minorHAnsi" w:cstheme="minorBidi"/>
            <w:noProof/>
            <w:sz w:val="22"/>
            <w:szCs w:val="22"/>
            <w:lang w:val="de-DE"/>
          </w:rPr>
          <w:tab/>
        </w:r>
        <w:r w:rsidRPr="002911EF">
          <w:rPr>
            <w:rStyle w:val="Hyperlink"/>
            <w:noProof/>
          </w:rPr>
          <w:t>Washer</w:t>
        </w:r>
        <w:r>
          <w:rPr>
            <w:noProof/>
            <w:webHidden/>
          </w:rPr>
          <w:tab/>
        </w:r>
        <w:r>
          <w:rPr>
            <w:noProof/>
            <w:webHidden/>
          </w:rPr>
          <w:fldChar w:fldCharType="begin"/>
        </w:r>
        <w:r>
          <w:rPr>
            <w:noProof/>
            <w:webHidden/>
          </w:rPr>
          <w:instrText xml:space="preserve"> PAGEREF _Toc34747236 \h </w:instrText>
        </w:r>
        <w:r>
          <w:rPr>
            <w:noProof/>
            <w:webHidden/>
          </w:rPr>
        </w:r>
        <w:r>
          <w:rPr>
            <w:noProof/>
            <w:webHidden/>
          </w:rPr>
          <w:fldChar w:fldCharType="separate"/>
        </w:r>
        <w:r>
          <w:rPr>
            <w:noProof/>
            <w:webHidden/>
          </w:rPr>
          <w:t>76</w:t>
        </w:r>
        <w:r>
          <w:rPr>
            <w:noProof/>
            <w:webHidden/>
          </w:rPr>
          <w:fldChar w:fldCharType="end"/>
        </w:r>
      </w:hyperlink>
    </w:p>
    <w:p w14:paraId="24F607D1" w14:textId="0493808F" w:rsidR="00371FCC" w:rsidRDefault="00371FCC">
      <w:pPr>
        <w:pStyle w:val="Verzeichnis3"/>
        <w:rPr>
          <w:rFonts w:asciiTheme="minorHAnsi" w:eastAsiaTheme="minorEastAsia" w:hAnsiTheme="minorHAnsi" w:cstheme="minorBidi"/>
          <w:noProof/>
          <w:sz w:val="22"/>
          <w:szCs w:val="22"/>
          <w:lang w:val="de-DE"/>
        </w:rPr>
      </w:pPr>
      <w:hyperlink w:anchor="_Toc34747237" w:history="1">
        <w:r w:rsidRPr="002911EF">
          <w:rPr>
            <w:rStyle w:val="Hyperlink"/>
            <w:noProof/>
          </w:rPr>
          <w:t>7.5.5</w:t>
        </w:r>
        <w:r>
          <w:rPr>
            <w:rFonts w:asciiTheme="minorHAnsi" w:eastAsiaTheme="minorEastAsia" w:hAnsiTheme="minorHAnsi" w:cstheme="minorBidi"/>
            <w:noProof/>
            <w:sz w:val="22"/>
            <w:szCs w:val="22"/>
            <w:lang w:val="de-DE"/>
          </w:rPr>
          <w:tab/>
        </w:r>
        <w:r w:rsidRPr="002911EF">
          <w:rPr>
            <w:rStyle w:val="Hyperlink"/>
            <w:noProof/>
          </w:rPr>
          <w:t>Nut</w:t>
        </w:r>
        <w:r>
          <w:rPr>
            <w:noProof/>
            <w:webHidden/>
          </w:rPr>
          <w:tab/>
        </w:r>
        <w:r>
          <w:rPr>
            <w:noProof/>
            <w:webHidden/>
          </w:rPr>
          <w:fldChar w:fldCharType="begin"/>
        </w:r>
        <w:r>
          <w:rPr>
            <w:noProof/>
            <w:webHidden/>
          </w:rPr>
          <w:instrText xml:space="preserve"> PAGEREF _Toc34747237 \h </w:instrText>
        </w:r>
        <w:r>
          <w:rPr>
            <w:noProof/>
            <w:webHidden/>
          </w:rPr>
        </w:r>
        <w:r>
          <w:rPr>
            <w:noProof/>
            <w:webHidden/>
          </w:rPr>
          <w:fldChar w:fldCharType="separate"/>
        </w:r>
        <w:r>
          <w:rPr>
            <w:noProof/>
            <w:webHidden/>
          </w:rPr>
          <w:t>77</w:t>
        </w:r>
        <w:r>
          <w:rPr>
            <w:noProof/>
            <w:webHidden/>
          </w:rPr>
          <w:fldChar w:fldCharType="end"/>
        </w:r>
      </w:hyperlink>
    </w:p>
    <w:p w14:paraId="0D969846" w14:textId="0584BB17" w:rsidR="00371FCC" w:rsidRDefault="00371FCC">
      <w:pPr>
        <w:pStyle w:val="Verzeichnis3"/>
        <w:rPr>
          <w:rFonts w:asciiTheme="minorHAnsi" w:eastAsiaTheme="minorEastAsia" w:hAnsiTheme="minorHAnsi" w:cstheme="minorBidi"/>
          <w:noProof/>
          <w:sz w:val="22"/>
          <w:szCs w:val="22"/>
          <w:lang w:val="de-DE"/>
        </w:rPr>
      </w:pPr>
      <w:hyperlink w:anchor="_Toc34747238" w:history="1">
        <w:r w:rsidRPr="002911EF">
          <w:rPr>
            <w:rStyle w:val="Hyperlink"/>
            <w:noProof/>
          </w:rPr>
          <w:t>7.5.6</w:t>
        </w:r>
        <w:r>
          <w:rPr>
            <w:rFonts w:asciiTheme="minorHAnsi" w:eastAsiaTheme="minorEastAsia" w:hAnsiTheme="minorHAnsi" w:cstheme="minorBidi"/>
            <w:noProof/>
            <w:sz w:val="22"/>
            <w:szCs w:val="22"/>
            <w:lang w:val="de-DE"/>
          </w:rPr>
          <w:tab/>
        </w:r>
        <w:r w:rsidRPr="002911EF">
          <w:rPr>
            <w:rStyle w:val="Hyperlink"/>
            <w:noProof/>
          </w:rPr>
          <w:t>Bolt</w:t>
        </w:r>
        <w:r>
          <w:rPr>
            <w:noProof/>
            <w:webHidden/>
          </w:rPr>
          <w:tab/>
        </w:r>
        <w:r>
          <w:rPr>
            <w:noProof/>
            <w:webHidden/>
          </w:rPr>
          <w:fldChar w:fldCharType="begin"/>
        </w:r>
        <w:r>
          <w:rPr>
            <w:noProof/>
            <w:webHidden/>
          </w:rPr>
          <w:instrText xml:space="preserve"> PAGEREF _Toc34747238 \h </w:instrText>
        </w:r>
        <w:r>
          <w:rPr>
            <w:noProof/>
            <w:webHidden/>
          </w:rPr>
        </w:r>
        <w:r>
          <w:rPr>
            <w:noProof/>
            <w:webHidden/>
          </w:rPr>
          <w:fldChar w:fldCharType="separate"/>
        </w:r>
        <w:r>
          <w:rPr>
            <w:noProof/>
            <w:webHidden/>
          </w:rPr>
          <w:t>78</w:t>
        </w:r>
        <w:r>
          <w:rPr>
            <w:noProof/>
            <w:webHidden/>
          </w:rPr>
          <w:fldChar w:fldCharType="end"/>
        </w:r>
      </w:hyperlink>
    </w:p>
    <w:p w14:paraId="655C6382" w14:textId="2FE1C920"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39" w:history="1">
        <w:r w:rsidRPr="002911EF">
          <w:rPr>
            <w:rStyle w:val="Hyperlink"/>
            <w:noProof/>
          </w:rPr>
          <w:t>7.5.6.1</w:t>
        </w:r>
        <w:r>
          <w:rPr>
            <w:rFonts w:asciiTheme="minorHAnsi" w:eastAsiaTheme="minorEastAsia" w:hAnsiTheme="minorHAnsi" w:cstheme="minorBidi"/>
            <w:noProof/>
            <w:sz w:val="22"/>
            <w:szCs w:val="22"/>
            <w:lang w:val="de-DE"/>
          </w:rPr>
          <w:tab/>
        </w:r>
        <w:r w:rsidRPr="002911EF">
          <w:rPr>
            <w:rStyle w:val="Hyperlink"/>
            <w:noProof/>
          </w:rPr>
          <w:t>Possible Bolt and Screw Assemblies</w:t>
        </w:r>
        <w:r>
          <w:rPr>
            <w:noProof/>
            <w:webHidden/>
          </w:rPr>
          <w:tab/>
        </w:r>
        <w:r>
          <w:rPr>
            <w:noProof/>
            <w:webHidden/>
          </w:rPr>
          <w:fldChar w:fldCharType="begin"/>
        </w:r>
        <w:r>
          <w:rPr>
            <w:noProof/>
            <w:webHidden/>
          </w:rPr>
          <w:instrText xml:space="preserve"> PAGEREF _Toc34747239 \h </w:instrText>
        </w:r>
        <w:r>
          <w:rPr>
            <w:noProof/>
            <w:webHidden/>
          </w:rPr>
        </w:r>
        <w:r>
          <w:rPr>
            <w:noProof/>
            <w:webHidden/>
          </w:rPr>
          <w:fldChar w:fldCharType="separate"/>
        </w:r>
        <w:r>
          <w:rPr>
            <w:noProof/>
            <w:webHidden/>
          </w:rPr>
          <w:t>81</w:t>
        </w:r>
        <w:r>
          <w:rPr>
            <w:noProof/>
            <w:webHidden/>
          </w:rPr>
          <w:fldChar w:fldCharType="end"/>
        </w:r>
      </w:hyperlink>
    </w:p>
    <w:p w14:paraId="24626744" w14:textId="505B0145" w:rsidR="00371FCC" w:rsidRDefault="00371FCC">
      <w:pPr>
        <w:pStyle w:val="Verzeichnis3"/>
        <w:rPr>
          <w:rFonts w:asciiTheme="minorHAnsi" w:eastAsiaTheme="minorEastAsia" w:hAnsiTheme="minorHAnsi" w:cstheme="minorBidi"/>
          <w:noProof/>
          <w:sz w:val="22"/>
          <w:szCs w:val="22"/>
          <w:lang w:val="de-DE"/>
        </w:rPr>
      </w:pPr>
      <w:hyperlink w:anchor="_Toc34747240" w:history="1">
        <w:r w:rsidRPr="002911EF">
          <w:rPr>
            <w:rStyle w:val="Hyperlink"/>
            <w:noProof/>
          </w:rPr>
          <w:t>7.5.7</w:t>
        </w:r>
        <w:r>
          <w:rPr>
            <w:rFonts w:asciiTheme="minorHAnsi" w:eastAsiaTheme="minorEastAsia" w:hAnsiTheme="minorHAnsi" w:cstheme="minorBidi"/>
            <w:noProof/>
            <w:sz w:val="22"/>
            <w:szCs w:val="22"/>
            <w:lang w:val="de-DE"/>
          </w:rPr>
          <w:tab/>
        </w:r>
        <w:r w:rsidRPr="002911EF">
          <w:rPr>
            <w:rStyle w:val="Hyperlink"/>
            <w:noProof/>
          </w:rPr>
          <w:t>Screw</w:t>
        </w:r>
        <w:r>
          <w:rPr>
            <w:noProof/>
            <w:webHidden/>
          </w:rPr>
          <w:tab/>
        </w:r>
        <w:r>
          <w:rPr>
            <w:noProof/>
            <w:webHidden/>
          </w:rPr>
          <w:fldChar w:fldCharType="begin"/>
        </w:r>
        <w:r>
          <w:rPr>
            <w:noProof/>
            <w:webHidden/>
          </w:rPr>
          <w:instrText xml:space="preserve"> PAGEREF _Toc34747240 \h </w:instrText>
        </w:r>
        <w:r>
          <w:rPr>
            <w:noProof/>
            <w:webHidden/>
          </w:rPr>
        </w:r>
        <w:r>
          <w:rPr>
            <w:noProof/>
            <w:webHidden/>
          </w:rPr>
          <w:fldChar w:fldCharType="separate"/>
        </w:r>
        <w:r>
          <w:rPr>
            <w:noProof/>
            <w:webHidden/>
          </w:rPr>
          <w:t>83</w:t>
        </w:r>
        <w:r>
          <w:rPr>
            <w:noProof/>
            <w:webHidden/>
          </w:rPr>
          <w:fldChar w:fldCharType="end"/>
        </w:r>
      </w:hyperlink>
    </w:p>
    <w:p w14:paraId="6E206AE6" w14:textId="6DAA03E3" w:rsidR="00371FCC" w:rsidRDefault="00371FCC">
      <w:pPr>
        <w:pStyle w:val="Verzeichnis4"/>
        <w:tabs>
          <w:tab w:val="right" w:leader="dot" w:pos="9060"/>
        </w:tabs>
        <w:rPr>
          <w:rFonts w:asciiTheme="minorHAnsi" w:eastAsiaTheme="minorEastAsia" w:hAnsiTheme="minorHAnsi" w:cstheme="minorBidi"/>
          <w:noProof/>
          <w:sz w:val="22"/>
          <w:szCs w:val="22"/>
          <w:lang w:val="de-DE"/>
        </w:rPr>
      </w:pPr>
      <w:hyperlink w:anchor="_Toc34747241" w:history="1">
        <w:r w:rsidRPr="002911EF">
          <w:rPr>
            <w:rStyle w:val="Hyperlink"/>
            <w:noProof/>
          </w:rPr>
          <w:t>7.5.7.1 Flow Drilled Screws (FDS)</w:t>
        </w:r>
        <w:r>
          <w:rPr>
            <w:noProof/>
            <w:webHidden/>
          </w:rPr>
          <w:tab/>
        </w:r>
        <w:r>
          <w:rPr>
            <w:noProof/>
            <w:webHidden/>
          </w:rPr>
          <w:fldChar w:fldCharType="begin"/>
        </w:r>
        <w:r>
          <w:rPr>
            <w:noProof/>
            <w:webHidden/>
          </w:rPr>
          <w:instrText xml:space="preserve"> PAGEREF _Toc34747241 \h </w:instrText>
        </w:r>
        <w:r>
          <w:rPr>
            <w:noProof/>
            <w:webHidden/>
          </w:rPr>
        </w:r>
        <w:r>
          <w:rPr>
            <w:noProof/>
            <w:webHidden/>
          </w:rPr>
          <w:fldChar w:fldCharType="separate"/>
        </w:r>
        <w:r>
          <w:rPr>
            <w:noProof/>
            <w:webHidden/>
          </w:rPr>
          <w:t>84</w:t>
        </w:r>
        <w:r>
          <w:rPr>
            <w:noProof/>
            <w:webHidden/>
          </w:rPr>
          <w:fldChar w:fldCharType="end"/>
        </w:r>
      </w:hyperlink>
    </w:p>
    <w:p w14:paraId="6CB1F988" w14:textId="4D0594CD"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2" w:history="1">
        <w:r w:rsidRPr="002911EF">
          <w:rPr>
            <w:rStyle w:val="Hyperlink"/>
            <w:noProof/>
          </w:rPr>
          <w:t>7.6</w:t>
        </w:r>
        <w:r>
          <w:rPr>
            <w:rFonts w:asciiTheme="minorHAnsi" w:eastAsiaTheme="minorEastAsia" w:hAnsiTheme="minorHAnsi" w:cstheme="minorBidi"/>
            <w:b w:val="0"/>
            <w:bCs w:val="0"/>
            <w:noProof/>
            <w:sz w:val="22"/>
            <w:szCs w:val="22"/>
            <w:lang w:val="de-DE"/>
          </w:rPr>
          <w:tab/>
        </w:r>
        <w:r w:rsidRPr="002911EF">
          <w:rPr>
            <w:rStyle w:val="Hyperlink"/>
            <w:noProof/>
          </w:rPr>
          <w:t>Gum Drops</w:t>
        </w:r>
        <w:r>
          <w:rPr>
            <w:noProof/>
            <w:webHidden/>
          </w:rPr>
          <w:tab/>
        </w:r>
        <w:r>
          <w:rPr>
            <w:noProof/>
            <w:webHidden/>
          </w:rPr>
          <w:fldChar w:fldCharType="begin"/>
        </w:r>
        <w:r>
          <w:rPr>
            <w:noProof/>
            <w:webHidden/>
          </w:rPr>
          <w:instrText xml:space="preserve"> PAGEREF _Toc34747242 \h </w:instrText>
        </w:r>
        <w:r>
          <w:rPr>
            <w:noProof/>
            <w:webHidden/>
          </w:rPr>
        </w:r>
        <w:r>
          <w:rPr>
            <w:noProof/>
            <w:webHidden/>
          </w:rPr>
          <w:fldChar w:fldCharType="separate"/>
        </w:r>
        <w:r>
          <w:rPr>
            <w:noProof/>
            <w:webHidden/>
          </w:rPr>
          <w:t>86</w:t>
        </w:r>
        <w:r>
          <w:rPr>
            <w:noProof/>
            <w:webHidden/>
          </w:rPr>
          <w:fldChar w:fldCharType="end"/>
        </w:r>
      </w:hyperlink>
    </w:p>
    <w:p w14:paraId="02BEB98A" w14:textId="77B39069"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3" w:history="1">
        <w:r w:rsidRPr="002911EF">
          <w:rPr>
            <w:rStyle w:val="Hyperlink"/>
            <w:noProof/>
          </w:rPr>
          <w:t>7.7</w:t>
        </w:r>
        <w:r>
          <w:rPr>
            <w:rFonts w:asciiTheme="minorHAnsi" w:eastAsiaTheme="minorEastAsia" w:hAnsiTheme="minorHAnsi" w:cstheme="minorBidi"/>
            <w:b w:val="0"/>
            <w:bCs w:val="0"/>
            <w:noProof/>
            <w:sz w:val="22"/>
            <w:szCs w:val="22"/>
            <w:lang w:val="de-DE"/>
          </w:rPr>
          <w:tab/>
        </w:r>
        <w:r w:rsidRPr="002911EF">
          <w:rPr>
            <w:rStyle w:val="Hyperlink"/>
            <w:noProof/>
          </w:rPr>
          <w:t>Clinches</w:t>
        </w:r>
        <w:r>
          <w:rPr>
            <w:noProof/>
            <w:webHidden/>
          </w:rPr>
          <w:tab/>
        </w:r>
        <w:r>
          <w:rPr>
            <w:noProof/>
            <w:webHidden/>
          </w:rPr>
          <w:fldChar w:fldCharType="begin"/>
        </w:r>
        <w:r>
          <w:rPr>
            <w:noProof/>
            <w:webHidden/>
          </w:rPr>
          <w:instrText xml:space="preserve"> PAGEREF _Toc34747243 \h </w:instrText>
        </w:r>
        <w:r>
          <w:rPr>
            <w:noProof/>
            <w:webHidden/>
          </w:rPr>
        </w:r>
        <w:r>
          <w:rPr>
            <w:noProof/>
            <w:webHidden/>
          </w:rPr>
          <w:fldChar w:fldCharType="separate"/>
        </w:r>
        <w:r>
          <w:rPr>
            <w:noProof/>
            <w:webHidden/>
          </w:rPr>
          <w:t>87</w:t>
        </w:r>
        <w:r>
          <w:rPr>
            <w:noProof/>
            <w:webHidden/>
          </w:rPr>
          <w:fldChar w:fldCharType="end"/>
        </w:r>
      </w:hyperlink>
    </w:p>
    <w:p w14:paraId="69E0A298" w14:textId="32A80792"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4" w:history="1">
        <w:r w:rsidRPr="002911EF">
          <w:rPr>
            <w:rStyle w:val="Hyperlink"/>
            <w:noProof/>
          </w:rPr>
          <w:t>7.8</w:t>
        </w:r>
        <w:r>
          <w:rPr>
            <w:rFonts w:asciiTheme="minorHAnsi" w:eastAsiaTheme="minorEastAsia" w:hAnsiTheme="minorHAnsi" w:cstheme="minorBidi"/>
            <w:b w:val="0"/>
            <w:bCs w:val="0"/>
            <w:noProof/>
            <w:sz w:val="22"/>
            <w:szCs w:val="22"/>
            <w:lang w:val="de-DE"/>
          </w:rPr>
          <w:tab/>
        </w:r>
        <w:r w:rsidRPr="002911EF">
          <w:rPr>
            <w:rStyle w:val="Hyperlink"/>
            <w:noProof/>
          </w:rPr>
          <w:t>Heat Stakes / Thermal Stakes</w:t>
        </w:r>
        <w:r>
          <w:rPr>
            <w:noProof/>
            <w:webHidden/>
          </w:rPr>
          <w:tab/>
        </w:r>
        <w:r>
          <w:rPr>
            <w:noProof/>
            <w:webHidden/>
          </w:rPr>
          <w:fldChar w:fldCharType="begin"/>
        </w:r>
        <w:r>
          <w:rPr>
            <w:noProof/>
            <w:webHidden/>
          </w:rPr>
          <w:instrText xml:space="preserve"> PAGEREF _Toc34747244 \h </w:instrText>
        </w:r>
        <w:r>
          <w:rPr>
            <w:noProof/>
            <w:webHidden/>
          </w:rPr>
        </w:r>
        <w:r>
          <w:rPr>
            <w:noProof/>
            <w:webHidden/>
          </w:rPr>
          <w:fldChar w:fldCharType="separate"/>
        </w:r>
        <w:r>
          <w:rPr>
            <w:noProof/>
            <w:webHidden/>
          </w:rPr>
          <w:t>90</w:t>
        </w:r>
        <w:r>
          <w:rPr>
            <w:noProof/>
            <w:webHidden/>
          </w:rPr>
          <w:fldChar w:fldCharType="end"/>
        </w:r>
      </w:hyperlink>
    </w:p>
    <w:p w14:paraId="69CA9BA7" w14:textId="27CBD994"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5" w:history="1">
        <w:r w:rsidRPr="002911EF">
          <w:rPr>
            <w:rStyle w:val="Hyperlink"/>
            <w:noProof/>
          </w:rPr>
          <w:t>7.9</w:t>
        </w:r>
        <w:r>
          <w:rPr>
            <w:rFonts w:asciiTheme="minorHAnsi" w:eastAsiaTheme="minorEastAsia" w:hAnsiTheme="minorHAnsi" w:cstheme="minorBidi"/>
            <w:b w:val="0"/>
            <w:bCs w:val="0"/>
            <w:noProof/>
            <w:sz w:val="22"/>
            <w:szCs w:val="22"/>
            <w:lang w:val="de-DE"/>
          </w:rPr>
          <w:tab/>
        </w:r>
        <w:r w:rsidRPr="002911EF">
          <w:rPr>
            <w:rStyle w:val="Hyperlink"/>
            <w:noProof/>
          </w:rPr>
          <w:t>Clips/Snap Joints</w:t>
        </w:r>
        <w:r>
          <w:rPr>
            <w:noProof/>
            <w:webHidden/>
          </w:rPr>
          <w:tab/>
        </w:r>
        <w:r>
          <w:rPr>
            <w:noProof/>
            <w:webHidden/>
          </w:rPr>
          <w:fldChar w:fldCharType="begin"/>
        </w:r>
        <w:r>
          <w:rPr>
            <w:noProof/>
            <w:webHidden/>
          </w:rPr>
          <w:instrText xml:space="preserve"> PAGEREF _Toc34747245 \h </w:instrText>
        </w:r>
        <w:r>
          <w:rPr>
            <w:noProof/>
            <w:webHidden/>
          </w:rPr>
        </w:r>
        <w:r>
          <w:rPr>
            <w:noProof/>
            <w:webHidden/>
          </w:rPr>
          <w:fldChar w:fldCharType="separate"/>
        </w:r>
        <w:r>
          <w:rPr>
            <w:noProof/>
            <w:webHidden/>
          </w:rPr>
          <w:t>92</w:t>
        </w:r>
        <w:r>
          <w:rPr>
            <w:noProof/>
            <w:webHidden/>
          </w:rPr>
          <w:fldChar w:fldCharType="end"/>
        </w:r>
      </w:hyperlink>
    </w:p>
    <w:p w14:paraId="1CC23EDF" w14:textId="4E77C000"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6" w:history="1">
        <w:r w:rsidRPr="002911EF">
          <w:rPr>
            <w:rStyle w:val="Hyperlink"/>
            <w:noProof/>
          </w:rPr>
          <w:t>7.10</w:t>
        </w:r>
        <w:r>
          <w:rPr>
            <w:rFonts w:asciiTheme="minorHAnsi" w:eastAsiaTheme="minorEastAsia" w:hAnsiTheme="minorHAnsi" w:cstheme="minorBidi"/>
            <w:b w:val="0"/>
            <w:bCs w:val="0"/>
            <w:noProof/>
            <w:sz w:val="22"/>
            <w:szCs w:val="22"/>
            <w:lang w:val="de-DE"/>
          </w:rPr>
          <w:tab/>
        </w:r>
        <w:r w:rsidRPr="002911EF">
          <w:rPr>
            <w:rStyle w:val="Hyperlink"/>
            <w:noProof/>
          </w:rPr>
          <w:t>Nails</w:t>
        </w:r>
        <w:r>
          <w:rPr>
            <w:noProof/>
            <w:webHidden/>
          </w:rPr>
          <w:tab/>
        </w:r>
        <w:r>
          <w:rPr>
            <w:noProof/>
            <w:webHidden/>
          </w:rPr>
          <w:fldChar w:fldCharType="begin"/>
        </w:r>
        <w:r>
          <w:rPr>
            <w:noProof/>
            <w:webHidden/>
          </w:rPr>
          <w:instrText xml:space="preserve"> PAGEREF _Toc34747246 \h </w:instrText>
        </w:r>
        <w:r>
          <w:rPr>
            <w:noProof/>
            <w:webHidden/>
          </w:rPr>
        </w:r>
        <w:r>
          <w:rPr>
            <w:noProof/>
            <w:webHidden/>
          </w:rPr>
          <w:fldChar w:fldCharType="separate"/>
        </w:r>
        <w:r>
          <w:rPr>
            <w:noProof/>
            <w:webHidden/>
          </w:rPr>
          <w:t>95</w:t>
        </w:r>
        <w:r>
          <w:rPr>
            <w:noProof/>
            <w:webHidden/>
          </w:rPr>
          <w:fldChar w:fldCharType="end"/>
        </w:r>
      </w:hyperlink>
    </w:p>
    <w:p w14:paraId="62F2A563" w14:textId="19CE360F"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247" w:history="1">
        <w:r w:rsidRPr="002911EF">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2911EF">
          <w:rPr>
            <w:rStyle w:val="Hyperlink"/>
            <w:noProof/>
          </w:rPr>
          <w:t>1D connections</w:t>
        </w:r>
        <w:r>
          <w:rPr>
            <w:noProof/>
            <w:webHidden/>
          </w:rPr>
          <w:tab/>
        </w:r>
        <w:r>
          <w:rPr>
            <w:noProof/>
            <w:webHidden/>
          </w:rPr>
          <w:fldChar w:fldCharType="begin"/>
        </w:r>
        <w:r>
          <w:rPr>
            <w:noProof/>
            <w:webHidden/>
          </w:rPr>
          <w:instrText xml:space="preserve"> PAGEREF _Toc34747247 \h </w:instrText>
        </w:r>
        <w:r>
          <w:rPr>
            <w:noProof/>
            <w:webHidden/>
          </w:rPr>
        </w:r>
        <w:r>
          <w:rPr>
            <w:noProof/>
            <w:webHidden/>
          </w:rPr>
          <w:fldChar w:fldCharType="separate"/>
        </w:r>
        <w:r>
          <w:rPr>
            <w:noProof/>
            <w:webHidden/>
          </w:rPr>
          <w:t>99</w:t>
        </w:r>
        <w:r>
          <w:rPr>
            <w:noProof/>
            <w:webHidden/>
          </w:rPr>
          <w:fldChar w:fldCharType="end"/>
        </w:r>
      </w:hyperlink>
    </w:p>
    <w:p w14:paraId="11BF9F89" w14:textId="742DD04C"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8" w:history="1">
        <w:r w:rsidRPr="002911EF">
          <w:rPr>
            <w:rStyle w:val="Hyperlink"/>
            <w:noProof/>
          </w:rPr>
          <w:t>8.1</w:t>
        </w:r>
        <w:r>
          <w:rPr>
            <w:rFonts w:asciiTheme="minorHAnsi" w:eastAsiaTheme="minorEastAsia" w:hAnsiTheme="minorHAnsi" w:cstheme="minorBidi"/>
            <w:b w:val="0"/>
            <w:bCs w:val="0"/>
            <w:noProof/>
            <w:sz w:val="22"/>
            <w:szCs w:val="22"/>
            <w:lang w:val="de-DE"/>
          </w:rPr>
          <w:tab/>
        </w:r>
        <w:r w:rsidRPr="002911EF">
          <w:rPr>
            <w:rStyle w:val="Hyperlink"/>
            <w:noProof/>
          </w:rPr>
          <w:t>Generic Definitions</w:t>
        </w:r>
        <w:r>
          <w:rPr>
            <w:noProof/>
            <w:webHidden/>
          </w:rPr>
          <w:tab/>
        </w:r>
        <w:r>
          <w:rPr>
            <w:noProof/>
            <w:webHidden/>
          </w:rPr>
          <w:fldChar w:fldCharType="begin"/>
        </w:r>
        <w:r>
          <w:rPr>
            <w:noProof/>
            <w:webHidden/>
          </w:rPr>
          <w:instrText xml:space="preserve"> PAGEREF _Toc34747248 \h </w:instrText>
        </w:r>
        <w:r>
          <w:rPr>
            <w:noProof/>
            <w:webHidden/>
          </w:rPr>
        </w:r>
        <w:r>
          <w:rPr>
            <w:noProof/>
            <w:webHidden/>
          </w:rPr>
          <w:fldChar w:fldCharType="separate"/>
        </w:r>
        <w:r>
          <w:rPr>
            <w:noProof/>
            <w:webHidden/>
          </w:rPr>
          <w:t>99</w:t>
        </w:r>
        <w:r>
          <w:rPr>
            <w:noProof/>
            <w:webHidden/>
          </w:rPr>
          <w:fldChar w:fldCharType="end"/>
        </w:r>
      </w:hyperlink>
    </w:p>
    <w:p w14:paraId="7F57F2B4" w14:textId="4D2839F6" w:rsidR="00371FCC" w:rsidRDefault="00371FCC">
      <w:pPr>
        <w:pStyle w:val="Verzeichnis3"/>
        <w:rPr>
          <w:rFonts w:asciiTheme="minorHAnsi" w:eastAsiaTheme="minorEastAsia" w:hAnsiTheme="minorHAnsi" w:cstheme="minorBidi"/>
          <w:noProof/>
          <w:sz w:val="22"/>
          <w:szCs w:val="22"/>
          <w:lang w:val="de-DE"/>
        </w:rPr>
      </w:pPr>
      <w:hyperlink w:anchor="_Toc34747249" w:history="1">
        <w:r w:rsidRPr="002911EF">
          <w:rPr>
            <w:rStyle w:val="Hyperlink"/>
            <w:noProof/>
          </w:rPr>
          <w:t>8.1.1</w:t>
        </w:r>
        <w:r>
          <w:rPr>
            <w:rFonts w:asciiTheme="minorHAnsi" w:eastAsiaTheme="minorEastAsia" w:hAnsiTheme="minorHAnsi" w:cstheme="minorBidi"/>
            <w:noProof/>
            <w:sz w:val="22"/>
            <w:szCs w:val="22"/>
            <w:lang w:val="de-DE"/>
          </w:rPr>
          <w:tab/>
        </w:r>
        <w:r w:rsidRPr="002911EF">
          <w:rPr>
            <w:rStyle w:val="Hyperlink"/>
            <w:noProof/>
          </w:rPr>
          <w:t>Identification</w:t>
        </w:r>
        <w:r>
          <w:rPr>
            <w:noProof/>
            <w:webHidden/>
          </w:rPr>
          <w:tab/>
        </w:r>
        <w:r>
          <w:rPr>
            <w:noProof/>
            <w:webHidden/>
          </w:rPr>
          <w:fldChar w:fldCharType="begin"/>
        </w:r>
        <w:r>
          <w:rPr>
            <w:noProof/>
            <w:webHidden/>
          </w:rPr>
          <w:instrText xml:space="preserve"> PAGEREF _Toc34747249 \h </w:instrText>
        </w:r>
        <w:r>
          <w:rPr>
            <w:noProof/>
            <w:webHidden/>
          </w:rPr>
        </w:r>
        <w:r>
          <w:rPr>
            <w:noProof/>
            <w:webHidden/>
          </w:rPr>
          <w:fldChar w:fldCharType="separate"/>
        </w:r>
        <w:r>
          <w:rPr>
            <w:noProof/>
            <w:webHidden/>
          </w:rPr>
          <w:t>99</w:t>
        </w:r>
        <w:r>
          <w:rPr>
            <w:noProof/>
            <w:webHidden/>
          </w:rPr>
          <w:fldChar w:fldCharType="end"/>
        </w:r>
      </w:hyperlink>
    </w:p>
    <w:p w14:paraId="6C06DC79" w14:textId="2E47F8C7" w:rsidR="00371FCC" w:rsidRDefault="00371FCC">
      <w:pPr>
        <w:pStyle w:val="Verzeichnis3"/>
        <w:rPr>
          <w:rFonts w:asciiTheme="minorHAnsi" w:eastAsiaTheme="minorEastAsia" w:hAnsiTheme="minorHAnsi" w:cstheme="minorBidi"/>
          <w:noProof/>
          <w:sz w:val="22"/>
          <w:szCs w:val="22"/>
          <w:lang w:val="de-DE"/>
        </w:rPr>
      </w:pPr>
      <w:hyperlink w:anchor="_Toc34747250" w:history="1">
        <w:r w:rsidRPr="002911EF">
          <w:rPr>
            <w:rStyle w:val="Hyperlink"/>
            <w:noProof/>
          </w:rPr>
          <w:t>8.1.2</w:t>
        </w:r>
        <w:r>
          <w:rPr>
            <w:rFonts w:asciiTheme="minorHAnsi" w:eastAsiaTheme="minorEastAsia" w:hAnsiTheme="minorHAnsi" w:cstheme="minorBidi"/>
            <w:noProof/>
            <w:sz w:val="22"/>
            <w:szCs w:val="22"/>
            <w:lang w:val="de-DE"/>
          </w:rPr>
          <w:tab/>
        </w:r>
        <w:r w:rsidRPr="002911EF">
          <w:rPr>
            <w:rStyle w:val="Hyperlink"/>
            <w:noProof/>
          </w:rPr>
          <w:t>Location</w:t>
        </w:r>
        <w:r>
          <w:rPr>
            <w:noProof/>
            <w:webHidden/>
          </w:rPr>
          <w:tab/>
        </w:r>
        <w:r>
          <w:rPr>
            <w:noProof/>
            <w:webHidden/>
          </w:rPr>
          <w:fldChar w:fldCharType="begin"/>
        </w:r>
        <w:r>
          <w:rPr>
            <w:noProof/>
            <w:webHidden/>
          </w:rPr>
          <w:instrText xml:space="preserve"> PAGEREF _Toc34747250 \h </w:instrText>
        </w:r>
        <w:r>
          <w:rPr>
            <w:noProof/>
            <w:webHidden/>
          </w:rPr>
        </w:r>
        <w:r>
          <w:rPr>
            <w:noProof/>
            <w:webHidden/>
          </w:rPr>
          <w:fldChar w:fldCharType="separate"/>
        </w:r>
        <w:r>
          <w:rPr>
            <w:noProof/>
            <w:webHidden/>
          </w:rPr>
          <w:t>99</w:t>
        </w:r>
        <w:r>
          <w:rPr>
            <w:noProof/>
            <w:webHidden/>
          </w:rPr>
          <w:fldChar w:fldCharType="end"/>
        </w:r>
      </w:hyperlink>
    </w:p>
    <w:p w14:paraId="5E44FC2D" w14:textId="4BAC2C73" w:rsidR="00371FCC" w:rsidRDefault="00371FCC">
      <w:pPr>
        <w:pStyle w:val="Verzeichnis3"/>
        <w:rPr>
          <w:rFonts w:asciiTheme="minorHAnsi" w:eastAsiaTheme="minorEastAsia" w:hAnsiTheme="minorHAnsi" w:cstheme="minorBidi"/>
          <w:noProof/>
          <w:sz w:val="22"/>
          <w:szCs w:val="22"/>
          <w:lang w:val="de-DE"/>
        </w:rPr>
      </w:pPr>
      <w:hyperlink w:anchor="_Toc34747251" w:history="1">
        <w:r w:rsidRPr="002911EF">
          <w:rPr>
            <w:rStyle w:val="Hyperlink"/>
            <w:noProof/>
          </w:rPr>
          <w:t>8.1.3</w:t>
        </w:r>
        <w:r>
          <w:rPr>
            <w:rFonts w:asciiTheme="minorHAnsi" w:eastAsiaTheme="minorEastAsia" w:hAnsiTheme="minorHAnsi" w:cstheme="minorBidi"/>
            <w:noProof/>
            <w:sz w:val="22"/>
            <w:szCs w:val="22"/>
            <w:lang w:val="de-DE"/>
          </w:rPr>
          <w:tab/>
        </w:r>
        <w:r w:rsidRPr="002911EF">
          <w:rPr>
            <w:rStyle w:val="Hyperlink"/>
            <w:noProof/>
          </w:rPr>
          <w:t>Type Specification</w:t>
        </w:r>
        <w:r>
          <w:rPr>
            <w:noProof/>
            <w:webHidden/>
          </w:rPr>
          <w:tab/>
        </w:r>
        <w:r>
          <w:rPr>
            <w:noProof/>
            <w:webHidden/>
          </w:rPr>
          <w:fldChar w:fldCharType="begin"/>
        </w:r>
        <w:r>
          <w:rPr>
            <w:noProof/>
            <w:webHidden/>
          </w:rPr>
          <w:instrText xml:space="preserve"> PAGEREF _Toc34747251 \h </w:instrText>
        </w:r>
        <w:r>
          <w:rPr>
            <w:noProof/>
            <w:webHidden/>
          </w:rPr>
        </w:r>
        <w:r>
          <w:rPr>
            <w:noProof/>
            <w:webHidden/>
          </w:rPr>
          <w:fldChar w:fldCharType="separate"/>
        </w:r>
        <w:r>
          <w:rPr>
            <w:noProof/>
            <w:webHidden/>
          </w:rPr>
          <w:t>100</w:t>
        </w:r>
        <w:r>
          <w:rPr>
            <w:noProof/>
            <w:webHidden/>
          </w:rPr>
          <w:fldChar w:fldCharType="end"/>
        </w:r>
      </w:hyperlink>
    </w:p>
    <w:p w14:paraId="178B2BAF" w14:textId="4A082779"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52" w:history="1">
        <w:r w:rsidRPr="002911EF">
          <w:rPr>
            <w:rStyle w:val="Hyperlink"/>
            <w:noProof/>
          </w:rPr>
          <w:t>8.2</w:t>
        </w:r>
        <w:r>
          <w:rPr>
            <w:rFonts w:asciiTheme="minorHAnsi" w:eastAsiaTheme="minorEastAsia" w:hAnsiTheme="minorHAnsi" w:cstheme="minorBidi"/>
            <w:b w:val="0"/>
            <w:bCs w:val="0"/>
            <w:noProof/>
            <w:sz w:val="22"/>
            <w:szCs w:val="22"/>
            <w:lang w:val="de-DE"/>
          </w:rPr>
          <w:tab/>
        </w:r>
        <w:r w:rsidRPr="002911EF">
          <w:rPr>
            <w:rStyle w:val="Hyperlink"/>
            <w:noProof/>
          </w:rPr>
          <w:t>Seam Welds</w:t>
        </w:r>
        <w:r>
          <w:rPr>
            <w:noProof/>
            <w:webHidden/>
          </w:rPr>
          <w:tab/>
        </w:r>
        <w:r>
          <w:rPr>
            <w:noProof/>
            <w:webHidden/>
          </w:rPr>
          <w:fldChar w:fldCharType="begin"/>
        </w:r>
        <w:r>
          <w:rPr>
            <w:noProof/>
            <w:webHidden/>
          </w:rPr>
          <w:instrText xml:space="preserve"> PAGEREF _Toc34747252 \h </w:instrText>
        </w:r>
        <w:r>
          <w:rPr>
            <w:noProof/>
            <w:webHidden/>
          </w:rPr>
        </w:r>
        <w:r>
          <w:rPr>
            <w:noProof/>
            <w:webHidden/>
          </w:rPr>
          <w:fldChar w:fldCharType="separate"/>
        </w:r>
        <w:r>
          <w:rPr>
            <w:noProof/>
            <w:webHidden/>
          </w:rPr>
          <w:t>101</w:t>
        </w:r>
        <w:r>
          <w:rPr>
            <w:noProof/>
            <w:webHidden/>
          </w:rPr>
          <w:fldChar w:fldCharType="end"/>
        </w:r>
      </w:hyperlink>
    </w:p>
    <w:p w14:paraId="51178A2D" w14:textId="4A81AD12" w:rsidR="00371FCC" w:rsidRDefault="00371FCC">
      <w:pPr>
        <w:pStyle w:val="Verzeichnis3"/>
        <w:rPr>
          <w:rFonts w:asciiTheme="minorHAnsi" w:eastAsiaTheme="minorEastAsia" w:hAnsiTheme="minorHAnsi" w:cstheme="minorBidi"/>
          <w:noProof/>
          <w:sz w:val="22"/>
          <w:szCs w:val="22"/>
          <w:lang w:val="de-DE"/>
        </w:rPr>
      </w:pPr>
      <w:hyperlink w:anchor="_Toc34747253" w:history="1">
        <w:r w:rsidRPr="002911EF">
          <w:rPr>
            <w:rStyle w:val="Hyperlink"/>
            <w:noProof/>
          </w:rPr>
          <w:t>8.2.1</w:t>
        </w:r>
        <w:r>
          <w:rPr>
            <w:rFonts w:asciiTheme="minorHAnsi" w:eastAsiaTheme="minorEastAsia" w:hAnsiTheme="minorHAnsi" w:cstheme="minorBidi"/>
            <w:noProof/>
            <w:sz w:val="22"/>
            <w:szCs w:val="22"/>
            <w:lang w:val="de-DE"/>
          </w:rPr>
          <w:tab/>
        </w:r>
        <w:r w:rsidRPr="002911EF">
          <w:rPr>
            <w:rStyle w:val="Hyperlink"/>
            <w:noProof/>
          </w:rPr>
          <w:t>Description and Modeling Parameters</w:t>
        </w:r>
        <w:r>
          <w:rPr>
            <w:noProof/>
            <w:webHidden/>
          </w:rPr>
          <w:tab/>
        </w:r>
        <w:r>
          <w:rPr>
            <w:noProof/>
            <w:webHidden/>
          </w:rPr>
          <w:fldChar w:fldCharType="begin"/>
        </w:r>
        <w:r>
          <w:rPr>
            <w:noProof/>
            <w:webHidden/>
          </w:rPr>
          <w:instrText xml:space="preserve"> PAGEREF _Toc34747253 \h </w:instrText>
        </w:r>
        <w:r>
          <w:rPr>
            <w:noProof/>
            <w:webHidden/>
          </w:rPr>
        </w:r>
        <w:r>
          <w:rPr>
            <w:noProof/>
            <w:webHidden/>
          </w:rPr>
          <w:fldChar w:fldCharType="separate"/>
        </w:r>
        <w:r>
          <w:rPr>
            <w:noProof/>
            <w:webHidden/>
          </w:rPr>
          <w:t>101</w:t>
        </w:r>
        <w:r>
          <w:rPr>
            <w:noProof/>
            <w:webHidden/>
          </w:rPr>
          <w:fldChar w:fldCharType="end"/>
        </w:r>
      </w:hyperlink>
    </w:p>
    <w:p w14:paraId="0F1CC3A2" w14:textId="0C1642CE" w:rsidR="00371FCC" w:rsidRDefault="00371FCC">
      <w:pPr>
        <w:pStyle w:val="Verzeichnis3"/>
        <w:rPr>
          <w:rFonts w:asciiTheme="minorHAnsi" w:eastAsiaTheme="minorEastAsia" w:hAnsiTheme="minorHAnsi" w:cstheme="minorBidi"/>
          <w:noProof/>
          <w:sz w:val="22"/>
          <w:szCs w:val="22"/>
          <w:lang w:val="de-DE"/>
        </w:rPr>
      </w:pPr>
      <w:hyperlink w:anchor="_Toc34747254" w:history="1">
        <w:r w:rsidRPr="002911EF">
          <w:rPr>
            <w:rStyle w:val="Hyperlink"/>
            <w:noProof/>
          </w:rPr>
          <w:t>8.2.2</w:t>
        </w:r>
        <w:r>
          <w:rPr>
            <w:rFonts w:asciiTheme="minorHAnsi" w:eastAsiaTheme="minorEastAsia" w:hAnsiTheme="minorHAnsi" w:cstheme="minorBidi"/>
            <w:noProof/>
            <w:sz w:val="22"/>
            <w:szCs w:val="22"/>
            <w:lang w:val="de-DE"/>
          </w:rPr>
          <w:tab/>
        </w:r>
        <w:r w:rsidRPr="002911EF">
          <w:rPr>
            <w:rStyle w:val="Hyperlink"/>
            <w:noProof/>
          </w:rPr>
          <w:t>Seam Weld Definition Overview</w:t>
        </w:r>
        <w:r>
          <w:rPr>
            <w:noProof/>
            <w:webHidden/>
          </w:rPr>
          <w:tab/>
        </w:r>
        <w:r>
          <w:rPr>
            <w:noProof/>
            <w:webHidden/>
          </w:rPr>
          <w:fldChar w:fldCharType="begin"/>
        </w:r>
        <w:r>
          <w:rPr>
            <w:noProof/>
            <w:webHidden/>
          </w:rPr>
          <w:instrText xml:space="preserve"> PAGEREF _Toc34747254 \h </w:instrText>
        </w:r>
        <w:r>
          <w:rPr>
            <w:noProof/>
            <w:webHidden/>
          </w:rPr>
        </w:r>
        <w:r>
          <w:rPr>
            <w:noProof/>
            <w:webHidden/>
          </w:rPr>
          <w:fldChar w:fldCharType="separate"/>
        </w:r>
        <w:r>
          <w:rPr>
            <w:noProof/>
            <w:webHidden/>
          </w:rPr>
          <w:t>102</w:t>
        </w:r>
        <w:r>
          <w:rPr>
            <w:noProof/>
            <w:webHidden/>
          </w:rPr>
          <w:fldChar w:fldCharType="end"/>
        </w:r>
      </w:hyperlink>
    </w:p>
    <w:p w14:paraId="5D89C4D0" w14:textId="1BD26A7A" w:rsidR="00371FCC" w:rsidRDefault="00371FCC">
      <w:pPr>
        <w:pStyle w:val="Verzeichnis3"/>
        <w:rPr>
          <w:rFonts w:asciiTheme="minorHAnsi" w:eastAsiaTheme="minorEastAsia" w:hAnsiTheme="minorHAnsi" w:cstheme="minorBidi"/>
          <w:noProof/>
          <w:sz w:val="22"/>
          <w:szCs w:val="22"/>
          <w:lang w:val="de-DE"/>
        </w:rPr>
      </w:pPr>
      <w:hyperlink w:anchor="_Toc34747255" w:history="1">
        <w:r w:rsidRPr="002911EF">
          <w:rPr>
            <w:rStyle w:val="Hyperlink"/>
            <w:noProof/>
          </w:rPr>
          <w:t>8.2.3</w:t>
        </w:r>
        <w:r>
          <w:rPr>
            <w:rFonts w:asciiTheme="minorHAnsi" w:eastAsiaTheme="minorEastAsia" w:hAnsiTheme="minorHAnsi" w:cstheme="minorBidi"/>
            <w:noProof/>
            <w:sz w:val="22"/>
            <w:szCs w:val="22"/>
            <w:lang w:val="de-DE"/>
          </w:rPr>
          <w:tab/>
        </w:r>
        <w:r w:rsidRPr="002911EF">
          <w:rPr>
            <w:rStyle w:val="Hyperlink"/>
            <w:noProof/>
          </w:rPr>
          <w:t>Specific XML Realization</w:t>
        </w:r>
        <w:r>
          <w:rPr>
            <w:noProof/>
            <w:webHidden/>
          </w:rPr>
          <w:tab/>
        </w:r>
        <w:r>
          <w:rPr>
            <w:noProof/>
            <w:webHidden/>
          </w:rPr>
          <w:fldChar w:fldCharType="begin"/>
        </w:r>
        <w:r>
          <w:rPr>
            <w:noProof/>
            <w:webHidden/>
          </w:rPr>
          <w:instrText xml:space="preserve"> PAGEREF _Toc34747255 \h </w:instrText>
        </w:r>
        <w:r>
          <w:rPr>
            <w:noProof/>
            <w:webHidden/>
          </w:rPr>
        </w:r>
        <w:r>
          <w:rPr>
            <w:noProof/>
            <w:webHidden/>
          </w:rPr>
          <w:fldChar w:fldCharType="separate"/>
        </w:r>
        <w:r>
          <w:rPr>
            <w:noProof/>
            <w:webHidden/>
          </w:rPr>
          <w:t>104</w:t>
        </w:r>
        <w:r>
          <w:rPr>
            <w:noProof/>
            <w:webHidden/>
          </w:rPr>
          <w:fldChar w:fldCharType="end"/>
        </w:r>
      </w:hyperlink>
    </w:p>
    <w:p w14:paraId="09504ACA" w14:textId="59981991" w:rsidR="00371FCC" w:rsidRDefault="00371FCC">
      <w:pPr>
        <w:pStyle w:val="Verzeichnis3"/>
        <w:rPr>
          <w:rFonts w:asciiTheme="minorHAnsi" w:eastAsiaTheme="minorEastAsia" w:hAnsiTheme="minorHAnsi" w:cstheme="minorBidi"/>
          <w:noProof/>
          <w:sz w:val="22"/>
          <w:szCs w:val="22"/>
          <w:lang w:val="de-DE"/>
        </w:rPr>
      </w:pPr>
      <w:hyperlink w:anchor="_Toc34747256" w:history="1">
        <w:r w:rsidRPr="002911EF">
          <w:rPr>
            <w:rStyle w:val="Hyperlink"/>
            <w:noProof/>
          </w:rPr>
          <w:t>8.2.4</w:t>
        </w:r>
        <w:r>
          <w:rPr>
            <w:rFonts w:asciiTheme="minorHAnsi" w:eastAsiaTheme="minorEastAsia" w:hAnsiTheme="minorHAnsi" w:cstheme="minorBidi"/>
            <w:noProof/>
            <w:sz w:val="22"/>
            <w:szCs w:val="22"/>
            <w:lang w:val="de-DE"/>
          </w:rPr>
          <w:tab/>
        </w:r>
        <w:r w:rsidRPr="002911EF">
          <w:rPr>
            <w:rStyle w:val="Hyperlink"/>
            <w:noProof/>
          </w:rPr>
          <w:t>Generic Seam Weld Definition</w:t>
        </w:r>
        <w:r>
          <w:rPr>
            <w:noProof/>
            <w:webHidden/>
          </w:rPr>
          <w:tab/>
        </w:r>
        <w:r>
          <w:rPr>
            <w:noProof/>
            <w:webHidden/>
          </w:rPr>
          <w:fldChar w:fldCharType="begin"/>
        </w:r>
        <w:r>
          <w:rPr>
            <w:noProof/>
            <w:webHidden/>
          </w:rPr>
          <w:instrText xml:space="preserve"> PAGEREF _Toc34747256 \h </w:instrText>
        </w:r>
        <w:r>
          <w:rPr>
            <w:noProof/>
            <w:webHidden/>
          </w:rPr>
        </w:r>
        <w:r>
          <w:rPr>
            <w:noProof/>
            <w:webHidden/>
          </w:rPr>
          <w:fldChar w:fldCharType="separate"/>
        </w:r>
        <w:r>
          <w:rPr>
            <w:noProof/>
            <w:webHidden/>
          </w:rPr>
          <w:t>104</w:t>
        </w:r>
        <w:r>
          <w:rPr>
            <w:noProof/>
            <w:webHidden/>
          </w:rPr>
          <w:fldChar w:fldCharType="end"/>
        </w:r>
      </w:hyperlink>
    </w:p>
    <w:p w14:paraId="6851D816" w14:textId="6523E09F"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57" w:history="1">
        <w:r w:rsidRPr="002911EF">
          <w:rPr>
            <w:rStyle w:val="Hyperlink"/>
            <w:noProof/>
          </w:rPr>
          <w:t>8.2.4.1</w:t>
        </w:r>
        <w:r>
          <w:rPr>
            <w:rFonts w:asciiTheme="minorHAnsi" w:eastAsiaTheme="minorEastAsia" w:hAnsiTheme="minorHAnsi" w:cstheme="minorBidi"/>
            <w:noProof/>
            <w:sz w:val="22"/>
            <w:szCs w:val="22"/>
            <w:lang w:val="de-DE"/>
          </w:rPr>
          <w:tab/>
        </w:r>
        <w:r w:rsidRPr="002911EF">
          <w:rPr>
            <w:rStyle w:val="Hyperlink"/>
            <w:noProof/>
          </w:rPr>
          <w:t>Identification</w:t>
        </w:r>
        <w:r>
          <w:rPr>
            <w:noProof/>
            <w:webHidden/>
          </w:rPr>
          <w:tab/>
        </w:r>
        <w:r>
          <w:rPr>
            <w:noProof/>
            <w:webHidden/>
          </w:rPr>
          <w:fldChar w:fldCharType="begin"/>
        </w:r>
        <w:r>
          <w:rPr>
            <w:noProof/>
            <w:webHidden/>
          </w:rPr>
          <w:instrText xml:space="preserve"> PAGEREF _Toc34747257 \h </w:instrText>
        </w:r>
        <w:r>
          <w:rPr>
            <w:noProof/>
            <w:webHidden/>
          </w:rPr>
        </w:r>
        <w:r>
          <w:rPr>
            <w:noProof/>
            <w:webHidden/>
          </w:rPr>
          <w:fldChar w:fldCharType="separate"/>
        </w:r>
        <w:r>
          <w:rPr>
            <w:noProof/>
            <w:webHidden/>
          </w:rPr>
          <w:t>104</w:t>
        </w:r>
        <w:r>
          <w:rPr>
            <w:noProof/>
            <w:webHidden/>
          </w:rPr>
          <w:fldChar w:fldCharType="end"/>
        </w:r>
      </w:hyperlink>
    </w:p>
    <w:p w14:paraId="26DBA061" w14:textId="6F115A38"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58" w:history="1">
        <w:r w:rsidRPr="002911EF">
          <w:rPr>
            <w:rStyle w:val="Hyperlink"/>
            <w:noProof/>
          </w:rPr>
          <w:t>8.2.4.2</w:t>
        </w:r>
        <w:r>
          <w:rPr>
            <w:rFonts w:asciiTheme="minorHAnsi" w:eastAsiaTheme="minorEastAsia" w:hAnsiTheme="minorHAnsi" w:cstheme="minorBidi"/>
            <w:noProof/>
            <w:sz w:val="22"/>
            <w:szCs w:val="22"/>
            <w:lang w:val="de-DE"/>
          </w:rPr>
          <w:tab/>
        </w:r>
        <w:r w:rsidRPr="002911EF">
          <w:rPr>
            <w:rStyle w:val="Hyperlink"/>
            <w:noProof/>
          </w:rPr>
          <w:t>Type Specification</w:t>
        </w:r>
        <w:r>
          <w:rPr>
            <w:noProof/>
            <w:webHidden/>
          </w:rPr>
          <w:tab/>
        </w:r>
        <w:r>
          <w:rPr>
            <w:noProof/>
            <w:webHidden/>
          </w:rPr>
          <w:fldChar w:fldCharType="begin"/>
        </w:r>
        <w:r>
          <w:rPr>
            <w:noProof/>
            <w:webHidden/>
          </w:rPr>
          <w:instrText xml:space="preserve"> PAGEREF _Toc34747258 \h </w:instrText>
        </w:r>
        <w:r>
          <w:rPr>
            <w:noProof/>
            <w:webHidden/>
          </w:rPr>
        </w:r>
        <w:r>
          <w:rPr>
            <w:noProof/>
            <w:webHidden/>
          </w:rPr>
          <w:fldChar w:fldCharType="separate"/>
        </w:r>
        <w:r>
          <w:rPr>
            <w:noProof/>
            <w:webHidden/>
          </w:rPr>
          <w:t>105</w:t>
        </w:r>
        <w:r>
          <w:rPr>
            <w:noProof/>
            <w:webHidden/>
          </w:rPr>
          <w:fldChar w:fldCharType="end"/>
        </w:r>
      </w:hyperlink>
    </w:p>
    <w:p w14:paraId="52A481A7" w14:textId="44FF769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59" w:history="1">
        <w:r w:rsidRPr="002911EF">
          <w:rPr>
            <w:rStyle w:val="Hyperlink"/>
            <w:noProof/>
          </w:rPr>
          <w:t>8.2.4.3</w:t>
        </w:r>
        <w:r>
          <w:rPr>
            <w:rFonts w:asciiTheme="minorHAnsi" w:eastAsiaTheme="minorEastAsia" w:hAnsiTheme="minorHAnsi" w:cstheme="minorBidi"/>
            <w:noProof/>
            <w:sz w:val="22"/>
            <w:szCs w:val="22"/>
            <w:lang w:val="de-DE"/>
          </w:rPr>
          <w:tab/>
        </w:r>
        <w:r w:rsidRPr="002911EF">
          <w:rPr>
            <w:rStyle w:val="Hyperlink"/>
            <w:noProof/>
          </w:rPr>
          <w:t>Weld Position and Sheet Metal Parameters</w:t>
        </w:r>
        <w:r>
          <w:rPr>
            <w:noProof/>
            <w:webHidden/>
          </w:rPr>
          <w:tab/>
        </w:r>
        <w:r>
          <w:rPr>
            <w:noProof/>
            <w:webHidden/>
          </w:rPr>
          <w:fldChar w:fldCharType="begin"/>
        </w:r>
        <w:r>
          <w:rPr>
            <w:noProof/>
            <w:webHidden/>
          </w:rPr>
          <w:instrText xml:space="preserve"> PAGEREF _Toc34747259 \h </w:instrText>
        </w:r>
        <w:r>
          <w:rPr>
            <w:noProof/>
            <w:webHidden/>
          </w:rPr>
        </w:r>
        <w:r>
          <w:rPr>
            <w:noProof/>
            <w:webHidden/>
          </w:rPr>
          <w:fldChar w:fldCharType="separate"/>
        </w:r>
        <w:r>
          <w:rPr>
            <w:noProof/>
            <w:webHidden/>
          </w:rPr>
          <w:t>107</w:t>
        </w:r>
        <w:r>
          <w:rPr>
            <w:noProof/>
            <w:webHidden/>
          </w:rPr>
          <w:fldChar w:fldCharType="end"/>
        </w:r>
      </w:hyperlink>
    </w:p>
    <w:p w14:paraId="0C0ECA66" w14:textId="78D5F148" w:rsidR="00371FCC" w:rsidRDefault="00371FCC">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747260" w:history="1">
        <w:r w:rsidRPr="002911EF">
          <w:rPr>
            <w:rStyle w:val="Hyperlink"/>
            <w:noProof/>
          </w:rPr>
          <w:t>8.2.4.3.1</w:t>
        </w:r>
        <w:r>
          <w:rPr>
            <w:rFonts w:asciiTheme="minorHAnsi" w:eastAsiaTheme="minorEastAsia" w:hAnsiTheme="minorHAnsi" w:cstheme="minorBidi"/>
            <w:noProof/>
            <w:sz w:val="22"/>
            <w:szCs w:val="22"/>
            <w:lang w:val="de-DE"/>
          </w:rPr>
          <w:tab/>
        </w:r>
        <w:r w:rsidRPr="002911EF">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_Toc34747260 \h </w:instrText>
        </w:r>
        <w:r>
          <w:rPr>
            <w:noProof/>
            <w:webHidden/>
          </w:rPr>
        </w:r>
        <w:r>
          <w:rPr>
            <w:noProof/>
            <w:webHidden/>
          </w:rPr>
          <w:fldChar w:fldCharType="separate"/>
        </w:r>
        <w:r>
          <w:rPr>
            <w:noProof/>
            <w:webHidden/>
          </w:rPr>
          <w:t>107</w:t>
        </w:r>
        <w:r>
          <w:rPr>
            <w:noProof/>
            <w:webHidden/>
          </w:rPr>
          <w:fldChar w:fldCharType="end"/>
        </w:r>
      </w:hyperlink>
    </w:p>
    <w:p w14:paraId="2E775FA8" w14:textId="1BCA9FCC" w:rsidR="00371FCC" w:rsidRDefault="00371FCC">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747261" w:history="1">
        <w:r w:rsidRPr="002911EF">
          <w:rPr>
            <w:rStyle w:val="Hyperlink"/>
            <w:noProof/>
          </w:rPr>
          <w:t>8.2.4.3.2</w:t>
        </w:r>
        <w:r>
          <w:rPr>
            <w:rFonts w:asciiTheme="minorHAnsi" w:eastAsiaTheme="minorEastAsia" w:hAnsiTheme="minorHAnsi" w:cstheme="minorBidi"/>
            <w:noProof/>
            <w:sz w:val="22"/>
            <w:szCs w:val="22"/>
            <w:lang w:val="de-DE"/>
          </w:rPr>
          <w:tab/>
        </w:r>
        <w:r w:rsidRPr="002911EF">
          <w:rPr>
            <w:rStyle w:val="Hyperlink"/>
            <w:noProof/>
          </w:rPr>
          <w:t>Welding Position</w:t>
        </w:r>
        <w:r>
          <w:rPr>
            <w:noProof/>
            <w:webHidden/>
          </w:rPr>
          <w:tab/>
        </w:r>
        <w:r>
          <w:rPr>
            <w:noProof/>
            <w:webHidden/>
          </w:rPr>
          <w:fldChar w:fldCharType="begin"/>
        </w:r>
        <w:r>
          <w:rPr>
            <w:noProof/>
            <w:webHidden/>
          </w:rPr>
          <w:instrText xml:space="preserve"> PAGEREF _Toc34747261 \h </w:instrText>
        </w:r>
        <w:r>
          <w:rPr>
            <w:noProof/>
            <w:webHidden/>
          </w:rPr>
        </w:r>
        <w:r>
          <w:rPr>
            <w:noProof/>
            <w:webHidden/>
          </w:rPr>
          <w:fldChar w:fldCharType="separate"/>
        </w:r>
        <w:r>
          <w:rPr>
            <w:noProof/>
            <w:webHidden/>
          </w:rPr>
          <w:t>108</w:t>
        </w:r>
        <w:r>
          <w:rPr>
            <w:noProof/>
            <w:webHidden/>
          </w:rPr>
          <w:fldChar w:fldCharType="end"/>
        </w:r>
      </w:hyperlink>
    </w:p>
    <w:p w14:paraId="349D7724" w14:textId="70D55130" w:rsidR="00371FCC" w:rsidRDefault="00371FCC">
      <w:pPr>
        <w:pStyle w:val="Verzeichnis3"/>
        <w:rPr>
          <w:rFonts w:asciiTheme="minorHAnsi" w:eastAsiaTheme="minorEastAsia" w:hAnsiTheme="minorHAnsi" w:cstheme="minorBidi"/>
          <w:noProof/>
          <w:sz w:val="22"/>
          <w:szCs w:val="22"/>
          <w:lang w:val="de-DE"/>
        </w:rPr>
      </w:pPr>
      <w:hyperlink w:anchor="_Toc34747262" w:history="1">
        <w:r w:rsidRPr="002911EF">
          <w:rPr>
            <w:rStyle w:val="Hyperlink"/>
            <w:noProof/>
          </w:rPr>
          <w:t>8.2.5</w:t>
        </w:r>
        <w:r>
          <w:rPr>
            <w:rFonts w:asciiTheme="minorHAnsi" w:eastAsiaTheme="minorEastAsia" w:hAnsiTheme="minorHAnsi" w:cstheme="minorBidi"/>
            <w:noProof/>
            <w:sz w:val="22"/>
            <w:szCs w:val="22"/>
            <w:lang w:val="de-DE"/>
          </w:rPr>
          <w:tab/>
        </w:r>
        <w:r w:rsidRPr="002911EF">
          <w:rPr>
            <w:rStyle w:val="Hyperlink"/>
            <w:noProof/>
          </w:rPr>
          <w:t>Butt Joint</w:t>
        </w:r>
        <w:r>
          <w:rPr>
            <w:noProof/>
            <w:webHidden/>
          </w:rPr>
          <w:tab/>
        </w:r>
        <w:r>
          <w:rPr>
            <w:noProof/>
            <w:webHidden/>
          </w:rPr>
          <w:fldChar w:fldCharType="begin"/>
        </w:r>
        <w:r>
          <w:rPr>
            <w:noProof/>
            <w:webHidden/>
          </w:rPr>
          <w:instrText xml:space="preserve"> PAGEREF _Toc34747262 \h </w:instrText>
        </w:r>
        <w:r>
          <w:rPr>
            <w:noProof/>
            <w:webHidden/>
          </w:rPr>
        </w:r>
        <w:r>
          <w:rPr>
            <w:noProof/>
            <w:webHidden/>
          </w:rPr>
          <w:fldChar w:fldCharType="separate"/>
        </w:r>
        <w:r>
          <w:rPr>
            <w:noProof/>
            <w:webHidden/>
          </w:rPr>
          <w:t>113</w:t>
        </w:r>
        <w:r>
          <w:rPr>
            <w:noProof/>
            <w:webHidden/>
          </w:rPr>
          <w:fldChar w:fldCharType="end"/>
        </w:r>
      </w:hyperlink>
    </w:p>
    <w:p w14:paraId="17F06205" w14:textId="7144CB31"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3" w:history="1">
        <w:r w:rsidRPr="002911EF">
          <w:rPr>
            <w:rStyle w:val="Hyperlink"/>
            <w:noProof/>
          </w:rPr>
          <w:t>8.2.5.1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_Toc34747263 \h </w:instrText>
        </w:r>
        <w:r>
          <w:rPr>
            <w:noProof/>
            <w:webHidden/>
          </w:rPr>
        </w:r>
        <w:r>
          <w:rPr>
            <w:noProof/>
            <w:webHidden/>
          </w:rPr>
          <w:fldChar w:fldCharType="separate"/>
        </w:r>
        <w:r>
          <w:rPr>
            <w:noProof/>
            <w:webHidden/>
          </w:rPr>
          <w:t>113</w:t>
        </w:r>
        <w:r>
          <w:rPr>
            <w:noProof/>
            <w:webHidden/>
          </w:rPr>
          <w:fldChar w:fldCharType="end"/>
        </w:r>
      </w:hyperlink>
    </w:p>
    <w:p w14:paraId="7BED074B" w14:textId="21A312DF"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4" w:history="1">
        <w:r w:rsidRPr="002911EF">
          <w:rPr>
            <w:rStyle w:val="Hyperlink"/>
            <w:noProof/>
          </w:rPr>
          <w:t>8.2.5.2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_Toc34747264 \h </w:instrText>
        </w:r>
        <w:r>
          <w:rPr>
            <w:noProof/>
            <w:webHidden/>
          </w:rPr>
        </w:r>
        <w:r>
          <w:rPr>
            <w:noProof/>
            <w:webHidden/>
          </w:rPr>
          <w:fldChar w:fldCharType="separate"/>
        </w:r>
        <w:r>
          <w:rPr>
            <w:noProof/>
            <w:webHidden/>
          </w:rPr>
          <w:t>113</w:t>
        </w:r>
        <w:r>
          <w:rPr>
            <w:noProof/>
            <w:webHidden/>
          </w:rPr>
          <w:fldChar w:fldCharType="end"/>
        </w:r>
      </w:hyperlink>
    </w:p>
    <w:p w14:paraId="4F3DD243" w14:textId="12846899"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5" w:history="1">
        <w:r w:rsidRPr="002911EF">
          <w:rPr>
            <w:rStyle w:val="Hyperlink"/>
            <w:noProof/>
          </w:rPr>
          <w:t>8.2.5.3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_Toc34747265 \h </w:instrText>
        </w:r>
        <w:r>
          <w:rPr>
            <w:noProof/>
            <w:webHidden/>
          </w:rPr>
        </w:r>
        <w:r>
          <w:rPr>
            <w:noProof/>
            <w:webHidden/>
          </w:rPr>
          <w:fldChar w:fldCharType="separate"/>
        </w:r>
        <w:r>
          <w:rPr>
            <w:noProof/>
            <w:webHidden/>
          </w:rPr>
          <w:t>113</w:t>
        </w:r>
        <w:r>
          <w:rPr>
            <w:noProof/>
            <w:webHidden/>
          </w:rPr>
          <w:fldChar w:fldCharType="end"/>
        </w:r>
      </w:hyperlink>
    </w:p>
    <w:p w14:paraId="11B844A9" w14:textId="23D7F3CC"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6" w:history="1">
        <w:r w:rsidRPr="002911EF">
          <w:rPr>
            <w:rStyle w:val="Hyperlink"/>
            <w:noProof/>
          </w:rPr>
          <w:t>8.2.5.4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_Toc34747266 \h </w:instrText>
        </w:r>
        <w:r>
          <w:rPr>
            <w:noProof/>
            <w:webHidden/>
          </w:rPr>
        </w:r>
        <w:r>
          <w:rPr>
            <w:noProof/>
            <w:webHidden/>
          </w:rPr>
          <w:fldChar w:fldCharType="separate"/>
        </w:r>
        <w:r>
          <w:rPr>
            <w:noProof/>
            <w:webHidden/>
          </w:rPr>
          <w:t>113</w:t>
        </w:r>
        <w:r>
          <w:rPr>
            <w:noProof/>
            <w:webHidden/>
          </w:rPr>
          <w:fldChar w:fldCharType="end"/>
        </w:r>
      </w:hyperlink>
    </w:p>
    <w:p w14:paraId="652EC595" w14:textId="465EA48B"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7" w:history="1">
        <w:r w:rsidRPr="002911EF">
          <w:rPr>
            <w:rStyle w:val="Hyperlink"/>
            <w:noProof/>
          </w:rPr>
          <w:t>8.2.5.5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_Toc34747267 \h </w:instrText>
        </w:r>
        <w:r>
          <w:rPr>
            <w:noProof/>
            <w:webHidden/>
          </w:rPr>
        </w:r>
        <w:r>
          <w:rPr>
            <w:noProof/>
            <w:webHidden/>
          </w:rPr>
          <w:fldChar w:fldCharType="separate"/>
        </w:r>
        <w:r>
          <w:rPr>
            <w:noProof/>
            <w:webHidden/>
          </w:rPr>
          <w:t>115</w:t>
        </w:r>
        <w:r>
          <w:rPr>
            <w:noProof/>
            <w:webHidden/>
          </w:rPr>
          <w:fldChar w:fldCharType="end"/>
        </w:r>
      </w:hyperlink>
    </w:p>
    <w:p w14:paraId="4E5EDC30" w14:textId="716FF034" w:rsidR="00371FCC" w:rsidRDefault="00371FCC">
      <w:pPr>
        <w:pStyle w:val="Verzeichnis3"/>
        <w:rPr>
          <w:rFonts w:asciiTheme="minorHAnsi" w:eastAsiaTheme="minorEastAsia" w:hAnsiTheme="minorHAnsi" w:cstheme="minorBidi"/>
          <w:noProof/>
          <w:sz w:val="22"/>
          <w:szCs w:val="22"/>
          <w:lang w:val="de-DE"/>
        </w:rPr>
      </w:pPr>
      <w:hyperlink w:anchor="_Toc34747268" w:history="1">
        <w:r w:rsidRPr="002911EF">
          <w:rPr>
            <w:rStyle w:val="Hyperlink"/>
            <w:noProof/>
          </w:rPr>
          <w:t>8.2.6</w:t>
        </w:r>
        <w:r>
          <w:rPr>
            <w:rFonts w:asciiTheme="minorHAnsi" w:eastAsiaTheme="minorEastAsia" w:hAnsiTheme="minorHAnsi" w:cstheme="minorBidi"/>
            <w:noProof/>
            <w:sz w:val="22"/>
            <w:szCs w:val="22"/>
            <w:lang w:val="de-DE"/>
          </w:rPr>
          <w:tab/>
        </w:r>
        <w:r w:rsidRPr="002911EF">
          <w:rPr>
            <w:rStyle w:val="Hyperlink"/>
            <w:noProof/>
          </w:rPr>
          <w:t>Corner Weld</w:t>
        </w:r>
        <w:r>
          <w:rPr>
            <w:noProof/>
            <w:webHidden/>
          </w:rPr>
          <w:tab/>
        </w:r>
        <w:r>
          <w:rPr>
            <w:noProof/>
            <w:webHidden/>
          </w:rPr>
          <w:fldChar w:fldCharType="begin"/>
        </w:r>
        <w:r>
          <w:rPr>
            <w:noProof/>
            <w:webHidden/>
          </w:rPr>
          <w:instrText xml:space="preserve"> PAGEREF _Toc34747268 \h </w:instrText>
        </w:r>
        <w:r>
          <w:rPr>
            <w:noProof/>
            <w:webHidden/>
          </w:rPr>
        </w:r>
        <w:r>
          <w:rPr>
            <w:noProof/>
            <w:webHidden/>
          </w:rPr>
          <w:fldChar w:fldCharType="separate"/>
        </w:r>
        <w:r>
          <w:rPr>
            <w:noProof/>
            <w:webHidden/>
          </w:rPr>
          <w:t>116</w:t>
        </w:r>
        <w:r>
          <w:rPr>
            <w:noProof/>
            <w:webHidden/>
          </w:rPr>
          <w:fldChar w:fldCharType="end"/>
        </w:r>
      </w:hyperlink>
    </w:p>
    <w:p w14:paraId="28320F55" w14:textId="4D2F955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9" w:history="1">
        <w:r w:rsidRPr="002911EF">
          <w:rPr>
            <w:rStyle w:val="Hyperlink"/>
            <w:noProof/>
          </w:rPr>
          <w:t>8.2.6.1</w:t>
        </w:r>
        <w:r>
          <w:rPr>
            <w:rFonts w:asciiTheme="minorHAnsi" w:eastAsiaTheme="minorEastAsia" w:hAnsiTheme="minorHAnsi" w:cstheme="minorBidi"/>
            <w:noProof/>
            <w:sz w:val="22"/>
            <w:szCs w:val="22"/>
            <w:lang w:val="de-DE"/>
          </w:rPr>
          <w:tab/>
        </w:r>
        <w:r w:rsidRPr="002911EF">
          <w:rPr>
            <w:rStyle w:val="Hyperlink"/>
            <w:noProof/>
          </w:rPr>
          <w:t>Simple Corner Weld</w:t>
        </w:r>
        <w:r>
          <w:rPr>
            <w:noProof/>
            <w:webHidden/>
          </w:rPr>
          <w:tab/>
        </w:r>
        <w:r>
          <w:rPr>
            <w:noProof/>
            <w:webHidden/>
          </w:rPr>
          <w:fldChar w:fldCharType="begin"/>
        </w:r>
        <w:r>
          <w:rPr>
            <w:noProof/>
            <w:webHidden/>
          </w:rPr>
          <w:instrText xml:space="preserve"> PAGEREF _Toc34747269 \h </w:instrText>
        </w:r>
        <w:r>
          <w:rPr>
            <w:noProof/>
            <w:webHidden/>
          </w:rPr>
        </w:r>
        <w:r>
          <w:rPr>
            <w:noProof/>
            <w:webHidden/>
          </w:rPr>
          <w:fldChar w:fldCharType="separate"/>
        </w:r>
        <w:r>
          <w:rPr>
            <w:noProof/>
            <w:webHidden/>
          </w:rPr>
          <w:t>116</w:t>
        </w:r>
        <w:r>
          <w:rPr>
            <w:noProof/>
            <w:webHidden/>
          </w:rPr>
          <w:fldChar w:fldCharType="end"/>
        </w:r>
      </w:hyperlink>
    </w:p>
    <w:p w14:paraId="2382E6F4" w14:textId="1ECE3352"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0" w:history="1">
        <w:r w:rsidRPr="002911EF">
          <w:rPr>
            <w:rStyle w:val="Hyperlink"/>
            <w:noProof/>
          </w:rPr>
          <w:t>8.2.6.2</w:t>
        </w:r>
        <w:r>
          <w:rPr>
            <w:rFonts w:asciiTheme="minorHAnsi" w:eastAsiaTheme="minorEastAsia" w:hAnsiTheme="minorHAnsi" w:cstheme="minorBidi"/>
            <w:noProof/>
            <w:sz w:val="22"/>
            <w:szCs w:val="22"/>
            <w:lang w:val="de-DE"/>
          </w:rPr>
          <w:tab/>
        </w:r>
        <w:r w:rsidRPr="002911EF">
          <w:rPr>
            <w:rStyle w:val="Hyperlink"/>
            <w:noProof/>
          </w:rPr>
          <w:t>Double Corner Weld</w:t>
        </w:r>
        <w:r>
          <w:rPr>
            <w:noProof/>
            <w:webHidden/>
          </w:rPr>
          <w:tab/>
        </w:r>
        <w:r>
          <w:rPr>
            <w:noProof/>
            <w:webHidden/>
          </w:rPr>
          <w:fldChar w:fldCharType="begin"/>
        </w:r>
        <w:r>
          <w:rPr>
            <w:noProof/>
            <w:webHidden/>
          </w:rPr>
          <w:instrText xml:space="preserve"> PAGEREF _Toc34747270 \h </w:instrText>
        </w:r>
        <w:r>
          <w:rPr>
            <w:noProof/>
            <w:webHidden/>
          </w:rPr>
        </w:r>
        <w:r>
          <w:rPr>
            <w:noProof/>
            <w:webHidden/>
          </w:rPr>
          <w:fldChar w:fldCharType="separate"/>
        </w:r>
        <w:r>
          <w:rPr>
            <w:noProof/>
            <w:webHidden/>
          </w:rPr>
          <w:t>117</w:t>
        </w:r>
        <w:r>
          <w:rPr>
            <w:noProof/>
            <w:webHidden/>
          </w:rPr>
          <w:fldChar w:fldCharType="end"/>
        </w:r>
      </w:hyperlink>
    </w:p>
    <w:p w14:paraId="6FE2E585" w14:textId="24B58ECE"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1" w:history="1">
        <w:r w:rsidRPr="002911EF">
          <w:rPr>
            <w:rStyle w:val="Hyperlink"/>
            <w:noProof/>
          </w:rPr>
          <w:t>8.2.6.3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_Toc34747271 \h </w:instrText>
        </w:r>
        <w:r>
          <w:rPr>
            <w:noProof/>
            <w:webHidden/>
          </w:rPr>
        </w:r>
        <w:r>
          <w:rPr>
            <w:noProof/>
            <w:webHidden/>
          </w:rPr>
          <w:fldChar w:fldCharType="separate"/>
        </w:r>
        <w:r>
          <w:rPr>
            <w:noProof/>
            <w:webHidden/>
          </w:rPr>
          <w:t>118</w:t>
        </w:r>
        <w:r>
          <w:rPr>
            <w:noProof/>
            <w:webHidden/>
          </w:rPr>
          <w:fldChar w:fldCharType="end"/>
        </w:r>
      </w:hyperlink>
    </w:p>
    <w:p w14:paraId="6E8C1913" w14:textId="40A7CEFA"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2" w:history="1">
        <w:r w:rsidRPr="002911EF">
          <w:rPr>
            <w:rStyle w:val="Hyperlink"/>
            <w:noProof/>
          </w:rPr>
          <w:t>8.2.6.4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_Toc34747272 \h </w:instrText>
        </w:r>
        <w:r>
          <w:rPr>
            <w:noProof/>
            <w:webHidden/>
          </w:rPr>
        </w:r>
        <w:r>
          <w:rPr>
            <w:noProof/>
            <w:webHidden/>
          </w:rPr>
          <w:fldChar w:fldCharType="separate"/>
        </w:r>
        <w:r>
          <w:rPr>
            <w:noProof/>
            <w:webHidden/>
          </w:rPr>
          <w:t>118</w:t>
        </w:r>
        <w:r>
          <w:rPr>
            <w:noProof/>
            <w:webHidden/>
          </w:rPr>
          <w:fldChar w:fldCharType="end"/>
        </w:r>
      </w:hyperlink>
    </w:p>
    <w:p w14:paraId="0FAACE30" w14:textId="4A83515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3" w:history="1">
        <w:r w:rsidRPr="002911EF">
          <w:rPr>
            <w:rStyle w:val="Hyperlink"/>
            <w:noProof/>
          </w:rPr>
          <w:t>8.2.6.5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_Toc34747273 \h </w:instrText>
        </w:r>
        <w:r>
          <w:rPr>
            <w:noProof/>
            <w:webHidden/>
          </w:rPr>
        </w:r>
        <w:r>
          <w:rPr>
            <w:noProof/>
            <w:webHidden/>
          </w:rPr>
          <w:fldChar w:fldCharType="separate"/>
        </w:r>
        <w:r>
          <w:rPr>
            <w:noProof/>
            <w:webHidden/>
          </w:rPr>
          <w:t>120</w:t>
        </w:r>
        <w:r>
          <w:rPr>
            <w:noProof/>
            <w:webHidden/>
          </w:rPr>
          <w:fldChar w:fldCharType="end"/>
        </w:r>
      </w:hyperlink>
    </w:p>
    <w:p w14:paraId="26B4CAA6" w14:textId="1D97C0EC" w:rsidR="00371FCC" w:rsidRDefault="00371FCC">
      <w:pPr>
        <w:pStyle w:val="Verzeichnis3"/>
        <w:rPr>
          <w:rFonts w:asciiTheme="minorHAnsi" w:eastAsiaTheme="minorEastAsia" w:hAnsiTheme="minorHAnsi" w:cstheme="minorBidi"/>
          <w:noProof/>
          <w:sz w:val="22"/>
          <w:szCs w:val="22"/>
          <w:lang w:val="de-DE"/>
        </w:rPr>
      </w:pPr>
      <w:hyperlink w:anchor="_Toc34747274" w:history="1">
        <w:r w:rsidRPr="002911EF">
          <w:rPr>
            <w:rStyle w:val="Hyperlink"/>
            <w:noProof/>
          </w:rPr>
          <w:t>8.2.7</w:t>
        </w:r>
        <w:r>
          <w:rPr>
            <w:rFonts w:asciiTheme="minorHAnsi" w:eastAsiaTheme="minorEastAsia" w:hAnsiTheme="minorHAnsi" w:cstheme="minorBidi"/>
            <w:noProof/>
            <w:sz w:val="22"/>
            <w:szCs w:val="22"/>
            <w:lang w:val="de-DE"/>
          </w:rPr>
          <w:tab/>
        </w:r>
        <w:r w:rsidRPr="002911EF">
          <w:rPr>
            <w:rStyle w:val="Hyperlink"/>
            <w:noProof/>
          </w:rPr>
          <w:t>Edge Weld</w:t>
        </w:r>
        <w:r>
          <w:rPr>
            <w:noProof/>
            <w:webHidden/>
          </w:rPr>
          <w:tab/>
        </w:r>
        <w:r>
          <w:rPr>
            <w:noProof/>
            <w:webHidden/>
          </w:rPr>
          <w:fldChar w:fldCharType="begin"/>
        </w:r>
        <w:r>
          <w:rPr>
            <w:noProof/>
            <w:webHidden/>
          </w:rPr>
          <w:instrText xml:space="preserve"> PAGEREF _Toc34747274 \h </w:instrText>
        </w:r>
        <w:r>
          <w:rPr>
            <w:noProof/>
            <w:webHidden/>
          </w:rPr>
        </w:r>
        <w:r>
          <w:rPr>
            <w:noProof/>
            <w:webHidden/>
          </w:rPr>
          <w:fldChar w:fldCharType="separate"/>
        </w:r>
        <w:r>
          <w:rPr>
            <w:noProof/>
            <w:webHidden/>
          </w:rPr>
          <w:t>120</w:t>
        </w:r>
        <w:r>
          <w:rPr>
            <w:noProof/>
            <w:webHidden/>
          </w:rPr>
          <w:fldChar w:fldCharType="end"/>
        </w:r>
      </w:hyperlink>
    </w:p>
    <w:p w14:paraId="00CF1987" w14:textId="2269FCA1"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5" w:history="1">
        <w:r w:rsidRPr="002911EF">
          <w:rPr>
            <w:rStyle w:val="Hyperlink"/>
            <w:noProof/>
          </w:rPr>
          <w:t>8.2.7.1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_Toc34747275 \h </w:instrText>
        </w:r>
        <w:r>
          <w:rPr>
            <w:noProof/>
            <w:webHidden/>
          </w:rPr>
        </w:r>
        <w:r>
          <w:rPr>
            <w:noProof/>
            <w:webHidden/>
          </w:rPr>
          <w:fldChar w:fldCharType="separate"/>
        </w:r>
        <w:r>
          <w:rPr>
            <w:noProof/>
            <w:webHidden/>
          </w:rPr>
          <w:t>120</w:t>
        </w:r>
        <w:r>
          <w:rPr>
            <w:noProof/>
            <w:webHidden/>
          </w:rPr>
          <w:fldChar w:fldCharType="end"/>
        </w:r>
      </w:hyperlink>
    </w:p>
    <w:p w14:paraId="2412EDA4" w14:textId="389A27B8"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6" w:history="1">
        <w:r w:rsidRPr="002911EF">
          <w:rPr>
            <w:rStyle w:val="Hyperlink"/>
            <w:noProof/>
          </w:rPr>
          <w:t>8.2.7.2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_Toc34747276 \h </w:instrText>
        </w:r>
        <w:r>
          <w:rPr>
            <w:noProof/>
            <w:webHidden/>
          </w:rPr>
        </w:r>
        <w:r>
          <w:rPr>
            <w:noProof/>
            <w:webHidden/>
          </w:rPr>
          <w:fldChar w:fldCharType="separate"/>
        </w:r>
        <w:r>
          <w:rPr>
            <w:noProof/>
            <w:webHidden/>
          </w:rPr>
          <w:t>120</w:t>
        </w:r>
        <w:r>
          <w:rPr>
            <w:noProof/>
            <w:webHidden/>
          </w:rPr>
          <w:fldChar w:fldCharType="end"/>
        </w:r>
      </w:hyperlink>
    </w:p>
    <w:p w14:paraId="05337CC2" w14:textId="52727D9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7" w:history="1">
        <w:r w:rsidRPr="002911EF">
          <w:rPr>
            <w:rStyle w:val="Hyperlink"/>
            <w:noProof/>
          </w:rPr>
          <w:t>8.2.7.3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_Toc34747277 \h </w:instrText>
        </w:r>
        <w:r>
          <w:rPr>
            <w:noProof/>
            <w:webHidden/>
          </w:rPr>
        </w:r>
        <w:r>
          <w:rPr>
            <w:noProof/>
            <w:webHidden/>
          </w:rPr>
          <w:fldChar w:fldCharType="separate"/>
        </w:r>
        <w:r>
          <w:rPr>
            <w:noProof/>
            <w:webHidden/>
          </w:rPr>
          <w:t>121</w:t>
        </w:r>
        <w:r>
          <w:rPr>
            <w:noProof/>
            <w:webHidden/>
          </w:rPr>
          <w:fldChar w:fldCharType="end"/>
        </w:r>
      </w:hyperlink>
    </w:p>
    <w:p w14:paraId="2345C4BB" w14:textId="33A0E79B"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8" w:history="1">
        <w:r w:rsidRPr="002911EF">
          <w:rPr>
            <w:rStyle w:val="Hyperlink"/>
            <w:noProof/>
          </w:rPr>
          <w:t>8.2.7.4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_Toc34747278 \h </w:instrText>
        </w:r>
        <w:r>
          <w:rPr>
            <w:noProof/>
            <w:webHidden/>
          </w:rPr>
        </w:r>
        <w:r>
          <w:rPr>
            <w:noProof/>
            <w:webHidden/>
          </w:rPr>
          <w:fldChar w:fldCharType="separate"/>
        </w:r>
        <w:r>
          <w:rPr>
            <w:noProof/>
            <w:webHidden/>
          </w:rPr>
          <w:t>121</w:t>
        </w:r>
        <w:r>
          <w:rPr>
            <w:noProof/>
            <w:webHidden/>
          </w:rPr>
          <w:fldChar w:fldCharType="end"/>
        </w:r>
      </w:hyperlink>
    </w:p>
    <w:p w14:paraId="4698F623" w14:textId="7C0C68BF"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9" w:history="1">
        <w:r w:rsidRPr="002911EF">
          <w:rPr>
            <w:rStyle w:val="Hyperlink"/>
            <w:noProof/>
          </w:rPr>
          <w:t>8.2.7.5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_Toc34747279 \h </w:instrText>
        </w:r>
        <w:r>
          <w:rPr>
            <w:noProof/>
            <w:webHidden/>
          </w:rPr>
        </w:r>
        <w:r>
          <w:rPr>
            <w:noProof/>
            <w:webHidden/>
          </w:rPr>
          <w:fldChar w:fldCharType="separate"/>
        </w:r>
        <w:r>
          <w:rPr>
            <w:noProof/>
            <w:webHidden/>
          </w:rPr>
          <w:t>122</w:t>
        </w:r>
        <w:r>
          <w:rPr>
            <w:noProof/>
            <w:webHidden/>
          </w:rPr>
          <w:fldChar w:fldCharType="end"/>
        </w:r>
      </w:hyperlink>
    </w:p>
    <w:p w14:paraId="752787BF" w14:textId="4A3FE19C" w:rsidR="00371FCC" w:rsidRDefault="00371FCC">
      <w:pPr>
        <w:pStyle w:val="Verzeichnis3"/>
        <w:rPr>
          <w:rFonts w:asciiTheme="minorHAnsi" w:eastAsiaTheme="minorEastAsia" w:hAnsiTheme="minorHAnsi" w:cstheme="minorBidi"/>
          <w:noProof/>
          <w:sz w:val="22"/>
          <w:szCs w:val="22"/>
          <w:lang w:val="de-DE"/>
        </w:rPr>
      </w:pPr>
      <w:hyperlink w:anchor="_Toc34747280" w:history="1">
        <w:r w:rsidRPr="002911EF">
          <w:rPr>
            <w:rStyle w:val="Hyperlink"/>
            <w:noProof/>
          </w:rPr>
          <w:t>8.2.8</w:t>
        </w:r>
        <w:r>
          <w:rPr>
            <w:rFonts w:asciiTheme="minorHAnsi" w:eastAsiaTheme="minorEastAsia" w:hAnsiTheme="minorHAnsi" w:cstheme="minorBidi"/>
            <w:noProof/>
            <w:sz w:val="22"/>
            <w:szCs w:val="22"/>
            <w:lang w:val="de-DE"/>
          </w:rPr>
          <w:tab/>
        </w:r>
        <w:r w:rsidRPr="002911EF">
          <w:rPr>
            <w:rStyle w:val="Hyperlink"/>
            <w:noProof/>
          </w:rPr>
          <w:t>I-Weld</w:t>
        </w:r>
        <w:r>
          <w:rPr>
            <w:noProof/>
            <w:webHidden/>
          </w:rPr>
          <w:tab/>
        </w:r>
        <w:r>
          <w:rPr>
            <w:noProof/>
            <w:webHidden/>
          </w:rPr>
          <w:fldChar w:fldCharType="begin"/>
        </w:r>
        <w:r>
          <w:rPr>
            <w:noProof/>
            <w:webHidden/>
          </w:rPr>
          <w:instrText xml:space="preserve"> PAGEREF _Toc34747280 \h </w:instrText>
        </w:r>
        <w:r>
          <w:rPr>
            <w:noProof/>
            <w:webHidden/>
          </w:rPr>
        </w:r>
        <w:r>
          <w:rPr>
            <w:noProof/>
            <w:webHidden/>
          </w:rPr>
          <w:fldChar w:fldCharType="separate"/>
        </w:r>
        <w:r>
          <w:rPr>
            <w:noProof/>
            <w:webHidden/>
          </w:rPr>
          <w:t>122</w:t>
        </w:r>
        <w:r>
          <w:rPr>
            <w:noProof/>
            <w:webHidden/>
          </w:rPr>
          <w:fldChar w:fldCharType="end"/>
        </w:r>
      </w:hyperlink>
    </w:p>
    <w:p w14:paraId="088FA99E" w14:textId="2BEDE7FB"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1" w:history="1">
        <w:r w:rsidRPr="002911EF">
          <w:rPr>
            <w:rStyle w:val="Hyperlink"/>
            <w:noProof/>
          </w:rPr>
          <w:t>8.2.8.1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_Toc34747281 \h </w:instrText>
        </w:r>
        <w:r>
          <w:rPr>
            <w:noProof/>
            <w:webHidden/>
          </w:rPr>
        </w:r>
        <w:r>
          <w:rPr>
            <w:noProof/>
            <w:webHidden/>
          </w:rPr>
          <w:fldChar w:fldCharType="separate"/>
        </w:r>
        <w:r>
          <w:rPr>
            <w:noProof/>
            <w:webHidden/>
          </w:rPr>
          <w:t>122</w:t>
        </w:r>
        <w:r>
          <w:rPr>
            <w:noProof/>
            <w:webHidden/>
          </w:rPr>
          <w:fldChar w:fldCharType="end"/>
        </w:r>
      </w:hyperlink>
    </w:p>
    <w:p w14:paraId="0A6AD65D" w14:textId="746DD15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2" w:history="1">
        <w:r w:rsidRPr="002911EF">
          <w:rPr>
            <w:rStyle w:val="Hyperlink"/>
            <w:noProof/>
          </w:rPr>
          <w:t>8.2.8.2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_Toc34747282 \h </w:instrText>
        </w:r>
        <w:r>
          <w:rPr>
            <w:noProof/>
            <w:webHidden/>
          </w:rPr>
        </w:r>
        <w:r>
          <w:rPr>
            <w:noProof/>
            <w:webHidden/>
          </w:rPr>
          <w:fldChar w:fldCharType="separate"/>
        </w:r>
        <w:r>
          <w:rPr>
            <w:noProof/>
            <w:webHidden/>
          </w:rPr>
          <w:t>123</w:t>
        </w:r>
        <w:r>
          <w:rPr>
            <w:noProof/>
            <w:webHidden/>
          </w:rPr>
          <w:fldChar w:fldCharType="end"/>
        </w:r>
      </w:hyperlink>
    </w:p>
    <w:p w14:paraId="3FAE5798" w14:textId="2F74169B"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3" w:history="1">
        <w:r w:rsidRPr="002911EF">
          <w:rPr>
            <w:rStyle w:val="Hyperlink"/>
            <w:noProof/>
          </w:rPr>
          <w:t>8.2.8.3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_Toc34747283 \h </w:instrText>
        </w:r>
        <w:r>
          <w:rPr>
            <w:noProof/>
            <w:webHidden/>
          </w:rPr>
        </w:r>
        <w:r>
          <w:rPr>
            <w:noProof/>
            <w:webHidden/>
          </w:rPr>
          <w:fldChar w:fldCharType="separate"/>
        </w:r>
        <w:r>
          <w:rPr>
            <w:noProof/>
            <w:webHidden/>
          </w:rPr>
          <w:t>123</w:t>
        </w:r>
        <w:r>
          <w:rPr>
            <w:noProof/>
            <w:webHidden/>
          </w:rPr>
          <w:fldChar w:fldCharType="end"/>
        </w:r>
      </w:hyperlink>
    </w:p>
    <w:p w14:paraId="1E6349B2" w14:textId="2F5B921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4" w:history="1">
        <w:r w:rsidRPr="002911EF">
          <w:rPr>
            <w:rStyle w:val="Hyperlink"/>
            <w:noProof/>
          </w:rPr>
          <w:t>8.2.8.4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_Toc34747284 \h </w:instrText>
        </w:r>
        <w:r>
          <w:rPr>
            <w:noProof/>
            <w:webHidden/>
          </w:rPr>
        </w:r>
        <w:r>
          <w:rPr>
            <w:noProof/>
            <w:webHidden/>
          </w:rPr>
          <w:fldChar w:fldCharType="separate"/>
        </w:r>
        <w:r>
          <w:rPr>
            <w:noProof/>
            <w:webHidden/>
          </w:rPr>
          <w:t>123</w:t>
        </w:r>
        <w:r>
          <w:rPr>
            <w:noProof/>
            <w:webHidden/>
          </w:rPr>
          <w:fldChar w:fldCharType="end"/>
        </w:r>
      </w:hyperlink>
    </w:p>
    <w:p w14:paraId="620F0595" w14:textId="7E349CF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5" w:history="1">
        <w:r w:rsidRPr="002911EF">
          <w:rPr>
            <w:rStyle w:val="Hyperlink"/>
            <w:noProof/>
          </w:rPr>
          <w:t>8.2.8.5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_Toc34747285 \h </w:instrText>
        </w:r>
        <w:r>
          <w:rPr>
            <w:noProof/>
            <w:webHidden/>
          </w:rPr>
        </w:r>
        <w:r>
          <w:rPr>
            <w:noProof/>
            <w:webHidden/>
          </w:rPr>
          <w:fldChar w:fldCharType="separate"/>
        </w:r>
        <w:r>
          <w:rPr>
            <w:noProof/>
            <w:webHidden/>
          </w:rPr>
          <w:t>124</w:t>
        </w:r>
        <w:r>
          <w:rPr>
            <w:noProof/>
            <w:webHidden/>
          </w:rPr>
          <w:fldChar w:fldCharType="end"/>
        </w:r>
      </w:hyperlink>
    </w:p>
    <w:p w14:paraId="75560FC0" w14:textId="2D8CB3AA" w:rsidR="00371FCC" w:rsidRDefault="00371FCC">
      <w:pPr>
        <w:pStyle w:val="Verzeichnis3"/>
        <w:rPr>
          <w:rFonts w:asciiTheme="minorHAnsi" w:eastAsiaTheme="minorEastAsia" w:hAnsiTheme="minorHAnsi" w:cstheme="minorBidi"/>
          <w:noProof/>
          <w:sz w:val="22"/>
          <w:szCs w:val="22"/>
          <w:lang w:val="de-DE"/>
        </w:rPr>
      </w:pPr>
      <w:hyperlink w:anchor="_Toc34747286" w:history="1">
        <w:r w:rsidRPr="002911EF">
          <w:rPr>
            <w:rStyle w:val="Hyperlink"/>
            <w:noProof/>
          </w:rPr>
          <w:t>8.2.9</w:t>
        </w:r>
        <w:r>
          <w:rPr>
            <w:rFonts w:asciiTheme="minorHAnsi" w:eastAsiaTheme="minorEastAsia" w:hAnsiTheme="minorHAnsi" w:cstheme="minorBidi"/>
            <w:noProof/>
            <w:sz w:val="22"/>
            <w:szCs w:val="22"/>
            <w:lang w:val="de-DE"/>
          </w:rPr>
          <w:tab/>
        </w:r>
        <w:r w:rsidRPr="002911EF">
          <w:rPr>
            <w:rStyle w:val="Hyperlink"/>
            <w:noProof/>
          </w:rPr>
          <w:t>Overlap Weld</w:t>
        </w:r>
        <w:r>
          <w:rPr>
            <w:noProof/>
            <w:webHidden/>
          </w:rPr>
          <w:tab/>
        </w:r>
        <w:r>
          <w:rPr>
            <w:noProof/>
            <w:webHidden/>
          </w:rPr>
          <w:fldChar w:fldCharType="begin"/>
        </w:r>
        <w:r>
          <w:rPr>
            <w:noProof/>
            <w:webHidden/>
          </w:rPr>
          <w:instrText xml:space="preserve"> PAGEREF _Toc34747286 \h </w:instrText>
        </w:r>
        <w:r>
          <w:rPr>
            <w:noProof/>
            <w:webHidden/>
          </w:rPr>
        </w:r>
        <w:r>
          <w:rPr>
            <w:noProof/>
            <w:webHidden/>
          </w:rPr>
          <w:fldChar w:fldCharType="separate"/>
        </w:r>
        <w:r>
          <w:rPr>
            <w:noProof/>
            <w:webHidden/>
          </w:rPr>
          <w:t>125</w:t>
        </w:r>
        <w:r>
          <w:rPr>
            <w:noProof/>
            <w:webHidden/>
          </w:rPr>
          <w:fldChar w:fldCharType="end"/>
        </w:r>
      </w:hyperlink>
    </w:p>
    <w:p w14:paraId="01A724CD" w14:textId="555B3B49"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7" w:history="1">
        <w:r w:rsidRPr="002911EF">
          <w:rPr>
            <w:rStyle w:val="Hyperlink"/>
            <w:noProof/>
          </w:rPr>
          <w:t>8.2.9.1</w:t>
        </w:r>
        <w:r>
          <w:rPr>
            <w:rFonts w:asciiTheme="minorHAnsi" w:eastAsiaTheme="minorEastAsia" w:hAnsiTheme="minorHAnsi" w:cstheme="minorBidi"/>
            <w:noProof/>
            <w:sz w:val="22"/>
            <w:szCs w:val="22"/>
            <w:lang w:val="de-DE"/>
          </w:rPr>
          <w:tab/>
        </w:r>
        <w:r w:rsidRPr="002911EF">
          <w:rPr>
            <w:rStyle w:val="Hyperlink"/>
            <w:noProof/>
          </w:rPr>
          <w:t>Simple Overlap Weld</w:t>
        </w:r>
        <w:r>
          <w:rPr>
            <w:noProof/>
            <w:webHidden/>
          </w:rPr>
          <w:tab/>
        </w:r>
        <w:r>
          <w:rPr>
            <w:noProof/>
            <w:webHidden/>
          </w:rPr>
          <w:fldChar w:fldCharType="begin"/>
        </w:r>
        <w:r>
          <w:rPr>
            <w:noProof/>
            <w:webHidden/>
          </w:rPr>
          <w:instrText xml:space="preserve"> PAGEREF _Toc34747287 \h </w:instrText>
        </w:r>
        <w:r>
          <w:rPr>
            <w:noProof/>
            <w:webHidden/>
          </w:rPr>
        </w:r>
        <w:r>
          <w:rPr>
            <w:noProof/>
            <w:webHidden/>
          </w:rPr>
          <w:fldChar w:fldCharType="separate"/>
        </w:r>
        <w:r>
          <w:rPr>
            <w:noProof/>
            <w:webHidden/>
          </w:rPr>
          <w:t>125</w:t>
        </w:r>
        <w:r>
          <w:rPr>
            <w:noProof/>
            <w:webHidden/>
          </w:rPr>
          <w:fldChar w:fldCharType="end"/>
        </w:r>
      </w:hyperlink>
    </w:p>
    <w:p w14:paraId="043B7D41" w14:textId="5E58B6B0"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8" w:history="1">
        <w:r w:rsidRPr="002911EF">
          <w:rPr>
            <w:rStyle w:val="Hyperlink"/>
            <w:noProof/>
          </w:rPr>
          <w:t>8.2.9.2</w:t>
        </w:r>
        <w:r>
          <w:rPr>
            <w:rFonts w:asciiTheme="minorHAnsi" w:eastAsiaTheme="minorEastAsia" w:hAnsiTheme="minorHAnsi" w:cstheme="minorBidi"/>
            <w:noProof/>
            <w:sz w:val="22"/>
            <w:szCs w:val="22"/>
            <w:lang w:val="de-DE"/>
          </w:rPr>
          <w:tab/>
        </w:r>
        <w:r w:rsidRPr="002911EF">
          <w:rPr>
            <w:rStyle w:val="Hyperlink"/>
            <w:noProof/>
          </w:rPr>
          <w:t>Single Sided Double Overlap Weld</w:t>
        </w:r>
        <w:r>
          <w:rPr>
            <w:noProof/>
            <w:webHidden/>
          </w:rPr>
          <w:tab/>
        </w:r>
        <w:r>
          <w:rPr>
            <w:noProof/>
            <w:webHidden/>
          </w:rPr>
          <w:fldChar w:fldCharType="begin"/>
        </w:r>
        <w:r>
          <w:rPr>
            <w:noProof/>
            <w:webHidden/>
          </w:rPr>
          <w:instrText xml:space="preserve"> PAGEREF _Toc34747288 \h </w:instrText>
        </w:r>
        <w:r>
          <w:rPr>
            <w:noProof/>
            <w:webHidden/>
          </w:rPr>
        </w:r>
        <w:r>
          <w:rPr>
            <w:noProof/>
            <w:webHidden/>
          </w:rPr>
          <w:fldChar w:fldCharType="separate"/>
        </w:r>
        <w:r>
          <w:rPr>
            <w:noProof/>
            <w:webHidden/>
          </w:rPr>
          <w:t>125</w:t>
        </w:r>
        <w:r>
          <w:rPr>
            <w:noProof/>
            <w:webHidden/>
          </w:rPr>
          <w:fldChar w:fldCharType="end"/>
        </w:r>
      </w:hyperlink>
    </w:p>
    <w:p w14:paraId="7940E39A" w14:textId="2994400F"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9" w:history="1">
        <w:r w:rsidRPr="002911EF">
          <w:rPr>
            <w:rStyle w:val="Hyperlink"/>
            <w:noProof/>
          </w:rPr>
          <w:t>8.2.9.3</w:t>
        </w:r>
        <w:r>
          <w:rPr>
            <w:rFonts w:asciiTheme="minorHAnsi" w:eastAsiaTheme="minorEastAsia" w:hAnsiTheme="minorHAnsi" w:cstheme="minorBidi"/>
            <w:noProof/>
            <w:sz w:val="22"/>
            <w:szCs w:val="22"/>
            <w:lang w:val="de-DE"/>
          </w:rPr>
          <w:tab/>
        </w:r>
        <w:r w:rsidRPr="002911EF">
          <w:rPr>
            <w:rStyle w:val="Hyperlink"/>
            <w:noProof/>
          </w:rPr>
          <w:t>Double Sided Double Overlap Weld</w:t>
        </w:r>
        <w:r>
          <w:rPr>
            <w:noProof/>
            <w:webHidden/>
          </w:rPr>
          <w:tab/>
        </w:r>
        <w:r>
          <w:rPr>
            <w:noProof/>
            <w:webHidden/>
          </w:rPr>
          <w:fldChar w:fldCharType="begin"/>
        </w:r>
        <w:r>
          <w:rPr>
            <w:noProof/>
            <w:webHidden/>
          </w:rPr>
          <w:instrText xml:space="preserve"> PAGEREF _Toc34747289 \h </w:instrText>
        </w:r>
        <w:r>
          <w:rPr>
            <w:noProof/>
            <w:webHidden/>
          </w:rPr>
        </w:r>
        <w:r>
          <w:rPr>
            <w:noProof/>
            <w:webHidden/>
          </w:rPr>
          <w:fldChar w:fldCharType="separate"/>
        </w:r>
        <w:r>
          <w:rPr>
            <w:noProof/>
            <w:webHidden/>
          </w:rPr>
          <w:t>126</w:t>
        </w:r>
        <w:r>
          <w:rPr>
            <w:noProof/>
            <w:webHidden/>
          </w:rPr>
          <w:fldChar w:fldCharType="end"/>
        </w:r>
      </w:hyperlink>
    </w:p>
    <w:p w14:paraId="49689119" w14:textId="01FF4AF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0" w:history="1">
        <w:r w:rsidRPr="002911EF">
          <w:rPr>
            <w:rStyle w:val="Hyperlink"/>
            <w:noProof/>
          </w:rPr>
          <w:t>8.2.9.4</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_Toc34747290 \h </w:instrText>
        </w:r>
        <w:r>
          <w:rPr>
            <w:noProof/>
            <w:webHidden/>
          </w:rPr>
        </w:r>
        <w:r>
          <w:rPr>
            <w:noProof/>
            <w:webHidden/>
          </w:rPr>
          <w:fldChar w:fldCharType="separate"/>
        </w:r>
        <w:r>
          <w:rPr>
            <w:noProof/>
            <w:webHidden/>
          </w:rPr>
          <w:t>127</w:t>
        </w:r>
        <w:r>
          <w:rPr>
            <w:noProof/>
            <w:webHidden/>
          </w:rPr>
          <w:fldChar w:fldCharType="end"/>
        </w:r>
      </w:hyperlink>
    </w:p>
    <w:p w14:paraId="4B935A4D" w14:textId="0B5ED2E1"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1" w:history="1">
        <w:r w:rsidRPr="002911EF">
          <w:rPr>
            <w:rStyle w:val="Hyperlink"/>
            <w:noProof/>
          </w:rPr>
          <w:t>8.2.9.5</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_Toc34747291 \h </w:instrText>
        </w:r>
        <w:r>
          <w:rPr>
            <w:noProof/>
            <w:webHidden/>
          </w:rPr>
        </w:r>
        <w:r>
          <w:rPr>
            <w:noProof/>
            <w:webHidden/>
          </w:rPr>
          <w:fldChar w:fldCharType="separate"/>
        </w:r>
        <w:r>
          <w:rPr>
            <w:noProof/>
            <w:webHidden/>
          </w:rPr>
          <w:t>127</w:t>
        </w:r>
        <w:r>
          <w:rPr>
            <w:noProof/>
            <w:webHidden/>
          </w:rPr>
          <w:fldChar w:fldCharType="end"/>
        </w:r>
      </w:hyperlink>
    </w:p>
    <w:p w14:paraId="6EFC1D3A" w14:textId="7DEBB2A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2" w:history="1">
        <w:r w:rsidRPr="002911EF">
          <w:rPr>
            <w:rStyle w:val="Hyperlink"/>
            <w:noProof/>
          </w:rPr>
          <w:t>8.2.9.6</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_Toc34747292 \h </w:instrText>
        </w:r>
        <w:r>
          <w:rPr>
            <w:noProof/>
            <w:webHidden/>
          </w:rPr>
        </w:r>
        <w:r>
          <w:rPr>
            <w:noProof/>
            <w:webHidden/>
          </w:rPr>
          <w:fldChar w:fldCharType="separate"/>
        </w:r>
        <w:r>
          <w:rPr>
            <w:noProof/>
            <w:webHidden/>
          </w:rPr>
          <w:t>129</w:t>
        </w:r>
        <w:r>
          <w:rPr>
            <w:noProof/>
            <w:webHidden/>
          </w:rPr>
          <w:fldChar w:fldCharType="end"/>
        </w:r>
      </w:hyperlink>
    </w:p>
    <w:p w14:paraId="58FA316E" w14:textId="403D6CCB" w:rsidR="00371FCC" w:rsidRDefault="00371FCC">
      <w:pPr>
        <w:pStyle w:val="Verzeichnis3"/>
        <w:rPr>
          <w:rFonts w:asciiTheme="minorHAnsi" w:eastAsiaTheme="minorEastAsia" w:hAnsiTheme="minorHAnsi" w:cstheme="minorBidi"/>
          <w:noProof/>
          <w:sz w:val="22"/>
          <w:szCs w:val="22"/>
          <w:lang w:val="de-DE"/>
        </w:rPr>
      </w:pPr>
      <w:hyperlink w:anchor="_Toc34747293" w:history="1">
        <w:r w:rsidRPr="002911EF">
          <w:rPr>
            <w:rStyle w:val="Hyperlink"/>
            <w:noProof/>
          </w:rPr>
          <w:t>8.2.10</w:t>
        </w:r>
        <w:r>
          <w:rPr>
            <w:rFonts w:asciiTheme="minorHAnsi" w:eastAsiaTheme="minorEastAsia" w:hAnsiTheme="minorHAnsi" w:cstheme="minorBidi"/>
            <w:noProof/>
            <w:sz w:val="22"/>
            <w:szCs w:val="22"/>
            <w:lang w:val="de-DE"/>
          </w:rPr>
          <w:tab/>
        </w:r>
        <w:r w:rsidRPr="002911EF">
          <w:rPr>
            <w:rStyle w:val="Hyperlink"/>
            <w:noProof/>
          </w:rPr>
          <w:t>Y-Joint</w:t>
        </w:r>
        <w:r>
          <w:rPr>
            <w:noProof/>
            <w:webHidden/>
          </w:rPr>
          <w:tab/>
        </w:r>
        <w:r>
          <w:rPr>
            <w:noProof/>
            <w:webHidden/>
          </w:rPr>
          <w:fldChar w:fldCharType="begin"/>
        </w:r>
        <w:r>
          <w:rPr>
            <w:noProof/>
            <w:webHidden/>
          </w:rPr>
          <w:instrText xml:space="preserve"> PAGEREF _Toc34747293 \h </w:instrText>
        </w:r>
        <w:r>
          <w:rPr>
            <w:noProof/>
            <w:webHidden/>
          </w:rPr>
        </w:r>
        <w:r>
          <w:rPr>
            <w:noProof/>
            <w:webHidden/>
          </w:rPr>
          <w:fldChar w:fldCharType="separate"/>
        </w:r>
        <w:r>
          <w:rPr>
            <w:noProof/>
            <w:webHidden/>
          </w:rPr>
          <w:t>129</w:t>
        </w:r>
        <w:r>
          <w:rPr>
            <w:noProof/>
            <w:webHidden/>
          </w:rPr>
          <w:fldChar w:fldCharType="end"/>
        </w:r>
      </w:hyperlink>
    </w:p>
    <w:p w14:paraId="11473071" w14:textId="4049291C"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4" w:history="1">
        <w:r w:rsidRPr="002911EF">
          <w:rPr>
            <w:rStyle w:val="Hyperlink"/>
            <w:noProof/>
          </w:rPr>
          <w:t>8.2.10.1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_Toc34747294 \h </w:instrText>
        </w:r>
        <w:r>
          <w:rPr>
            <w:noProof/>
            <w:webHidden/>
          </w:rPr>
        </w:r>
        <w:r>
          <w:rPr>
            <w:noProof/>
            <w:webHidden/>
          </w:rPr>
          <w:fldChar w:fldCharType="separate"/>
        </w:r>
        <w:r>
          <w:rPr>
            <w:noProof/>
            <w:webHidden/>
          </w:rPr>
          <w:t>130</w:t>
        </w:r>
        <w:r>
          <w:rPr>
            <w:noProof/>
            <w:webHidden/>
          </w:rPr>
          <w:fldChar w:fldCharType="end"/>
        </w:r>
      </w:hyperlink>
    </w:p>
    <w:p w14:paraId="731A0C9B" w14:textId="08FC9173"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5" w:history="1">
        <w:r w:rsidRPr="002911EF">
          <w:rPr>
            <w:rStyle w:val="Hyperlink"/>
            <w:noProof/>
          </w:rPr>
          <w:t>8.2.10.2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_Toc34747295 \h </w:instrText>
        </w:r>
        <w:r>
          <w:rPr>
            <w:noProof/>
            <w:webHidden/>
          </w:rPr>
        </w:r>
        <w:r>
          <w:rPr>
            <w:noProof/>
            <w:webHidden/>
          </w:rPr>
          <w:fldChar w:fldCharType="separate"/>
        </w:r>
        <w:r>
          <w:rPr>
            <w:noProof/>
            <w:webHidden/>
          </w:rPr>
          <w:t>130</w:t>
        </w:r>
        <w:r>
          <w:rPr>
            <w:noProof/>
            <w:webHidden/>
          </w:rPr>
          <w:fldChar w:fldCharType="end"/>
        </w:r>
      </w:hyperlink>
    </w:p>
    <w:p w14:paraId="496280EE" w14:textId="1C8E86FC"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6" w:history="1">
        <w:r w:rsidRPr="002911EF">
          <w:rPr>
            <w:rStyle w:val="Hyperlink"/>
            <w:noProof/>
          </w:rPr>
          <w:t>8.2.10.3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_Toc34747296 \h </w:instrText>
        </w:r>
        <w:r>
          <w:rPr>
            <w:noProof/>
            <w:webHidden/>
          </w:rPr>
        </w:r>
        <w:r>
          <w:rPr>
            <w:noProof/>
            <w:webHidden/>
          </w:rPr>
          <w:fldChar w:fldCharType="separate"/>
        </w:r>
        <w:r>
          <w:rPr>
            <w:noProof/>
            <w:webHidden/>
          </w:rPr>
          <w:t>130</w:t>
        </w:r>
        <w:r>
          <w:rPr>
            <w:noProof/>
            <w:webHidden/>
          </w:rPr>
          <w:fldChar w:fldCharType="end"/>
        </w:r>
      </w:hyperlink>
    </w:p>
    <w:p w14:paraId="62F91695" w14:textId="199740B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7" w:history="1">
        <w:r w:rsidRPr="002911EF">
          <w:rPr>
            <w:rStyle w:val="Hyperlink"/>
            <w:noProof/>
          </w:rPr>
          <w:t>8.2.10.4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_Toc34747297 \h </w:instrText>
        </w:r>
        <w:r>
          <w:rPr>
            <w:noProof/>
            <w:webHidden/>
          </w:rPr>
        </w:r>
        <w:r>
          <w:rPr>
            <w:noProof/>
            <w:webHidden/>
          </w:rPr>
          <w:fldChar w:fldCharType="separate"/>
        </w:r>
        <w:r>
          <w:rPr>
            <w:noProof/>
            <w:webHidden/>
          </w:rPr>
          <w:t>131</w:t>
        </w:r>
        <w:r>
          <w:rPr>
            <w:noProof/>
            <w:webHidden/>
          </w:rPr>
          <w:fldChar w:fldCharType="end"/>
        </w:r>
      </w:hyperlink>
    </w:p>
    <w:p w14:paraId="08E43018" w14:textId="6525617D"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8" w:history="1">
        <w:r w:rsidRPr="002911EF">
          <w:rPr>
            <w:rStyle w:val="Hyperlink"/>
            <w:noProof/>
          </w:rPr>
          <w:t>8.2.10.5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_Toc34747298 \h </w:instrText>
        </w:r>
        <w:r>
          <w:rPr>
            <w:noProof/>
            <w:webHidden/>
          </w:rPr>
        </w:r>
        <w:r>
          <w:rPr>
            <w:noProof/>
            <w:webHidden/>
          </w:rPr>
          <w:fldChar w:fldCharType="separate"/>
        </w:r>
        <w:r>
          <w:rPr>
            <w:noProof/>
            <w:webHidden/>
          </w:rPr>
          <w:t>132</w:t>
        </w:r>
        <w:r>
          <w:rPr>
            <w:noProof/>
            <w:webHidden/>
          </w:rPr>
          <w:fldChar w:fldCharType="end"/>
        </w:r>
      </w:hyperlink>
    </w:p>
    <w:p w14:paraId="3515B3A7" w14:textId="0C861AAB" w:rsidR="00371FCC" w:rsidRDefault="00371FCC">
      <w:pPr>
        <w:pStyle w:val="Verzeichnis3"/>
        <w:rPr>
          <w:rFonts w:asciiTheme="minorHAnsi" w:eastAsiaTheme="minorEastAsia" w:hAnsiTheme="minorHAnsi" w:cstheme="minorBidi"/>
          <w:noProof/>
          <w:sz w:val="22"/>
          <w:szCs w:val="22"/>
          <w:lang w:val="de-DE"/>
        </w:rPr>
      </w:pPr>
      <w:hyperlink w:anchor="_Toc34747299" w:history="1">
        <w:r w:rsidRPr="002911EF">
          <w:rPr>
            <w:rStyle w:val="Hyperlink"/>
            <w:noProof/>
          </w:rPr>
          <w:t>8.2.11</w:t>
        </w:r>
        <w:r>
          <w:rPr>
            <w:rFonts w:asciiTheme="minorHAnsi" w:eastAsiaTheme="minorEastAsia" w:hAnsiTheme="minorHAnsi" w:cstheme="minorBidi"/>
            <w:noProof/>
            <w:sz w:val="22"/>
            <w:szCs w:val="22"/>
            <w:lang w:val="de-DE"/>
          </w:rPr>
          <w:tab/>
        </w:r>
        <w:r w:rsidRPr="002911EF">
          <w:rPr>
            <w:rStyle w:val="Hyperlink"/>
            <w:noProof/>
          </w:rPr>
          <w:t>K-Joint</w:t>
        </w:r>
        <w:r>
          <w:rPr>
            <w:noProof/>
            <w:webHidden/>
          </w:rPr>
          <w:tab/>
        </w:r>
        <w:r>
          <w:rPr>
            <w:noProof/>
            <w:webHidden/>
          </w:rPr>
          <w:fldChar w:fldCharType="begin"/>
        </w:r>
        <w:r>
          <w:rPr>
            <w:noProof/>
            <w:webHidden/>
          </w:rPr>
          <w:instrText xml:space="preserve"> PAGEREF _Toc34747299 \h </w:instrText>
        </w:r>
        <w:r>
          <w:rPr>
            <w:noProof/>
            <w:webHidden/>
          </w:rPr>
        </w:r>
        <w:r>
          <w:rPr>
            <w:noProof/>
            <w:webHidden/>
          </w:rPr>
          <w:fldChar w:fldCharType="separate"/>
        </w:r>
        <w:r>
          <w:rPr>
            <w:noProof/>
            <w:webHidden/>
          </w:rPr>
          <w:t>133</w:t>
        </w:r>
        <w:r>
          <w:rPr>
            <w:noProof/>
            <w:webHidden/>
          </w:rPr>
          <w:fldChar w:fldCharType="end"/>
        </w:r>
      </w:hyperlink>
    </w:p>
    <w:p w14:paraId="1C99EA95" w14:textId="665C9F0D"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0" w:history="1">
        <w:r w:rsidRPr="002911EF">
          <w:rPr>
            <w:rStyle w:val="Hyperlink"/>
            <w:noProof/>
          </w:rPr>
          <w:t>8.2.11.1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_Toc34747300 \h </w:instrText>
        </w:r>
        <w:r>
          <w:rPr>
            <w:noProof/>
            <w:webHidden/>
          </w:rPr>
        </w:r>
        <w:r>
          <w:rPr>
            <w:noProof/>
            <w:webHidden/>
          </w:rPr>
          <w:fldChar w:fldCharType="separate"/>
        </w:r>
        <w:r>
          <w:rPr>
            <w:noProof/>
            <w:webHidden/>
          </w:rPr>
          <w:t>133</w:t>
        </w:r>
        <w:r>
          <w:rPr>
            <w:noProof/>
            <w:webHidden/>
          </w:rPr>
          <w:fldChar w:fldCharType="end"/>
        </w:r>
      </w:hyperlink>
    </w:p>
    <w:p w14:paraId="57C91298" w14:textId="06EE4A8F"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1" w:history="1">
        <w:r w:rsidRPr="002911EF">
          <w:rPr>
            <w:rStyle w:val="Hyperlink"/>
            <w:noProof/>
          </w:rPr>
          <w:t>8.2.11.2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_Toc34747301 \h </w:instrText>
        </w:r>
        <w:r>
          <w:rPr>
            <w:noProof/>
            <w:webHidden/>
          </w:rPr>
        </w:r>
        <w:r>
          <w:rPr>
            <w:noProof/>
            <w:webHidden/>
          </w:rPr>
          <w:fldChar w:fldCharType="separate"/>
        </w:r>
        <w:r>
          <w:rPr>
            <w:noProof/>
            <w:webHidden/>
          </w:rPr>
          <w:t>133</w:t>
        </w:r>
        <w:r>
          <w:rPr>
            <w:noProof/>
            <w:webHidden/>
          </w:rPr>
          <w:fldChar w:fldCharType="end"/>
        </w:r>
      </w:hyperlink>
    </w:p>
    <w:p w14:paraId="57DB4176" w14:textId="1D93023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2" w:history="1">
        <w:r w:rsidRPr="002911EF">
          <w:rPr>
            <w:rStyle w:val="Hyperlink"/>
            <w:noProof/>
          </w:rPr>
          <w:t>8.2.11.3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_Toc34747302 \h </w:instrText>
        </w:r>
        <w:r>
          <w:rPr>
            <w:noProof/>
            <w:webHidden/>
          </w:rPr>
        </w:r>
        <w:r>
          <w:rPr>
            <w:noProof/>
            <w:webHidden/>
          </w:rPr>
          <w:fldChar w:fldCharType="separate"/>
        </w:r>
        <w:r>
          <w:rPr>
            <w:noProof/>
            <w:webHidden/>
          </w:rPr>
          <w:t>134</w:t>
        </w:r>
        <w:r>
          <w:rPr>
            <w:noProof/>
            <w:webHidden/>
          </w:rPr>
          <w:fldChar w:fldCharType="end"/>
        </w:r>
      </w:hyperlink>
    </w:p>
    <w:p w14:paraId="116B2975" w14:textId="44CF509A"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3" w:history="1">
        <w:r w:rsidRPr="002911EF">
          <w:rPr>
            <w:rStyle w:val="Hyperlink"/>
            <w:noProof/>
          </w:rPr>
          <w:t>8.2.11.4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_Toc34747303 \h </w:instrText>
        </w:r>
        <w:r>
          <w:rPr>
            <w:noProof/>
            <w:webHidden/>
          </w:rPr>
        </w:r>
        <w:r>
          <w:rPr>
            <w:noProof/>
            <w:webHidden/>
          </w:rPr>
          <w:fldChar w:fldCharType="separate"/>
        </w:r>
        <w:r>
          <w:rPr>
            <w:noProof/>
            <w:webHidden/>
          </w:rPr>
          <w:t>134</w:t>
        </w:r>
        <w:r>
          <w:rPr>
            <w:noProof/>
            <w:webHidden/>
          </w:rPr>
          <w:fldChar w:fldCharType="end"/>
        </w:r>
      </w:hyperlink>
    </w:p>
    <w:p w14:paraId="57221BF5" w14:textId="0EF733D2"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4" w:history="1">
        <w:r w:rsidRPr="002911EF">
          <w:rPr>
            <w:rStyle w:val="Hyperlink"/>
            <w:noProof/>
          </w:rPr>
          <w:t>8.2.11.5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_Toc34747304 \h </w:instrText>
        </w:r>
        <w:r>
          <w:rPr>
            <w:noProof/>
            <w:webHidden/>
          </w:rPr>
        </w:r>
        <w:r>
          <w:rPr>
            <w:noProof/>
            <w:webHidden/>
          </w:rPr>
          <w:fldChar w:fldCharType="separate"/>
        </w:r>
        <w:r>
          <w:rPr>
            <w:noProof/>
            <w:webHidden/>
          </w:rPr>
          <w:t>136</w:t>
        </w:r>
        <w:r>
          <w:rPr>
            <w:noProof/>
            <w:webHidden/>
          </w:rPr>
          <w:fldChar w:fldCharType="end"/>
        </w:r>
      </w:hyperlink>
    </w:p>
    <w:p w14:paraId="52977785" w14:textId="5489EF91" w:rsidR="00371FCC" w:rsidRDefault="00371FCC">
      <w:pPr>
        <w:pStyle w:val="Verzeichnis3"/>
        <w:rPr>
          <w:rFonts w:asciiTheme="minorHAnsi" w:eastAsiaTheme="minorEastAsia" w:hAnsiTheme="minorHAnsi" w:cstheme="minorBidi"/>
          <w:noProof/>
          <w:sz w:val="22"/>
          <w:szCs w:val="22"/>
          <w:lang w:val="de-DE"/>
        </w:rPr>
      </w:pPr>
      <w:hyperlink w:anchor="_Toc34747305" w:history="1">
        <w:r w:rsidRPr="002911EF">
          <w:rPr>
            <w:rStyle w:val="Hyperlink"/>
            <w:noProof/>
          </w:rPr>
          <w:t>8.2.12</w:t>
        </w:r>
        <w:r>
          <w:rPr>
            <w:rFonts w:asciiTheme="minorHAnsi" w:eastAsiaTheme="minorEastAsia" w:hAnsiTheme="minorHAnsi" w:cstheme="minorBidi"/>
            <w:noProof/>
            <w:sz w:val="22"/>
            <w:szCs w:val="22"/>
            <w:lang w:val="de-DE"/>
          </w:rPr>
          <w:tab/>
        </w:r>
        <w:r w:rsidRPr="002911EF">
          <w:rPr>
            <w:rStyle w:val="Hyperlink"/>
            <w:noProof/>
          </w:rPr>
          <w:t>Cruciform Joint</w:t>
        </w:r>
        <w:r>
          <w:rPr>
            <w:noProof/>
            <w:webHidden/>
          </w:rPr>
          <w:tab/>
        </w:r>
        <w:r>
          <w:rPr>
            <w:noProof/>
            <w:webHidden/>
          </w:rPr>
          <w:fldChar w:fldCharType="begin"/>
        </w:r>
        <w:r>
          <w:rPr>
            <w:noProof/>
            <w:webHidden/>
          </w:rPr>
          <w:instrText xml:space="preserve"> PAGEREF _Toc34747305 \h </w:instrText>
        </w:r>
        <w:r>
          <w:rPr>
            <w:noProof/>
            <w:webHidden/>
          </w:rPr>
        </w:r>
        <w:r>
          <w:rPr>
            <w:noProof/>
            <w:webHidden/>
          </w:rPr>
          <w:fldChar w:fldCharType="separate"/>
        </w:r>
        <w:r>
          <w:rPr>
            <w:noProof/>
            <w:webHidden/>
          </w:rPr>
          <w:t>137</w:t>
        </w:r>
        <w:r>
          <w:rPr>
            <w:noProof/>
            <w:webHidden/>
          </w:rPr>
          <w:fldChar w:fldCharType="end"/>
        </w:r>
      </w:hyperlink>
    </w:p>
    <w:p w14:paraId="17D10A47" w14:textId="206AB8FD"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6" w:history="1">
        <w:r w:rsidRPr="002911EF">
          <w:rPr>
            <w:rStyle w:val="Hyperlink"/>
            <w:noProof/>
          </w:rPr>
          <w:t>8.2.12.1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_Toc34747306 \h </w:instrText>
        </w:r>
        <w:r>
          <w:rPr>
            <w:noProof/>
            <w:webHidden/>
          </w:rPr>
        </w:r>
        <w:r>
          <w:rPr>
            <w:noProof/>
            <w:webHidden/>
          </w:rPr>
          <w:fldChar w:fldCharType="separate"/>
        </w:r>
        <w:r>
          <w:rPr>
            <w:noProof/>
            <w:webHidden/>
          </w:rPr>
          <w:t>137</w:t>
        </w:r>
        <w:r>
          <w:rPr>
            <w:noProof/>
            <w:webHidden/>
          </w:rPr>
          <w:fldChar w:fldCharType="end"/>
        </w:r>
      </w:hyperlink>
    </w:p>
    <w:p w14:paraId="4983FAEB" w14:textId="0746936E"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7" w:history="1">
        <w:r w:rsidRPr="002911EF">
          <w:rPr>
            <w:rStyle w:val="Hyperlink"/>
            <w:noProof/>
          </w:rPr>
          <w:t>8.2.12.2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_Toc34747307 \h </w:instrText>
        </w:r>
        <w:r>
          <w:rPr>
            <w:noProof/>
            <w:webHidden/>
          </w:rPr>
        </w:r>
        <w:r>
          <w:rPr>
            <w:noProof/>
            <w:webHidden/>
          </w:rPr>
          <w:fldChar w:fldCharType="separate"/>
        </w:r>
        <w:r>
          <w:rPr>
            <w:noProof/>
            <w:webHidden/>
          </w:rPr>
          <w:t>137</w:t>
        </w:r>
        <w:r>
          <w:rPr>
            <w:noProof/>
            <w:webHidden/>
          </w:rPr>
          <w:fldChar w:fldCharType="end"/>
        </w:r>
      </w:hyperlink>
    </w:p>
    <w:p w14:paraId="673DDAE4" w14:textId="49C43FCA"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8" w:history="1">
        <w:r w:rsidRPr="002911EF">
          <w:rPr>
            <w:rStyle w:val="Hyperlink"/>
            <w:noProof/>
          </w:rPr>
          <w:t>8.2.12.3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_Toc34747308 \h </w:instrText>
        </w:r>
        <w:r>
          <w:rPr>
            <w:noProof/>
            <w:webHidden/>
          </w:rPr>
        </w:r>
        <w:r>
          <w:rPr>
            <w:noProof/>
            <w:webHidden/>
          </w:rPr>
          <w:fldChar w:fldCharType="separate"/>
        </w:r>
        <w:r>
          <w:rPr>
            <w:noProof/>
            <w:webHidden/>
          </w:rPr>
          <w:t>137</w:t>
        </w:r>
        <w:r>
          <w:rPr>
            <w:noProof/>
            <w:webHidden/>
          </w:rPr>
          <w:fldChar w:fldCharType="end"/>
        </w:r>
      </w:hyperlink>
    </w:p>
    <w:p w14:paraId="4B034EA5" w14:textId="2C853251"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9" w:history="1">
        <w:r w:rsidRPr="002911EF">
          <w:rPr>
            <w:rStyle w:val="Hyperlink"/>
            <w:noProof/>
          </w:rPr>
          <w:t>8.2.12.4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_Toc34747309 \h </w:instrText>
        </w:r>
        <w:r>
          <w:rPr>
            <w:noProof/>
            <w:webHidden/>
          </w:rPr>
        </w:r>
        <w:r>
          <w:rPr>
            <w:noProof/>
            <w:webHidden/>
          </w:rPr>
          <w:fldChar w:fldCharType="separate"/>
        </w:r>
        <w:r>
          <w:rPr>
            <w:noProof/>
            <w:webHidden/>
          </w:rPr>
          <w:t>138</w:t>
        </w:r>
        <w:r>
          <w:rPr>
            <w:noProof/>
            <w:webHidden/>
          </w:rPr>
          <w:fldChar w:fldCharType="end"/>
        </w:r>
      </w:hyperlink>
    </w:p>
    <w:p w14:paraId="58ECE668" w14:textId="3C9122EB"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10" w:history="1">
        <w:r w:rsidRPr="002911EF">
          <w:rPr>
            <w:rStyle w:val="Hyperlink"/>
            <w:noProof/>
          </w:rPr>
          <w:t>8.2.12.5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_Toc34747310 \h </w:instrText>
        </w:r>
        <w:r>
          <w:rPr>
            <w:noProof/>
            <w:webHidden/>
          </w:rPr>
        </w:r>
        <w:r>
          <w:rPr>
            <w:noProof/>
            <w:webHidden/>
          </w:rPr>
          <w:fldChar w:fldCharType="separate"/>
        </w:r>
        <w:r>
          <w:rPr>
            <w:noProof/>
            <w:webHidden/>
          </w:rPr>
          <w:t>140</w:t>
        </w:r>
        <w:r>
          <w:rPr>
            <w:noProof/>
            <w:webHidden/>
          </w:rPr>
          <w:fldChar w:fldCharType="end"/>
        </w:r>
      </w:hyperlink>
    </w:p>
    <w:p w14:paraId="13501527" w14:textId="2D056BFC" w:rsidR="00371FCC" w:rsidRDefault="00371FCC">
      <w:pPr>
        <w:pStyle w:val="Verzeichnis3"/>
        <w:rPr>
          <w:rFonts w:asciiTheme="minorHAnsi" w:eastAsiaTheme="minorEastAsia" w:hAnsiTheme="minorHAnsi" w:cstheme="minorBidi"/>
          <w:noProof/>
          <w:sz w:val="22"/>
          <w:szCs w:val="22"/>
          <w:lang w:val="de-DE"/>
        </w:rPr>
      </w:pPr>
      <w:hyperlink w:anchor="_Toc34747311" w:history="1">
        <w:r w:rsidRPr="002911EF">
          <w:rPr>
            <w:rStyle w:val="Hyperlink"/>
            <w:noProof/>
          </w:rPr>
          <w:t>8.2.13</w:t>
        </w:r>
        <w:r>
          <w:rPr>
            <w:rFonts w:asciiTheme="minorHAnsi" w:eastAsiaTheme="minorEastAsia" w:hAnsiTheme="minorHAnsi" w:cstheme="minorBidi"/>
            <w:noProof/>
            <w:sz w:val="22"/>
            <w:szCs w:val="22"/>
            <w:lang w:val="de-DE"/>
          </w:rPr>
          <w:tab/>
        </w:r>
        <w:r w:rsidRPr="002911EF">
          <w:rPr>
            <w:rStyle w:val="Hyperlink"/>
            <w:noProof/>
          </w:rPr>
          <w:t>Flared Joint</w:t>
        </w:r>
        <w:r>
          <w:rPr>
            <w:noProof/>
            <w:webHidden/>
          </w:rPr>
          <w:tab/>
        </w:r>
        <w:r>
          <w:rPr>
            <w:noProof/>
            <w:webHidden/>
          </w:rPr>
          <w:fldChar w:fldCharType="begin"/>
        </w:r>
        <w:r>
          <w:rPr>
            <w:noProof/>
            <w:webHidden/>
          </w:rPr>
          <w:instrText xml:space="preserve"> PAGEREF _Toc34747311 \h </w:instrText>
        </w:r>
        <w:r>
          <w:rPr>
            <w:noProof/>
            <w:webHidden/>
          </w:rPr>
        </w:r>
        <w:r>
          <w:rPr>
            <w:noProof/>
            <w:webHidden/>
          </w:rPr>
          <w:fldChar w:fldCharType="separate"/>
        </w:r>
        <w:r>
          <w:rPr>
            <w:noProof/>
            <w:webHidden/>
          </w:rPr>
          <w:t>140</w:t>
        </w:r>
        <w:r>
          <w:rPr>
            <w:noProof/>
            <w:webHidden/>
          </w:rPr>
          <w:fldChar w:fldCharType="end"/>
        </w:r>
      </w:hyperlink>
    </w:p>
    <w:p w14:paraId="024825D4" w14:textId="2BF60BB1"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12" w:history="1">
        <w:r w:rsidRPr="002911EF">
          <w:rPr>
            <w:rStyle w:val="Hyperlink"/>
            <w:noProof/>
          </w:rPr>
          <w:t>8.2.13.1</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_Toc34747312 \h </w:instrText>
        </w:r>
        <w:r>
          <w:rPr>
            <w:noProof/>
            <w:webHidden/>
          </w:rPr>
        </w:r>
        <w:r>
          <w:rPr>
            <w:noProof/>
            <w:webHidden/>
          </w:rPr>
          <w:fldChar w:fldCharType="separate"/>
        </w:r>
        <w:r>
          <w:rPr>
            <w:noProof/>
            <w:webHidden/>
          </w:rPr>
          <w:t>141</w:t>
        </w:r>
        <w:r>
          <w:rPr>
            <w:noProof/>
            <w:webHidden/>
          </w:rPr>
          <w:fldChar w:fldCharType="end"/>
        </w:r>
      </w:hyperlink>
    </w:p>
    <w:p w14:paraId="24DFF362" w14:textId="2FBFBBD2"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13" w:history="1">
        <w:r w:rsidRPr="002911EF">
          <w:rPr>
            <w:rStyle w:val="Hyperlink"/>
            <w:noProof/>
          </w:rPr>
          <w:t>8.2.13.2</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_Toc34747313 \h </w:instrText>
        </w:r>
        <w:r>
          <w:rPr>
            <w:noProof/>
            <w:webHidden/>
          </w:rPr>
        </w:r>
        <w:r>
          <w:rPr>
            <w:noProof/>
            <w:webHidden/>
          </w:rPr>
          <w:fldChar w:fldCharType="separate"/>
        </w:r>
        <w:r>
          <w:rPr>
            <w:noProof/>
            <w:webHidden/>
          </w:rPr>
          <w:t>141</w:t>
        </w:r>
        <w:r>
          <w:rPr>
            <w:noProof/>
            <w:webHidden/>
          </w:rPr>
          <w:fldChar w:fldCharType="end"/>
        </w:r>
      </w:hyperlink>
    </w:p>
    <w:p w14:paraId="3E88C761" w14:textId="1C413410"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14" w:history="1">
        <w:r w:rsidRPr="002911EF">
          <w:rPr>
            <w:rStyle w:val="Hyperlink"/>
            <w:noProof/>
          </w:rPr>
          <w:t>8.2.13.3</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_Toc34747314 \h </w:instrText>
        </w:r>
        <w:r>
          <w:rPr>
            <w:noProof/>
            <w:webHidden/>
          </w:rPr>
        </w:r>
        <w:r>
          <w:rPr>
            <w:noProof/>
            <w:webHidden/>
          </w:rPr>
          <w:fldChar w:fldCharType="separate"/>
        </w:r>
        <w:r>
          <w:rPr>
            <w:noProof/>
            <w:webHidden/>
          </w:rPr>
          <w:t>142</w:t>
        </w:r>
        <w:r>
          <w:rPr>
            <w:noProof/>
            <w:webHidden/>
          </w:rPr>
          <w:fldChar w:fldCharType="end"/>
        </w:r>
      </w:hyperlink>
    </w:p>
    <w:p w14:paraId="20559760" w14:textId="4C754AD4"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15" w:history="1">
        <w:r w:rsidRPr="002911EF">
          <w:rPr>
            <w:rStyle w:val="Hyperlink"/>
            <w:noProof/>
          </w:rPr>
          <w:t>8.3</w:t>
        </w:r>
        <w:r>
          <w:rPr>
            <w:rFonts w:asciiTheme="minorHAnsi" w:eastAsiaTheme="minorEastAsia" w:hAnsiTheme="minorHAnsi" w:cstheme="minorBidi"/>
            <w:b w:val="0"/>
            <w:bCs w:val="0"/>
            <w:noProof/>
            <w:sz w:val="22"/>
            <w:szCs w:val="22"/>
            <w:lang w:val="de-DE"/>
          </w:rPr>
          <w:tab/>
        </w:r>
        <w:r w:rsidRPr="002911EF">
          <w:rPr>
            <w:rStyle w:val="Hyperlink"/>
            <w:noProof/>
          </w:rPr>
          <w:t>Adhesive Lines</w:t>
        </w:r>
        <w:r>
          <w:rPr>
            <w:noProof/>
            <w:webHidden/>
          </w:rPr>
          <w:tab/>
        </w:r>
        <w:r>
          <w:rPr>
            <w:noProof/>
            <w:webHidden/>
          </w:rPr>
          <w:fldChar w:fldCharType="begin"/>
        </w:r>
        <w:r>
          <w:rPr>
            <w:noProof/>
            <w:webHidden/>
          </w:rPr>
          <w:instrText xml:space="preserve"> PAGEREF _Toc34747315 \h </w:instrText>
        </w:r>
        <w:r>
          <w:rPr>
            <w:noProof/>
            <w:webHidden/>
          </w:rPr>
        </w:r>
        <w:r>
          <w:rPr>
            <w:noProof/>
            <w:webHidden/>
          </w:rPr>
          <w:fldChar w:fldCharType="separate"/>
        </w:r>
        <w:r>
          <w:rPr>
            <w:noProof/>
            <w:webHidden/>
          </w:rPr>
          <w:t>142</w:t>
        </w:r>
        <w:r>
          <w:rPr>
            <w:noProof/>
            <w:webHidden/>
          </w:rPr>
          <w:fldChar w:fldCharType="end"/>
        </w:r>
      </w:hyperlink>
    </w:p>
    <w:p w14:paraId="0E9D0E20" w14:textId="71E04896"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16" w:history="1">
        <w:r w:rsidRPr="002911EF">
          <w:rPr>
            <w:rStyle w:val="Hyperlink"/>
            <w:noProof/>
          </w:rPr>
          <w:t>8.4</w:t>
        </w:r>
        <w:r>
          <w:rPr>
            <w:rFonts w:asciiTheme="minorHAnsi" w:eastAsiaTheme="minorEastAsia" w:hAnsiTheme="minorHAnsi" w:cstheme="minorBidi"/>
            <w:b w:val="0"/>
            <w:bCs w:val="0"/>
            <w:noProof/>
            <w:sz w:val="22"/>
            <w:szCs w:val="22"/>
            <w:lang w:val="de-DE"/>
          </w:rPr>
          <w:tab/>
        </w:r>
        <w:r w:rsidRPr="002911EF">
          <w:rPr>
            <w:rStyle w:val="Hyperlink"/>
            <w:noProof/>
          </w:rPr>
          <w:t>Hemming Flanges</w:t>
        </w:r>
        <w:r>
          <w:rPr>
            <w:noProof/>
            <w:webHidden/>
          </w:rPr>
          <w:tab/>
        </w:r>
        <w:r>
          <w:rPr>
            <w:noProof/>
            <w:webHidden/>
          </w:rPr>
          <w:fldChar w:fldCharType="begin"/>
        </w:r>
        <w:r>
          <w:rPr>
            <w:noProof/>
            <w:webHidden/>
          </w:rPr>
          <w:instrText xml:space="preserve"> PAGEREF _Toc34747316 \h </w:instrText>
        </w:r>
        <w:r>
          <w:rPr>
            <w:noProof/>
            <w:webHidden/>
          </w:rPr>
        </w:r>
        <w:r>
          <w:rPr>
            <w:noProof/>
            <w:webHidden/>
          </w:rPr>
          <w:fldChar w:fldCharType="separate"/>
        </w:r>
        <w:r>
          <w:rPr>
            <w:noProof/>
            <w:webHidden/>
          </w:rPr>
          <w:t>144</w:t>
        </w:r>
        <w:r>
          <w:rPr>
            <w:noProof/>
            <w:webHidden/>
          </w:rPr>
          <w:fldChar w:fldCharType="end"/>
        </w:r>
      </w:hyperlink>
    </w:p>
    <w:p w14:paraId="3A33A9B5" w14:textId="709861B8" w:rsidR="00371FCC" w:rsidRDefault="00371FCC">
      <w:pPr>
        <w:pStyle w:val="Verzeichnis3"/>
        <w:rPr>
          <w:rFonts w:asciiTheme="minorHAnsi" w:eastAsiaTheme="minorEastAsia" w:hAnsiTheme="minorHAnsi" w:cstheme="minorBidi"/>
          <w:noProof/>
          <w:sz w:val="22"/>
          <w:szCs w:val="22"/>
          <w:lang w:val="de-DE"/>
        </w:rPr>
      </w:pPr>
      <w:hyperlink w:anchor="_Toc34747317" w:history="1">
        <w:r w:rsidRPr="002911EF">
          <w:rPr>
            <w:rStyle w:val="Hyperlink"/>
            <w:noProof/>
          </w:rPr>
          <w:t>8.4.1</w:t>
        </w:r>
        <w:r>
          <w:rPr>
            <w:rFonts w:asciiTheme="minorHAnsi" w:eastAsiaTheme="minorEastAsia" w:hAnsiTheme="minorHAnsi" w:cstheme="minorBidi"/>
            <w:noProof/>
            <w:sz w:val="22"/>
            <w:szCs w:val="22"/>
            <w:lang w:val="de-DE"/>
          </w:rPr>
          <w:tab/>
        </w:r>
        <w:r w:rsidRPr="002911EF">
          <w:rPr>
            <w:rStyle w:val="Hyperlink"/>
            <w:noProof/>
          </w:rPr>
          <w:t>Introduction</w:t>
        </w:r>
        <w:r>
          <w:rPr>
            <w:noProof/>
            <w:webHidden/>
          </w:rPr>
          <w:tab/>
        </w:r>
        <w:r>
          <w:rPr>
            <w:noProof/>
            <w:webHidden/>
          </w:rPr>
          <w:fldChar w:fldCharType="begin"/>
        </w:r>
        <w:r>
          <w:rPr>
            <w:noProof/>
            <w:webHidden/>
          </w:rPr>
          <w:instrText xml:space="preserve"> PAGEREF _Toc34747317 \h </w:instrText>
        </w:r>
        <w:r>
          <w:rPr>
            <w:noProof/>
            <w:webHidden/>
          </w:rPr>
        </w:r>
        <w:r>
          <w:rPr>
            <w:noProof/>
            <w:webHidden/>
          </w:rPr>
          <w:fldChar w:fldCharType="separate"/>
        </w:r>
        <w:r>
          <w:rPr>
            <w:noProof/>
            <w:webHidden/>
          </w:rPr>
          <w:t>144</w:t>
        </w:r>
        <w:r>
          <w:rPr>
            <w:noProof/>
            <w:webHidden/>
          </w:rPr>
          <w:fldChar w:fldCharType="end"/>
        </w:r>
      </w:hyperlink>
    </w:p>
    <w:p w14:paraId="6B02548D" w14:textId="44525485" w:rsidR="00371FCC" w:rsidRDefault="00371FCC">
      <w:pPr>
        <w:pStyle w:val="Verzeichnis3"/>
        <w:rPr>
          <w:rFonts w:asciiTheme="minorHAnsi" w:eastAsiaTheme="minorEastAsia" w:hAnsiTheme="minorHAnsi" w:cstheme="minorBidi"/>
          <w:noProof/>
          <w:sz w:val="22"/>
          <w:szCs w:val="22"/>
          <w:lang w:val="de-DE"/>
        </w:rPr>
      </w:pPr>
      <w:hyperlink w:anchor="_Toc34747318" w:history="1">
        <w:r w:rsidRPr="002911EF">
          <w:rPr>
            <w:rStyle w:val="Hyperlink"/>
            <w:noProof/>
          </w:rPr>
          <w:t>8.4.2</w:t>
        </w:r>
        <w:r>
          <w:rPr>
            <w:rFonts w:asciiTheme="minorHAnsi" w:eastAsiaTheme="minorEastAsia" w:hAnsiTheme="minorHAnsi" w:cstheme="minorBidi"/>
            <w:noProof/>
            <w:sz w:val="22"/>
            <w:szCs w:val="22"/>
            <w:lang w:val="de-DE"/>
          </w:rPr>
          <w:tab/>
        </w:r>
        <w:r w:rsidRPr="002911EF">
          <w:rPr>
            <w:rStyle w:val="Hyperlink"/>
            <w:noProof/>
          </w:rPr>
          <w:t xml:space="preserve">Definition of element </w:t>
        </w:r>
        <w:r w:rsidRPr="002911E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_Toc34747318 \h </w:instrText>
        </w:r>
        <w:r>
          <w:rPr>
            <w:noProof/>
            <w:webHidden/>
          </w:rPr>
        </w:r>
        <w:r>
          <w:rPr>
            <w:noProof/>
            <w:webHidden/>
          </w:rPr>
          <w:fldChar w:fldCharType="separate"/>
        </w:r>
        <w:r>
          <w:rPr>
            <w:noProof/>
            <w:webHidden/>
          </w:rPr>
          <w:t>146</w:t>
        </w:r>
        <w:r>
          <w:rPr>
            <w:noProof/>
            <w:webHidden/>
          </w:rPr>
          <w:fldChar w:fldCharType="end"/>
        </w:r>
      </w:hyperlink>
    </w:p>
    <w:p w14:paraId="53729038" w14:textId="6A1D25AE"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19" w:history="1">
        <w:r w:rsidRPr="002911EF">
          <w:rPr>
            <w:rStyle w:val="Hyperlink"/>
            <w:noProof/>
          </w:rPr>
          <w:t>8.5</w:t>
        </w:r>
        <w:r>
          <w:rPr>
            <w:rFonts w:asciiTheme="minorHAnsi" w:eastAsiaTheme="minorEastAsia" w:hAnsiTheme="minorHAnsi" w:cstheme="minorBidi"/>
            <w:b w:val="0"/>
            <w:bCs w:val="0"/>
            <w:noProof/>
            <w:sz w:val="22"/>
            <w:szCs w:val="22"/>
            <w:lang w:val="de-DE"/>
          </w:rPr>
          <w:tab/>
        </w:r>
        <w:r w:rsidRPr="002911EF">
          <w:rPr>
            <w:rStyle w:val="Hyperlink"/>
            <w:noProof/>
          </w:rPr>
          <w:t>Sequence Connections</w:t>
        </w:r>
        <w:r>
          <w:rPr>
            <w:noProof/>
            <w:webHidden/>
          </w:rPr>
          <w:tab/>
        </w:r>
        <w:r>
          <w:rPr>
            <w:noProof/>
            <w:webHidden/>
          </w:rPr>
          <w:fldChar w:fldCharType="begin"/>
        </w:r>
        <w:r>
          <w:rPr>
            <w:noProof/>
            <w:webHidden/>
          </w:rPr>
          <w:instrText xml:space="preserve"> PAGEREF _Toc34747319 \h </w:instrText>
        </w:r>
        <w:r>
          <w:rPr>
            <w:noProof/>
            <w:webHidden/>
          </w:rPr>
        </w:r>
        <w:r>
          <w:rPr>
            <w:noProof/>
            <w:webHidden/>
          </w:rPr>
          <w:fldChar w:fldCharType="separate"/>
        </w:r>
        <w:r>
          <w:rPr>
            <w:noProof/>
            <w:webHidden/>
          </w:rPr>
          <w:t>148</w:t>
        </w:r>
        <w:r>
          <w:rPr>
            <w:noProof/>
            <w:webHidden/>
          </w:rPr>
          <w:fldChar w:fldCharType="end"/>
        </w:r>
      </w:hyperlink>
    </w:p>
    <w:p w14:paraId="6D139CDE" w14:textId="30714070"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320" w:history="1">
        <w:r w:rsidRPr="002911EF">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2911EF">
          <w:rPr>
            <w:rStyle w:val="Hyperlink"/>
            <w:noProof/>
          </w:rPr>
          <w:t>2D connections</w:t>
        </w:r>
        <w:r>
          <w:rPr>
            <w:noProof/>
            <w:webHidden/>
          </w:rPr>
          <w:tab/>
        </w:r>
        <w:r>
          <w:rPr>
            <w:noProof/>
            <w:webHidden/>
          </w:rPr>
          <w:fldChar w:fldCharType="begin"/>
        </w:r>
        <w:r>
          <w:rPr>
            <w:noProof/>
            <w:webHidden/>
          </w:rPr>
          <w:instrText xml:space="preserve"> PAGEREF _Toc34747320 \h </w:instrText>
        </w:r>
        <w:r>
          <w:rPr>
            <w:noProof/>
            <w:webHidden/>
          </w:rPr>
        </w:r>
        <w:r>
          <w:rPr>
            <w:noProof/>
            <w:webHidden/>
          </w:rPr>
          <w:fldChar w:fldCharType="separate"/>
        </w:r>
        <w:r>
          <w:rPr>
            <w:noProof/>
            <w:webHidden/>
          </w:rPr>
          <w:t>151</w:t>
        </w:r>
        <w:r>
          <w:rPr>
            <w:noProof/>
            <w:webHidden/>
          </w:rPr>
          <w:fldChar w:fldCharType="end"/>
        </w:r>
      </w:hyperlink>
    </w:p>
    <w:p w14:paraId="2475D966" w14:textId="3E7E3957"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1" w:history="1">
        <w:r w:rsidRPr="002911EF">
          <w:rPr>
            <w:rStyle w:val="Hyperlink"/>
            <w:noProof/>
          </w:rPr>
          <w:t>9.1</w:t>
        </w:r>
        <w:r>
          <w:rPr>
            <w:rFonts w:asciiTheme="minorHAnsi" w:eastAsiaTheme="minorEastAsia" w:hAnsiTheme="minorHAnsi" w:cstheme="minorBidi"/>
            <w:b w:val="0"/>
            <w:bCs w:val="0"/>
            <w:noProof/>
            <w:sz w:val="22"/>
            <w:szCs w:val="22"/>
            <w:lang w:val="de-DE"/>
          </w:rPr>
          <w:tab/>
        </w:r>
        <w:r w:rsidRPr="002911EF">
          <w:rPr>
            <w:rStyle w:val="Hyperlink"/>
            <w:noProof/>
          </w:rPr>
          <w:t>Generic Definitions</w:t>
        </w:r>
        <w:r>
          <w:rPr>
            <w:noProof/>
            <w:webHidden/>
          </w:rPr>
          <w:tab/>
        </w:r>
        <w:r>
          <w:rPr>
            <w:noProof/>
            <w:webHidden/>
          </w:rPr>
          <w:fldChar w:fldCharType="begin"/>
        </w:r>
        <w:r>
          <w:rPr>
            <w:noProof/>
            <w:webHidden/>
          </w:rPr>
          <w:instrText xml:space="preserve"> PAGEREF _Toc34747321 \h </w:instrText>
        </w:r>
        <w:r>
          <w:rPr>
            <w:noProof/>
            <w:webHidden/>
          </w:rPr>
        </w:r>
        <w:r>
          <w:rPr>
            <w:noProof/>
            <w:webHidden/>
          </w:rPr>
          <w:fldChar w:fldCharType="separate"/>
        </w:r>
        <w:r>
          <w:rPr>
            <w:noProof/>
            <w:webHidden/>
          </w:rPr>
          <w:t>151</w:t>
        </w:r>
        <w:r>
          <w:rPr>
            <w:noProof/>
            <w:webHidden/>
          </w:rPr>
          <w:fldChar w:fldCharType="end"/>
        </w:r>
      </w:hyperlink>
    </w:p>
    <w:p w14:paraId="5821F57F" w14:textId="1048030B" w:rsidR="00371FCC" w:rsidRDefault="00371FCC">
      <w:pPr>
        <w:pStyle w:val="Verzeichnis3"/>
        <w:rPr>
          <w:rFonts w:asciiTheme="minorHAnsi" w:eastAsiaTheme="minorEastAsia" w:hAnsiTheme="minorHAnsi" w:cstheme="minorBidi"/>
          <w:noProof/>
          <w:sz w:val="22"/>
          <w:szCs w:val="22"/>
          <w:lang w:val="de-DE"/>
        </w:rPr>
      </w:pPr>
      <w:hyperlink w:anchor="_Toc34747322" w:history="1">
        <w:r w:rsidRPr="002911EF">
          <w:rPr>
            <w:rStyle w:val="Hyperlink"/>
            <w:noProof/>
          </w:rPr>
          <w:t>9.1.1</w:t>
        </w:r>
        <w:r>
          <w:rPr>
            <w:rFonts w:asciiTheme="minorHAnsi" w:eastAsiaTheme="minorEastAsia" w:hAnsiTheme="minorHAnsi" w:cstheme="minorBidi"/>
            <w:noProof/>
            <w:sz w:val="22"/>
            <w:szCs w:val="22"/>
            <w:lang w:val="de-DE"/>
          </w:rPr>
          <w:tab/>
        </w:r>
        <w:r w:rsidRPr="002911EF">
          <w:rPr>
            <w:rStyle w:val="Hyperlink"/>
            <w:noProof/>
          </w:rPr>
          <w:t>Identification</w:t>
        </w:r>
        <w:r>
          <w:rPr>
            <w:noProof/>
            <w:webHidden/>
          </w:rPr>
          <w:tab/>
        </w:r>
        <w:r>
          <w:rPr>
            <w:noProof/>
            <w:webHidden/>
          </w:rPr>
          <w:fldChar w:fldCharType="begin"/>
        </w:r>
        <w:r>
          <w:rPr>
            <w:noProof/>
            <w:webHidden/>
          </w:rPr>
          <w:instrText xml:space="preserve"> PAGEREF _Toc34747322 \h </w:instrText>
        </w:r>
        <w:r>
          <w:rPr>
            <w:noProof/>
            <w:webHidden/>
          </w:rPr>
        </w:r>
        <w:r>
          <w:rPr>
            <w:noProof/>
            <w:webHidden/>
          </w:rPr>
          <w:fldChar w:fldCharType="separate"/>
        </w:r>
        <w:r>
          <w:rPr>
            <w:noProof/>
            <w:webHidden/>
          </w:rPr>
          <w:t>151</w:t>
        </w:r>
        <w:r>
          <w:rPr>
            <w:noProof/>
            <w:webHidden/>
          </w:rPr>
          <w:fldChar w:fldCharType="end"/>
        </w:r>
      </w:hyperlink>
    </w:p>
    <w:p w14:paraId="29D3E201" w14:textId="3F722D75" w:rsidR="00371FCC" w:rsidRDefault="00371FCC">
      <w:pPr>
        <w:pStyle w:val="Verzeichnis3"/>
        <w:rPr>
          <w:rFonts w:asciiTheme="minorHAnsi" w:eastAsiaTheme="minorEastAsia" w:hAnsiTheme="minorHAnsi" w:cstheme="minorBidi"/>
          <w:noProof/>
          <w:sz w:val="22"/>
          <w:szCs w:val="22"/>
          <w:lang w:val="de-DE"/>
        </w:rPr>
      </w:pPr>
      <w:hyperlink w:anchor="_Toc34747323" w:history="1">
        <w:r w:rsidRPr="002911EF">
          <w:rPr>
            <w:rStyle w:val="Hyperlink"/>
            <w:noProof/>
          </w:rPr>
          <w:t>9.1.2</w:t>
        </w:r>
        <w:r>
          <w:rPr>
            <w:rFonts w:asciiTheme="minorHAnsi" w:eastAsiaTheme="minorEastAsia" w:hAnsiTheme="minorHAnsi" w:cstheme="minorBidi"/>
            <w:noProof/>
            <w:sz w:val="22"/>
            <w:szCs w:val="22"/>
            <w:lang w:val="de-DE"/>
          </w:rPr>
          <w:tab/>
        </w:r>
        <w:r w:rsidRPr="002911EF">
          <w:rPr>
            <w:rStyle w:val="Hyperlink"/>
            <w:noProof/>
          </w:rPr>
          <w:t>Connection Face</w:t>
        </w:r>
        <w:r>
          <w:rPr>
            <w:noProof/>
            <w:webHidden/>
          </w:rPr>
          <w:tab/>
        </w:r>
        <w:r>
          <w:rPr>
            <w:noProof/>
            <w:webHidden/>
          </w:rPr>
          <w:fldChar w:fldCharType="begin"/>
        </w:r>
        <w:r>
          <w:rPr>
            <w:noProof/>
            <w:webHidden/>
          </w:rPr>
          <w:instrText xml:space="preserve"> PAGEREF _Toc34747323 \h </w:instrText>
        </w:r>
        <w:r>
          <w:rPr>
            <w:noProof/>
            <w:webHidden/>
          </w:rPr>
        </w:r>
        <w:r>
          <w:rPr>
            <w:noProof/>
            <w:webHidden/>
          </w:rPr>
          <w:fldChar w:fldCharType="separate"/>
        </w:r>
        <w:r>
          <w:rPr>
            <w:noProof/>
            <w:webHidden/>
          </w:rPr>
          <w:t>151</w:t>
        </w:r>
        <w:r>
          <w:rPr>
            <w:noProof/>
            <w:webHidden/>
          </w:rPr>
          <w:fldChar w:fldCharType="end"/>
        </w:r>
      </w:hyperlink>
    </w:p>
    <w:p w14:paraId="4092042C" w14:textId="276E268E" w:rsidR="00371FCC" w:rsidRDefault="00371FCC">
      <w:pPr>
        <w:pStyle w:val="Verzeichnis3"/>
        <w:rPr>
          <w:rFonts w:asciiTheme="minorHAnsi" w:eastAsiaTheme="minorEastAsia" w:hAnsiTheme="minorHAnsi" w:cstheme="minorBidi"/>
          <w:noProof/>
          <w:sz w:val="22"/>
          <w:szCs w:val="22"/>
          <w:lang w:val="de-DE"/>
        </w:rPr>
      </w:pPr>
      <w:hyperlink w:anchor="_Toc34747324" w:history="1">
        <w:r w:rsidRPr="002911EF">
          <w:rPr>
            <w:rStyle w:val="Hyperlink"/>
            <w:noProof/>
          </w:rPr>
          <w:t>9.1.3</w:t>
        </w:r>
        <w:r>
          <w:rPr>
            <w:rFonts w:asciiTheme="minorHAnsi" w:eastAsiaTheme="minorEastAsia" w:hAnsiTheme="minorHAnsi" w:cstheme="minorBidi"/>
            <w:noProof/>
            <w:sz w:val="22"/>
            <w:szCs w:val="22"/>
            <w:lang w:val="de-DE"/>
          </w:rPr>
          <w:tab/>
        </w:r>
        <w:r w:rsidRPr="002911EF">
          <w:rPr>
            <w:rStyle w:val="Hyperlink"/>
            <w:noProof/>
          </w:rPr>
          <w:t>Type Specification</w:t>
        </w:r>
        <w:r>
          <w:rPr>
            <w:noProof/>
            <w:webHidden/>
          </w:rPr>
          <w:tab/>
        </w:r>
        <w:r>
          <w:rPr>
            <w:noProof/>
            <w:webHidden/>
          </w:rPr>
          <w:fldChar w:fldCharType="begin"/>
        </w:r>
        <w:r>
          <w:rPr>
            <w:noProof/>
            <w:webHidden/>
          </w:rPr>
          <w:instrText xml:space="preserve"> PAGEREF _Toc34747324 \h </w:instrText>
        </w:r>
        <w:r>
          <w:rPr>
            <w:noProof/>
            <w:webHidden/>
          </w:rPr>
        </w:r>
        <w:r>
          <w:rPr>
            <w:noProof/>
            <w:webHidden/>
          </w:rPr>
          <w:fldChar w:fldCharType="separate"/>
        </w:r>
        <w:r>
          <w:rPr>
            <w:noProof/>
            <w:webHidden/>
          </w:rPr>
          <w:t>153</w:t>
        </w:r>
        <w:r>
          <w:rPr>
            <w:noProof/>
            <w:webHidden/>
          </w:rPr>
          <w:fldChar w:fldCharType="end"/>
        </w:r>
      </w:hyperlink>
    </w:p>
    <w:p w14:paraId="3CB6F496" w14:textId="26B41423"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5" w:history="1">
        <w:r w:rsidRPr="002911EF">
          <w:rPr>
            <w:rStyle w:val="Hyperlink"/>
            <w:noProof/>
          </w:rPr>
          <w:t>9.2</w:t>
        </w:r>
        <w:r>
          <w:rPr>
            <w:rFonts w:asciiTheme="minorHAnsi" w:eastAsiaTheme="minorEastAsia" w:hAnsiTheme="minorHAnsi" w:cstheme="minorBidi"/>
            <w:b w:val="0"/>
            <w:bCs w:val="0"/>
            <w:noProof/>
            <w:sz w:val="22"/>
            <w:szCs w:val="22"/>
            <w:lang w:val="de-DE"/>
          </w:rPr>
          <w:tab/>
        </w:r>
        <w:r w:rsidRPr="002911EF">
          <w:rPr>
            <w:rStyle w:val="Hyperlink"/>
            <w:noProof/>
          </w:rPr>
          <w:t>Adhesive Faces</w:t>
        </w:r>
        <w:r>
          <w:rPr>
            <w:noProof/>
            <w:webHidden/>
          </w:rPr>
          <w:tab/>
        </w:r>
        <w:r>
          <w:rPr>
            <w:noProof/>
            <w:webHidden/>
          </w:rPr>
          <w:fldChar w:fldCharType="begin"/>
        </w:r>
        <w:r>
          <w:rPr>
            <w:noProof/>
            <w:webHidden/>
          </w:rPr>
          <w:instrText xml:space="preserve"> PAGEREF _Toc34747325 \h </w:instrText>
        </w:r>
        <w:r>
          <w:rPr>
            <w:noProof/>
            <w:webHidden/>
          </w:rPr>
        </w:r>
        <w:r>
          <w:rPr>
            <w:noProof/>
            <w:webHidden/>
          </w:rPr>
          <w:fldChar w:fldCharType="separate"/>
        </w:r>
        <w:r>
          <w:rPr>
            <w:noProof/>
            <w:webHidden/>
          </w:rPr>
          <w:t>154</w:t>
        </w:r>
        <w:r>
          <w:rPr>
            <w:noProof/>
            <w:webHidden/>
          </w:rPr>
          <w:fldChar w:fldCharType="end"/>
        </w:r>
      </w:hyperlink>
    </w:p>
    <w:p w14:paraId="51D1E7D9" w14:textId="5F64682D" w:rsidR="00371FCC" w:rsidRDefault="00371FCC">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47326" w:history="1">
        <w:r w:rsidRPr="002911EF">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2911EF">
          <w:rPr>
            <w:rStyle w:val="Hyperlink"/>
            <w:noProof/>
          </w:rPr>
          <w:t>Future extensions</w:t>
        </w:r>
        <w:r>
          <w:rPr>
            <w:noProof/>
            <w:webHidden/>
          </w:rPr>
          <w:tab/>
        </w:r>
        <w:r>
          <w:rPr>
            <w:noProof/>
            <w:webHidden/>
          </w:rPr>
          <w:fldChar w:fldCharType="begin"/>
        </w:r>
        <w:r>
          <w:rPr>
            <w:noProof/>
            <w:webHidden/>
          </w:rPr>
          <w:instrText xml:space="preserve"> PAGEREF _Toc34747326 \h </w:instrText>
        </w:r>
        <w:r>
          <w:rPr>
            <w:noProof/>
            <w:webHidden/>
          </w:rPr>
        </w:r>
        <w:r>
          <w:rPr>
            <w:noProof/>
            <w:webHidden/>
          </w:rPr>
          <w:fldChar w:fldCharType="separate"/>
        </w:r>
        <w:r>
          <w:rPr>
            <w:noProof/>
            <w:webHidden/>
          </w:rPr>
          <w:t>156</w:t>
        </w:r>
        <w:r>
          <w:rPr>
            <w:noProof/>
            <w:webHidden/>
          </w:rPr>
          <w:fldChar w:fldCharType="end"/>
        </w:r>
      </w:hyperlink>
    </w:p>
    <w:p w14:paraId="7CB84300" w14:textId="785463A0"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7" w:history="1">
        <w:r w:rsidRPr="002911EF">
          <w:rPr>
            <w:rStyle w:val="Hyperlink"/>
            <w:noProof/>
          </w:rPr>
          <w:t>10.1</w:t>
        </w:r>
        <w:r>
          <w:rPr>
            <w:rFonts w:asciiTheme="minorHAnsi" w:eastAsiaTheme="minorEastAsia" w:hAnsiTheme="minorHAnsi" w:cstheme="minorBidi"/>
            <w:b w:val="0"/>
            <w:bCs w:val="0"/>
            <w:noProof/>
            <w:sz w:val="22"/>
            <w:szCs w:val="22"/>
            <w:lang w:val="de-DE"/>
          </w:rPr>
          <w:tab/>
        </w:r>
        <w:r w:rsidRPr="002911EF">
          <w:rPr>
            <w:rStyle w:val="Hyperlink"/>
            <w:noProof/>
          </w:rPr>
          <w:t>Additional parameters for spot and seam welds</w:t>
        </w:r>
        <w:r>
          <w:rPr>
            <w:noProof/>
            <w:webHidden/>
          </w:rPr>
          <w:tab/>
        </w:r>
        <w:r>
          <w:rPr>
            <w:noProof/>
            <w:webHidden/>
          </w:rPr>
          <w:fldChar w:fldCharType="begin"/>
        </w:r>
        <w:r>
          <w:rPr>
            <w:noProof/>
            <w:webHidden/>
          </w:rPr>
          <w:instrText xml:space="preserve"> PAGEREF _Toc34747327 \h </w:instrText>
        </w:r>
        <w:r>
          <w:rPr>
            <w:noProof/>
            <w:webHidden/>
          </w:rPr>
        </w:r>
        <w:r>
          <w:rPr>
            <w:noProof/>
            <w:webHidden/>
          </w:rPr>
          <w:fldChar w:fldCharType="separate"/>
        </w:r>
        <w:r>
          <w:rPr>
            <w:noProof/>
            <w:webHidden/>
          </w:rPr>
          <w:t>156</w:t>
        </w:r>
        <w:r>
          <w:rPr>
            <w:noProof/>
            <w:webHidden/>
          </w:rPr>
          <w:fldChar w:fldCharType="end"/>
        </w:r>
      </w:hyperlink>
    </w:p>
    <w:p w14:paraId="43EF48AB" w14:textId="15A45BCE"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8" w:history="1">
        <w:r w:rsidRPr="002911EF">
          <w:rPr>
            <w:rStyle w:val="Hyperlink"/>
            <w:noProof/>
          </w:rPr>
          <w:t>10.2</w:t>
        </w:r>
        <w:r>
          <w:rPr>
            <w:rFonts w:asciiTheme="minorHAnsi" w:eastAsiaTheme="minorEastAsia" w:hAnsiTheme="minorHAnsi" w:cstheme="minorBidi"/>
            <w:b w:val="0"/>
            <w:bCs w:val="0"/>
            <w:noProof/>
            <w:sz w:val="22"/>
            <w:szCs w:val="22"/>
            <w:lang w:val="de-DE"/>
          </w:rPr>
          <w:tab/>
        </w:r>
        <w:r w:rsidRPr="002911EF">
          <w:rPr>
            <w:rStyle w:val="Hyperlink"/>
            <w:noProof/>
          </w:rPr>
          <w:t>Other relevant and new joint types</w:t>
        </w:r>
        <w:r>
          <w:rPr>
            <w:noProof/>
            <w:webHidden/>
          </w:rPr>
          <w:tab/>
        </w:r>
        <w:r>
          <w:rPr>
            <w:noProof/>
            <w:webHidden/>
          </w:rPr>
          <w:fldChar w:fldCharType="begin"/>
        </w:r>
        <w:r>
          <w:rPr>
            <w:noProof/>
            <w:webHidden/>
          </w:rPr>
          <w:instrText xml:space="preserve"> PAGEREF _Toc34747328 \h </w:instrText>
        </w:r>
        <w:r>
          <w:rPr>
            <w:noProof/>
            <w:webHidden/>
          </w:rPr>
        </w:r>
        <w:r>
          <w:rPr>
            <w:noProof/>
            <w:webHidden/>
          </w:rPr>
          <w:fldChar w:fldCharType="separate"/>
        </w:r>
        <w:r>
          <w:rPr>
            <w:noProof/>
            <w:webHidden/>
          </w:rPr>
          <w:t>156</w:t>
        </w:r>
        <w:r>
          <w:rPr>
            <w:noProof/>
            <w:webHidden/>
          </w:rPr>
          <w:fldChar w:fldCharType="end"/>
        </w:r>
      </w:hyperlink>
    </w:p>
    <w:p w14:paraId="4DC390BA" w14:textId="2CDE9FB5" w:rsidR="00371FCC" w:rsidRDefault="00371FCC">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47329" w:history="1">
        <w:r w:rsidRPr="002911EF">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2911EF">
          <w:rPr>
            <w:rStyle w:val="Hyperlink"/>
            <w:noProof/>
          </w:rPr>
          <w:t>Disclaimer</w:t>
        </w:r>
        <w:r>
          <w:rPr>
            <w:noProof/>
            <w:webHidden/>
          </w:rPr>
          <w:tab/>
        </w:r>
        <w:r>
          <w:rPr>
            <w:noProof/>
            <w:webHidden/>
          </w:rPr>
          <w:fldChar w:fldCharType="begin"/>
        </w:r>
        <w:r>
          <w:rPr>
            <w:noProof/>
            <w:webHidden/>
          </w:rPr>
          <w:instrText xml:space="preserve"> PAGEREF _Toc34747329 \h </w:instrText>
        </w:r>
        <w:r>
          <w:rPr>
            <w:noProof/>
            <w:webHidden/>
          </w:rPr>
        </w:r>
        <w:r>
          <w:rPr>
            <w:noProof/>
            <w:webHidden/>
          </w:rPr>
          <w:fldChar w:fldCharType="separate"/>
        </w:r>
        <w:r>
          <w:rPr>
            <w:noProof/>
            <w:webHidden/>
          </w:rPr>
          <w:t>157</w:t>
        </w:r>
        <w:r>
          <w:rPr>
            <w:noProof/>
            <w:webHidden/>
          </w:rPr>
          <w:fldChar w:fldCharType="end"/>
        </w:r>
      </w:hyperlink>
    </w:p>
    <w:p w14:paraId="629409C8" w14:textId="1ECA0506" w:rsidR="00371FCC" w:rsidRDefault="00371FCC">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47330" w:history="1">
        <w:r w:rsidRPr="002911EF">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2911EF">
          <w:rPr>
            <w:rStyle w:val="Hyperlink"/>
            <w:noProof/>
          </w:rPr>
          <w:t>References</w:t>
        </w:r>
        <w:r>
          <w:rPr>
            <w:noProof/>
            <w:webHidden/>
          </w:rPr>
          <w:tab/>
        </w:r>
        <w:r>
          <w:rPr>
            <w:noProof/>
            <w:webHidden/>
          </w:rPr>
          <w:fldChar w:fldCharType="begin"/>
        </w:r>
        <w:r>
          <w:rPr>
            <w:noProof/>
            <w:webHidden/>
          </w:rPr>
          <w:instrText xml:space="preserve"> PAGEREF _Toc34747330 \h </w:instrText>
        </w:r>
        <w:r>
          <w:rPr>
            <w:noProof/>
            <w:webHidden/>
          </w:rPr>
        </w:r>
        <w:r>
          <w:rPr>
            <w:noProof/>
            <w:webHidden/>
          </w:rPr>
          <w:fldChar w:fldCharType="separate"/>
        </w:r>
        <w:r>
          <w:rPr>
            <w:noProof/>
            <w:webHidden/>
          </w:rPr>
          <w:t>158</w:t>
        </w:r>
        <w:r>
          <w:rPr>
            <w:noProof/>
            <w:webHidden/>
          </w:rPr>
          <w:fldChar w:fldCharType="end"/>
        </w:r>
      </w:hyperlink>
    </w:p>
    <w:p w14:paraId="1B3DA069" w14:textId="6448322B"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64FDA246" w14:textId="01AB3A3E" w:rsidR="00371FCC"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4747331" w:history="1">
        <w:r w:rsidR="00371FCC" w:rsidRPr="00CE0568">
          <w:rPr>
            <w:rStyle w:val="Hyperlink"/>
            <w:noProof/>
          </w:rPr>
          <w:t>Figure 1: Seam weld as 1</w:t>
        </w:r>
        <w:r w:rsidR="00371FCC" w:rsidRPr="00CE0568">
          <w:rPr>
            <w:rStyle w:val="Hyperlink"/>
            <w:noProof/>
          </w:rPr>
          <w:noBreakHyphen/>
          <w:t>dimensional joint</w:t>
        </w:r>
        <w:r w:rsidR="00371FCC">
          <w:rPr>
            <w:noProof/>
            <w:webHidden/>
          </w:rPr>
          <w:tab/>
        </w:r>
        <w:r w:rsidR="00371FCC">
          <w:rPr>
            <w:noProof/>
            <w:webHidden/>
          </w:rPr>
          <w:fldChar w:fldCharType="begin"/>
        </w:r>
        <w:r w:rsidR="00371FCC">
          <w:rPr>
            <w:noProof/>
            <w:webHidden/>
          </w:rPr>
          <w:instrText xml:space="preserve"> PAGEREF _Toc34747331 \h </w:instrText>
        </w:r>
        <w:r w:rsidR="00371FCC">
          <w:rPr>
            <w:noProof/>
            <w:webHidden/>
          </w:rPr>
        </w:r>
        <w:r w:rsidR="00371FCC">
          <w:rPr>
            <w:noProof/>
            <w:webHidden/>
          </w:rPr>
          <w:fldChar w:fldCharType="separate"/>
        </w:r>
        <w:r w:rsidR="00371FCC">
          <w:rPr>
            <w:noProof/>
            <w:webHidden/>
          </w:rPr>
          <w:t>20</w:t>
        </w:r>
        <w:r w:rsidR="00371FCC">
          <w:rPr>
            <w:noProof/>
            <w:webHidden/>
          </w:rPr>
          <w:fldChar w:fldCharType="end"/>
        </w:r>
      </w:hyperlink>
    </w:p>
    <w:p w14:paraId="71474413" w14:textId="32CD3B0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2" w:history="1">
        <w:r w:rsidRPr="00CE0568">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_Toc34747332 \h </w:instrText>
        </w:r>
        <w:r>
          <w:rPr>
            <w:noProof/>
            <w:webHidden/>
          </w:rPr>
        </w:r>
        <w:r>
          <w:rPr>
            <w:noProof/>
            <w:webHidden/>
          </w:rPr>
          <w:fldChar w:fldCharType="separate"/>
        </w:r>
        <w:r>
          <w:rPr>
            <w:noProof/>
            <w:webHidden/>
          </w:rPr>
          <w:t>21</w:t>
        </w:r>
        <w:r>
          <w:rPr>
            <w:noProof/>
            <w:webHidden/>
          </w:rPr>
          <w:fldChar w:fldCharType="end"/>
        </w:r>
      </w:hyperlink>
    </w:p>
    <w:p w14:paraId="560B7547" w14:textId="64309C2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3" w:history="1">
        <w:r w:rsidRPr="00CE0568">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_Toc34747333 \h </w:instrText>
        </w:r>
        <w:r>
          <w:rPr>
            <w:noProof/>
            <w:webHidden/>
          </w:rPr>
        </w:r>
        <w:r>
          <w:rPr>
            <w:noProof/>
            <w:webHidden/>
          </w:rPr>
          <w:fldChar w:fldCharType="separate"/>
        </w:r>
        <w:r>
          <w:rPr>
            <w:noProof/>
            <w:webHidden/>
          </w:rPr>
          <w:t>21</w:t>
        </w:r>
        <w:r>
          <w:rPr>
            <w:noProof/>
            <w:webHidden/>
          </w:rPr>
          <w:fldChar w:fldCharType="end"/>
        </w:r>
      </w:hyperlink>
    </w:p>
    <w:p w14:paraId="109EFFAF" w14:textId="2C51B99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4" w:history="1">
        <w:r w:rsidRPr="00CE0568">
          <w:rPr>
            <w:rStyle w:val="Hyperlink"/>
            <w:noProof/>
          </w:rPr>
          <w:t>Figure 4: The Development Process</w:t>
        </w:r>
        <w:r>
          <w:rPr>
            <w:noProof/>
            <w:webHidden/>
          </w:rPr>
          <w:tab/>
        </w:r>
        <w:r>
          <w:rPr>
            <w:noProof/>
            <w:webHidden/>
          </w:rPr>
          <w:fldChar w:fldCharType="begin"/>
        </w:r>
        <w:r>
          <w:rPr>
            <w:noProof/>
            <w:webHidden/>
          </w:rPr>
          <w:instrText xml:space="preserve"> PAGEREF _Toc34747334 \h </w:instrText>
        </w:r>
        <w:r>
          <w:rPr>
            <w:noProof/>
            <w:webHidden/>
          </w:rPr>
        </w:r>
        <w:r>
          <w:rPr>
            <w:noProof/>
            <w:webHidden/>
          </w:rPr>
          <w:fldChar w:fldCharType="separate"/>
        </w:r>
        <w:r>
          <w:rPr>
            <w:noProof/>
            <w:webHidden/>
          </w:rPr>
          <w:t>22</w:t>
        </w:r>
        <w:r>
          <w:rPr>
            <w:noProof/>
            <w:webHidden/>
          </w:rPr>
          <w:fldChar w:fldCharType="end"/>
        </w:r>
      </w:hyperlink>
    </w:p>
    <w:p w14:paraId="3EC39CB7" w14:textId="666154C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5" w:history="1">
        <w:r w:rsidRPr="00CE0568">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_Toc34747335 \h </w:instrText>
        </w:r>
        <w:r>
          <w:rPr>
            <w:noProof/>
            <w:webHidden/>
          </w:rPr>
        </w:r>
        <w:r>
          <w:rPr>
            <w:noProof/>
            <w:webHidden/>
          </w:rPr>
          <w:fldChar w:fldCharType="separate"/>
        </w:r>
        <w:r>
          <w:rPr>
            <w:noProof/>
            <w:webHidden/>
          </w:rPr>
          <w:t>22</w:t>
        </w:r>
        <w:r>
          <w:rPr>
            <w:noProof/>
            <w:webHidden/>
          </w:rPr>
          <w:fldChar w:fldCharType="end"/>
        </w:r>
      </w:hyperlink>
    </w:p>
    <w:p w14:paraId="715FDE89" w14:textId="1777F6E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6" w:history="1">
        <w:r w:rsidRPr="00CE0568">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_Toc34747336 \h </w:instrText>
        </w:r>
        <w:r>
          <w:rPr>
            <w:noProof/>
            <w:webHidden/>
          </w:rPr>
        </w:r>
        <w:r>
          <w:rPr>
            <w:noProof/>
            <w:webHidden/>
          </w:rPr>
          <w:fldChar w:fldCharType="separate"/>
        </w:r>
        <w:r>
          <w:rPr>
            <w:noProof/>
            <w:webHidden/>
          </w:rPr>
          <w:t>27</w:t>
        </w:r>
        <w:r>
          <w:rPr>
            <w:noProof/>
            <w:webHidden/>
          </w:rPr>
          <w:fldChar w:fldCharType="end"/>
        </w:r>
      </w:hyperlink>
    </w:p>
    <w:p w14:paraId="05E9279B" w14:textId="79DE171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0" w:anchor="_Toc34747337" w:history="1">
        <w:r w:rsidRPr="00CE0568">
          <w:rPr>
            <w:rStyle w:val="Hyperlink"/>
            <w:noProof/>
          </w:rPr>
          <w:t>Figure 7: special topologies</w:t>
        </w:r>
        <w:r>
          <w:rPr>
            <w:noProof/>
            <w:webHidden/>
          </w:rPr>
          <w:tab/>
        </w:r>
        <w:r>
          <w:rPr>
            <w:noProof/>
            <w:webHidden/>
          </w:rPr>
          <w:fldChar w:fldCharType="begin"/>
        </w:r>
        <w:r>
          <w:rPr>
            <w:noProof/>
            <w:webHidden/>
          </w:rPr>
          <w:instrText xml:space="preserve"> PAGEREF _Toc34747337 \h </w:instrText>
        </w:r>
        <w:r>
          <w:rPr>
            <w:noProof/>
            <w:webHidden/>
          </w:rPr>
        </w:r>
        <w:r>
          <w:rPr>
            <w:noProof/>
            <w:webHidden/>
          </w:rPr>
          <w:fldChar w:fldCharType="separate"/>
        </w:r>
        <w:r>
          <w:rPr>
            <w:noProof/>
            <w:webHidden/>
          </w:rPr>
          <w:t>37</w:t>
        </w:r>
        <w:r>
          <w:rPr>
            <w:noProof/>
            <w:webHidden/>
          </w:rPr>
          <w:fldChar w:fldCharType="end"/>
        </w:r>
      </w:hyperlink>
    </w:p>
    <w:p w14:paraId="5CA12645" w14:textId="52BEACF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8" w:history="1">
        <w:r w:rsidRPr="00CE0568">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_Toc34747338 \h </w:instrText>
        </w:r>
        <w:r>
          <w:rPr>
            <w:noProof/>
            <w:webHidden/>
          </w:rPr>
        </w:r>
        <w:r>
          <w:rPr>
            <w:noProof/>
            <w:webHidden/>
          </w:rPr>
          <w:fldChar w:fldCharType="separate"/>
        </w:r>
        <w:r>
          <w:rPr>
            <w:noProof/>
            <w:webHidden/>
          </w:rPr>
          <w:t>56</w:t>
        </w:r>
        <w:r>
          <w:rPr>
            <w:noProof/>
            <w:webHidden/>
          </w:rPr>
          <w:fldChar w:fldCharType="end"/>
        </w:r>
      </w:hyperlink>
    </w:p>
    <w:p w14:paraId="2D46116A" w14:textId="6AE30DB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9" w:history="1">
        <w:r w:rsidRPr="00CE0568">
          <w:rPr>
            <w:rStyle w:val="Hyperlink"/>
            <w:noProof/>
          </w:rPr>
          <w:t>Figure 9: Rivet head types</w:t>
        </w:r>
        <w:r>
          <w:rPr>
            <w:noProof/>
            <w:webHidden/>
          </w:rPr>
          <w:tab/>
        </w:r>
        <w:r>
          <w:rPr>
            <w:noProof/>
            <w:webHidden/>
          </w:rPr>
          <w:fldChar w:fldCharType="begin"/>
        </w:r>
        <w:r>
          <w:rPr>
            <w:noProof/>
            <w:webHidden/>
          </w:rPr>
          <w:instrText xml:space="preserve"> PAGEREF _Toc34747339 \h </w:instrText>
        </w:r>
        <w:r>
          <w:rPr>
            <w:noProof/>
            <w:webHidden/>
          </w:rPr>
        </w:r>
        <w:r>
          <w:rPr>
            <w:noProof/>
            <w:webHidden/>
          </w:rPr>
          <w:fldChar w:fldCharType="separate"/>
        </w:r>
        <w:r>
          <w:rPr>
            <w:noProof/>
            <w:webHidden/>
          </w:rPr>
          <w:t>59</w:t>
        </w:r>
        <w:r>
          <w:rPr>
            <w:noProof/>
            <w:webHidden/>
          </w:rPr>
          <w:fldChar w:fldCharType="end"/>
        </w:r>
      </w:hyperlink>
    </w:p>
    <w:p w14:paraId="7416DC02" w14:textId="6544BB6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0" w:history="1">
        <w:r w:rsidRPr="00CE0568">
          <w:rPr>
            <w:rStyle w:val="Hyperlink"/>
            <w:noProof/>
          </w:rPr>
          <w:t>Figure 10: Cross Section of a blind rivet</w:t>
        </w:r>
        <w:r>
          <w:rPr>
            <w:noProof/>
            <w:webHidden/>
          </w:rPr>
          <w:tab/>
        </w:r>
        <w:r>
          <w:rPr>
            <w:noProof/>
            <w:webHidden/>
          </w:rPr>
          <w:fldChar w:fldCharType="begin"/>
        </w:r>
        <w:r>
          <w:rPr>
            <w:noProof/>
            <w:webHidden/>
          </w:rPr>
          <w:instrText xml:space="preserve"> PAGEREF _Toc34747340 \h </w:instrText>
        </w:r>
        <w:r>
          <w:rPr>
            <w:noProof/>
            <w:webHidden/>
          </w:rPr>
        </w:r>
        <w:r>
          <w:rPr>
            <w:noProof/>
            <w:webHidden/>
          </w:rPr>
          <w:fldChar w:fldCharType="separate"/>
        </w:r>
        <w:r>
          <w:rPr>
            <w:noProof/>
            <w:webHidden/>
          </w:rPr>
          <w:t>61</w:t>
        </w:r>
        <w:r>
          <w:rPr>
            <w:noProof/>
            <w:webHidden/>
          </w:rPr>
          <w:fldChar w:fldCharType="end"/>
        </w:r>
      </w:hyperlink>
    </w:p>
    <w:p w14:paraId="2C032407" w14:textId="7F3E9E1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1" w:history="1">
        <w:r w:rsidRPr="00CE0568">
          <w:rPr>
            <w:rStyle w:val="Hyperlink"/>
            <w:noProof/>
          </w:rPr>
          <w:t>Figure 11: Thick and Thin Assembling</w:t>
        </w:r>
        <w:r>
          <w:rPr>
            <w:noProof/>
            <w:webHidden/>
          </w:rPr>
          <w:tab/>
        </w:r>
        <w:r>
          <w:rPr>
            <w:noProof/>
            <w:webHidden/>
          </w:rPr>
          <w:fldChar w:fldCharType="begin"/>
        </w:r>
        <w:r>
          <w:rPr>
            <w:noProof/>
            <w:webHidden/>
          </w:rPr>
          <w:instrText xml:space="preserve"> PAGEREF _Toc34747341 \h </w:instrText>
        </w:r>
        <w:r>
          <w:rPr>
            <w:noProof/>
            <w:webHidden/>
          </w:rPr>
        </w:r>
        <w:r>
          <w:rPr>
            <w:noProof/>
            <w:webHidden/>
          </w:rPr>
          <w:fldChar w:fldCharType="separate"/>
        </w:r>
        <w:r>
          <w:rPr>
            <w:noProof/>
            <w:webHidden/>
          </w:rPr>
          <w:t>61</w:t>
        </w:r>
        <w:r>
          <w:rPr>
            <w:noProof/>
            <w:webHidden/>
          </w:rPr>
          <w:fldChar w:fldCharType="end"/>
        </w:r>
      </w:hyperlink>
    </w:p>
    <w:p w14:paraId="0F89D838" w14:textId="5228BA7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2" w:history="1">
        <w:r w:rsidRPr="00CE0568">
          <w:rPr>
            <w:rStyle w:val="Hyperlink"/>
            <w:noProof/>
          </w:rPr>
          <w:t>Figure 12: Fastening Soft and Hard</w:t>
        </w:r>
        <w:r>
          <w:rPr>
            <w:noProof/>
            <w:webHidden/>
          </w:rPr>
          <w:tab/>
        </w:r>
        <w:r>
          <w:rPr>
            <w:noProof/>
            <w:webHidden/>
          </w:rPr>
          <w:fldChar w:fldCharType="begin"/>
        </w:r>
        <w:r>
          <w:rPr>
            <w:noProof/>
            <w:webHidden/>
          </w:rPr>
          <w:instrText xml:space="preserve"> PAGEREF _Toc34747342 \h </w:instrText>
        </w:r>
        <w:r>
          <w:rPr>
            <w:noProof/>
            <w:webHidden/>
          </w:rPr>
        </w:r>
        <w:r>
          <w:rPr>
            <w:noProof/>
            <w:webHidden/>
          </w:rPr>
          <w:fldChar w:fldCharType="separate"/>
        </w:r>
        <w:r>
          <w:rPr>
            <w:noProof/>
            <w:webHidden/>
          </w:rPr>
          <w:t>62</w:t>
        </w:r>
        <w:r>
          <w:rPr>
            <w:noProof/>
            <w:webHidden/>
          </w:rPr>
          <w:fldChar w:fldCharType="end"/>
        </w:r>
      </w:hyperlink>
    </w:p>
    <w:p w14:paraId="36388E3F" w14:textId="7188CEB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3" w:history="1">
        <w:r w:rsidRPr="00CE0568">
          <w:rPr>
            <w:rStyle w:val="Hyperlink"/>
            <w:noProof/>
          </w:rPr>
          <w:t>Figure 13: Cross Section of a Self-Piercing Rivet</w:t>
        </w:r>
        <w:r>
          <w:rPr>
            <w:noProof/>
            <w:webHidden/>
          </w:rPr>
          <w:tab/>
        </w:r>
        <w:r>
          <w:rPr>
            <w:noProof/>
            <w:webHidden/>
          </w:rPr>
          <w:fldChar w:fldCharType="begin"/>
        </w:r>
        <w:r>
          <w:rPr>
            <w:noProof/>
            <w:webHidden/>
          </w:rPr>
          <w:instrText xml:space="preserve"> PAGEREF _Toc34747343 \h </w:instrText>
        </w:r>
        <w:r>
          <w:rPr>
            <w:noProof/>
            <w:webHidden/>
          </w:rPr>
        </w:r>
        <w:r>
          <w:rPr>
            <w:noProof/>
            <w:webHidden/>
          </w:rPr>
          <w:fldChar w:fldCharType="separate"/>
        </w:r>
        <w:r>
          <w:rPr>
            <w:noProof/>
            <w:webHidden/>
          </w:rPr>
          <w:t>63</w:t>
        </w:r>
        <w:r>
          <w:rPr>
            <w:noProof/>
            <w:webHidden/>
          </w:rPr>
          <w:fldChar w:fldCharType="end"/>
        </w:r>
      </w:hyperlink>
    </w:p>
    <w:p w14:paraId="32B5DFAE" w14:textId="586ADD1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4" w:history="1">
        <w:r w:rsidRPr="00CE0568">
          <w:rPr>
            <w:rStyle w:val="Hyperlink"/>
            <w:noProof/>
          </w:rPr>
          <w:t>Figure 14: S</w:t>
        </w:r>
        <w:r w:rsidRPr="00CE0568">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_Toc34747344 \h </w:instrText>
        </w:r>
        <w:r>
          <w:rPr>
            <w:noProof/>
            <w:webHidden/>
          </w:rPr>
        </w:r>
        <w:r>
          <w:rPr>
            <w:noProof/>
            <w:webHidden/>
          </w:rPr>
          <w:fldChar w:fldCharType="separate"/>
        </w:r>
        <w:r>
          <w:rPr>
            <w:noProof/>
            <w:webHidden/>
          </w:rPr>
          <w:t>63</w:t>
        </w:r>
        <w:r>
          <w:rPr>
            <w:noProof/>
            <w:webHidden/>
          </w:rPr>
          <w:fldChar w:fldCharType="end"/>
        </w:r>
      </w:hyperlink>
    </w:p>
    <w:p w14:paraId="0652D30E" w14:textId="073A2E5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5" w:history="1">
        <w:r w:rsidRPr="00CE0568">
          <w:rPr>
            <w:rStyle w:val="Hyperlink"/>
            <w:noProof/>
          </w:rPr>
          <w:t>Figure 15: Dimensions of Solid Rivets</w:t>
        </w:r>
        <w:r>
          <w:rPr>
            <w:noProof/>
            <w:webHidden/>
          </w:rPr>
          <w:tab/>
        </w:r>
        <w:r>
          <w:rPr>
            <w:noProof/>
            <w:webHidden/>
          </w:rPr>
          <w:fldChar w:fldCharType="begin"/>
        </w:r>
        <w:r>
          <w:rPr>
            <w:noProof/>
            <w:webHidden/>
          </w:rPr>
          <w:instrText xml:space="preserve"> PAGEREF _Toc34747345 \h </w:instrText>
        </w:r>
        <w:r>
          <w:rPr>
            <w:noProof/>
            <w:webHidden/>
          </w:rPr>
        </w:r>
        <w:r>
          <w:rPr>
            <w:noProof/>
            <w:webHidden/>
          </w:rPr>
          <w:fldChar w:fldCharType="separate"/>
        </w:r>
        <w:r>
          <w:rPr>
            <w:noProof/>
            <w:webHidden/>
          </w:rPr>
          <w:t>65</w:t>
        </w:r>
        <w:r>
          <w:rPr>
            <w:noProof/>
            <w:webHidden/>
          </w:rPr>
          <w:fldChar w:fldCharType="end"/>
        </w:r>
      </w:hyperlink>
    </w:p>
    <w:p w14:paraId="32778672" w14:textId="3BDEB2F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6" w:history="1">
        <w:r w:rsidRPr="00CE0568">
          <w:rPr>
            <w:rStyle w:val="Hyperlink"/>
            <w:noProof/>
          </w:rPr>
          <w:t>Figure 16: Clinch allowance of solid rivet</w:t>
        </w:r>
        <w:r>
          <w:rPr>
            <w:noProof/>
            <w:webHidden/>
          </w:rPr>
          <w:tab/>
        </w:r>
        <w:r>
          <w:rPr>
            <w:noProof/>
            <w:webHidden/>
          </w:rPr>
          <w:fldChar w:fldCharType="begin"/>
        </w:r>
        <w:r>
          <w:rPr>
            <w:noProof/>
            <w:webHidden/>
          </w:rPr>
          <w:instrText xml:space="preserve"> PAGEREF _Toc34747346 \h </w:instrText>
        </w:r>
        <w:r>
          <w:rPr>
            <w:noProof/>
            <w:webHidden/>
          </w:rPr>
        </w:r>
        <w:r>
          <w:rPr>
            <w:noProof/>
            <w:webHidden/>
          </w:rPr>
          <w:fldChar w:fldCharType="separate"/>
        </w:r>
        <w:r>
          <w:rPr>
            <w:noProof/>
            <w:webHidden/>
          </w:rPr>
          <w:t>66</w:t>
        </w:r>
        <w:r>
          <w:rPr>
            <w:noProof/>
            <w:webHidden/>
          </w:rPr>
          <w:fldChar w:fldCharType="end"/>
        </w:r>
      </w:hyperlink>
    </w:p>
    <w:p w14:paraId="2E6D8C65" w14:textId="2D93D6F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7" w:history="1">
        <w:r w:rsidRPr="00CE0568">
          <w:rPr>
            <w:rStyle w:val="Hyperlink"/>
            <w:noProof/>
          </w:rPr>
          <w:t>Figure 17: Cross section of a SWOP Rivet</w:t>
        </w:r>
        <w:r>
          <w:rPr>
            <w:noProof/>
            <w:webHidden/>
          </w:rPr>
          <w:tab/>
        </w:r>
        <w:r>
          <w:rPr>
            <w:noProof/>
            <w:webHidden/>
          </w:rPr>
          <w:fldChar w:fldCharType="begin"/>
        </w:r>
        <w:r>
          <w:rPr>
            <w:noProof/>
            <w:webHidden/>
          </w:rPr>
          <w:instrText xml:space="preserve"> PAGEREF _Toc34747347 \h </w:instrText>
        </w:r>
        <w:r>
          <w:rPr>
            <w:noProof/>
            <w:webHidden/>
          </w:rPr>
        </w:r>
        <w:r>
          <w:rPr>
            <w:noProof/>
            <w:webHidden/>
          </w:rPr>
          <w:fldChar w:fldCharType="separate"/>
        </w:r>
        <w:r>
          <w:rPr>
            <w:noProof/>
            <w:webHidden/>
          </w:rPr>
          <w:t>67</w:t>
        </w:r>
        <w:r>
          <w:rPr>
            <w:noProof/>
            <w:webHidden/>
          </w:rPr>
          <w:fldChar w:fldCharType="end"/>
        </w:r>
      </w:hyperlink>
    </w:p>
    <w:p w14:paraId="3BAFD562" w14:textId="5231791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8" w:history="1">
        <w:r w:rsidRPr="00CE0568">
          <w:rPr>
            <w:rStyle w:val="Hyperlink"/>
            <w:noProof/>
          </w:rPr>
          <w:t>Figure 18: Bolts and Screws</w:t>
        </w:r>
        <w:r>
          <w:rPr>
            <w:noProof/>
            <w:webHidden/>
          </w:rPr>
          <w:tab/>
        </w:r>
        <w:r>
          <w:rPr>
            <w:noProof/>
            <w:webHidden/>
          </w:rPr>
          <w:fldChar w:fldCharType="begin"/>
        </w:r>
        <w:r>
          <w:rPr>
            <w:noProof/>
            <w:webHidden/>
          </w:rPr>
          <w:instrText xml:space="preserve"> PAGEREF _Toc34747348 \h </w:instrText>
        </w:r>
        <w:r>
          <w:rPr>
            <w:noProof/>
            <w:webHidden/>
          </w:rPr>
        </w:r>
        <w:r>
          <w:rPr>
            <w:noProof/>
            <w:webHidden/>
          </w:rPr>
          <w:fldChar w:fldCharType="separate"/>
        </w:r>
        <w:r>
          <w:rPr>
            <w:noProof/>
            <w:webHidden/>
          </w:rPr>
          <w:t>69</w:t>
        </w:r>
        <w:r>
          <w:rPr>
            <w:noProof/>
            <w:webHidden/>
          </w:rPr>
          <w:fldChar w:fldCharType="end"/>
        </w:r>
      </w:hyperlink>
    </w:p>
    <w:p w14:paraId="6399F082" w14:textId="45D0625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9" w:history="1">
        <w:r w:rsidRPr="00CE0568">
          <w:rPr>
            <w:rStyle w:val="Hyperlink"/>
            <w:noProof/>
          </w:rPr>
          <w:t>Figure 19: Different Screw Forms</w:t>
        </w:r>
        <w:r>
          <w:rPr>
            <w:noProof/>
            <w:webHidden/>
          </w:rPr>
          <w:tab/>
        </w:r>
        <w:r>
          <w:rPr>
            <w:noProof/>
            <w:webHidden/>
          </w:rPr>
          <w:fldChar w:fldCharType="begin"/>
        </w:r>
        <w:r>
          <w:rPr>
            <w:noProof/>
            <w:webHidden/>
          </w:rPr>
          <w:instrText xml:space="preserve"> PAGEREF _Toc34747349 \h </w:instrText>
        </w:r>
        <w:r>
          <w:rPr>
            <w:noProof/>
            <w:webHidden/>
          </w:rPr>
        </w:r>
        <w:r>
          <w:rPr>
            <w:noProof/>
            <w:webHidden/>
          </w:rPr>
          <w:fldChar w:fldCharType="separate"/>
        </w:r>
        <w:r>
          <w:rPr>
            <w:noProof/>
            <w:webHidden/>
          </w:rPr>
          <w:t>70</w:t>
        </w:r>
        <w:r>
          <w:rPr>
            <w:noProof/>
            <w:webHidden/>
          </w:rPr>
          <w:fldChar w:fldCharType="end"/>
        </w:r>
      </w:hyperlink>
    </w:p>
    <w:p w14:paraId="23AC9840" w14:textId="3BC2913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0" w:history="1">
        <w:r w:rsidRPr="00CE0568">
          <w:rPr>
            <w:rStyle w:val="Hyperlink"/>
            <w:noProof/>
          </w:rPr>
          <w:t>Figure 20: Definition of Length and Head Sizes</w:t>
        </w:r>
        <w:r>
          <w:rPr>
            <w:noProof/>
            <w:webHidden/>
          </w:rPr>
          <w:tab/>
        </w:r>
        <w:r>
          <w:rPr>
            <w:noProof/>
            <w:webHidden/>
          </w:rPr>
          <w:fldChar w:fldCharType="begin"/>
        </w:r>
        <w:r>
          <w:rPr>
            <w:noProof/>
            <w:webHidden/>
          </w:rPr>
          <w:instrText xml:space="preserve"> PAGEREF _Toc34747350 \h </w:instrText>
        </w:r>
        <w:r>
          <w:rPr>
            <w:noProof/>
            <w:webHidden/>
          </w:rPr>
        </w:r>
        <w:r>
          <w:rPr>
            <w:noProof/>
            <w:webHidden/>
          </w:rPr>
          <w:fldChar w:fldCharType="separate"/>
        </w:r>
        <w:r>
          <w:rPr>
            <w:noProof/>
            <w:webHidden/>
          </w:rPr>
          <w:t>70</w:t>
        </w:r>
        <w:r>
          <w:rPr>
            <w:noProof/>
            <w:webHidden/>
          </w:rPr>
          <w:fldChar w:fldCharType="end"/>
        </w:r>
      </w:hyperlink>
    </w:p>
    <w:p w14:paraId="2F598DBE" w14:textId="31BFDDA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1" w:history="1">
        <w:r w:rsidRPr="00CE0568">
          <w:rPr>
            <w:rStyle w:val="Hyperlink"/>
            <w:noProof/>
          </w:rPr>
          <w:t>Figure 21: Definition of lead, pitch and starts of a thread.</w:t>
        </w:r>
        <w:r>
          <w:rPr>
            <w:noProof/>
            <w:webHidden/>
          </w:rPr>
          <w:tab/>
        </w:r>
        <w:r>
          <w:rPr>
            <w:noProof/>
            <w:webHidden/>
          </w:rPr>
          <w:fldChar w:fldCharType="begin"/>
        </w:r>
        <w:r>
          <w:rPr>
            <w:noProof/>
            <w:webHidden/>
          </w:rPr>
          <w:instrText xml:space="preserve"> PAGEREF _Toc34747351 \h </w:instrText>
        </w:r>
        <w:r>
          <w:rPr>
            <w:noProof/>
            <w:webHidden/>
          </w:rPr>
        </w:r>
        <w:r>
          <w:rPr>
            <w:noProof/>
            <w:webHidden/>
          </w:rPr>
          <w:fldChar w:fldCharType="separate"/>
        </w:r>
        <w:r>
          <w:rPr>
            <w:noProof/>
            <w:webHidden/>
          </w:rPr>
          <w:t>70</w:t>
        </w:r>
        <w:r>
          <w:rPr>
            <w:noProof/>
            <w:webHidden/>
          </w:rPr>
          <w:fldChar w:fldCharType="end"/>
        </w:r>
      </w:hyperlink>
    </w:p>
    <w:p w14:paraId="199F783C" w14:textId="4B029A1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2" w:history="1">
        <w:r w:rsidRPr="00CE0568">
          <w:rPr>
            <w:rStyle w:val="Hyperlink"/>
            <w:noProof/>
          </w:rPr>
          <w:t>Figure 22: Bolt with welded nut</w:t>
        </w:r>
        <w:r>
          <w:rPr>
            <w:noProof/>
            <w:webHidden/>
          </w:rPr>
          <w:tab/>
        </w:r>
        <w:r>
          <w:rPr>
            <w:noProof/>
            <w:webHidden/>
          </w:rPr>
          <w:fldChar w:fldCharType="begin"/>
        </w:r>
        <w:r>
          <w:rPr>
            <w:noProof/>
            <w:webHidden/>
          </w:rPr>
          <w:instrText xml:space="preserve"> PAGEREF _Toc34747352 \h </w:instrText>
        </w:r>
        <w:r>
          <w:rPr>
            <w:noProof/>
            <w:webHidden/>
          </w:rPr>
        </w:r>
        <w:r>
          <w:rPr>
            <w:noProof/>
            <w:webHidden/>
          </w:rPr>
          <w:fldChar w:fldCharType="separate"/>
        </w:r>
        <w:r>
          <w:rPr>
            <w:noProof/>
            <w:webHidden/>
          </w:rPr>
          <w:t>81</w:t>
        </w:r>
        <w:r>
          <w:rPr>
            <w:noProof/>
            <w:webHidden/>
          </w:rPr>
          <w:fldChar w:fldCharType="end"/>
        </w:r>
      </w:hyperlink>
    </w:p>
    <w:p w14:paraId="15D450D8" w14:textId="17BBF40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3" w:history="1">
        <w:r w:rsidRPr="00CE0568">
          <w:rPr>
            <w:rStyle w:val="Hyperlink"/>
            <w:noProof/>
          </w:rPr>
          <w:t>Figure 23: Bolt with free nut</w:t>
        </w:r>
        <w:r>
          <w:rPr>
            <w:noProof/>
            <w:webHidden/>
          </w:rPr>
          <w:tab/>
        </w:r>
        <w:r>
          <w:rPr>
            <w:noProof/>
            <w:webHidden/>
          </w:rPr>
          <w:fldChar w:fldCharType="begin"/>
        </w:r>
        <w:r>
          <w:rPr>
            <w:noProof/>
            <w:webHidden/>
          </w:rPr>
          <w:instrText xml:space="preserve"> PAGEREF _Toc34747353 \h </w:instrText>
        </w:r>
        <w:r>
          <w:rPr>
            <w:noProof/>
            <w:webHidden/>
          </w:rPr>
        </w:r>
        <w:r>
          <w:rPr>
            <w:noProof/>
            <w:webHidden/>
          </w:rPr>
          <w:fldChar w:fldCharType="separate"/>
        </w:r>
        <w:r>
          <w:rPr>
            <w:noProof/>
            <w:webHidden/>
          </w:rPr>
          <w:t>81</w:t>
        </w:r>
        <w:r>
          <w:rPr>
            <w:noProof/>
            <w:webHidden/>
          </w:rPr>
          <w:fldChar w:fldCharType="end"/>
        </w:r>
      </w:hyperlink>
    </w:p>
    <w:p w14:paraId="0D2E270B" w14:textId="560CF9C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4" w:history="1">
        <w:r w:rsidRPr="00CE0568">
          <w:rPr>
            <w:rStyle w:val="Hyperlink"/>
            <w:noProof/>
          </w:rPr>
          <w:t>Figure 24: Screw</w:t>
        </w:r>
        <w:r>
          <w:rPr>
            <w:noProof/>
            <w:webHidden/>
          </w:rPr>
          <w:tab/>
        </w:r>
        <w:r>
          <w:rPr>
            <w:noProof/>
            <w:webHidden/>
          </w:rPr>
          <w:fldChar w:fldCharType="begin"/>
        </w:r>
        <w:r>
          <w:rPr>
            <w:noProof/>
            <w:webHidden/>
          </w:rPr>
          <w:instrText xml:space="preserve"> PAGEREF _Toc34747354 \h </w:instrText>
        </w:r>
        <w:r>
          <w:rPr>
            <w:noProof/>
            <w:webHidden/>
          </w:rPr>
        </w:r>
        <w:r>
          <w:rPr>
            <w:noProof/>
            <w:webHidden/>
          </w:rPr>
          <w:fldChar w:fldCharType="separate"/>
        </w:r>
        <w:r>
          <w:rPr>
            <w:noProof/>
            <w:webHidden/>
          </w:rPr>
          <w:t>82</w:t>
        </w:r>
        <w:r>
          <w:rPr>
            <w:noProof/>
            <w:webHidden/>
          </w:rPr>
          <w:fldChar w:fldCharType="end"/>
        </w:r>
      </w:hyperlink>
    </w:p>
    <w:p w14:paraId="3E9C89CB" w14:textId="451748A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5" w:history="1">
        <w:r w:rsidRPr="00CE0568">
          <w:rPr>
            <w:rStyle w:val="Hyperlink"/>
            <w:noProof/>
          </w:rPr>
          <w:t>Figure 25: Welded stud with free nut</w:t>
        </w:r>
        <w:r>
          <w:rPr>
            <w:noProof/>
            <w:webHidden/>
          </w:rPr>
          <w:tab/>
        </w:r>
        <w:r>
          <w:rPr>
            <w:noProof/>
            <w:webHidden/>
          </w:rPr>
          <w:fldChar w:fldCharType="begin"/>
        </w:r>
        <w:r>
          <w:rPr>
            <w:noProof/>
            <w:webHidden/>
          </w:rPr>
          <w:instrText xml:space="preserve"> PAGEREF _Toc34747355 \h </w:instrText>
        </w:r>
        <w:r>
          <w:rPr>
            <w:noProof/>
            <w:webHidden/>
          </w:rPr>
        </w:r>
        <w:r>
          <w:rPr>
            <w:noProof/>
            <w:webHidden/>
          </w:rPr>
          <w:fldChar w:fldCharType="separate"/>
        </w:r>
        <w:r>
          <w:rPr>
            <w:noProof/>
            <w:webHidden/>
          </w:rPr>
          <w:t>82</w:t>
        </w:r>
        <w:r>
          <w:rPr>
            <w:noProof/>
            <w:webHidden/>
          </w:rPr>
          <w:fldChar w:fldCharType="end"/>
        </w:r>
      </w:hyperlink>
    </w:p>
    <w:p w14:paraId="165EFE73" w14:textId="5B87875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6" w:history="1">
        <w:r w:rsidRPr="00CE0568">
          <w:rPr>
            <w:rStyle w:val="Hyperlink"/>
            <w:noProof/>
          </w:rPr>
          <w:t>Figure 26: Plain stud</w:t>
        </w:r>
        <w:r>
          <w:rPr>
            <w:noProof/>
            <w:webHidden/>
          </w:rPr>
          <w:tab/>
        </w:r>
        <w:r>
          <w:rPr>
            <w:noProof/>
            <w:webHidden/>
          </w:rPr>
          <w:fldChar w:fldCharType="begin"/>
        </w:r>
        <w:r>
          <w:rPr>
            <w:noProof/>
            <w:webHidden/>
          </w:rPr>
          <w:instrText xml:space="preserve"> PAGEREF _Toc34747356 \h </w:instrText>
        </w:r>
        <w:r>
          <w:rPr>
            <w:noProof/>
            <w:webHidden/>
          </w:rPr>
        </w:r>
        <w:r>
          <w:rPr>
            <w:noProof/>
            <w:webHidden/>
          </w:rPr>
          <w:fldChar w:fldCharType="separate"/>
        </w:r>
        <w:r>
          <w:rPr>
            <w:noProof/>
            <w:webHidden/>
          </w:rPr>
          <w:t>83</w:t>
        </w:r>
        <w:r>
          <w:rPr>
            <w:noProof/>
            <w:webHidden/>
          </w:rPr>
          <w:fldChar w:fldCharType="end"/>
        </w:r>
      </w:hyperlink>
    </w:p>
    <w:p w14:paraId="5554431D" w14:textId="183BF11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7" w:history="1">
        <w:r w:rsidRPr="00CE0568">
          <w:rPr>
            <w:rStyle w:val="Hyperlink"/>
            <w:noProof/>
          </w:rPr>
          <w:t>Figure 27: Process of Flow Drill Screwing</w:t>
        </w:r>
        <w:r>
          <w:rPr>
            <w:noProof/>
            <w:webHidden/>
          </w:rPr>
          <w:tab/>
        </w:r>
        <w:r>
          <w:rPr>
            <w:noProof/>
            <w:webHidden/>
          </w:rPr>
          <w:fldChar w:fldCharType="begin"/>
        </w:r>
        <w:r>
          <w:rPr>
            <w:noProof/>
            <w:webHidden/>
          </w:rPr>
          <w:instrText xml:space="preserve"> PAGEREF _Toc34747357 \h </w:instrText>
        </w:r>
        <w:r>
          <w:rPr>
            <w:noProof/>
            <w:webHidden/>
          </w:rPr>
        </w:r>
        <w:r>
          <w:rPr>
            <w:noProof/>
            <w:webHidden/>
          </w:rPr>
          <w:fldChar w:fldCharType="separate"/>
        </w:r>
        <w:r>
          <w:rPr>
            <w:noProof/>
            <w:webHidden/>
          </w:rPr>
          <w:t>84</w:t>
        </w:r>
        <w:r>
          <w:rPr>
            <w:noProof/>
            <w:webHidden/>
          </w:rPr>
          <w:fldChar w:fldCharType="end"/>
        </w:r>
      </w:hyperlink>
    </w:p>
    <w:p w14:paraId="1C9F985D" w14:textId="5AA534F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8" w:history="1">
        <w:r w:rsidRPr="00CE0568">
          <w:rPr>
            <w:rStyle w:val="Hyperlink"/>
            <w:noProof/>
          </w:rPr>
          <w:t>Figure 28: Measures of applied FDS</w:t>
        </w:r>
        <w:r>
          <w:rPr>
            <w:noProof/>
            <w:webHidden/>
          </w:rPr>
          <w:tab/>
        </w:r>
        <w:r>
          <w:rPr>
            <w:noProof/>
            <w:webHidden/>
          </w:rPr>
          <w:fldChar w:fldCharType="begin"/>
        </w:r>
        <w:r>
          <w:rPr>
            <w:noProof/>
            <w:webHidden/>
          </w:rPr>
          <w:instrText xml:space="preserve"> PAGEREF _Toc34747358 \h </w:instrText>
        </w:r>
        <w:r>
          <w:rPr>
            <w:noProof/>
            <w:webHidden/>
          </w:rPr>
        </w:r>
        <w:r>
          <w:rPr>
            <w:noProof/>
            <w:webHidden/>
          </w:rPr>
          <w:fldChar w:fldCharType="separate"/>
        </w:r>
        <w:r>
          <w:rPr>
            <w:noProof/>
            <w:webHidden/>
          </w:rPr>
          <w:t>85</w:t>
        </w:r>
        <w:r>
          <w:rPr>
            <w:noProof/>
            <w:webHidden/>
          </w:rPr>
          <w:fldChar w:fldCharType="end"/>
        </w:r>
      </w:hyperlink>
    </w:p>
    <w:p w14:paraId="31A4DFAF" w14:textId="29EF5EF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9" w:history="1">
        <w:r w:rsidRPr="00CE0568">
          <w:rPr>
            <w:rStyle w:val="Hyperlink"/>
            <w:noProof/>
          </w:rPr>
          <w:t>Figure 29: Pre-machined or clearance hole in FDS connection</w:t>
        </w:r>
        <w:r>
          <w:rPr>
            <w:noProof/>
            <w:webHidden/>
          </w:rPr>
          <w:tab/>
        </w:r>
        <w:r>
          <w:rPr>
            <w:noProof/>
            <w:webHidden/>
          </w:rPr>
          <w:fldChar w:fldCharType="begin"/>
        </w:r>
        <w:r>
          <w:rPr>
            <w:noProof/>
            <w:webHidden/>
          </w:rPr>
          <w:instrText xml:space="preserve"> PAGEREF _Toc34747359 \h </w:instrText>
        </w:r>
        <w:r>
          <w:rPr>
            <w:noProof/>
            <w:webHidden/>
          </w:rPr>
        </w:r>
        <w:r>
          <w:rPr>
            <w:noProof/>
            <w:webHidden/>
          </w:rPr>
          <w:fldChar w:fldCharType="separate"/>
        </w:r>
        <w:r>
          <w:rPr>
            <w:noProof/>
            <w:webHidden/>
          </w:rPr>
          <w:t>85</w:t>
        </w:r>
        <w:r>
          <w:rPr>
            <w:noProof/>
            <w:webHidden/>
          </w:rPr>
          <w:fldChar w:fldCharType="end"/>
        </w:r>
      </w:hyperlink>
    </w:p>
    <w:p w14:paraId="1D260362" w14:textId="1D97DD2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0" w:history="1">
        <w:r w:rsidRPr="00CE0568">
          <w:rPr>
            <w:rStyle w:val="Hyperlink"/>
            <w:noProof/>
          </w:rPr>
          <w:t>Figure 30: Pilot hole on sheet metal</w:t>
        </w:r>
        <w:r>
          <w:rPr>
            <w:noProof/>
            <w:webHidden/>
          </w:rPr>
          <w:tab/>
        </w:r>
        <w:r>
          <w:rPr>
            <w:noProof/>
            <w:webHidden/>
          </w:rPr>
          <w:fldChar w:fldCharType="begin"/>
        </w:r>
        <w:r>
          <w:rPr>
            <w:noProof/>
            <w:webHidden/>
          </w:rPr>
          <w:instrText xml:space="preserve"> PAGEREF _Toc34747360 \h </w:instrText>
        </w:r>
        <w:r>
          <w:rPr>
            <w:noProof/>
            <w:webHidden/>
          </w:rPr>
        </w:r>
        <w:r>
          <w:rPr>
            <w:noProof/>
            <w:webHidden/>
          </w:rPr>
          <w:fldChar w:fldCharType="separate"/>
        </w:r>
        <w:r>
          <w:rPr>
            <w:noProof/>
            <w:webHidden/>
          </w:rPr>
          <w:t>86</w:t>
        </w:r>
        <w:r>
          <w:rPr>
            <w:noProof/>
            <w:webHidden/>
          </w:rPr>
          <w:fldChar w:fldCharType="end"/>
        </w:r>
      </w:hyperlink>
    </w:p>
    <w:p w14:paraId="565C9307" w14:textId="65FF364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1" w:history="1">
        <w:r w:rsidRPr="00CE0568">
          <w:rPr>
            <w:rStyle w:val="Hyperlink"/>
            <w:noProof/>
          </w:rPr>
          <w:t>Figure 31: Schematic representation of the clinching operation</w:t>
        </w:r>
        <w:r>
          <w:rPr>
            <w:noProof/>
            <w:webHidden/>
          </w:rPr>
          <w:tab/>
        </w:r>
        <w:r>
          <w:rPr>
            <w:noProof/>
            <w:webHidden/>
          </w:rPr>
          <w:fldChar w:fldCharType="begin"/>
        </w:r>
        <w:r>
          <w:rPr>
            <w:noProof/>
            <w:webHidden/>
          </w:rPr>
          <w:instrText xml:space="preserve"> PAGEREF _Toc34747361 \h </w:instrText>
        </w:r>
        <w:r>
          <w:rPr>
            <w:noProof/>
            <w:webHidden/>
          </w:rPr>
        </w:r>
        <w:r>
          <w:rPr>
            <w:noProof/>
            <w:webHidden/>
          </w:rPr>
          <w:fldChar w:fldCharType="separate"/>
        </w:r>
        <w:r>
          <w:rPr>
            <w:noProof/>
            <w:webHidden/>
          </w:rPr>
          <w:t>87</w:t>
        </w:r>
        <w:r>
          <w:rPr>
            <w:noProof/>
            <w:webHidden/>
          </w:rPr>
          <w:fldChar w:fldCharType="end"/>
        </w:r>
      </w:hyperlink>
    </w:p>
    <w:p w14:paraId="388157DF" w14:textId="57D789D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2" w:history="1">
        <w:r w:rsidRPr="00CE0568">
          <w:rPr>
            <w:rStyle w:val="Hyperlink"/>
            <w:noProof/>
          </w:rPr>
          <w:t>Figure 32: Clinch Joint Dimensions</w:t>
        </w:r>
        <w:r>
          <w:rPr>
            <w:noProof/>
            <w:webHidden/>
          </w:rPr>
          <w:tab/>
        </w:r>
        <w:r>
          <w:rPr>
            <w:noProof/>
            <w:webHidden/>
          </w:rPr>
          <w:fldChar w:fldCharType="begin"/>
        </w:r>
        <w:r>
          <w:rPr>
            <w:noProof/>
            <w:webHidden/>
          </w:rPr>
          <w:instrText xml:space="preserve"> PAGEREF _Toc34747362 \h </w:instrText>
        </w:r>
        <w:r>
          <w:rPr>
            <w:noProof/>
            <w:webHidden/>
          </w:rPr>
        </w:r>
        <w:r>
          <w:rPr>
            <w:noProof/>
            <w:webHidden/>
          </w:rPr>
          <w:fldChar w:fldCharType="separate"/>
        </w:r>
        <w:r>
          <w:rPr>
            <w:noProof/>
            <w:webHidden/>
          </w:rPr>
          <w:t>88</w:t>
        </w:r>
        <w:r>
          <w:rPr>
            <w:noProof/>
            <w:webHidden/>
          </w:rPr>
          <w:fldChar w:fldCharType="end"/>
        </w:r>
      </w:hyperlink>
    </w:p>
    <w:p w14:paraId="5514E82B" w14:textId="66737A0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3" w:history="1">
        <w:r w:rsidRPr="00CE0568">
          <w:rPr>
            <w:rStyle w:val="Hyperlink"/>
            <w:noProof/>
          </w:rPr>
          <w:t>Figure 33: TOX (left) and BTM’s Tog-L-Loc system</w:t>
        </w:r>
        <w:r>
          <w:rPr>
            <w:noProof/>
            <w:webHidden/>
          </w:rPr>
          <w:tab/>
        </w:r>
        <w:r>
          <w:rPr>
            <w:noProof/>
            <w:webHidden/>
          </w:rPr>
          <w:fldChar w:fldCharType="begin"/>
        </w:r>
        <w:r>
          <w:rPr>
            <w:noProof/>
            <w:webHidden/>
          </w:rPr>
          <w:instrText xml:space="preserve"> PAGEREF _Toc34747363 \h </w:instrText>
        </w:r>
        <w:r>
          <w:rPr>
            <w:noProof/>
            <w:webHidden/>
          </w:rPr>
        </w:r>
        <w:r>
          <w:rPr>
            <w:noProof/>
            <w:webHidden/>
          </w:rPr>
          <w:fldChar w:fldCharType="separate"/>
        </w:r>
        <w:r>
          <w:rPr>
            <w:noProof/>
            <w:webHidden/>
          </w:rPr>
          <w:t>88</w:t>
        </w:r>
        <w:r>
          <w:rPr>
            <w:noProof/>
            <w:webHidden/>
          </w:rPr>
          <w:fldChar w:fldCharType="end"/>
        </w:r>
      </w:hyperlink>
    </w:p>
    <w:p w14:paraId="1E1B9184" w14:textId="50694C0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4" w:history="1">
        <w:r w:rsidRPr="00CE0568">
          <w:rPr>
            <w:rStyle w:val="Hyperlink"/>
            <w:noProof/>
          </w:rPr>
          <w:t>Figure 34: Cross Section of a Heat Stake</w:t>
        </w:r>
        <w:r>
          <w:rPr>
            <w:noProof/>
            <w:webHidden/>
          </w:rPr>
          <w:tab/>
        </w:r>
        <w:r>
          <w:rPr>
            <w:noProof/>
            <w:webHidden/>
          </w:rPr>
          <w:fldChar w:fldCharType="begin"/>
        </w:r>
        <w:r>
          <w:rPr>
            <w:noProof/>
            <w:webHidden/>
          </w:rPr>
          <w:instrText xml:space="preserve"> PAGEREF _Toc34747364 \h </w:instrText>
        </w:r>
        <w:r>
          <w:rPr>
            <w:noProof/>
            <w:webHidden/>
          </w:rPr>
        </w:r>
        <w:r>
          <w:rPr>
            <w:noProof/>
            <w:webHidden/>
          </w:rPr>
          <w:fldChar w:fldCharType="separate"/>
        </w:r>
        <w:r>
          <w:rPr>
            <w:noProof/>
            <w:webHidden/>
          </w:rPr>
          <w:t>91</w:t>
        </w:r>
        <w:r>
          <w:rPr>
            <w:noProof/>
            <w:webHidden/>
          </w:rPr>
          <w:fldChar w:fldCharType="end"/>
        </w:r>
      </w:hyperlink>
    </w:p>
    <w:p w14:paraId="22AA2AE7" w14:textId="6AB9CC1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5" w:history="1">
        <w:r w:rsidRPr="00CE0568">
          <w:rPr>
            <w:rStyle w:val="Hyperlink"/>
            <w:noProof/>
          </w:rPr>
          <w:t>Figure 35: A "Hairpin Clip"</w:t>
        </w:r>
        <w:r>
          <w:rPr>
            <w:noProof/>
            <w:webHidden/>
          </w:rPr>
          <w:tab/>
        </w:r>
        <w:r>
          <w:rPr>
            <w:noProof/>
            <w:webHidden/>
          </w:rPr>
          <w:fldChar w:fldCharType="begin"/>
        </w:r>
        <w:r>
          <w:rPr>
            <w:noProof/>
            <w:webHidden/>
          </w:rPr>
          <w:instrText xml:space="preserve"> PAGEREF _Toc34747365 \h </w:instrText>
        </w:r>
        <w:r>
          <w:rPr>
            <w:noProof/>
            <w:webHidden/>
          </w:rPr>
        </w:r>
        <w:r>
          <w:rPr>
            <w:noProof/>
            <w:webHidden/>
          </w:rPr>
          <w:fldChar w:fldCharType="separate"/>
        </w:r>
        <w:r>
          <w:rPr>
            <w:noProof/>
            <w:webHidden/>
          </w:rPr>
          <w:t>93</w:t>
        </w:r>
        <w:r>
          <w:rPr>
            <w:noProof/>
            <w:webHidden/>
          </w:rPr>
          <w:fldChar w:fldCharType="end"/>
        </w:r>
      </w:hyperlink>
    </w:p>
    <w:p w14:paraId="753CB15D" w14:textId="6A625EC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6" w:history="1">
        <w:r w:rsidRPr="00CE0568">
          <w:rPr>
            <w:rStyle w:val="Hyperlink"/>
            <w:noProof/>
          </w:rPr>
          <w:t>Figure 36: Internal and External Circlips</w:t>
        </w:r>
        <w:r>
          <w:rPr>
            <w:noProof/>
            <w:webHidden/>
          </w:rPr>
          <w:tab/>
        </w:r>
        <w:r>
          <w:rPr>
            <w:noProof/>
            <w:webHidden/>
          </w:rPr>
          <w:fldChar w:fldCharType="begin"/>
        </w:r>
        <w:r>
          <w:rPr>
            <w:noProof/>
            <w:webHidden/>
          </w:rPr>
          <w:instrText xml:space="preserve"> PAGEREF _Toc34747366 \h </w:instrText>
        </w:r>
        <w:r>
          <w:rPr>
            <w:noProof/>
            <w:webHidden/>
          </w:rPr>
        </w:r>
        <w:r>
          <w:rPr>
            <w:noProof/>
            <w:webHidden/>
          </w:rPr>
          <w:fldChar w:fldCharType="separate"/>
        </w:r>
        <w:r>
          <w:rPr>
            <w:noProof/>
            <w:webHidden/>
          </w:rPr>
          <w:t>93</w:t>
        </w:r>
        <w:r>
          <w:rPr>
            <w:noProof/>
            <w:webHidden/>
          </w:rPr>
          <w:fldChar w:fldCharType="end"/>
        </w:r>
      </w:hyperlink>
    </w:p>
    <w:p w14:paraId="346D27A2" w14:textId="0F6D13B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7" w:history="1">
        <w:r w:rsidRPr="00CE0568">
          <w:rPr>
            <w:rStyle w:val="Hyperlink"/>
            <w:noProof/>
          </w:rPr>
          <w:t>Figure 37: Clips Pushed into a Hole</w:t>
        </w:r>
        <w:r>
          <w:rPr>
            <w:noProof/>
            <w:webHidden/>
          </w:rPr>
          <w:tab/>
        </w:r>
        <w:r>
          <w:rPr>
            <w:noProof/>
            <w:webHidden/>
          </w:rPr>
          <w:fldChar w:fldCharType="begin"/>
        </w:r>
        <w:r>
          <w:rPr>
            <w:noProof/>
            <w:webHidden/>
          </w:rPr>
          <w:instrText xml:space="preserve"> PAGEREF _Toc34747367 \h </w:instrText>
        </w:r>
        <w:r>
          <w:rPr>
            <w:noProof/>
            <w:webHidden/>
          </w:rPr>
        </w:r>
        <w:r>
          <w:rPr>
            <w:noProof/>
            <w:webHidden/>
          </w:rPr>
          <w:fldChar w:fldCharType="separate"/>
        </w:r>
        <w:r>
          <w:rPr>
            <w:noProof/>
            <w:webHidden/>
          </w:rPr>
          <w:t>93</w:t>
        </w:r>
        <w:r>
          <w:rPr>
            <w:noProof/>
            <w:webHidden/>
          </w:rPr>
          <w:fldChar w:fldCharType="end"/>
        </w:r>
      </w:hyperlink>
    </w:p>
    <w:p w14:paraId="5A964C97" w14:textId="520C103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8" w:history="1">
        <w:r w:rsidRPr="00CE0568">
          <w:rPr>
            <w:rStyle w:val="Hyperlink"/>
            <w:noProof/>
          </w:rPr>
          <w:t>Figure 38: Clips Sliding onto a Flat Surface</w:t>
        </w:r>
        <w:r>
          <w:rPr>
            <w:noProof/>
            <w:webHidden/>
          </w:rPr>
          <w:tab/>
        </w:r>
        <w:r>
          <w:rPr>
            <w:noProof/>
            <w:webHidden/>
          </w:rPr>
          <w:fldChar w:fldCharType="begin"/>
        </w:r>
        <w:r>
          <w:rPr>
            <w:noProof/>
            <w:webHidden/>
          </w:rPr>
          <w:instrText xml:space="preserve"> PAGEREF _Toc34747368 \h </w:instrText>
        </w:r>
        <w:r>
          <w:rPr>
            <w:noProof/>
            <w:webHidden/>
          </w:rPr>
        </w:r>
        <w:r>
          <w:rPr>
            <w:noProof/>
            <w:webHidden/>
          </w:rPr>
          <w:fldChar w:fldCharType="separate"/>
        </w:r>
        <w:r>
          <w:rPr>
            <w:noProof/>
            <w:webHidden/>
          </w:rPr>
          <w:t>93</w:t>
        </w:r>
        <w:r>
          <w:rPr>
            <w:noProof/>
            <w:webHidden/>
          </w:rPr>
          <w:fldChar w:fldCharType="end"/>
        </w:r>
      </w:hyperlink>
    </w:p>
    <w:p w14:paraId="5305156B" w14:textId="59C40FB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9" w:history="1">
        <w:r w:rsidRPr="00CE0568">
          <w:rPr>
            <w:rStyle w:val="Hyperlink"/>
            <w:noProof/>
          </w:rPr>
          <w:t>Figure 39: RIVTAC</w:t>
        </w:r>
        <w:r w:rsidRPr="00CE0568">
          <w:rPr>
            <w:rStyle w:val="Hyperlink"/>
            <w:rFonts w:cs="Calibri"/>
            <w:noProof/>
          </w:rPr>
          <w:t>®</w:t>
        </w:r>
        <w:r w:rsidRPr="00CE0568">
          <w:rPr>
            <w:rStyle w:val="Hyperlink"/>
            <w:noProof/>
          </w:rPr>
          <w:t xml:space="preserve"> Nail</w:t>
        </w:r>
        <w:r>
          <w:rPr>
            <w:noProof/>
            <w:webHidden/>
          </w:rPr>
          <w:tab/>
        </w:r>
        <w:r>
          <w:rPr>
            <w:noProof/>
            <w:webHidden/>
          </w:rPr>
          <w:fldChar w:fldCharType="begin"/>
        </w:r>
        <w:r>
          <w:rPr>
            <w:noProof/>
            <w:webHidden/>
          </w:rPr>
          <w:instrText xml:space="preserve"> PAGEREF _Toc34747369 \h </w:instrText>
        </w:r>
        <w:r>
          <w:rPr>
            <w:noProof/>
            <w:webHidden/>
          </w:rPr>
        </w:r>
        <w:r>
          <w:rPr>
            <w:noProof/>
            <w:webHidden/>
          </w:rPr>
          <w:fldChar w:fldCharType="separate"/>
        </w:r>
        <w:r>
          <w:rPr>
            <w:noProof/>
            <w:webHidden/>
          </w:rPr>
          <w:t>95</w:t>
        </w:r>
        <w:r>
          <w:rPr>
            <w:noProof/>
            <w:webHidden/>
          </w:rPr>
          <w:fldChar w:fldCharType="end"/>
        </w:r>
      </w:hyperlink>
    </w:p>
    <w:p w14:paraId="05139E8A" w14:textId="5E6C0D1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0" w:history="1">
        <w:r w:rsidRPr="00CE0568">
          <w:rPr>
            <w:rStyle w:val="Hyperlink"/>
            <w:noProof/>
          </w:rPr>
          <w:t>Figure 40: Cross Section of a Nail, Connecting Two Sheets</w:t>
        </w:r>
        <w:r>
          <w:rPr>
            <w:noProof/>
            <w:webHidden/>
          </w:rPr>
          <w:tab/>
        </w:r>
        <w:r>
          <w:rPr>
            <w:noProof/>
            <w:webHidden/>
          </w:rPr>
          <w:fldChar w:fldCharType="begin"/>
        </w:r>
        <w:r>
          <w:rPr>
            <w:noProof/>
            <w:webHidden/>
          </w:rPr>
          <w:instrText xml:space="preserve"> PAGEREF _Toc34747370 \h </w:instrText>
        </w:r>
        <w:r>
          <w:rPr>
            <w:noProof/>
            <w:webHidden/>
          </w:rPr>
        </w:r>
        <w:r>
          <w:rPr>
            <w:noProof/>
            <w:webHidden/>
          </w:rPr>
          <w:fldChar w:fldCharType="separate"/>
        </w:r>
        <w:r>
          <w:rPr>
            <w:noProof/>
            <w:webHidden/>
          </w:rPr>
          <w:t>96</w:t>
        </w:r>
        <w:r>
          <w:rPr>
            <w:noProof/>
            <w:webHidden/>
          </w:rPr>
          <w:fldChar w:fldCharType="end"/>
        </w:r>
      </w:hyperlink>
    </w:p>
    <w:p w14:paraId="5CB5C07D" w14:textId="03560F7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1" w:history="1">
        <w:r w:rsidRPr="00CE0568">
          <w:rPr>
            <w:rStyle w:val="Hyperlink"/>
            <w:noProof/>
          </w:rPr>
          <w:t>Figure 41: Weld Line Changing from Y-Joint to Overlap-Joint</w:t>
        </w:r>
        <w:r>
          <w:rPr>
            <w:noProof/>
            <w:webHidden/>
          </w:rPr>
          <w:tab/>
        </w:r>
        <w:r>
          <w:rPr>
            <w:noProof/>
            <w:webHidden/>
          </w:rPr>
          <w:fldChar w:fldCharType="begin"/>
        </w:r>
        <w:r>
          <w:rPr>
            <w:noProof/>
            <w:webHidden/>
          </w:rPr>
          <w:instrText xml:space="preserve"> PAGEREF _Toc34747371 \h </w:instrText>
        </w:r>
        <w:r>
          <w:rPr>
            <w:noProof/>
            <w:webHidden/>
          </w:rPr>
        </w:r>
        <w:r>
          <w:rPr>
            <w:noProof/>
            <w:webHidden/>
          </w:rPr>
          <w:fldChar w:fldCharType="separate"/>
        </w:r>
        <w:r>
          <w:rPr>
            <w:noProof/>
            <w:webHidden/>
          </w:rPr>
          <w:t>101</w:t>
        </w:r>
        <w:r>
          <w:rPr>
            <w:noProof/>
            <w:webHidden/>
          </w:rPr>
          <w:fldChar w:fldCharType="end"/>
        </w:r>
      </w:hyperlink>
    </w:p>
    <w:p w14:paraId="43A669A1" w14:textId="68C3493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2" w:history="1">
        <w:r w:rsidRPr="00CE0568">
          <w:rPr>
            <w:rStyle w:val="Hyperlink"/>
            <w:noProof/>
          </w:rPr>
          <w:t>Figure 42: Longitudinal stiffener, top view</w:t>
        </w:r>
        <w:r>
          <w:rPr>
            <w:noProof/>
            <w:webHidden/>
          </w:rPr>
          <w:tab/>
        </w:r>
        <w:r>
          <w:rPr>
            <w:noProof/>
            <w:webHidden/>
          </w:rPr>
          <w:fldChar w:fldCharType="begin"/>
        </w:r>
        <w:r>
          <w:rPr>
            <w:noProof/>
            <w:webHidden/>
          </w:rPr>
          <w:instrText xml:space="preserve"> PAGEREF _Toc34747372 \h </w:instrText>
        </w:r>
        <w:r>
          <w:rPr>
            <w:noProof/>
            <w:webHidden/>
          </w:rPr>
        </w:r>
        <w:r>
          <w:rPr>
            <w:noProof/>
            <w:webHidden/>
          </w:rPr>
          <w:fldChar w:fldCharType="separate"/>
        </w:r>
        <w:r>
          <w:rPr>
            <w:noProof/>
            <w:webHidden/>
          </w:rPr>
          <w:t>101</w:t>
        </w:r>
        <w:r>
          <w:rPr>
            <w:noProof/>
            <w:webHidden/>
          </w:rPr>
          <w:fldChar w:fldCharType="end"/>
        </w:r>
      </w:hyperlink>
    </w:p>
    <w:p w14:paraId="622F26BE" w14:textId="0B16DF8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3" w:history="1">
        <w:r w:rsidRPr="00CE0568">
          <w:rPr>
            <w:rStyle w:val="Hyperlink"/>
            <w:noProof/>
          </w:rPr>
          <w:t>Figure 43: Seam weld types and attributes</w:t>
        </w:r>
        <w:r>
          <w:rPr>
            <w:noProof/>
            <w:webHidden/>
          </w:rPr>
          <w:tab/>
        </w:r>
        <w:r>
          <w:rPr>
            <w:noProof/>
            <w:webHidden/>
          </w:rPr>
          <w:fldChar w:fldCharType="begin"/>
        </w:r>
        <w:r>
          <w:rPr>
            <w:noProof/>
            <w:webHidden/>
          </w:rPr>
          <w:instrText xml:space="preserve"> PAGEREF _Toc34747373 \h </w:instrText>
        </w:r>
        <w:r>
          <w:rPr>
            <w:noProof/>
            <w:webHidden/>
          </w:rPr>
        </w:r>
        <w:r>
          <w:rPr>
            <w:noProof/>
            <w:webHidden/>
          </w:rPr>
          <w:fldChar w:fldCharType="separate"/>
        </w:r>
        <w:r>
          <w:rPr>
            <w:noProof/>
            <w:webHidden/>
          </w:rPr>
          <w:t>103</w:t>
        </w:r>
        <w:r>
          <w:rPr>
            <w:noProof/>
            <w:webHidden/>
          </w:rPr>
          <w:fldChar w:fldCharType="end"/>
        </w:r>
      </w:hyperlink>
    </w:p>
    <w:p w14:paraId="45EE3E62" w14:textId="6855CBE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4" w:history="1">
        <w:r w:rsidRPr="00CE0568">
          <w:rPr>
            <w:rStyle w:val="Hyperlink"/>
            <w:noProof/>
          </w:rPr>
          <w:t>Figure 44: χMCF Structure of a Seam Weld (</w:t>
        </w:r>
        <w:r w:rsidRPr="00CE0568">
          <w:rPr>
            <w:rStyle w:val="Hyperlink"/>
            <w:i/>
            <w:noProof/>
          </w:rPr>
          <w:t>connection_1d</w:t>
        </w:r>
        <w:r w:rsidRPr="00CE0568">
          <w:rPr>
            <w:rStyle w:val="Hyperlink"/>
            <w:noProof/>
          </w:rPr>
          <w:t>)</w:t>
        </w:r>
        <w:r>
          <w:rPr>
            <w:noProof/>
            <w:webHidden/>
          </w:rPr>
          <w:tab/>
        </w:r>
        <w:r>
          <w:rPr>
            <w:noProof/>
            <w:webHidden/>
          </w:rPr>
          <w:fldChar w:fldCharType="begin"/>
        </w:r>
        <w:r>
          <w:rPr>
            <w:noProof/>
            <w:webHidden/>
          </w:rPr>
          <w:instrText xml:space="preserve"> PAGEREF _Toc34747374 \h </w:instrText>
        </w:r>
        <w:r>
          <w:rPr>
            <w:noProof/>
            <w:webHidden/>
          </w:rPr>
        </w:r>
        <w:r>
          <w:rPr>
            <w:noProof/>
            <w:webHidden/>
          </w:rPr>
          <w:fldChar w:fldCharType="separate"/>
        </w:r>
        <w:r>
          <w:rPr>
            <w:noProof/>
            <w:webHidden/>
          </w:rPr>
          <w:t>104</w:t>
        </w:r>
        <w:r>
          <w:rPr>
            <w:noProof/>
            <w:webHidden/>
          </w:rPr>
          <w:fldChar w:fldCharType="end"/>
        </w:r>
      </w:hyperlink>
    </w:p>
    <w:p w14:paraId="5FDC1D00" w14:textId="29CCAE4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5" w:history="1">
        <w:r w:rsidRPr="00CE0568">
          <w:rPr>
            <w:rStyle w:val="Hyperlink"/>
            <w:noProof/>
          </w:rPr>
          <w:t>Figure 45: Sheet Parameters vs.  Weld Position Parameters</w:t>
        </w:r>
        <w:r>
          <w:rPr>
            <w:noProof/>
            <w:webHidden/>
          </w:rPr>
          <w:tab/>
        </w:r>
        <w:r>
          <w:rPr>
            <w:noProof/>
            <w:webHidden/>
          </w:rPr>
          <w:fldChar w:fldCharType="begin"/>
        </w:r>
        <w:r>
          <w:rPr>
            <w:noProof/>
            <w:webHidden/>
          </w:rPr>
          <w:instrText xml:space="preserve"> PAGEREF _Toc34747375 \h </w:instrText>
        </w:r>
        <w:r>
          <w:rPr>
            <w:noProof/>
            <w:webHidden/>
          </w:rPr>
        </w:r>
        <w:r>
          <w:rPr>
            <w:noProof/>
            <w:webHidden/>
          </w:rPr>
          <w:fldChar w:fldCharType="separate"/>
        </w:r>
        <w:r>
          <w:rPr>
            <w:noProof/>
            <w:webHidden/>
          </w:rPr>
          <w:t>107</w:t>
        </w:r>
        <w:r>
          <w:rPr>
            <w:noProof/>
            <w:webHidden/>
          </w:rPr>
          <w:fldChar w:fldCharType="end"/>
        </w:r>
      </w:hyperlink>
    </w:p>
    <w:p w14:paraId="1A517C51" w14:textId="4CF3CB2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6" w:history="1">
        <w:r w:rsidRPr="00CE0568">
          <w:rPr>
            <w:rStyle w:val="Hyperlink"/>
            <w:noProof/>
          </w:rPr>
          <w:t>Figure 46: Welding Position of a Y-Joint</w:t>
        </w:r>
        <w:r>
          <w:rPr>
            <w:noProof/>
            <w:webHidden/>
          </w:rPr>
          <w:tab/>
        </w:r>
        <w:r>
          <w:rPr>
            <w:noProof/>
            <w:webHidden/>
          </w:rPr>
          <w:fldChar w:fldCharType="begin"/>
        </w:r>
        <w:r>
          <w:rPr>
            <w:noProof/>
            <w:webHidden/>
          </w:rPr>
          <w:instrText xml:space="preserve"> PAGEREF _Toc34747376 \h </w:instrText>
        </w:r>
        <w:r>
          <w:rPr>
            <w:noProof/>
            <w:webHidden/>
          </w:rPr>
        </w:r>
        <w:r>
          <w:rPr>
            <w:noProof/>
            <w:webHidden/>
          </w:rPr>
          <w:fldChar w:fldCharType="separate"/>
        </w:r>
        <w:r>
          <w:rPr>
            <w:noProof/>
            <w:webHidden/>
          </w:rPr>
          <w:t>109</w:t>
        </w:r>
        <w:r>
          <w:rPr>
            <w:noProof/>
            <w:webHidden/>
          </w:rPr>
          <w:fldChar w:fldCharType="end"/>
        </w:r>
      </w:hyperlink>
    </w:p>
    <w:p w14:paraId="431AF7CF" w14:textId="7F03E37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7" w:history="1">
        <w:r w:rsidRPr="00CE0568">
          <w:rPr>
            <w:rStyle w:val="Hyperlink"/>
            <w:noProof/>
          </w:rPr>
          <w:t>Figure 47: Welding Position vector direction and length</w:t>
        </w:r>
        <w:r>
          <w:rPr>
            <w:noProof/>
            <w:webHidden/>
          </w:rPr>
          <w:tab/>
        </w:r>
        <w:r>
          <w:rPr>
            <w:noProof/>
            <w:webHidden/>
          </w:rPr>
          <w:fldChar w:fldCharType="begin"/>
        </w:r>
        <w:r>
          <w:rPr>
            <w:noProof/>
            <w:webHidden/>
          </w:rPr>
          <w:instrText xml:space="preserve"> PAGEREF _Toc34747377 \h </w:instrText>
        </w:r>
        <w:r>
          <w:rPr>
            <w:noProof/>
            <w:webHidden/>
          </w:rPr>
        </w:r>
        <w:r>
          <w:rPr>
            <w:noProof/>
            <w:webHidden/>
          </w:rPr>
          <w:fldChar w:fldCharType="separate"/>
        </w:r>
        <w:r>
          <w:rPr>
            <w:noProof/>
            <w:webHidden/>
          </w:rPr>
          <w:t>110</w:t>
        </w:r>
        <w:r>
          <w:rPr>
            <w:noProof/>
            <w:webHidden/>
          </w:rPr>
          <w:fldChar w:fldCharType="end"/>
        </w:r>
      </w:hyperlink>
    </w:p>
    <w:p w14:paraId="7CA18581" w14:textId="5C371BC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1" w:anchor="_Toc34747378" w:history="1">
        <w:r w:rsidRPr="00CE0568">
          <w:rPr>
            <w:rStyle w:val="Hyperlink"/>
            <w:noProof/>
          </w:rPr>
          <w:t>Figure 48: Butt Joint Sheet Layout</w:t>
        </w:r>
        <w:r>
          <w:rPr>
            <w:noProof/>
            <w:webHidden/>
          </w:rPr>
          <w:tab/>
        </w:r>
        <w:r>
          <w:rPr>
            <w:noProof/>
            <w:webHidden/>
          </w:rPr>
          <w:fldChar w:fldCharType="begin"/>
        </w:r>
        <w:r>
          <w:rPr>
            <w:noProof/>
            <w:webHidden/>
          </w:rPr>
          <w:instrText xml:space="preserve"> PAGEREF _Toc34747378 \h </w:instrText>
        </w:r>
        <w:r>
          <w:rPr>
            <w:noProof/>
            <w:webHidden/>
          </w:rPr>
        </w:r>
        <w:r>
          <w:rPr>
            <w:noProof/>
            <w:webHidden/>
          </w:rPr>
          <w:fldChar w:fldCharType="separate"/>
        </w:r>
        <w:r>
          <w:rPr>
            <w:noProof/>
            <w:webHidden/>
          </w:rPr>
          <w:t>113</w:t>
        </w:r>
        <w:r>
          <w:rPr>
            <w:noProof/>
            <w:webHidden/>
          </w:rPr>
          <w:fldChar w:fldCharType="end"/>
        </w:r>
      </w:hyperlink>
    </w:p>
    <w:p w14:paraId="5B8BA6BD" w14:textId="379C2F3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2" w:anchor="_Toc34747379" w:history="1">
        <w:r w:rsidRPr="00CE0568">
          <w:rPr>
            <w:rStyle w:val="Hyperlink"/>
            <w:noProof/>
          </w:rPr>
          <w:t>Figure 49: Butt Joint Weld parameters</w:t>
        </w:r>
        <w:r>
          <w:rPr>
            <w:noProof/>
            <w:webHidden/>
          </w:rPr>
          <w:tab/>
        </w:r>
        <w:r>
          <w:rPr>
            <w:noProof/>
            <w:webHidden/>
          </w:rPr>
          <w:fldChar w:fldCharType="begin"/>
        </w:r>
        <w:r>
          <w:rPr>
            <w:noProof/>
            <w:webHidden/>
          </w:rPr>
          <w:instrText xml:space="preserve"> PAGEREF _Toc34747379 \h </w:instrText>
        </w:r>
        <w:r>
          <w:rPr>
            <w:noProof/>
            <w:webHidden/>
          </w:rPr>
        </w:r>
        <w:r>
          <w:rPr>
            <w:noProof/>
            <w:webHidden/>
          </w:rPr>
          <w:fldChar w:fldCharType="separate"/>
        </w:r>
        <w:r>
          <w:rPr>
            <w:noProof/>
            <w:webHidden/>
          </w:rPr>
          <w:t>113</w:t>
        </w:r>
        <w:r>
          <w:rPr>
            <w:noProof/>
            <w:webHidden/>
          </w:rPr>
          <w:fldChar w:fldCharType="end"/>
        </w:r>
      </w:hyperlink>
    </w:p>
    <w:p w14:paraId="17888AB0" w14:textId="7D31556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3" w:anchor="_Toc34747380" w:history="1">
        <w:r w:rsidRPr="00CE0568">
          <w:rPr>
            <w:rStyle w:val="Hyperlink"/>
            <w:noProof/>
          </w:rPr>
          <w:t>Figure 50: Corner Weld Sheet Layout</w:t>
        </w:r>
        <w:r>
          <w:rPr>
            <w:noProof/>
            <w:webHidden/>
          </w:rPr>
          <w:tab/>
        </w:r>
        <w:r>
          <w:rPr>
            <w:noProof/>
            <w:webHidden/>
          </w:rPr>
          <w:fldChar w:fldCharType="begin"/>
        </w:r>
        <w:r>
          <w:rPr>
            <w:noProof/>
            <w:webHidden/>
          </w:rPr>
          <w:instrText xml:space="preserve"> PAGEREF _Toc34747380 \h </w:instrText>
        </w:r>
        <w:r>
          <w:rPr>
            <w:noProof/>
            <w:webHidden/>
          </w:rPr>
        </w:r>
        <w:r>
          <w:rPr>
            <w:noProof/>
            <w:webHidden/>
          </w:rPr>
          <w:fldChar w:fldCharType="separate"/>
        </w:r>
        <w:r>
          <w:rPr>
            <w:noProof/>
            <w:webHidden/>
          </w:rPr>
          <w:t>116</w:t>
        </w:r>
        <w:r>
          <w:rPr>
            <w:noProof/>
            <w:webHidden/>
          </w:rPr>
          <w:fldChar w:fldCharType="end"/>
        </w:r>
      </w:hyperlink>
    </w:p>
    <w:p w14:paraId="6C3D363C" w14:textId="6D875AE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4" w:anchor="_Toc34747381" w:history="1">
        <w:r w:rsidRPr="00CE0568">
          <w:rPr>
            <w:rStyle w:val="Hyperlink"/>
            <w:noProof/>
          </w:rPr>
          <w:t>Figure 51: Corner Weld Parameters</w:t>
        </w:r>
        <w:r>
          <w:rPr>
            <w:noProof/>
            <w:webHidden/>
          </w:rPr>
          <w:tab/>
        </w:r>
        <w:r>
          <w:rPr>
            <w:noProof/>
            <w:webHidden/>
          </w:rPr>
          <w:fldChar w:fldCharType="begin"/>
        </w:r>
        <w:r>
          <w:rPr>
            <w:noProof/>
            <w:webHidden/>
          </w:rPr>
          <w:instrText xml:space="preserve"> PAGEREF _Toc34747381 \h </w:instrText>
        </w:r>
        <w:r>
          <w:rPr>
            <w:noProof/>
            <w:webHidden/>
          </w:rPr>
        </w:r>
        <w:r>
          <w:rPr>
            <w:noProof/>
            <w:webHidden/>
          </w:rPr>
          <w:fldChar w:fldCharType="separate"/>
        </w:r>
        <w:r>
          <w:rPr>
            <w:noProof/>
            <w:webHidden/>
          </w:rPr>
          <w:t>116</w:t>
        </w:r>
        <w:r>
          <w:rPr>
            <w:noProof/>
            <w:webHidden/>
          </w:rPr>
          <w:fldChar w:fldCharType="end"/>
        </w:r>
      </w:hyperlink>
    </w:p>
    <w:p w14:paraId="035693C3" w14:textId="2CA4102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5" w:anchor="_Toc34747382" w:history="1">
        <w:r w:rsidRPr="00CE0568">
          <w:rPr>
            <w:rStyle w:val="Hyperlink"/>
            <w:noProof/>
          </w:rPr>
          <w:t>Figure 53: Double Corner Weld Parameters</w:t>
        </w:r>
        <w:r>
          <w:rPr>
            <w:noProof/>
            <w:webHidden/>
          </w:rPr>
          <w:tab/>
        </w:r>
        <w:r>
          <w:rPr>
            <w:noProof/>
            <w:webHidden/>
          </w:rPr>
          <w:fldChar w:fldCharType="begin"/>
        </w:r>
        <w:r>
          <w:rPr>
            <w:noProof/>
            <w:webHidden/>
          </w:rPr>
          <w:instrText xml:space="preserve"> PAGEREF _Toc34747382 \h </w:instrText>
        </w:r>
        <w:r>
          <w:rPr>
            <w:noProof/>
            <w:webHidden/>
          </w:rPr>
        </w:r>
        <w:r>
          <w:rPr>
            <w:noProof/>
            <w:webHidden/>
          </w:rPr>
          <w:fldChar w:fldCharType="separate"/>
        </w:r>
        <w:r>
          <w:rPr>
            <w:noProof/>
            <w:webHidden/>
          </w:rPr>
          <w:t>117</w:t>
        </w:r>
        <w:r>
          <w:rPr>
            <w:noProof/>
            <w:webHidden/>
          </w:rPr>
          <w:fldChar w:fldCharType="end"/>
        </w:r>
      </w:hyperlink>
    </w:p>
    <w:p w14:paraId="2B6F4BF9" w14:textId="5F58547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6" w:anchor="_Toc34747383" w:history="1">
        <w:r w:rsidRPr="00CE0568">
          <w:rPr>
            <w:rStyle w:val="Hyperlink"/>
            <w:noProof/>
          </w:rPr>
          <w:t>Figure 52: Corner Weld Sheet Layout</w:t>
        </w:r>
        <w:r>
          <w:rPr>
            <w:noProof/>
            <w:webHidden/>
          </w:rPr>
          <w:tab/>
        </w:r>
        <w:r>
          <w:rPr>
            <w:noProof/>
            <w:webHidden/>
          </w:rPr>
          <w:fldChar w:fldCharType="begin"/>
        </w:r>
        <w:r>
          <w:rPr>
            <w:noProof/>
            <w:webHidden/>
          </w:rPr>
          <w:instrText xml:space="preserve"> PAGEREF _Toc34747383 \h </w:instrText>
        </w:r>
        <w:r>
          <w:rPr>
            <w:noProof/>
            <w:webHidden/>
          </w:rPr>
        </w:r>
        <w:r>
          <w:rPr>
            <w:noProof/>
            <w:webHidden/>
          </w:rPr>
          <w:fldChar w:fldCharType="separate"/>
        </w:r>
        <w:r>
          <w:rPr>
            <w:noProof/>
            <w:webHidden/>
          </w:rPr>
          <w:t>117</w:t>
        </w:r>
        <w:r>
          <w:rPr>
            <w:noProof/>
            <w:webHidden/>
          </w:rPr>
          <w:fldChar w:fldCharType="end"/>
        </w:r>
      </w:hyperlink>
    </w:p>
    <w:p w14:paraId="67C268C5" w14:textId="60B2E47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7" w:anchor="_Toc34747384" w:history="1">
        <w:r w:rsidRPr="00CE0568">
          <w:rPr>
            <w:rStyle w:val="Hyperlink"/>
            <w:noProof/>
          </w:rPr>
          <w:t>Figure 54: Edge Weld Sheet Layout</w:t>
        </w:r>
        <w:r>
          <w:rPr>
            <w:noProof/>
            <w:webHidden/>
          </w:rPr>
          <w:tab/>
        </w:r>
        <w:r>
          <w:rPr>
            <w:noProof/>
            <w:webHidden/>
          </w:rPr>
          <w:fldChar w:fldCharType="begin"/>
        </w:r>
        <w:r>
          <w:rPr>
            <w:noProof/>
            <w:webHidden/>
          </w:rPr>
          <w:instrText xml:space="preserve"> PAGEREF _Toc34747384 \h </w:instrText>
        </w:r>
        <w:r>
          <w:rPr>
            <w:noProof/>
            <w:webHidden/>
          </w:rPr>
        </w:r>
        <w:r>
          <w:rPr>
            <w:noProof/>
            <w:webHidden/>
          </w:rPr>
          <w:fldChar w:fldCharType="separate"/>
        </w:r>
        <w:r>
          <w:rPr>
            <w:noProof/>
            <w:webHidden/>
          </w:rPr>
          <w:t>120</w:t>
        </w:r>
        <w:r>
          <w:rPr>
            <w:noProof/>
            <w:webHidden/>
          </w:rPr>
          <w:fldChar w:fldCharType="end"/>
        </w:r>
      </w:hyperlink>
    </w:p>
    <w:p w14:paraId="283A3B30" w14:textId="18385D6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8" w:anchor="_Toc34747385" w:history="1">
        <w:r w:rsidRPr="00CE0568">
          <w:rPr>
            <w:rStyle w:val="Hyperlink"/>
            <w:noProof/>
          </w:rPr>
          <w:t>Figure 55: Edge Weld parameters</w:t>
        </w:r>
        <w:r>
          <w:rPr>
            <w:noProof/>
            <w:webHidden/>
          </w:rPr>
          <w:tab/>
        </w:r>
        <w:r>
          <w:rPr>
            <w:noProof/>
            <w:webHidden/>
          </w:rPr>
          <w:fldChar w:fldCharType="begin"/>
        </w:r>
        <w:r>
          <w:rPr>
            <w:noProof/>
            <w:webHidden/>
          </w:rPr>
          <w:instrText xml:space="preserve"> PAGEREF _Toc34747385 \h </w:instrText>
        </w:r>
        <w:r>
          <w:rPr>
            <w:noProof/>
            <w:webHidden/>
          </w:rPr>
        </w:r>
        <w:r>
          <w:rPr>
            <w:noProof/>
            <w:webHidden/>
          </w:rPr>
          <w:fldChar w:fldCharType="separate"/>
        </w:r>
        <w:r>
          <w:rPr>
            <w:noProof/>
            <w:webHidden/>
          </w:rPr>
          <w:t>120</w:t>
        </w:r>
        <w:r>
          <w:rPr>
            <w:noProof/>
            <w:webHidden/>
          </w:rPr>
          <w:fldChar w:fldCharType="end"/>
        </w:r>
      </w:hyperlink>
    </w:p>
    <w:p w14:paraId="5CFD704F" w14:textId="4D8A732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9" w:anchor="_Toc34747386" w:history="1">
        <w:r w:rsidRPr="00CE0568">
          <w:rPr>
            <w:rStyle w:val="Hyperlink"/>
            <w:noProof/>
          </w:rPr>
          <w:t>Figure 56: I-Weld Sheet Layout</w:t>
        </w:r>
        <w:r>
          <w:rPr>
            <w:noProof/>
            <w:webHidden/>
          </w:rPr>
          <w:tab/>
        </w:r>
        <w:r>
          <w:rPr>
            <w:noProof/>
            <w:webHidden/>
          </w:rPr>
          <w:fldChar w:fldCharType="begin"/>
        </w:r>
        <w:r>
          <w:rPr>
            <w:noProof/>
            <w:webHidden/>
          </w:rPr>
          <w:instrText xml:space="preserve"> PAGEREF _Toc34747386 \h </w:instrText>
        </w:r>
        <w:r>
          <w:rPr>
            <w:noProof/>
            <w:webHidden/>
          </w:rPr>
        </w:r>
        <w:r>
          <w:rPr>
            <w:noProof/>
            <w:webHidden/>
          </w:rPr>
          <w:fldChar w:fldCharType="separate"/>
        </w:r>
        <w:r>
          <w:rPr>
            <w:noProof/>
            <w:webHidden/>
          </w:rPr>
          <w:t>123</w:t>
        </w:r>
        <w:r>
          <w:rPr>
            <w:noProof/>
            <w:webHidden/>
          </w:rPr>
          <w:fldChar w:fldCharType="end"/>
        </w:r>
      </w:hyperlink>
    </w:p>
    <w:p w14:paraId="01CA78AB" w14:textId="03C3B49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0" w:anchor="_Toc34747387" w:history="1">
        <w:r w:rsidRPr="00CE0568">
          <w:rPr>
            <w:rStyle w:val="Hyperlink"/>
            <w:noProof/>
          </w:rPr>
          <w:t>Figure 57: I-Weld Parameters</w:t>
        </w:r>
        <w:r>
          <w:rPr>
            <w:noProof/>
            <w:webHidden/>
          </w:rPr>
          <w:tab/>
        </w:r>
        <w:r>
          <w:rPr>
            <w:noProof/>
            <w:webHidden/>
          </w:rPr>
          <w:fldChar w:fldCharType="begin"/>
        </w:r>
        <w:r>
          <w:rPr>
            <w:noProof/>
            <w:webHidden/>
          </w:rPr>
          <w:instrText xml:space="preserve"> PAGEREF _Toc34747387 \h </w:instrText>
        </w:r>
        <w:r>
          <w:rPr>
            <w:noProof/>
            <w:webHidden/>
          </w:rPr>
        </w:r>
        <w:r>
          <w:rPr>
            <w:noProof/>
            <w:webHidden/>
          </w:rPr>
          <w:fldChar w:fldCharType="separate"/>
        </w:r>
        <w:r>
          <w:rPr>
            <w:noProof/>
            <w:webHidden/>
          </w:rPr>
          <w:t>123</w:t>
        </w:r>
        <w:r>
          <w:rPr>
            <w:noProof/>
            <w:webHidden/>
          </w:rPr>
          <w:fldChar w:fldCharType="end"/>
        </w:r>
      </w:hyperlink>
    </w:p>
    <w:p w14:paraId="4F83F629" w14:textId="5C02A34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1" w:anchor="_Toc34747388" w:history="1">
        <w:r w:rsidRPr="00CE0568">
          <w:rPr>
            <w:rStyle w:val="Hyperlink"/>
            <w:noProof/>
          </w:rPr>
          <w:t>Figure 58: Overlap Weld Sheet Layout</w:t>
        </w:r>
        <w:r>
          <w:rPr>
            <w:noProof/>
            <w:webHidden/>
          </w:rPr>
          <w:tab/>
        </w:r>
        <w:r>
          <w:rPr>
            <w:noProof/>
            <w:webHidden/>
          </w:rPr>
          <w:fldChar w:fldCharType="begin"/>
        </w:r>
        <w:r>
          <w:rPr>
            <w:noProof/>
            <w:webHidden/>
          </w:rPr>
          <w:instrText xml:space="preserve"> PAGEREF _Toc34747388 \h </w:instrText>
        </w:r>
        <w:r>
          <w:rPr>
            <w:noProof/>
            <w:webHidden/>
          </w:rPr>
        </w:r>
        <w:r>
          <w:rPr>
            <w:noProof/>
            <w:webHidden/>
          </w:rPr>
          <w:fldChar w:fldCharType="separate"/>
        </w:r>
        <w:r>
          <w:rPr>
            <w:noProof/>
            <w:webHidden/>
          </w:rPr>
          <w:t>125</w:t>
        </w:r>
        <w:r>
          <w:rPr>
            <w:noProof/>
            <w:webHidden/>
          </w:rPr>
          <w:fldChar w:fldCharType="end"/>
        </w:r>
      </w:hyperlink>
    </w:p>
    <w:p w14:paraId="14876C06" w14:textId="1985110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2" w:anchor="_Toc34747389" w:history="1">
        <w:r w:rsidRPr="00CE0568">
          <w:rPr>
            <w:rStyle w:val="Hyperlink"/>
            <w:noProof/>
          </w:rPr>
          <w:t>Figure 59: Overlap Weld Parameters</w:t>
        </w:r>
        <w:r>
          <w:rPr>
            <w:noProof/>
            <w:webHidden/>
          </w:rPr>
          <w:tab/>
        </w:r>
        <w:r>
          <w:rPr>
            <w:noProof/>
            <w:webHidden/>
          </w:rPr>
          <w:fldChar w:fldCharType="begin"/>
        </w:r>
        <w:r>
          <w:rPr>
            <w:noProof/>
            <w:webHidden/>
          </w:rPr>
          <w:instrText xml:space="preserve"> PAGEREF _Toc34747389 \h </w:instrText>
        </w:r>
        <w:r>
          <w:rPr>
            <w:noProof/>
            <w:webHidden/>
          </w:rPr>
        </w:r>
        <w:r>
          <w:rPr>
            <w:noProof/>
            <w:webHidden/>
          </w:rPr>
          <w:fldChar w:fldCharType="separate"/>
        </w:r>
        <w:r>
          <w:rPr>
            <w:noProof/>
            <w:webHidden/>
          </w:rPr>
          <w:t>125</w:t>
        </w:r>
        <w:r>
          <w:rPr>
            <w:noProof/>
            <w:webHidden/>
          </w:rPr>
          <w:fldChar w:fldCharType="end"/>
        </w:r>
      </w:hyperlink>
    </w:p>
    <w:p w14:paraId="2A47E697" w14:textId="1D9D184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3" w:anchor="_Toc34747390" w:history="1">
        <w:r w:rsidRPr="00CE0568">
          <w:rPr>
            <w:rStyle w:val="Hyperlink"/>
            <w:noProof/>
          </w:rPr>
          <w:t>Figure 60: Single Sided Double Overlap Weld</w:t>
        </w:r>
        <w:r>
          <w:rPr>
            <w:noProof/>
            <w:webHidden/>
          </w:rPr>
          <w:tab/>
        </w:r>
        <w:r>
          <w:rPr>
            <w:noProof/>
            <w:webHidden/>
          </w:rPr>
          <w:fldChar w:fldCharType="begin"/>
        </w:r>
        <w:r>
          <w:rPr>
            <w:noProof/>
            <w:webHidden/>
          </w:rPr>
          <w:instrText xml:space="preserve"> PAGEREF _Toc34747390 \h </w:instrText>
        </w:r>
        <w:r>
          <w:rPr>
            <w:noProof/>
            <w:webHidden/>
          </w:rPr>
        </w:r>
        <w:r>
          <w:rPr>
            <w:noProof/>
            <w:webHidden/>
          </w:rPr>
          <w:fldChar w:fldCharType="separate"/>
        </w:r>
        <w:r>
          <w:rPr>
            <w:noProof/>
            <w:webHidden/>
          </w:rPr>
          <w:t>126</w:t>
        </w:r>
        <w:r>
          <w:rPr>
            <w:noProof/>
            <w:webHidden/>
          </w:rPr>
          <w:fldChar w:fldCharType="end"/>
        </w:r>
      </w:hyperlink>
    </w:p>
    <w:p w14:paraId="2366027A" w14:textId="6D43440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4" w:anchor="_Toc34747391" w:history="1">
        <w:r w:rsidRPr="00CE0568">
          <w:rPr>
            <w:rStyle w:val="Hyperlink"/>
            <w:noProof/>
          </w:rPr>
          <w:t>Figure 61: Overlap Weld Parameters</w:t>
        </w:r>
        <w:r>
          <w:rPr>
            <w:noProof/>
            <w:webHidden/>
          </w:rPr>
          <w:tab/>
        </w:r>
        <w:r>
          <w:rPr>
            <w:noProof/>
            <w:webHidden/>
          </w:rPr>
          <w:fldChar w:fldCharType="begin"/>
        </w:r>
        <w:r>
          <w:rPr>
            <w:noProof/>
            <w:webHidden/>
          </w:rPr>
          <w:instrText xml:space="preserve"> PAGEREF _Toc34747391 \h </w:instrText>
        </w:r>
        <w:r>
          <w:rPr>
            <w:noProof/>
            <w:webHidden/>
          </w:rPr>
        </w:r>
        <w:r>
          <w:rPr>
            <w:noProof/>
            <w:webHidden/>
          </w:rPr>
          <w:fldChar w:fldCharType="separate"/>
        </w:r>
        <w:r>
          <w:rPr>
            <w:noProof/>
            <w:webHidden/>
          </w:rPr>
          <w:t>126</w:t>
        </w:r>
        <w:r>
          <w:rPr>
            <w:noProof/>
            <w:webHidden/>
          </w:rPr>
          <w:fldChar w:fldCharType="end"/>
        </w:r>
      </w:hyperlink>
    </w:p>
    <w:p w14:paraId="1B79D113" w14:textId="41169B1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5" w:anchor="_Toc34747392" w:history="1">
        <w:r w:rsidRPr="00CE0568">
          <w:rPr>
            <w:rStyle w:val="Hyperlink"/>
            <w:noProof/>
          </w:rPr>
          <w:t>Figure 62: Double Sided Double Overlap Weld</w:t>
        </w:r>
        <w:r>
          <w:rPr>
            <w:noProof/>
            <w:webHidden/>
          </w:rPr>
          <w:tab/>
        </w:r>
        <w:r>
          <w:rPr>
            <w:noProof/>
            <w:webHidden/>
          </w:rPr>
          <w:fldChar w:fldCharType="begin"/>
        </w:r>
        <w:r>
          <w:rPr>
            <w:noProof/>
            <w:webHidden/>
          </w:rPr>
          <w:instrText xml:space="preserve"> PAGEREF _Toc34747392 \h </w:instrText>
        </w:r>
        <w:r>
          <w:rPr>
            <w:noProof/>
            <w:webHidden/>
          </w:rPr>
        </w:r>
        <w:r>
          <w:rPr>
            <w:noProof/>
            <w:webHidden/>
          </w:rPr>
          <w:fldChar w:fldCharType="separate"/>
        </w:r>
        <w:r>
          <w:rPr>
            <w:noProof/>
            <w:webHidden/>
          </w:rPr>
          <w:t>126</w:t>
        </w:r>
        <w:r>
          <w:rPr>
            <w:noProof/>
            <w:webHidden/>
          </w:rPr>
          <w:fldChar w:fldCharType="end"/>
        </w:r>
      </w:hyperlink>
    </w:p>
    <w:p w14:paraId="2B5675B5" w14:textId="712E0C6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6" w:anchor="_Toc34747393" w:history="1">
        <w:r w:rsidRPr="00CE0568">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_Toc34747393 \h </w:instrText>
        </w:r>
        <w:r>
          <w:rPr>
            <w:noProof/>
            <w:webHidden/>
          </w:rPr>
        </w:r>
        <w:r>
          <w:rPr>
            <w:noProof/>
            <w:webHidden/>
          </w:rPr>
          <w:fldChar w:fldCharType="separate"/>
        </w:r>
        <w:r>
          <w:rPr>
            <w:noProof/>
            <w:webHidden/>
          </w:rPr>
          <w:t>127</w:t>
        </w:r>
        <w:r>
          <w:rPr>
            <w:noProof/>
            <w:webHidden/>
          </w:rPr>
          <w:fldChar w:fldCharType="end"/>
        </w:r>
      </w:hyperlink>
    </w:p>
    <w:p w14:paraId="2EEE7640" w14:textId="205DACA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7" w:anchor="_Toc34747394" w:history="1">
        <w:r w:rsidRPr="00CE0568">
          <w:rPr>
            <w:rStyle w:val="Hyperlink"/>
            <w:noProof/>
          </w:rPr>
          <w:t>Figure 64: Y-Joint Sheet Layout</w:t>
        </w:r>
        <w:r>
          <w:rPr>
            <w:noProof/>
            <w:webHidden/>
          </w:rPr>
          <w:tab/>
        </w:r>
        <w:r>
          <w:rPr>
            <w:noProof/>
            <w:webHidden/>
          </w:rPr>
          <w:fldChar w:fldCharType="begin"/>
        </w:r>
        <w:r>
          <w:rPr>
            <w:noProof/>
            <w:webHidden/>
          </w:rPr>
          <w:instrText xml:space="preserve"> PAGEREF _Toc34747394 \h </w:instrText>
        </w:r>
        <w:r>
          <w:rPr>
            <w:noProof/>
            <w:webHidden/>
          </w:rPr>
        </w:r>
        <w:r>
          <w:rPr>
            <w:noProof/>
            <w:webHidden/>
          </w:rPr>
          <w:fldChar w:fldCharType="separate"/>
        </w:r>
        <w:r>
          <w:rPr>
            <w:noProof/>
            <w:webHidden/>
          </w:rPr>
          <w:t>130</w:t>
        </w:r>
        <w:r>
          <w:rPr>
            <w:noProof/>
            <w:webHidden/>
          </w:rPr>
          <w:fldChar w:fldCharType="end"/>
        </w:r>
      </w:hyperlink>
    </w:p>
    <w:p w14:paraId="0D3B3265" w14:textId="15503D0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8" w:anchor="_Toc34747395" w:history="1">
        <w:r w:rsidRPr="00CE0568">
          <w:rPr>
            <w:rStyle w:val="Hyperlink"/>
            <w:noProof/>
          </w:rPr>
          <w:t>Figure 65: Parameters of Y-Joint Weld</w:t>
        </w:r>
        <w:r>
          <w:rPr>
            <w:noProof/>
            <w:webHidden/>
          </w:rPr>
          <w:tab/>
        </w:r>
        <w:r>
          <w:rPr>
            <w:noProof/>
            <w:webHidden/>
          </w:rPr>
          <w:fldChar w:fldCharType="begin"/>
        </w:r>
        <w:r>
          <w:rPr>
            <w:noProof/>
            <w:webHidden/>
          </w:rPr>
          <w:instrText xml:space="preserve"> PAGEREF _Toc34747395 \h </w:instrText>
        </w:r>
        <w:r>
          <w:rPr>
            <w:noProof/>
            <w:webHidden/>
          </w:rPr>
        </w:r>
        <w:r>
          <w:rPr>
            <w:noProof/>
            <w:webHidden/>
          </w:rPr>
          <w:fldChar w:fldCharType="separate"/>
        </w:r>
        <w:r>
          <w:rPr>
            <w:noProof/>
            <w:webHidden/>
          </w:rPr>
          <w:t>130</w:t>
        </w:r>
        <w:r>
          <w:rPr>
            <w:noProof/>
            <w:webHidden/>
          </w:rPr>
          <w:fldChar w:fldCharType="end"/>
        </w:r>
      </w:hyperlink>
    </w:p>
    <w:p w14:paraId="3309088F" w14:textId="7C77473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9" w:anchor="_Toc34747396" w:history="1">
        <w:r w:rsidRPr="00CE0568">
          <w:rPr>
            <w:rStyle w:val="Hyperlink"/>
            <w:noProof/>
          </w:rPr>
          <w:t>Figure 66: K-Joint Sheet Layout</w:t>
        </w:r>
        <w:r>
          <w:rPr>
            <w:noProof/>
            <w:webHidden/>
          </w:rPr>
          <w:tab/>
        </w:r>
        <w:r>
          <w:rPr>
            <w:noProof/>
            <w:webHidden/>
          </w:rPr>
          <w:fldChar w:fldCharType="begin"/>
        </w:r>
        <w:r>
          <w:rPr>
            <w:noProof/>
            <w:webHidden/>
          </w:rPr>
          <w:instrText xml:space="preserve"> PAGEREF _Toc34747396 \h </w:instrText>
        </w:r>
        <w:r>
          <w:rPr>
            <w:noProof/>
            <w:webHidden/>
          </w:rPr>
        </w:r>
        <w:r>
          <w:rPr>
            <w:noProof/>
            <w:webHidden/>
          </w:rPr>
          <w:fldChar w:fldCharType="separate"/>
        </w:r>
        <w:r>
          <w:rPr>
            <w:noProof/>
            <w:webHidden/>
          </w:rPr>
          <w:t>133</w:t>
        </w:r>
        <w:r>
          <w:rPr>
            <w:noProof/>
            <w:webHidden/>
          </w:rPr>
          <w:fldChar w:fldCharType="end"/>
        </w:r>
      </w:hyperlink>
    </w:p>
    <w:p w14:paraId="7C9A34CE" w14:textId="505DBD2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30" w:anchor="_Toc34747397" w:history="1">
        <w:r w:rsidRPr="00CE0568">
          <w:rPr>
            <w:rStyle w:val="Hyperlink"/>
            <w:noProof/>
          </w:rPr>
          <w:t>Figure 67: Parameters of K-Joint Weld</w:t>
        </w:r>
        <w:r>
          <w:rPr>
            <w:noProof/>
            <w:webHidden/>
          </w:rPr>
          <w:tab/>
        </w:r>
        <w:r>
          <w:rPr>
            <w:noProof/>
            <w:webHidden/>
          </w:rPr>
          <w:fldChar w:fldCharType="begin"/>
        </w:r>
        <w:r>
          <w:rPr>
            <w:noProof/>
            <w:webHidden/>
          </w:rPr>
          <w:instrText xml:space="preserve"> PAGEREF _Toc34747397 \h </w:instrText>
        </w:r>
        <w:r>
          <w:rPr>
            <w:noProof/>
            <w:webHidden/>
          </w:rPr>
        </w:r>
        <w:r>
          <w:rPr>
            <w:noProof/>
            <w:webHidden/>
          </w:rPr>
          <w:fldChar w:fldCharType="separate"/>
        </w:r>
        <w:r>
          <w:rPr>
            <w:noProof/>
            <w:webHidden/>
          </w:rPr>
          <w:t>133</w:t>
        </w:r>
        <w:r>
          <w:rPr>
            <w:noProof/>
            <w:webHidden/>
          </w:rPr>
          <w:fldChar w:fldCharType="end"/>
        </w:r>
      </w:hyperlink>
    </w:p>
    <w:p w14:paraId="42E8C164" w14:textId="7B51640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31" w:anchor="_Toc34747398" w:history="1">
        <w:r w:rsidRPr="00CE0568">
          <w:rPr>
            <w:rStyle w:val="Hyperlink"/>
            <w:noProof/>
          </w:rPr>
          <w:t>Figure 68: Cruciform Joint Sheet Layout</w:t>
        </w:r>
        <w:r>
          <w:rPr>
            <w:noProof/>
            <w:webHidden/>
          </w:rPr>
          <w:tab/>
        </w:r>
        <w:r>
          <w:rPr>
            <w:noProof/>
            <w:webHidden/>
          </w:rPr>
          <w:fldChar w:fldCharType="begin"/>
        </w:r>
        <w:r>
          <w:rPr>
            <w:noProof/>
            <w:webHidden/>
          </w:rPr>
          <w:instrText xml:space="preserve"> PAGEREF _Toc34747398 \h </w:instrText>
        </w:r>
        <w:r>
          <w:rPr>
            <w:noProof/>
            <w:webHidden/>
          </w:rPr>
        </w:r>
        <w:r>
          <w:rPr>
            <w:noProof/>
            <w:webHidden/>
          </w:rPr>
          <w:fldChar w:fldCharType="separate"/>
        </w:r>
        <w:r>
          <w:rPr>
            <w:noProof/>
            <w:webHidden/>
          </w:rPr>
          <w:t>137</w:t>
        </w:r>
        <w:r>
          <w:rPr>
            <w:noProof/>
            <w:webHidden/>
          </w:rPr>
          <w:fldChar w:fldCharType="end"/>
        </w:r>
      </w:hyperlink>
    </w:p>
    <w:p w14:paraId="764FEB39" w14:textId="398B966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32" w:anchor="_Toc34747399" w:history="1">
        <w:r w:rsidRPr="00CE0568">
          <w:rPr>
            <w:rStyle w:val="Hyperlink"/>
            <w:noProof/>
          </w:rPr>
          <w:t>Figure 69: Parameters of Cruciform Joint</w:t>
        </w:r>
        <w:r>
          <w:rPr>
            <w:noProof/>
            <w:webHidden/>
          </w:rPr>
          <w:tab/>
        </w:r>
        <w:r>
          <w:rPr>
            <w:noProof/>
            <w:webHidden/>
          </w:rPr>
          <w:fldChar w:fldCharType="begin"/>
        </w:r>
        <w:r>
          <w:rPr>
            <w:noProof/>
            <w:webHidden/>
          </w:rPr>
          <w:instrText xml:space="preserve"> PAGEREF _Toc34747399 \h </w:instrText>
        </w:r>
        <w:r>
          <w:rPr>
            <w:noProof/>
            <w:webHidden/>
          </w:rPr>
        </w:r>
        <w:r>
          <w:rPr>
            <w:noProof/>
            <w:webHidden/>
          </w:rPr>
          <w:fldChar w:fldCharType="separate"/>
        </w:r>
        <w:r>
          <w:rPr>
            <w:noProof/>
            <w:webHidden/>
          </w:rPr>
          <w:t>137</w:t>
        </w:r>
        <w:r>
          <w:rPr>
            <w:noProof/>
            <w:webHidden/>
          </w:rPr>
          <w:fldChar w:fldCharType="end"/>
        </w:r>
      </w:hyperlink>
    </w:p>
    <w:p w14:paraId="72FFD800" w14:textId="621C13B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33" w:anchor="_Toc34747400" w:history="1">
        <w:r w:rsidRPr="00CE0568">
          <w:rPr>
            <w:rStyle w:val="Hyperlink"/>
            <w:noProof/>
          </w:rPr>
          <w:t>Figure 70: Flared Joint Sheet Layout</w:t>
        </w:r>
        <w:r>
          <w:rPr>
            <w:noProof/>
            <w:webHidden/>
          </w:rPr>
          <w:tab/>
        </w:r>
        <w:r>
          <w:rPr>
            <w:noProof/>
            <w:webHidden/>
          </w:rPr>
          <w:fldChar w:fldCharType="begin"/>
        </w:r>
        <w:r>
          <w:rPr>
            <w:noProof/>
            <w:webHidden/>
          </w:rPr>
          <w:instrText xml:space="preserve"> PAGEREF _Toc34747400 \h </w:instrText>
        </w:r>
        <w:r>
          <w:rPr>
            <w:noProof/>
            <w:webHidden/>
          </w:rPr>
        </w:r>
        <w:r>
          <w:rPr>
            <w:noProof/>
            <w:webHidden/>
          </w:rPr>
          <w:fldChar w:fldCharType="separate"/>
        </w:r>
        <w:r>
          <w:rPr>
            <w:noProof/>
            <w:webHidden/>
          </w:rPr>
          <w:t>140</w:t>
        </w:r>
        <w:r>
          <w:rPr>
            <w:noProof/>
            <w:webHidden/>
          </w:rPr>
          <w:fldChar w:fldCharType="end"/>
        </w:r>
      </w:hyperlink>
    </w:p>
    <w:p w14:paraId="5C0E6039" w14:textId="6EC9A35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34" w:anchor="_Toc34747401" w:history="1">
        <w:r w:rsidRPr="00CE0568">
          <w:rPr>
            <w:rStyle w:val="Hyperlink"/>
            <w:noProof/>
          </w:rPr>
          <w:t>Figure 71: Parameters of Flared Joint Weld</w:t>
        </w:r>
        <w:r>
          <w:rPr>
            <w:noProof/>
            <w:webHidden/>
          </w:rPr>
          <w:tab/>
        </w:r>
        <w:r>
          <w:rPr>
            <w:noProof/>
            <w:webHidden/>
          </w:rPr>
          <w:fldChar w:fldCharType="begin"/>
        </w:r>
        <w:r>
          <w:rPr>
            <w:noProof/>
            <w:webHidden/>
          </w:rPr>
          <w:instrText xml:space="preserve"> PAGEREF _Toc34747401 \h </w:instrText>
        </w:r>
        <w:r>
          <w:rPr>
            <w:noProof/>
            <w:webHidden/>
          </w:rPr>
        </w:r>
        <w:r>
          <w:rPr>
            <w:noProof/>
            <w:webHidden/>
          </w:rPr>
          <w:fldChar w:fldCharType="separate"/>
        </w:r>
        <w:r>
          <w:rPr>
            <w:noProof/>
            <w:webHidden/>
          </w:rPr>
          <w:t>141</w:t>
        </w:r>
        <w:r>
          <w:rPr>
            <w:noProof/>
            <w:webHidden/>
          </w:rPr>
          <w:fldChar w:fldCharType="end"/>
        </w:r>
      </w:hyperlink>
    </w:p>
    <w:p w14:paraId="2E8E5E06" w14:textId="5B84B1C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2" w:history="1">
        <w:r w:rsidRPr="00CE0568">
          <w:rPr>
            <w:rStyle w:val="Hyperlink"/>
            <w:noProof/>
          </w:rPr>
          <w:t>Figure 72: The Three Regions of a Hemming</w:t>
        </w:r>
        <w:r>
          <w:rPr>
            <w:noProof/>
            <w:webHidden/>
          </w:rPr>
          <w:tab/>
        </w:r>
        <w:r>
          <w:rPr>
            <w:noProof/>
            <w:webHidden/>
          </w:rPr>
          <w:fldChar w:fldCharType="begin"/>
        </w:r>
        <w:r>
          <w:rPr>
            <w:noProof/>
            <w:webHidden/>
          </w:rPr>
          <w:instrText xml:space="preserve"> PAGEREF _Toc34747402 \h </w:instrText>
        </w:r>
        <w:r>
          <w:rPr>
            <w:noProof/>
            <w:webHidden/>
          </w:rPr>
        </w:r>
        <w:r>
          <w:rPr>
            <w:noProof/>
            <w:webHidden/>
          </w:rPr>
          <w:fldChar w:fldCharType="separate"/>
        </w:r>
        <w:r>
          <w:rPr>
            <w:noProof/>
            <w:webHidden/>
          </w:rPr>
          <w:t>144</w:t>
        </w:r>
        <w:r>
          <w:rPr>
            <w:noProof/>
            <w:webHidden/>
          </w:rPr>
          <w:fldChar w:fldCharType="end"/>
        </w:r>
      </w:hyperlink>
    </w:p>
    <w:p w14:paraId="26B9D490" w14:textId="34AAC8D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3" w:history="1">
        <w:r w:rsidRPr="00CE0568">
          <w:rPr>
            <w:rStyle w:val="Hyperlink"/>
            <w:noProof/>
          </w:rPr>
          <w:t>Figure 73: Path Changes and Width Changes in Hemming Flanges</w:t>
        </w:r>
        <w:r>
          <w:rPr>
            <w:noProof/>
            <w:webHidden/>
          </w:rPr>
          <w:tab/>
        </w:r>
        <w:r>
          <w:rPr>
            <w:noProof/>
            <w:webHidden/>
          </w:rPr>
          <w:fldChar w:fldCharType="begin"/>
        </w:r>
        <w:r>
          <w:rPr>
            <w:noProof/>
            <w:webHidden/>
          </w:rPr>
          <w:instrText xml:space="preserve"> PAGEREF _Toc34747403 \h </w:instrText>
        </w:r>
        <w:r>
          <w:rPr>
            <w:noProof/>
            <w:webHidden/>
          </w:rPr>
        </w:r>
        <w:r>
          <w:rPr>
            <w:noProof/>
            <w:webHidden/>
          </w:rPr>
          <w:fldChar w:fldCharType="separate"/>
        </w:r>
        <w:r>
          <w:rPr>
            <w:noProof/>
            <w:webHidden/>
          </w:rPr>
          <w:t>145</w:t>
        </w:r>
        <w:r>
          <w:rPr>
            <w:noProof/>
            <w:webHidden/>
          </w:rPr>
          <w:fldChar w:fldCharType="end"/>
        </w:r>
      </w:hyperlink>
    </w:p>
    <w:p w14:paraId="421C5D9F" w14:textId="4CF5EE3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4" w:history="1">
        <w:r w:rsidRPr="00CE0568">
          <w:rPr>
            <w:rStyle w:val="Hyperlink"/>
            <w:noProof/>
          </w:rPr>
          <w:t>Figure 74: Adhesive Path Differs from Root Path</w:t>
        </w:r>
        <w:r>
          <w:rPr>
            <w:noProof/>
            <w:webHidden/>
          </w:rPr>
          <w:tab/>
        </w:r>
        <w:r>
          <w:rPr>
            <w:noProof/>
            <w:webHidden/>
          </w:rPr>
          <w:fldChar w:fldCharType="begin"/>
        </w:r>
        <w:r>
          <w:rPr>
            <w:noProof/>
            <w:webHidden/>
          </w:rPr>
          <w:instrText xml:space="preserve"> PAGEREF _Toc34747404 \h </w:instrText>
        </w:r>
        <w:r>
          <w:rPr>
            <w:noProof/>
            <w:webHidden/>
          </w:rPr>
        </w:r>
        <w:r>
          <w:rPr>
            <w:noProof/>
            <w:webHidden/>
          </w:rPr>
          <w:fldChar w:fldCharType="separate"/>
        </w:r>
        <w:r>
          <w:rPr>
            <w:noProof/>
            <w:webHidden/>
          </w:rPr>
          <w:t>145</w:t>
        </w:r>
        <w:r>
          <w:rPr>
            <w:noProof/>
            <w:webHidden/>
          </w:rPr>
          <w:fldChar w:fldCharType="end"/>
        </w:r>
      </w:hyperlink>
    </w:p>
    <w:p w14:paraId="55407746" w14:textId="2F87134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5" w:history="1">
        <w:r w:rsidRPr="00CE0568">
          <w:rPr>
            <w:rStyle w:val="Hyperlink"/>
            <w:noProof/>
          </w:rPr>
          <w:t>Figure 75: Reinforcements need to be considered as Part of the Inner Panel</w:t>
        </w:r>
        <w:r>
          <w:rPr>
            <w:noProof/>
            <w:webHidden/>
          </w:rPr>
          <w:tab/>
        </w:r>
        <w:r>
          <w:rPr>
            <w:noProof/>
            <w:webHidden/>
          </w:rPr>
          <w:fldChar w:fldCharType="begin"/>
        </w:r>
        <w:r>
          <w:rPr>
            <w:noProof/>
            <w:webHidden/>
          </w:rPr>
          <w:instrText xml:space="preserve"> PAGEREF _Toc34747405 \h </w:instrText>
        </w:r>
        <w:r>
          <w:rPr>
            <w:noProof/>
            <w:webHidden/>
          </w:rPr>
        </w:r>
        <w:r>
          <w:rPr>
            <w:noProof/>
            <w:webHidden/>
          </w:rPr>
          <w:fldChar w:fldCharType="separate"/>
        </w:r>
        <w:r>
          <w:rPr>
            <w:noProof/>
            <w:webHidden/>
          </w:rPr>
          <w:t>145</w:t>
        </w:r>
        <w:r>
          <w:rPr>
            <w:noProof/>
            <w:webHidden/>
          </w:rPr>
          <w:fldChar w:fldCharType="end"/>
        </w:r>
      </w:hyperlink>
    </w:p>
    <w:p w14:paraId="252CA275" w14:textId="2A0221F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6" w:history="1">
        <w:r w:rsidRPr="00CE0568">
          <w:rPr>
            <w:rStyle w:val="Hyperlink"/>
            <w:noProof/>
          </w:rPr>
          <w:t>Figure 76: Sequence without margin</w:t>
        </w:r>
        <w:r>
          <w:rPr>
            <w:noProof/>
            <w:webHidden/>
          </w:rPr>
          <w:tab/>
        </w:r>
        <w:r>
          <w:rPr>
            <w:noProof/>
            <w:webHidden/>
          </w:rPr>
          <w:fldChar w:fldCharType="begin"/>
        </w:r>
        <w:r>
          <w:rPr>
            <w:noProof/>
            <w:webHidden/>
          </w:rPr>
          <w:instrText xml:space="preserve"> PAGEREF _Toc34747406 \h </w:instrText>
        </w:r>
        <w:r>
          <w:rPr>
            <w:noProof/>
            <w:webHidden/>
          </w:rPr>
        </w:r>
        <w:r>
          <w:rPr>
            <w:noProof/>
            <w:webHidden/>
          </w:rPr>
          <w:fldChar w:fldCharType="separate"/>
        </w:r>
        <w:r>
          <w:rPr>
            <w:noProof/>
            <w:webHidden/>
          </w:rPr>
          <w:t>148</w:t>
        </w:r>
        <w:r>
          <w:rPr>
            <w:noProof/>
            <w:webHidden/>
          </w:rPr>
          <w:fldChar w:fldCharType="end"/>
        </w:r>
      </w:hyperlink>
    </w:p>
    <w:p w14:paraId="3C6116CE" w14:textId="1F50B55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7" w:history="1">
        <w:r w:rsidRPr="00CE0568">
          <w:rPr>
            <w:rStyle w:val="Hyperlink"/>
            <w:noProof/>
          </w:rPr>
          <w:t>Figure 77: Sequence with margin and spacing</w:t>
        </w:r>
        <w:r>
          <w:rPr>
            <w:noProof/>
            <w:webHidden/>
          </w:rPr>
          <w:tab/>
        </w:r>
        <w:r>
          <w:rPr>
            <w:noProof/>
            <w:webHidden/>
          </w:rPr>
          <w:fldChar w:fldCharType="begin"/>
        </w:r>
        <w:r>
          <w:rPr>
            <w:noProof/>
            <w:webHidden/>
          </w:rPr>
          <w:instrText xml:space="preserve"> PAGEREF _Toc34747407 \h </w:instrText>
        </w:r>
        <w:r>
          <w:rPr>
            <w:noProof/>
            <w:webHidden/>
          </w:rPr>
        </w:r>
        <w:r>
          <w:rPr>
            <w:noProof/>
            <w:webHidden/>
          </w:rPr>
          <w:fldChar w:fldCharType="separate"/>
        </w:r>
        <w:r>
          <w:rPr>
            <w:noProof/>
            <w:webHidden/>
          </w:rPr>
          <w:t>148</w:t>
        </w:r>
        <w:r>
          <w:rPr>
            <w:noProof/>
            <w:webHidden/>
          </w:rPr>
          <w:fldChar w:fldCharType="end"/>
        </w:r>
      </w:hyperlink>
    </w:p>
    <w:p w14:paraId="73B4AE6E" w14:textId="09D3636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8" w:history="1">
        <w:r w:rsidRPr="00CE0568">
          <w:rPr>
            <w:rStyle w:val="Hyperlink"/>
            <w:noProof/>
          </w:rPr>
          <w:t>Figure 78: Margin relaxation</w:t>
        </w:r>
        <w:r>
          <w:rPr>
            <w:noProof/>
            <w:webHidden/>
          </w:rPr>
          <w:tab/>
        </w:r>
        <w:r>
          <w:rPr>
            <w:noProof/>
            <w:webHidden/>
          </w:rPr>
          <w:fldChar w:fldCharType="begin"/>
        </w:r>
        <w:r>
          <w:rPr>
            <w:noProof/>
            <w:webHidden/>
          </w:rPr>
          <w:instrText xml:space="preserve"> PAGEREF _Toc34747408 \h </w:instrText>
        </w:r>
        <w:r>
          <w:rPr>
            <w:noProof/>
            <w:webHidden/>
          </w:rPr>
        </w:r>
        <w:r>
          <w:rPr>
            <w:noProof/>
            <w:webHidden/>
          </w:rPr>
          <w:fldChar w:fldCharType="separate"/>
        </w:r>
        <w:r>
          <w:rPr>
            <w:noProof/>
            <w:webHidden/>
          </w:rPr>
          <w:t>149</w:t>
        </w:r>
        <w:r>
          <w:rPr>
            <w:noProof/>
            <w:webHidden/>
          </w:rPr>
          <w:fldChar w:fldCharType="end"/>
        </w:r>
      </w:hyperlink>
    </w:p>
    <w:p w14:paraId="7594AABE" w14:textId="4C28EB4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9" w:history="1">
        <w:r w:rsidRPr="00CE0568">
          <w:rPr>
            <w:rStyle w:val="Hyperlink"/>
            <w:noProof/>
          </w:rPr>
          <w:t>Figure 79: Spacing relaxation</w:t>
        </w:r>
        <w:r>
          <w:rPr>
            <w:noProof/>
            <w:webHidden/>
          </w:rPr>
          <w:tab/>
        </w:r>
        <w:r>
          <w:rPr>
            <w:noProof/>
            <w:webHidden/>
          </w:rPr>
          <w:fldChar w:fldCharType="begin"/>
        </w:r>
        <w:r>
          <w:rPr>
            <w:noProof/>
            <w:webHidden/>
          </w:rPr>
          <w:instrText xml:space="preserve"> PAGEREF _Toc34747409 \h </w:instrText>
        </w:r>
        <w:r>
          <w:rPr>
            <w:noProof/>
            <w:webHidden/>
          </w:rPr>
        </w:r>
        <w:r>
          <w:rPr>
            <w:noProof/>
            <w:webHidden/>
          </w:rPr>
          <w:fldChar w:fldCharType="separate"/>
        </w:r>
        <w:r>
          <w:rPr>
            <w:noProof/>
            <w:webHidden/>
          </w:rPr>
          <w:t>149</w:t>
        </w:r>
        <w:r>
          <w:rPr>
            <w:noProof/>
            <w:webHidden/>
          </w:rPr>
          <w:fldChar w:fldCharType="end"/>
        </w:r>
      </w:hyperlink>
    </w:p>
    <w:p w14:paraId="636733BB" w14:textId="6A9E1D1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0" w:history="1">
        <w:r w:rsidRPr="00CE0568">
          <w:rPr>
            <w:rStyle w:val="Hyperlink"/>
            <w:noProof/>
          </w:rPr>
          <w:t>Figure 80: Picture of an adhesive face</w:t>
        </w:r>
        <w:r>
          <w:rPr>
            <w:noProof/>
            <w:webHidden/>
          </w:rPr>
          <w:tab/>
        </w:r>
        <w:r>
          <w:rPr>
            <w:noProof/>
            <w:webHidden/>
          </w:rPr>
          <w:fldChar w:fldCharType="begin"/>
        </w:r>
        <w:r>
          <w:rPr>
            <w:noProof/>
            <w:webHidden/>
          </w:rPr>
          <w:instrText xml:space="preserve"> PAGEREF _Toc34747410 \h </w:instrText>
        </w:r>
        <w:r>
          <w:rPr>
            <w:noProof/>
            <w:webHidden/>
          </w:rPr>
        </w:r>
        <w:r>
          <w:rPr>
            <w:noProof/>
            <w:webHidden/>
          </w:rPr>
          <w:fldChar w:fldCharType="separate"/>
        </w:r>
        <w:r>
          <w:rPr>
            <w:noProof/>
            <w:webHidden/>
          </w:rPr>
          <w:t>154</w:t>
        </w:r>
        <w:r>
          <w:rPr>
            <w:noProof/>
            <w:webHidden/>
          </w:rPr>
          <w:fldChar w:fldCharType="end"/>
        </w:r>
      </w:hyperlink>
    </w:p>
    <w:p w14:paraId="65DF9CB6" w14:textId="09387EC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78C426C0" w14:textId="0E3DD2A0" w:rsidR="00371FCC"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4747411" w:history="1">
        <w:r w:rsidR="00371FCC" w:rsidRPr="00677F2F">
          <w:rPr>
            <w:rStyle w:val="Hyperlink"/>
            <w:noProof/>
          </w:rPr>
          <w:t xml:space="preserve">Table 1: Nested elements of element </w:t>
        </w:r>
        <w:r w:rsidR="00371FCC" w:rsidRPr="00677F2F">
          <w:rPr>
            <w:rStyle w:val="Hyperlink"/>
            <w:rFonts w:ascii="Courier New" w:hAnsi="Courier New" w:cs="Courier New"/>
            <w:i/>
            <w:noProof/>
          </w:rPr>
          <w:t>&lt;xmcf/&gt;</w:t>
        </w:r>
        <w:r w:rsidR="00371FCC">
          <w:rPr>
            <w:noProof/>
            <w:webHidden/>
          </w:rPr>
          <w:tab/>
        </w:r>
        <w:r w:rsidR="00371FCC">
          <w:rPr>
            <w:noProof/>
            <w:webHidden/>
          </w:rPr>
          <w:fldChar w:fldCharType="begin"/>
        </w:r>
        <w:r w:rsidR="00371FCC">
          <w:rPr>
            <w:noProof/>
            <w:webHidden/>
          </w:rPr>
          <w:instrText xml:space="preserve"> PAGEREF _Toc34747411 \h </w:instrText>
        </w:r>
        <w:r w:rsidR="00371FCC">
          <w:rPr>
            <w:noProof/>
            <w:webHidden/>
          </w:rPr>
        </w:r>
        <w:r w:rsidR="00371FCC">
          <w:rPr>
            <w:noProof/>
            <w:webHidden/>
          </w:rPr>
          <w:fldChar w:fldCharType="separate"/>
        </w:r>
        <w:r w:rsidR="00371FCC">
          <w:rPr>
            <w:noProof/>
            <w:webHidden/>
          </w:rPr>
          <w:t>28</w:t>
        </w:r>
        <w:r w:rsidR="00371FCC">
          <w:rPr>
            <w:noProof/>
            <w:webHidden/>
          </w:rPr>
          <w:fldChar w:fldCharType="end"/>
        </w:r>
      </w:hyperlink>
    </w:p>
    <w:p w14:paraId="180F82A6" w14:textId="6A3CDAA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2" w:history="1">
        <w:r w:rsidRPr="00677F2F">
          <w:rPr>
            <w:rStyle w:val="Hyperlink"/>
            <w:noProof/>
          </w:rPr>
          <w:t>Table 2: XML-specification of</w:t>
        </w:r>
        <w:r w:rsidRPr="00677F2F">
          <w:rPr>
            <w:rStyle w:val="Hyperlink"/>
            <w:i/>
            <w:noProof/>
          </w:rPr>
          <w:t xml:space="preserve"> </w:t>
        </w:r>
        <w:r w:rsidRPr="00677F2F">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_Toc34747412 \h </w:instrText>
        </w:r>
        <w:r>
          <w:rPr>
            <w:noProof/>
            <w:webHidden/>
          </w:rPr>
        </w:r>
        <w:r>
          <w:rPr>
            <w:noProof/>
            <w:webHidden/>
          </w:rPr>
          <w:fldChar w:fldCharType="separate"/>
        </w:r>
        <w:r>
          <w:rPr>
            <w:noProof/>
            <w:webHidden/>
          </w:rPr>
          <w:t>29</w:t>
        </w:r>
        <w:r>
          <w:rPr>
            <w:noProof/>
            <w:webHidden/>
          </w:rPr>
          <w:fldChar w:fldCharType="end"/>
        </w:r>
      </w:hyperlink>
    </w:p>
    <w:p w14:paraId="2613C730" w14:textId="2B1FCAF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3" w:history="1">
        <w:r w:rsidRPr="00677F2F">
          <w:rPr>
            <w:rStyle w:val="Hyperlink"/>
            <w:noProof/>
          </w:rPr>
          <w:t xml:space="preserve">Table 3: XML-specification of </w:t>
        </w:r>
        <w:r w:rsidRPr="00677F2F">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_Toc34747413 \h </w:instrText>
        </w:r>
        <w:r>
          <w:rPr>
            <w:noProof/>
            <w:webHidden/>
          </w:rPr>
        </w:r>
        <w:r>
          <w:rPr>
            <w:noProof/>
            <w:webHidden/>
          </w:rPr>
          <w:fldChar w:fldCharType="separate"/>
        </w:r>
        <w:r>
          <w:rPr>
            <w:noProof/>
            <w:webHidden/>
          </w:rPr>
          <w:t>31</w:t>
        </w:r>
        <w:r>
          <w:rPr>
            <w:noProof/>
            <w:webHidden/>
          </w:rPr>
          <w:fldChar w:fldCharType="end"/>
        </w:r>
      </w:hyperlink>
    </w:p>
    <w:p w14:paraId="5FCD4EB5" w14:textId="41834C4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4" w:history="1">
        <w:r w:rsidRPr="00677F2F">
          <w:rPr>
            <w:rStyle w:val="Hyperlink"/>
            <w:noProof/>
          </w:rPr>
          <w:t xml:space="preserve">Table 4: XML-specification of element </w:t>
        </w:r>
        <w:r w:rsidRPr="00677F2F">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_Toc34747414 \h </w:instrText>
        </w:r>
        <w:r>
          <w:rPr>
            <w:noProof/>
            <w:webHidden/>
          </w:rPr>
        </w:r>
        <w:r>
          <w:rPr>
            <w:noProof/>
            <w:webHidden/>
          </w:rPr>
          <w:fldChar w:fldCharType="separate"/>
        </w:r>
        <w:r>
          <w:rPr>
            <w:noProof/>
            <w:webHidden/>
          </w:rPr>
          <w:t>33</w:t>
        </w:r>
        <w:r>
          <w:rPr>
            <w:noProof/>
            <w:webHidden/>
          </w:rPr>
          <w:fldChar w:fldCharType="end"/>
        </w:r>
      </w:hyperlink>
    </w:p>
    <w:p w14:paraId="62516086" w14:textId="7967158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5" w:history="1">
        <w:r w:rsidRPr="00677F2F">
          <w:rPr>
            <w:rStyle w:val="Hyperlink"/>
            <w:noProof/>
          </w:rPr>
          <w:t xml:space="preserve">Table 5: Nested elements of the child element of </w:t>
        </w:r>
        <w:r w:rsidRPr="00677F2F">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_Toc34747415 \h </w:instrText>
        </w:r>
        <w:r>
          <w:rPr>
            <w:noProof/>
            <w:webHidden/>
          </w:rPr>
        </w:r>
        <w:r>
          <w:rPr>
            <w:noProof/>
            <w:webHidden/>
          </w:rPr>
          <w:fldChar w:fldCharType="separate"/>
        </w:r>
        <w:r>
          <w:rPr>
            <w:noProof/>
            <w:webHidden/>
          </w:rPr>
          <w:t>33</w:t>
        </w:r>
        <w:r>
          <w:rPr>
            <w:noProof/>
            <w:webHidden/>
          </w:rPr>
          <w:fldChar w:fldCharType="end"/>
        </w:r>
      </w:hyperlink>
    </w:p>
    <w:p w14:paraId="66F0EEA9" w14:textId="506868D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6" w:history="1">
        <w:r w:rsidRPr="00677F2F">
          <w:rPr>
            <w:rStyle w:val="Hyperlink"/>
            <w:noProof/>
          </w:rPr>
          <w:t xml:space="preserve">Table 6: Attributes of element </w:t>
        </w:r>
        <w:r w:rsidRPr="00677F2F">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_Toc34747416 \h </w:instrText>
        </w:r>
        <w:r>
          <w:rPr>
            <w:noProof/>
            <w:webHidden/>
          </w:rPr>
        </w:r>
        <w:r>
          <w:rPr>
            <w:noProof/>
            <w:webHidden/>
          </w:rPr>
          <w:fldChar w:fldCharType="separate"/>
        </w:r>
        <w:r>
          <w:rPr>
            <w:noProof/>
            <w:webHidden/>
          </w:rPr>
          <w:t>34</w:t>
        </w:r>
        <w:r>
          <w:rPr>
            <w:noProof/>
            <w:webHidden/>
          </w:rPr>
          <w:fldChar w:fldCharType="end"/>
        </w:r>
      </w:hyperlink>
    </w:p>
    <w:p w14:paraId="4400BE82" w14:textId="5529081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7" w:history="1">
        <w:r w:rsidRPr="00677F2F">
          <w:rPr>
            <w:rStyle w:val="Hyperlink"/>
            <w:noProof/>
          </w:rPr>
          <w:t xml:space="preserve">Table 7: Nested elements of element </w:t>
        </w:r>
        <w:r w:rsidRPr="00677F2F">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_Toc34747417 \h </w:instrText>
        </w:r>
        <w:r>
          <w:rPr>
            <w:noProof/>
            <w:webHidden/>
          </w:rPr>
        </w:r>
        <w:r>
          <w:rPr>
            <w:noProof/>
            <w:webHidden/>
          </w:rPr>
          <w:fldChar w:fldCharType="separate"/>
        </w:r>
        <w:r>
          <w:rPr>
            <w:noProof/>
            <w:webHidden/>
          </w:rPr>
          <w:t>34</w:t>
        </w:r>
        <w:r>
          <w:rPr>
            <w:noProof/>
            <w:webHidden/>
          </w:rPr>
          <w:fldChar w:fldCharType="end"/>
        </w:r>
      </w:hyperlink>
    </w:p>
    <w:p w14:paraId="6B995764" w14:textId="052C035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8" w:history="1">
        <w:r w:rsidRPr="00677F2F">
          <w:rPr>
            <w:rStyle w:val="Hyperlink"/>
            <w:noProof/>
          </w:rPr>
          <w:t xml:space="preserve">Table 8: Nested elements of </w:t>
        </w:r>
        <w:r w:rsidRPr="00677F2F">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_Toc34747418 \h </w:instrText>
        </w:r>
        <w:r>
          <w:rPr>
            <w:noProof/>
            <w:webHidden/>
          </w:rPr>
        </w:r>
        <w:r>
          <w:rPr>
            <w:noProof/>
            <w:webHidden/>
          </w:rPr>
          <w:fldChar w:fldCharType="separate"/>
        </w:r>
        <w:r>
          <w:rPr>
            <w:noProof/>
            <w:webHidden/>
          </w:rPr>
          <w:t>34</w:t>
        </w:r>
        <w:r>
          <w:rPr>
            <w:noProof/>
            <w:webHidden/>
          </w:rPr>
          <w:fldChar w:fldCharType="end"/>
        </w:r>
      </w:hyperlink>
    </w:p>
    <w:p w14:paraId="74BA932F" w14:textId="7C4BE0F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9" w:history="1">
        <w:r w:rsidRPr="00677F2F">
          <w:rPr>
            <w:rStyle w:val="Hyperlink"/>
            <w:noProof/>
          </w:rPr>
          <w:t xml:space="preserve">Table 9: Attributes of element </w:t>
        </w:r>
        <w:r w:rsidRPr="00677F2F">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_Toc34747419 \h </w:instrText>
        </w:r>
        <w:r>
          <w:rPr>
            <w:noProof/>
            <w:webHidden/>
          </w:rPr>
        </w:r>
        <w:r>
          <w:rPr>
            <w:noProof/>
            <w:webHidden/>
          </w:rPr>
          <w:fldChar w:fldCharType="separate"/>
        </w:r>
        <w:r>
          <w:rPr>
            <w:noProof/>
            <w:webHidden/>
          </w:rPr>
          <w:t>35</w:t>
        </w:r>
        <w:r>
          <w:rPr>
            <w:noProof/>
            <w:webHidden/>
          </w:rPr>
          <w:fldChar w:fldCharType="end"/>
        </w:r>
      </w:hyperlink>
    </w:p>
    <w:p w14:paraId="34AD55A8" w14:textId="3A6C5FF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0" w:history="1">
        <w:r w:rsidRPr="00677F2F">
          <w:rPr>
            <w:rStyle w:val="Hyperlink"/>
            <w:noProof/>
          </w:rPr>
          <w:t xml:space="preserve">Table 10: Attributes of element </w:t>
        </w:r>
        <w:r w:rsidRPr="00677F2F">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_Toc34747420 \h </w:instrText>
        </w:r>
        <w:r>
          <w:rPr>
            <w:noProof/>
            <w:webHidden/>
          </w:rPr>
        </w:r>
        <w:r>
          <w:rPr>
            <w:noProof/>
            <w:webHidden/>
          </w:rPr>
          <w:fldChar w:fldCharType="separate"/>
        </w:r>
        <w:r>
          <w:rPr>
            <w:noProof/>
            <w:webHidden/>
          </w:rPr>
          <w:t>36</w:t>
        </w:r>
        <w:r>
          <w:rPr>
            <w:noProof/>
            <w:webHidden/>
          </w:rPr>
          <w:fldChar w:fldCharType="end"/>
        </w:r>
      </w:hyperlink>
    </w:p>
    <w:p w14:paraId="78BBD0F0" w14:textId="2FE3F88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1" w:history="1">
        <w:r w:rsidRPr="00677F2F">
          <w:rPr>
            <w:rStyle w:val="Hyperlink"/>
            <w:noProof/>
          </w:rPr>
          <w:t xml:space="preserve">Table 11: Nested elements of </w:t>
        </w:r>
        <w:r w:rsidRPr="00677F2F">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_Toc34747421 \h </w:instrText>
        </w:r>
        <w:r>
          <w:rPr>
            <w:noProof/>
            <w:webHidden/>
          </w:rPr>
        </w:r>
        <w:r>
          <w:rPr>
            <w:noProof/>
            <w:webHidden/>
          </w:rPr>
          <w:fldChar w:fldCharType="separate"/>
        </w:r>
        <w:r>
          <w:rPr>
            <w:noProof/>
            <w:webHidden/>
          </w:rPr>
          <w:t>37</w:t>
        </w:r>
        <w:r>
          <w:rPr>
            <w:noProof/>
            <w:webHidden/>
          </w:rPr>
          <w:fldChar w:fldCharType="end"/>
        </w:r>
      </w:hyperlink>
    </w:p>
    <w:p w14:paraId="584B8F42" w14:textId="23FD3E1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2" w:history="1">
        <w:r w:rsidRPr="00677F2F">
          <w:rPr>
            <w:rStyle w:val="Hyperlink"/>
            <w:noProof/>
          </w:rPr>
          <w:t>Table 12: Attributes of &lt;stacking&gt;</w:t>
        </w:r>
        <w:r>
          <w:rPr>
            <w:noProof/>
            <w:webHidden/>
          </w:rPr>
          <w:tab/>
        </w:r>
        <w:r>
          <w:rPr>
            <w:noProof/>
            <w:webHidden/>
          </w:rPr>
          <w:fldChar w:fldCharType="begin"/>
        </w:r>
        <w:r>
          <w:rPr>
            <w:noProof/>
            <w:webHidden/>
          </w:rPr>
          <w:instrText xml:space="preserve"> PAGEREF _Toc34747422 \h </w:instrText>
        </w:r>
        <w:r>
          <w:rPr>
            <w:noProof/>
            <w:webHidden/>
          </w:rPr>
        </w:r>
        <w:r>
          <w:rPr>
            <w:noProof/>
            <w:webHidden/>
          </w:rPr>
          <w:fldChar w:fldCharType="separate"/>
        </w:r>
        <w:r>
          <w:rPr>
            <w:noProof/>
            <w:webHidden/>
          </w:rPr>
          <w:t>38</w:t>
        </w:r>
        <w:r>
          <w:rPr>
            <w:noProof/>
            <w:webHidden/>
          </w:rPr>
          <w:fldChar w:fldCharType="end"/>
        </w:r>
      </w:hyperlink>
    </w:p>
    <w:p w14:paraId="65C3AB6B" w14:textId="32BB8EC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3" w:history="1">
        <w:r w:rsidRPr="00677F2F">
          <w:rPr>
            <w:rStyle w:val="Hyperlink"/>
            <w:noProof/>
          </w:rPr>
          <w:t>Table 13: Attributes of &lt;level&gt;</w:t>
        </w:r>
        <w:r>
          <w:rPr>
            <w:noProof/>
            <w:webHidden/>
          </w:rPr>
          <w:tab/>
        </w:r>
        <w:r>
          <w:rPr>
            <w:noProof/>
            <w:webHidden/>
          </w:rPr>
          <w:fldChar w:fldCharType="begin"/>
        </w:r>
        <w:r>
          <w:rPr>
            <w:noProof/>
            <w:webHidden/>
          </w:rPr>
          <w:instrText xml:space="preserve"> PAGEREF _Toc34747423 \h </w:instrText>
        </w:r>
        <w:r>
          <w:rPr>
            <w:noProof/>
            <w:webHidden/>
          </w:rPr>
        </w:r>
        <w:r>
          <w:rPr>
            <w:noProof/>
            <w:webHidden/>
          </w:rPr>
          <w:fldChar w:fldCharType="separate"/>
        </w:r>
        <w:r>
          <w:rPr>
            <w:noProof/>
            <w:webHidden/>
          </w:rPr>
          <w:t>38</w:t>
        </w:r>
        <w:r>
          <w:rPr>
            <w:noProof/>
            <w:webHidden/>
          </w:rPr>
          <w:fldChar w:fldCharType="end"/>
        </w:r>
      </w:hyperlink>
    </w:p>
    <w:p w14:paraId="1E941CE9" w14:textId="6D947BB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4" w:history="1">
        <w:r w:rsidRPr="00677F2F">
          <w:rPr>
            <w:rStyle w:val="Hyperlink"/>
            <w:noProof/>
          </w:rPr>
          <w:t xml:space="preserve">Table 14: Nested elements of element </w:t>
        </w:r>
        <w:r w:rsidRPr="00677F2F">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_Toc34747424 \h </w:instrText>
        </w:r>
        <w:r>
          <w:rPr>
            <w:noProof/>
            <w:webHidden/>
          </w:rPr>
        </w:r>
        <w:r>
          <w:rPr>
            <w:noProof/>
            <w:webHidden/>
          </w:rPr>
          <w:fldChar w:fldCharType="separate"/>
        </w:r>
        <w:r>
          <w:rPr>
            <w:noProof/>
            <w:webHidden/>
          </w:rPr>
          <w:t>40</w:t>
        </w:r>
        <w:r>
          <w:rPr>
            <w:noProof/>
            <w:webHidden/>
          </w:rPr>
          <w:fldChar w:fldCharType="end"/>
        </w:r>
      </w:hyperlink>
    </w:p>
    <w:p w14:paraId="3325E5D8" w14:textId="60C9F93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5" w:history="1">
        <w:r w:rsidRPr="00677F2F">
          <w:rPr>
            <w:rStyle w:val="Hyperlink"/>
            <w:noProof/>
          </w:rPr>
          <w:t xml:space="preserve">Table 15: Nested elements of element </w:t>
        </w:r>
        <w:r w:rsidRPr="00677F2F">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_Toc34747425 \h </w:instrText>
        </w:r>
        <w:r>
          <w:rPr>
            <w:noProof/>
            <w:webHidden/>
          </w:rPr>
        </w:r>
        <w:r>
          <w:rPr>
            <w:noProof/>
            <w:webHidden/>
          </w:rPr>
          <w:fldChar w:fldCharType="separate"/>
        </w:r>
        <w:r>
          <w:rPr>
            <w:noProof/>
            <w:webHidden/>
          </w:rPr>
          <w:t>40</w:t>
        </w:r>
        <w:r>
          <w:rPr>
            <w:noProof/>
            <w:webHidden/>
          </w:rPr>
          <w:fldChar w:fldCharType="end"/>
        </w:r>
      </w:hyperlink>
    </w:p>
    <w:p w14:paraId="4FEF6915" w14:textId="08A8CB2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6" w:history="1">
        <w:r w:rsidRPr="00677F2F">
          <w:rPr>
            <w:rStyle w:val="Hyperlink"/>
            <w:noProof/>
          </w:rPr>
          <w:t xml:space="preserve">Table 16: Attributes of element </w:t>
        </w:r>
        <w:r w:rsidRPr="00677F2F">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_Toc34747426 \h </w:instrText>
        </w:r>
        <w:r>
          <w:rPr>
            <w:noProof/>
            <w:webHidden/>
          </w:rPr>
        </w:r>
        <w:r>
          <w:rPr>
            <w:noProof/>
            <w:webHidden/>
          </w:rPr>
          <w:fldChar w:fldCharType="separate"/>
        </w:r>
        <w:r>
          <w:rPr>
            <w:noProof/>
            <w:webHidden/>
          </w:rPr>
          <w:t>41</w:t>
        </w:r>
        <w:r>
          <w:rPr>
            <w:noProof/>
            <w:webHidden/>
          </w:rPr>
          <w:fldChar w:fldCharType="end"/>
        </w:r>
      </w:hyperlink>
    </w:p>
    <w:p w14:paraId="2E9F2DC3" w14:textId="06BE22C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7" w:history="1">
        <w:r w:rsidRPr="00677F2F">
          <w:rPr>
            <w:rStyle w:val="Hyperlink"/>
            <w:noProof/>
          </w:rPr>
          <w:t xml:space="preserve">Table 17: Attributes of element </w:t>
        </w:r>
        <w:r w:rsidRPr="00677F2F">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_Toc34747427 \h </w:instrText>
        </w:r>
        <w:r>
          <w:rPr>
            <w:noProof/>
            <w:webHidden/>
          </w:rPr>
        </w:r>
        <w:r>
          <w:rPr>
            <w:noProof/>
            <w:webHidden/>
          </w:rPr>
          <w:fldChar w:fldCharType="separate"/>
        </w:r>
        <w:r>
          <w:rPr>
            <w:noProof/>
            <w:webHidden/>
          </w:rPr>
          <w:t>41</w:t>
        </w:r>
        <w:r>
          <w:rPr>
            <w:noProof/>
            <w:webHidden/>
          </w:rPr>
          <w:fldChar w:fldCharType="end"/>
        </w:r>
      </w:hyperlink>
    </w:p>
    <w:p w14:paraId="2BAB513B" w14:textId="5F08C11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8" w:history="1">
        <w:r w:rsidRPr="00677F2F">
          <w:rPr>
            <w:rStyle w:val="Hyperlink"/>
            <w:noProof/>
          </w:rPr>
          <w:t xml:space="preserve">Table 18: Nested elements of element </w:t>
        </w:r>
        <w:r w:rsidRPr="00677F2F">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_Toc34747428 \h </w:instrText>
        </w:r>
        <w:r>
          <w:rPr>
            <w:noProof/>
            <w:webHidden/>
          </w:rPr>
        </w:r>
        <w:r>
          <w:rPr>
            <w:noProof/>
            <w:webHidden/>
          </w:rPr>
          <w:fldChar w:fldCharType="separate"/>
        </w:r>
        <w:r>
          <w:rPr>
            <w:noProof/>
            <w:webHidden/>
          </w:rPr>
          <w:t>42</w:t>
        </w:r>
        <w:r>
          <w:rPr>
            <w:noProof/>
            <w:webHidden/>
          </w:rPr>
          <w:fldChar w:fldCharType="end"/>
        </w:r>
      </w:hyperlink>
    </w:p>
    <w:p w14:paraId="66581188" w14:textId="15BD728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9" w:history="1">
        <w:r w:rsidRPr="00677F2F">
          <w:rPr>
            <w:rStyle w:val="Hyperlink"/>
            <w:noProof/>
          </w:rPr>
          <w:t xml:space="preserve">Table 19: Nested elements of element </w:t>
        </w:r>
        <w:r w:rsidRPr="00677F2F">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_Toc34747429 \h </w:instrText>
        </w:r>
        <w:r>
          <w:rPr>
            <w:noProof/>
            <w:webHidden/>
          </w:rPr>
        </w:r>
        <w:r>
          <w:rPr>
            <w:noProof/>
            <w:webHidden/>
          </w:rPr>
          <w:fldChar w:fldCharType="separate"/>
        </w:r>
        <w:r>
          <w:rPr>
            <w:noProof/>
            <w:webHidden/>
          </w:rPr>
          <w:t>46</w:t>
        </w:r>
        <w:r>
          <w:rPr>
            <w:noProof/>
            <w:webHidden/>
          </w:rPr>
          <w:fldChar w:fldCharType="end"/>
        </w:r>
      </w:hyperlink>
    </w:p>
    <w:p w14:paraId="5BA58B16" w14:textId="56033B9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0" w:history="1">
        <w:r w:rsidRPr="00677F2F">
          <w:rPr>
            <w:rStyle w:val="Hyperlink"/>
            <w:noProof/>
          </w:rPr>
          <w:t xml:space="preserve">Table 20: Attributes of </w:t>
        </w:r>
        <w:r w:rsidRPr="00677F2F">
          <w:rPr>
            <w:rStyle w:val="Hyperlink"/>
            <w:rFonts w:ascii="Courier New" w:hAnsi="Courier New" w:cs="Courier New"/>
            <w:i/>
            <w:noProof/>
          </w:rPr>
          <w:t>&lt;custom_attributes/&gt;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_Toc34747430 \h </w:instrText>
        </w:r>
        <w:r>
          <w:rPr>
            <w:noProof/>
            <w:webHidden/>
          </w:rPr>
        </w:r>
        <w:r>
          <w:rPr>
            <w:noProof/>
            <w:webHidden/>
          </w:rPr>
          <w:fldChar w:fldCharType="separate"/>
        </w:r>
        <w:r>
          <w:rPr>
            <w:noProof/>
            <w:webHidden/>
          </w:rPr>
          <w:t>46</w:t>
        </w:r>
        <w:r>
          <w:rPr>
            <w:noProof/>
            <w:webHidden/>
          </w:rPr>
          <w:fldChar w:fldCharType="end"/>
        </w:r>
      </w:hyperlink>
    </w:p>
    <w:p w14:paraId="78D5AE6B" w14:textId="47F8188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1" w:history="1">
        <w:r w:rsidRPr="00677F2F">
          <w:rPr>
            <w:rStyle w:val="Hyperlink"/>
            <w:noProof/>
          </w:rPr>
          <w:t xml:space="preserve">Table 21: Nested elements of element </w:t>
        </w:r>
        <w:r w:rsidRPr="00677F2F">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_Toc34747431 \h </w:instrText>
        </w:r>
        <w:r>
          <w:rPr>
            <w:noProof/>
            <w:webHidden/>
          </w:rPr>
        </w:r>
        <w:r>
          <w:rPr>
            <w:noProof/>
            <w:webHidden/>
          </w:rPr>
          <w:fldChar w:fldCharType="separate"/>
        </w:r>
        <w:r>
          <w:rPr>
            <w:noProof/>
            <w:webHidden/>
          </w:rPr>
          <w:t>47</w:t>
        </w:r>
        <w:r>
          <w:rPr>
            <w:noProof/>
            <w:webHidden/>
          </w:rPr>
          <w:fldChar w:fldCharType="end"/>
        </w:r>
      </w:hyperlink>
    </w:p>
    <w:p w14:paraId="3891407F" w14:textId="685942C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2" w:history="1">
        <w:r w:rsidRPr="00677F2F">
          <w:rPr>
            <w:rStyle w:val="Hyperlink"/>
            <w:noProof/>
          </w:rPr>
          <w:t xml:space="preserve">Table 22: Attributes of </w:t>
        </w:r>
        <w:r w:rsidRPr="00677F2F">
          <w:rPr>
            <w:rStyle w:val="Hyperlink"/>
            <w:rFonts w:ascii="Courier New" w:hAnsi="Courier New" w:cs="Courier New"/>
            <w:i/>
            <w:noProof/>
          </w:rPr>
          <w:t>&lt;string/&gt;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_Toc34747432 \h </w:instrText>
        </w:r>
        <w:r>
          <w:rPr>
            <w:noProof/>
            <w:webHidden/>
          </w:rPr>
        </w:r>
        <w:r>
          <w:rPr>
            <w:noProof/>
            <w:webHidden/>
          </w:rPr>
          <w:fldChar w:fldCharType="separate"/>
        </w:r>
        <w:r>
          <w:rPr>
            <w:noProof/>
            <w:webHidden/>
          </w:rPr>
          <w:t>47</w:t>
        </w:r>
        <w:r>
          <w:rPr>
            <w:noProof/>
            <w:webHidden/>
          </w:rPr>
          <w:fldChar w:fldCharType="end"/>
        </w:r>
      </w:hyperlink>
    </w:p>
    <w:p w14:paraId="37642B45" w14:textId="3D5C917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3" w:history="1">
        <w:r w:rsidRPr="00677F2F">
          <w:rPr>
            <w:rStyle w:val="Hyperlink"/>
            <w:noProof/>
          </w:rPr>
          <w:t xml:space="preserve">Table 23: Attributes of </w:t>
        </w:r>
        <w:r w:rsidRPr="00677F2F">
          <w:rPr>
            <w:rStyle w:val="Hyperlink"/>
            <w:rFonts w:ascii="Courier New" w:hAnsi="Courier New" w:cs="Courier New"/>
            <w:i/>
            <w:noProof/>
          </w:rPr>
          <w:t>&lt;real/&gt;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_Toc34747433 \h </w:instrText>
        </w:r>
        <w:r>
          <w:rPr>
            <w:noProof/>
            <w:webHidden/>
          </w:rPr>
        </w:r>
        <w:r>
          <w:rPr>
            <w:noProof/>
            <w:webHidden/>
          </w:rPr>
          <w:fldChar w:fldCharType="separate"/>
        </w:r>
        <w:r>
          <w:rPr>
            <w:noProof/>
            <w:webHidden/>
          </w:rPr>
          <w:t>47</w:t>
        </w:r>
        <w:r>
          <w:rPr>
            <w:noProof/>
            <w:webHidden/>
          </w:rPr>
          <w:fldChar w:fldCharType="end"/>
        </w:r>
      </w:hyperlink>
    </w:p>
    <w:p w14:paraId="18DCB575" w14:textId="3D28284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4" w:history="1">
        <w:r w:rsidRPr="00677F2F">
          <w:rPr>
            <w:rStyle w:val="Hyperlink"/>
            <w:noProof/>
          </w:rPr>
          <w:t xml:space="preserve">Table 24: Attributes of </w:t>
        </w:r>
        <w:r w:rsidRPr="00677F2F">
          <w:rPr>
            <w:rStyle w:val="Hyperlink"/>
            <w:rFonts w:ascii="Courier New" w:hAnsi="Courier New" w:cs="Courier New"/>
            <w:i/>
            <w:noProof/>
          </w:rPr>
          <w:t>&lt;integer/&gt;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_Toc34747434 \h </w:instrText>
        </w:r>
        <w:r>
          <w:rPr>
            <w:noProof/>
            <w:webHidden/>
          </w:rPr>
        </w:r>
        <w:r>
          <w:rPr>
            <w:noProof/>
            <w:webHidden/>
          </w:rPr>
          <w:fldChar w:fldCharType="separate"/>
        </w:r>
        <w:r>
          <w:rPr>
            <w:noProof/>
            <w:webHidden/>
          </w:rPr>
          <w:t>47</w:t>
        </w:r>
        <w:r>
          <w:rPr>
            <w:noProof/>
            <w:webHidden/>
          </w:rPr>
          <w:fldChar w:fldCharType="end"/>
        </w:r>
      </w:hyperlink>
    </w:p>
    <w:p w14:paraId="662A169A" w14:textId="1B0A48B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5" w:history="1">
        <w:r w:rsidRPr="00677F2F">
          <w:rPr>
            <w:rStyle w:val="Hyperlink"/>
            <w:noProof/>
          </w:rPr>
          <w:t xml:space="preserve">Table 25: Attributes of </w:t>
        </w:r>
        <w:r w:rsidRPr="00677F2F">
          <w:rPr>
            <w:rStyle w:val="Hyperlink"/>
            <w:rFonts w:ascii="Courier New" w:hAnsi="Courier New" w:cs="Courier New"/>
            <w:i/>
            <w:noProof/>
          </w:rPr>
          <w:t>&lt;string_list/&gt;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_Toc34747435 \h </w:instrText>
        </w:r>
        <w:r>
          <w:rPr>
            <w:noProof/>
            <w:webHidden/>
          </w:rPr>
        </w:r>
        <w:r>
          <w:rPr>
            <w:noProof/>
            <w:webHidden/>
          </w:rPr>
          <w:fldChar w:fldCharType="separate"/>
        </w:r>
        <w:r>
          <w:rPr>
            <w:noProof/>
            <w:webHidden/>
          </w:rPr>
          <w:t>47</w:t>
        </w:r>
        <w:r>
          <w:rPr>
            <w:noProof/>
            <w:webHidden/>
          </w:rPr>
          <w:fldChar w:fldCharType="end"/>
        </w:r>
      </w:hyperlink>
    </w:p>
    <w:p w14:paraId="77B20E9F" w14:textId="5884B9A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6" w:history="1">
        <w:r w:rsidRPr="00677F2F">
          <w:rPr>
            <w:rStyle w:val="Hyperlink"/>
            <w:noProof/>
          </w:rPr>
          <w:t xml:space="preserve">Table 26: Attributes of </w:t>
        </w:r>
        <w:r w:rsidRPr="00677F2F">
          <w:rPr>
            <w:rStyle w:val="Hyperlink"/>
            <w:rFonts w:ascii="Courier New" w:hAnsi="Courier New" w:cs="Courier New"/>
            <w:i/>
            <w:noProof/>
          </w:rPr>
          <w:t>&lt;value/&gt;</w:t>
        </w:r>
        <w:r w:rsidRPr="00677F2F">
          <w:rPr>
            <w:rStyle w:val="Hyperlink"/>
            <w:noProof/>
          </w:rPr>
          <w:t xml:space="preserve"> element inside &lt;</w:t>
        </w:r>
        <w:r w:rsidRPr="00677F2F">
          <w:rPr>
            <w:rStyle w:val="Hyperlink"/>
            <w:rFonts w:ascii="Courier New" w:hAnsi="Courier New" w:cs="Courier New"/>
            <w:i/>
            <w:noProof/>
          </w:rPr>
          <w:t>string_list</w:t>
        </w:r>
        <w:r w:rsidRPr="00677F2F">
          <w:rPr>
            <w:rStyle w:val="Hyperlink"/>
            <w:noProof/>
          </w:rPr>
          <w:t>/&gt;</w:t>
        </w:r>
        <w:r>
          <w:rPr>
            <w:noProof/>
            <w:webHidden/>
          </w:rPr>
          <w:tab/>
        </w:r>
        <w:r>
          <w:rPr>
            <w:noProof/>
            <w:webHidden/>
          </w:rPr>
          <w:fldChar w:fldCharType="begin"/>
        </w:r>
        <w:r>
          <w:rPr>
            <w:noProof/>
            <w:webHidden/>
          </w:rPr>
          <w:instrText xml:space="preserve"> PAGEREF _Toc34747436 \h </w:instrText>
        </w:r>
        <w:r>
          <w:rPr>
            <w:noProof/>
            <w:webHidden/>
          </w:rPr>
        </w:r>
        <w:r>
          <w:rPr>
            <w:noProof/>
            <w:webHidden/>
          </w:rPr>
          <w:fldChar w:fldCharType="separate"/>
        </w:r>
        <w:r>
          <w:rPr>
            <w:noProof/>
            <w:webHidden/>
          </w:rPr>
          <w:t>48</w:t>
        </w:r>
        <w:r>
          <w:rPr>
            <w:noProof/>
            <w:webHidden/>
          </w:rPr>
          <w:fldChar w:fldCharType="end"/>
        </w:r>
      </w:hyperlink>
    </w:p>
    <w:p w14:paraId="04E7F38F" w14:textId="171B99D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7" w:history="1">
        <w:r w:rsidRPr="00677F2F">
          <w:rPr>
            <w:rStyle w:val="Hyperlink"/>
            <w:noProof/>
          </w:rPr>
          <w:t xml:space="preserve">Table 27: Attributes of </w:t>
        </w:r>
        <w:r w:rsidRPr="00677F2F">
          <w:rPr>
            <w:rStyle w:val="Hyperlink"/>
            <w:rFonts w:ascii="Courier New" w:hAnsi="Courier New" w:cs="Courier New"/>
            <w:i/>
            <w:noProof/>
          </w:rPr>
          <w:t>&lt;real_list/&gt;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_Toc34747437 \h </w:instrText>
        </w:r>
        <w:r>
          <w:rPr>
            <w:noProof/>
            <w:webHidden/>
          </w:rPr>
        </w:r>
        <w:r>
          <w:rPr>
            <w:noProof/>
            <w:webHidden/>
          </w:rPr>
          <w:fldChar w:fldCharType="separate"/>
        </w:r>
        <w:r>
          <w:rPr>
            <w:noProof/>
            <w:webHidden/>
          </w:rPr>
          <w:t>48</w:t>
        </w:r>
        <w:r>
          <w:rPr>
            <w:noProof/>
            <w:webHidden/>
          </w:rPr>
          <w:fldChar w:fldCharType="end"/>
        </w:r>
      </w:hyperlink>
    </w:p>
    <w:p w14:paraId="517769EC" w14:textId="01EB71F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8" w:history="1">
        <w:r w:rsidRPr="00677F2F">
          <w:rPr>
            <w:rStyle w:val="Hyperlink"/>
            <w:noProof/>
          </w:rPr>
          <w:t xml:space="preserve">Table 28: Attributes of </w:t>
        </w:r>
        <w:r w:rsidRPr="00677F2F">
          <w:rPr>
            <w:rStyle w:val="Hyperlink"/>
            <w:rFonts w:ascii="Courier New" w:hAnsi="Courier New" w:cs="Courier New"/>
            <w:i/>
            <w:noProof/>
          </w:rPr>
          <w:t>&lt;value&gt;</w:t>
        </w:r>
        <w:r w:rsidRPr="00677F2F">
          <w:rPr>
            <w:rStyle w:val="Hyperlink"/>
            <w:noProof/>
          </w:rPr>
          <w:t xml:space="preserve"> element inside &lt;</w:t>
        </w:r>
        <w:r w:rsidRPr="00677F2F">
          <w:rPr>
            <w:rStyle w:val="Hyperlink"/>
            <w:rFonts w:ascii="Courier New" w:hAnsi="Courier New" w:cs="Courier New"/>
            <w:i/>
            <w:noProof/>
          </w:rPr>
          <w:t>real_list</w:t>
        </w:r>
        <w:r w:rsidRPr="00677F2F">
          <w:rPr>
            <w:rStyle w:val="Hyperlink"/>
            <w:noProof/>
          </w:rPr>
          <w:t>/&gt;</w:t>
        </w:r>
        <w:r>
          <w:rPr>
            <w:noProof/>
            <w:webHidden/>
          </w:rPr>
          <w:tab/>
        </w:r>
        <w:r>
          <w:rPr>
            <w:noProof/>
            <w:webHidden/>
          </w:rPr>
          <w:fldChar w:fldCharType="begin"/>
        </w:r>
        <w:r>
          <w:rPr>
            <w:noProof/>
            <w:webHidden/>
          </w:rPr>
          <w:instrText xml:space="preserve"> PAGEREF _Toc34747438 \h </w:instrText>
        </w:r>
        <w:r>
          <w:rPr>
            <w:noProof/>
            <w:webHidden/>
          </w:rPr>
        </w:r>
        <w:r>
          <w:rPr>
            <w:noProof/>
            <w:webHidden/>
          </w:rPr>
          <w:fldChar w:fldCharType="separate"/>
        </w:r>
        <w:r>
          <w:rPr>
            <w:noProof/>
            <w:webHidden/>
          </w:rPr>
          <w:t>48</w:t>
        </w:r>
        <w:r>
          <w:rPr>
            <w:noProof/>
            <w:webHidden/>
          </w:rPr>
          <w:fldChar w:fldCharType="end"/>
        </w:r>
      </w:hyperlink>
    </w:p>
    <w:p w14:paraId="6D276CAE" w14:textId="61B61A9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9" w:history="1">
        <w:r w:rsidRPr="00677F2F">
          <w:rPr>
            <w:rStyle w:val="Hyperlink"/>
            <w:noProof/>
          </w:rPr>
          <w:t xml:space="preserve">Table 29: Attributes of </w:t>
        </w:r>
        <w:r w:rsidRPr="00677F2F">
          <w:rPr>
            <w:rStyle w:val="Hyperlink"/>
            <w:rFonts w:ascii="Courier New" w:hAnsi="Courier New" w:cs="Courier New"/>
            <w:i/>
            <w:noProof/>
          </w:rPr>
          <w:t>&lt;int_list/&gt;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_Toc34747439 \h </w:instrText>
        </w:r>
        <w:r>
          <w:rPr>
            <w:noProof/>
            <w:webHidden/>
          </w:rPr>
        </w:r>
        <w:r>
          <w:rPr>
            <w:noProof/>
            <w:webHidden/>
          </w:rPr>
          <w:fldChar w:fldCharType="separate"/>
        </w:r>
        <w:r>
          <w:rPr>
            <w:noProof/>
            <w:webHidden/>
          </w:rPr>
          <w:t>48</w:t>
        </w:r>
        <w:r>
          <w:rPr>
            <w:noProof/>
            <w:webHidden/>
          </w:rPr>
          <w:fldChar w:fldCharType="end"/>
        </w:r>
      </w:hyperlink>
    </w:p>
    <w:p w14:paraId="1C814946" w14:textId="3351635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0" w:history="1">
        <w:r w:rsidRPr="00677F2F">
          <w:rPr>
            <w:rStyle w:val="Hyperlink"/>
            <w:noProof/>
          </w:rPr>
          <w:t xml:space="preserve">Table 30: Attributes of </w:t>
        </w:r>
        <w:r w:rsidRPr="00677F2F">
          <w:rPr>
            <w:rStyle w:val="Hyperlink"/>
            <w:rFonts w:ascii="Courier New" w:hAnsi="Courier New" w:cs="Courier New"/>
            <w:i/>
            <w:noProof/>
          </w:rPr>
          <w:t>&lt;value/&gt;</w:t>
        </w:r>
        <w:r w:rsidRPr="00677F2F">
          <w:rPr>
            <w:rStyle w:val="Hyperlink"/>
            <w:noProof/>
          </w:rPr>
          <w:t xml:space="preserve"> element inside &lt;</w:t>
        </w:r>
        <w:r w:rsidRPr="00677F2F">
          <w:rPr>
            <w:rStyle w:val="Hyperlink"/>
            <w:rFonts w:ascii="Courier New" w:hAnsi="Courier New" w:cs="Courier New"/>
            <w:i/>
            <w:noProof/>
          </w:rPr>
          <w:t>real_list/</w:t>
        </w:r>
        <w:r w:rsidRPr="00677F2F">
          <w:rPr>
            <w:rStyle w:val="Hyperlink"/>
            <w:noProof/>
          </w:rPr>
          <w:t>&gt;</w:t>
        </w:r>
        <w:r>
          <w:rPr>
            <w:noProof/>
            <w:webHidden/>
          </w:rPr>
          <w:tab/>
        </w:r>
        <w:r>
          <w:rPr>
            <w:noProof/>
            <w:webHidden/>
          </w:rPr>
          <w:fldChar w:fldCharType="begin"/>
        </w:r>
        <w:r>
          <w:rPr>
            <w:noProof/>
            <w:webHidden/>
          </w:rPr>
          <w:instrText xml:space="preserve"> PAGEREF _Toc34747440 \h </w:instrText>
        </w:r>
        <w:r>
          <w:rPr>
            <w:noProof/>
            <w:webHidden/>
          </w:rPr>
        </w:r>
        <w:r>
          <w:rPr>
            <w:noProof/>
            <w:webHidden/>
          </w:rPr>
          <w:fldChar w:fldCharType="separate"/>
        </w:r>
        <w:r>
          <w:rPr>
            <w:noProof/>
            <w:webHidden/>
          </w:rPr>
          <w:t>48</w:t>
        </w:r>
        <w:r>
          <w:rPr>
            <w:noProof/>
            <w:webHidden/>
          </w:rPr>
          <w:fldChar w:fldCharType="end"/>
        </w:r>
      </w:hyperlink>
    </w:p>
    <w:p w14:paraId="26E4B1DC" w14:textId="72C2FB9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1" w:history="1">
        <w:r w:rsidRPr="00677F2F">
          <w:rPr>
            <w:rStyle w:val="Hyperlink"/>
            <w:noProof/>
          </w:rPr>
          <w:t xml:space="preserve">Table 31: Attributes of element </w:t>
        </w:r>
        <w:r w:rsidRPr="00677F2F">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_Toc34747441 \h </w:instrText>
        </w:r>
        <w:r>
          <w:rPr>
            <w:noProof/>
            <w:webHidden/>
          </w:rPr>
        </w:r>
        <w:r>
          <w:rPr>
            <w:noProof/>
            <w:webHidden/>
          </w:rPr>
          <w:fldChar w:fldCharType="separate"/>
        </w:r>
        <w:r>
          <w:rPr>
            <w:noProof/>
            <w:webHidden/>
          </w:rPr>
          <w:t>52</w:t>
        </w:r>
        <w:r>
          <w:rPr>
            <w:noProof/>
            <w:webHidden/>
          </w:rPr>
          <w:fldChar w:fldCharType="end"/>
        </w:r>
      </w:hyperlink>
    </w:p>
    <w:p w14:paraId="2E881DF0" w14:textId="29B64AA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2" w:history="1">
        <w:r w:rsidRPr="00677F2F">
          <w:rPr>
            <w:rStyle w:val="Hyperlink"/>
            <w:noProof/>
          </w:rPr>
          <w:t xml:space="preserve">Table 32: Text values of element </w:t>
        </w:r>
        <w:r w:rsidRPr="00677F2F">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_Toc34747442 \h </w:instrText>
        </w:r>
        <w:r>
          <w:rPr>
            <w:noProof/>
            <w:webHidden/>
          </w:rPr>
        </w:r>
        <w:r>
          <w:rPr>
            <w:noProof/>
            <w:webHidden/>
          </w:rPr>
          <w:fldChar w:fldCharType="separate"/>
        </w:r>
        <w:r>
          <w:rPr>
            <w:noProof/>
            <w:webHidden/>
          </w:rPr>
          <w:t>53</w:t>
        </w:r>
        <w:r>
          <w:rPr>
            <w:noProof/>
            <w:webHidden/>
          </w:rPr>
          <w:fldChar w:fldCharType="end"/>
        </w:r>
      </w:hyperlink>
    </w:p>
    <w:p w14:paraId="36F151EF" w14:textId="19424A5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3" w:history="1">
        <w:r w:rsidRPr="00677F2F">
          <w:rPr>
            <w:rStyle w:val="Hyperlink"/>
            <w:noProof/>
          </w:rPr>
          <w:t xml:space="preserve">Table 33: Attributes of elements </w:t>
        </w:r>
        <w:r w:rsidRPr="00677F2F">
          <w:rPr>
            <w:rStyle w:val="Hyperlink"/>
            <w:rFonts w:ascii="Courier New" w:hAnsi="Courier New" w:cs="Courier New"/>
            <w:i/>
            <w:noProof/>
            <w:highlight w:val="white"/>
          </w:rPr>
          <w:t>&lt;normal_direction</w:t>
        </w:r>
        <w:r w:rsidRPr="00677F2F">
          <w:rPr>
            <w:rStyle w:val="Hyperlink"/>
            <w:rFonts w:ascii="Courier New" w:hAnsi="Courier New" w:cs="Courier New"/>
            <w:i/>
            <w:noProof/>
          </w:rPr>
          <w:t>/&gt;</w:t>
        </w:r>
        <w:r w:rsidRPr="00677F2F">
          <w:rPr>
            <w:rStyle w:val="Hyperlink"/>
            <w:noProof/>
          </w:rPr>
          <w:t xml:space="preserve"> &amp; </w:t>
        </w:r>
        <w:r w:rsidRPr="00677F2F">
          <w:rPr>
            <w:rStyle w:val="Hyperlink"/>
            <w:rFonts w:ascii="Courier New" w:hAnsi="Courier New" w:cs="Courier New"/>
            <w:i/>
            <w:noProof/>
            <w:highlight w:val="white"/>
          </w:rPr>
          <w:t>&lt;tangential_direction</w:t>
        </w:r>
        <w:r w:rsidRPr="00677F2F">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_Toc34747443 \h </w:instrText>
        </w:r>
        <w:r>
          <w:rPr>
            <w:noProof/>
            <w:webHidden/>
          </w:rPr>
        </w:r>
        <w:r>
          <w:rPr>
            <w:noProof/>
            <w:webHidden/>
          </w:rPr>
          <w:fldChar w:fldCharType="separate"/>
        </w:r>
        <w:r>
          <w:rPr>
            <w:noProof/>
            <w:webHidden/>
          </w:rPr>
          <w:t>53</w:t>
        </w:r>
        <w:r>
          <w:rPr>
            <w:noProof/>
            <w:webHidden/>
          </w:rPr>
          <w:fldChar w:fldCharType="end"/>
        </w:r>
      </w:hyperlink>
    </w:p>
    <w:p w14:paraId="62E11E2E" w14:textId="55D1AC3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4" w:history="1">
        <w:r w:rsidRPr="00677F2F">
          <w:rPr>
            <w:rStyle w:val="Hyperlink"/>
            <w:noProof/>
          </w:rPr>
          <w:t xml:space="preserve">Table 34: Nested elements of element </w:t>
        </w:r>
        <w:r w:rsidRPr="00677F2F">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_Toc34747444 \h </w:instrText>
        </w:r>
        <w:r>
          <w:rPr>
            <w:noProof/>
            <w:webHidden/>
          </w:rPr>
        </w:r>
        <w:r>
          <w:rPr>
            <w:noProof/>
            <w:webHidden/>
          </w:rPr>
          <w:fldChar w:fldCharType="separate"/>
        </w:r>
        <w:r>
          <w:rPr>
            <w:noProof/>
            <w:webHidden/>
          </w:rPr>
          <w:t>54</w:t>
        </w:r>
        <w:r>
          <w:rPr>
            <w:noProof/>
            <w:webHidden/>
          </w:rPr>
          <w:fldChar w:fldCharType="end"/>
        </w:r>
      </w:hyperlink>
    </w:p>
    <w:p w14:paraId="714FBB2D" w14:textId="1066844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5" w:history="1">
        <w:r w:rsidRPr="00677F2F">
          <w:rPr>
            <w:rStyle w:val="Hyperlink"/>
            <w:noProof/>
          </w:rPr>
          <w:t>Table 35: Nested elements of</w:t>
        </w:r>
        <w:r w:rsidRPr="00677F2F">
          <w:rPr>
            <w:rStyle w:val="Hyperlink"/>
            <w:rFonts w:ascii="Courier New" w:hAnsi="Courier New" w:cs="Courier New"/>
            <w:i/>
            <w:noProof/>
          </w:rPr>
          <w:t xml:space="preserve"> &lt;connection_0d/&gt;</w:t>
        </w:r>
        <w:r w:rsidRPr="00677F2F">
          <w:rPr>
            <w:rStyle w:val="Hyperlink"/>
            <w:rFonts w:cstheme="minorHAnsi"/>
            <w:noProof/>
          </w:rPr>
          <w:t xml:space="preserve"> for </w:t>
        </w:r>
        <w:r w:rsidRPr="00677F2F">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_Toc34747445 \h </w:instrText>
        </w:r>
        <w:r>
          <w:rPr>
            <w:noProof/>
            <w:webHidden/>
          </w:rPr>
        </w:r>
        <w:r>
          <w:rPr>
            <w:noProof/>
            <w:webHidden/>
          </w:rPr>
          <w:fldChar w:fldCharType="separate"/>
        </w:r>
        <w:r>
          <w:rPr>
            <w:noProof/>
            <w:webHidden/>
          </w:rPr>
          <w:t>54</w:t>
        </w:r>
        <w:r>
          <w:rPr>
            <w:noProof/>
            <w:webHidden/>
          </w:rPr>
          <w:fldChar w:fldCharType="end"/>
        </w:r>
      </w:hyperlink>
    </w:p>
    <w:p w14:paraId="1ACC9FD7" w14:textId="2151CE3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6" w:history="1">
        <w:r w:rsidRPr="00677F2F">
          <w:rPr>
            <w:rStyle w:val="Hyperlink"/>
            <w:noProof/>
          </w:rPr>
          <w:t>Table 36: Attributes of element</w:t>
        </w:r>
        <w:r w:rsidRPr="00677F2F">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_Toc34747446 \h </w:instrText>
        </w:r>
        <w:r>
          <w:rPr>
            <w:noProof/>
            <w:webHidden/>
          </w:rPr>
        </w:r>
        <w:r>
          <w:rPr>
            <w:noProof/>
            <w:webHidden/>
          </w:rPr>
          <w:fldChar w:fldCharType="separate"/>
        </w:r>
        <w:r>
          <w:rPr>
            <w:noProof/>
            <w:webHidden/>
          </w:rPr>
          <w:t>55</w:t>
        </w:r>
        <w:r>
          <w:rPr>
            <w:noProof/>
            <w:webHidden/>
          </w:rPr>
          <w:fldChar w:fldCharType="end"/>
        </w:r>
      </w:hyperlink>
    </w:p>
    <w:p w14:paraId="371CC390" w14:textId="42C1449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7" w:history="1">
        <w:r w:rsidRPr="00677F2F">
          <w:rPr>
            <w:rStyle w:val="Hyperlink"/>
            <w:noProof/>
          </w:rPr>
          <w:t>Table 37: Nested elements of</w:t>
        </w:r>
        <w:r w:rsidRPr="00677F2F">
          <w:rPr>
            <w:rStyle w:val="Hyperlink"/>
            <w:rFonts w:ascii="Courier New" w:hAnsi="Courier New" w:cs="Courier New"/>
            <w:i/>
            <w:noProof/>
          </w:rPr>
          <w:t xml:space="preserve"> &lt;connection_0d/&gt;</w:t>
        </w:r>
        <w:r w:rsidRPr="00677F2F">
          <w:rPr>
            <w:rStyle w:val="Hyperlink"/>
            <w:rFonts w:cstheme="minorHAnsi"/>
            <w:noProof/>
          </w:rPr>
          <w:t xml:space="preserve"> for </w:t>
        </w:r>
        <w:r w:rsidRPr="00677F2F">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_Toc34747447 \h </w:instrText>
        </w:r>
        <w:r>
          <w:rPr>
            <w:noProof/>
            <w:webHidden/>
          </w:rPr>
        </w:r>
        <w:r>
          <w:rPr>
            <w:noProof/>
            <w:webHidden/>
          </w:rPr>
          <w:fldChar w:fldCharType="separate"/>
        </w:r>
        <w:r>
          <w:rPr>
            <w:noProof/>
            <w:webHidden/>
          </w:rPr>
          <w:t>56</w:t>
        </w:r>
        <w:r>
          <w:rPr>
            <w:noProof/>
            <w:webHidden/>
          </w:rPr>
          <w:fldChar w:fldCharType="end"/>
        </w:r>
      </w:hyperlink>
    </w:p>
    <w:p w14:paraId="65873796" w14:textId="66B2F12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8" w:history="1">
        <w:r w:rsidRPr="00677F2F">
          <w:rPr>
            <w:rStyle w:val="Hyperlink"/>
            <w:noProof/>
          </w:rPr>
          <w:t xml:space="preserve">Table 38: Attributes of element </w:t>
        </w:r>
        <w:r w:rsidRPr="00677F2F">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_Toc34747448 \h </w:instrText>
        </w:r>
        <w:r>
          <w:rPr>
            <w:noProof/>
            <w:webHidden/>
          </w:rPr>
        </w:r>
        <w:r>
          <w:rPr>
            <w:noProof/>
            <w:webHidden/>
          </w:rPr>
          <w:fldChar w:fldCharType="separate"/>
        </w:r>
        <w:r>
          <w:rPr>
            <w:noProof/>
            <w:webHidden/>
          </w:rPr>
          <w:t>57</w:t>
        </w:r>
        <w:r>
          <w:rPr>
            <w:noProof/>
            <w:webHidden/>
          </w:rPr>
          <w:fldChar w:fldCharType="end"/>
        </w:r>
      </w:hyperlink>
    </w:p>
    <w:p w14:paraId="0F6C7240" w14:textId="507D197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9" w:history="1">
        <w:r w:rsidRPr="00677F2F">
          <w:rPr>
            <w:rStyle w:val="Hyperlink"/>
            <w:noProof/>
          </w:rPr>
          <w:t xml:space="preserve">Table 39: Nested elements of element </w:t>
        </w:r>
        <w:r w:rsidRPr="00677F2F">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_Toc34747449 \h </w:instrText>
        </w:r>
        <w:r>
          <w:rPr>
            <w:noProof/>
            <w:webHidden/>
          </w:rPr>
        </w:r>
        <w:r>
          <w:rPr>
            <w:noProof/>
            <w:webHidden/>
          </w:rPr>
          <w:fldChar w:fldCharType="separate"/>
        </w:r>
        <w:r>
          <w:rPr>
            <w:noProof/>
            <w:webHidden/>
          </w:rPr>
          <w:t>57</w:t>
        </w:r>
        <w:r>
          <w:rPr>
            <w:noProof/>
            <w:webHidden/>
          </w:rPr>
          <w:fldChar w:fldCharType="end"/>
        </w:r>
      </w:hyperlink>
    </w:p>
    <w:p w14:paraId="4E67C549" w14:textId="49A02B9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0" w:history="1">
        <w:r w:rsidRPr="00677F2F">
          <w:rPr>
            <w:rStyle w:val="Hyperlink"/>
            <w:noProof/>
          </w:rPr>
          <w:t xml:space="preserve">Table 40: Nested elements of </w:t>
        </w:r>
        <w:r w:rsidRPr="00677F2F">
          <w:rPr>
            <w:rStyle w:val="Hyperlink"/>
            <w:rFonts w:ascii="Courier New" w:hAnsi="Courier New" w:cs="Courier New"/>
            <w:i/>
            <w:noProof/>
          </w:rPr>
          <w:t>&lt;connection_0d/&gt;</w:t>
        </w:r>
        <w:r w:rsidRPr="00677F2F">
          <w:rPr>
            <w:rStyle w:val="Hyperlink"/>
            <w:rFonts w:cstheme="minorHAnsi"/>
            <w:noProof/>
          </w:rPr>
          <w:t xml:space="preserve"> for </w:t>
        </w:r>
        <w:r w:rsidRPr="00677F2F">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_Toc34747450 \h </w:instrText>
        </w:r>
        <w:r>
          <w:rPr>
            <w:noProof/>
            <w:webHidden/>
          </w:rPr>
        </w:r>
        <w:r>
          <w:rPr>
            <w:noProof/>
            <w:webHidden/>
          </w:rPr>
          <w:fldChar w:fldCharType="separate"/>
        </w:r>
        <w:r>
          <w:rPr>
            <w:noProof/>
            <w:webHidden/>
          </w:rPr>
          <w:t>58</w:t>
        </w:r>
        <w:r>
          <w:rPr>
            <w:noProof/>
            <w:webHidden/>
          </w:rPr>
          <w:fldChar w:fldCharType="end"/>
        </w:r>
      </w:hyperlink>
    </w:p>
    <w:p w14:paraId="7E0858A8" w14:textId="072AC0B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1" w:history="1">
        <w:r w:rsidRPr="00677F2F">
          <w:rPr>
            <w:rStyle w:val="Hyperlink"/>
            <w:noProof/>
          </w:rPr>
          <w:t xml:space="preserve">Table 41: Attributes of element </w:t>
        </w:r>
        <w:r w:rsidRPr="00677F2F">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_Toc34747451 \h </w:instrText>
        </w:r>
        <w:r>
          <w:rPr>
            <w:noProof/>
            <w:webHidden/>
          </w:rPr>
        </w:r>
        <w:r>
          <w:rPr>
            <w:noProof/>
            <w:webHidden/>
          </w:rPr>
          <w:fldChar w:fldCharType="separate"/>
        </w:r>
        <w:r>
          <w:rPr>
            <w:noProof/>
            <w:webHidden/>
          </w:rPr>
          <w:t>59</w:t>
        </w:r>
        <w:r>
          <w:rPr>
            <w:noProof/>
            <w:webHidden/>
          </w:rPr>
          <w:fldChar w:fldCharType="end"/>
        </w:r>
      </w:hyperlink>
    </w:p>
    <w:p w14:paraId="213E2EC0" w14:textId="770A27A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2" w:history="1">
        <w:r w:rsidRPr="00677F2F">
          <w:rPr>
            <w:rStyle w:val="Hyperlink"/>
            <w:noProof/>
          </w:rPr>
          <w:t xml:space="preserve">Table 42: Nested elements of element </w:t>
        </w:r>
        <w:r w:rsidRPr="00677F2F">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_Toc34747452 \h </w:instrText>
        </w:r>
        <w:r>
          <w:rPr>
            <w:noProof/>
            <w:webHidden/>
          </w:rPr>
        </w:r>
        <w:r>
          <w:rPr>
            <w:noProof/>
            <w:webHidden/>
          </w:rPr>
          <w:fldChar w:fldCharType="separate"/>
        </w:r>
        <w:r>
          <w:rPr>
            <w:noProof/>
            <w:webHidden/>
          </w:rPr>
          <w:t>59</w:t>
        </w:r>
        <w:r>
          <w:rPr>
            <w:noProof/>
            <w:webHidden/>
          </w:rPr>
          <w:fldChar w:fldCharType="end"/>
        </w:r>
      </w:hyperlink>
    </w:p>
    <w:p w14:paraId="69945031" w14:textId="2E1E6D4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3" w:history="1">
        <w:r w:rsidRPr="00677F2F">
          <w:rPr>
            <w:rStyle w:val="Hyperlink"/>
            <w:noProof/>
          </w:rPr>
          <w:t xml:space="preserve">Table 43: Attributes of element </w:t>
        </w:r>
        <w:r w:rsidRPr="00677F2F">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_Toc34747453 \h </w:instrText>
        </w:r>
        <w:r>
          <w:rPr>
            <w:noProof/>
            <w:webHidden/>
          </w:rPr>
        </w:r>
        <w:r>
          <w:rPr>
            <w:noProof/>
            <w:webHidden/>
          </w:rPr>
          <w:fldChar w:fldCharType="separate"/>
        </w:r>
        <w:r>
          <w:rPr>
            <w:noProof/>
            <w:webHidden/>
          </w:rPr>
          <w:t>60</w:t>
        </w:r>
        <w:r>
          <w:rPr>
            <w:noProof/>
            <w:webHidden/>
          </w:rPr>
          <w:fldChar w:fldCharType="end"/>
        </w:r>
      </w:hyperlink>
    </w:p>
    <w:p w14:paraId="79D55CD6" w14:textId="19ECC37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4" w:history="1">
        <w:r w:rsidRPr="00677F2F">
          <w:rPr>
            <w:rStyle w:val="Hyperlink"/>
            <w:noProof/>
          </w:rPr>
          <w:t xml:space="preserve">Table 44: Attributes of element </w:t>
        </w:r>
        <w:r w:rsidRPr="00677F2F">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_Toc34747454 \h </w:instrText>
        </w:r>
        <w:r>
          <w:rPr>
            <w:noProof/>
            <w:webHidden/>
          </w:rPr>
        </w:r>
        <w:r>
          <w:rPr>
            <w:noProof/>
            <w:webHidden/>
          </w:rPr>
          <w:fldChar w:fldCharType="separate"/>
        </w:r>
        <w:r>
          <w:rPr>
            <w:noProof/>
            <w:webHidden/>
          </w:rPr>
          <w:t>64</w:t>
        </w:r>
        <w:r>
          <w:rPr>
            <w:noProof/>
            <w:webHidden/>
          </w:rPr>
          <w:fldChar w:fldCharType="end"/>
        </w:r>
      </w:hyperlink>
    </w:p>
    <w:p w14:paraId="0957734F" w14:textId="185E3B3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5" w:history="1">
        <w:r w:rsidRPr="00677F2F">
          <w:rPr>
            <w:rStyle w:val="Hyperlink"/>
            <w:noProof/>
          </w:rPr>
          <w:t>Table 45: Pictures of all Solid Rivets</w:t>
        </w:r>
        <w:r>
          <w:rPr>
            <w:noProof/>
            <w:webHidden/>
          </w:rPr>
          <w:tab/>
        </w:r>
        <w:r>
          <w:rPr>
            <w:noProof/>
            <w:webHidden/>
          </w:rPr>
          <w:fldChar w:fldCharType="begin"/>
        </w:r>
        <w:r>
          <w:rPr>
            <w:noProof/>
            <w:webHidden/>
          </w:rPr>
          <w:instrText xml:space="preserve"> PAGEREF _Toc34747455 \h </w:instrText>
        </w:r>
        <w:r>
          <w:rPr>
            <w:noProof/>
            <w:webHidden/>
          </w:rPr>
        </w:r>
        <w:r>
          <w:rPr>
            <w:noProof/>
            <w:webHidden/>
          </w:rPr>
          <w:fldChar w:fldCharType="separate"/>
        </w:r>
        <w:r>
          <w:rPr>
            <w:noProof/>
            <w:webHidden/>
          </w:rPr>
          <w:t>65</w:t>
        </w:r>
        <w:r>
          <w:rPr>
            <w:noProof/>
            <w:webHidden/>
          </w:rPr>
          <w:fldChar w:fldCharType="end"/>
        </w:r>
      </w:hyperlink>
    </w:p>
    <w:p w14:paraId="7AEF5106" w14:textId="708570E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6" w:history="1">
        <w:r w:rsidRPr="00677F2F">
          <w:rPr>
            <w:rStyle w:val="Hyperlink"/>
            <w:noProof/>
          </w:rPr>
          <w:t xml:space="preserve">Table 46: Attributes of element </w:t>
        </w:r>
        <w:r w:rsidRPr="00677F2F">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_Toc34747456 \h </w:instrText>
        </w:r>
        <w:r>
          <w:rPr>
            <w:noProof/>
            <w:webHidden/>
          </w:rPr>
        </w:r>
        <w:r>
          <w:rPr>
            <w:noProof/>
            <w:webHidden/>
          </w:rPr>
          <w:fldChar w:fldCharType="separate"/>
        </w:r>
        <w:r>
          <w:rPr>
            <w:noProof/>
            <w:webHidden/>
          </w:rPr>
          <w:t>66</w:t>
        </w:r>
        <w:r>
          <w:rPr>
            <w:noProof/>
            <w:webHidden/>
          </w:rPr>
          <w:fldChar w:fldCharType="end"/>
        </w:r>
      </w:hyperlink>
    </w:p>
    <w:p w14:paraId="4A043D47" w14:textId="250B94E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7" w:history="1">
        <w:r w:rsidRPr="00677F2F">
          <w:rPr>
            <w:rStyle w:val="Hyperlink"/>
            <w:noProof/>
          </w:rPr>
          <w:t xml:space="preserve">Table 47: Attributes of element </w:t>
        </w:r>
        <w:r w:rsidRPr="00677F2F">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_Toc34747457 \h </w:instrText>
        </w:r>
        <w:r>
          <w:rPr>
            <w:noProof/>
            <w:webHidden/>
          </w:rPr>
        </w:r>
        <w:r>
          <w:rPr>
            <w:noProof/>
            <w:webHidden/>
          </w:rPr>
          <w:fldChar w:fldCharType="separate"/>
        </w:r>
        <w:r>
          <w:rPr>
            <w:noProof/>
            <w:webHidden/>
          </w:rPr>
          <w:t>68</w:t>
        </w:r>
        <w:r>
          <w:rPr>
            <w:noProof/>
            <w:webHidden/>
          </w:rPr>
          <w:fldChar w:fldCharType="end"/>
        </w:r>
      </w:hyperlink>
    </w:p>
    <w:p w14:paraId="1FAFAE6D" w14:textId="0C749A7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8" w:history="1">
        <w:r w:rsidRPr="00677F2F">
          <w:rPr>
            <w:rStyle w:val="Hyperlink"/>
            <w:noProof/>
          </w:rPr>
          <w:t xml:space="preserve">Table 48: Nested elements of </w:t>
        </w:r>
        <w:r w:rsidRPr="00677F2F">
          <w:rPr>
            <w:rStyle w:val="Hyperlink"/>
            <w:rFonts w:ascii="Courier New" w:hAnsi="Courier New" w:cs="Courier New"/>
            <w:i/>
            <w:noProof/>
          </w:rPr>
          <w:t>&lt;connection_0d/&gt;</w:t>
        </w:r>
        <w:r w:rsidRPr="00677F2F">
          <w:rPr>
            <w:rStyle w:val="Hyperlink"/>
            <w:noProof/>
          </w:rPr>
          <w:t xml:space="preserve"> for </w:t>
        </w:r>
        <w:r w:rsidRPr="00677F2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_Toc34747458 \h </w:instrText>
        </w:r>
        <w:r>
          <w:rPr>
            <w:noProof/>
            <w:webHidden/>
          </w:rPr>
        </w:r>
        <w:r>
          <w:rPr>
            <w:noProof/>
            <w:webHidden/>
          </w:rPr>
          <w:fldChar w:fldCharType="separate"/>
        </w:r>
        <w:r>
          <w:rPr>
            <w:noProof/>
            <w:webHidden/>
          </w:rPr>
          <w:t>74</w:t>
        </w:r>
        <w:r>
          <w:rPr>
            <w:noProof/>
            <w:webHidden/>
          </w:rPr>
          <w:fldChar w:fldCharType="end"/>
        </w:r>
      </w:hyperlink>
    </w:p>
    <w:p w14:paraId="31C35913" w14:textId="5C61A46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9" w:history="1">
        <w:r w:rsidRPr="00677F2F">
          <w:rPr>
            <w:rStyle w:val="Hyperlink"/>
            <w:noProof/>
          </w:rPr>
          <w:t xml:space="preserve">Table 49: Attributes of element </w:t>
        </w:r>
        <w:r w:rsidRPr="00677F2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_Toc34747459 \h </w:instrText>
        </w:r>
        <w:r>
          <w:rPr>
            <w:noProof/>
            <w:webHidden/>
          </w:rPr>
        </w:r>
        <w:r>
          <w:rPr>
            <w:noProof/>
            <w:webHidden/>
          </w:rPr>
          <w:fldChar w:fldCharType="separate"/>
        </w:r>
        <w:r>
          <w:rPr>
            <w:noProof/>
            <w:webHidden/>
          </w:rPr>
          <w:t>75</w:t>
        </w:r>
        <w:r>
          <w:rPr>
            <w:noProof/>
            <w:webHidden/>
          </w:rPr>
          <w:fldChar w:fldCharType="end"/>
        </w:r>
      </w:hyperlink>
    </w:p>
    <w:p w14:paraId="2E3D00B3" w14:textId="7F55CD3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0" w:history="1">
        <w:r w:rsidRPr="00677F2F">
          <w:rPr>
            <w:rStyle w:val="Hyperlink"/>
            <w:noProof/>
          </w:rPr>
          <w:t xml:space="preserve">Table 50: Nested elements of element </w:t>
        </w:r>
        <w:r w:rsidRPr="00677F2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_Toc34747460 \h </w:instrText>
        </w:r>
        <w:r>
          <w:rPr>
            <w:noProof/>
            <w:webHidden/>
          </w:rPr>
        </w:r>
        <w:r>
          <w:rPr>
            <w:noProof/>
            <w:webHidden/>
          </w:rPr>
          <w:fldChar w:fldCharType="separate"/>
        </w:r>
        <w:r>
          <w:rPr>
            <w:noProof/>
            <w:webHidden/>
          </w:rPr>
          <w:t>76</w:t>
        </w:r>
        <w:r>
          <w:rPr>
            <w:noProof/>
            <w:webHidden/>
          </w:rPr>
          <w:fldChar w:fldCharType="end"/>
        </w:r>
      </w:hyperlink>
    </w:p>
    <w:p w14:paraId="7550A1D9" w14:textId="70518D0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1" w:history="1">
        <w:r w:rsidRPr="00677F2F">
          <w:rPr>
            <w:rStyle w:val="Hyperlink"/>
            <w:noProof/>
          </w:rPr>
          <w:t xml:space="preserve">Table 51: Attributes of element </w:t>
        </w:r>
        <w:r w:rsidRPr="00677F2F">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_Toc34747461 \h </w:instrText>
        </w:r>
        <w:r>
          <w:rPr>
            <w:noProof/>
            <w:webHidden/>
          </w:rPr>
        </w:r>
        <w:r>
          <w:rPr>
            <w:noProof/>
            <w:webHidden/>
          </w:rPr>
          <w:fldChar w:fldCharType="separate"/>
        </w:r>
        <w:r>
          <w:rPr>
            <w:noProof/>
            <w:webHidden/>
          </w:rPr>
          <w:t>76</w:t>
        </w:r>
        <w:r>
          <w:rPr>
            <w:noProof/>
            <w:webHidden/>
          </w:rPr>
          <w:fldChar w:fldCharType="end"/>
        </w:r>
      </w:hyperlink>
    </w:p>
    <w:p w14:paraId="315E0555" w14:textId="27222F8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2" w:history="1">
        <w:r w:rsidRPr="00677F2F">
          <w:rPr>
            <w:rStyle w:val="Hyperlink"/>
            <w:noProof/>
          </w:rPr>
          <w:t xml:space="preserve">Table 52: Attributes of element </w:t>
        </w:r>
        <w:r w:rsidRPr="00677F2F">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_Toc34747462 \h </w:instrText>
        </w:r>
        <w:r>
          <w:rPr>
            <w:noProof/>
            <w:webHidden/>
          </w:rPr>
        </w:r>
        <w:r>
          <w:rPr>
            <w:noProof/>
            <w:webHidden/>
          </w:rPr>
          <w:fldChar w:fldCharType="separate"/>
        </w:r>
        <w:r>
          <w:rPr>
            <w:noProof/>
            <w:webHidden/>
          </w:rPr>
          <w:t>77</w:t>
        </w:r>
        <w:r>
          <w:rPr>
            <w:noProof/>
            <w:webHidden/>
          </w:rPr>
          <w:fldChar w:fldCharType="end"/>
        </w:r>
      </w:hyperlink>
    </w:p>
    <w:p w14:paraId="7EFF5F53" w14:textId="391B87F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3" w:history="1">
        <w:r w:rsidRPr="00677F2F">
          <w:rPr>
            <w:rStyle w:val="Hyperlink"/>
            <w:noProof/>
          </w:rPr>
          <w:t xml:space="preserve">Table 53: Nested elements of element </w:t>
        </w:r>
        <w:r w:rsidRPr="00677F2F">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_Toc34747463 \h </w:instrText>
        </w:r>
        <w:r>
          <w:rPr>
            <w:noProof/>
            <w:webHidden/>
          </w:rPr>
        </w:r>
        <w:r>
          <w:rPr>
            <w:noProof/>
            <w:webHidden/>
          </w:rPr>
          <w:fldChar w:fldCharType="separate"/>
        </w:r>
        <w:r>
          <w:rPr>
            <w:noProof/>
            <w:webHidden/>
          </w:rPr>
          <w:t>78</w:t>
        </w:r>
        <w:r>
          <w:rPr>
            <w:noProof/>
            <w:webHidden/>
          </w:rPr>
          <w:fldChar w:fldCharType="end"/>
        </w:r>
      </w:hyperlink>
    </w:p>
    <w:p w14:paraId="25F8DE01" w14:textId="46A64B9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4" w:history="1">
        <w:r w:rsidRPr="00677F2F">
          <w:rPr>
            <w:rStyle w:val="Hyperlink"/>
            <w:noProof/>
          </w:rPr>
          <w:t xml:space="preserve">Table 54: Attributes of element </w:t>
        </w:r>
        <w:r w:rsidRPr="00677F2F">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_Toc34747464 \h </w:instrText>
        </w:r>
        <w:r>
          <w:rPr>
            <w:noProof/>
            <w:webHidden/>
          </w:rPr>
        </w:r>
        <w:r>
          <w:rPr>
            <w:noProof/>
            <w:webHidden/>
          </w:rPr>
          <w:fldChar w:fldCharType="separate"/>
        </w:r>
        <w:r>
          <w:rPr>
            <w:noProof/>
            <w:webHidden/>
          </w:rPr>
          <w:t>78</w:t>
        </w:r>
        <w:r>
          <w:rPr>
            <w:noProof/>
            <w:webHidden/>
          </w:rPr>
          <w:fldChar w:fldCharType="end"/>
        </w:r>
      </w:hyperlink>
    </w:p>
    <w:p w14:paraId="576980BD" w14:textId="5F445E0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5" w:history="1">
        <w:r w:rsidRPr="00677F2F">
          <w:rPr>
            <w:rStyle w:val="Hyperlink"/>
            <w:noProof/>
          </w:rPr>
          <w:t xml:space="preserve">Table 55: Nested elements of element </w:t>
        </w:r>
        <w:r w:rsidRPr="00677F2F">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_Toc34747465 \h </w:instrText>
        </w:r>
        <w:r>
          <w:rPr>
            <w:noProof/>
            <w:webHidden/>
          </w:rPr>
        </w:r>
        <w:r>
          <w:rPr>
            <w:noProof/>
            <w:webHidden/>
          </w:rPr>
          <w:fldChar w:fldCharType="separate"/>
        </w:r>
        <w:r>
          <w:rPr>
            <w:noProof/>
            <w:webHidden/>
          </w:rPr>
          <w:t>79</w:t>
        </w:r>
        <w:r>
          <w:rPr>
            <w:noProof/>
            <w:webHidden/>
          </w:rPr>
          <w:fldChar w:fldCharType="end"/>
        </w:r>
      </w:hyperlink>
    </w:p>
    <w:p w14:paraId="057CAB3B" w14:textId="02E8202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6" w:history="1">
        <w:r w:rsidRPr="00677F2F">
          <w:rPr>
            <w:rStyle w:val="Hyperlink"/>
            <w:noProof/>
          </w:rPr>
          <w:t xml:space="preserve">Table 56: Attributes of element </w:t>
        </w:r>
        <w:r w:rsidRPr="00677F2F">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_Toc34747466 \h </w:instrText>
        </w:r>
        <w:r>
          <w:rPr>
            <w:noProof/>
            <w:webHidden/>
          </w:rPr>
        </w:r>
        <w:r>
          <w:rPr>
            <w:noProof/>
            <w:webHidden/>
          </w:rPr>
          <w:fldChar w:fldCharType="separate"/>
        </w:r>
        <w:r>
          <w:rPr>
            <w:noProof/>
            <w:webHidden/>
          </w:rPr>
          <w:t>83</w:t>
        </w:r>
        <w:r>
          <w:rPr>
            <w:noProof/>
            <w:webHidden/>
          </w:rPr>
          <w:fldChar w:fldCharType="end"/>
        </w:r>
      </w:hyperlink>
    </w:p>
    <w:p w14:paraId="1AC19E5F" w14:textId="53C83AB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7" w:history="1">
        <w:r w:rsidRPr="00677F2F">
          <w:rPr>
            <w:rStyle w:val="Hyperlink"/>
            <w:noProof/>
          </w:rPr>
          <w:t xml:space="preserve">Table 57: Nested elements of element </w:t>
        </w:r>
        <w:r w:rsidRPr="00677F2F">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_Toc34747467 \h </w:instrText>
        </w:r>
        <w:r>
          <w:rPr>
            <w:noProof/>
            <w:webHidden/>
          </w:rPr>
        </w:r>
        <w:r>
          <w:rPr>
            <w:noProof/>
            <w:webHidden/>
          </w:rPr>
          <w:fldChar w:fldCharType="separate"/>
        </w:r>
        <w:r>
          <w:rPr>
            <w:noProof/>
            <w:webHidden/>
          </w:rPr>
          <w:t>83</w:t>
        </w:r>
        <w:r>
          <w:rPr>
            <w:noProof/>
            <w:webHidden/>
          </w:rPr>
          <w:fldChar w:fldCharType="end"/>
        </w:r>
      </w:hyperlink>
    </w:p>
    <w:p w14:paraId="10E5753C" w14:textId="3DFEB29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8" w:history="1">
        <w:r w:rsidRPr="00677F2F">
          <w:rPr>
            <w:rStyle w:val="Hyperlink"/>
            <w:noProof/>
          </w:rPr>
          <w:t xml:space="preserve">Table 58: Attributes of element </w:t>
        </w:r>
        <w:r w:rsidRPr="00677F2F">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_Toc34747468 \h </w:instrText>
        </w:r>
        <w:r>
          <w:rPr>
            <w:noProof/>
            <w:webHidden/>
          </w:rPr>
        </w:r>
        <w:r>
          <w:rPr>
            <w:noProof/>
            <w:webHidden/>
          </w:rPr>
          <w:fldChar w:fldCharType="separate"/>
        </w:r>
        <w:r>
          <w:rPr>
            <w:noProof/>
            <w:webHidden/>
          </w:rPr>
          <w:t>85</w:t>
        </w:r>
        <w:r>
          <w:rPr>
            <w:noProof/>
            <w:webHidden/>
          </w:rPr>
          <w:fldChar w:fldCharType="end"/>
        </w:r>
      </w:hyperlink>
    </w:p>
    <w:p w14:paraId="4DCF46A7" w14:textId="6D23E52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9" w:history="1">
        <w:r w:rsidRPr="00677F2F">
          <w:rPr>
            <w:rStyle w:val="Hyperlink"/>
            <w:noProof/>
          </w:rPr>
          <w:t xml:space="preserve">Table 59: Nested elements of </w:t>
        </w:r>
        <w:r w:rsidRPr="00677F2F">
          <w:rPr>
            <w:rStyle w:val="Hyperlink"/>
            <w:rFonts w:ascii="Courier New" w:hAnsi="Courier New" w:cs="Courier New"/>
            <w:i/>
            <w:noProof/>
          </w:rPr>
          <w:t>&lt;connection_0d&gt;</w:t>
        </w:r>
        <w:r w:rsidRPr="00677F2F">
          <w:rPr>
            <w:rStyle w:val="Hyperlink"/>
            <w:rFonts w:cstheme="minorHAnsi"/>
            <w:noProof/>
          </w:rPr>
          <w:t xml:space="preserve"> for </w:t>
        </w:r>
        <w:r w:rsidRPr="00677F2F">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_Toc34747469 \h </w:instrText>
        </w:r>
        <w:r>
          <w:rPr>
            <w:noProof/>
            <w:webHidden/>
          </w:rPr>
        </w:r>
        <w:r>
          <w:rPr>
            <w:noProof/>
            <w:webHidden/>
          </w:rPr>
          <w:fldChar w:fldCharType="separate"/>
        </w:r>
        <w:r>
          <w:rPr>
            <w:noProof/>
            <w:webHidden/>
          </w:rPr>
          <w:t>86</w:t>
        </w:r>
        <w:r>
          <w:rPr>
            <w:noProof/>
            <w:webHidden/>
          </w:rPr>
          <w:fldChar w:fldCharType="end"/>
        </w:r>
      </w:hyperlink>
    </w:p>
    <w:p w14:paraId="23D655ED" w14:textId="36942A7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0" w:history="1">
        <w:r w:rsidRPr="00677F2F">
          <w:rPr>
            <w:rStyle w:val="Hyperlink"/>
            <w:noProof/>
          </w:rPr>
          <w:t xml:space="preserve">Table 60: Attributes of element </w:t>
        </w:r>
        <w:r w:rsidRPr="00677F2F">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_Toc34747470 \h </w:instrText>
        </w:r>
        <w:r>
          <w:rPr>
            <w:noProof/>
            <w:webHidden/>
          </w:rPr>
        </w:r>
        <w:r>
          <w:rPr>
            <w:noProof/>
            <w:webHidden/>
          </w:rPr>
          <w:fldChar w:fldCharType="separate"/>
        </w:r>
        <w:r>
          <w:rPr>
            <w:noProof/>
            <w:webHidden/>
          </w:rPr>
          <w:t>87</w:t>
        </w:r>
        <w:r>
          <w:rPr>
            <w:noProof/>
            <w:webHidden/>
          </w:rPr>
          <w:fldChar w:fldCharType="end"/>
        </w:r>
      </w:hyperlink>
    </w:p>
    <w:p w14:paraId="70AB3618" w14:textId="0A90BAF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1" w:history="1">
        <w:r w:rsidRPr="00677F2F">
          <w:rPr>
            <w:rStyle w:val="Hyperlink"/>
            <w:noProof/>
          </w:rPr>
          <w:t xml:space="preserve">Table 61: Nested elements of </w:t>
        </w:r>
        <w:r w:rsidRPr="00677F2F">
          <w:rPr>
            <w:rStyle w:val="Hyperlink"/>
            <w:rFonts w:ascii="Courier New" w:hAnsi="Courier New" w:cs="Courier New"/>
            <w:i/>
            <w:noProof/>
          </w:rPr>
          <w:t>&lt;connection_0d/&gt;</w:t>
        </w:r>
        <w:r w:rsidRPr="00677F2F">
          <w:rPr>
            <w:rStyle w:val="Hyperlink"/>
            <w:noProof/>
          </w:rPr>
          <w:t xml:space="preserve"> for </w:t>
        </w:r>
        <w:r w:rsidRPr="00677F2F">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_Toc34747471 \h </w:instrText>
        </w:r>
        <w:r>
          <w:rPr>
            <w:noProof/>
            <w:webHidden/>
          </w:rPr>
        </w:r>
        <w:r>
          <w:rPr>
            <w:noProof/>
            <w:webHidden/>
          </w:rPr>
          <w:fldChar w:fldCharType="separate"/>
        </w:r>
        <w:r>
          <w:rPr>
            <w:noProof/>
            <w:webHidden/>
          </w:rPr>
          <w:t>89</w:t>
        </w:r>
        <w:r>
          <w:rPr>
            <w:noProof/>
            <w:webHidden/>
          </w:rPr>
          <w:fldChar w:fldCharType="end"/>
        </w:r>
      </w:hyperlink>
    </w:p>
    <w:p w14:paraId="73471E1E" w14:textId="2DC838E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2" w:history="1">
        <w:r w:rsidRPr="00677F2F">
          <w:rPr>
            <w:rStyle w:val="Hyperlink"/>
            <w:noProof/>
          </w:rPr>
          <w:t xml:space="preserve">Table 62: Attributes of element </w:t>
        </w:r>
        <w:r w:rsidRPr="00677F2F">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_Toc34747472 \h </w:instrText>
        </w:r>
        <w:r>
          <w:rPr>
            <w:noProof/>
            <w:webHidden/>
          </w:rPr>
        </w:r>
        <w:r>
          <w:rPr>
            <w:noProof/>
            <w:webHidden/>
          </w:rPr>
          <w:fldChar w:fldCharType="separate"/>
        </w:r>
        <w:r>
          <w:rPr>
            <w:noProof/>
            <w:webHidden/>
          </w:rPr>
          <w:t>89</w:t>
        </w:r>
        <w:r>
          <w:rPr>
            <w:noProof/>
            <w:webHidden/>
          </w:rPr>
          <w:fldChar w:fldCharType="end"/>
        </w:r>
      </w:hyperlink>
    </w:p>
    <w:p w14:paraId="0A5B5837" w14:textId="6C09538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3" w:history="1">
        <w:r w:rsidRPr="00677F2F">
          <w:rPr>
            <w:rStyle w:val="Hyperlink"/>
            <w:noProof/>
          </w:rPr>
          <w:t xml:space="preserve">Table 63: Nested elements of element </w:t>
        </w:r>
        <w:r w:rsidRPr="00677F2F">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_Toc34747473 \h </w:instrText>
        </w:r>
        <w:r>
          <w:rPr>
            <w:noProof/>
            <w:webHidden/>
          </w:rPr>
        </w:r>
        <w:r>
          <w:rPr>
            <w:noProof/>
            <w:webHidden/>
          </w:rPr>
          <w:fldChar w:fldCharType="separate"/>
        </w:r>
        <w:r>
          <w:rPr>
            <w:noProof/>
            <w:webHidden/>
          </w:rPr>
          <w:t>90</w:t>
        </w:r>
        <w:r>
          <w:rPr>
            <w:noProof/>
            <w:webHidden/>
          </w:rPr>
          <w:fldChar w:fldCharType="end"/>
        </w:r>
      </w:hyperlink>
    </w:p>
    <w:p w14:paraId="6D53FE6F" w14:textId="6B4F217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4" w:history="1">
        <w:r w:rsidRPr="00677F2F">
          <w:rPr>
            <w:rStyle w:val="Hyperlink"/>
            <w:noProof/>
          </w:rPr>
          <w:t xml:space="preserve">Table 64: Nested elements of </w:t>
        </w:r>
        <w:r w:rsidRPr="00677F2F">
          <w:rPr>
            <w:rStyle w:val="Hyperlink"/>
            <w:rFonts w:ascii="Courier New" w:hAnsi="Courier New" w:cs="Courier New"/>
            <w:i/>
            <w:noProof/>
          </w:rPr>
          <w:t>&lt;connection_0d/&gt;</w:t>
        </w:r>
        <w:r w:rsidRPr="00677F2F">
          <w:rPr>
            <w:rStyle w:val="Hyperlink"/>
            <w:noProof/>
          </w:rPr>
          <w:t xml:space="preserve"> for </w:t>
        </w:r>
        <w:r w:rsidRPr="00677F2F">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_Toc34747474 \h </w:instrText>
        </w:r>
        <w:r>
          <w:rPr>
            <w:noProof/>
            <w:webHidden/>
          </w:rPr>
        </w:r>
        <w:r>
          <w:rPr>
            <w:noProof/>
            <w:webHidden/>
          </w:rPr>
          <w:fldChar w:fldCharType="separate"/>
        </w:r>
        <w:r>
          <w:rPr>
            <w:noProof/>
            <w:webHidden/>
          </w:rPr>
          <w:t>91</w:t>
        </w:r>
        <w:r>
          <w:rPr>
            <w:noProof/>
            <w:webHidden/>
          </w:rPr>
          <w:fldChar w:fldCharType="end"/>
        </w:r>
      </w:hyperlink>
    </w:p>
    <w:p w14:paraId="4A54DAF7" w14:textId="027ECB8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5" w:history="1">
        <w:r w:rsidRPr="00677F2F">
          <w:rPr>
            <w:rStyle w:val="Hyperlink"/>
            <w:noProof/>
          </w:rPr>
          <w:t xml:space="preserve">Table 65: Attributes of element </w:t>
        </w:r>
        <w:r w:rsidRPr="00677F2F">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_Toc34747475 \h </w:instrText>
        </w:r>
        <w:r>
          <w:rPr>
            <w:noProof/>
            <w:webHidden/>
          </w:rPr>
        </w:r>
        <w:r>
          <w:rPr>
            <w:noProof/>
            <w:webHidden/>
          </w:rPr>
          <w:fldChar w:fldCharType="separate"/>
        </w:r>
        <w:r>
          <w:rPr>
            <w:noProof/>
            <w:webHidden/>
          </w:rPr>
          <w:t>91</w:t>
        </w:r>
        <w:r>
          <w:rPr>
            <w:noProof/>
            <w:webHidden/>
          </w:rPr>
          <w:fldChar w:fldCharType="end"/>
        </w:r>
      </w:hyperlink>
    </w:p>
    <w:p w14:paraId="34610C46" w14:textId="5D8A538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6" w:history="1">
        <w:r w:rsidRPr="00677F2F">
          <w:rPr>
            <w:rStyle w:val="Hyperlink"/>
            <w:noProof/>
          </w:rPr>
          <w:t xml:space="preserve">Table 66: Nested elements of </w:t>
        </w:r>
        <w:r w:rsidRPr="00677F2F">
          <w:rPr>
            <w:rStyle w:val="Hyperlink"/>
            <w:rFonts w:ascii="Courier New" w:hAnsi="Courier New" w:cs="Courier New"/>
            <w:i/>
            <w:noProof/>
          </w:rPr>
          <w:t>&lt;connection_0d/&gt;</w:t>
        </w:r>
        <w:r w:rsidRPr="00677F2F">
          <w:rPr>
            <w:rStyle w:val="Hyperlink"/>
            <w:noProof/>
          </w:rPr>
          <w:t xml:space="preserve"> for </w:t>
        </w:r>
        <w:r w:rsidRPr="00677F2F">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_Toc34747476 \h </w:instrText>
        </w:r>
        <w:r>
          <w:rPr>
            <w:noProof/>
            <w:webHidden/>
          </w:rPr>
        </w:r>
        <w:r>
          <w:rPr>
            <w:noProof/>
            <w:webHidden/>
          </w:rPr>
          <w:fldChar w:fldCharType="separate"/>
        </w:r>
        <w:r>
          <w:rPr>
            <w:noProof/>
            <w:webHidden/>
          </w:rPr>
          <w:t>93</w:t>
        </w:r>
        <w:r>
          <w:rPr>
            <w:noProof/>
            <w:webHidden/>
          </w:rPr>
          <w:fldChar w:fldCharType="end"/>
        </w:r>
      </w:hyperlink>
    </w:p>
    <w:p w14:paraId="0A20AB68" w14:textId="384FC5E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7" w:history="1">
        <w:r w:rsidRPr="00677F2F">
          <w:rPr>
            <w:rStyle w:val="Hyperlink"/>
            <w:noProof/>
          </w:rPr>
          <w:t xml:space="preserve">Table 67: Attributes of element </w:t>
        </w:r>
        <w:r w:rsidRPr="00677F2F">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_Toc34747477 \h </w:instrText>
        </w:r>
        <w:r>
          <w:rPr>
            <w:noProof/>
            <w:webHidden/>
          </w:rPr>
        </w:r>
        <w:r>
          <w:rPr>
            <w:noProof/>
            <w:webHidden/>
          </w:rPr>
          <w:fldChar w:fldCharType="separate"/>
        </w:r>
        <w:r>
          <w:rPr>
            <w:noProof/>
            <w:webHidden/>
          </w:rPr>
          <w:t>94</w:t>
        </w:r>
        <w:r>
          <w:rPr>
            <w:noProof/>
            <w:webHidden/>
          </w:rPr>
          <w:fldChar w:fldCharType="end"/>
        </w:r>
      </w:hyperlink>
    </w:p>
    <w:p w14:paraId="225C5D52" w14:textId="425ADF9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8" w:history="1">
        <w:r w:rsidRPr="00677F2F">
          <w:rPr>
            <w:rStyle w:val="Hyperlink"/>
            <w:noProof/>
          </w:rPr>
          <w:t xml:space="preserve">Table 68: Nested elements of element </w:t>
        </w:r>
        <w:r w:rsidRPr="00677F2F">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_Toc34747478 \h </w:instrText>
        </w:r>
        <w:r>
          <w:rPr>
            <w:noProof/>
            <w:webHidden/>
          </w:rPr>
        </w:r>
        <w:r>
          <w:rPr>
            <w:noProof/>
            <w:webHidden/>
          </w:rPr>
          <w:fldChar w:fldCharType="separate"/>
        </w:r>
        <w:r>
          <w:rPr>
            <w:noProof/>
            <w:webHidden/>
          </w:rPr>
          <w:t>95</w:t>
        </w:r>
        <w:r>
          <w:rPr>
            <w:noProof/>
            <w:webHidden/>
          </w:rPr>
          <w:fldChar w:fldCharType="end"/>
        </w:r>
      </w:hyperlink>
    </w:p>
    <w:p w14:paraId="4C74D088" w14:textId="23D9375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9" w:history="1">
        <w:r w:rsidRPr="00677F2F">
          <w:rPr>
            <w:rStyle w:val="Hyperlink"/>
            <w:noProof/>
          </w:rPr>
          <w:t xml:space="preserve">Table 69: Nested elements of </w:t>
        </w:r>
        <w:r w:rsidRPr="00677F2F">
          <w:rPr>
            <w:rStyle w:val="Hyperlink"/>
            <w:rFonts w:ascii="Courier New" w:hAnsi="Courier New" w:cs="Courier New"/>
            <w:i/>
            <w:noProof/>
          </w:rPr>
          <w:t>&lt;connection_0d/&gt;</w:t>
        </w:r>
        <w:r w:rsidRPr="00677F2F">
          <w:rPr>
            <w:rStyle w:val="Hyperlink"/>
            <w:noProof/>
          </w:rPr>
          <w:t xml:space="preserve"> for </w:t>
        </w:r>
        <w:r w:rsidRPr="00677F2F">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_Toc34747479 \h </w:instrText>
        </w:r>
        <w:r>
          <w:rPr>
            <w:noProof/>
            <w:webHidden/>
          </w:rPr>
        </w:r>
        <w:r>
          <w:rPr>
            <w:noProof/>
            <w:webHidden/>
          </w:rPr>
          <w:fldChar w:fldCharType="separate"/>
        </w:r>
        <w:r>
          <w:rPr>
            <w:noProof/>
            <w:webHidden/>
          </w:rPr>
          <w:t>96</w:t>
        </w:r>
        <w:r>
          <w:rPr>
            <w:noProof/>
            <w:webHidden/>
          </w:rPr>
          <w:fldChar w:fldCharType="end"/>
        </w:r>
      </w:hyperlink>
    </w:p>
    <w:p w14:paraId="3870BEA8" w14:textId="70C4A88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0" w:history="1">
        <w:r w:rsidRPr="00677F2F">
          <w:rPr>
            <w:rStyle w:val="Hyperlink"/>
            <w:noProof/>
          </w:rPr>
          <w:t xml:space="preserve">Table 70: Attributes of element </w:t>
        </w:r>
        <w:r w:rsidRPr="00677F2F">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_Toc34747480 \h </w:instrText>
        </w:r>
        <w:r>
          <w:rPr>
            <w:noProof/>
            <w:webHidden/>
          </w:rPr>
        </w:r>
        <w:r>
          <w:rPr>
            <w:noProof/>
            <w:webHidden/>
          </w:rPr>
          <w:fldChar w:fldCharType="separate"/>
        </w:r>
        <w:r>
          <w:rPr>
            <w:noProof/>
            <w:webHidden/>
          </w:rPr>
          <w:t>96</w:t>
        </w:r>
        <w:r>
          <w:rPr>
            <w:noProof/>
            <w:webHidden/>
          </w:rPr>
          <w:fldChar w:fldCharType="end"/>
        </w:r>
      </w:hyperlink>
    </w:p>
    <w:p w14:paraId="584F1749" w14:textId="14194E9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1" w:history="1">
        <w:r w:rsidRPr="00677F2F">
          <w:rPr>
            <w:rStyle w:val="Hyperlink"/>
            <w:noProof/>
          </w:rPr>
          <w:t xml:space="preserve">Table 71: Nested elements of element </w:t>
        </w:r>
        <w:r w:rsidRPr="00677F2F">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_Toc34747481 \h </w:instrText>
        </w:r>
        <w:r>
          <w:rPr>
            <w:noProof/>
            <w:webHidden/>
          </w:rPr>
        </w:r>
        <w:r>
          <w:rPr>
            <w:noProof/>
            <w:webHidden/>
          </w:rPr>
          <w:fldChar w:fldCharType="separate"/>
        </w:r>
        <w:r>
          <w:rPr>
            <w:noProof/>
            <w:webHidden/>
          </w:rPr>
          <w:t>98</w:t>
        </w:r>
        <w:r>
          <w:rPr>
            <w:noProof/>
            <w:webHidden/>
          </w:rPr>
          <w:fldChar w:fldCharType="end"/>
        </w:r>
      </w:hyperlink>
    </w:p>
    <w:p w14:paraId="6D3D26B4" w14:textId="369734C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2" w:history="1">
        <w:r w:rsidRPr="00677F2F">
          <w:rPr>
            <w:rStyle w:val="Hyperlink"/>
            <w:noProof/>
          </w:rPr>
          <w:t xml:space="preserve">Table 72: Attributes of element </w:t>
        </w:r>
        <w:r w:rsidRPr="00677F2F">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_Toc34747482 \h </w:instrText>
        </w:r>
        <w:r>
          <w:rPr>
            <w:noProof/>
            <w:webHidden/>
          </w:rPr>
        </w:r>
        <w:r>
          <w:rPr>
            <w:noProof/>
            <w:webHidden/>
          </w:rPr>
          <w:fldChar w:fldCharType="separate"/>
        </w:r>
        <w:r>
          <w:rPr>
            <w:noProof/>
            <w:webHidden/>
          </w:rPr>
          <w:t>99</w:t>
        </w:r>
        <w:r>
          <w:rPr>
            <w:noProof/>
            <w:webHidden/>
          </w:rPr>
          <w:fldChar w:fldCharType="end"/>
        </w:r>
      </w:hyperlink>
    </w:p>
    <w:p w14:paraId="5E02C9C4" w14:textId="3F66623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3" w:history="1">
        <w:r w:rsidRPr="00677F2F">
          <w:rPr>
            <w:rStyle w:val="Hyperlink"/>
            <w:noProof/>
          </w:rPr>
          <w:t xml:space="preserve">Table 73: Nested elements of </w:t>
        </w:r>
        <w:r w:rsidRPr="00677F2F">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_Toc34747483 \h </w:instrText>
        </w:r>
        <w:r>
          <w:rPr>
            <w:noProof/>
            <w:webHidden/>
          </w:rPr>
        </w:r>
        <w:r>
          <w:rPr>
            <w:noProof/>
            <w:webHidden/>
          </w:rPr>
          <w:fldChar w:fldCharType="separate"/>
        </w:r>
        <w:r>
          <w:rPr>
            <w:noProof/>
            <w:webHidden/>
          </w:rPr>
          <w:t>99</w:t>
        </w:r>
        <w:r>
          <w:rPr>
            <w:noProof/>
            <w:webHidden/>
          </w:rPr>
          <w:fldChar w:fldCharType="end"/>
        </w:r>
      </w:hyperlink>
    </w:p>
    <w:p w14:paraId="2C034024" w14:textId="64B61DD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4" w:history="1">
        <w:r w:rsidRPr="00677F2F">
          <w:rPr>
            <w:rStyle w:val="Hyperlink"/>
            <w:noProof/>
          </w:rPr>
          <w:t xml:space="preserve">Table 74: Attributes of element </w:t>
        </w:r>
        <w:r w:rsidRPr="00677F2F">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_Toc34747484 \h </w:instrText>
        </w:r>
        <w:r>
          <w:rPr>
            <w:noProof/>
            <w:webHidden/>
          </w:rPr>
        </w:r>
        <w:r>
          <w:rPr>
            <w:noProof/>
            <w:webHidden/>
          </w:rPr>
          <w:fldChar w:fldCharType="separate"/>
        </w:r>
        <w:r>
          <w:rPr>
            <w:noProof/>
            <w:webHidden/>
          </w:rPr>
          <w:t>100</w:t>
        </w:r>
        <w:r>
          <w:rPr>
            <w:noProof/>
            <w:webHidden/>
          </w:rPr>
          <w:fldChar w:fldCharType="end"/>
        </w:r>
      </w:hyperlink>
    </w:p>
    <w:p w14:paraId="13C07A0D" w14:textId="04F5394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5" w:history="1">
        <w:r w:rsidRPr="00677F2F">
          <w:rPr>
            <w:rStyle w:val="Hyperlink"/>
            <w:noProof/>
          </w:rPr>
          <w:t xml:space="preserve">Table 75: Nested elements of element </w:t>
        </w:r>
        <w:r w:rsidRPr="00677F2F">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_Toc34747485 \h </w:instrText>
        </w:r>
        <w:r>
          <w:rPr>
            <w:noProof/>
            <w:webHidden/>
          </w:rPr>
        </w:r>
        <w:r>
          <w:rPr>
            <w:noProof/>
            <w:webHidden/>
          </w:rPr>
          <w:fldChar w:fldCharType="separate"/>
        </w:r>
        <w:r>
          <w:rPr>
            <w:noProof/>
            <w:webHidden/>
          </w:rPr>
          <w:t>100</w:t>
        </w:r>
        <w:r>
          <w:rPr>
            <w:noProof/>
            <w:webHidden/>
          </w:rPr>
          <w:fldChar w:fldCharType="end"/>
        </w:r>
      </w:hyperlink>
    </w:p>
    <w:p w14:paraId="5A16F773" w14:textId="72C6CDA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6" w:history="1">
        <w:r w:rsidRPr="00677F2F">
          <w:rPr>
            <w:rStyle w:val="Hyperlink"/>
            <w:noProof/>
          </w:rPr>
          <w:t xml:space="preserve">Table 76: Attributes of element </w:t>
        </w:r>
        <w:r w:rsidRPr="00677F2F">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_Toc34747486 \h </w:instrText>
        </w:r>
        <w:r>
          <w:rPr>
            <w:noProof/>
            <w:webHidden/>
          </w:rPr>
        </w:r>
        <w:r>
          <w:rPr>
            <w:noProof/>
            <w:webHidden/>
          </w:rPr>
          <w:fldChar w:fldCharType="separate"/>
        </w:r>
        <w:r>
          <w:rPr>
            <w:noProof/>
            <w:webHidden/>
          </w:rPr>
          <w:t>104</w:t>
        </w:r>
        <w:r>
          <w:rPr>
            <w:noProof/>
            <w:webHidden/>
          </w:rPr>
          <w:fldChar w:fldCharType="end"/>
        </w:r>
      </w:hyperlink>
    </w:p>
    <w:p w14:paraId="3E1FCF7E" w14:textId="068E622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7" w:history="1">
        <w:r w:rsidRPr="00677F2F">
          <w:rPr>
            <w:rStyle w:val="Hyperlink"/>
            <w:noProof/>
          </w:rPr>
          <w:t xml:space="preserve">Table 77: Nested elements of element </w:t>
        </w:r>
        <w:r w:rsidRPr="00677F2F">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_Toc34747487 \h </w:instrText>
        </w:r>
        <w:r>
          <w:rPr>
            <w:noProof/>
            <w:webHidden/>
          </w:rPr>
        </w:r>
        <w:r>
          <w:rPr>
            <w:noProof/>
            <w:webHidden/>
          </w:rPr>
          <w:fldChar w:fldCharType="separate"/>
        </w:r>
        <w:r>
          <w:rPr>
            <w:noProof/>
            <w:webHidden/>
          </w:rPr>
          <w:t>105</w:t>
        </w:r>
        <w:r>
          <w:rPr>
            <w:noProof/>
            <w:webHidden/>
          </w:rPr>
          <w:fldChar w:fldCharType="end"/>
        </w:r>
      </w:hyperlink>
    </w:p>
    <w:p w14:paraId="6567F102" w14:textId="13839E4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8" w:history="1">
        <w:r w:rsidRPr="00677F2F">
          <w:rPr>
            <w:rStyle w:val="Hyperlink"/>
            <w:noProof/>
          </w:rPr>
          <w:t xml:space="preserve">Table 78: Attributes of element </w:t>
        </w:r>
        <w:r w:rsidRPr="00677F2F">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_Toc34747488 \h </w:instrText>
        </w:r>
        <w:r>
          <w:rPr>
            <w:noProof/>
            <w:webHidden/>
          </w:rPr>
        </w:r>
        <w:r>
          <w:rPr>
            <w:noProof/>
            <w:webHidden/>
          </w:rPr>
          <w:fldChar w:fldCharType="separate"/>
        </w:r>
        <w:r>
          <w:rPr>
            <w:noProof/>
            <w:webHidden/>
          </w:rPr>
          <w:t>106</w:t>
        </w:r>
        <w:r>
          <w:rPr>
            <w:noProof/>
            <w:webHidden/>
          </w:rPr>
          <w:fldChar w:fldCharType="end"/>
        </w:r>
      </w:hyperlink>
    </w:p>
    <w:p w14:paraId="5F95CA91" w14:textId="686DCD2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9" w:history="1">
        <w:r w:rsidRPr="00677F2F">
          <w:rPr>
            <w:rStyle w:val="Hyperlink"/>
            <w:noProof/>
          </w:rPr>
          <w:t xml:space="preserve">Table 79: Nested elements of element </w:t>
        </w:r>
        <w:r w:rsidRPr="00677F2F">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_Toc34747489 \h </w:instrText>
        </w:r>
        <w:r>
          <w:rPr>
            <w:noProof/>
            <w:webHidden/>
          </w:rPr>
        </w:r>
        <w:r>
          <w:rPr>
            <w:noProof/>
            <w:webHidden/>
          </w:rPr>
          <w:fldChar w:fldCharType="separate"/>
        </w:r>
        <w:r>
          <w:rPr>
            <w:noProof/>
            <w:webHidden/>
          </w:rPr>
          <w:t>106</w:t>
        </w:r>
        <w:r>
          <w:rPr>
            <w:noProof/>
            <w:webHidden/>
          </w:rPr>
          <w:fldChar w:fldCharType="end"/>
        </w:r>
      </w:hyperlink>
    </w:p>
    <w:p w14:paraId="10890BA6" w14:textId="6B9094F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0" w:history="1">
        <w:r w:rsidRPr="00677F2F">
          <w:rPr>
            <w:rStyle w:val="Hyperlink"/>
            <w:noProof/>
          </w:rPr>
          <w:t xml:space="preserve">Table 80: Attributes of element </w:t>
        </w:r>
        <w:r w:rsidRPr="00677F2F">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_Toc34747490 \h </w:instrText>
        </w:r>
        <w:r>
          <w:rPr>
            <w:noProof/>
            <w:webHidden/>
          </w:rPr>
        </w:r>
        <w:r>
          <w:rPr>
            <w:noProof/>
            <w:webHidden/>
          </w:rPr>
          <w:fldChar w:fldCharType="separate"/>
        </w:r>
        <w:r>
          <w:rPr>
            <w:noProof/>
            <w:webHidden/>
          </w:rPr>
          <w:t>108</w:t>
        </w:r>
        <w:r>
          <w:rPr>
            <w:noProof/>
            <w:webHidden/>
          </w:rPr>
          <w:fldChar w:fldCharType="end"/>
        </w:r>
      </w:hyperlink>
    </w:p>
    <w:p w14:paraId="74909327" w14:textId="0F7D66F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1" w:history="1">
        <w:r w:rsidRPr="00677F2F">
          <w:rPr>
            <w:rStyle w:val="Hyperlink"/>
            <w:noProof/>
          </w:rPr>
          <w:t xml:space="preserve">Table 81: Attributes of element </w:t>
        </w:r>
        <w:r w:rsidRPr="00677F2F">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_Toc34747491 \h </w:instrText>
        </w:r>
        <w:r>
          <w:rPr>
            <w:noProof/>
            <w:webHidden/>
          </w:rPr>
        </w:r>
        <w:r>
          <w:rPr>
            <w:noProof/>
            <w:webHidden/>
          </w:rPr>
          <w:fldChar w:fldCharType="separate"/>
        </w:r>
        <w:r>
          <w:rPr>
            <w:noProof/>
            <w:webHidden/>
          </w:rPr>
          <w:t>109</w:t>
        </w:r>
        <w:r>
          <w:rPr>
            <w:noProof/>
            <w:webHidden/>
          </w:rPr>
          <w:fldChar w:fldCharType="end"/>
        </w:r>
      </w:hyperlink>
    </w:p>
    <w:p w14:paraId="696A33AE" w14:textId="17304C1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2" w:history="1">
        <w:r w:rsidRPr="00677F2F">
          <w:rPr>
            <w:rStyle w:val="Hyperlink"/>
            <w:noProof/>
          </w:rPr>
          <w:t>Table 82: Default values of attribute "filler", dependent from attribute "technology"</w:t>
        </w:r>
        <w:r>
          <w:rPr>
            <w:noProof/>
            <w:webHidden/>
          </w:rPr>
          <w:tab/>
        </w:r>
        <w:r>
          <w:rPr>
            <w:noProof/>
            <w:webHidden/>
          </w:rPr>
          <w:fldChar w:fldCharType="begin"/>
        </w:r>
        <w:r>
          <w:rPr>
            <w:noProof/>
            <w:webHidden/>
          </w:rPr>
          <w:instrText xml:space="preserve"> PAGEREF _Toc34747492 \h </w:instrText>
        </w:r>
        <w:r>
          <w:rPr>
            <w:noProof/>
            <w:webHidden/>
          </w:rPr>
        </w:r>
        <w:r>
          <w:rPr>
            <w:noProof/>
            <w:webHidden/>
          </w:rPr>
          <w:fldChar w:fldCharType="separate"/>
        </w:r>
        <w:r>
          <w:rPr>
            <w:noProof/>
            <w:webHidden/>
          </w:rPr>
          <w:t>112</w:t>
        </w:r>
        <w:r>
          <w:rPr>
            <w:noProof/>
            <w:webHidden/>
          </w:rPr>
          <w:fldChar w:fldCharType="end"/>
        </w:r>
      </w:hyperlink>
    </w:p>
    <w:p w14:paraId="2A4D856F" w14:textId="4322D21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3" w:history="1">
        <w:r w:rsidRPr="00677F2F">
          <w:rPr>
            <w:rStyle w:val="Hyperlink"/>
            <w:noProof/>
          </w:rPr>
          <w:t>Table 83: Parameters of Butt Joint Weld</w:t>
        </w:r>
        <w:r>
          <w:rPr>
            <w:noProof/>
            <w:webHidden/>
          </w:rPr>
          <w:tab/>
        </w:r>
        <w:r>
          <w:rPr>
            <w:noProof/>
            <w:webHidden/>
          </w:rPr>
          <w:fldChar w:fldCharType="begin"/>
        </w:r>
        <w:r>
          <w:rPr>
            <w:noProof/>
            <w:webHidden/>
          </w:rPr>
          <w:instrText xml:space="preserve"> PAGEREF _Toc34747493 \h </w:instrText>
        </w:r>
        <w:r>
          <w:rPr>
            <w:noProof/>
            <w:webHidden/>
          </w:rPr>
        </w:r>
        <w:r>
          <w:rPr>
            <w:noProof/>
            <w:webHidden/>
          </w:rPr>
          <w:fldChar w:fldCharType="separate"/>
        </w:r>
        <w:r>
          <w:rPr>
            <w:noProof/>
            <w:webHidden/>
          </w:rPr>
          <w:t>113</w:t>
        </w:r>
        <w:r>
          <w:rPr>
            <w:noProof/>
            <w:webHidden/>
          </w:rPr>
          <w:fldChar w:fldCharType="end"/>
        </w:r>
      </w:hyperlink>
    </w:p>
    <w:p w14:paraId="7B04CA63" w14:textId="5D1CFD0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4" w:history="1">
        <w:r w:rsidRPr="00677F2F">
          <w:rPr>
            <w:rStyle w:val="Hyperlink"/>
            <w:noProof/>
          </w:rPr>
          <w:t xml:space="preserve">Table 84: Attributes of element </w:t>
        </w:r>
        <w:r w:rsidRPr="00677F2F">
          <w:rPr>
            <w:rStyle w:val="Hyperlink"/>
            <w:rFonts w:ascii="Courier New" w:hAnsi="Courier New" w:cs="Courier New"/>
            <w:i/>
            <w:noProof/>
            <w:kern w:val="22"/>
          </w:rPr>
          <w:t>&lt;weld_position/&gt;</w:t>
        </w:r>
        <w:r w:rsidRPr="00677F2F">
          <w:rPr>
            <w:rStyle w:val="Hyperlink"/>
            <w:noProof/>
          </w:rPr>
          <w:t xml:space="preserve"> for Butt Joint</w:t>
        </w:r>
        <w:r>
          <w:rPr>
            <w:noProof/>
            <w:webHidden/>
          </w:rPr>
          <w:tab/>
        </w:r>
        <w:r>
          <w:rPr>
            <w:noProof/>
            <w:webHidden/>
          </w:rPr>
          <w:fldChar w:fldCharType="begin"/>
        </w:r>
        <w:r>
          <w:rPr>
            <w:noProof/>
            <w:webHidden/>
          </w:rPr>
          <w:instrText xml:space="preserve"> PAGEREF _Toc34747494 \h </w:instrText>
        </w:r>
        <w:r>
          <w:rPr>
            <w:noProof/>
            <w:webHidden/>
          </w:rPr>
        </w:r>
        <w:r>
          <w:rPr>
            <w:noProof/>
            <w:webHidden/>
          </w:rPr>
          <w:fldChar w:fldCharType="separate"/>
        </w:r>
        <w:r>
          <w:rPr>
            <w:noProof/>
            <w:webHidden/>
          </w:rPr>
          <w:t>114</w:t>
        </w:r>
        <w:r>
          <w:rPr>
            <w:noProof/>
            <w:webHidden/>
          </w:rPr>
          <w:fldChar w:fldCharType="end"/>
        </w:r>
      </w:hyperlink>
    </w:p>
    <w:p w14:paraId="01D53AB8" w14:textId="4C0A416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5" w:history="1">
        <w:r w:rsidRPr="00677F2F">
          <w:rPr>
            <w:rStyle w:val="Hyperlink"/>
            <w:noProof/>
          </w:rPr>
          <w:t xml:space="preserve">Table 85: Attributes of element </w:t>
        </w:r>
        <w:r w:rsidRPr="00677F2F">
          <w:rPr>
            <w:rStyle w:val="Hyperlink"/>
            <w:rFonts w:ascii="Courier New" w:hAnsi="Courier New" w:cs="Courier New"/>
            <w:i/>
            <w:noProof/>
            <w:kern w:val="22"/>
          </w:rPr>
          <w:t>&lt;sheet_parameter/&gt;</w:t>
        </w:r>
        <w:r w:rsidRPr="00677F2F">
          <w:rPr>
            <w:rStyle w:val="Hyperlink"/>
            <w:noProof/>
          </w:rPr>
          <w:t xml:space="preserve"> for Butt Joint</w:t>
        </w:r>
        <w:r>
          <w:rPr>
            <w:noProof/>
            <w:webHidden/>
          </w:rPr>
          <w:tab/>
        </w:r>
        <w:r>
          <w:rPr>
            <w:noProof/>
            <w:webHidden/>
          </w:rPr>
          <w:fldChar w:fldCharType="begin"/>
        </w:r>
        <w:r>
          <w:rPr>
            <w:noProof/>
            <w:webHidden/>
          </w:rPr>
          <w:instrText xml:space="preserve"> PAGEREF _Toc34747495 \h </w:instrText>
        </w:r>
        <w:r>
          <w:rPr>
            <w:noProof/>
            <w:webHidden/>
          </w:rPr>
        </w:r>
        <w:r>
          <w:rPr>
            <w:noProof/>
            <w:webHidden/>
          </w:rPr>
          <w:fldChar w:fldCharType="separate"/>
        </w:r>
        <w:r>
          <w:rPr>
            <w:noProof/>
            <w:webHidden/>
          </w:rPr>
          <w:t>115</w:t>
        </w:r>
        <w:r>
          <w:rPr>
            <w:noProof/>
            <w:webHidden/>
          </w:rPr>
          <w:fldChar w:fldCharType="end"/>
        </w:r>
      </w:hyperlink>
    </w:p>
    <w:p w14:paraId="6C3A56F8" w14:textId="44BFAA7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6" w:history="1">
        <w:r w:rsidRPr="00677F2F">
          <w:rPr>
            <w:rStyle w:val="Hyperlink"/>
            <w:noProof/>
          </w:rPr>
          <w:t>Table 86: Parameters of Simple Corner Weld</w:t>
        </w:r>
        <w:r>
          <w:rPr>
            <w:noProof/>
            <w:webHidden/>
          </w:rPr>
          <w:tab/>
        </w:r>
        <w:r>
          <w:rPr>
            <w:noProof/>
            <w:webHidden/>
          </w:rPr>
          <w:fldChar w:fldCharType="begin"/>
        </w:r>
        <w:r>
          <w:rPr>
            <w:noProof/>
            <w:webHidden/>
          </w:rPr>
          <w:instrText xml:space="preserve"> PAGEREF _Toc34747496 \h </w:instrText>
        </w:r>
        <w:r>
          <w:rPr>
            <w:noProof/>
            <w:webHidden/>
          </w:rPr>
        </w:r>
        <w:r>
          <w:rPr>
            <w:noProof/>
            <w:webHidden/>
          </w:rPr>
          <w:fldChar w:fldCharType="separate"/>
        </w:r>
        <w:r>
          <w:rPr>
            <w:noProof/>
            <w:webHidden/>
          </w:rPr>
          <w:t>116</w:t>
        </w:r>
        <w:r>
          <w:rPr>
            <w:noProof/>
            <w:webHidden/>
          </w:rPr>
          <w:fldChar w:fldCharType="end"/>
        </w:r>
      </w:hyperlink>
    </w:p>
    <w:p w14:paraId="152755CB" w14:textId="757871C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7" w:history="1">
        <w:r w:rsidRPr="00677F2F">
          <w:rPr>
            <w:rStyle w:val="Hyperlink"/>
            <w:noProof/>
          </w:rPr>
          <w:t>Table 87: Parameters of Double Corner Weld</w:t>
        </w:r>
        <w:r>
          <w:rPr>
            <w:noProof/>
            <w:webHidden/>
          </w:rPr>
          <w:tab/>
        </w:r>
        <w:r>
          <w:rPr>
            <w:noProof/>
            <w:webHidden/>
          </w:rPr>
          <w:fldChar w:fldCharType="begin"/>
        </w:r>
        <w:r>
          <w:rPr>
            <w:noProof/>
            <w:webHidden/>
          </w:rPr>
          <w:instrText xml:space="preserve"> PAGEREF _Toc34747497 \h </w:instrText>
        </w:r>
        <w:r>
          <w:rPr>
            <w:noProof/>
            <w:webHidden/>
          </w:rPr>
        </w:r>
        <w:r>
          <w:rPr>
            <w:noProof/>
            <w:webHidden/>
          </w:rPr>
          <w:fldChar w:fldCharType="separate"/>
        </w:r>
        <w:r>
          <w:rPr>
            <w:noProof/>
            <w:webHidden/>
          </w:rPr>
          <w:t>117</w:t>
        </w:r>
        <w:r>
          <w:rPr>
            <w:noProof/>
            <w:webHidden/>
          </w:rPr>
          <w:fldChar w:fldCharType="end"/>
        </w:r>
      </w:hyperlink>
    </w:p>
    <w:p w14:paraId="2113144E" w14:textId="2B1F6A4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8" w:history="1">
        <w:r w:rsidRPr="00677F2F">
          <w:rPr>
            <w:rStyle w:val="Hyperlink"/>
            <w:noProof/>
          </w:rPr>
          <w:t xml:space="preserve">Table 88: Attributes of element </w:t>
        </w:r>
        <w:r w:rsidRPr="00677F2F">
          <w:rPr>
            <w:rStyle w:val="Hyperlink"/>
            <w:rFonts w:ascii="Courier New" w:hAnsi="Courier New" w:cs="Courier New"/>
            <w:i/>
            <w:noProof/>
          </w:rPr>
          <w:t>&lt;weld_position/&gt;</w:t>
        </w:r>
        <w:r w:rsidRPr="00677F2F">
          <w:rPr>
            <w:rStyle w:val="Hyperlink"/>
            <w:noProof/>
          </w:rPr>
          <w:t xml:space="preserve"> for Corner Weld</w:t>
        </w:r>
        <w:r>
          <w:rPr>
            <w:noProof/>
            <w:webHidden/>
          </w:rPr>
          <w:tab/>
        </w:r>
        <w:r>
          <w:rPr>
            <w:noProof/>
            <w:webHidden/>
          </w:rPr>
          <w:fldChar w:fldCharType="begin"/>
        </w:r>
        <w:r>
          <w:rPr>
            <w:noProof/>
            <w:webHidden/>
          </w:rPr>
          <w:instrText xml:space="preserve"> PAGEREF _Toc34747498 \h </w:instrText>
        </w:r>
        <w:r>
          <w:rPr>
            <w:noProof/>
            <w:webHidden/>
          </w:rPr>
        </w:r>
        <w:r>
          <w:rPr>
            <w:noProof/>
            <w:webHidden/>
          </w:rPr>
          <w:fldChar w:fldCharType="separate"/>
        </w:r>
        <w:r>
          <w:rPr>
            <w:noProof/>
            <w:webHidden/>
          </w:rPr>
          <w:t>118</w:t>
        </w:r>
        <w:r>
          <w:rPr>
            <w:noProof/>
            <w:webHidden/>
          </w:rPr>
          <w:fldChar w:fldCharType="end"/>
        </w:r>
      </w:hyperlink>
    </w:p>
    <w:p w14:paraId="73FEB9B7" w14:textId="395A980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9" w:history="1">
        <w:r w:rsidRPr="00677F2F">
          <w:rPr>
            <w:rStyle w:val="Hyperlink"/>
            <w:noProof/>
          </w:rPr>
          <w:t xml:space="preserve">Table 89: Values of Attribute </w:t>
        </w:r>
        <w:r w:rsidRPr="00677F2F">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_Toc34747499 \h </w:instrText>
        </w:r>
        <w:r>
          <w:rPr>
            <w:noProof/>
            <w:webHidden/>
          </w:rPr>
        </w:r>
        <w:r>
          <w:rPr>
            <w:noProof/>
            <w:webHidden/>
          </w:rPr>
          <w:fldChar w:fldCharType="separate"/>
        </w:r>
        <w:r>
          <w:rPr>
            <w:noProof/>
            <w:webHidden/>
          </w:rPr>
          <w:t>119</w:t>
        </w:r>
        <w:r>
          <w:rPr>
            <w:noProof/>
            <w:webHidden/>
          </w:rPr>
          <w:fldChar w:fldCharType="end"/>
        </w:r>
      </w:hyperlink>
    </w:p>
    <w:p w14:paraId="0E27A954" w14:textId="6E475D7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0" w:history="1">
        <w:r w:rsidRPr="00677F2F">
          <w:rPr>
            <w:rStyle w:val="Hyperlink"/>
            <w:noProof/>
          </w:rPr>
          <w:t xml:space="preserve">Table 90: Values of Attribute </w:t>
        </w:r>
        <w:r w:rsidRPr="00677F2F">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_Toc34747500 \h </w:instrText>
        </w:r>
        <w:r>
          <w:rPr>
            <w:noProof/>
            <w:webHidden/>
          </w:rPr>
        </w:r>
        <w:r>
          <w:rPr>
            <w:noProof/>
            <w:webHidden/>
          </w:rPr>
          <w:fldChar w:fldCharType="separate"/>
        </w:r>
        <w:r>
          <w:rPr>
            <w:noProof/>
            <w:webHidden/>
          </w:rPr>
          <w:t>119</w:t>
        </w:r>
        <w:r>
          <w:rPr>
            <w:noProof/>
            <w:webHidden/>
          </w:rPr>
          <w:fldChar w:fldCharType="end"/>
        </w:r>
      </w:hyperlink>
    </w:p>
    <w:p w14:paraId="2297BB22" w14:textId="547A48A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1" w:history="1">
        <w:r w:rsidRPr="00677F2F">
          <w:rPr>
            <w:rStyle w:val="Hyperlink"/>
            <w:noProof/>
          </w:rPr>
          <w:t xml:space="preserve">Table 91: Attributes of element </w:t>
        </w:r>
        <w:r w:rsidRPr="00677F2F">
          <w:rPr>
            <w:rStyle w:val="Hyperlink"/>
            <w:rFonts w:ascii="Courier New" w:hAnsi="Courier New" w:cs="Courier New"/>
            <w:i/>
            <w:noProof/>
            <w:kern w:val="22"/>
          </w:rPr>
          <w:t>&lt;sheet_parameter/&gt;</w:t>
        </w:r>
        <w:r w:rsidRPr="00677F2F">
          <w:rPr>
            <w:rStyle w:val="Hyperlink"/>
            <w:noProof/>
          </w:rPr>
          <w:t xml:space="preserve"> for Corner Weld</w:t>
        </w:r>
        <w:r>
          <w:rPr>
            <w:noProof/>
            <w:webHidden/>
          </w:rPr>
          <w:tab/>
        </w:r>
        <w:r>
          <w:rPr>
            <w:noProof/>
            <w:webHidden/>
          </w:rPr>
          <w:fldChar w:fldCharType="begin"/>
        </w:r>
        <w:r>
          <w:rPr>
            <w:noProof/>
            <w:webHidden/>
          </w:rPr>
          <w:instrText xml:space="preserve"> PAGEREF _Toc34747501 \h </w:instrText>
        </w:r>
        <w:r>
          <w:rPr>
            <w:noProof/>
            <w:webHidden/>
          </w:rPr>
        </w:r>
        <w:r>
          <w:rPr>
            <w:noProof/>
            <w:webHidden/>
          </w:rPr>
          <w:fldChar w:fldCharType="separate"/>
        </w:r>
        <w:r>
          <w:rPr>
            <w:noProof/>
            <w:webHidden/>
          </w:rPr>
          <w:t>120</w:t>
        </w:r>
        <w:r>
          <w:rPr>
            <w:noProof/>
            <w:webHidden/>
          </w:rPr>
          <w:fldChar w:fldCharType="end"/>
        </w:r>
      </w:hyperlink>
    </w:p>
    <w:p w14:paraId="31F2C2FF" w14:textId="5D43EB0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2" w:history="1">
        <w:r w:rsidRPr="00677F2F">
          <w:rPr>
            <w:rStyle w:val="Hyperlink"/>
            <w:noProof/>
          </w:rPr>
          <w:t>Table 92: Parameters of Edge Weld</w:t>
        </w:r>
        <w:r>
          <w:rPr>
            <w:noProof/>
            <w:webHidden/>
          </w:rPr>
          <w:tab/>
        </w:r>
        <w:r>
          <w:rPr>
            <w:noProof/>
            <w:webHidden/>
          </w:rPr>
          <w:fldChar w:fldCharType="begin"/>
        </w:r>
        <w:r>
          <w:rPr>
            <w:noProof/>
            <w:webHidden/>
          </w:rPr>
          <w:instrText xml:space="preserve"> PAGEREF _Toc34747502 \h </w:instrText>
        </w:r>
        <w:r>
          <w:rPr>
            <w:noProof/>
            <w:webHidden/>
          </w:rPr>
        </w:r>
        <w:r>
          <w:rPr>
            <w:noProof/>
            <w:webHidden/>
          </w:rPr>
          <w:fldChar w:fldCharType="separate"/>
        </w:r>
        <w:r>
          <w:rPr>
            <w:noProof/>
            <w:webHidden/>
          </w:rPr>
          <w:t>120</w:t>
        </w:r>
        <w:r>
          <w:rPr>
            <w:noProof/>
            <w:webHidden/>
          </w:rPr>
          <w:fldChar w:fldCharType="end"/>
        </w:r>
      </w:hyperlink>
    </w:p>
    <w:p w14:paraId="492F7A97" w14:textId="4E2E1A9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3" w:history="1">
        <w:r w:rsidRPr="00677F2F">
          <w:rPr>
            <w:rStyle w:val="Hyperlink"/>
            <w:noProof/>
          </w:rPr>
          <w:t xml:space="preserve">Table 93: Attributes of element </w:t>
        </w:r>
        <w:r w:rsidRPr="00677F2F">
          <w:rPr>
            <w:rStyle w:val="Hyperlink"/>
            <w:rFonts w:ascii="Courier New" w:hAnsi="Courier New" w:cs="Courier New"/>
            <w:i/>
            <w:noProof/>
            <w:kern w:val="22"/>
          </w:rPr>
          <w:t>&lt;weld_position/&gt;</w:t>
        </w:r>
        <w:r w:rsidRPr="00677F2F">
          <w:rPr>
            <w:rStyle w:val="Hyperlink"/>
            <w:noProof/>
          </w:rPr>
          <w:t xml:space="preserve"> for Edge Weld</w:t>
        </w:r>
        <w:r>
          <w:rPr>
            <w:noProof/>
            <w:webHidden/>
          </w:rPr>
          <w:tab/>
        </w:r>
        <w:r>
          <w:rPr>
            <w:noProof/>
            <w:webHidden/>
          </w:rPr>
          <w:fldChar w:fldCharType="begin"/>
        </w:r>
        <w:r>
          <w:rPr>
            <w:noProof/>
            <w:webHidden/>
          </w:rPr>
          <w:instrText xml:space="preserve"> PAGEREF _Toc34747503 \h </w:instrText>
        </w:r>
        <w:r>
          <w:rPr>
            <w:noProof/>
            <w:webHidden/>
          </w:rPr>
        </w:r>
        <w:r>
          <w:rPr>
            <w:noProof/>
            <w:webHidden/>
          </w:rPr>
          <w:fldChar w:fldCharType="separate"/>
        </w:r>
        <w:r>
          <w:rPr>
            <w:noProof/>
            <w:webHidden/>
          </w:rPr>
          <w:t>121</w:t>
        </w:r>
        <w:r>
          <w:rPr>
            <w:noProof/>
            <w:webHidden/>
          </w:rPr>
          <w:fldChar w:fldCharType="end"/>
        </w:r>
      </w:hyperlink>
    </w:p>
    <w:p w14:paraId="3D7ED769" w14:textId="18A02F2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4" w:history="1">
        <w:r w:rsidRPr="00677F2F">
          <w:rPr>
            <w:rStyle w:val="Hyperlink"/>
            <w:noProof/>
          </w:rPr>
          <w:t xml:space="preserve">Table 94: Attributes of element </w:t>
        </w:r>
        <w:r w:rsidRPr="00677F2F">
          <w:rPr>
            <w:rStyle w:val="Hyperlink"/>
            <w:rFonts w:ascii="Courier New" w:hAnsi="Courier New" w:cs="Courier New"/>
            <w:i/>
            <w:noProof/>
            <w:kern w:val="22"/>
          </w:rPr>
          <w:t>&lt;sheet_parameter/&gt;</w:t>
        </w:r>
        <w:r w:rsidRPr="00677F2F">
          <w:rPr>
            <w:rStyle w:val="Hyperlink"/>
            <w:noProof/>
          </w:rPr>
          <w:t xml:space="preserve"> for Corner Weld</w:t>
        </w:r>
        <w:r>
          <w:rPr>
            <w:noProof/>
            <w:webHidden/>
          </w:rPr>
          <w:tab/>
        </w:r>
        <w:r>
          <w:rPr>
            <w:noProof/>
            <w:webHidden/>
          </w:rPr>
          <w:fldChar w:fldCharType="begin"/>
        </w:r>
        <w:r>
          <w:rPr>
            <w:noProof/>
            <w:webHidden/>
          </w:rPr>
          <w:instrText xml:space="preserve"> PAGEREF _Toc34747504 \h </w:instrText>
        </w:r>
        <w:r>
          <w:rPr>
            <w:noProof/>
            <w:webHidden/>
          </w:rPr>
        </w:r>
        <w:r>
          <w:rPr>
            <w:noProof/>
            <w:webHidden/>
          </w:rPr>
          <w:fldChar w:fldCharType="separate"/>
        </w:r>
        <w:r>
          <w:rPr>
            <w:noProof/>
            <w:webHidden/>
          </w:rPr>
          <w:t>122</w:t>
        </w:r>
        <w:r>
          <w:rPr>
            <w:noProof/>
            <w:webHidden/>
          </w:rPr>
          <w:fldChar w:fldCharType="end"/>
        </w:r>
      </w:hyperlink>
    </w:p>
    <w:p w14:paraId="461AA7D8" w14:textId="0B4A054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5" w:history="1">
        <w:r w:rsidRPr="00677F2F">
          <w:rPr>
            <w:rStyle w:val="Hyperlink"/>
            <w:noProof/>
          </w:rPr>
          <w:t>Table 95: Parameters of I-Weld</w:t>
        </w:r>
        <w:r>
          <w:rPr>
            <w:noProof/>
            <w:webHidden/>
          </w:rPr>
          <w:tab/>
        </w:r>
        <w:r>
          <w:rPr>
            <w:noProof/>
            <w:webHidden/>
          </w:rPr>
          <w:fldChar w:fldCharType="begin"/>
        </w:r>
        <w:r>
          <w:rPr>
            <w:noProof/>
            <w:webHidden/>
          </w:rPr>
          <w:instrText xml:space="preserve"> PAGEREF _Toc34747505 \h </w:instrText>
        </w:r>
        <w:r>
          <w:rPr>
            <w:noProof/>
            <w:webHidden/>
          </w:rPr>
        </w:r>
        <w:r>
          <w:rPr>
            <w:noProof/>
            <w:webHidden/>
          </w:rPr>
          <w:fldChar w:fldCharType="separate"/>
        </w:r>
        <w:r>
          <w:rPr>
            <w:noProof/>
            <w:webHidden/>
          </w:rPr>
          <w:t>123</w:t>
        </w:r>
        <w:r>
          <w:rPr>
            <w:noProof/>
            <w:webHidden/>
          </w:rPr>
          <w:fldChar w:fldCharType="end"/>
        </w:r>
      </w:hyperlink>
    </w:p>
    <w:p w14:paraId="07A5D500" w14:textId="09BD052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6" w:history="1">
        <w:r w:rsidRPr="00677F2F">
          <w:rPr>
            <w:rStyle w:val="Hyperlink"/>
            <w:noProof/>
          </w:rPr>
          <w:t xml:space="preserve">Table 96: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weld_position/&gt;</w:t>
        </w:r>
        <w:r w:rsidRPr="00677F2F">
          <w:rPr>
            <w:rStyle w:val="Hyperlink"/>
            <w:noProof/>
          </w:rPr>
          <w:t xml:space="preserve"> for I Weld</w:t>
        </w:r>
        <w:r>
          <w:rPr>
            <w:noProof/>
            <w:webHidden/>
          </w:rPr>
          <w:tab/>
        </w:r>
        <w:r>
          <w:rPr>
            <w:noProof/>
            <w:webHidden/>
          </w:rPr>
          <w:fldChar w:fldCharType="begin"/>
        </w:r>
        <w:r>
          <w:rPr>
            <w:noProof/>
            <w:webHidden/>
          </w:rPr>
          <w:instrText xml:space="preserve"> PAGEREF _Toc34747506 \h </w:instrText>
        </w:r>
        <w:r>
          <w:rPr>
            <w:noProof/>
            <w:webHidden/>
          </w:rPr>
        </w:r>
        <w:r>
          <w:rPr>
            <w:noProof/>
            <w:webHidden/>
          </w:rPr>
          <w:fldChar w:fldCharType="separate"/>
        </w:r>
        <w:r>
          <w:rPr>
            <w:noProof/>
            <w:webHidden/>
          </w:rPr>
          <w:t>123</w:t>
        </w:r>
        <w:r>
          <w:rPr>
            <w:noProof/>
            <w:webHidden/>
          </w:rPr>
          <w:fldChar w:fldCharType="end"/>
        </w:r>
      </w:hyperlink>
    </w:p>
    <w:p w14:paraId="7FE91812" w14:textId="7A87574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7" w:history="1">
        <w:r w:rsidRPr="00677F2F">
          <w:rPr>
            <w:rStyle w:val="Hyperlink"/>
            <w:noProof/>
          </w:rPr>
          <w:t>Table 97: Attributes of element &lt;</w:t>
        </w:r>
        <w:r w:rsidRPr="00677F2F">
          <w:rPr>
            <w:rStyle w:val="Hyperlink"/>
            <w:rFonts w:ascii="Courier New" w:hAnsi="Courier New" w:cs="Courier New"/>
            <w:i/>
            <w:noProof/>
            <w:kern w:val="22"/>
          </w:rPr>
          <w:t>sheet_parameter/&gt;</w:t>
        </w:r>
        <w:r w:rsidRPr="00677F2F">
          <w:rPr>
            <w:rStyle w:val="Hyperlink"/>
            <w:noProof/>
          </w:rPr>
          <w:t xml:space="preserve"> for I Weld</w:t>
        </w:r>
        <w:r>
          <w:rPr>
            <w:noProof/>
            <w:webHidden/>
          </w:rPr>
          <w:tab/>
        </w:r>
        <w:r>
          <w:rPr>
            <w:noProof/>
            <w:webHidden/>
          </w:rPr>
          <w:fldChar w:fldCharType="begin"/>
        </w:r>
        <w:r>
          <w:rPr>
            <w:noProof/>
            <w:webHidden/>
          </w:rPr>
          <w:instrText xml:space="preserve"> PAGEREF _Toc34747507 \h </w:instrText>
        </w:r>
        <w:r>
          <w:rPr>
            <w:noProof/>
            <w:webHidden/>
          </w:rPr>
        </w:r>
        <w:r>
          <w:rPr>
            <w:noProof/>
            <w:webHidden/>
          </w:rPr>
          <w:fldChar w:fldCharType="separate"/>
        </w:r>
        <w:r>
          <w:rPr>
            <w:noProof/>
            <w:webHidden/>
          </w:rPr>
          <w:t>124</w:t>
        </w:r>
        <w:r>
          <w:rPr>
            <w:noProof/>
            <w:webHidden/>
          </w:rPr>
          <w:fldChar w:fldCharType="end"/>
        </w:r>
      </w:hyperlink>
    </w:p>
    <w:p w14:paraId="2C4D57C9" w14:textId="67DF073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8" w:history="1">
        <w:r w:rsidRPr="00677F2F">
          <w:rPr>
            <w:rStyle w:val="Hyperlink"/>
            <w:noProof/>
          </w:rPr>
          <w:t>Table 98: Parameters of Overlap Weld</w:t>
        </w:r>
        <w:r>
          <w:rPr>
            <w:noProof/>
            <w:webHidden/>
          </w:rPr>
          <w:tab/>
        </w:r>
        <w:r>
          <w:rPr>
            <w:noProof/>
            <w:webHidden/>
          </w:rPr>
          <w:fldChar w:fldCharType="begin"/>
        </w:r>
        <w:r>
          <w:rPr>
            <w:noProof/>
            <w:webHidden/>
          </w:rPr>
          <w:instrText xml:space="preserve"> PAGEREF _Toc34747508 \h </w:instrText>
        </w:r>
        <w:r>
          <w:rPr>
            <w:noProof/>
            <w:webHidden/>
          </w:rPr>
        </w:r>
        <w:r>
          <w:rPr>
            <w:noProof/>
            <w:webHidden/>
          </w:rPr>
          <w:fldChar w:fldCharType="separate"/>
        </w:r>
        <w:r>
          <w:rPr>
            <w:noProof/>
            <w:webHidden/>
          </w:rPr>
          <w:t>125</w:t>
        </w:r>
        <w:r>
          <w:rPr>
            <w:noProof/>
            <w:webHidden/>
          </w:rPr>
          <w:fldChar w:fldCharType="end"/>
        </w:r>
      </w:hyperlink>
    </w:p>
    <w:p w14:paraId="2E2D8D91" w14:textId="762A525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9" w:history="1">
        <w:r w:rsidRPr="00677F2F">
          <w:rPr>
            <w:rStyle w:val="Hyperlink"/>
            <w:noProof/>
          </w:rPr>
          <w:t>Table 99: Parameters of Single Sided Double Overlap Weld</w:t>
        </w:r>
        <w:r>
          <w:rPr>
            <w:noProof/>
            <w:webHidden/>
          </w:rPr>
          <w:tab/>
        </w:r>
        <w:r>
          <w:rPr>
            <w:noProof/>
            <w:webHidden/>
          </w:rPr>
          <w:fldChar w:fldCharType="begin"/>
        </w:r>
        <w:r>
          <w:rPr>
            <w:noProof/>
            <w:webHidden/>
          </w:rPr>
          <w:instrText xml:space="preserve"> PAGEREF _Toc34747509 \h </w:instrText>
        </w:r>
        <w:r>
          <w:rPr>
            <w:noProof/>
            <w:webHidden/>
          </w:rPr>
        </w:r>
        <w:r>
          <w:rPr>
            <w:noProof/>
            <w:webHidden/>
          </w:rPr>
          <w:fldChar w:fldCharType="separate"/>
        </w:r>
        <w:r>
          <w:rPr>
            <w:noProof/>
            <w:webHidden/>
          </w:rPr>
          <w:t>126</w:t>
        </w:r>
        <w:r>
          <w:rPr>
            <w:noProof/>
            <w:webHidden/>
          </w:rPr>
          <w:fldChar w:fldCharType="end"/>
        </w:r>
      </w:hyperlink>
    </w:p>
    <w:p w14:paraId="249CBB76" w14:textId="0BFC6A6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0" w:history="1">
        <w:r w:rsidRPr="00677F2F">
          <w:rPr>
            <w:rStyle w:val="Hyperlink"/>
            <w:noProof/>
          </w:rPr>
          <w:t>Table 100: Parameters of Double Sided Double Overlap Weld</w:t>
        </w:r>
        <w:r>
          <w:rPr>
            <w:noProof/>
            <w:webHidden/>
          </w:rPr>
          <w:tab/>
        </w:r>
        <w:r>
          <w:rPr>
            <w:noProof/>
            <w:webHidden/>
          </w:rPr>
          <w:fldChar w:fldCharType="begin"/>
        </w:r>
        <w:r>
          <w:rPr>
            <w:noProof/>
            <w:webHidden/>
          </w:rPr>
          <w:instrText xml:space="preserve"> PAGEREF _Toc34747510 \h </w:instrText>
        </w:r>
        <w:r>
          <w:rPr>
            <w:noProof/>
            <w:webHidden/>
          </w:rPr>
        </w:r>
        <w:r>
          <w:rPr>
            <w:noProof/>
            <w:webHidden/>
          </w:rPr>
          <w:fldChar w:fldCharType="separate"/>
        </w:r>
        <w:r>
          <w:rPr>
            <w:noProof/>
            <w:webHidden/>
          </w:rPr>
          <w:t>127</w:t>
        </w:r>
        <w:r>
          <w:rPr>
            <w:noProof/>
            <w:webHidden/>
          </w:rPr>
          <w:fldChar w:fldCharType="end"/>
        </w:r>
      </w:hyperlink>
    </w:p>
    <w:p w14:paraId="2BD051CB" w14:textId="7F59E38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1" w:history="1">
        <w:r w:rsidRPr="00677F2F">
          <w:rPr>
            <w:rStyle w:val="Hyperlink"/>
            <w:noProof/>
          </w:rPr>
          <w:t>Table 101: Attributes of element &lt;</w:t>
        </w:r>
        <w:r w:rsidRPr="00677F2F">
          <w:rPr>
            <w:rStyle w:val="Hyperlink"/>
            <w:rFonts w:ascii="Courier New" w:hAnsi="Courier New" w:cs="Courier New"/>
            <w:i/>
            <w:noProof/>
            <w:kern w:val="22"/>
          </w:rPr>
          <w:t>weld_position/&gt;</w:t>
        </w:r>
        <w:r w:rsidRPr="00677F2F">
          <w:rPr>
            <w:rStyle w:val="Hyperlink"/>
            <w:noProof/>
          </w:rPr>
          <w:t xml:space="preserve"> for Overlap Weld</w:t>
        </w:r>
        <w:r>
          <w:rPr>
            <w:noProof/>
            <w:webHidden/>
          </w:rPr>
          <w:tab/>
        </w:r>
        <w:r>
          <w:rPr>
            <w:noProof/>
            <w:webHidden/>
          </w:rPr>
          <w:fldChar w:fldCharType="begin"/>
        </w:r>
        <w:r>
          <w:rPr>
            <w:noProof/>
            <w:webHidden/>
          </w:rPr>
          <w:instrText xml:space="preserve"> PAGEREF _Toc34747511 \h </w:instrText>
        </w:r>
        <w:r>
          <w:rPr>
            <w:noProof/>
            <w:webHidden/>
          </w:rPr>
        </w:r>
        <w:r>
          <w:rPr>
            <w:noProof/>
            <w:webHidden/>
          </w:rPr>
          <w:fldChar w:fldCharType="separate"/>
        </w:r>
        <w:r>
          <w:rPr>
            <w:noProof/>
            <w:webHidden/>
          </w:rPr>
          <w:t>128</w:t>
        </w:r>
        <w:r>
          <w:rPr>
            <w:noProof/>
            <w:webHidden/>
          </w:rPr>
          <w:fldChar w:fldCharType="end"/>
        </w:r>
      </w:hyperlink>
    </w:p>
    <w:p w14:paraId="71DEADDD" w14:textId="0CCF9C8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2" w:history="1">
        <w:r w:rsidRPr="00677F2F">
          <w:rPr>
            <w:rStyle w:val="Hyperlink"/>
            <w:noProof/>
          </w:rPr>
          <w:t>Table 102: Attributes of element &lt;</w:t>
        </w:r>
        <w:r w:rsidRPr="00677F2F">
          <w:rPr>
            <w:rStyle w:val="Hyperlink"/>
            <w:rFonts w:ascii="Courier New" w:hAnsi="Courier New" w:cs="Courier New"/>
            <w:i/>
            <w:noProof/>
            <w:kern w:val="22"/>
          </w:rPr>
          <w:t>sheet_parameter/&gt;</w:t>
        </w:r>
        <w:r w:rsidRPr="00677F2F">
          <w:rPr>
            <w:rStyle w:val="Hyperlink"/>
            <w:noProof/>
          </w:rPr>
          <w:t xml:space="preserve"> for Overlap Weld</w:t>
        </w:r>
        <w:r>
          <w:rPr>
            <w:noProof/>
            <w:webHidden/>
          </w:rPr>
          <w:tab/>
        </w:r>
        <w:r>
          <w:rPr>
            <w:noProof/>
            <w:webHidden/>
          </w:rPr>
          <w:fldChar w:fldCharType="begin"/>
        </w:r>
        <w:r>
          <w:rPr>
            <w:noProof/>
            <w:webHidden/>
          </w:rPr>
          <w:instrText xml:space="preserve"> PAGEREF _Toc34747512 \h </w:instrText>
        </w:r>
        <w:r>
          <w:rPr>
            <w:noProof/>
            <w:webHidden/>
          </w:rPr>
        </w:r>
        <w:r>
          <w:rPr>
            <w:noProof/>
            <w:webHidden/>
          </w:rPr>
          <w:fldChar w:fldCharType="separate"/>
        </w:r>
        <w:r>
          <w:rPr>
            <w:noProof/>
            <w:webHidden/>
          </w:rPr>
          <w:t>129</w:t>
        </w:r>
        <w:r>
          <w:rPr>
            <w:noProof/>
            <w:webHidden/>
          </w:rPr>
          <w:fldChar w:fldCharType="end"/>
        </w:r>
      </w:hyperlink>
    </w:p>
    <w:p w14:paraId="06C0DE51" w14:textId="089D44F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3" w:history="1">
        <w:r w:rsidRPr="00677F2F">
          <w:rPr>
            <w:rStyle w:val="Hyperlink"/>
            <w:noProof/>
          </w:rPr>
          <w:t>Table 103: Parameters of Y-Joint</w:t>
        </w:r>
        <w:r>
          <w:rPr>
            <w:noProof/>
            <w:webHidden/>
          </w:rPr>
          <w:tab/>
        </w:r>
        <w:r>
          <w:rPr>
            <w:noProof/>
            <w:webHidden/>
          </w:rPr>
          <w:fldChar w:fldCharType="begin"/>
        </w:r>
        <w:r>
          <w:rPr>
            <w:noProof/>
            <w:webHidden/>
          </w:rPr>
          <w:instrText xml:space="preserve"> PAGEREF _Toc34747513 \h </w:instrText>
        </w:r>
        <w:r>
          <w:rPr>
            <w:noProof/>
            <w:webHidden/>
          </w:rPr>
        </w:r>
        <w:r>
          <w:rPr>
            <w:noProof/>
            <w:webHidden/>
          </w:rPr>
          <w:fldChar w:fldCharType="separate"/>
        </w:r>
        <w:r>
          <w:rPr>
            <w:noProof/>
            <w:webHidden/>
          </w:rPr>
          <w:t>130</w:t>
        </w:r>
        <w:r>
          <w:rPr>
            <w:noProof/>
            <w:webHidden/>
          </w:rPr>
          <w:fldChar w:fldCharType="end"/>
        </w:r>
      </w:hyperlink>
    </w:p>
    <w:p w14:paraId="301D739D" w14:textId="7508A3E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4" w:history="1">
        <w:r w:rsidRPr="00677F2F">
          <w:rPr>
            <w:rStyle w:val="Hyperlink"/>
            <w:noProof/>
          </w:rPr>
          <w:t>Table 104: Attributes of element &lt;</w:t>
        </w:r>
        <w:r w:rsidRPr="00677F2F">
          <w:rPr>
            <w:rStyle w:val="Hyperlink"/>
            <w:rFonts w:ascii="Courier New" w:hAnsi="Courier New" w:cs="Courier New"/>
            <w:i/>
            <w:noProof/>
            <w:kern w:val="22"/>
          </w:rPr>
          <w:t>weld_position/&gt;</w:t>
        </w:r>
        <w:r w:rsidRPr="00677F2F">
          <w:rPr>
            <w:rStyle w:val="Hyperlink"/>
            <w:noProof/>
          </w:rPr>
          <w:t xml:space="preserve"> for Y Joint</w:t>
        </w:r>
        <w:r>
          <w:rPr>
            <w:noProof/>
            <w:webHidden/>
          </w:rPr>
          <w:tab/>
        </w:r>
        <w:r>
          <w:rPr>
            <w:noProof/>
            <w:webHidden/>
          </w:rPr>
          <w:fldChar w:fldCharType="begin"/>
        </w:r>
        <w:r>
          <w:rPr>
            <w:noProof/>
            <w:webHidden/>
          </w:rPr>
          <w:instrText xml:space="preserve"> PAGEREF _Toc34747514 \h </w:instrText>
        </w:r>
        <w:r>
          <w:rPr>
            <w:noProof/>
            <w:webHidden/>
          </w:rPr>
        </w:r>
        <w:r>
          <w:rPr>
            <w:noProof/>
            <w:webHidden/>
          </w:rPr>
          <w:fldChar w:fldCharType="separate"/>
        </w:r>
        <w:r>
          <w:rPr>
            <w:noProof/>
            <w:webHidden/>
          </w:rPr>
          <w:t>131</w:t>
        </w:r>
        <w:r>
          <w:rPr>
            <w:noProof/>
            <w:webHidden/>
          </w:rPr>
          <w:fldChar w:fldCharType="end"/>
        </w:r>
      </w:hyperlink>
    </w:p>
    <w:p w14:paraId="74E90BA0" w14:textId="1D50567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5" w:history="1">
        <w:r w:rsidRPr="00677F2F">
          <w:rPr>
            <w:rStyle w:val="Hyperlink"/>
            <w:noProof/>
          </w:rPr>
          <w:t xml:space="preserve">Table 105: Value Dependency of Attribute </w:t>
        </w:r>
        <w:r w:rsidRPr="00677F2F">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_Toc34747515 \h </w:instrText>
        </w:r>
        <w:r>
          <w:rPr>
            <w:noProof/>
            <w:webHidden/>
          </w:rPr>
        </w:r>
        <w:r>
          <w:rPr>
            <w:noProof/>
            <w:webHidden/>
          </w:rPr>
          <w:fldChar w:fldCharType="separate"/>
        </w:r>
        <w:r>
          <w:rPr>
            <w:noProof/>
            <w:webHidden/>
          </w:rPr>
          <w:t>132</w:t>
        </w:r>
        <w:r>
          <w:rPr>
            <w:noProof/>
            <w:webHidden/>
          </w:rPr>
          <w:fldChar w:fldCharType="end"/>
        </w:r>
      </w:hyperlink>
    </w:p>
    <w:p w14:paraId="2B6FDECE" w14:textId="760D387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6" w:history="1">
        <w:r w:rsidRPr="00677F2F">
          <w:rPr>
            <w:rStyle w:val="Hyperlink"/>
            <w:noProof/>
          </w:rPr>
          <w:t xml:space="preserve">Table 106: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sheet_parameter/&gt;</w:t>
        </w:r>
        <w:r w:rsidRPr="00677F2F">
          <w:rPr>
            <w:rStyle w:val="Hyperlink"/>
            <w:noProof/>
          </w:rPr>
          <w:t xml:space="preserve"> for Y-Joint</w:t>
        </w:r>
        <w:r>
          <w:rPr>
            <w:noProof/>
            <w:webHidden/>
          </w:rPr>
          <w:tab/>
        </w:r>
        <w:r>
          <w:rPr>
            <w:noProof/>
            <w:webHidden/>
          </w:rPr>
          <w:fldChar w:fldCharType="begin"/>
        </w:r>
        <w:r>
          <w:rPr>
            <w:noProof/>
            <w:webHidden/>
          </w:rPr>
          <w:instrText xml:space="preserve"> PAGEREF _Toc34747516 \h </w:instrText>
        </w:r>
        <w:r>
          <w:rPr>
            <w:noProof/>
            <w:webHidden/>
          </w:rPr>
        </w:r>
        <w:r>
          <w:rPr>
            <w:noProof/>
            <w:webHidden/>
          </w:rPr>
          <w:fldChar w:fldCharType="separate"/>
        </w:r>
        <w:r>
          <w:rPr>
            <w:noProof/>
            <w:webHidden/>
          </w:rPr>
          <w:t>133</w:t>
        </w:r>
        <w:r>
          <w:rPr>
            <w:noProof/>
            <w:webHidden/>
          </w:rPr>
          <w:fldChar w:fldCharType="end"/>
        </w:r>
      </w:hyperlink>
    </w:p>
    <w:p w14:paraId="7DC34B0A" w14:textId="347C5BB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7" w:history="1">
        <w:r w:rsidRPr="00677F2F">
          <w:rPr>
            <w:rStyle w:val="Hyperlink"/>
            <w:noProof/>
          </w:rPr>
          <w:t>Table 107: Parameters of K-Joint</w:t>
        </w:r>
        <w:r>
          <w:rPr>
            <w:noProof/>
            <w:webHidden/>
          </w:rPr>
          <w:tab/>
        </w:r>
        <w:r>
          <w:rPr>
            <w:noProof/>
            <w:webHidden/>
          </w:rPr>
          <w:fldChar w:fldCharType="begin"/>
        </w:r>
        <w:r>
          <w:rPr>
            <w:noProof/>
            <w:webHidden/>
          </w:rPr>
          <w:instrText xml:space="preserve"> PAGEREF _Toc34747517 \h </w:instrText>
        </w:r>
        <w:r>
          <w:rPr>
            <w:noProof/>
            <w:webHidden/>
          </w:rPr>
        </w:r>
        <w:r>
          <w:rPr>
            <w:noProof/>
            <w:webHidden/>
          </w:rPr>
          <w:fldChar w:fldCharType="separate"/>
        </w:r>
        <w:r>
          <w:rPr>
            <w:noProof/>
            <w:webHidden/>
          </w:rPr>
          <w:t>134</w:t>
        </w:r>
        <w:r>
          <w:rPr>
            <w:noProof/>
            <w:webHidden/>
          </w:rPr>
          <w:fldChar w:fldCharType="end"/>
        </w:r>
      </w:hyperlink>
    </w:p>
    <w:p w14:paraId="4822C667" w14:textId="5D9D74B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8" w:history="1">
        <w:r w:rsidRPr="00677F2F">
          <w:rPr>
            <w:rStyle w:val="Hyperlink"/>
            <w:noProof/>
          </w:rPr>
          <w:t xml:space="preserve">Table 108: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weld_position/&gt;</w:t>
        </w:r>
        <w:r w:rsidRPr="00677F2F">
          <w:rPr>
            <w:rStyle w:val="Hyperlink"/>
            <w:noProof/>
          </w:rPr>
          <w:t xml:space="preserve"> for K Joint</w:t>
        </w:r>
        <w:r>
          <w:rPr>
            <w:noProof/>
            <w:webHidden/>
          </w:rPr>
          <w:tab/>
        </w:r>
        <w:r>
          <w:rPr>
            <w:noProof/>
            <w:webHidden/>
          </w:rPr>
          <w:fldChar w:fldCharType="begin"/>
        </w:r>
        <w:r>
          <w:rPr>
            <w:noProof/>
            <w:webHidden/>
          </w:rPr>
          <w:instrText xml:space="preserve"> PAGEREF _Toc34747518 \h </w:instrText>
        </w:r>
        <w:r>
          <w:rPr>
            <w:noProof/>
            <w:webHidden/>
          </w:rPr>
        </w:r>
        <w:r>
          <w:rPr>
            <w:noProof/>
            <w:webHidden/>
          </w:rPr>
          <w:fldChar w:fldCharType="separate"/>
        </w:r>
        <w:r>
          <w:rPr>
            <w:noProof/>
            <w:webHidden/>
          </w:rPr>
          <w:t>135</w:t>
        </w:r>
        <w:r>
          <w:rPr>
            <w:noProof/>
            <w:webHidden/>
          </w:rPr>
          <w:fldChar w:fldCharType="end"/>
        </w:r>
      </w:hyperlink>
    </w:p>
    <w:p w14:paraId="79223C59" w14:textId="2A82C25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9" w:history="1">
        <w:r w:rsidRPr="00677F2F">
          <w:rPr>
            <w:rStyle w:val="Hyperlink"/>
            <w:noProof/>
          </w:rPr>
          <w:t xml:space="preserve">Table 109: Value Dependency of Attribute </w:t>
        </w:r>
        <w:r w:rsidRPr="00677F2F">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_Toc34747519 \h </w:instrText>
        </w:r>
        <w:r>
          <w:rPr>
            <w:noProof/>
            <w:webHidden/>
          </w:rPr>
        </w:r>
        <w:r>
          <w:rPr>
            <w:noProof/>
            <w:webHidden/>
          </w:rPr>
          <w:fldChar w:fldCharType="separate"/>
        </w:r>
        <w:r>
          <w:rPr>
            <w:noProof/>
            <w:webHidden/>
          </w:rPr>
          <w:t>135</w:t>
        </w:r>
        <w:r>
          <w:rPr>
            <w:noProof/>
            <w:webHidden/>
          </w:rPr>
          <w:fldChar w:fldCharType="end"/>
        </w:r>
      </w:hyperlink>
    </w:p>
    <w:p w14:paraId="317227DB" w14:textId="1C11D84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0" w:history="1">
        <w:r w:rsidRPr="00677F2F">
          <w:rPr>
            <w:rStyle w:val="Hyperlink"/>
            <w:noProof/>
          </w:rPr>
          <w:t>Table 110: Attributes of element &lt;</w:t>
        </w:r>
        <w:r w:rsidRPr="00677F2F">
          <w:rPr>
            <w:rStyle w:val="Hyperlink"/>
            <w:rFonts w:ascii="Courier New" w:hAnsi="Courier New" w:cs="Courier New"/>
            <w:i/>
            <w:noProof/>
            <w:kern w:val="22"/>
          </w:rPr>
          <w:t>sheet_parameter/&gt;</w:t>
        </w:r>
        <w:r w:rsidRPr="00677F2F">
          <w:rPr>
            <w:rStyle w:val="Hyperlink"/>
            <w:noProof/>
          </w:rPr>
          <w:t xml:space="preserve"> for K Joint</w:t>
        </w:r>
        <w:r>
          <w:rPr>
            <w:noProof/>
            <w:webHidden/>
          </w:rPr>
          <w:tab/>
        </w:r>
        <w:r>
          <w:rPr>
            <w:noProof/>
            <w:webHidden/>
          </w:rPr>
          <w:fldChar w:fldCharType="begin"/>
        </w:r>
        <w:r>
          <w:rPr>
            <w:noProof/>
            <w:webHidden/>
          </w:rPr>
          <w:instrText xml:space="preserve"> PAGEREF _Toc34747520 \h </w:instrText>
        </w:r>
        <w:r>
          <w:rPr>
            <w:noProof/>
            <w:webHidden/>
          </w:rPr>
        </w:r>
        <w:r>
          <w:rPr>
            <w:noProof/>
            <w:webHidden/>
          </w:rPr>
          <w:fldChar w:fldCharType="separate"/>
        </w:r>
        <w:r>
          <w:rPr>
            <w:noProof/>
            <w:webHidden/>
          </w:rPr>
          <w:t>136</w:t>
        </w:r>
        <w:r>
          <w:rPr>
            <w:noProof/>
            <w:webHidden/>
          </w:rPr>
          <w:fldChar w:fldCharType="end"/>
        </w:r>
      </w:hyperlink>
    </w:p>
    <w:p w14:paraId="036FCA6A" w14:textId="76A0C24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1" w:history="1">
        <w:r w:rsidRPr="00677F2F">
          <w:rPr>
            <w:rStyle w:val="Hyperlink"/>
            <w:noProof/>
          </w:rPr>
          <w:t>Table 111: Parameters of Cruciform Joint</w:t>
        </w:r>
        <w:r>
          <w:rPr>
            <w:noProof/>
            <w:webHidden/>
          </w:rPr>
          <w:tab/>
        </w:r>
        <w:r>
          <w:rPr>
            <w:noProof/>
            <w:webHidden/>
          </w:rPr>
          <w:fldChar w:fldCharType="begin"/>
        </w:r>
        <w:r>
          <w:rPr>
            <w:noProof/>
            <w:webHidden/>
          </w:rPr>
          <w:instrText xml:space="preserve"> PAGEREF _Toc34747521 \h </w:instrText>
        </w:r>
        <w:r>
          <w:rPr>
            <w:noProof/>
            <w:webHidden/>
          </w:rPr>
        </w:r>
        <w:r>
          <w:rPr>
            <w:noProof/>
            <w:webHidden/>
          </w:rPr>
          <w:fldChar w:fldCharType="separate"/>
        </w:r>
        <w:r>
          <w:rPr>
            <w:noProof/>
            <w:webHidden/>
          </w:rPr>
          <w:t>137</w:t>
        </w:r>
        <w:r>
          <w:rPr>
            <w:noProof/>
            <w:webHidden/>
          </w:rPr>
          <w:fldChar w:fldCharType="end"/>
        </w:r>
      </w:hyperlink>
    </w:p>
    <w:p w14:paraId="72B4ED6A" w14:textId="6713FA7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2" w:history="1">
        <w:r w:rsidRPr="00677F2F">
          <w:rPr>
            <w:rStyle w:val="Hyperlink"/>
            <w:noProof/>
          </w:rPr>
          <w:t xml:space="preserve">Table 112: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weld_position/&gt;</w:t>
        </w:r>
        <w:r w:rsidRPr="00677F2F">
          <w:rPr>
            <w:rStyle w:val="Hyperlink"/>
            <w:noProof/>
          </w:rPr>
          <w:t xml:space="preserve"> for Cruciform Joint</w:t>
        </w:r>
        <w:r>
          <w:rPr>
            <w:noProof/>
            <w:webHidden/>
          </w:rPr>
          <w:tab/>
        </w:r>
        <w:r>
          <w:rPr>
            <w:noProof/>
            <w:webHidden/>
          </w:rPr>
          <w:fldChar w:fldCharType="begin"/>
        </w:r>
        <w:r>
          <w:rPr>
            <w:noProof/>
            <w:webHidden/>
          </w:rPr>
          <w:instrText xml:space="preserve"> PAGEREF _Toc34747522 \h </w:instrText>
        </w:r>
        <w:r>
          <w:rPr>
            <w:noProof/>
            <w:webHidden/>
          </w:rPr>
        </w:r>
        <w:r>
          <w:rPr>
            <w:noProof/>
            <w:webHidden/>
          </w:rPr>
          <w:fldChar w:fldCharType="separate"/>
        </w:r>
        <w:r>
          <w:rPr>
            <w:noProof/>
            <w:webHidden/>
          </w:rPr>
          <w:t>138</w:t>
        </w:r>
        <w:r>
          <w:rPr>
            <w:noProof/>
            <w:webHidden/>
          </w:rPr>
          <w:fldChar w:fldCharType="end"/>
        </w:r>
      </w:hyperlink>
    </w:p>
    <w:p w14:paraId="22050275" w14:textId="3237BD5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3" w:history="1">
        <w:r w:rsidRPr="00677F2F">
          <w:rPr>
            <w:rStyle w:val="Hyperlink"/>
            <w:noProof/>
          </w:rPr>
          <w:t xml:space="preserve">Table 113: Value Dependency of Attribute </w:t>
        </w:r>
        <w:r w:rsidRPr="00677F2F">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_Toc34747523 \h </w:instrText>
        </w:r>
        <w:r>
          <w:rPr>
            <w:noProof/>
            <w:webHidden/>
          </w:rPr>
        </w:r>
        <w:r>
          <w:rPr>
            <w:noProof/>
            <w:webHidden/>
          </w:rPr>
          <w:fldChar w:fldCharType="separate"/>
        </w:r>
        <w:r>
          <w:rPr>
            <w:noProof/>
            <w:webHidden/>
          </w:rPr>
          <w:t>139</w:t>
        </w:r>
        <w:r>
          <w:rPr>
            <w:noProof/>
            <w:webHidden/>
          </w:rPr>
          <w:fldChar w:fldCharType="end"/>
        </w:r>
      </w:hyperlink>
    </w:p>
    <w:p w14:paraId="353BFB3A" w14:textId="6DAA22A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4" w:history="1">
        <w:r w:rsidRPr="00677F2F">
          <w:rPr>
            <w:rStyle w:val="Hyperlink"/>
            <w:noProof/>
          </w:rPr>
          <w:t xml:space="preserve">Table 114: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sheet_parameter/&gt;</w:t>
        </w:r>
        <w:r w:rsidRPr="00677F2F">
          <w:rPr>
            <w:rStyle w:val="Hyperlink"/>
            <w:noProof/>
          </w:rPr>
          <w:t xml:space="preserve"> for Cruciform Joint</w:t>
        </w:r>
        <w:r>
          <w:rPr>
            <w:noProof/>
            <w:webHidden/>
          </w:rPr>
          <w:tab/>
        </w:r>
        <w:r>
          <w:rPr>
            <w:noProof/>
            <w:webHidden/>
          </w:rPr>
          <w:fldChar w:fldCharType="begin"/>
        </w:r>
        <w:r>
          <w:rPr>
            <w:noProof/>
            <w:webHidden/>
          </w:rPr>
          <w:instrText xml:space="preserve"> PAGEREF _Toc34747524 \h </w:instrText>
        </w:r>
        <w:r>
          <w:rPr>
            <w:noProof/>
            <w:webHidden/>
          </w:rPr>
        </w:r>
        <w:r>
          <w:rPr>
            <w:noProof/>
            <w:webHidden/>
          </w:rPr>
          <w:fldChar w:fldCharType="separate"/>
        </w:r>
        <w:r>
          <w:rPr>
            <w:noProof/>
            <w:webHidden/>
          </w:rPr>
          <w:t>140</w:t>
        </w:r>
        <w:r>
          <w:rPr>
            <w:noProof/>
            <w:webHidden/>
          </w:rPr>
          <w:fldChar w:fldCharType="end"/>
        </w:r>
      </w:hyperlink>
    </w:p>
    <w:p w14:paraId="5921A6CD" w14:textId="3DE5235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5" w:history="1">
        <w:r w:rsidRPr="00677F2F">
          <w:rPr>
            <w:rStyle w:val="Hyperlink"/>
            <w:noProof/>
          </w:rPr>
          <w:t>Table 115: Parameters of Flared joint</w:t>
        </w:r>
        <w:r>
          <w:rPr>
            <w:noProof/>
            <w:webHidden/>
          </w:rPr>
          <w:tab/>
        </w:r>
        <w:r>
          <w:rPr>
            <w:noProof/>
            <w:webHidden/>
          </w:rPr>
          <w:fldChar w:fldCharType="begin"/>
        </w:r>
        <w:r>
          <w:rPr>
            <w:noProof/>
            <w:webHidden/>
          </w:rPr>
          <w:instrText xml:space="preserve"> PAGEREF _Toc34747525 \h </w:instrText>
        </w:r>
        <w:r>
          <w:rPr>
            <w:noProof/>
            <w:webHidden/>
          </w:rPr>
        </w:r>
        <w:r>
          <w:rPr>
            <w:noProof/>
            <w:webHidden/>
          </w:rPr>
          <w:fldChar w:fldCharType="separate"/>
        </w:r>
        <w:r>
          <w:rPr>
            <w:noProof/>
            <w:webHidden/>
          </w:rPr>
          <w:t>141</w:t>
        </w:r>
        <w:r>
          <w:rPr>
            <w:noProof/>
            <w:webHidden/>
          </w:rPr>
          <w:fldChar w:fldCharType="end"/>
        </w:r>
      </w:hyperlink>
    </w:p>
    <w:p w14:paraId="7B08F24B" w14:textId="140F0C6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6" w:history="1">
        <w:r w:rsidRPr="00677F2F">
          <w:rPr>
            <w:rStyle w:val="Hyperlink"/>
            <w:noProof/>
          </w:rPr>
          <w:t xml:space="preserve">Table 116: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weld_position/&gt;</w:t>
        </w:r>
        <w:r w:rsidRPr="00677F2F">
          <w:rPr>
            <w:rStyle w:val="Hyperlink"/>
            <w:noProof/>
          </w:rPr>
          <w:t xml:space="preserve"> for Flared Joint</w:t>
        </w:r>
        <w:r>
          <w:rPr>
            <w:noProof/>
            <w:webHidden/>
          </w:rPr>
          <w:tab/>
        </w:r>
        <w:r>
          <w:rPr>
            <w:noProof/>
            <w:webHidden/>
          </w:rPr>
          <w:fldChar w:fldCharType="begin"/>
        </w:r>
        <w:r>
          <w:rPr>
            <w:noProof/>
            <w:webHidden/>
          </w:rPr>
          <w:instrText xml:space="preserve"> PAGEREF _Toc34747526 \h </w:instrText>
        </w:r>
        <w:r>
          <w:rPr>
            <w:noProof/>
            <w:webHidden/>
          </w:rPr>
        </w:r>
        <w:r>
          <w:rPr>
            <w:noProof/>
            <w:webHidden/>
          </w:rPr>
          <w:fldChar w:fldCharType="separate"/>
        </w:r>
        <w:r>
          <w:rPr>
            <w:noProof/>
            <w:webHidden/>
          </w:rPr>
          <w:t>141</w:t>
        </w:r>
        <w:r>
          <w:rPr>
            <w:noProof/>
            <w:webHidden/>
          </w:rPr>
          <w:fldChar w:fldCharType="end"/>
        </w:r>
      </w:hyperlink>
    </w:p>
    <w:p w14:paraId="21440FB3" w14:textId="11D5502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7" w:history="1">
        <w:r w:rsidRPr="00677F2F">
          <w:rPr>
            <w:rStyle w:val="Hyperlink"/>
            <w:noProof/>
          </w:rPr>
          <w:t xml:space="preserve">Table 117: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sheet_parameter/&gt;</w:t>
        </w:r>
        <w:r w:rsidRPr="00677F2F">
          <w:rPr>
            <w:rStyle w:val="Hyperlink"/>
            <w:noProof/>
          </w:rPr>
          <w:t xml:space="preserve"> for Flared Joint</w:t>
        </w:r>
        <w:r>
          <w:rPr>
            <w:noProof/>
            <w:webHidden/>
          </w:rPr>
          <w:tab/>
        </w:r>
        <w:r>
          <w:rPr>
            <w:noProof/>
            <w:webHidden/>
          </w:rPr>
          <w:fldChar w:fldCharType="begin"/>
        </w:r>
        <w:r>
          <w:rPr>
            <w:noProof/>
            <w:webHidden/>
          </w:rPr>
          <w:instrText xml:space="preserve"> PAGEREF _Toc34747527 \h </w:instrText>
        </w:r>
        <w:r>
          <w:rPr>
            <w:noProof/>
            <w:webHidden/>
          </w:rPr>
        </w:r>
        <w:r>
          <w:rPr>
            <w:noProof/>
            <w:webHidden/>
          </w:rPr>
          <w:fldChar w:fldCharType="separate"/>
        </w:r>
        <w:r>
          <w:rPr>
            <w:noProof/>
            <w:webHidden/>
          </w:rPr>
          <w:t>142</w:t>
        </w:r>
        <w:r>
          <w:rPr>
            <w:noProof/>
            <w:webHidden/>
          </w:rPr>
          <w:fldChar w:fldCharType="end"/>
        </w:r>
      </w:hyperlink>
    </w:p>
    <w:p w14:paraId="4B1B0198" w14:textId="4D353CB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8" w:history="1">
        <w:r w:rsidRPr="00677F2F">
          <w:rPr>
            <w:rStyle w:val="Hyperlink"/>
            <w:noProof/>
          </w:rPr>
          <w:t xml:space="preserve">Table 118: Attributes of </w:t>
        </w:r>
        <w:r w:rsidRPr="00677F2F">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_Toc34747528 \h </w:instrText>
        </w:r>
        <w:r>
          <w:rPr>
            <w:noProof/>
            <w:webHidden/>
          </w:rPr>
        </w:r>
        <w:r>
          <w:rPr>
            <w:noProof/>
            <w:webHidden/>
          </w:rPr>
          <w:fldChar w:fldCharType="separate"/>
        </w:r>
        <w:r>
          <w:rPr>
            <w:noProof/>
            <w:webHidden/>
          </w:rPr>
          <w:t>142</w:t>
        </w:r>
        <w:r>
          <w:rPr>
            <w:noProof/>
            <w:webHidden/>
          </w:rPr>
          <w:fldChar w:fldCharType="end"/>
        </w:r>
      </w:hyperlink>
    </w:p>
    <w:p w14:paraId="66190D91" w14:textId="3B85ED7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9" w:history="1">
        <w:r w:rsidRPr="00677F2F">
          <w:rPr>
            <w:rStyle w:val="Hyperlink"/>
            <w:noProof/>
          </w:rPr>
          <w:t xml:space="preserve">Table 119: Nested elements of </w:t>
        </w:r>
        <w:r w:rsidRPr="00677F2F">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_Toc34747529 \h </w:instrText>
        </w:r>
        <w:r>
          <w:rPr>
            <w:noProof/>
            <w:webHidden/>
          </w:rPr>
        </w:r>
        <w:r>
          <w:rPr>
            <w:noProof/>
            <w:webHidden/>
          </w:rPr>
          <w:fldChar w:fldCharType="separate"/>
        </w:r>
        <w:r>
          <w:rPr>
            <w:noProof/>
            <w:webHidden/>
          </w:rPr>
          <w:t>142</w:t>
        </w:r>
        <w:r>
          <w:rPr>
            <w:noProof/>
            <w:webHidden/>
          </w:rPr>
          <w:fldChar w:fldCharType="end"/>
        </w:r>
      </w:hyperlink>
    </w:p>
    <w:p w14:paraId="6A2A5C59" w14:textId="7A78EE3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0" w:history="1">
        <w:r w:rsidRPr="00677F2F">
          <w:rPr>
            <w:rStyle w:val="Hyperlink"/>
            <w:noProof/>
          </w:rPr>
          <w:t xml:space="preserve">Table 120: Attributes of element </w:t>
        </w:r>
        <w:r w:rsidRPr="00677F2F">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_Toc34747530 \h </w:instrText>
        </w:r>
        <w:r>
          <w:rPr>
            <w:noProof/>
            <w:webHidden/>
          </w:rPr>
        </w:r>
        <w:r>
          <w:rPr>
            <w:noProof/>
            <w:webHidden/>
          </w:rPr>
          <w:fldChar w:fldCharType="separate"/>
        </w:r>
        <w:r>
          <w:rPr>
            <w:noProof/>
            <w:webHidden/>
          </w:rPr>
          <w:t>143</w:t>
        </w:r>
        <w:r>
          <w:rPr>
            <w:noProof/>
            <w:webHidden/>
          </w:rPr>
          <w:fldChar w:fldCharType="end"/>
        </w:r>
      </w:hyperlink>
    </w:p>
    <w:p w14:paraId="7625B904" w14:textId="72CBF75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1" w:history="1">
        <w:r w:rsidRPr="00677F2F">
          <w:rPr>
            <w:rStyle w:val="Hyperlink"/>
            <w:noProof/>
          </w:rPr>
          <w:t xml:space="preserve">Table 121: Attributes of </w:t>
        </w:r>
        <w:r w:rsidRPr="00677F2F">
          <w:rPr>
            <w:rStyle w:val="Hyperlink"/>
            <w:rFonts w:ascii="Courier New" w:hAnsi="Courier New" w:cs="Courier New"/>
            <w:i/>
            <w:noProof/>
          </w:rPr>
          <w:t xml:space="preserve">&lt;connection_1d/&gt; </w:t>
        </w:r>
        <w:r w:rsidRPr="00677F2F">
          <w:rPr>
            <w:rStyle w:val="Hyperlink"/>
            <w:noProof/>
          </w:rPr>
          <w:t xml:space="preserve">for </w:t>
        </w:r>
        <w:r w:rsidRPr="00677F2F">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_Toc34747531 \h </w:instrText>
        </w:r>
        <w:r>
          <w:rPr>
            <w:noProof/>
            <w:webHidden/>
          </w:rPr>
        </w:r>
        <w:r>
          <w:rPr>
            <w:noProof/>
            <w:webHidden/>
          </w:rPr>
          <w:fldChar w:fldCharType="separate"/>
        </w:r>
        <w:r>
          <w:rPr>
            <w:noProof/>
            <w:webHidden/>
          </w:rPr>
          <w:t>146</w:t>
        </w:r>
        <w:r>
          <w:rPr>
            <w:noProof/>
            <w:webHidden/>
          </w:rPr>
          <w:fldChar w:fldCharType="end"/>
        </w:r>
      </w:hyperlink>
    </w:p>
    <w:p w14:paraId="2037C3DE" w14:textId="6D9D66C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2" w:history="1">
        <w:r w:rsidRPr="00677F2F">
          <w:rPr>
            <w:rStyle w:val="Hyperlink"/>
            <w:noProof/>
          </w:rPr>
          <w:t xml:space="preserve">Table 122: Nested elements of </w:t>
        </w:r>
        <w:r w:rsidRPr="00677F2F">
          <w:rPr>
            <w:rStyle w:val="Hyperlink"/>
            <w:rFonts w:ascii="Courier New" w:hAnsi="Courier New" w:cs="Courier New"/>
            <w:i/>
            <w:noProof/>
          </w:rPr>
          <w:t xml:space="preserve">&lt;connection_1d/&gt; </w:t>
        </w:r>
        <w:r w:rsidRPr="00677F2F">
          <w:rPr>
            <w:rStyle w:val="Hyperlink"/>
            <w:noProof/>
          </w:rPr>
          <w:t xml:space="preserve">for </w:t>
        </w:r>
        <w:r w:rsidRPr="00677F2F">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_Toc34747532 \h </w:instrText>
        </w:r>
        <w:r>
          <w:rPr>
            <w:noProof/>
            <w:webHidden/>
          </w:rPr>
        </w:r>
        <w:r>
          <w:rPr>
            <w:noProof/>
            <w:webHidden/>
          </w:rPr>
          <w:fldChar w:fldCharType="separate"/>
        </w:r>
        <w:r>
          <w:rPr>
            <w:noProof/>
            <w:webHidden/>
          </w:rPr>
          <w:t>146</w:t>
        </w:r>
        <w:r>
          <w:rPr>
            <w:noProof/>
            <w:webHidden/>
          </w:rPr>
          <w:fldChar w:fldCharType="end"/>
        </w:r>
      </w:hyperlink>
    </w:p>
    <w:p w14:paraId="1661E767" w14:textId="50BE0BE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3" w:history="1">
        <w:r w:rsidRPr="00677F2F">
          <w:rPr>
            <w:rStyle w:val="Hyperlink"/>
            <w:noProof/>
          </w:rPr>
          <w:t xml:space="preserve">Table 123: Attributes of element </w:t>
        </w:r>
        <w:r w:rsidRPr="00677F2F">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_Toc34747533 \h </w:instrText>
        </w:r>
        <w:r>
          <w:rPr>
            <w:noProof/>
            <w:webHidden/>
          </w:rPr>
        </w:r>
        <w:r>
          <w:rPr>
            <w:noProof/>
            <w:webHidden/>
          </w:rPr>
          <w:fldChar w:fldCharType="separate"/>
        </w:r>
        <w:r>
          <w:rPr>
            <w:noProof/>
            <w:webHidden/>
          </w:rPr>
          <w:t>146</w:t>
        </w:r>
        <w:r>
          <w:rPr>
            <w:noProof/>
            <w:webHidden/>
          </w:rPr>
          <w:fldChar w:fldCharType="end"/>
        </w:r>
      </w:hyperlink>
    </w:p>
    <w:p w14:paraId="44F72665" w14:textId="7A37E59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4" w:history="1">
        <w:r w:rsidRPr="00677F2F">
          <w:rPr>
            <w:rStyle w:val="Hyperlink"/>
            <w:noProof/>
          </w:rPr>
          <w:t xml:space="preserve">Table 124: Nested elements of element </w:t>
        </w:r>
        <w:r w:rsidRPr="00677F2F">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_Toc34747534 \h </w:instrText>
        </w:r>
        <w:r>
          <w:rPr>
            <w:noProof/>
            <w:webHidden/>
          </w:rPr>
        </w:r>
        <w:r>
          <w:rPr>
            <w:noProof/>
            <w:webHidden/>
          </w:rPr>
          <w:fldChar w:fldCharType="separate"/>
        </w:r>
        <w:r>
          <w:rPr>
            <w:noProof/>
            <w:webHidden/>
          </w:rPr>
          <w:t>147</w:t>
        </w:r>
        <w:r>
          <w:rPr>
            <w:noProof/>
            <w:webHidden/>
          </w:rPr>
          <w:fldChar w:fldCharType="end"/>
        </w:r>
      </w:hyperlink>
    </w:p>
    <w:p w14:paraId="5888D193" w14:textId="6A35D0A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5" w:history="1">
        <w:r w:rsidRPr="00677F2F">
          <w:rPr>
            <w:rStyle w:val="Hyperlink"/>
            <w:noProof/>
          </w:rPr>
          <w:t xml:space="preserve">Table 125: Attributes of element </w:t>
        </w:r>
        <w:r w:rsidRPr="00677F2F">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_Toc34747535 \h </w:instrText>
        </w:r>
        <w:r>
          <w:rPr>
            <w:noProof/>
            <w:webHidden/>
          </w:rPr>
        </w:r>
        <w:r>
          <w:rPr>
            <w:noProof/>
            <w:webHidden/>
          </w:rPr>
          <w:fldChar w:fldCharType="separate"/>
        </w:r>
        <w:r>
          <w:rPr>
            <w:noProof/>
            <w:webHidden/>
          </w:rPr>
          <w:t>147</w:t>
        </w:r>
        <w:r>
          <w:rPr>
            <w:noProof/>
            <w:webHidden/>
          </w:rPr>
          <w:fldChar w:fldCharType="end"/>
        </w:r>
      </w:hyperlink>
    </w:p>
    <w:p w14:paraId="13DCC8ED" w14:textId="67490D8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6" w:history="1">
        <w:r w:rsidRPr="00677F2F">
          <w:rPr>
            <w:rStyle w:val="Hyperlink"/>
            <w:noProof/>
          </w:rPr>
          <w:t xml:space="preserve">Table 126: Nested elements of element </w:t>
        </w:r>
        <w:r w:rsidRPr="00677F2F">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_Toc34747536 \h </w:instrText>
        </w:r>
        <w:r>
          <w:rPr>
            <w:noProof/>
            <w:webHidden/>
          </w:rPr>
        </w:r>
        <w:r>
          <w:rPr>
            <w:noProof/>
            <w:webHidden/>
          </w:rPr>
          <w:fldChar w:fldCharType="separate"/>
        </w:r>
        <w:r>
          <w:rPr>
            <w:noProof/>
            <w:webHidden/>
          </w:rPr>
          <w:t>147</w:t>
        </w:r>
        <w:r>
          <w:rPr>
            <w:noProof/>
            <w:webHidden/>
          </w:rPr>
          <w:fldChar w:fldCharType="end"/>
        </w:r>
      </w:hyperlink>
    </w:p>
    <w:p w14:paraId="1814DB61" w14:textId="7D8E464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7" w:history="1">
        <w:r w:rsidRPr="00677F2F">
          <w:rPr>
            <w:rStyle w:val="Hyperlink"/>
            <w:noProof/>
          </w:rPr>
          <w:t xml:space="preserve">Table 127: Nested elements of </w:t>
        </w:r>
        <w:r w:rsidRPr="00677F2F">
          <w:rPr>
            <w:rStyle w:val="Hyperlink"/>
            <w:rFonts w:ascii="Courier New" w:hAnsi="Courier New" w:cs="Courier New"/>
            <w:i/>
            <w:noProof/>
          </w:rPr>
          <w:t>&lt;connection_1d/&gt;</w:t>
        </w:r>
        <w:r w:rsidRPr="00677F2F">
          <w:rPr>
            <w:rStyle w:val="Hyperlink"/>
            <w:noProof/>
          </w:rPr>
          <w:t xml:space="preserve"> for </w:t>
        </w:r>
        <w:r w:rsidRPr="00677F2F">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_Toc34747537 \h </w:instrText>
        </w:r>
        <w:r>
          <w:rPr>
            <w:noProof/>
            <w:webHidden/>
          </w:rPr>
        </w:r>
        <w:r>
          <w:rPr>
            <w:noProof/>
            <w:webHidden/>
          </w:rPr>
          <w:fldChar w:fldCharType="separate"/>
        </w:r>
        <w:r>
          <w:rPr>
            <w:noProof/>
            <w:webHidden/>
          </w:rPr>
          <w:t>150</w:t>
        </w:r>
        <w:r>
          <w:rPr>
            <w:noProof/>
            <w:webHidden/>
          </w:rPr>
          <w:fldChar w:fldCharType="end"/>
        </w:r>
      </w:hyperlink>
    </w:p>
    <w:p w14:paraId="7330E350" w14:textId="3A758F2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8" w:history="1">
        <w:r w:rsidRPr="00677F2F">
          <w:rPr>
            <w:rStyle w:val="Hyperlink"/>
            <w:noProof/>
          </w:rPr>
          <w:t xml:space="preserve">Table 128: Nested elements of </w:t>
        </w:r>
        <w:r w:rsidRPr="00677F2F">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_Toc34747538 \h </w:instrText>
        </w:r>
        <w:r>
          <w:rPr>
            <w:noProof/>
            <w:webHidden/>
          </w:rPr>
        </w:r>
        <w:r>
          <w:rPr>
            <w:noProof/>
            <w:webHidden/>
          </w:rPr>
          <w:fldChar w:fldCharType="separate"/>
        </w:r>
        <w:r>
          <w:rPr>
            <w:noProof/>
            <w:webHidden/>
          </w:rPr>
          <w:t>150</w:t>
        </w:r>
        <w:r>
          <w:rPr>
            <w:noProof/>
            <w:webHidden/>
          </w:rPr>
          <w:fldChar w:fldCharType="end"/>
        </w:r>
      </w:hyperlink>
    </w:p>
    <w:p w14:paraId="358D746A" w14:textId="3087A20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9" w:history="1">
        <w:r w:rsidRPr="00677F2F">
          <w:rPr>
            <w:rStyle w:val="Hyperlink"/>
            <w:noProof/>
          </w:rPr>
          <w:t xml:space="preserve">Table 129: Attributes of element </w:t>
        </w:r>
        <w:r w:rsidRPr="00677F2F">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_Toc34747539 \h </w:instrText>
        </w:r>
        <w:r>
          <w:rPr>
            <w:noProof/>
            <w:webHidden/>
          </w:rPr>
        </w:r>
        <w:r>
          <w:rPr>
            <w:noProof/>
            <w:webHidden/>
          </w:rPr>
          <w:fldChar w:fldCharType="separate"/>
        </w:r>
        <w:r>
          <w:rPr>
            <w:noProof/>
            <w:webHidden/>
          </w:rPr>
          <w:t>150</w:t>
        </w:r>
        <w:r>
          <w:rPr>
            <w:noProof/>
            <w:webHidden/>
          </w:rPr>
          <w:fldChar w:fldCharType="end"/>
        </w:r>
      </w:hyperlink>
    </w:p>
    <w:p w14:paraId="0EB7E632" w14:textId="04B59B0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0" w:history="1">
        <w:r w:rsidRPr="00677F2F">
          <w:rPr>
            <w:rStyle w:val="Hyperlink"/>
            <w:noProof/>
          </w:rPr>
          <w:t xml:space="preserve">Table 130: Attributes of </w:t>
        </w:r>
        <w:r w:rsidRPr="00677F2F">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_Toc34747540 \h </w:instrText>
        </w:r>
        <w:r>
          <w:rPr>
            <w:noProof/>
            <w:webHidden/>
          </w:rPr>
        </w:r>
        <w:r>
          <w:rPr>
            <w:noProof/>
            <w:webHidden/>
          </w:rPr>
          <w:fldChar w:fldCharType="separate"/>
        </w:r>
        <w:r>
          <w:rPr>
            <w:noProof/>
            <w:webHidden/>
          </w:rPr>
          <w:t>151</w:t>
        </w:r>
        <w:r>
          <w:rPr>
            <w:noProof/>
            <w:webHidden/>
          </w:rPr>
          <w:fldChar w:fldCharType="end"/>
        </w:r>
      </w:hyperlink>
    </w:p>
    <w:p w14:paraId="4006BDEB" w14:textId="447D95F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1" w:history="1">
        <w:r w:rsidRPr="00677F2F">
          <w:rPr>
            <w:rStyle w:val="Hyperlink"/>
            <w:noProof/>
          </w:rPr>
          <w:t xml:space="preserve">Table 131: Nested elements of </w:t>
        </w:r>
        <w:r w:rsidRPr="00677F2F">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_Toc34747541 \h </w:instrText>
        </w:r>
        <w:r>
          <w:rPr>
            <w:noProof/>
            <w:webHidden/>
          </w:rPr>
        </w:r>
        <w:r>
          <w:rPr>
            <w:noProof/>
            <w:webHidden/>
          </w:rPr>
          <w:fldChar w:fldCharType="separate"/>
        </w:r>
        <w:r>
          <w:rPr>
            <w:noProof/>
            <w:webHidden/>
          </w:rPr>
          <w:t>152</w:t>
        </w:r>
        <w:r>
          <w:rPr>
            <w:noProof/>
            <w:webHidden/>
          </w:rPr>
          <w:fldChar w:fldCharType="end"/>
        </w:r>
      </w:hyperlink>
    </w:p>
    <w:p w14:paraId="5DB0AB39" w14:textId="168A5B6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2" w:history="1">
        <w:r w:rsidRPr="00677F2F">
          <w:rPr>
            <w:rStyle w:val="Hyperlink"/>
            <w:noProof/>
          </w:rPr>
          <w:t xml:space="preserve">Table 132: Attributes of element </w:t>
        </w:r>
        <w:r w:rsidRPr="00677F2F">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_Toc34747542 \h </w:instrText>
        </w:r>
        <w:r>
          <w:rPr>
            <w:noProof/>
            <w:webHidden/>
          </w:rPr>
        </w:r>
        <w:r>
          <w:rPr>
            <w:noProof/>
            <w:webHidden/>
          </w:rPr>
          <w:fldChar w:fldCharType="separate"/>
        </w:r>
        <w:r>
          <w:rPr>
            <w:noProof/>
            <w:webHidden/>
          </w:rPr>
          <w:t>152</w:t>
        </w:r>
        <w:r>
          <w:rPr>
            <w:noProof/>
            <w:webHidden/>
          </w:rPr>
          <w:fldChar w:fldCharType="end"/>
        </w:r>
      </w:hyperlink>
    </w:p>
    <w:p w14:paraId="5DA59527" w14:textId="57EBD8E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3" w:history="1">
        <w:r w:rsidRPr="00677F2F">
          <w:rPr>
            <w:rStyle w:val="Hyperlink"/>
            <w:noProof/>
          </w:rPr>
          <w:t xml:space="preserve">Table 133: Nested elements of element </w:t>
        </w:r>
        <w:r w:rsidRPr="00677F2F">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_Toc34747543 \h </w:instrText>
        </w:r>
        <w:r>
          <w:rPr>
            <w:noProof/>
            <w:webHidden/>
          </w:rPr>
        </w:r>
        <w:r>
          <w:rPr>
            <w:noProof/>
            <w:webHidden/>
          </w:rPr>
          <w:fldChar w:fldCharType="separate"/>
        </w:r>
        <w:r>
          <w:rPr>
            <w:noProof/>
            <w:webHidden/>
          </w:rPr>
          <w:t>152</w:t>
        </w:r>
        <w:r>
          <w:rPr>
            <w:noProof/>
            <w:webHidden/>
          </w:rPr>
          <w:fldChar w:fldCharType="end"/>
        </w:r>
      </w:hyperlink>
    </w:p>
    <w:p w14:paraId="3457E524" w14:textId="01E01A8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4" w:history="1">
        <w:r w:rsidRPr="00677F2F">
          <w:rPr>
            <w:rStyle w:val="Hyperlink"/>
            <w:noProof/>
          </w:rPr>
          <w:t xml:space="preserve">Table 134: Attributes of element </w:t>
        </w:r>
        <w:r w:rsidRPr="00677F2F">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_Toc34747544 \h </w:instrText>
        </w:r>
        <w:r>
          <w:rPr>
            <w:noProof/>
            <w:webHidden/>
          </w:rPr>
        </w:r>
        <w:r>
          <w:rPr>
            <w:noProof/>
            <w:webHidden/>
          </w:rPr>
          <w:fldChar w:fldCharType="separate"/>
        </w:r>
        <w:r>
          <w:rPr>
            <w:noProof/>
            <w:webHidden/>
          </w:rPr>
          <w:t>153</w:t>
        </w:r>
        <w:r>
          <w:rPr>
            <w:noProof/>
            <w:webHidden/>
          </w:rPr>
          <w:fldChar w:fldCharType="end"/>
        </w:r>
      </w:hyperlink>
    </w:p>
    <w:p w14:paraId="2AFE661A" w14:textId="176FA7E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5" w:history="1">
        <w:r w:rsidRPr="00677F2F">
          <w:rPr>
            <w:rStyle w:val="Hyperlink"/>
            <w:noProof/>
          </w:rPr>
          <w:t xml:space="preserve">Table 135: Nested elements of </w:t>
        </w:r>
        <w:r w:rsidRPr="00677F2F">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_Toc34747545 \h </w:instrText>
        </w:r>
        <w:r>
          <w:rPr>
            <w:noProof/>
            <w:webHidden/>
          </w:rPr>
        </w:r>
        <w:r>
          <w:rPr>
            <w:noProof/>
            <w:webHidden/>
          </w:rPr>
          <w:fldChar w:fldCharType="separate"/>
        </w:r>
        <w:r>
          <w:rPr>
            <w:noProof/>
            <w:webHidden/>
          </w:rPr>
          <w:t>153</w:t>
        </w:r>
        <w:r>
          <w:rPr>
            <w:noProof/>
            <w:webHidden/>
          </w:rPr>
          <w:fldChar w:fldCharType="end"/>
        </w:r>
      </w:hyperlink>
    </w:p>
    <w:p w14:paraId="7C9FCCFB" w14:textId="4828C2E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6" w:history="1">
        <w:r w:rsidRPr="00677F2F">
          <w:rPr>
            <w:rStyle w:val="Hyperlink"/>
            <w:noProof/>
          </w:rPr>
          <w:t xml:space="preserve">Table 136: Attributes of element </w:t>
        </w:r>
        <w:r w:rsidRPr="00677F2F">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_Toc34747546 \h </w:instrText>
        </w:r>
        <w:r>
          <w:rPr>
            <w:noProof/>
            <w:webHidden/>
          </w:rPr>
        </w:r>
        <w:r>
          <w:rPr>
            <w:noProof/>
            <w:webHidden/>
          </w:rPr>
          <w:fldChar w:fldCharType="separate"/>
        </w:r>
        <w:r>
          <w:rPr>
            <w:noProof/>
            <w:webHidden/>
          </w:rPr>
          <w:t>154</w:t>
        </w:r>
        <w:r>
          <w:rPr>
            <w:noProof/>
            <w:webHidden/>
          </w:rPr>
          <w:fldChar w:fldCharType="end"/>
        </w:r>
      </w:hyperlink>
    </w:p>
    <w:p w14:paraId="1987BBB6" w14:textId="33B48F2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7" w:history="1">
        <w:r w:rsidRPr="00677F2F">
          <w:rPr>
            <w:rStyle w:val="Hyperlink"/>
            <w:noProof/>
          </w:rPr>
          <w:t xml:space="preserve">Table 137: Nested elements of element </w:t>
        </w:r>
        <w:r w:rsidRPr="00677F2F">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_Toc34747547 \h </w:instrText>
        </w:r>
        <w:r>
          <w:rPr>
            <w:noProof/>
            <w:webHidden/>
          </w:rPr>
        </w:r>
        <w:r>
          <w:rPr>
            <w:noProof/>
            <w:webHidden/>
          </w:rPr>
          <w:fldChar w:fldCharType="separate"/>
        </w:r>
        <w:r>
          <w:rPr>
            <w:noProof/>
            <w:webHidden/>
          </w:rPr>
          <w:t>154</w:t>
        </w:r>
        <w:r>
          <w:rPr>
            <w:noProof/>
            <w:webHidden/>
          </w:rPr>
          <w:fldChar w:fldCharType="end"/>
        </w:r>
      </w:hyperlink>
    </w:p>
    <w:p w14:paraId="0738F8C8" w14:textId="34773C7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8" w:history="1">
        <w:r w:rsidRPr="00677F2F">
          <w:rPr>
            <w:rStyle w:val="Hyperlink"/>
            <w:noProof/>
          </w:rPr>
          <w:t xml:space="preserve">Table 138: Attributes of element </w:t>
        </w:r>
        <w:r w:rsidRPr="00677F2F">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_Toc34747548 \h </w:instrText>
        </w:r>
        <w:r>
          <w:rPr>
            <w:noProof/>
            <w:webHidden/>
          </w:rPr>
        </w:r>
        <w:r>
          <w:rPr>
            <w:noProof/>
            <w:webHidden/>
          </w:rPr>
          <w:fldChar w:fldCharType="separate"/>
        </w:r>
        <w:r>
          <w:rPr>
            <w:noProof/>
            <w:webHidden/>
          </w:rPr>
          <w:t>154</w:t>
        </w:r>
        <w:r>
          <w:rPr>
            <w:noProof/>
            <w:webHidden/>
          </w:rPr>
          <w:fldChar w:fldCharType="end"/>
        </w:r>
      </w:hyperlink>
    </w:p>
    <w:p w14:paraId="1CDD9CF8" w14:textId="53E95911"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ins w:id="1" w:author="Dr. Carsten Franke" w:date="2020-03-10T15:43:00Z">
        <w:r w:rsidR="000E5293">
          <w:rPr>
            <w:rStyle w:val="FormatvorlageLiteraturverzeichnis20ptFettZchn"/>
          </w:rPr>
          <w:t>/2020</w:t>
        </w:r>
      </w:ins>
      <w:bookmarkStart w:id="2" w:name="_GoBack"/>
      <w:bookmarkEnd w:id="2"/>
      <w:r w:rsidR="00C32D9E">
        <w:rPr>
          <w:rStyle w:val="FormatvorlageLiteraturverzeichnis20ptFettZchn"/>
        </w:rPr>
        <w:t>)</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0520600" w14:textId="77777777" w:rsidR="00A52C2E" w:rsidRPr="0009152C" w:rsidRDefault="00A52C2E" w:rsidP="00A52C2E">
      <w:pPr>
        <w:rPr>
          <w:ins w:id="3" w:author="Dr. Carsten Franke" w:date="2020-03-10T15:42:00Z"/>
          <w:lang w:val="de-DE"/>
        </w:rPr>
      </w:pPr>
      <w:ins w:id="4" w:author="Dr. Carsten Franke" w:date="2020-03-10T15:42:00Z">
        <w:r w:rsidRPr="00A52C2E">
          <w:rPr>
            <w:lang w:val="de-DE"/>
          </w:rPr>
          <w:t>Dr. Lothar Kaps</w:t>
        </w:r>
        <w:r>
          <w:rPr>
            <w:lang w:val="de-DE"/>
          </w:rPr>
          <w:t xml:space="preserve"> </w:t>
        </w:r>
        <w:r w:rsidRPr="00226A3F">
          <w:t>(speaker of the group</w:t>
        </w:r>
        <w:r>
          <w:t xml:space="preserve"> since 2020</w:t>
        </w:r>
        <w:r w:rsidRPr="00226A3F">
          <w:t>, Volkswagen AG)</w:t>
        </w:r>
        <w:r>
          <w:t xml:space="preserve"> </w:t>
        </w:r>
      </w:ins>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60165EE0" w:rsidR="000F259A" w:rsidRPr="00226A3F" w:rsidRDefault="007C39C1" w:rsidP="007C39C1">
      <w:r w:rsidRPr="00226A3F">
        <w:t>Dr. Genbao Zhang (speaker of the group</w:t>
      </w:r>
      <w:ins w:id="5" w:author="Dr. Carsten Franke" w:date="2020-03-10T15:41:00Z">
        <w:r w:rsidR="00E73038">
          <w:t xml:space="preserve"> until 2019</w:t>
        </w:r>
      </w:ins>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6" w:name="_Toc288196432"/>
      <w:bookmarkStart w:id="7" w:name="_Toc288200730"/>
      <w:bookmarkStart w:id="8" w:name="_Toc338938866"/>
      <w:bookmarkStart w:id="9"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w:t>
      </w:r>
      <w:proofErr w:type="spellStart"/>
      <w:r>
        <w:t>C.Franke</w:t>
      </w:r>
      <w:proofErr w:type="spellEnd"/>
      <w:r>
        <w:t xml:space="preserve"> (reviewer), M. </w:t>
      </w:r>
      <w:proofErr w:type="spellStart"/>
      <w:r>
        <w:t>Kalaitzaki</w:t>
      </w:r>
      <w:proofErr w:type="spellEnd"/>
      <w:r>
        <w:t>)</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0" w:name="_Toc3556920"/>
      <w:bookmarkStart w:id="11" w:name="_Toc34747170"/>
      <w:r w:rsidRPr="007055D9">
        <w:lastRenderedPageBreak/>
        <w:t>Introduction</w:t>
      </w:r>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r w:rsidRPr="007055D9">
        <w:t>Motivation</w:t>
      </w:r>
      <w:bookmarkEnd w:id="12"/>
      <w:bookmarkEnd w:id="13"/>
      <w:bookmarkEnd w:id="14"/>
      <w:bookmarkEnd w:id="15"/>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6" w:name="_Toc338938868"/>
      <w:bookmarkStart w:id="17" w:name="_Toc338939048"/>
      <w:bookmarkStart w:id="18" w:name="_Toc3556922"/>
      <w:bookmarkStart w:id="19" w:name="_Toc34747172"/>
      <w:r w:rsidRPr="007055D9">
        <w:t>MCF</w:t>
      </w:r>
      <w:bookmarkEnd w:id="16"/>
      <w:bookmarkEnd w:id="17"/>
      <w:r w:rsidR="001A37D6">
        <w:t xml:space="preserve"> at Ford</w:t>
      </w:r>
      <w:bookmarkEnd w:id="18"/>
      <w:bookmarkEnd w:id="19"/>
    </w:p>
    <w:p w14:paraId="589C18B5" w14:textId="13FC5050"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371FCC"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0" w:name="_Toc338938869"/>
      <w:bookmarkStart w:id="21" w:name="_Toc338939049"/>
      <w:bookmarkStart w:id="22" w:name="_Toc3556923"/>
      <w:bookmarkStart w:id="23" w:name="_Toc34747173"/>
      <w:r w:rsidRPr="007055D9">
        <w:t>From MCF to χMCF</w:t>
      </w:r>
      <w:bookmarkEnd w:id="20"/>
      <w:bookmarkEnd w:id="21"/>
      <w:r w:rsidRPr="007055D9">
        <w:t xml:space="preserve"> </w:t>
      </w:r>
      <w:r>
        <w:t xml:space="preserve">- </w:t>
      </w:r>
      <w:r w:rsidRPr="007055D9">
        <w:t>The Scope of the Document</w:t>
      </w:r>
      <w:bookmarkEnd w:id="22"/>
      <w:bookmarkEnd w:id="23"/>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4" w:name="_Toc334183503"/>
      <w:bookmarkStart w:id="25" w:name="_Toc338938871"/>
      <w:bookmarkStart w:id="26" w:name="_Toc338939051"/>
      <w:bookmarkStart w:id="27" w:name="_Toc288196434"/>
      <w:bookmarkStart w:id="28"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9" w:name="_Toc3556924"/>
      <w:bookmarkStart w:id="30" w:name="_Toc3474717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4"/>
      <w:bookmarkEnd w:id="25"/>
      <w:bookmarkEnd w:id="26"/>
      <w:bookmarkEnd w:id="29"/>
      <w:bookmarkEnd w:id="3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1" w:name="_Toc338938872"/>
      <w:bookmarkStart w:id="32" w:name="_Toc338939052"/>
      <w:bookmarkStart w:id="33" w:name="_Toc3556925"/>
      <w:bookmarkStart w:id="34" w:name="_Toc34747175"/>
      <w:r w:rsidRPr="007055D9">
        <w:t xml:space="preserve">Design </w:t>
      </w:r>
      <w:r w:rsidR="00255787" w:rsidRPr="007055D9">
        <w:t>Principles</w:t>
      </w:r>
      <w:bookmarkEnd w:id="27"/>
      <w:bookmarkEnd w:id="28"/>
      <w:bookmarkEnd w:id="31"/>
      <w:bookmarkEnd w:id="32"/>
      <w:bookmarkEnd w:id="33"/>
      <w:bookmarkEnd w:id="34"/>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5"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5"/>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6" w:name="_Toc288196435"/>
      <w:bookmarkStart w:id="37"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8" w:name="_Ref338930849"/>
      <w:bookmarkStart w:id="39" w:name="_Toc338938873"/>
      <w:bookmarkStart w:id="40" w:name="_Toc338939053"/>
      <w:bookmarkStart w:id="41" w:name="_Toc3556926"/>
      <w:bookmarkStart w:id="42" w:name="_Toc34747176"/>
      <w:r w:rsidRPr="007055D9">
        <w:t>Idealization</w:t>
      </w:r>
      <w:r w:rsidR="00A765F4" w:rsidRPr="007055D9">
        <w:t xml:space="preserve"> of </w:t>
      </w:r>
      <w:bookmarkEnd w:id="38"/>
      <w:bookmarkEnd w:id="39"/>
      <w:bookmarkEnd w:id="40"/>
      <w:r w:rsidR="00073568" w:rsidRPr="007055D9">
        <w:t>Joints</w:t>
      </w:r>
      <w:bookmarkEnd w:id="41"/>
      <w:bookmarkEnd w:id="42"/>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17280" behindDoc="1" locked="0" layoutInCell="1" allowOverlap="1" wp14:anchorId="78269624" wp14:editId="646D149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7F88157" w:rsidR="00F243C1" w:rsidRPr="007055D9" w:rsidRDefault="00406B64" w:rsidP="00406B64">
      <w:pPr>
        <w:pStyle w:val="Beschriftung"/>
      </w:pPr>
      <w:bookmarkStart w:id="43" w:name="_Ref428531162"/>
      <w:bookmarkStart w:id="44" w:name="_Toc3557081"/>
      <w:bookmarkStart w:id="45" w:name="_Toc34747331"/>
      <w:r>
        <w:t xml:space="preserve">Figure </w:t>
      </w:r>
      <w:r>
        <w:fldChar w:fldCharType="begin"/>
      </w:r>
      <w:r>
        <w:instrText xml:space="preserve"> SEQ Figure \* ARABIC </w:instrText>
      </w:r>
      <w:r>
        <w:fldChar w:fldCharType="separate"/>
      </w:r>
      <w:r w:rsidR="00371FCC">
        <w:rPr>
          <w:noProof/>
        </w:rPr>
        <w:t>1</w:t>
      </w:r>
      <w:r>
        <w:fldChar w:fldCharType="end"/>
      </w:r>
      <w:bookmarkEnd w:id="43"/>
      <w:r w:rsidR="00F920C6">
        <w:t>: Seam weld as 1</w:t>
      </w:r>
      <w:r w:rsidR="00F920C6">
        <w:noBreakHyphen/>
        <w:t>dimensional joint</w:t>
      </w:r>
      <w:bookmarkEnd w:id="44"/>
      <w:bookmarkEnd w:id="45"/>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6" w:name="_Toc338938874"/>
      <w:bookmarkStart w:id="47" w:name="_Toc338939054"/>
      <w:bookmarkStart w:id="48" w:name="_Toc3556927"/>
      <w:bookmarkStart w:id="49" w:name="_Toc34747177"/>
      <w:r w:rsidRPr="007055D9">
        <w:t xml:space="preserve">Reconstruction of </w:t>
      </w:r>
      <w:r w:rsidR="000C6241" w:rsidRPr="007055D9">
        <w:t xml:space="preserve">Joints </w:t>
      </w:r>
      <w:r w:rsidRPr="007055D9">
        <w:t xml:space="preserve">from </w:t>
      </w:r>
      <w:r w:rsidR="00A5126C" w:rsidRPr="00A5126C">
        <w:t>χ</w:t>
      </w:r>
      <w:r w:rsidRPr="007055D9">
        <w:t>MCF</w:t>
      </w:r>
      <w:bookmarkEnd w:id="46"/>
      <w:bookmarkEnd w:id="47"/>
      <w:bookmarkEnd w:id="48"/>
      <w:bookmarkEnd w:id="49"/>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0" w:name="_Toc338938875"/>
      <w:bookmarkStart w:id="51" w:name="_Toc338939055"/>
      <w:bookmarkStart w:id="52" w:name="_Ref371678646"/>
      <w:bookmarkStart w:id="53" w:name="_Toc3556928"/>
      <w:bookmarkStart w:id="54" w:name="_Toc34747178"/>
      <w:r w:rsidRPr="007055D9">
        <w:t xml:space="preserve">Description of </w:t>
      </w:r>
      <w:bookmarkEnd w:id="50"/>
      <w:bookmarkEnd w:id="51"/>
      <w:bookmarkEnd w:id="52"/>
      <w:r w:rsidR="000C6241" w:rsidRPr="007055D9">
        <w:t>Topology</w:t>
      </w:r>
      <w:bookmarkEnd w:id="53"/>
      <w:bookmarkEnd w:id="54"/>
    </w:p>
    <w:p w14:paraId="53C451BC" w14:textId="32A072BE" w:rsidR="005C4BA5" w:rsidRDefault="00486C72" w:rsidP="005C4BA5">
      <w:pPr>
        <w:jc w:val="both"/>
        <w:rPr>
          <w:ins w:id="55"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56" w:author="nick" w:date="2019-12-20T13:12:00Z">
        <w:r w:rsidR="005C4BA5">
          <w:t>T</w:t>
        </w:r>
      </w:ins>
      <w:ins w:id="57" w:author="nick" w:date="2019-12-20T13:11:00Z">
        <w:r w:rsidR="005C4BA5">
          <w:t>here are many ways to describe the topological relations</w:t>
        </w:r>
      </w:ins>
      <w:ins w:id="58" w:author="nick" w:date="2019-12-20T13:12:00Z">
        <w:r w:rsidR="005C4BA5">
          <w:t>. The following exam</w:t>
        </w:r>
      </w:ins>
      <w:ins w:id="59" w:author="nick" w:date="2019-12-20T13:13:00Z">
        <w:r w:rsidR="005C4BA5">
          <w:t xml:space="preserve">ple </w:t>
        </w:r>
      </w:ins>
      <w:ins w:id="60" w:author="nick" w:date="2019-12-20T13:12:00Z">
        <w:r w:rsidR="005C4BA5">
          <w:t>demonstrate</w:t>
        </w:r>
      </w:ins>
      <w:ins w:id="61" w:author="nick" w:date="2019-12-20T13:13:00Z">
        <w:r w:rsidR="005C4BA5">
          <w:t>s</w:t>
        </w:r>
      </w:ins>
      <w:ins w:id="62" w:author="nick" w:date="2019-12-20T13:12:00Z">
        <w:r w:rsidR="005C4BA5">
          <w:t xml:space="preserve"> the way </w:t>
        </w:r>
      </w:ins>
      <w:ins w:id="63" w:author="nick" w:date="2019-12-20T14:51:00Z">
        <w:del w:id="64" w:author="Dr. Carsten Franke" w:date="2020-03-09T12:39:00Z">
          <w:r w:rsidR="006D5F67" w:rsidDel="009B462B">
            <w:delText xml:space="preserve">that </w:delText>
          </w:r>
        </w:del>
      </w:ins>
      <w:ins w:id="65" w:author="nick" w:date="2019-12-20T13:11:00Z">
        <w:r w:rsidR="005C4BA5" w:rsidRPr="006D5F67">
          <w:t>χMCF</w:t>
        </w:r>
        <w:r w:rsidR="005C4BA5">
          <w:t xml:space="preserve"> </w:t>
        </w:r>
      </w:ins>
      <w:ins w:id="66" w:author="nick" w:date="2019-12-20T13:12:00Z">
        <w:r w:rsidR="005C4BA5">
          <w:t xml:space="preserve">adopted </w:t>
        </w:r>
      </w:ins>
      <w:ins w:id="67" w:author="nick" w:date="2019-12-20T13:13:00Z">
        <w:r w:rsidR="005C4BA5">
          <w:t>to describe the topology</w:t>
        </w:r>
      </w:ins>
      <w:ins w:id="68" w:author="nick" w:date="2019-12-20T13:15:00Z">
        <w:r w:rsidR="005C4BA5">
          <w:t>:</w:t>
        </w:r>
      </w:ins>
      <w:ins w:id="69" w:author="nick" w:date="2019-12-20T13:13:00Z">
        <w:r w:rsidR="005C4BA5">
          <w:t xml:space="preserve"> </w:t>
        </w:r>
      </w:ins>
    </w:p>
    <w:p w14:paraId="60DF4C41" w14:textId="2D808EB6" w:rsidR="0021111F" w:rsidRPr="007055D9" w:rsidDel="005C4BA5" w:rsidRDefault="00486C72" w:rsidP="00F270BE">
      <w:pPr>
        <w:jc w:val="both"/>
        <w:rPr>
          <w:del w:id="70" w:author="nick" w:date="2019-12-20T13:14:00Z"/>
        </w:rPr>
      </w:pPr>
      <w:del w:id="71"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enabsatz"/>
        <w:numPr>
          <w:ilvl w:val="0"/>
          <w:numId w:val="62"/>
        </w:numPr>
        <w:rPr>
          <w:ins w:id="72" w:author="nick" w:date="2019-12-20T13:18:00Z"/>
        </w:rPr>
      </w:pPr>
      <w:bookmarkStart w:id="73" w:name="_Ref334011805"/>
      <w:r w:rsidRPr="007055D9">
        <w:lastRenderedPageBreak/>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ins w:id="74" w:author="nick" w:date="2019-12-20T14:47:00Z">
        <w:r w:rsidR="006D5F67">
          <w:t>s</w:t>
        </w:r>
      </w:ins>
      <w:proofErr w:type="spellEnd"/>
      <w:r w:rsidR="0013211F" w:rsidRPr="007055D9">
        <w:t xml:space="preserve"> </w:t>
      </w:r>
      <w:del w:id="75" w:author="nick" w:date="2019-12-20T14:47:00Z">
        <w:r w:rsidR="0013211F" w:rsidRPr="007055D9" w:rsidDel="006D5F67">
          <w:delText xml:space="preserve">1 </w:delText>
        </w:r>
      </w:del>
      <w:r w:rsidR="0013211F" w:rsidRPr="007055D9">
        <w:t xml:space="preserve">at </w:t>
      </w:r>
      <w:del w:id="76" w:author="nick" w:date="2019-12-20T14:47:00Z">
        <w:r w:rsidR="0013211F" w:rsidRPr="007055D9" w:rsidDel="006D5F67">
          <w:delText xml:space="preserve">the </w:delText>
        </w:r>
      </w:del>
      <w:proofErr w:type="spellStart"/>
      <w:r w:rsidR="0013211F" w:rsidRPr="007055D9">
        <w:t>position</w:t>
      </w:r>
      <w:ins w:id="77" w:author="nick" w:date="2019-12-20T14:47:00Z">
        <w:r w:rsidR="006D5F67">
          <w:t>s</w:t>
        </w:r>
      </w:ins>
      <w:proofErr w:type="spellEnd"/>
      <w:r w:rsidR="0013211F" w:rsidRPr="007055D9">
        <w:t xml:space="preserve"> x</w:t>
      </w:r>
      <w:ins w:id="78" w:author="nick" w:date="2019-12-20T14:47:00Z">
        <w:r w:rsidR="006D5F67">
          <w:rPr>
            <w:vertAlign w:val="subscript"/>
          </w:rPr>
          <w:t>i</w:t>
        </w:r>
      </w:ins>
      <w:del w:id="79" w:author="nick" w:date="2019-12-20T14:47:00Z">
        <w:r w:rsidR="0013211F" w:rsidRPr="005C4BA5" w:rsidDel="006D5F67">
          <w:rPr>
            <w:vertAlign w:val="subscript"/>
          </w:rPr>
          <w:delText>1</w:delText>
        </w:r>
      </w:del>
      <w:ins w:id="80" w:author="nick" w:date="2019-12-20T13:18:00Z">
        <w:r w:rsidR="005C4BA5">
          <w:t xml:space="preserve">, </w:t>
        </w:r>
      </w:ins>
      <w:del w:id="81"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82" w:author="nick" w:date="2019-12-20T13:18:00Z">
        <w:r w:rsidR="00D135CC" w:rsidRPr="007055D9" w:rsidDel="005C4BA5">
          <w:br/>
        </w:r>
      </w:del>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etc..</w:t>
      </w:r>
      <w:bookmarkEnd w:id="73"/>
    </w:p>
    <w:p w14:paraId="6DF49ABD" w14:textId="35EFC732" w:rsidR="0013211F" w:rsidRPr="007055D9" w:rsidDel="005C4BA5" w:rsidRDefault="0013211F" w:rsidP="005D241A">
      <w:pPr>
        <w:numPr>
          <w:ilvl w:val="0"/>
          <w:numId w:val="6"/>
        </w:numPr>
        <w:rPr>
          <w:del w:id="83" w:author="nick" w:date="2019-12-20T13:19:00Z"/>
        </w:rPr>
      </w:pPr>
      <w:del w:id="84"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85" w:author="nick" w:date="2019-12-20T13:19:00Z"/>
        </w:rPr>
      </w:pPr>
    </w:p>
    <w:p w14:paraId="68614EF7" w14:textId="77777777" w:rsidR="0017309C" w:rsidRPr="007055D9" w:rsidRDefault="004F562F" w:rsidP="0021111F">
      <w:r>
        <w:rPr>
          <w:noProof/>
          <w:lang w:eastAsia="en-US"/>
        </w:rPr>
        <w:drawing>
          <wp:inline distT="0" distB="0" distL="0" distR="0" wp14:anchorId="67ABC00A" wp14:editId="47BB79AF">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3B8AB093" w:rsidR="00486C72" w:rsidRPr="007055D9" w:rsidRDefault="00406B64" w:rsidP="00406B64">
      <w:pPr>
        <w:pStyle w:val="Beschriftung"/>
      </w:pPr>
      <w:bookmarkStart w:id="86" w:name="_Ref334010986"/>
      <w:bookmarkStart w:id="87" w:name="_Toc3557082"/>
      <w:bookmarkStart w:id="88" w:name="_Toc34747332"/>
      <w:r>
        <w:t xml:space="preserve">Figure </w:t>
      </w:r>
      <w:r>
        <w:fldChar w:fldCharType="begin"/>
      </w:r>
      <w:r>
        <w:instrText xml:space="preserve"> SEQ Figure \* ARABIC </w:instrText>
      </w:r>
      <w:r>
        <w:fldChar w:fldCharType="separate"/>
      </w:r>
      <w:r w:rsidR="00371FCC">
        <w:rPr>
          <w:noProof/>
        </w:rPr>
        <w:t>2</w:t>
      </w:r>
      <w:r>
        <w:fldChar w:fldCharType="end"/>
      </w:r>
      <w:r>
        <w:t>:</w:t>
      </w:r>
      <w:bookmarkEnd w:id="86"/>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7"/>
      <w:bookmarkEnd w:id="88"/>
    </w:p>
    <w:p w14:paraId="64D5A27D" w14:textId="77777777" w:rsidR="0017309C" w:rsidRPr="007055D9" w:rsidRDefault="0017309C" w:rsidP="0021111F"/>
    <w:p w14:paraId="72C773E4" w14:textId="00321FF0" w:rsidR="000277BB" w:rsidRPr="007055D9" w:rsidRDefault="00070206" w:rsidP="00F270BE">
      <w:pPr>
        <w:jc w:val="both"/>
      </w:pPr>
      <w:del w:id="89"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0AADFF81" w:rsidR="00A437A4" w:rsidRPr="007055D9" w:rsidRDefault="000277BB" w:rsidP="00F270BE">
      <w:pPr>
        <w:jc w:val="both"/>
      </w:pPr>
      <w:r w:rsidRPr="007055D9">
        <w:t>It is to mention that frequently more than two parts are joined</w:t>
      </w:r>
      <w:del w:id="90" w:author="Dr. Carsten Franke" w:date="2020-03-09T12:46:00Z">
        <w:r w:rsidRPr="007055D9" w:rsidDel="001A4938">
          <w:delText xml:space="preserve"> together</w:delText>
        </w:r>
      </w:del>
      <w:r w:rsidRPr="007055D9">
        <w:t>.</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784587BA"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371FCC">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371FCC">
        <w:t xml:space="preserve">Figure </w:t>
      </w:r>
      <w:r w:rsidR="00371FCC">
        <w:rPr>
          <w:noProof/>
        </w:rPr>
        <w:t>2</w:t>
      </w:r>
      <w:r w:rsidR="00371FCC">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65pt" o:ole="">
            <v:imagedata r:id="rId37" o:title="" cropbottom="43024f" cropright="10402f"/>
          </v:shape>
          <o:OLEObject Type="Embed" ProgID="PowerPoint.Slide.8" ShapeID="_x0000_i1026" DrawAspect="Content" ObjectID="_1645360295" r:id="rId38"/>
        </w:object>
      </w:r>
    </w:p>
    <w:p w14:paraId="35DD0AD4" w14:textId="1D0F32DA" w:rsidR="00066BB2" w:rsidRPr="007055D9" w:rsidRDefault="007250B7" w:rsidP="0050415A">
      <w:pPr>
        <w:pStyle w:val="Beschriftung"/>
      </w:pPr>
      <w:bookmarkStart w:id="91" w:name="_Toc3557083"/>
      <w:bookmarkStart w:id="92" w:name="_Toc34747333"/>
      <w:r w:rsidRPr="007055D9">
        <w:t xml:space="preserve">Figure </w:t>
      </w:r>
      <w:r w:rsidR="00406B64">
        <w:fldChar w:fldCharType="begin"/>
      </w:r>
      <w:r w:rsidR="00406B64">
        <w:instrText xml:space="preserve"> SEQ Figure \* ARABIC </w:instrText>
      </w:r>
      <w:r w:rsidR="00406B64">
        <w:fldChar w:fldCharType="separate"/>
      </w:r>
      <w:r w:rsidR="00371FCC">
        <w:rPr>
          <w:noProof/>
        </w:rPr>
        <w:t>3</w:t>
      </w:r>
      <w:r w:rsidR="00406B64">
        <w:fldChar w:fldCharType="end"/>
      </w:r>
      <w:r w:rsidRPr="007055D9">
        <w:t>: Product Structures Fitting to Previous Figure.</w:t>
      </w:r>
      <w:bookmarkEnd w:id="91"/>
      <w:bookmarkEnd w:id="92"/>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93" w:name="_Toc338938876"/>
      <w:bookmarkStart w:id="94" w:name="_Toc338939056"/>
      <w:bookmarkStart w:id="95" w:name="_Toc3556929"/>
      <w:bookmarkStart w:id="96" w:name="_Toc288196436"/>
      <w:bookmarkStart w:id="97" w:name="_Toc288200734"/>
      <w:bookmarkStart w:id="98" w:name="_Toc34747179"/>
      <w:bookmarkEnd w:id="36"/>
      <w:bookmarkEnd w:id="37"/>
      <w:r w:rsidRPr="007055D9">
        <w:lastRenderedPageBreak/>
        <w:t>χMCF in</w:t>
      </w:r>
      <w:r w:rsidR="0070733C" w:rsidRPr="007055D9">
        <w:t xml:space="preserve"> the</w:t>
      </w:r>
      <w:r w:rsidRPr="007055D9">
        <w:t xml:space="preserve"> </w:t>
      </w:r>
      <w:r w:rsidR="004E47A8" w:rsidRPr="007055D9">
        <w:t xml:space="preserve">Development </w:t>
      </w:r>
      <w:bookmarkEnd w:id="93"/>
      <w:bookmarkEnd w:id="94"/>
      <w:r w:rsidR="004E47A8" w:rsidRPr="007055D9">
        <w:t>Processes</w:t>
      </w:r>
      <w:bookmarkEnd w:id="95"/>
      <w:bookmarkEnd w:id="98"/>
    </w:p>
    <w:p w14:paraId="5D6CEEF6" w14:textId="4AE8ED0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371FCC" w:rsidRPr="007055D9">
        <w:t xml:space="preserve">Figure </w:t>
      </w:r>
      <w:r w:rsidR="00371FCC">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371FCC" w:rsidRPr="007055D9">
        <w:t xml:space="preserve">Figure </w:t>
      </w:r>
      <w:r w:rsidR="00371FCC">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7E381B71">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40BE6A21" w:rsidR="004F2A71" w:rsidRPr="007055D9" w:rsidRDefault="000347C0" w:rsidP="00FF0AC5">
      <w:pPr>
        <w:pStyle w:val="Beschriftung"/>
      </w:pPr>
      <w:bookmarkStart w:id="99" w:name="_Ref333842518"/>
      <w:bookmarkStart w:id="100" w:name="_Ref333842510"/>
      <w:bookmarkStart w:id="101" w:name="_Toc3557084"/>
      <w:bookmarkStart w:id="102" w:name="_Toc34747334"/>
      <w:r w:rsidRPr="007055D9">
        <w:t xml:space="preserve">Figure </w:t>
      </w:r>
      <w:r w:rsidR="00406B64">
        <w:fldChar w:fldCharType="begin"/>
      </w:r>
      <w:r w:rsidR="00406B64">
        <w:instrText xml:space="preserve"> SEQ Figure \* ARABIC </w:instrText>
      </w:r>
      <w:r w:rsidR="00406B64">
        <w:fldChar w:fldCharType="separate"/>
      </w:r>
      <w:r w:rsidR="00371FCC">
        <w:rPr>
          <w:noProof/>
        </w:rPr>
        <w:t>4</w:t>
      </w:r>
      <w:r w:rsidR="00406B64">
        <w:fldChar w:fldCharType="end"/>
      </w:r>
      <w:bookmarkEnd w:id="99"/>
      <w:r w:rsidRPr="007055D9">
        <w:t>: The</w:t>
      </w:r>
      <w:r w:rsidR="000033ED" w:rsidRPr="007055D9">
        <w:t xml:space="preserve"> </w:t>
      </w:r>
      <w:r w:rsidR="008C1F93" w:rsidRPr="007055D9">
        <w:t xml:space="preserve">Development </w:t>
      </w:r>
      <w:bookmarkEnd w:id="100"/>
      <w:r w:rsidR="008C1F93" w:rsidRPr="007055D9">
        <w:t>Process</w:t>
      </w:r>
      <w:bookmarkEnd w:id="101"/>
      <w:bookmarkEnd w:id="102"/>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103"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4981BB55">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1AE13668" w:rsidR="000033ED" w:rsidRPr="007055D9" w:rsidRDefault="000033ED" w:rsidP="005D241A">
      <w:pPr>
        <w:pStyle w:val="Beschriftung"/>
        <w:spacing w:before="120"/>
      </w:pPr>
      <w:bookmarkStart w:id="104" w:name="_Ref334482085"/>
      <w:bookmarkStart w:id="105" w:name="_Ref334482078"/>
      <w:bookmarkStart w:id="106" w:name="_Toc3557085"/>
      <w:bookmarkStart w:id="107" w:name="_Toc34747335"/>
      <w:r w:rsidRPr="007055D9">
        <w:t xml:space="preserve">Figure </w:t>
      </w:r>
      <w:r w:rsidR="00406B64">
        <w:fldChar w:fldCharType="begin"/>
      </w:r>
      <w:r w:rsidR="00406B64">
        <w:instrText xml:space="preserve"> SEQ Figure \* ARABIC </w:instrText>
      </w:r>
      <w:r w:rsidR="00406B64">
        <w:fldChar w:fldCharType="separate"/>
      </w:r>
      <w:r w:rsidR="00371FCC">
        <w:rPr>
          <w:noProof/>
        </w:rPr>
        <w:t>5</w:t>
      </w:r>
      <w:r w:rsidR="00406B64">
        <w:fldChar w:fldCharType="end"/>
      </w:r>
      <w:bookmarkEnd w:id="103"/>
      <w:bookmarkEnd w:id="104"/>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05"/>
      <w:r w:rsidR="005E0B44" w:rsidRPr="007055D9">
        <w:t>Process</w:t>
      </w:r>
      <w:bookmarkEnd w:id="106"/>
      <w:bookmarkEnd w:id="107"/>
    </w:p>
    <w:p w14:paraId="4E6A21ED" w14:textId="5C8C5112"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371FCC" w:rsidRPr="007055D9">
        <w:t xml:space="preserve">Figure </w:t>
      </w:r>
      <w:r w:rsidR="00371FCC">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2C614251"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371FCC" w:rsidRPr="007055D9">
        <w:t xml:space="preserve">Figure </w:t>
      </w:r>
      <w:r w:rsidR="00371FCC">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C8309A1"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371FCC" w:rsidRPr="007055D9">
        <w:t xml:space="preserve">Figure </w:t>
      </w:r>
      <w:r w:rsidR="00371FCC">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108" w:name="_Toc3556930"/>
      <w:bookmarkStart w:id="109" w:name="_Toc34747180"/>
      <w:r w:rsidRPr="007055D9">
        <w:lastRenderedPageBreak/>
        <w:t>Keywords</w:t>
      </w:r>
      <w:r w:rsidR="00B61149" w:rsidRPr="007055D9">
        <w:t xml:space="preserve"> </w:t>
      </w:r>
      <w:r w:rsidR="004F2D36" w:rsidRPr="007055D9">
        <w:t>of XML specification</w:t>
      </w:r>
      <w:bookmarkEnd w:id="108"/>
      <w:bookmarkEnd w:id="109"/>
    </w:p>
    <w:p w14:paraId="433568B7" w14:textId="5A6121CA" w:rsidR="003B4F3B" w:rsidRPr="007055D9" w:rsidRDefault="00FF55A5" w:rsidP="00860E71">
      <w:pPr>
        <w:pStyle w:val="berschrift2"/>
      </w:pPr>
      <w:bookmarkStart w:id="110" w:name="_Toc34747181"/>
      <w:r w:rsidRPr="007055D9">
        <w:t>Keywords</w:t>
      </w:r>
      <w:bookmarkEnd w:id="11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11" w:name="_Ref371679978"/>
      <w:bookmarkStart w:id="112" w:name="_Ref371939247"/>
      <w:bookmarkStart w:id="113" w:name="_Toc3556933"/>
      <w:bookmarkStart w:id="114" w:name="_Toc288196441"/>
      <w:bookmarkStart w:id="115" w:name="_Toc288200739"/>
      <w:bookmarkStart w:id="116" w:name="_Toc34747182"/>
      <w:bookmarkEnd w:id="96"/>
      <w:bookmarkEnd w:id="97"/>
      <w:r w:rsidRPr="007055D9">
        <w:lastRenderedPageBreak/>
        <w:t>Parts</w:t>
      </w:r>
      <w:r w:rsidR="00522BFE" w:rsidRPr="007055D9">
        <w:t>, Properties</w:t>
      </w:r>
      <w:r w:rsidRPr="007055D9">
        <w:t xml:space="preserve"> and </w:t>
      </w:r>
      <w:r w:rsidR="00CA1B81" w:rsidRPr="007055D9">
        <w:t>A</w:t>
      </w:r>
      <w:r w:rsidRPr="007055D9">
        <w:t>ssemblies</w:t>
      </w:r>
      <w:bookmarkEnd w:id="111"/>
      <w:bookmarkEnd w:id="112"/>
      <w:bookmarkEnd w:id="113"/>
      <w:bookmarkEnd w:id="116"/>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17" w:name="_Toc3556934"/>
      <w:bookmarkStart w:id="118" w:name="_Toc34747183"/>
      <w:r w:rsidRPr="007055D9">
        <w:t>Parts</w:t>
      </w:r>
      <w:bookmarkEnd w:id="117"/>
      <w:bookmarkEnd w:id="118"/>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9" w:name="_Toc3556935"/>
      <w:bookmarkStart w:id="120" w:name="_Toc34747184"/>
      <w:r w:rsidRPr="007055D9">
        <w:t>Part Labels</w:t>
      </w:r>
      <w:bookmarkEnd w:id="119"/>
      <w:bookmarkEnd w:id="120"/>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21" w:name="_Toc3556936"/>
      <w:bookmarkStart w:id="122" w:name="_Toc34747185"/>
      <w:r w:rsidRPr="007055D9">
        <w:t>Properties</w:t>
      </w:r>
      <w:bookmarkEnd w:id="121"/>
      <w:bookmarkEnd w:id="122"/>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23" w:name="_Toc428456056"/>
      <w:bookmarkStart w:id="124" w:name="_Toc428537020"/>
      <w:bookmarkStart w:id="125" w:name="_Toc428969339"/>
      <w:bookmarkStart w:id="126" w:name="_Toc429052730"/>
      <w:bookmarkStart w:id="127" w:name="_Toc3556937"/>
      <w:bookmarkStart w:id="128" w:name="_Toc34747186"/>
      <w:bookmarkEnd w:id="123"/>
      <w:bookmarkEnd w:id="124"/>
      <w:bookmarkEnd w:id="125"/>
      <w:bookmarkEnd w:id="126"/>
      <w:r w:rsidRPr="007055D9">
        <w:t>Assemblies</w:t>
      </w:r>
      <w:bookmarkEnd w:id="127"/>
      <w:bookmarkEnd w:id="128"/>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10FC7A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AD8AE16" w:rsidR="00B4381D" w:rsidRPr="007055D9" w:rsidRDefault="009D1B7A" w:rsidP="00860E71">
      <w:pPr>
        <w:pStyle w:val="Beschriftung"/>
      </w:pPr>
      <w:bookmarkStart w:id="129" w:name="_Toc3557086"/>
      <w:bookmarkStart w:id="130" w:name="_Toc34747336"/>
      <w:r w:rsidRPr="007055D9">
        <w:t xml:space="preserve">Figure </w:t>
      </w:r>
      <w:r w:rsidR="00406B64">
        <w:fldChar w:fldCharType="begin"/>
      </w:r>
      <w:r w:rsidR="00406B64">
        <w:instrText xml:space="preserve"> SEQ Figure \* ARABIC </w:instrText>
      </w:r>
      <w:r w:rsidR="00406B64">
        <w:fldChar w:fldCharType="separate"/>
      </w:r>
      <w:r w:rsidR="00371FCC">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9"/>
      <w:bookmarkEnd w:id="130"/>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31" w:name="_Toc3556938"/>
      <w:bookmarkStart w:id="132" w:name="_Toc34747187"/>
      <w:r w:rsidRPr="007055D9">
        <w:lastRenderedPageBreak/>
        <w:t>File Structure of χMCF</w:t>
      </w:r>
      <w:bookmarkEnd w:id="131"/>
      <w:bookmarkEnd w:id="132"/>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3" w:name="_Toc428279323"/>
      <w:bookmarkStart w:id="134" w:name="_Toc428456059"/>
      <w:bookmarkStart w:id="135" w:name="_Toc428537023"/>
      <w:bookmarkStart w:id="136" w:name="_Toc428969342"/>
      <w:bookmarkStart w:id="137" w:name="_Toc429052733"/>
      <w:bookmarkStart w:id="138" w:name="_Toc3556939"/>
      <w:bookmarkStart w:id="139" w:name="_Toc34747188"/>
      <w:bookmarkEnd w:id="133"/>
      <w:bookmarkEnd w:id="134"/>
      <w:bookmarkEnd w:id="135"/>
      <w:bookmarkEnd w:id="136"/>
      <w:bookmarkEnd w:id="137"/>
      <w:r w:rsidRPr="007055D9">
        <w:t>Elements containing g</w:t>
      </w:r>
      <w:r w:rsidR="00A341E9" w:rsidRPr="007055D9">
        <w:t>eneral information</w:t>
      </w:r>
      <w:bookmarkEnd w:id="138"/>
      <w:bookmarkEnd w:id="139"/>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1198ED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371FCC">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7532838"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371FCC">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11F2175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371FCC">
              <w:rPr>
                <w:sz w:val="20"/>
                <w:szCs w:val="20"/>
              </w:rPr>
              <w:t>5.3</w:t>
            </w:r>
            <w:r w:rsidR="00B950DE">
              <w:rPr>
                <w:sz w:val="20"/>
                <w:szCs w:val="20"/>
                <w:lang w:val="de-DE"/>
              </w:rPr>
              <w:fldChar w:fldCharType="end"/>
            </w:r>
          </w:p>
        </w:tc>
      </w:tr>
    </w:tbl>
    <w:p w14:paraId="23D25687" w14:textId="3A71C7CC" w:rsidR="00516EE3" w:rsidRDefault="00516EE3" w:rsidP="00C04963">
      <w:pPr>
        <w:pStyle w:val="Beschriftung"/>
        <w:spacing w:before="120"/>
      </w:pPr>
      <w:bookmarkStart w:id="140" w:name="_Toc3566409"/>
      <w:bookmarkStart w:id="141" w:name="_Toc34747411"/>
      <w:r>
        <w:t xml:space="preserve">Table </w:t>
      </w:r>
      <w:r w:rsidR="00D43112">
        <w:fldChar w:fldCharType="begin"/>
      </w:r>
      <w:r w:rsidR="00D43112">
        <w:instrText xml:space="preserve"> SEQ Table \* ARABIC </w:instrText>
      </w:r>
      <w:r w:rsidR="00D43112">
        <w:fldChar w:fldCharType="separate"/>
      </w:r>
      <w:r w:rsidR="00371FCC">
        <w:rPr>
          <w:noProof/>
        </w:rPr>
        <w:t>1</w:t>
      </w:r>
      <w:r w:rsidR="00D43112">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40"/>
      <w:bookmarkEnd w:id="141"/>
    </w:p>
    <w:p w14:paraId="574E4A30" w14:textId="77777777" w:rsidR="00CC728F" w:rsidRPr="007055D9" w:rsidRDefault="00CF4308" w:rsidP="00327322">
      <w:pPr>
        <w:pStyle w:val="berschrift3"/>
        <w:tabs>
          <w:tab w:val="clear" w:pos="720"/>
          <w:tab w:val="num" w:pos="1701"/>
        </w:tabs>
      </w:pPr>
      <w:bookmarkStart w:id="142" w:name="_Toc3556940"/>
      <w:bookmarkStart w:id="143" w:name="_Toc34747189"/>
      <w:r w:rsidRPr="007055D9">
        <w:t>Date</w:t>
      </w:r>
      <w:bookmarkEnd w:id="142"/>
      <w:bookmarkEnd w:id="143"/>
    </w:p>
    <w:p w14:paraId="718108C6" w14:textId="4BA3A4E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4" w:name="_Toc3556941"/>
      <w:bookmarkStart w:id="145" w:name="_Toc34747190"/>
      <w:r w:rsidRPr="007055D9">
        <w:t>Version</w:t>
      </w:r>
      <w:bookmarkEnd w:id="144"/>
      <w:bookmarkEnd w:id="145"/>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6" w:name="_Toc3556942"/>
      <w:bookmarkStart w:id="147" w:name="_Toc34747191"/>
      <w:r w:rsidRPr="007055D9">
        <w:t>Unit System</w:t>
      </w:r>
      <w:bookmarkEnd w:id="146"/>
      <w:bookmarkEnd w:id="147"/>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278B719C" w:rsidR="006F1928" w:rsidRDefault="006F1928" w:rsidP="00C04963">
      <w:pPr>
        <w:pStyle w:val="Beschriftung"/>
        <w:spacing w:before="120"/>
      </w:pPr>
      <w:bookmarkStart w:id="148" w:name="_Toc3566410"/>
      <w:bookmarkStart w:id="149" w:name="_Toc34747412"/>
      <w:r>
        <w:t xml:space="preserve">Table </w:t>
      </w:r>
      <w:r w:rsidR="00D43112">
        <w:fldChar w:fldCharType="begin"/>
      </w:r>
      <w:r w:rsidR="00D43112">
        <w:instrText xml:space="preserve"> SEQ Table \* ARABIC </w:instrText>
      </w:r>
      <w:r w:rsidR="00D43112">
        <w:fldChar w:fldCharType="separate"/>
      </w:r>
      <w:r w:rsidR="00371FCC">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8"/>
      <w:bookmarkEnd w:id="149"/>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0" w:name="_Toc339013871"/>
      <w:bookmarkStart w:id="151" w:name="_Toc3556943"/>
      <w:bookmarkStart w:id="152" w:name="_Toc34747192"/>
      <w:r w:rsidRPr="007055D9">
        <w:t>Application</w:t>
      </w:r>
      <w:r w:rsidR="007070CD" w:rsidRPr="007055D9">
        <w:t>,</w:t>
      </w:r>
      <w:r w:rsidRPr="007055D9">
        <w:t xml:space="preserve"> User </w:t>
      </w:r>
      <w:r w:rsidR="007070CD" w:rsidRPr="007055D9">
        <w:t xml:space="preserve">and Process </w:t>
      </w:r>
      <w:r w:rsidRPr="007055D9">
        <w:t>Specific Data</w:t>
      </w:r>
      <w:bookmarkEnd w:id="150"/>
      <w:bookmarkEnd w:id="151"/>
      <w:bookmarkEnd w:id="152"/>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D911F73"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53" w:name="_Toc413359565"/>
      <w:bookmarkStart w:id="154" w:name="_Ref414560122"/>
      <w:bookmarkStart w:id="155" w:name="_Ref414563183"/>
      <w:bookmarkStart w:id="156" w:name="_Ref414571476"/>
      <w:bookmarkStart w:id="157" w:name="_Ref428530906"/>
      <w:bookmarkStart w:id="158" w:name="_Ref429050591"/>
      <w:bookmarkStart w:id="159" w:name="_Ref429053268"/>
      <w:bookmarkStart w:id="160" w:name="_Toc3556944"/>
      <w:bookmarkStart w:id="161" w:name="_Toc34747193"/>
      <w:r w:rsidRPr="007055D9">
        <w:t xml:space="preserve">User Specific Data </w:t>
      </w:r>
      <w:r w:rsidRPr="00E70284">
        <w:rPr>
          <w:rFonts w:ascii="Courier New" w:hAnsi="Courier New" w:cs="Courier New"/>
          <w:b w:val="0"/>
          <w:sz w:val="26"/>
          <w:szCs w:val="28"/>
          <w:lang w:eastAsia="de-DE"/>
        </w:rPr>
        <w:t>&lt;appdata&gt;</w:t>
      </w:r>
      <w:bookmarkEnd w:id="153"/>
      <w:bookmarkEnd w:id="154"/>
      <w:bookmarkEnd w:id="155"/>
      <w:bookmarkEnd w:id="156"/>
      <w:bookmarkEnd w:id="157"/>
      <w:bookmarkEnd w:id="158"/>
      <w:bookmarkEnd w:id="159"/>
      <w:bookmarkEnd w:id="160"/>
      <w:bookmarkEnd w:id="161"/>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6A042F68" w:rsidR="00787E83" w:rsidRPr="007055D9" w:rsidRDefault="008B4D9E" w:rsidP="00EB4BFC">
      <w:pPr>
        <w:pStyle w:val="Beschriftung"/>
        <w:spacing w:before="120"/>
      </w:pPr>
      <w:bookmarkStart w:id="162" w:name="_Toc3566411"/>
      <w:bookmarkStart w:id="163" w:name="_Toc34747413"/>
      <w:r>
        <w:t xml:space="preserve">Table </w:t>
      </w:r>
      <w:r w:rsidR="00D43112">
        <w:fldChar w:fldCharType="begin"/>
      </w:r>
      <w:r w:rsidR="00D43112">
        <w:instrText xml:space="preserve"> SEQ Table \* ARABIC </w:instrText>
      </w:r>
      <w:r w:rsidR="00D43112">
        <w:fldChar w:fldCharType="separate"/>
      </w:r>
      <w:r w:rsidR="00371FCC">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62"/>
      <w:bookmarkEnd w:id="163"/>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64" w:name="_Finite_Element_Specific"/>
      <w:bookmarkStart w:id="165" w:name="_Ref414560131"/>
      <w:bookmarkStart w:id="166" w:name="_Toc3556945"/>
      <w:bookmarkStart w:id="167" w:name="_Toc34747194"/>
      <w:bookmarkEnd w:id="164"/>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00660A64">
        <w:rPr>
          <w:rFonts w:ascii="Courier New" w:hAnsi="Courier New" w:cs="Courier New"/>
        </w:rPr>
        <w:t>/</w:t>
      </w:r>
      <w:r w:rsidRPr="00E366F9">
        <w:rPr>
          <w:rFonts w:ascii="Courier New" w:hAnsi="Courier New" w:cs="Courier New"/>
        </w:rPr>
        <w:t>&gt;</w:t>
      </w:r>
      <w:bookmarkEnd w:id="165"/>
      <w:bookmarkEnd w:id="166"/>
      <w:bookmarkEnd w:id="167"/>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68" w:author="nick" w:date="2019-12-19T18:57:00Z">
        <w:r w:rsidDel="00796847">
          <w:delText>s</w:delText>
        </w:r>
      </w:del>
      <w:r>
        <w:t>:</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0BAAEEC" w:rsidR="00FE07F4" w:rsidRDefault="00EB1021" w:rsidP="005D241A">
      <w:pPr>
        <w:pStyle w:val="Beschriftung"/>
        <w:spacing w:before="120"/>
        <w:rPr>
          <w:lang w:val="en-GB"/>
        </w:rPr>
      </w:pPr>
      <w:bookmarkStart w:id="169" w:name="_Toc3566412"/>
      <w:bookmarkStart w:id="170" w:name="_Toc34747414"/>
      <w:r>
        <w:t xml:space="preserve">Table </w:t>
      </w:r>
      <w:r w:rsidR="00D43112">
        <w:fldChar w:fldCharType="begin"/>
      </w:r>
      <w:r w:rsidR="00D43112">
        <w:instrText xml:space="preserve"> SEQ Table \* ARABIC </w:instrText>
      </w:r>
      <w:r w:rsidR="00D43112">
        <w:fldChar w:fldCharType="separate"/>
      </w:r>
      <w:r w:rsidR="00371FCC">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9"/>
      <w:bookmarkEnd w:id="170"/>
    </w:p>
    <w:p w14:paraId="7CFA5C39" w14:textId="732A4E9E" w:rsidR="00525E47" w:rsidRPr="00FE07F4" w:rsidRDefault="00525E47" w:rsidP="00525E47">
      <w:pPr>
        <w:jc w:val="both"/>
        <w:rPr>
          <w:lang w:val="en-GB"/>
        </w:rPr>
      </w:pPr>
      <w:commentRangeStart w:id="171"/>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71"/>
      <w:r w:rsidR="0035369C">
        <w:rPr>
          <w:rStyle w:val="Kommentarzeichen"/>
          <w:lang w:eastAsia="x-none"/>
        </w:rPr>
        <w:commentReference w:id="171"/>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3916FD3C"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5BA09AFD" w:rsidR="005C59E0" w:rsidRDefault="009D4711" w:rsidP="005D241A">
      <w:pPr>
        <w:pStyle w:val="Beschriftung"/>
        <w:spacing w:before="120"/>
      </w:pPr>
      <w:bookmarkStart w:id="172" w:name="_Toc3566413"/>
      <w:bookmarkStart w:id="173" w:name="_Toc34747415"/>
      <w:r>
        <w:t xml:space="preserve">Table </w:t>
      </w:r>
      <w:r w:rsidR="00D43112">
        <w:fldChar w:fldCharType="begin"/>
      </w:r>
      <w:r w:rsidR="00D43112">
        <w:instrText xml:space="preserve"> SEQ Table \* ARABIC </w:instrText>
      </w:r>
      <w:r w:rsidR="00D43112">
        <w:fldChar w:fldCharType="separate"/>
      </w:r>
      <w:r w:rsidR="00371FCC">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72"/>
      <w:bookmarkEnd w:id="173"/>
    </w:p>
    <w:p w14:paraId="2C1D4033" w14:textId="2E48DA44"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74" w:name="_Toc373504790"/>
      <w:bookmarkStart w:id="175" w:name="_Toc373505008"/>
      <w:bookmarkStart w:id="176" w:name="_Toc339013872"/>
      <w:bookmarkStart w:id="177" w:name="_Ref414560151"/>
      <w:bookmarkStart w:id="178" w:name="_Toc3556946"/>
      <w:bookmarkStart w:id="179" w:name="_Toc34747195"/>
      <w:bookmarkEnd w:id="174"/>
      <w:bookmarkEnd w:id="175"/>
      <w:r w:rsidRPr="007055D9">
        <w:lastRenderedPageBreak/>
        <w:t>Connection Data</w:t>
      </w:r>
      <w:bookmarkEnd w:id="176"/>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7"/>
      <w:bookmarkEnd w:id="178"/>
      <w:bookmarkEnd w:id="179"/>
    </w:p>
    <w:p w14:paraId="44532124" w14:textId="730025C0"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371FCC">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371FCC">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E299F0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371FCC">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6BF9939A" w:rsidR="00680DB0" w:rsidRPr="007055D9" w:rsidRDefault="00206E87" w:rsidP="00206E87">
      <w:pPr>
        <w:pStyle w:val="Beschriftung"/>
        <w:spacing w:before="120"/>
      </w:pPr>
      <w:bookmarkStart w:id="180" w:name="_Toc3566416"/>
      <w:bookmarkStart w:id="181" w:name="_Toc34747416"/>
      <w:r>
        <w:t xml:space="preserve">Table </w:t>
      </w:r>
      <w:r>
        <w:fldChar w:fldCharType="begin"/>
      </w:r>
      <w:r>
        <w:instrText xml:space="preserve"> SEQ Table \* ARABIC </w:instrText>
      </w:r>
      <w:r>
        <w:fldChar w:fldCharType="separate"/>
      </w:r>
      <w:r w:rsidR="00371FCC">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0"/>
      <w:bookmarkEnd w:id="1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696F726C" w:rsidR="006F1928" w:rsidRDefault="00206E87" w:rsidP="00206E87">
      <w:pPr>
        <w:pStyle w:val="Beschriftung"/>
        <w:spacing w:before="120"/>
        <w:rPr>
          <w:b w:val="0"/>
          <w:lang w:eastAsia="x-none"/>
        </w:rPr>
      </w:pPr>
      <w:bookmarkStart w:id="182" w:name="_Toc3566417"/>
      <w:bookmarkStart w:id="183" w:name="_Toc34747417"/>
      <w:r>
        <w:t xml:space="preserve">Table </w:t>
      </w:r>
      <w:r>
        <w:fldChar w:fldCharType="begin"/>
      </w:r>
      <w:r>
        <w:instrText xml:space="preserve"> SEQ Table \* ARABIC </w:instrText>
      </w:r>
      <w:r>
        <w:fldChar w:fldCharType="separate"/>
      </w:r>
      <w:r w:rsidR="00371FCC">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2"/>
      <w:bookmarkEnd w:id="183"/>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3F294EE3" w:rsidR="006F1928" w:rsidRPr="00504BAD" w:rsidDel="00992773" w:rsidRDefault="006F1928" w:rsidP="00FD64A6">
      <w:pPr>
        <w:numPr>
          <w:ilvl w:val="0"/>
          <w:numId w:val="17"/>
        </w:numPr>
        <w:ind w:left="709" w:hanging="349"/>
        <w:jc w:val="both"/>
        <w:rPr>
          <w:del w:id="184" w:author="nick" w:date="2019-12-19T22:12:00Z"/>
          <w:szCs w:val="22"/>
          <w:lang w:eastAsia="x-none"/>
        </w:rPr>
      </w:pPr>
      <w:commentRangeStart w:id="185"/>
      <w:commentRangeStart w:id="186"/>
      <w:del w:id="187" w:author="nick" w:date="2020-03-09T19:19:00Z">
        <w:r w:rsidRPr="00504BAD" w:rsidDel="00DE6745">
          <w:rPr>
            <w:szCs w:val="22"/>
            <w:lang w:eastAsia="x-none"/>
          </w:rPr>
          <w:delText>A</w:delText>
        </w:r>
        <w:r w:rsidRPr="00504BAD" w:rsidDel="00DE6745">
          <w:rPr>
            <w:rFonts w:cs="Arial"/>
            <w:szCs w:val="22"/>
          </w:rPr>
          <w:delText xml:space="preserve">n empty or missing </w:delText>
        </w:r>
        <w:r w:rsidRPr="00504BAD" w:rsidDel="00DE6745">
          <w:rPr>
            <w:rFonts w:ascii="Courier New" w:hAnsi="Courier New" w:cs="Courier New"/>
            <w:b/>
            <w:i/>
            <w:sz w:val="18"/>
            <w:szCs w:val="18"/>
          </w:rPr>
          <w:delText>&lt;connected_to&gt;</w:delText>
        </w:r>
        <w:r w:rsidRPr="00504BAD" w:rsidDel="00DE6745">
          <w:rPr>
            <w:rFonts w:cs="Arial"/>
            <w:szCs w:val="22"/>
          </w:rPr>
          <w:delText xml:space="preserve"> (meaning a connection according only to geometric neighborhood) is </w:delText>
        </w:r>
        <w:r w:rsidRPr="00504BAD" w:rsidDel="00DE6745">
          <w:rPr>
            <w:rFonts w:cs="Arial"/>
            <w:i/>
            <w:szCs w:val="22"/>
          </w:rPr>
          <w:delText>not</w:delText>
        </w:r>
        <w:r w:rsidRPr="00504BAD" w:rsidDel="00DE6745">
          <w:rPr>
            <w:rFonts w:cs="Arial"/>
            <w:szCs w:val="22"/>
          </w:rPr>
          <w:delText xml:space="preserve"> allowed by the standard. However, systems may import such files with warnings. </w:delText>
        </w:r>
        <w:commentRangeEnd w:id="185"/>
        <w:r w:rsidR="00992773" w:rsidDel="00DE6745">
          <w:rPr>
            <w:rStyle w:val="Kommentarzeichen"/>
            <w:lang w:eastAsia="x-none"/>
          </w:rPr>
          <w:commentReference w:id="185"/>
        </w:r>
        <w:commentRangeEnd w:id="186"/>
        <w:r w:rsidR="00AB6094" w:rsidDel="00DE6745">
          <w:rPr>
            <w:rStyle w:val="Kommentarzeichen"/>
            <w:lang w:eastAsia="x-none"/>
          </w:rPr>
          <w:commentReference w:id="186"/>
        </w:r>
      </w:del>
    </w:p>
    <w:p w14:paraId="23F9F311" w14:textId="111B59F4" w:rsidR="00BD4394" w:rsidRPr="00BD4394" w:rsidRDefault="00AB6094" w:rsidP="00BD4394">
      <w:pPr>
        <w:pStyle w:val="Listenabsatz"/>
        <w:numPr>
          <w:ilvl w:val="0"/>
          <w:numId w:val="17"/>
        </w:numPr>
        <w:ind w:left="709" w:hanging="349"/>
        <w:jc w:val="both"/>
        <w:rPr>
          <w:ins w:id="188" w:author="Dr. Carsten Franke" w:date="2020-03-09T11:14:00Z"/>
          <w:lang w:val="en-US"/>
        </w:rPr>
      </w:pPr>
      <w:ins w:id="189" w:author="Dr. Carsten Franke" w:date="2020-03-09T11:14:00Z">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ins>
      <w:commentRangeStart w:id="190"/>
      <w:proofErr w:type="spellEnd"/>
      <w:ins w:id="191" w:author="nick" w:date="2020-03-09T19:03:00Z">
        <w:r w:rsidR="00BD4394">
          <w:rPr>
            <w:rStyle w:val="Funotenzeichen"/>
            <w:rFonts w:cs="Arial"/>
          </w:rPr>
          <w:footnoteReference w:id="10"/>
        </w:r>
      </w:ins>
      <w:commentRangeEnd w:id="190"/>
      <w:ins w:id="220" w:author="nick" w:date="2020-03-09T19:19:00Z">
        <w:r w:rsidR="00DE6745">
          <w:rPr>
            <w:rStyle w:val="Kommentarzeichen"/>
            <w:rFonts w:eastAsia="Times New Roman"/>
            <w:lang w:val="en-US" w:eastAsia="x-none"/>
          </w:rPr>
          <w:commentReference w:id="190"/>
        </w:r>
      </w:ins>
      <w:ins w:id="221" w:author="Dr. Carsten Franke" w:date="2020-03-09T11:14:00Z">
        <w:r>
          <w:rPr>
            <w:rFonts w:cs="Arial"/>
          </w:rPr>
          <w:t xml:space="preserve">. </w:t>
        </w:r>
        <w:proofErr w:type="spellStart"/>
        <w:r>
          <w:rPr>
            <w:rFonts w:cs="Arial"/>
          </w:rPr>
          <w:t>However</w:t>
        </w:r>
        <w:proofErr w:type="spellEnd"/>
        <w:r>
          <w:rPr>
            <w:rFonts w:cs="Arial"/>
          </w:rPr>
          <w:t xml:space="preserve">, if </w:t>
        </w:r>
      </w:ins>
      <w:ins w:id="222" w:author="Dr. Carsten Franke" w:date="2020-03-09T11:15:00Z">
        <w:r w:rsidRPr="00504BAD">
          <w:rPr>
            <w:rFonts w:ascii="Courier New" w:hAnsi="Courier New" w:cs="Courier New"/>
            <w:b/>
            <w:i/>
            <w:sz w:val="18"/>
            <w:szCs w:val="18"/>
          </w:rPr>
          <w:t>&lt;connected_to&gt;</w:t>
        </w:r>
      </w:ins>
      <w:ins w:id="223" w:author="Dr. Carsten Franke" w:date="2020-03-09T11:14:00Z">
        <w:r>
          <w:rPr>
            <w:rFonts w:cs="Arial"/>
          </w:rPr>
          <w:t xml:space="preserve"> is </w:t>
        </w:r>
        <w:proofErr w:type="spellStart"/>
        <w:r>
          <w:rPr>
            <w:rFonts w:cs="Arial"/>
          </w:rPr>
          <w:t>present</w:t>
        </w:r>
        <w:proofErr w:type="spellEnd"/>
        <w:r>
          <w:rPr>
            <w:rFonts w:cs="Arial"/>
          </w:rPr>
          <w:t xml:space="preserve">, </w:t>
        </w:r>
      </w:ins>
      <w:ins w:id="224" w:author="Dr. Carsten Franke" w:date="2020-03-09T11:15:00Z">
        <w:r>
          <w:rPr>
            <w:rFonts w:cs="Arial"/>
          </w:rPr>
          <w:t xml:space="preserve">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ins>
    </w:p>
    <w:p w14:paraId="42E3CBAC" w14:textId="7CF06BD3"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25" w:name="_Ref432343981"/>
      <w:bookmarkStart w:id="226" w:name="_Toc3556947"/>
      <w:bookmarkStart w:id="227" w:name="_Toc34747196"/>
      <w:r w:rsidRPr="007055D9">
        <w:t xml:space="preserve">Connected </w:t>
      </w:r>
      <w:r w:rsidR="00A101BB" w:rsidRPr="007055D9">
        <w:t>Objects</w:t>
      </w:r>
      <w:bookmarkEnd w:id="225"/>
      <w:bookmarkEnd w:id="226"/>
      <w:bookmarkEnd w:id="227"/>
      <w:r w:rsidR="00A101BB" w:rsidRPr="007055D9">
        <w:t xml:space="preserve"> </w:t>
      </w:r>
    </w:p>
    <w:p w14:paraId="5B753AFE" w14:textId="63263FDB"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371FCC">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lastRenderedPageBreak/>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C598FFB" w:rsidR="004C7100" w:rsidRDefault="004C7100" w:rsidP="004C7100">
      <w:pPr>
        <w:pStyle w:val="Beschriftung"/>
        <w:spacing w:before="120"/>
      </w:pPr>
      <w:bookmarkStart w:id="228" w:name="_Toc3566418"/>
      <w:bookmarkStart w:id="229" w:name="_Ref371942385"/>
      <w:bookmarkStart w:id="230" w:name="_Toc34747418"/>
      <w:r>
        <w:t xml:space="preserve">Table </w:t>
      </w:r>
      <w:r>
        <w:fldChar w:fldCharType="begin"/>
      </w:r>
      <w:r>
        <w:instrText xml:space="preserve"> SEQ Table \* ARABIC </w:instrText>
      </w:r>
      <w:r>
        <w:fldChar w:fldCharType="separate"/>
      </w:r>
      <w:r w:rsidR="00371FCC">
        <w:rPr>
          <w:noProof/>
        </w:rPr>
        <w:t>8</w:t>
      </w:r>
      <w:r>
        <w:fldChar w:fldCharType="end"/>
      </w:r>
      <w:r>
        <w:t xml:space="preserve">: </w:t>
      </w:r>
      <w:r w:rsidR="00F92FB3">
        <w:t xml:space="preserve">Nested elements of </w:t>
      </w:r>
      <w:r w:rsidR="00F92FB3" w:rsidRPr="00F92FB3">
        <w:rPr>
          <w:rStyle w:val="elementdeftypeChar"/>
          <w:b/>
        </w:rPr>
        <w:t>&lt;connected_to&gt;</w:t>
      </w:r>
      <w:bookmarkEnd w:id="228"/>
      <w:bookmarkEnd w:id="230"/>
    </w:p>
    <w:p w14:paraId="6E0C7858" w14:textId="77777777" w:rsidR="00A33BC7" w:rsidRPr="007055D9" w:rsidRDefault="00543B6B" w:rsidP="00860E71">
      <w:pPr>
        <w:pStyle w:val="berschrift4"/>
      </w:pPr>
      <w:bookmarkStart w:id="231" w:name="_Ref428791371"/>
      <w:bookmarkStart w:id="232" w:name="_Ref428891357"/>
      <w:bookmarkStart w:id="233" w:name="_Ref428892751"/>
      <w:bookmarkStart w:id="234" w:name="_Toc3556948"/>
      <w:bookmarkStart w:id="235" w:name="_Toc3474719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29"/>
      <w:bookmarkEnd w:id="231"/>
      <w:bookmarkEnd w:id="232"/>
      <w:bookmarkEnd w:id="233"/>
      <w:bookmarkEnd w:id="234"/>
      <w:bookmarkEnd w:id="235"/>
    </w:p>
    <w:p w14:paraId="6F71B85C" w14:textId="40AAA93E" w:rsidR="00FA12FD" w:rsidRPr="007055D9" w:rsidRDefault="00FA12FD" w:rsidP="003103A4">
      <w:pPr>
        <w:jc w:val="both"/>
      </w:pPr>
      <w:r w:rsidRPr="007055D9">
        <w:t xml:space="preserve">In χMCF, a part may refer to one CAx part or one CAE property, as well. </w:t>
      </w:r>
      <w:del w:id="236" w:author="Dr. Carsten Franke" w:date="2020-03-09T10:48:00Z">
        <w:r w:rsidRPr="007055D9" w:rsidDel="00305D93">
          <w:delText xml:space="preserve">However, if both attributes </w:delText>
        </w:r>
        <w:r w:rsidR="00194316" w:rsidDel="00305D93">
          <w:delText>"</w:delText>
        </w:r>
        <w:r w:rsidRPr="007055D9" w:rsidDel="00305D93">
          <w:delText>label</w:delText>
        </w:r>
        <w:r w:rsidR="00194316" w:rsidDel="00305D93">
          <w:delText>"</w:delText>
        </w:r>
        <w:r w:rsidRPr="007055D9" w:rsidDel="00305D93">
          <w:delText xml:space="preserve"> </w:delText>
        </w:r>
        <w:r w:rsidRPr="00305D93" w:rsidDel="00305D93">
          <w:rPr>
            <w:i/>
          </w:rPr>
          <w:delText>and</w:delText>
        </w:r>
        <w:r w:rsidRPr="007055D9" w:rsidDel="00305D93">
          <w:delText xml:space="preserve"> </w:delText>
        </w:r>
        <w:r w:rsidR="00194316" w:rsidDel="00305D93">
          <w:delText>"</w:delText>
        </w:r>
        <w:r w:rsidRPr="007055D9" w:rsidDel="00305D93">
          <w:delText>pid</w:delText>
        </w:r>
        <w:r w:rsidR="00194316" w:rsidDel="00305D93">
          <w:delText>"</w:delText>
        </w:r>
        <w:r w:rsidRPr="007055D9" w:rsidDel="00305D93">
          <w:delText xml:space="preserve"> are present, the label governs.</w:delText>
        </w:r>
      </w:del>
    </w:p>
    <w:p w14:paraId="78BA8CF1" w14:textId="1E58C1EA"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ins w:id="237" w:author="Dr. Carsten Franke" w:date="2020-03-09T10:48:00Z">
        <w:r w:rsidR="00305D93">
          <w:t xml:space="preserve">(part code) </w:t>
        </w:r>
      </w:ins>
      <w:r w:rsidR="00A33BC7" w:rsidRPr="007055D9">
        <w:t xml:space="preserve">or a </w:t>
      </w:r>
      <w:proofErr w:type="spellStart"/>
      <w:r w:rsidR="00A33BC7" w:rsidRPr="00446313">
        <w:rPr>
          <w:rFonts w:ascii="Courier New" w:hAnsi="Courier New" w:cs="Courier New"/>
          <w:i/>
          <w:sz w:val="18"/>
          <w:szCs w:val="18"/>
        </w:rPr>
        <w:t>pid</w:t>
      </w:r>
      <w:proofErr w:type="spellEnd"/>
      <w:r w:rsidR="00A33BC7" w:rsidRPr="007055D9">
        <w:t xml:space="preserve"> (property id)</w:t>
      </w:r>
      <w:ins w:id="238" w:author="nick" w:date="2020-02-08T20:36:00Z">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ins>
      <w:ins w:id="239" w:author="nick" w:date="2020-02-08T20:50:00Z">
        <w:r w:rsidR="00936489">
          <w:rPr>
            <w:rStyle w:val="Funotenzeichen"/>
          </w:rPr>
          <w:footnoteReference w:id="11"/>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ins w:id="254" w:author="Dr. Carsten Franke" w:date="2020-03-09T10:48:00Z">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ins>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55" w:author="nick" w:date="2020-02-08T21:05:00Z"/>
                <w:sz w:val="20"/>
                <w:szCs w:val="20"/>
              </w:rPr>
            </w:pPr>
            <w:del w:id="256"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57" w:author="nick" w:date="2020-02-08T21:05:00Z"/>
                <w:sz w:val="20"/>
                <w:szCs w:val="20"/>
              </w:rPr>
            </w:pPr>
            <w:del w:id="258"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C93877F" w:rsidR="0015641A" w:rsidRDefault="0015641A" w:rsidP="004C7100">
            <w:pPr>
              <w:keepNext/>
              <w:rPr>
                <w:ins w:id="259" w:author="nick" w:date="2020-02-08T21:05:00Z"/>
                <w:sz w:val="20"/>
                <w:szCs w:val="20"/>
              </w:rPr>
            </w:pPr>
            <w:ins w:id="260"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ins>
            <w:ins w:id="261" w:author="Dr. Carsten Franke" w:date="2020-03-10T15:19:00Z">
              <w:r w:rsidR="004D6FA4">
                <w:rPr>
                  <w:sz w:val="20"/>
                  <w:szCs w:val="20"/>
                </w:rPr>
                <w:t xml:space="preserve"> </w:t>
              </w:r>
            </w:ins>
          </w:p>
          <w:p w14:paraId="4AD03F5C" w14:textId="1812A21D" w:rsidR="001D50FC" w:rsidRPr="0083443C" w:rsidRDefault="0068716D" w:rsidP="004C7100">
            <w:pPr>
              <w:keepNext/>
              <w:rPr>
                <w:ins w:id="262" w:author="nick" w:date="2020-03-09T19:32:00Z"/>
                <w:strike/>
                <w:sz w:val="20"/>
                <w:szCs w:val="20"/>
              </w:rPr>
            </w:pPr>
            <w:commentRangeStart w:id="263"/>
            <w:commentRangeStart w:id="264"/>
            <w:commentRangeStart w:id="265"/>
            <w:commentRangeStart w:id="266"/>
            <w:proofErr w:type="spellStart"/>
            <w:ins w:id="267" w:author="nick" w:date="2020-02-08T21:06:00Z">
              <w:r w:rsidRPr="0083443C">
                <w:rPr>
                  <w:rFonts w:ascii="Courier New" w:hAnsi="Courier New" w:cs="Courier New"/>
                  <w:i/>
                  <w:strike/>
                  <w:sz w:val="18"/>
                  <w:szCs w:val="18"/>
                </w:rPr>
                <w:t>pid</w:t>
              </w:r>
              <w:proofErr w:type="spellEnd"/>
              <w:r w:rsidRPr="0083443C">
                <w:rPr>
                  <w:strike/>
                  <w:sz w:val="20"/>
                  <w:szCs w:val="20"/>
                </w:rPr>
                <w:t xml:space="preserve"> and </w:t>
              </w:r>
              <w:proofErr w:type="spellStart"/>
              <w:r w:rsidRPr="0083443C">
                <w:rPr>
                  <w:rFonts w:ascii="Courier New" w:hAnsi="Courier New" w:cs="Courier New"/>
                  <w:i/>
                  <w:strike/>
                  <w:sz w:val="18"/>
                  <w:szCs w:val="18"/>
                </w:rPr>
                <w:t>pname</w:t>
              </w:r>
              <w:proofErr w:type="spellEnd"/>
              <w:r w:rsidRPr="0083443C">
                <w:rPr>
                  <w:strike/>
                  <w:sz w:val="20"/>
                  <w:szCs w:val="20"/>
                </w:rPr>
                <w:t xml:space="preserve"> may not exist at the same time.</w:t>
              </w:r>
            </w:ins>
            <w:commentRangeEnd w:id="263"/>
            <w:ins w:id="268" w:author="nick" w:date="2020-02-08T21:07:00Z">
              <w:r w:rsidRPr="0083443C">
                <w:rPr>
                  <w:rStyle w:val="Kommentarzeichen"/>
                  <w:strike/>
                  <w:lang w:eastAsia="x-none"/>
                </w:rPr>
                <w:commentReference w:id="263"/>
              </w:r>
            </w:ins>
            <w:commentRangeEnd w:id="265"/>
            <w:commentRangeEnd w:id="266"/>
            <w:ins w:id="269" w:author="nick" w:date="2020-03-09T19:36:00Z">
              <w:r w:rsidR="001D50FC" w:rsidRPr="0083443C">
                <w:rPr>
                  <w:strike/>
                  <w:sz w:val="20"/>
                  <w:szCs w:val="20"/>
                </w:rPr>
                <w:t xml:space="preserve"> </w:t>
              </w:r>
            </w:ins>
          </w:p>
          <w:p w14:paraId="3BFF55E1" w14:textId="2B45CA3E" w:rsidR="0015641A" w:rsidRPr="003103A4" w:rsidRDefault="001D50FC" w:rsidP="004C7100">
            <w:pPr>
              <w:keepNext/>
              <w:rPr>
                <w:sz w:val="20"/>
                <w:szCs w:val="20"/>
              </w:rPr>
            </w:pPr>
            <w:commentRangeStart w:id="270"/>
            <w:ins w:id="271" w:author="nick" w:date="2020-03-09T19:32:00Z">
              <w:del w:id="272" w:author="Dr. Carsten Franke" w:date="2020-03-10T15:20:00Z">
                <w:r w:rsidDel="004D6FA4">
                  <w:rPr>
                    <w:sz w:val="20"/>
                    <w:szCs w:val="20"/>
                  </w:rPr>
                  <w:delText>I</w:delText>
                </w:r>
              </w:del>
            </w:ins>
            <w:commentRangeEnd w:id="264"/>
            <w:ins w:id="273" w:author="nick" w:date="2020-03-09T19:37:00Z">
              <w:del w:id="274" w:author="Dr. Carsten Franke" w:date="2020-03-10T15:20:00Z">
                <w:r w:rsidR="004443FD" w:rsidDel="004D6FA4">
                  <w:rPr>
                    <w:rStyle w:val="Kommentarzeichen"/>
                    <w:lang w:eastAsia="x-none"/>
                  </w:rPr>
                  <w:commentReference w:id="264"/>
                </w:r>
              </w:del>
            </w:ins>
            <w:ins w:id="275" w:author="nick" w:date="2020-03-09T19:32:00Z">
              <w:del w:id="276" w:author="Dr. Carsten Franke" w:date="2020-03-10T15:20:00Z">
                <w:r w:rsidDel="004D6FA4">
                  <w:rPr>
                    <w:sz w:val="20"/>
                    <w:szCs w:val="20"/>
                  </w:rPr>
                  <w:delText xml:space="preserve">f </w:delText>
                </w:r>
                <w:r w:rsidRPr="001D50FC" w:rsidDel="004D6FA4">
                  <w:rPr>
                    <w:rFonts w:ascii="Courier New" w:hAnsi="Courier New" w:cs="Courier New"/>
                    <w:i/>
                    <w:sz w:val="18"/>
                    <w:szCs w:val="18"/>
                  </w:rPr>
                  <w:delText>label</w:delText>
                </w:r>
                <w:r w:rsidDel="004D6FA4">
                  <w:rPr>
                    <w:sz w:val="20"/>
                    <w:szCs w:val="20"/>
                  </w:rPr>
                  <w:delText xml:space="preserve"> is present, </w:delText>
                </w:r>
                <w:r w:rsidRPr="001D50FC" w:rsidDel="004D6FA4">
                  <w:rPr>
                    <w:rFonts w:ascii="Courier New" w:hAnsi="Courier New" w:cs="Courier New"/>
                    <w:i/>
                    <w:sz w:val="18"/>
                    <w:szCs w:val="18"/>
                  </w:rPr>
                  <w:delText>pid</w:delText>
                </w:r>
                <w:r w:rsidDel="004D6FA4">
                  <w:rPr>
                    <w:sz w:val="20"/>
                    <w:szCs w:val="20"/>
                  </w:rPr>
                  <w:delText xml:space="preserve"> and </w:delText>
                </w:r>
                <w:r w:rsidRPr="001D50FC" w:rsidDel="004D6FA4">
                  <w:rPr>
                    <w:rFonts w:ascii="Courier New" w:hAnsi="Courier New" w:cs="Courier New"/>
                    <w:i/>
                    <w:sz w:val="18"/>
                    <w:szCs w:val="18"/>
                  </w:rPr>
                  <w:delText>pname</w:delText>
                </w:r>
                <w:r w:rsidDel="004D6FA4">
                  <w:rPr>
                    <w:sz w:val="20"/>
                    <w:szCs w:val="20"/>
                  </w:rPr>
                  <w:delText xml:space="preserve"> are optional.</w:delText>
                </w:r>
              </w:del>
            </w:ins>
            <w:del w:id="277" w:author="Dr. Carsten Franke" w:date="2020-03-10T15:20:00Z">
              <w:r w:rsidR="00F43342" w:rsidDel="004D6FA4">
                <w:rPr>
                  <w:rStyle w:val="Kommentarzeichen"/>
                  <w:lang w:eastAsia="x-none"/>
                </w:rPr>
                <w:commentReference w:id="265"/>
              </w:r>
              <w:r w:rsidR="004D6FA4" w:rsidDel="004D6FA4">
                <w:rPr>
                  <w:rStyle w:val="Kommentarzeichen"/>
                  <w:lang w:eastAsia="x-none"/>
                </w:rPr>
                <w:commentReference w:id="266"/>
              </w:r>
            </w:del>
            <w:commentRangeEnd w:id="270"/>
            <w:r w:rsidR="004D6FA4">
              <w:rPr>
                <w:rStyle w:val="Kommentarzeichen"/>
                <w:lang w:eastAsia="x-none"/>
              </w:rPr>
              <w:commentReference w:id="270"/>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78" w:author="nick" w:date="2020-02-08T20:34:00Z"/>
        </w:trPr>
        <w:tc>
          <w:tcPr>
            <w:tcW w:w="1258" w:type="dxa"/>
            <w:shd w:val="clear" w:color="auto" w:fill="auto"/>
          </w:tcPr>
          <w:p w14:paraId="53B6A319" w14:textId="69BDF323" w:rsidR="0015641A" w:rsidRPr="003103A4" w:rsidRDefault="0015641A" w:rsidP="00C77DBD">
            <w:pPr>
              <w:keepNext/>
              <w:rPr>
                <w:ins w:id="279" w:author="nick" w:date="2020-02-08T20:34:00Z"/>
                <w:sz w:val="20"/>
                <w:szCs w:val="20"/>
              </w:rPr>
            </w:pPr>
            <w:proofErr w:type="spellStart"/>
            <w:ins w:id="280" w:author="nick" w:date="2020-02-08T20:34:00Z">
              <w:r>
                <w:rPr>
                  <w:sz w:val="20"/>
                  <w:szCs w:val="20"/>
                </w:rPr>
                <w:t>pname</w:t>
              </w:r>
              <w:proofErr w:type="spellEnd"/>
            </w:ins>
          </w:p>
        </w:tc>
        <w:tc>
          <w:tcPr>
            <w:tcW w:w="1855" w:type="dxa"/>
          </w:tcPr>
          <w:p w14:paraId="209BE6A0" w14:textId="356FBB77" w:rsidR="0015641A" w:rsidRPr="00391A72" w:rsidRDefault="0015641A" w:rsidP="00C77DBD">
            <w:pPr>
              <w:keepNext/>
              <w:rPr>
                <w:ins w:id="281" w:author="nick" w:date="2020-02-08T20:34:00Z"/>
              </w:rPr>
            </w:pPr>
            <w:ins w:id="282" w:author="nick" w:date="2020-02-08T20:34:00Z">
              <w:r>
                <w:rPr>
                  <w:sz w:val="20"/>
                  <w:szCs w:val="20"/>
                </w:rPr>
                <w:t>Alpha</w:t>
              </w:r>
            </w:ins>
            <w:ins w:id="283" w:author="nick" w:date="2020-02-08T20:35:00Z">
              <w:r>
                <w:t>numeric</w:t>
              </w:r>
            </w:ins>
          </w:p>
        </w:tc>
        <w:tc>
          <w:tcPr>
            <w:tcW w:w="1560" w:type="dxa"/>
            <w:shd w:val="clear" w:color="auto" w:fill="auto"/>
          </w:tcPr>
          <w:p w14:paraId="17EB5B39" w14:textId="1A77A497" w:rsidR="0015641A" w:rsidRPr="003103A4" w:rsidRDefault="0015641A" w:rsidP="00C77DBD">
            <w:pPr>
              <w:keepNext/>
              <w:rPr>
                <w:ins w:id="284" w:author="nick" w:date="2020-02-08T20:34:00Z"/>
                <w:sz w:val="20"/>
                <w:szCs w:val="20"/>
              </w:rPr>
            </w:pPr>
            <w:ins w:id="285"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86" w:author="nick" w:date="2020-02-08T20:34:00Z"/>
                <w:sz w:val="20"/>
                <w:szCs w:val="20"/>
              </w:rPr>
            </w:pPr>
            <w:ins w:id="287"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88" w:author="nick" w:date="2020-02-08T20:34:00Z"/>
                <w:sz w:val="20"/>
                <w:szCs w:val="20"/>
              </w:rPr>
            </w:pPr>
          </w:p>
        </w:tc>
      </w:tr>
    </w:tbl>
    <w:p w14:paraId="44FFD962" w14:textId="495BE702" w:rsidR="004C7100" w:rsidRDefault="004C7100" w:rsidP="004C7100">
      <w:pPr>
        <w:pStyle w:val="Beschriftung"/>
        <w:spacing w:before="120"/>
      </w:pPr>
      <w:bookmarkStart w:id="289" w:name="_Toc3566419"/>
      <w:bookmarkStart w:id="290" w:name="_Toc34747419"/>
      <w:r>
        <w:t xml:space="preserve">Table </w:t>
      </w:r>
      <w:r>
        <w:fldChar w:fldCharType="begin"/>
      </w:r>
      <w:r>
        <w:instrText xml:space="preserve"> SEQ Table \* ARABIC </w:instrText>
      </w:r>
      <w:r>
        <w:fldChar w:fldCharType="separate"/>
      </w:r>
      <w:r w:rsidR="00371FCC">
        <w:rPr>
          <w:noProof/>
        </w:rPr>
        <w:t>9</w:t>
      </w:r>
      <w:r>
        <w:fldChar w:fldCharType="end"/>
      </w:r>
      <w:r>
        <w:t xml:space="preserve">: </w:t>
      </w:r>
      <w:r w:rsidR="002A02AE">
        <w:t xml:space="preserve">Attributes of element </w:t>
      </w:r>
      <w:r w:rsidR="002A02AE" w:rsidRPr="002A02AE">
        <w:rPr>
          <w:rStyle w:val="elementdeftypeChar"/>
          <w:b/>
        </w:rPr>
        <w:t>&lt;part/&gt;</w:t>
      </w:r>
      <w:bookmarkEnd w:id="289"/>
      <w:bookmarkEnd w:id="290"/>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B29C1">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B29C1">
      <w:pPr>
        <w:pStyle w:val="XMLCode"/>
        <w:keepNext/>
        <w:rPr>
          <w:ins w:id="291"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292" w:author="nick" w:date="2020-02-08T20:59:00Z"/>
          <w:b/>
          <w:sz w:val="24"/>
        </w:rPr>
      </w:pPr>
      <w:ins w:id="293" w:author="nick" w:date="2020-02-08T20:59:00Z">
        <w:r w:rsidRPr="007055D9">
          <w:rPr>
            <w:b/>
            <w:sz w:val="24"/>
          </w:rPr>
          <w:lastRenderedPageBreak/>
          <w:t>Example</w:t>
        </w:r>
        <w:r>
          <w:rPr>
            <w:b/>
            <w:sz w:val="24"/>
          </w:rPr>
          <w:t xml:space="preserve"> C </w:t>
        </w:r>
        <w:r w:rsidRPr="00497FD8">
          <w:rPr>
            <w:b/>
          </w:rPr>
          <w:t>(</w:t>
        </w:r>
      </w:ins>
      <w:ins w:id="294" w:author="nick" w:date="2020-02-08T21:01:00Z">
        <w:r w:rsidR="008163BD">
          <w:t xml:space="preserve">using </w:t>
        </w:r>
        <w:proofErr w:type="spellStart"/>
        <w:r w:rsidR="008163BD" w:rsidRPr="00EC5791">
          <w:rPr>
            <w:rFonts w:ascii="Courier New" w:hAnsi="Courier New"/>
            <w:sz w:val="16"/>
          </w:rPr>
          <w:t>pname</w:t>
        </w:r>
        <w:proofErr w:type="spellEnd"/>
        <w:r w:rsidR="008163BD">
          <w:t xml:space="preserve"> to </w:t>
        </w:r>
      </w:ins>
      <w:ins w:id="295" w:author="nick" w:date="2020-02-08T21:02:00Z">
        <w:r w:rsidR="008163BD">
          <w:t>identify a property</w:t>
        </w:r>
      </w:ins>
      <w:ins w:id="296" w:author="nick" w:date="2020-02-08T20:59:00Z">
        <w:r w:rsidRPr="00497FD8">
          <w:rPr>
            <w:b/>
          </w:rPr>
          <w:t>)</w:t>
        </w:r>
        <w:r w:rsidRPr="007055D9">
          <w:rPr>
            <w:b/>
            <w:sz w:val="24"/>
          </w:rPr>
          <w:t>:</w:t>
        </w:r>
      </w:ins>
    </w:p>
    <w:p w14:paraId="55C4A684" w14:textId="77777777" w:rsidR="009B7019" w:rsidRDefault="009B7019" w:rsidP="009B7019">
      <w:pPr>
        <w:pStyle w:val="XMLCode"/>
        <w:keepNext/>
        <w:rPr>
          <w:ins w:id="297" w:author="nick" w:date="2020-02-08T20:59:00Z"/>
        </w:rPr>
      </w:pPr>
    </w:p>
    <w:p w14:paraId="743509DD" w14:textId="77777777" w:rsidR="009B7019" w:rsidRDefault="009B7019" w:rsidP="009B7019">
      <w:pPr>
        <w:pStyle w:val="XMLCode"/>
        <w:keepNext/>
        <w:rPr>
          <w:ins w:id="298" w:author="nick" w:date="2020-02-08T20:59:00Z"/>
        </w:rPr>
      </w:pPr>
      <w:ins w:id="299" w:author="nick" w:date="2020-02-08T20:59:00Z">
        <w:r>
          <w:t>&lt;connected_to&gt;</w:t>
        </w:r>
      </w:ins>
    </w:p>
    <w:p w14:paraId="31C8636A" w14:textId="149A6BE6" w:rsidR="009B7019" w:rsidRPr="006B3C5E" w:rsidRDefault="009B7019" w:rsidP="009B7019">
      <w:pPr>
        <w:pStyle w:val="XMLCode"/>
        <w:keepNext/>
        <w:rPr>
          <w:ins w:id="300" w:author="nick" w:date="2020-02-08T20:59:00Z"/>
          <w:b/>
          <w:color w:val="0070C0"/>
        </w:rPr>
      </w:pPr>
      <w:ins w:id="301"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w:t>
        </w:r>
      </w:ins>
      <w:ins w:id="302" w:author="nick" w:date="2020-02-08T21:01:00Z">
        <w:r>
          <w:rPr>
            <w:b/>
            <w:color w:val="0070C0"/>
          </w:rPr>
          <w:t>P</w:t>
        </w:r>
      </w:ins>
      <w:ins w:id="303" w:author="nick" w:date="2020-03-09T19:40:00Z">
        <w:r w:rsidR="00DC6506" w:rsidRPr="006B3C5E">
          <w:rPr>
            <w:b/>
            <w:color w:val="0070C0"/>
          </w:rPr>
          <w:t>3202132</w:t>
        </w:r>
      </w:ins>
      <w:ins w:id="304" w:author="nick" w:date="2020-02-08T21:01:00Z">
        <w:r>
          <w:rPr>
            <w:b/>
            <w:color w:val="0070C0"/>
          </w:rPr>
          <w:t xml:space="preserve"> Thin </w:t>
        </w:r>
      </w:ins>
      <w:ins w:id="305" w:author="nick" w:date="2020-02-08T21:00:00Z">
        <w:r>
          <w:rPr>
            <w:b/>
            <w:color w:val="0070C0"/>
          </w:rPr>
          <w:t>Shell Property</w:t>
        </w:r>
      </w:ins>
      <w:ins w:id="306" w:author="nick" w:date="2020-02-08T20:59:00Z">
        <w:r>
          <w:rPr>
            <w:b/>
            <w:color w:val="0070C0"/>
          </w:rPr>
          <w:t>"</w:t>
        </w:r>
        <w:r w:rsidRPr="006B3C5E">
          <w:rPr>
            <w:b/>
            <w:color w:val="0070C0"/>
          </w:rPr>
          <w:t>/&gt;</w:t>
        </w:r>
      </w:ins>
    </w:p>
    <w:p w14:paraId="2FA6014F" w14:textId="728DBCC7" w:rsidR="003453B9" w:rsidRDefault="009B7019" w:rsidP="00FB29C1">
      <w:pPr>
        <w:pStyle w:val="XMLCode"/>
        <w:keepNext/>
        <w:rPr>
          <w:ins w:id="307" w:author="nick" w:date="2020-02-08T21:09:00Z"/>
        </w:rPr>
      </w:pPr>
      <w:ins w:id="308"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9" w:name="_Toc3556949"/>
      <w:bookmarkStart w:id="310" w:name="_Toc3474719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9"/>
      <w:bookmarkEnd w:id="310"/>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4E035BC8" w:rsidR="002C7187" w:rsidRDefault="002C7187" w:rsidP="005D241A">
      <w:pPr>
        <w:pStyle w:val="Beschriftung"/>
        <w:spacing w:before="120"/>
      </w:pPr>
      <w:bookmarkStart w:id="311" w:name="_Toc3566420"/>
      <w:bookmarkStart w:id="312" w:name="_Toc34747420"/>
      <w:r>
        <w:t xml:space="preserve">Table </w:t>
      </w:r>
      <w:r w:rsidR="00D43112">
        <w:fldChar w:fldCharType="begin"/>
      </w:r>
      <w:r w:rsidR="00D43112">
        <w:instrText xml:space="preserve"> SEQ Table \* ARABIC </w:instrText>
      </w:r>
      <w:r w:rsidR="00D43112">
        <w:fldChar w:fldCharType="separate"/>
      </w:r>
      <w:r w:rsidR="00371FCC">
        <w:rPr>
          <w:noProof/>
        </w:rPr>
        <w:t>10</w:t>
      </w:r>
      <w:r w:rsidR="00D43112">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1"/>
      <w:bookmarkEnd w:id="312"/>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rPr>
          <w:ins w:id="313"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rPr>
          <w:ins w:id="314"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5" w:name="_Toc21650806"/>
      <w:bookmarkStart w:id="316" w:name="_Ref21651717"/>
      <w:bookmarkStart w:id="317" w:name="_Toc34747199"/>
      <w:r>
        <w:t>Special Topological situations</w:t>
      </w:r>
      <w:bookmarkEnd w:id="315"/>
      <w:bookmarkEnd w:id="316"/>
      <w:bookmarkEnd w:id="317"/>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9200" behindDoc="0" locked="0" layoutInCell="1" allowOverlap="1" wp14:anchorId="3B82B4DF" wp14:editId="40EDC92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BD4394" w:rsidRPr="003A0545" w:rsidRDefault="00BD4394" w:rsidP="00C5158C">
                            <w:pPr>
                              <w:pStyle w:val="Beschriftung"/>
                              <w:rPr>
                                <w:noProof/>
                                <w:szCs w:val="24"/>
                              </w:rPr>
                            </w:pPr>
                            <w:bookmarkStart w:id="318" w:name="_Ref21650472"/>
                            <w:bookmarkStart w:id="319" w:name="_Toc21650945"/>
                            <w:bookmarkStart w:id="320" w:name="_Toc34747337"/>
                            <w:r>
                              <w:t xml:space="preserve">Figure </w:t>
                            </w:r>
                            <w:r>
                              <w:fldChar w:fldCharType="begin"/>
                            </w:r>
                            <w:r>
                              <w:instrText xml:space="preserve"> SEQ Figure \* ARABIC </w:instrText>
                            </w:r>
                            <w:r>
                              <w:fldChar w:fldCharType="separate"/>
                            </w:r>
                            <w:r>
                              <w:rPr>
                                <w:noProof/>
                              </w:rPr>
                              <w:t>7</w:t>
                            </w:r>
                            <w:r>
                              <w:fldChar w:fldCharType="end"/>
                            </w:r>
                            <w:bookmarkEnd w:id="318"/>
                            <w:r>
                              <w:t>: special topologies</w:t>
                            </w:r>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BD4394" w:rsidRPr="003A0545" w:rsidRDefault="00BD4394" w:rsidP="00C5158C">
                      <w:pPr>
                        <w:pStyle w:val="Beschriftung"/>
                        <w:rPr>
                          <w:noProof/>
                          <w:szCs w:val="24"/>
                        </w:rPr>
                      </w:pPr>
                      <w:bookmarkStart w:id="321" w:name="_Ref21650472"/>
                      <w:bookmarkStart w:id="322" w:name="_Toc21650945"/>
                      <w:bookmarkStart w:id="323" w:name="_Toc34747337"/>
                      <w:r>
                        <w:t xml:space="preserve">Figure </w:t>
                      </w:r>
                      <w:r>
                        <w:fldChar w:fldCharType="begin"/>
                      </w:r>
                      <w:r>
                        <w:instrText xml:space="preserve"> SEQ Figure \* ARABIC </w:instrText>
                      </w:r>
                      <w:r>
                        <w:fldChar w:fldCharType="separate"/>
                      </w:r>
                      <w:r>
                        <w:rPr>
                          <w:noProof/>
                        </w:rPr>
                        <w:t>7</w:t>
                      </w:r>
                      <w:r>
                        <w:fldChar w:fldCharType="end"/>
                      </w:r>
                      <w:bookmarkEnd w:id="321"/>
                      <w:r>
                        <w:t>: special topologies</w:t>
                      </w:r>
                      <w:bookmarkEnd w:id="322"/>
                      <w:bookmarkEnd w:id="323"/>
                    </w:p>
                  </w:txbxContent>
                </v:textbox>
                <w10:wrap type="square"/>
              </v:shape>
            </w:pict>
          </mc:Fallback>
        </mc:AlternateContent>
      </w:r>
      <w:r>
        <w:rPr>
          <w:noProof/>
          <w:lang w:eastAsia="en-US"/>
        </w:rPr>
        <w:drawing>
          <wp:anchor distT="0" distB="0" distL="114300" distR="114300" simplePos="0" relativeHeight="251697152" behindDoc="0" locked="0" layoutInCell="1" allowOverlap="1" wp14:anchorId="5F7A6F24" wp14:editId="7D4B82F5">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2B2ECB8" w:rsidR="00C5158C" w:rsidRDefault="00C5158C" w:rsidP="00C5158C">
      <w:r>
        <w:t xml:space="preserve">In </w:t>
      </w:r>
      <w:r>
        <w:fldChar w:fldCharType="begin"/>
      </w:r>
      <w:r>
        <w:instrText xml:space="preserve"> REF _Ref21650472 \h </w:instrText>
      </w:r>
      <w:r>
        <w:fldChar w:fldCharType="separate"/>
      </w:r>
      <w:r w:rsidR="00371FCC">
        <w:t xml:space="preserve">Figure </w:t>
      </w:r>
      <w:r w:rsidR="00371FCC">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4118C6">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4118C6">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4118C6">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4118C6">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4118C6">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4118C6">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4118C6">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4118C6">
            <w:pPr>
              <w:keepNext/>
              <w:rPr>
                <w:sz w:val="20"/>
                <w:szCs w:val="20"/>
              </w:rPr>
            </w:pPr>
            <w:r w:rsidRPr="003103A4">
              <w:rPr>
                <w:sz w:val="20"/>
                <w:szCs w:val="20"/>
              </w:rPr>
              <w:t>-</w:t>
            </w:r>
          </w:p>
        </w:tc>
      </w:tr>
    </w:tbl>
    <w:p w14:paraId="075537A7" w14:textId="7598292C" w:rsidR="00C5158C" w:rsidRDefault="00C5158C" w:rsidP="00C5158C">
      <w:pPr>
        <w:pStyle w:val="Beschriftung"/>
        <w:spacing w:before="120"/>
        <w:rPr>
          <w:rStyle w:val="elementdeftypeChar"/>
          <w:b/>
        </w:rPr>
      </w:pPr>
      <w:bookmarkStart w:id="324" w:name="_Toc21651031"/>
      <w:bookmarkStart w:id="325" w:name="_Toc34747421"/>
      <w:r>
        <w:t xml:space="preserve">Table </w:t>
      </w:r>
      <w:r>
        <w:fldChar w:fldCharType="begin"/>
      </w:r>
      <w:r>
        <w:instrText xml:space="preserve"> SEQ Table \* ARABIC </w:instrText>
      </w:r>
      <w:r>
        <w:fldChar w:fldCharType="separate"/>
      </w:r>
      <w:r w:rsidR="00371FCC">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4"/>
      <w:bookmarkEnd w:id="325"/>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4D7A7D7" w:rsidR="00C5158C" w:rsidRDefault="00C5158C" w:rsidP="00C5158C">
      <w:pPr>
        <w:pStyle w:val="Beschriftung"/>
      </w:pPr>
      <w:bookmarkStart w:id="326" w:name="_Toc21651032"/>
      <w:bookmarkStart w:id="327" w:name="_Toc34747422"/>
      <w:r>
        <w:t xml:space="preserve">Table </w:t>
      </w:r>
      <w:r>
        <w:fldChar w:fldCharType="begin"/>
      </w:r>
      <w:r>
        <w:instrText xml:space="preserve"> SEQ Table \* ARABIC </w:instrText>
      </w:r>
      <w:r>
        <w:fldChar w:fldCharType="separate"/>
      </w:r>
      <w:r w:rsidR="00371FCC">
        <w:rPr>
          <w:noProof/>
        </w:rPr>
        <w:t>12</w:t>
      </w:r>
      <w:r>
        <w:fldChar w:fldCharType="end"/>
      </w:r>
      <w:r>
        <w:t>: Attributes of &lt;stacking&gt;</w:t>
      </w:r>
      <w:bookmarkEnd w:id="326"/>
      <w:bookmarkEnd w:id="327"/>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228B4BC7" w:rsidR="00C5158C" w:rsidRDefault="00C5158C" w:rsidP="00C5158C">
      <w:pPr>
        <w:pStyle w:val="Beschriftung"/>
      </w:pPr>
      <w:bookmarkStart w:id="328" w:name="_Toc21651033"/>
      <w:bookmarkStart w:id="329" w:name="_Toc34747423"/>
      <w:r>
        <w:t xml:space="preserve">Table </w:t>
      </w:r>
      <w:r>
        <w:fldChar w:fldCharType="begin"/>
      </w:r>
      <w:r>
        <w:instrText xml:space="preserve"> SEQ Table \* ARABIC </w:instrText>
      </w:r>
      <w:r>
        <w:fldChar w:fldCharType="separate"/>
      </w:r>
      <w:r w:rsidR="00371FCC">
        <w:rPr>
          <w:noProof/>
        </w:rPr>
        <w:t>13</w:t>
      </w:r>
      <w:r>
        <w:fldChar w:fldCharType="end"/>
      </w:r>
      <w:r>
        <w:t>: Attributes of &lt;level&gt;</w:t>
      </w:r>
      <w:bookmarkEnd w:id="328"/>
      <w:bookmarkEnd w:id="329"/>
    </w:p>
    <w:p w14:paraId="55108C25" w14:textId="34F7C127"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371FC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330" w:author="nick" w:date="2019-12-19T19:41:00Z">
        <w:r w:rsidDel="002A3F86">
          <w:rPr>
            <w:szCs w:val="22"/>
          </w:rPr>
          <w:delText>does not contain self-connection</w:delText>
        </w:r>
      </w:del>
      <w:commentRangeStart w:id="331"/>
      <w:ins w:id="332" w:author="nick" w:date="2019-12-19T19:41:00Z">
        <w:r w:rsidR="002A3F86">
          <w:rPr>
            <w:szCs w:val="22"/>
          </w:rPr>
          <w:t>is</w:t>
        </w:r>
      </w:ins>
      <w:ins w:id="333" w:author="nick" w:date="2019-12-19T19:42:00Z">
        <w:r w:rsidR="002A3F86">
          <w:rPr>
            <w:szCs w:val="22"/>
          </w:rPr>
          <w:t xml:space="preserve"> not self-connected</w:t>
        </w:r>
      </w:ins>
      <w:commentRangeEnd w:id="331"/>
      <w:r w:rsidR="006D1C95">
        <w:rPr>
          <w:rStyle w:val="Kommentarzeichen"/>
          <w:lang w:eastAsia="x-none"/>
        </w:rPr>
        <w:commentReference w:id="331"/>
      </w:r>
      <w:r>
        <w:rPr>
          <w:szCs w:val="22"/>
        </w:rPr>
        <w:t xml:space="preserve">. </w:t>
      </w: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55DDCC91"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371FCC">
        <w:t xml:space="preserve">Figure </w:t>
      </w:r>
      <w:r w:rsidR="00371FCC">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5F53A713" w:rsidR="00C5158C" w:rsidRPr="0003690A" w:rsidRDefault="00C5158C" w:rsidP="00C5158C">
      <w:pPr>
        <w:keepNext/>
        <w:keepLines/>
        <w:spacing w:before="120"/>
      </w:pPr>
      <w:r>
        <w:fldChar w:fldCharType="begin"/>
      </w:r>
      <w:r>
        <w:instrText xml:space="preserve"> REF _Ref21650472 \h </w:instrText>
      </w:r>
      <w:r>
        <w:fldChar w:fldCharType="separate"/>
      </w:r>
      <w:r w:rsidR="00371FCC">
        <w:t xml:space="preserve">Figure </w:t>
      </w:r>
      <w:r w:rsidR="00371FCC">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4" w:name="_Ref414608310"/>
      <w:bookmarkStart w:id="335" w:name="_Toc3556950"/>
      <w:bookmarkStart w:id="336" w:name="_Toc34747200"/>
      <w:r>
        <w:lastRenderedPageBreak/>
        <w:t xml:space="preserve">Contacts and </w:t>
      </w:r>
      <w:r w:rsidR="004B7C8B">
        <w:t>F</w:t>
      </w:r>
      <w:r w:rsidR="004B7C8B" w:rsidRPr="004B7C8B">
        <w:t>riction</w:t>
      </w:r>
      <w:bookmarkEnd w:id="334"/>
      <w:bookmarkEnd w:id="335"/>
      <w:bookmarkEnd w:id="336"/>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37" w:name="_Ref414841585"/>
      <w:bookmarkStart w:id="338" w:name="_Toc3556951"/>
      <w:bookmarkStart w:id="339" w:name="_Toc3474720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37"/>
      <w:bookmarkEnd w:id="338"/>
      <w:bookmarkEnd w:id="339"/>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340"/>
            <w:commentRangeStart w:id="341"/>
            <w:del w:id="342"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340"/>
              <w:r w:rsidR="00A66FA9" w:rsidDel="00A66FA9">
                <w:rPr>
                  <w:rStyle w:val="Kommentarzeichen"/>
                  <w:lang w:eastAsia="x-none"/>
                </w:rPr>
                <w:commentReference w:id="340"/>
              </w:r>
            </w:del>
            <w:commentRangeEnd w:id="341"/>
            <w:r w:rsidR="00580C6F">
              <w:rPr>
                <w:rStyle w:val="Kommentarzeichen"/>
                <w:lang w:eastAsia="x-none"/>
              </w:rPr>
              <w:commentReference w:id="341"/>
            </w:r>
          </w:p>
        </w:tc>
      </w:tr>
    </w:tbl>
    <w:p w14:paraId="2E829EE4" w14:textId="7795E34C" w:rsidR="001C74F6" w:rsidRDefault="001C74F6" w:rsidP="00543B6B">
      <w:pPr>
        <w:pStyle w:val="Beschriftung"/>
        <w:spacing w:before="120"/>
      </w:pPr>
      <w:bookmarkStart w:id="343" w:name="_Toc414573794"/>
      <w:bookmarkStart w:id="344" w:name="_Toc3566421"/>
      <w:bookmarkStart w:id="345" w:name="_Toc34747424"/>
      <w:r>
        <w:t xml:space="preserve">Table </w:t>
      </w:r>
      <w:r w:rsidR="00D43112">
        <w:fldChar w:fldCharType="begin"/>
      </w:r>
      <w:r w:rsidR="00D43112">
        <w:instrText xml:space="preserve"> SEQ Table \* ARABIC </w:instrText>
      </w:r>
      <w:r w:rsidR="00D43112">
        <w:fldChar w:fldCharType="separate"/>
      </w:r>
      <w:r w:rsidR="00371FCC">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3"/>
      <w:bookmarkEnd w:id="344"/>
      <w:bookmarkEnd w:id="345"/>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6" w:name="_Toc3556952"/>
      <w:bookmarkStart w:id="347" w:name="_Toc3474720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6"/>
      <w:bookmarkEnd w:id="347"/>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commentRangeStart w:id="348"/>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commentRangeStart w:id="349"/>
            <w:commentRangeStart w:id="350"/>
            <w:r>
              <w:rPr>
                <w:sz w:val="20"/>
                <w:szCs w:val="20"/>
              </w:rPr>
              <w:t>2</w:t>
            </w:r>
            <w:commentRangeEnd w:id="348"/>
            <w:r w:rsidR="00373319">
              <w:rPr>
                <w:rStyle w:val="Kommentarzeichen"/>
                <w:lang w:eastAsia="x-none"/>
              </w:rPr>
              <w:commentReference w:id="348"/>
            </w:r>
            <w:commentRangeEnd w:id="349"/>
            <w:r w:rsidR="0083443C">
              <w:rPr>
                <w:rStyle w:val="Kommentarzeichen"/>
                <w:lang w:eastAsia="x-none"/>
              </w:rPr>
              <w:commentReference w:id="349"/>
            </w:r>
            <w:commentRangeEnd w:id="350"/>
            <w:r w:rsidR="002D209D">
              <w:rPr>
                <w:rStyle w:val="Kommentarzeichen"/>
                <w:lang w:eastAsia="x-none"/>
              </w:rPr>
              <w:commentReference w:id="350"/>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44913EA" w:rsidR="00D05444" w:rsidRDefault="00D05444" w:rsidP="00543B6B">
      <w:pPr>
        <w:pStyle w:val="Beschriftung"/>
        <w:spacing w:before="120"/>
      </w:pPr>
      <w:bookmarkStart w:id="351" w:name="_Toc3566422"/>
      <w:bookmarkStart w:id="352" w:name="_Toc34747425"/>
      <w:r>
        <w:t xml:space="preserve">Table </w:t>
      </w:r>
      <w:r w:rsidR="00D43112">
        <w:fldChar w:fldCharType="begin"/>
      </w:r>
      <w:r w:rsidR="00D43112">
        <w:instrText xml:space="preserve"> SEQ Table \* ARABIC </w:instrText>
      </w:r>
      <w:r w:rsidR="00D43112">
        <w:fldChar w:fldCharType="separate"/>
      </w:r>
      <w:r w:rsidR="00371FCC">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1"/>
      <w:bookmarkEnd w:id="352"/>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3" w:name="_Toc3556953"/>
      <w:bookmarkStart w:id="354" w:name="_Toc3474720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3"/>
      <w:bookmarkEnd w:id="354"/>
    </w:p>
    <w:p w14:paraId="207FF28F" w14:textId="7C3F6F7F"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355"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356" w:author="nick" w:date="2019-12-19T20:17:00Z">
        <w:r w:rsidR="00BE444C">
          <w:rPr>
            <w:rFonts w:cs="Courier New"/>
            <w:szCs w:val="22"/>
          </w:rPr>
          <w:t>e first level parts</w:t>
        </w:r>
      </w:ins>
      <w:ins w:id="357" w:author="Dr. Carsten Franke" w:date="2020-03-09T11:31:00Z">
        <w:r w:rsidR="00BA1A5F">
          <w:rPr>
            <w:rFonts w:cs="Courier New"/>
            <w:szCs w:val="22"/>
          </w:rPr>
          <w:t>/assemblies</w:t>
        </w:r>
      </w:ins>
      <w:ins w:id="358" w:author="nick" w:date="2019-12-19T20:17:00Z">
        <w:r w:rsidR="00BE444C">
          <w:rPr>
            <w:rFonts w:cs="Courier New"/>
            <w:szCs w:val="22"/>
          </w:rPr>
          <w:t xml:space="preserve"> </w:t>
        </w:r>
      </w:ins>
      <w:del w:id="359"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360" w:author="Dr. Carsten Franke" w:date="2020-03-09T11:32:00Z">
        <w:r w:rsidR="00BA1A5F" w:rsidRPr="00BA1A5F">
          <w:rPr>
            <w:rFonts w:cs="Courier New"/>
            <w:szCs w:val="22"/>
          </w:rPr>
          <w:t>,</w:t>
        </w:r>
      </w:ins>
      <w:ins w:id="361" w:author="nick" w:date="2019-12-19T20:17:00Z">
        <w:r w:rsidR="00BE444C" w:rsidRPr="00BA1A5F">
          <w:rPr>
            <w:rFonts w:cs="Courier New"/>
            <w:szCs w:val="22"/>
          </w:rPr>
          <w:t xml:space="preserve"> 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362"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363" w:author="nick" w:date="2019-12-19T20:15:00Z"/>
                <w:rFonts w:cs="Calibri"/>
                <w:sz w:val="20"/>
                <w:szCs w:val="20"/>
                <w:lang w:eastAsia="zh-CN"/>
              </w:rPr>
            </w:pPr>
            <w:del w:id="364"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365" w:author="nick" w:date="2019-12-19T20:15:00Z"/>
                <w:sz w:val="20"/>
                <w:szCs w:val="20"/>
              </w:rPr>
            </w:pPr>
            <w:del w:id="366"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367" w:author="nick" w:date="2019-12-19T20:15:00Z"/>
                <w:sz w:val="20"/>
                <w:szCs w:val="20"/>
              </w:rPr>
            </w:pPr>
            <w:del w:id="368"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369" w:author="nick" w:date="2019-12-19T20:15:00Z"/>
                <w:sz w:val="20"/>
                <w:szCs w:val="20"/>
              </w:rPr>
            </w:pPr>
            <w:del w:id="370"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371" w:author="nick" w:date="2019-12-19T20:15:00Z"/>
                <w:sz w:val="20"/>
                <w:szCs w:val="20"/>
              </w:rPr>
            </w:pPr>
            <w:del w:id="372"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373"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374" w:author="nick" w:date="2019-12-19T20:15:00Z"/>
                <w:rFonts w:cs="Calibri"/>
                <w:sz w:val="20"/>
                <w:szCs w:val="20"/>
                <w:lang w:eastAsia="zh-CN"/>
              </w:rPr>
            </w:pPr>
            <w:del w:id="375"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76" w:author="nick" w:date="2019-12-19T20:15:00Z"/>
                <w:sz w:val="20"/>
                <w:szCs w:val="20"/>
              </w:rPr>
            </w:pPr>
            <w:del w:id="377"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78" w:author="nick" w:date="2019-12-19T20:15:00Z"/>
                <w:sz w:val="20"/>
                <w:szCs w:val="20"/>
              </w:rPr>
            </w:pPr>
            <w:del w:id="379"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80" w:author="nick" w:date="2019-12-19T20:15:00Z"/>
                <w:sz w:val="20"/>
                <w:szCs w:val="20"/>
              </w:rPr>
            </w:pPr>
            <w:del w:id="381"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82" w:author="nick" w:date="2019-12-19T20:15:00Z"/>
                <w:sz w:val="20"/>
                <w:szCs w:val="20"/>
              </w:rPr>
            </w:pPr>
            <w:del w:id="383" w:author="nick" w:date="2019-12-19T20:15:00Z">
              <w:r w:rsidRPr="003103A4" w:rsidDel="00BE444C">
                <w:rPr>
                  <w:sz w:val="20"/>
                  <w:szCs w:val="20"/>
                </w:rPr>
                <w:delText>Optional, if label is present.</w:delText>
              </w:r>
            </w:del>
          </w:p>
        </w:tc>
      </w:tr>
      <w:tr w:rsidR="00BE444C" w:rsidRPr="00397AE8" w14:paraId="07F51568" w14:textId="77777777" w:rsidTr="0011065E">
        <w:trPr>
          <w:ins w:id="384"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385" w:author="nick" w:date="2019-12-19T20:13:00Z"/>
                <w:sz w:val="20"/>
                <w:szCs w:val="20"/>
              </w:rPr>
            </w:pPr>
            <w:proofErr w:type="spellStart"/>
            <w:ins w:id="386" w:author="nick" w:date="2019-12-19T20:13:00Z">
              <w:r>
                <w:rPr>
                  <w:sz w:val="20"/>
                  <w:szCs w:val="20"/>
                </w:rPr>
                <w:t>part_index</w:t>
              </w:r>
              <w:proofErr w:type="spellEnd"/>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387" w:author="nick" w:date="2019-12-19T20:13:00Z"/>
                <w:sz w:val="20"/>
                <w:szCs w:val="20"/>
              </w:rPr>
            </w:pPr>
            <w:ins w:id="388"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389"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390" w:author="nick" w:date="2019-12-19T20:13:00Z"/>
                <w:sz w:val="20"/>
                <w:szCs w:val="20"/>
              </w:rPr>
            </w:pPr>
            <w:ins w:id="391"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392" w:author="nick" w:date="2019-12-19T20:13:00Z"/>
                <w:sz w:val="20"/>
                <w:szCs w:val="20"/>
              </w:rPr>
            </w:pPr>
          </w:p>
        </w:tc>
      </w:tr>
    </w:tbl>
    <w:p w14:paraId="13344E44" w14:textId="7380D522" w:rsidR="006A6AD6" w:rsidRDefault="006A6AD6" w:rsidP="00543B6B">
      <w:pPr>
        <w:pStyle w:val="Beschriftung"/>
        <w:spacing w:before="120"/>
      </w:pPr>
      <w:bookmarkStart w:id="393" w:name="_Toc414573795"/>
      <w:bookmarkStart w:id="394" w:name="_Toc3566423"/>
      <w:bookmarkStart w:id="395" w:name="_Toc34747426"/>
      <w:r>
        <w:t xml:space="preserve">Table </w:t>
      </w:r>
      <w:r w:rsidR="00D43112">
        <w:fldChar w:fldCharType="begin"/>
      </w:r>
      <w:r w:rsidR="00D43112">
        <w:instrText xml:space="preserve"> SEQ Table \* ARABIC </w:instrText>
      </w:r>
      <w:r w:rsidR="00D43112">
        <w:fldChar w:fldCharType="separate"/>
      </w:r>
      <w:r w:rsidR="00371FCC">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93"/>
      <w:bookmarkEnd w:id="394"/>
      <w:bookmarkEnd w:id="395"/>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396" w:author="nick" w:date="2019-12-19T20:14:00Z"/>
        </w:rPr>
      </w:pPr>
      <w:del w:id="397"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57F7F667" w:rsidR="00BE444C" w:rsidRDefault="006D7D25" w:rsidP="00911F2B">
      <w:pPr>
        <w:numPr>
          <w:ilvl w:val="0"/>
          <w:numId w:val="22"/>
        </w:numPr>
        <w:spacing w:before="120"/>
        <w:jc w:val="both"/>
        <w:rPr>
          <w:ins w:id="398" w:author="nick" w:date="2019-12-19T20:14:00Z"/>
        </w:rPr>
      </w:pPr>
      <w:del w:id="399"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proofErr w:type="spellStart"/>
      <w:ins w:id="400" w:author="nick" w:date="2019-12-19T20:12:00Z">
        <w:r w:rsidR="00BE444C">
          <w:rPr>
            <w:rFonts w:ascii="Courier New" w:hAnsi="Courier New"/>
            <w:sz w:val="18"/>
            <w:szCs w:val="18"/>
          </w:rPr>
          <w:t>part_index</w:t>
        </w:r>
        <w:proofErr w:type="spellEnd"/>
        <w:r w:rsidR="00BE444C" w:rsidRPr="000B11EA">
          <w:t xml:space="preserve">: </w:t>
        </w:r>
      </w:ins>
      <w:ins w:id="401" w:author="nick" w:date="2019-12-19T20:14:00Z">
        <w:r w:rsidR="00BE444C">
          <w:t xml:space="preserve">The flange partner with this index (see section </w:t>
        </w:r>
        <w:r w:rsidR="00BE444C">
          <w:fldChar w:fldCharType="begin"/>
        </w:r>
        <w:r w:rsidR="00BE444C">
          <w:instrText xml:space="preserve"> REF _Ref428791371 \r \h </w:instrText>
        </w:r>
      </w:ins>
      <w:ins w:id="402" w:author="nick" w:date="2019-12-19T20:14:00Z">
        <w:r w:rsidR="00BE444C">
          <w:fldChar w:fldCharType="separate"/>
        </w:r>
      </w:ins>
      <w:r w:rsidR="00371FCC">
        <w:t>5.3.1.1</w:t>
      </w:r>
      <w:ins w:id="403" w:author="nick" w:date="2019-12-19T20:14:00Z">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w:t>
        </w:r>
        <w:proofErr w:type="spellStart"/>
        <w:r w:rsidR="00BE444C" w:rsidRPr="00004037">
          <w:rPr>
            <w:rStyle w:val="XMLElement"/>
          </w:rPr>
          <w:t>assy</w:t>
        </w:r>
        <w:proofErr w:type="spellEnd"/>
        <w:r w:rsidR="00BE444C" w:rsidRPr="00004037">
          <w:rPr>
            <w:rStyle w:val="XMLElement"/>
          </w:rPr>
          <w:t>&gt;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ins w:id="404" w:author="Dr. Carsten Franke" w:date="2020-03-09T11:33:00Z">
        <w:r w:rsidR="00344574">
          <w:t xml:space="preserve">. </w:t>
        </w:r>
      </w:ins>
    </w:p>
    <w:p w14:paraId="503C976C" w14:textId="581DE320" w:rsidR="006D7D25" w:rsidDel="00D76BAB" w:rsidRDefault="006D7D25" w:rsidP="00BE444C">
      <w:pPr>
        <w:spacing w:before="120"/>
        <w:jc w:val="both"/>
        <w:rPr>
          <w:del w:id="405" w:author="Dr. Carsten Franke" w:date="2020-03-10T15:35:00Z"/>
        </w:rPr>
      </w:pPr>
      <w:del w:id="406" w:author="Dr. Carsten Franke" w:date="2020-03-10T15:35:00Z">
        <w:r w:rsidDel="00D76BAB">
          <w:delText xml:space="preserve"> </w:delText>
        </w:r>
      </w:del>
    </w:p>
    <w:p w14:paraId="3F89F3BC" w14:textId="77777777" w:rsidR="00AC1E58" w:rsidRPr="0030552A" w:rsidRDefault="006A6AD6" w:rsidP="00D76BAB">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407" w:name="_Toc3556954"/>
      <w:bookmarkStart w:id="408" w:name="_Toc3474720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407"/>
      <w:bookmarkEnd w:id="408"/>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409" w:author="nick" w:date="2019-12-19T20:20:00Z"/>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ins w:id="410" w:author="nick" w:date="2019-12-19T20:20:00Z"/>
          <w:rFonts w:cs="Courier New"/>
          <w:b/>
          <w:szCs w:val="16"/>
        </w:rPr>
      </w:pPr>
      <w:ins w:id="411" w:author="nick" w:date="2019-12-19T20:20:00Z">
        <w:r w:rsidRPr="00313BC1">
          <w:rPr>
            <w:rFonts w:cs="Courier New"/>
            <w:b/>
            <w:szCs w:val="16"/>
          </w:rPr>
          <w:t xml:space="preserve">&lt;contact&gt; </w:t>
        </w:r>
      </w:ins>
    </w:p>
    <w:p w14:paraId="243BC143" w14:textId="0A09CED0" w:rsidR="00BE444C" w:rsidRPr="00F829D8" w:rsidRDefault="00BE444C" w:rsidP="00BE444C">
      <w:pPr>
        <w:pStyle w:val="XMLCode"/>
        <w:ind w:firstLine="539"/>
        <w:rPr>
          <w:ins w:id="412" w:author="nick" w:date="2019-12-19T20:20:00Z"/>
          <w:b/>
          <w:color w:val="0070C0"/>
        </w:rPr>
      </w:pPr>
      <w:ins w:id="413"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414" w:author="nick" w:date="2020-02-10T23:17:00Z"/>
          <w:b/>
          <w:color w:val="0070C0"/>
        </w:rPr>
      </w:pPr>
      <w:ins w:id="415"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416" w:author="nick" w:date="2019-12-19T20:20:00Z"/>
          <w:b/>
          <w:color w:val="0070C0"/>
        </w:rPr>
      </w:pPr>
      <w:ins w:id="417" w:author="nick" w:date="2020-02-10T23:17:00Z">
        <w:r>
          <w:rPr>
            <w:b/>
            <w:color w:val="0070C0"/>
          </w:rPr>
          <w:t xml:space="preserve">   &lt;coefficients </w:t>
        </w:r>
        <w:proofErr w:type="spellStart"/>
        <w:r>
          <w:rPr>
            <w:b/>
            <w:color w:val="0070C0"/>
          </w:rPr>
          <w:t>static_f</w:t>
        </w:r>
      </w:ins>
      <w:ins w:id="418" w:author="nick" w:date="2020-02-10T23:18:00Z">
        <w:r>
          <w:rPr>
            <w:b/>
            <w:color w:val="0070C0"/>
          </w:rPr>
          <w:t>riction</w:t>
        </w:r>
        <w:proofErr w:type="spellEnd"/>
        <w:r>
          <w:rPr>
            <w:b/>
            <w:color w:val="0070C0"/>
          </w:rPr>
          <w:t xml:space="preserve">="0.3" </w:t>
        </w:r>
        <w:proofErr w:type="spellStart"/>
        <w:r>
          <w:rPr>
            <w:b/>
            <w:color w:val="0070C0"/>
          </w:rPr>
          <w:t>kinetic_friction</w:t>
        </w:r>
        <w:proofErr w:type="spellEnd"/>
        <w:r>
          <w:rPr>
            <w:b/>
            <w:color w:val="0070C0"/>
          </w:rPr>
          <w:t>=".25"/&gt;</w:t>
        </w:r>
      </w:ins>
    </w:p>
    <w:p w14:paraId="11455920" w14:textId="65E2FBB7" w:rsidR="00BE444C" w:rsidRPr="00313BC1" w:rsidRDefault="00BE444C" w:rsidP="00BE444C">
      <w:pPr>
        <w:pStyle w:val="XMLCode"/>
        <w:ind w:firstLine="539"/>
        <w:rPr>
          <w:rFonts w:cs="Courier New"/>
          <w:b/>
          <w:szCs w:val="16"/>
        </w:rPr>
      </w:pPr>
      <w:ins w:id="419"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420" w:author="nick" w:date="2019-12-19T20:20:00Z"/>
          <w:rFonts w:cs="Courier New"/>
          <w:b/>
          <w:szCs w:val="16"/>
        </w:rPr>
      </w:pPr>
      <w:del w:id="421"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422" w:author="nick" w:date="2019-12-19T20:20:00Z"/>
          <w:b/>
          <w:color w:val="0070C0"/>
        </w:rPr>
      </w:pPr>
      <w:del w:id="423"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424" w:author="nick" w:date="2019-12-19T20:20:00Z"/>
          <w:b/>
          <w:color w:val="0070C0"/>
        </w:rPr>
      </w:pPr>
      <w:del w:id="425"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426" w:author="nick" w:date="2019-12-19T20:20:00Z"/>
          <w:rFonts w:cs="Courier New"/>
          <w:b/>
          <w:color w:val="0070C0"/>
          <w:szCs w:val="16"/>
        </w:rPr>
      </w:pPr>
      <w:del w:id="427"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428" w:author="nick" w:date="2019-12-19T20:20:00Z"/>
          <w:rFonts w:cs="Courier New"/>
          <w:b/>
          <w:szCs w:val="16"/>
        </w:rPr>
      </w:pPr>
      <w:del w:id="429"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430" w:author="nick" w:date="2019-12-19T20:20:00Z"/>
          <w:rFonts w:cs="Courier New"/>
          <w:b/>
          <w:szCs w:val="16"/>
        </w:rPr>
      </w:pPr>
      <w:del w:id="431"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432" w:author="nick" w:date="2019-12-19T20:20:00Z"/>
          <w:b/>
          <w:color w:val="0070C0"/>
        </w:rPr>
      </w:pPr>
      <w:del w:id="433"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434" w:author="nick" w:date="2019-12-19T20:20:00Z"/>
          <w:b/>
          <w:color w:val="0070C0"/>
        </w:rPr>
      </w:pPr>
      <w:del w:id="435"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436" w:author="nick" w:date="2019-12-19T20:20:00Z"/>
          <w:rFonts w:cs="Courier New"/>
          <w:b/>
          <w:color w:val="0070C0"/>
          <w:szCs w:val="16"/>
        </w:rPr>
      </w:pPr>
      <w:del w:id="437"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438" w:author="nick" w:date="2019-12-19T20:20:00Z"/>
          <w:rFonts w:cs="Courier New"/>
          <w:b/>
          <w:szCs w:val="16"/>
        </w:rPr>
      </w:pPr>
      <w:del w:id="439"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440" w:name="_Ref414837767"/>
      <w:bookmarkStart w:id="441" w:name="_Toc3556955"/>
      <w:bookmarkStart w:id="442" w:name="_Toc34747205"/>
      <w:r>
        <w:t xml:space="preserve">Local </w:t>
      </w:r>
      <w:r w:rsidR="008706FB">
        <w:t>Contact</w:t>
      </w:r>
      <w:r w:rsidRPr="0030552A">
        <w:t xml:space="preserve"> </w:t>
      </w:r>
      <w:r w:rsidR="008706FB">
        <w:t>P</w:t>
      </w:r>
      <w:r>
        <w:t>ropert</w:t>
      </w:r>
      <w:r w:rsidR="008706FB">
        <w:t>ies</w:t>
      </w:r>
      <w:bookmarkEnd w:id="440"/>
      <w:bookmarkEnd w:id="441"/>
      <w:bookmarkEnd w:id="442"/>
      <w:r w:rsidRPr="00F54FFD">
        <w:t xml:space="preserve"> </w:t>
      </w:r>
    </w:p>
    <w:p w14:paraId="48CD41ED" w14:textId="18E269E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371FCC">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371FCC"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83F4BE3" w:rsidR="00B8299F" w:rsidRDefault="00B8299F" w:rsidP="00B8299F">
      <w:pPr>
        <w:pStyle w:val="Beschriftung"/>
        <w:spacing w:before="120"/>
      </w:pPr>
      <w:bookmarkStart w:id="443" w:name="_Toc3566424"/>
      <w:bookmarkStart w:id="444" w:name="_Toc34747427"/>
      <w:r>
        <w:t xml:space="preserve">Table </w:t>
      </w:r>
      <w:r>
        <w:fldChar w:fldCharType="begin"/>
      </w:r>
      <w:r>
        <w:instrText xml:space="preserve"> SEQ Table \* ARABIC </w:instrText>
      </w:r>
      <w:r>
        <w:fldChar w:fldCharType="separate"/>
      </w:r>
      <w:r w:rsidR="00371FCC">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443"/>
      <w:bookmarkEnd w:id="444"/>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445" w:name="_Ref414836574"/>
      <w:bookmarkStart w:id="446" w:name="_Toc3556956"/>
      <w:bookmarkStart w:id="447" w:name="_Toc34747206"/>
      <w:r w:rsidRPr="007055D9">
        <w:t>Joints</w:t>
      </w:r>
      <w:bookmarkEnd w:id="445"/>
      <w:bookmarkEnd w:id="446"/>
      <w:bookmarkEnd w:id="447"/>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486373AC"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371FCC">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4CAC2BB0" w:rsidR="00F63C73" w:rsidRDefault="00F63C73" w:rsidP="00F63C73">
      <w:pPr>
        <w:pStyle w:val="Beschriftung"/>
        <w:spacing w:before="120"/>
      </w:pPr>
      <w:bookmarkStart w:id="448" w:name="_Toc3566425"/>
      <w:bookmarkStart w:id="449" w:name="_Toc34747428"/>
      <w:r>
        <w:t xml:space="preserve">Table </w:t>
      </w:r>
      <w:r>
        <w:fldChar w:fldCharType="begin"/>
      </w:r>
      <w:r>
        <w:instrText xml:space="preserve"> SEQ Table \* ARABIC </w:instrText>
      </w:r>
      <w:r>
        <w:fldChar w:fldCharType="separate"/>
      </w:r>
      <w:r w:rsidR="00371FCC">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448"/>
      <w:bookmarkEnd w:id="449"/>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450" w:name="_Toc428456083"/>
      <w:bookmarkStart w:id="451" w:name="_Toc428537047"/>
      <w:bookmarkStart w:id="452" w:name="_Toc428969366"/>
      <w:bookmarkStart w:id="453" w:name="_Toc429052757"/>
      <w:bookmarkStart w:id="454" w:name="_Toc3556957"/>
      <w:bookmarkStart w:id="455" w:name="_Toc34747207"/>
      <w:bookmarkEnd w:id="450"/>
      <w:bookmarkEnd w:id="451"/>
      <w:bookmarkEnd w:id="452"/>
      <w:bookmarkEnd w:id="453"/>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454"/>
      <w:bookmarkEnd w:id="455"/>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456" w:name="_Toc428279348"/>
      <w:bookmarkStart w:id="457" w:name="_Toc428456085"/>
      <w:bookmarkStart w:id="458" w:name="_Toc428537049"/>
      <w:bookmarkStart w:id="459" w:name="_Toc428969368"/>
      <w:bookmarkStart w:id="460" w:name="_Toc429052759"/>
      <w:bookmarkStart w:id="461" w:name="_Toc3556958"/>
      <w:bookmarkStart w:id="462" w:name="_Toc34747208"/>
      <w:bookmarkEnd w:id="456"/>
      <w:bookmarkEnd w:id="457"/>
      <w:bookmarkEnd w:id="458"/>
      <w:bookmarkEnd w:id="459"/>
      <w:bookmarkEnd w:id="460"/>
      <w:r w:rsidRPr="007055D9">
        <w:t>XML Schema Definition</w:t>
      </w:r>
      <w:bookmarkEnd w:id="461"/>
      <w:bookmarkEnd w:id="462"/>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463" w:name="_Toc334484488"/>
      <w:bookmarkStart w:id="464" w:name="_Toc334486133"/>
      <w:bookmarkStart w:id="465" w:name="XMLStructureConnectionGroups"/>
      <w:bookmarkStart w:id="466" w:name="SeamweldConnectionGroupPart"/>
      <w:bookmarkStart w:id="467" w:name="XMLStructurePartsPIDs"/>
      <w:bookmarkStart w:id="468" w:name="XMLStructureConnections"/>
      <w:bookmarkStart w:id="469" w:name="XMLStructurePointConnections"/>
      <w:bookmarkStart w:id="470" w:name="XMLStructureLineConnections"/>
      <w:bookmarkStart w:id="471" w:name="XMLStructurePlaneConnections"/>
      <w:bookmarkStart w:id="472" w:name="_Toc338938892"/>
      <w:bookmarkStart w:id="473" w:name="_Toc338939088"/>
      <w:bookmarkStart w:id="474" w:name="_Toc3556959"/>
      <w:bookmarkStart w:id="475" w:name="_Toc34747209"/>
      <w:bookmarkEnd w:id="114"/>
      <w:bookmarkEnd w:id="115"/>
      <w:bookmarkEnd w:id="463"/>
      <w:bookmarkEnd w:id="464"/>
      <w:bookmarkEnd w:id="465"/>
      <w:bookmarkEnd w:id="466"/>
      <w:bookmarkEnd w:id="467"/>
      <w:bookmarkEnd w:id="468"/>
      <w:bookmarkEnd w:id="469"/>
      <w:bookmarkEnd w:id="470"/>
      <w:bookmarkEnd w:id="471"/>
      <w:r w:rsidRPr="007055D9">
        <w:lastRenderedPageBreak/>
        <w:t>Data Common to any Connection</w:t>
      </w:r>
      <w:bookmarkEnd w:id="472"/>
      <w:bookmarkEnd w:id="473"/>
      <w:bookmarkEnd w:id="474"/>
      <w:bookmarkEnd w:id="475"/>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76" w:name="_Ref448911656"/>
      <w:bookmarkStart w:id="477" w:name="_Toc3556960"/>
      <w:bookmarkStart w:id="478" w:name="_Toc413359574"/>
      <w:bookmarkStart w:id="479" w:name="_Toc338938893"/>
      <w:bookmarkStart w:id="480" w:name="_Toc338939089"/>
      <w:bookmarkStart w:id="481" w:name="_Toc288196462"/>
      <w:bookmarkStart w:id="482" w:name="_Toc288200760"/>
      <w:bookmarkStart w:id="483" w:name="_Toc34747210"/>
      <w:r>
        <w:t>Indices and their properties</w:t>
      </w:r>
      <w:bookmarkEnd w:id="476"/>
      <w:bookmarkEnd w:id="477"/>
      <w:bookmarkEnd w:id="483"/>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84" w:name="_Toc3556961"/>
      <w:bookmarkStart w:id="485" w:name="_Toc34747211"/>
      <w:r w:rsidRPr="00BD20ED">
        <w:rPr>
          <w:szCs w:val="34"/>
        </w:rPr>
        <w:t xml:space="preserve">Attribute </w:t>
      </w:r>
      <w:r w:rsidRPr="00BD20ED">
        <w:rPr>
          <w:rFonts w:ascii="Courier New" w:hAnsi="Courier New" w:cs="Courier New"/>
          <w:b w:val="0"/>
          <w:szCs w:val="34"/>
          <w:highlight w:val="white"/>
        </w:rPr>
        <w:t>label</w:t>
      </w:r>
      <w:bookmarkEnd w:id="478"/>
      <w:bookmarkEnd w:id="484"/>
      <w:bookmarkEnd w:id="485"/>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86" w:name="_Ref413329202"/>
      <w:bookmarkStart w:id="487" w:name="_Toc413359575"/>
      <w:bookmarkStart w:id="488" w:name="_Toc3556962"/>
      <w:bookmarkStart w:id="489" w:name="_Toc34747212"/>
      <w:r>
        <w:rPr>
          <w:szCs w:val="34"/>
        </w:rPr>
        <w:t>Dimensions and Coordinates</w:t>
      </w:r>
      <w:bookmarkEnd w:id="486"/>
      <w:bookmarkEnd w:id="487"/>
      <w:bookmarkEnd w:id="488"/>
      <w:bookmarkEnd w:id="489"/>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90" w:name="_Toc413359576"/>
      <w:bookmarkStart w:id="491" w:name="_Ref440360308"/>
      <w:bookmarkStart w:id="492" w:name="_Ref440360312"/>
      <w:bookmarkStart w:id="493" w:name="_Ref440360851"/>
      <w:bookmarkStart w:id="494" w:name="_Ref440360857"/>
      <w:bookmarkStart w:id="495" w:name="_Ref440453613"/>
      <w:bookmarkStart w:id="496" w:name="_Ref440453616"/>
      <w:bookmarkStart w:id="497" w:name="_Ref440454500"/>
      <w:bookmarkStart w:id="498" w:name="_Ref440454502"/>
      <w:bookmarkStart w:id="499" w:name="_Toc3556963"/>
      <w:bookmarkStart w:id="500" w:name="_Toc34747213"/>
      <w:r w:rsidRPr="00BD20ED">
        <w:rPr>
          <w:szCs w:val="34"/>
        </w:rPr>
        <w:t xml:space="preserve">Attribute </w:t>
      </w:r>
      <w:proofErr w:type="spellStart"/>
      <w:r>
        <w:rPr>
          <w:rFonts w:ascii="Courier New" w:hAnsi="Courier New" w:cs="Courier New"/>
          <w:b w:val="0"/>
          <w:szCs w:val="34"/>
          <w:highlight w:val="white"/>
        </w:rPr>
        <w:t>quality_control</w:t>
      </w:r>
      <w:bookmarkEnd w:id="490"/>
      <w:bookmarkEnd w:id="491"/>
      <w:bookmarkEnd w:id="492"/>
      <w:bookmarkEnd w:id="493"/>
      <w:bookmarkEnd w:id="494"/>
      <w:bookmarkEnd w:id="495"/>
      <w:bookmarkEnd w:id="496"/>
      <w:bookmarkEnd w:id="497"/>
      <w:bookmarkEnd w:id="498"/>
      <w:bookmarkEnd w:id="499"/>
      <w:bookmarkEnd w:id="500"/>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501" w:name="_Ref428442251"/>
      <w:bookmarkStart w:id="502" w:name="_Toc3556964"/>
      <w:bookmarkStart w:id="503" w:name="_Toc34747214"/>
      <w:r w:rsidRPr="007331A4">
        <w:lastRenderedPageBreak/>
        <w:t>Custom Attributes list</w:t>
      </w:r>
      <w:bookmarkEnd w:id="501"/>
      <w:bookmarkEnd w:id="502"/>
      <w:bookmarkEnd w:id="503"/>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4A482001" w:rsidR="007C39C1" w:rsidRDefault="007C39C1" w:rsidP="007C39C1">
      <w:pPr>
        <w:pStyle w:val="Beschriftung"/>
        <w:spacing w:before="120"/>
        <w:rPr>
          <w:rFonts w:ascii="Courier New" w:hAnsi="Courier New" w:cs="Courier New"/>
          <w:b w:val="0"/>
          <w:i/>
        </w:rPr>
      </w:pPr>
      <w:bookmarkStart w:id="504" w:name="_Toc440039075"/>
      <w:bookmarkStart w:id="505" w:name="_Toc3566426"/>
      <w:bookmarkStart w:id="506" w:name="_Toc34747429"/>
      <w:r>
        <w:t xml:space="preserve">Table </w:t>
      </w:r>
      <w:r>
        <w:fldChar w:fldCharType="begin"/>
      </w:r>
      <w:r>
        <w:instrText xml:space="preserve"> SEQ Table \* ARABIC </w:instrText>
      </w:r>
      <w:r>
        <w:fldChar w:fldCharType="separate"/>
      </w:r>
      <w:r w:rsidR="00371FCC">
        <w:rPr>
          <w:noProof/>
        </w:rPr>
        <w:t>19</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504"/>
      <w:bookmarkEnd w:id="505"/>
      <w:bookmarkEnd w:id="506"/>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0F043EA" w:rsidR="007C39C1" w:rsidRDefault="007C39C1" w:rsidP="007C39C1">
      <w:pPr>
        <w:pStyle w:val="Beschriftung"/>
        <w:spacing w:before="120"/>
      </w:pPr>
      <w:bookmarkStart w:id="507" w:name="_Toc440039076"/>
      <w:bookmarkStart w:id="508" w:name="_Toc3566427"/>
      <w:bookmarkStart w:id="509" w:name="_Toc34747430"/>
      <w:r>
        <w:t xml:space="preserve">Table </w:t>
      </w:r>
      <w:r>
        <w:fldChar w:fldCharType="begin"/>
      </w:r>
      <w:r>
        <w:instrText xml:space="preserve"> SEQ Table \* ARABIC </w:instrText>
      </w:r>
      <w:r>
        <w:fldChar w:fldCharType="separate"/>
      </w:r>
      <w:r w:rsidR="00371FCC">
        <w:rPr>
          <w:noProof/>
        </w:rPr>
        <w:t>20</w:t>
      </w:r>
      <w:r>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507"/>
      <w:bookmarkEnd w:id="508"/>
      <w:bookmarkEnd w:id="509"/>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3A1AEFA" w:rsidR="007C39C1" w:rsidRDefault="007C39C1" w:rsidP="007C39C1">
      <w:pPr>
        <w:pStyle w:val="Beschriftung"/>
        <w:spacing w:before="120"/>
        <w:rPr>
          <w:rFonts w:ascii="Courier New" w:hAnsi="Courier New" w:cs="Courier New"/>
          <w:b w:val="0"/>
          <w:i/>
        </w:rPr>
      </w:pPr>
      <w:bookmarkStart w:id="510" w:name="_Toc440039077"/>
      <w:bookmarkStart w:id="511" w:name="_Toc3566428"/>
      <w:bookmarkStart w:id="512" w:name="_Toc34747431"/>
      <w:r>
        <w:t xml:space="preserve">Table </w:t>
      </w:r>
      <w:r>
        <w:fldChar w:fldCharType="begin"/>
      </w:r>
      <w:r>
        <w:instrText xml:space="preserve"> SEQ Table \* ARABIC </w:instrText>
      </w:r>
      <w:r>
        <w:fldChar w:fldCharType="separate"/>
      </w:r>
      <w:r w:rsidR="00371FCC">
        <w:rPr>
          <w:noProof/>
        </w:rPr>
        <w:t>21</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510"/>
      <w:bookmarkEnd w:id="511"/>
      <w:bookmarkEnd w:id="512"/>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2F63DDA9" w:rsidR="007C39C1" w:rsidRDefault="007C39C1" w:rsidP="007C39C1">
      <w:pPr>
        <w:pStyle w:val="Beschriftung"/>
        <w:spacing w:before="120"/>
      </w:pPr>
      <w:bookmarkStart w:id="513" w:name="_Toc440039078"/>
      <w:bookmarkStart w:id="514" w:name="_Toc3566429"/>
      <w:bookmarkStart w:id="515" w:name="_Toc34747432"/>
      <w:r>
        <w:t xml:space="preserve">Table </w:t>
      </w:r>
      <w:r>
        <w:fldChar w:fldCharType="begin"/>
      </w:r>
      <w:r>
        <w:instrText xml:space="preserve"> SEQ Table \* ARABIC </w:instrText>
      </w:r>
      <w:r>
        <w:fldChar w:fldCharType="separate"/>
      </w:r>
      <w:r w:rsidR="00371FCC">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513"/>
      <w:bookmarkEnd w:id="514"/>
      <w:bookmarkEnd w:id="515"/>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658E7617" w:rsidR="007C39C1" w:rsidRDefault="007C39C1" w:rsidP="007C39C1">
      <w:pPr>
        <w:pStyle w:val="Beschriftung"/>
        <w:spacing w:before="120"/>
      </w:pPr>
      <w:bookmarkStart w:id="516" w:name="_Toc440039079"/>
      <w:bookmarkStart w:id="517" w:name="_Toc3566430"/>
      <w:bookmarkStart w:id="518" w:name="_Toc34747433"/>
      <w:r>
        <w:t xml:space="preserve">Table </w:t>
      </w:r>
      <w:r>
        <w:fldChar w:fldCharType="begin"/>
      </w:r>
      <w:r>
        <w:instrText xml:space="preserve"> SEQ Table \* ARABIC </w:instrText>
      </w:r>
      <w:r>
        <w:fldChar w:fldCharType="separate"/>
      </w:r>
      <w:r w:rsidR="00371FCC">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516"/>
      <w:bookmarkEnd w:id="517"/>
      <w:bookmarkEnd w:id="518"/>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255E1D6" w:rsidR="007C39C1" w:rsidRDefault="007C39C1" w:rsidP="007C39C1">
      <w:pPr>
        <w:pStyle w:val="Beschriftung"/>
        <w:spacing w:before="120"/>
      </w:pPr>
      <w:bookmarkStart w:id="519" w:name="_Toc440039080"/>
      <w:bookmarkStart w:id="520" w:name="_Toc3566431"/>
      <w:bookmarkStart w:id="521" w:name="_Toc34747434"/>
      <w:r>
        <w:t xml:space="preserve">Table </w:t>
      </w:r>
      <w:r>
        <w:fldChar w:fldCharType="begin"/>
      </w:r>
      <w:r>
        <w:instrText xml:space="preserve"> SEQ Table \* ARABIC </w:instrText>
      </w:r>
      <w:r>
        <w:fldChar w:fldCharType="separate"/>
      </w:r>
      <w:r w:rsidR="00371FCC">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519"/>
      <w:bookmarkEnd w:id="520"/>
      <w:bookmarkEnd w:id="521"/>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045010FD" w:rsidR="007C39C1" w:rsidRDefault="007C39C1" w:rsidP="007C39C1">
      <w:pPr>
        <w:pStyle w:val="Beschriftung"/>
        <w:spacing w:before="120"/>
      </w:pPr>
      <w:bookmarkStart w:id="522" w:name="_Toc440039081"/>
      <w:bookmarkStart w:id="523" w:name="_Toc3566432"/>
      <w:bookmarkStart w:id="524" w:name="_Toc34747435"/>
      <w:r>
        <w:t xml:space="preserve">Table </w:t>
      </w:r>
      <w:r>
        <w:fldChar w:fldCharType="begin"/>
      </w:r>
      <w:r>
        <w:instrText xml:space="preserve"> SEQ Table \* ARABIC </w:instrText>
      </w:r>
      <w:r>
        <w:fldChar w:fldCharType="separate"/>
      </w:r>
      <w:r w:rsidR="00371FCC">
        <w:rPr>
          <w:noProof/>
        </w:rPr>
        <w:t>25</w:t>
      </w:r>
      <w:r>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522"/>
      <w:bookmarkEnd w:id="523"/>
      <w:bookmarkEnd w:id="524"/>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16BB404F" w:rsidR="007C39C1" w:rsidRDefault="007C39C1" w:rsidP="007C39C1">
      <w:pPr>
        <w:pStyle w:val="Beschriftung"/>
        <w:spacing w:before="120"/>
      </w:pPr>
      <w:bookmarkStart w:id="525" w:name="_Toc440039082"/>
      <w:bookmarkStart w:id="526" w:name="_Toc3566433"/>
      <w:bookmarkStart w:id="527" w:name="_Toc34747436"/>
      <w:r>
        <w:t xml:space="preserve">Table </w:t>
      </w:r>
      <w:r>
        <w:fldChar w:fldCharType="begin"/>
      </w:r>
      <w:r>
        <w:instrText xml:space="preserve"> SEQ Table \* ARABIC </w:instrText>
      </w:r>
      <w:r>
        <w:fldChar w:fldCharType="separate"/>
      </w:r>
      <w:r w:rsidR="00371FCC">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525"/>
      <w:bookmarkEnd w:id="526"/>
      <w:bookmarkEnd w:id="527"/>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59E73D5A" w:rsidR="007C39C1" w:rsidRDefault="007C39C1" w:rsidP="007C39C1">
      <w:pPr>
        <w:pStyle w:val="Beschriftung"/>
        <w:spacing w:before="120"/>
      </w:pPr>
      <w:bookmarkStart w:id="528" w:name="_Toc440039083"/>
      <w:bookmarkStart w:id="529" w:name="_Toc3566434"/>
      <w:bookmarkStart w:id="530" w:name="_Toc34747437"/>
      <w:r>
        <w:t xml:space="preserve">Table </w:t>
      </w:r>
      <w:r>
        <w:fldChar w:fldCharType="begin"/>
      </w:r>
      <w:r>
        <w:instrText xml:space="preserve"> SEQ Table \* ARABIC </w:instrText>
      </w:r>
      <w:r>
        <w:fldChar w:fldCharType="separate"/>
      </w:r>
      <w:r w:rsidR="00371FCC">
        <w:rPr>
          <w:noProof/>
        </w:rPr>
        <w:t>27</w:t>
      </w:r>
      <w:r>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528"/>
      <w:bookmarkEnd w:id="529"/>
      <w:bookmarkEnd w:id="530"/>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4919408F" w:rsidR="007C39C1" w:rsidRDefault="007C39C1" w:rsidP="007C39C1">
      <w:pPr>
        <w:pStyle w:val="Beschriftung"/>
        <w:spacing w:before="120"/>
      </w:pPr>
      <w:bookmarkStart w:id="531" w:name="_Toc440039084"/>
      <w:bookmarkStart w:id="532" w:name="_Toc3566435"/>
      <w:bookmarkStart w:id="533" w:name="_Toc34747438"/>
      <w:r>
        <w:t xml:space="preserve">Table </w:t>
      </w:r>
      <w:r>
        <w:fldChar w:fldCharType="begin"/>
      </w:r>
      <w:r>
        <w:instrText xml:space="preserve"> SEQ Table \* ARABIC </w:instrText>
      </w:r>
      <w:r>
        <w:fldChar w:fldCharType="separate"/>
      </w:r>
      <w:r w:rsidR="00371FCC">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531"/>
      <w:bookmarkEnd w:id="532"/>
      <w:bookmarkEnd w:id="533"/>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69240793" w:rsidR="007C39C1" w:rsidRDefault="007C39C1" w:rsidP="007C39C1">
      <w:pPr>
        <w:pStyle w:val="Beschriftung"/>
        <w:spacing w:before="120"/>
      </w:pPr>
      <w:bookmarkStart w:id="534" w:name="_Toc440039085"/>
      <w:bookmarkStart w:id="535" w:name="_Toc3566436"/>
      <w:bookmarkStart w:id="536" w:name="_Toc34747439"/>
      <w:r>
        <w:t xml:space="preserve">Table </w:t>
      </w:r>
      <w:r>
        <w:fldChar w:fldCharType="begin"/>
      </w:r>
      <w:r>
        <w:instrText xml:space="preserve"> SEQ Table \* ARABIC </w:instrText>
      </w:r>
      <w:r>
        <w:fldChar w:fldCharType="separate"/>
      </w:r>
      <w:r w:rsidR="00371FCC">
        <w:rPr>
          <w:noProof/>
        </w:rPr>
        <w:t>29</w:t>
      </w:r>
      <w:r>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534"/>
      <w:bookmarkEnd w:id="535"/>
      <w:bookmarkEnd w:id="536"/>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6EA3D033" w:rsidR="007C39C1" w:rsidRDefault="007C39C1" w:rsidP="007C39C1">
      <w:pPr>
        <w:pStyle w:val="Beschriftung"/>
        <w:spacing w:before="120"/>
      </w:pPr>
      <w:bookmarkStart w:id="537" w:name="_Toc440039086"/>
      <w:bookmarkStart w:id="538" w:name="_Toc3566437"/>
      <w:bookmarkStart w:id="539" w:name="_Toc34747440"/>
      <w:r>
        <w:t xml:space="preserve">Table </w:t>
      </w:r>
      <w:r>
        <w:fldChar w:fldCharType="begin"/>
      </w:r>
      <w:r>
        <w:instrText xml:space="preserve"> SEQ Table \* ARABIC </w:instrText>
      </w:r>
      <w:r>
        <w:fldChar w:fldCharType="separate"/>
      </w:r>
      <w:r w:rsidR="00371FCC">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537"/>
      <w:bookmarkEnd w:id="538"/>
      <w:bookmarkEnd w:id="539"/>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540" w:name="_Toc440038865"/>
      <w:bookmarkStart w:id="541" w:name="_Toc3556965"/>
      <w:bookmarkStart w:id="542" w:name="_Toc3474721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540"/>
      <w:bookmarkEnd w:id="541"/>
      <w:bookmarkEnd w:id="542"/>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543" w:name="_Toc440038866"/>
      <w:bookmarkStart w:id="544" w:name="_Toc3556966"/>
      <w:bookmarkStart w:id="545" w:name="_Toc3474721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43"/>
      <w:bookmarkEnd w:id="544"/>
      <w:bookmarkEnd w:id="545"/>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546" w:name="_Toc440038867"/>
      <w:bookmarkStart w:id="547" w:name="_Toc3556967"/>
      <w:bookmarkStart w:id="548" w:name="_Toc3474721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46"/>
      <w:bookmarkEnd w:id="547"/>
      <w:bookmarkEnd w:id="54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49" w:name="_Toc440038868"/>
      <w:bookmarkStart w:id="550" w:name="_Toc3556968"/>
      <w:bookmarkStart w:id="551" w:name="_Toc3474721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49"/>
      <w:bookmarkEnd w:id="550"/>
      <w:bookmarkEnd w:id="551"/>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52" w:name="_Toc3556969"/>
      <w:bookmarkStart w:id="553" w:name="_Toc34747219"/>
      <w:r w:rsidRPr="007055D9">
        <w:lastRenderedPageBreak/>
        <w:t>0D connections</w:t>
      </w:r>
      <w:bookmarkEnd w:id="552"/>
      <w:bookmarkEnd w:id="553"/>
    </w:p>
    <w:p w14:paraId="25FFC0E6" w14:textId="77777777" w:rsidR="002E60CB" w:rsidRPr="00226A3F" w:rsidRDefault="002E60CB" w:rsidP="002E60CB">
      <w:pPr>
        <w:pStyle w:val="berschrift2"/>
        <w:tabs>
          <w:tab w:val="clear" w:pos="576"/>
          <w:tab w:val="left" w:pos="567"/>
          <w:tab w:val="num" w:pos="1134"/>
        </w:tabs>
        <w:ind w:left="578" w:hanging="578"/>
      </w:pPr>
      <w:bookmarkStart w:id="554" w:name="_Toc413359578"/>
      <w:bookmarkStart w:id="555" w:name="_Toc3556970"/>
      <w:bookmarkStart w:id="556" w:name="_Toc34747220"/>
      <w:r w:rsidRPr="00226A3F">
        <w:t>Generic Definitions</w:t>
      </w:r>
      <w:bookmarkEnd w:id="554"/>
      <w:bookmarkEnd w:id="555"/>
      <w:bookmarkEnd w:id="556"/>
    </w:p>
    <w:p w14:paraId="5F980062" w14:textId="77777777" w:rsidR="002E60CB" w:rsidRPr="00226A3F" w:rsidRDefault="002E60CB" w:rsidP="00327322">
      <w:pPr>
        <w:pStyle w:val="berschrift3"/>
      </w:pPr>
      <w:bookmarkStart w:id="557" w:name="_Toc413359579"/>
      <w:bookmarkStart w:id="558" w:name="_Ref428958711"/>
      <w:bookmarkStart w:id="559" w:name="_Toc3556971"/>
      <w:bookmarkStart w:id="560" w:name="_Toc34747221"/>
      <w:r w:rsidRPr="00226A3F">
        <w:t>Identification</w:t>
      </w:r>
      <w:bookmarkEnd w:id="557"/>
      <w:bookmarkEnd w:id="558"/>
      <w:bookmarkEnd w:id="559"/>
      <w:bookmarkEnd w:id="560"/>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1053B631"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371FCC">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8C90DE0" w:rsidR="00646A0E" w:rsidRDefault="00646A0E" w:rsidP="00245478">
      <w:pPr>
        <w:pStyle w:val="Beschriftung"/>
        <w:spacing w:before="120"/>
      </w:pPr>
      <w:bookmarkStart w:id="561" w:name="_Toc3566438"/>
      <w:bookmarkStart w:id="562" w:name="_Toc34747441"/>
      <w:r>
        <w:t xml:space="preserve">Table </w:t>
      </w:r>
      <w:r w:rsidR="00D43112">
        <w:fldChar w:fldCharType="begin"/>
      </w:r>
      <w:r w:rsidR="00D43112">
        <w:instrText xml:space="preserve"> SEQ Table \* ARABIC </w:instrText>
      </w:r>
      <w:r w:rsidR="00D43112">
        <w:fldChar w:fldCharType="separate"/>
      </w:r>
      <w:r w:rsidR="00371FCC">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61"/>
      <w:bookmarkEnd w:id="562"/>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63" w:name="_Ref414563154"/>
      <w:bookmarkStart w:id="564" w:name="_Toc3556972"/>
      <w:bookmarkStart w:id="565" w:name="_Toc34747222"/>
      <w:r w:rsidRPr="007055D9">
        <w:t>Location</w:t>
      </w:r>
      <w:bookmarkEnd w:id="563"/>
      <w:bookmarkEnd w:id="564"/>
      <w:bookmarkEnd w:id="565"/>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CAA46B0" w:rsidR="00431993" w:rsidRDefault="00431993" w:rsidP="00431993">
      <w:pPr>
        <w:pStyle w:val="Beschriftung"/>
        <w:spacing w:before="120"/>
      </w:pPr>
      <w:bookmarkStart w:id="566" w:name="_Toc3566439"/>
      <w:bookmarkStart w:id="567" w:name="_Toc34747442"/>
      <w:r>
        <w:t xml:space="preserve">Table </w:t>
      </w:r>
      <w:r>
        <w:fldChar w:fldCharType="begin"/>
      </w:r>
      <w:r>
        <w:instrText xml:space="preserve"> SEQ Table \* ARABIC </w:instrText>
      </w:r>
      <w:r>
        <w:fldChar w:fldCharType="separate"/>
      </w:r>
      <w:r w:rsidR="00371FCC">
        <w:rPr>
          <w:noProof/>
        </w:rPr>
        <w:t>32</w:t>
      </w:r>
      <w:r>
        <w:fldChar w:fldCharType="end"/>
      </w:r>
      <w:r>
        <w:t xml:space="preserve">: Text values of element </w:t>
      </w:r>
      <w:r w:rsidRPr="00431993">
        <w:rPr>
          <w:rStyle w:val="elementdeftypeChar"/>
          <w:b/>
          <w:i w:val="0"/>
        </w:rPr>
        <w:t>&lt;loc&gt;</w:t>
      </w:r>
      <w:bookmarkEnd w:id="566"/>
      <w:bookmarkEnd w:id="567"/>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68" w:name="_Toc428279359"/>
      <w:bookmarkStart w:id="569" w:name="_Toc428456096"/>
      <w:bookmarkStart w:id="570" w:name="_Toc428537060"/>
      <w:bookmarkStart w:id="571" w:name="_Toc428969379"/>
      <w:bookmarkStart w:id="572" w:name="_Toc429052770"/>
      <w:bookmarkStart w:id="573" w:name="_Direction"/>
      <w:bookmarkStart w:id="574" w:name="_Ref400880511"/>
      <w:bookmarkStart w:id="575" w:name="_Toc413359581"/>
      <w:bookmarkStart w:id="576" w:name="_Toc3556973"/>
      <w:bookmarkStart w:id="577" w:name="_Toc34747223"/>
      <w:bookmarkEnd w:id="568"/>
      <w:bookmarkEnd w:id="569"/>
      <w:bookmarkEnd w:id="570"/>
      <w:bookmarkEnd w:id="571"/>
      <w:bookmarkEnd w:id="572"/>
      <w:bookmarkEnd w:id="573"/>
      <w:r>
        <w:t>Direc</w:t>
      </w:r>
      <w:r w:rsidRPr="00226A3F">
        <w:t>tion</w:t>
      </w:r>
      <w:bookmarkEnd w:id="574"/>
      <w:bookmarkEnd w:id="575"/>
      <w:bookmarkEnd w:id="576"/>
      <w:bookmarkEnd w:id="577"/>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45D3D747" w:rsidR="002E60CB" w:rsidRPr="009366C1" w:rsidRDefault="002E60CB" w:rsidP="00245478">
      <w:pPr>
        <w:pStyle w:val="Beschriftung"/>
        <w:spacing w:before="120"/>
      </w:pPr>
      <w:bookmarkStart w:id="578" w:name="_Toc3566440"/>
      <w:bookmarkStart w:id="579" w:name="_Toc34747443"/>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371FCC">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78"/>
      <w:bookmarkEnd w:id="579"/>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80" w:name="_Toc428279361"/>
      <w:bookmarkStart w:id="581" w:name="_Toc428456098"/>
      <w:bookmarkStart w:id="582" w:name="_Toc3556974"/>
      <w:bookmarkStart w:id="583" w:name="_Toc34747224"/>
      <w:bookmarkEnd w:id="580"/>
      <w:bookmarkEnd w:id="581"/>
      <w:r w:rsidRPr="00736820">
        <w:t>Type</w:t>
      </w:r>
      <w:r w:rsidRPr="007055D9">
        <w:t xml:space="preserve"> Specification</w:t>
      </w:r>
      <w:bookmarkEnd w:id="582"/>
      <w:bookmarkEnd w:id="58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1286824D"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371FCC">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648D3D11"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371FCC">
              <w:rPr>
                <w:sz w:val="20"/>
                <w:szCs w:val="20"/>
              </w:rPr>
              <w:t>5.3.1.3</w:t>
            </w:r>
            <w:r>
              <w:rPr>
                <w:sz w:val="20"/>
                <w:szCs w:val="20"/>
              </w:rPr>
              <w:fldChar w:fldCharType="end"/>
            </w:r>
          </w:p>
        </w:tc>
      </w:tr>
    </w:tbl>
    <w:p w14:paraId="0DA84363" w14:textId="3D00FE50" w:rsidR="001251B7" w:rsidRPr="00226A3F" w:rsidRDefault="001251B7" w:rsidP="00D803E1">
      <w:pPr>
        <w:pStyle w:val="Beschriftung"/>
        <w:spacing w:before="120"/>
      </w:pPr>
      <w:bookmarkStart w:id="584" w:name="_Toc3566441"/>
      <w:bookmarkStart w:id="585" w:name="_Toc34747444"/>
      <w:r>
        <w:t xml:space="preserve">Table </w:t>
      </w:r>
      <w:r w:rsidR="00D43112">
        <w:fldChar w:fldCharType="begin"/>
      </w:r>
      <w:r w:rsidR="00D43112">
        <w:instrText xml:space="preserve"> SEQ Table \* ARABIC </w:instrText>
      </w:r>
      <w:r w:rsidR="00D43112">
        <w:fldChar w:fldCharType="separate"/>
      </w:r>
      <w:r w:rsidR="00371FCC">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84"/>
      <w:bookmarkEnd w:id="585"/>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86" w:name="_Ref428355238"/>
      <w:bookmarkStart w:id="587" w:name="_Toc3556975"/>
      <w:bookmarkStart w:id="588" w:name="_Toc34747225"/>
      <w:r w:rsidRPr="007055D9">
        <w:t xml:space="preserve">Spot </w:t>
      </w:r>
      <w:r w:rsidR="002E657F">
        <w:t>W</w:t>
      </w:r>
      <w:r w:rsidRPr="007055D9">
        <w:t>elds</w:t>
      </w:r>
      <w:bookmarkEnd w:id="586"/>
      <w:bookmarkEnd w:id="587"/>
      <w:bookmarkEnd w:id="588"/>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358C2432"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3E43915A" w14:textId="194019F7" w:rsidR="002E60CB" w:rsidRPr="00226A3F" w:rsidRDefault="002D3000" w:rsidP="002D3000">
      <w:pPr>
        <w:pStyle w:val="Beschriftung"/>
        <w:spacing w:before="120"/>
      </w:pPr>
      <w:bookmarkStart w:id="589" w:name="_Toc3566442"/>
      <w:bookmarkStart w:id="590" w:name="_Toc34747445"/>
      <w:r>
        <w:t xml:space="preserve">Table </w:t>
      </w:r>
      <w:r>
        <w:fldChar w:fldCharType="begin"/>
      </w:r>
      <w:r>
        <w:instrText xml:space="preserve"> SEQ Table \* ARABIC </w:instrText>
      </w:r>
      <w:r>
        <w:fldChar w:fldCharType="separate"/>
      </w:r>
      <w:r w:rsidR="00371FCC">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589"/>
      <w:bookmarkEnd w:id="590"/>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6A321BC4" w:rsidR="00373977" w:rsidRDefault="00373977" w:rsidP="00D06BDF">
      <w:pPr>
        <w:pStyle w:val="Beschriftung"/>
        <w:spacing w:before="120"/>
      </w:pPr>
      <w:bookmarkStart w:id="591" w:name="_Toc3566443"/>
      <w:bookmarkStart w:id="592" w:name="_Toc34747446"/>
      <w:r>
        <w:t xml:space="preserve">Table </w:t>
      </w:r>
      <w:r w:rsidR="00D43112">
        <w:fldChar w:fldCharType="begin"/>
      </w:r>
      <w:r w:rsidR="00D43112">
        <w:instrText xml:space="preserve"> SEQ Table \* ARABIC </w:instrText>
      </w:r>
      <w:r w:rsidR="00D43112">
        <w:fldChar w:fldCharType="separate"/>
      </w:r>
      <w:r w:rsidR="00371FCC">
        <w:rPr>
          <w:noProof/>
        </w:rPr>
        <w:t>36</w:t>
      </w:r>
      <w:r w:rsidR="00D43112">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591"/>
      <w:bookmarkEnd w:id="592"/>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93" w:name="_Toc3556976"/>
      <w:bookmarkStart w:id="594" w:name="_Toc34747226"/>
      <w:r w:rsidRPr="007055D9">
        <w:t>Robscans</w:t>
      </w:r>
      <w:bookmarkEnd w:id="593"/>
      <w:bookmarkEnd w:id="594"/>
    </w:p>
    <w:bookmarkEnd w:id="479"/>
    <w:bookmarkEnd w:id="480"/>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4EBF95F">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21FD129A" w:rsidR="002E60CB" w:rsidRPr="00226A3F" w:rsidRDefault="002E60CB" w:rsidP="002E60CB">
      <w:pPr>
        <w:pStyle w:val="Beschriftung"/>
      </w:pPr>
      <w:bookmarkStart w:id="595" w:name="_Ref401160011"/>
      <w:bookmarkStart w:id="596" w:name="_Toc413359628"/>
      <w:bookmarkStart w:id="597" w:name="_Toc3557087"/>
      <w:bookmarkStart w:id="598" w:name="_Toc34747338"/>
      <w:r w:rsidRPr="00226A3F">
        <w:t xml:space="preserve">Figure </w:t>
      </w:r>
      <w:r w:rsidR="00406B64">
        <w:fldChar w:fldCharType="begin"/>
      </w:r>
      <w:r w:rsidR="00406B64">
        <w:instrText xml:space="preserve"> SEQ Figure \* ARABIC </w:instrText>
      </w:r>
      <w:r w:rsidR="00406B64">
        <w:fldChar w:fldCharType="separate"/>
      </w:r>
      <w:r w:rsidR="00371FCC">
        <w:rPr>
          <w:noProof/>
        </w:rPr>
        <w:t>8</w:t>
      </w:r>
      <w:r w:rsidR="00406B64">
        <w:fldChar w:fldCharType="end"/>
      </w:r>
      <w:bookmarkEnd w:id="595"/>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96"/>
      <w:bookmarkEnd w:id="597"/>
      <w:bookmarkEnd w:id="598"/>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4BFBA58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35948EFF" w14:textId="5BA1CA15" w:rsidR="00E65740" w:rsidRPr="00226A3F" w:rsidRDefault="00B66E76" w:rsidP="00174031">
      <w:pPr>
        <w:pStyle w:val="Beschriftung"/>
        <w:spacing w:before="120"/>
      </w:pPr>
      <w:bookmarkStart w:id="599" w:name="_Toc3566444"/>
      <w:bookmarkStart w:id="600" w:name="_Toc34747447"/>
      <w:r>
        <w:t xml:space="preserve">Table </w:t>
      </w:r>
      <w:r>
        <w:fldChar w:fldCharType="begin"/>
      </w:r>
      <w:r>
        <w:instrText xml:space="preserve"> SEQ Table \* ARABIC </w:instrText>
      </w:r>
      <w:r>
        <w:fldChar w:fldCharType="separate"/>
      </w:r>
      <w:r w:rsidR="00371FCC">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99"/>
      <w:bookmarkEnd w:id="600"/>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5FD72D7C" w:rsidR="002E60CB" w:rsidRDefault="002E60CB" w:rsidP="004B2578">
      <w:pPr>
        <w:pStyle w:val="Beschriftung"/>
        <w:spacing w:before="120"/>
      </w:pPr>
      <w:bookmarkStart w:id="601" w:name="_Toc3566445"/>
      <w:bookmarkStart w:id="602" w:name="_Toc34747448"/>
      <w:r>
        <w:t xml:space="preserve">Table </w:t>
      </w:r>
      <w:r w:rsidR="00D43112">
        <w:fldChar w:fldCharType="begin"/>
      </w:r>
      <w:r w:rsidR="00D43112">
        <w:instrText xml:space="preserve"> SEQ Table \* ARABIC </w:instrText>
      </w:r>
      <w:r w:rsidR="00D43112">
        <w:fldChar w:fldCharType="separate"/>
      </w:r>
      <w:r w:rsidR="00371FCC">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601"/>
      <w:bookmarkEnd w:id="602"/>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2755441" w:rsidR="002E60CB" w:rsidRDefault="00AA6A7E" w:rsidP="004B2578">
      <w:pPr>
        <w:pStyle w:val="Beschriftung"/>
        <w:spacing w:before="120"/>
      </w:pPr>
      <w:bookmarkStart w:id="603" w:name="_Toc3566446"/>
      <w:bookmarkStart w:id="604" w:name="_Toc34747449"/>
      <w:r>
        <w:t xml:space="preserve">Table </w:t>
      </w:r>
      <w:r w:rsidR="00D43112">
        <w:fldChar w:fldCharType="begin"/>
      </w:r>
      <w:r w:rsidR="00D43112">
        <w:instrText xml:space="preserve"> SEQ Table \* ARABIC </w:instrText>
      </w:r>
      <w:r w:rsidR="00D43112">
        <w:fldChar w:fldCharType="separate"/>
      </w:r>
      <w:r w:rsidR="00371FCC">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603"/>
      <w:bookmarkEnd w:id="604"/>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1184B4FE"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371FCC">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605" w:name="_Toc428279365"/>
      <w:bookmarkStart w:id="606" w:name="_Toc428456102"/>
      <w:bookmarkStart w:id="607" w:name="_Toc428537065"/>
      <w:bookmarkStart w:id="608" w:name="_Toc428969384"/>
      <w:bookmarkStart w:id="609" w:name="_Toc429052775"/>
      <w:bookmarkStart w:id="610" w:name="_Toc413359585"/>
      <w:bookmarkStart w:id="611" w:name="_Toc3556977"/>
      <w:bookmarkStart w:id="612" w:name="_Toc34747227"/>
      <w:bookmarkEnd w:id="605"/>
      <w:bookmarkEnd w:id="606"/>
      <w:bookmarkEnd w:id="607"/>
      <w:bookmarkEnd w:id="608"/>
      <w:bookmarkEnd w:id="609"/>
      <w:r w:rsidRPr="00226A3F">
        <w:t>Rivets</w:t>
      </w:r>
      <w:bookmarkEnd w:id="610"/>
      <w:bookmarkEnd w:id="611"/>
      <w:bookmarkEnd w:id="612"/>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46F23D5"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2095739F" w14:textId="0B3C0F97" w:rsidR="002E60CB" w:rsidRDefault="00753389" w:rsidP="00753389">
      <w:pPr>
        <w:pStyle w:val="Beschriftung"/>
        <w:spacing w:before="120"/>
      </w:pPr>
      <w:bookmarkStart w:id="613" w:name="_Toc3566447"/>
      <w:bookmarkStart w:id="614" w:name="_Toc34747450"/>
      <w:r>
        <w:t xml:space="preserve">Table </w:t>
      </w:r>
      <w:r>
        <w:fldChar w:fldCharType="begin"/>
      </w:r>
      <w:r>
        <w:instrText xml:space="preserve"> SEQ Table \* ARABIC </w:instrText>
      </w:r>
      <w:r>
        <w:fldChar w:fldCharType="separate"/>
      </w:r>
      <w:r w:rsidR="00371FCC">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613"/>
      <w:bookmarkEnd w:id="614"/>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0BFA9D63" w:rsidR="002E60CB" w:rsidRDefault="002E60CB" w:rsidP="004B2578">
      <w:pPr>
        <w:pStyle w:val="Beschriftung"/>
        <w:spacing w:before="120"/>
        <w:rPr>
          <w:rFonts w:ascii="Courier New" w:hAnsi="Courier New" w:cs="Courier New"/>
          <w:bCs w:val="0"/>
          <w:i/>
          <w:sz w:val="18"/>
          <w:szCs w:val="18"/>
        </w:rPr>
      </w:pPr>
      <w:bookmarkStart w:id="615" w:name="_Toc3566448"/>
      <w:bookmarkStart w:id="616" w:name="_Toc34747451"/>
      <w:r>
        <w:t xml:space="preserve">Table </w:t>
      </w:r>
      <w:r w:rsidR="00D43112">
        <w:fldChar w:fldCharType="begin"/>
      </w:r>
      <w:r w:rsidR="00D43112">
        <w:instrText xml:space="preserve"> SEQ Table \* ARABIC </w:instrText>
      </w:r>
      <w:r w:rsidR="00D43112">
        <w:fldChar w:fldCharType="separate"/>
      </w:r>
      <w:r w:rsidR="00371FCC">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615"/>
      <w:bookmarkEnd w:id="616"/>
    </w:p>
    <w:p w14:paraId="58BB457C" w14:textId="77777777" w:rsidR="00894B86" w:rsidRDefault="00894B86" w:rsidP="00894B86">
      <w:pPr>
        <w:jc w:val="center"/>
        <w:rPr>
          <w:noProof/>
          <w:lang w:eastAsia="en-US"/>
        </w:rPr>
      </w:pPr>
      <w:r>
        <w:rPr>
          <w:noProof/>
          <w:lang w:eastAsia="en-US"/>
        </w:rPr>
        <w:drawing>
          <wp:inline distT="0" distB="0" distL="0" distR="0" wp14:anchorId="1F3DA0FA" wp14:editId="7BCAA1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27AF2692">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05677FE4">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1D437442"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08D4BC3C" w:rsidR="00894B86" w:rsidRPr="00894B86" w:rsidRDefault="00894B86" w:rsidP="00894B86">
      <w:pPr>
        <w:pStyle w:val="Beschriftung"/>
      </w:pPr>
      <w:bookmarkStart w:id="617" w:name="_Toc3557088"/>
      <w:bookmarkStart w:id="618" w:name="_Toc34747339"/>
      <w:r>
        <w:t xml:space="preserve">Figure </w:t>
      </w:r>
      <w:r w:rsidR="00406B64">
        <w:fldChar w:fldCharType="begin"/>
      </w:r>
      <w:r w:rsidR="00406B64">
        <w:instrText xml:space="preserve"> SEQ Figure \* ARABIC </w:instrText>
      </w:r>
      <w:r w:rsidR="00406B64">
        <w:fldChar w:fldCharType="separate"/>
      </w:r>
      <w:r w:rsidR="00371FCC">
        <w:rPr>
          <w:noProof/>
        </w:rPr>
        <w:t>9</w:t>
      </w:r>
      <w:r w:rsidR="00406B64">
        <w:fldChar w:fldCharType="end"/>
      </w:r>
      <w:r>
        <w:t>: Rivet head types</w:t>
      </w:r>
      <w:bookmarkEnd w:id="617"/>
      <w:bookmarkEnd w:id="618"/>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DB0257A"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371FCC">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B86E33B" w:rsidR="002E60CB" w:rsidRDefault="002E60CB" w:rsidP="00420351">
      <w:pPr>
        <w:pStyle w:val="Beschriftung"/>
        <w:keepNext/>
        <w:keepLines/>
        <w:spacing w:before="120"/>
      </w:pPr>
      <w:bookmarkStart w:id="619" w:name="_Toc3566449"/>
      <w:bookmarkStart w:id="620" w:name="_Toc34747452"/>
      <w:r>
        <w:t xml:space="preserve">Table </w:t>
      </w:r>
      <w:r w:rsidR="00D43112">
        <w:fldChar w:fldCharType="begin"/>
      </w:r>
      <w:r w:rsidR="00D43112">
        <w:instrText xml:space="preserve"> SEQ Table \* ARABIC </w:instrText>
      </w:r>
      <w:r w:rsidR="00D43112">
        <w:fldChar w:fldCharType="separate"/>
      </w:r>
      <w:r w:rsidR="00371FCC">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19"/>
      <w:bookmarkEnd w:id="620"/>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621" w:name="_Toc428279367"/>
      <w:bookmarkStart w:id="622" w:name="_Toc428456104"/>
      <w:bookmarkStart w:id="623" w:name="_Toc428537067"/>
      <w:bookmarkStart w:id="624" w:name="_Toc428969386"/>
      <w:bookmarkStart w:id="625" w:name="_Toc429052777"/>
      <w:bookmarkStart w:id="626" w:name="_Toc413359586"/>
      <w:bookmarkStart w:id="627" w:name="_Toc3556978"/>
      <w:bookmarkStart w:id="628" w:name="_Toc34747228"/>
      <w:bookmarkEnd w:id="621"/>
      <w:bookmarkEnd w:id="622"/>
      <w:bookmarkEnd w:id="623"/>
      <w:bookmarkEnd w:id="624"/>
      <w:bookmarkEnd w:id="625"/>
      <w:r>
        <w:t>Blind</w:t>
      </w:r>
      <w:r w:rsidRPr="00942FED">
        <w:t xml:space="preserve"> Rivets</w:t>
      </w:r>
      <w:bookmarkEnd w:id="626"/>
      <w:bookmarkEnd w:id="627"/>
      <w:bookmarkEnd w:id="628"/>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5E93457" w:rsidR="007A42B3" w:rsidRDefault="00753389" w:rsidP="00753389">
      <w:pPr>
        <w:pStyle w:val="Beschriftung"/>
        <w:spacing w:before="120"/>
      </w:pPr>
      <w:bookmarkStart w:id="629" w:name="_Toc3566450"/>
      <w:bookmarkStart w:id="630" w:name="_Toc34747453"/>
      <w:r>
        <w:t xml:space="preserve">Table </w:t>
      </w:r>
      <w:r>
        <w:fldChar w:fldCharType="begin"/>
      </w:r>
      <w:r>
        <w:instrText xml:space="preserve"> SEQ Table \* ARABIC </w:instrText>
      </w:r>
      <w:r>
        <w:fldChar w:fldCharType="separate"/>
      </w:r>
      <w:r w:rsidR="00371FCC">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29"/>
      <w:bookmarkEnd w:id="630"/>
    </w:p>
    <w:p w14:paraId="55292A36" w14:textId="77777777" w:rsidR="00F15D19" w:rsidRDefault="00F15D19" w:rsidP="00F15D19">
      <w:pPr>
        <w:jc w:val="center"/>
      </w:pPr>
      <w:r>
        <w:rPr>
          <w:noProof/>
          <w:lang w:eastAsia="en-US"/>
        </w:rPr>
        <w:drawing>
          <wp:inline distT="0" distB="0" distL="0" distR="0" wp14:anchorId="1F94D27F" wp14:editId="6EA200ED">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80A7FA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F88F24B"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18E02D96" w:rsidR="00F15D19" w:rsidRDefault="00462FB6" w:rsidP="00462FB6">
      <w:pPr>
        <w:pStyle w:val="Beschriftung"/>
      </w:pPr>
      <w:bookmarkStart w:id="631" w:name="_Toc3557089"/>
      <w:bookmarkStart w:id="632" w:name="_Toc34747340"/>
      <w:r>
        <w:t xml:space="preserve">Figure </w:t>
      </w:r>
      <w:r w:rsidR="00406B64">
        <w:fldChar w:fldCharType="begin"/>
      </w:r>
      <w:r w:rsidR="00406B64">
        <w:instrText xml:space="preserve"> SEQ Figure \* ARABIC </w:instrText>
      </w:r>
      <w:r w:rsidR="00406B64">
        <w:fldChar w:fldCharType="separate"/>
      </w:r>
      <w:r w:rsidR="00371FCC">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31"/>
      <w:bookmarkEnd w:id="63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25D017B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29D4A8BB" w:rsidR="00476C37" w:rsidRPr="00977053" w:rsidRDefault="00476C37" w:rsidP="00812432">
      <w:pPr>
        <w:pStyle w:val="Beschriftung"/>
        <w:spacing w:before="120"/>
      </w:pPr>
      <w:bookmarkStart w:id="633" w:name="_Toc3557090"/>
      <w:bookmarkStart w:id="634" w:name="_Toc34747341"/>
      <w:r>
        <w:t xml:space="preserve">Figure </w:t>
      </w:r>
      <w:r w:rsidR="00406B64">
        <w:fldChar w:fldCharType="begin"/>
      </w:r>
      <w:r w:rsidR="00406B64">
        <w:instrText xml:space="preserve"> SEQ Figure \* ARABIC </w:instrText>
      </w:r>
      <w:r w:rsidR="00406B64">
        <w:fldChar w:fldCharType="separate"/>
      </w:r>
      <w:r w:rsidR="00371FCC">
        <w:rPr>
          <w:noProof/>
        </w:rPr>
        <w:t>11</w:t>
      </w:r>
      <w:r w:rsidR="00406B64">
        <w:fldChar w:fldCharType="end"/>
      </w:r>
      <w:r>
        <w:t xml:space="preserve">: </w:t>
      </w:r>
      <w:r w:rsidR="00812432">
        <w:t>Thick and Thin Assembling</w:t>
      </w:r>
      <w:bookmarkEnd w:id="633"/>
      <w:bookmarkEnd w:id="634"/>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B2B80F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62F26D90" w:rsidR="00812432" w:rsidRPr="00812432" w:rsidRDefault="00812432" w:rsidP="00812432">
      <w:pPr>
        <w:pStyle w:val="Beschriftung"/>
        <w:rPr>
          <w:lang w:eastAsia="en-GB"/>
        </w:rPr>
      </w:pPr>
      <w:bookmarkStart w:id="635" w:name="_Toc3557091"/>
      <w:bookmarkStart w:id="636" w:name="_Toc34747342"/>
      <w:r>
        <w:t xml:space="preserve">Figure </w:t>
      </w:r>
      <w:r w:rsidR="00406B64">
        <w:fldChar w:fldCharType="begin"/>
      </w:r>
      <w:r w:rsidR="00406B64">
        <w:instrText xml:space="preserve"> SEQ Figure \* ARABIC </w:instrText>
      </w:r>
      <w:r w:rsidR="00406B64">
        <w:fldChar w:fldCharType="separate"/>
      </w:r>
      <w:r w:rsidR="00371FCC">
        <w:rPr>
          <w:noProof/>
        </w:rPr>
        <w:t>12</w:t>
      </w:r>
      <w:r w:rsidR="00406B64">
        <w:fldChar w:fldCharType="end"/>
      </w:r>
      <w:r>
        <w:t>: Fastening Soft and Hard</w:t>
      </w:r>
      <w:bookmarkEnd w:id="635"/>
      <w:bookmarkEnd w:id="636"/>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907499">
      <w:pPr>
        <w:keepNext/>
        <w:spacing w:after="0"/>
        <w:rPr>
          <w:sz w:val="18"/>
          <w:lang w:eastAsia="x-none"/>
        </w:rPr>
      </w:pPr>
      <w:bookmarkStart w:id="637" w:name="_Toc428279369"/>
      <w:bookmarkStart w:id="638" w:name="_Toc428965611"/>
      <w:bookmarkEnd w:id="637"/>
      <w:bookmarkEnd w:id="638"/>
      <w:r w:rsidRPr="0062157E">
        <w:rPr>
          <w:sz w:val="18"/>
          <w:lang w:eastAsia="x-none"/>
        </w:rPr>
        <w:t>For further information about the Blind rivets you can check the following document:</w:t>
      </w:r>
    </w:p>
    <w:p w14:paraId="0B76B1D6" w14:textId="7D69AD67" w:rsidR="0062157E" w:rsidRPr="00DB0669" w:rsidRDefault="00DB0669" w:rsidP="00907499">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371FCC">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39" w:name="_Toc428279370"/>
    <w:bookmarkStart w:id="640" w:name="_Toc428456106"/>
    <w:bookmarkStart w:id="641" w:name="_Toc428537069"/>
    <w:bookmarkStart w:id="642" w:name="_Toc428969388"/>
    <w:bookmarkStart w:id="643" w:name="_Toc429052779"/>
    <w:bookmarkStart w:id="644" w:name="_Toc413359587"/>
    <w:bookmarkEnd w:id="639"/>
    <w:bookmarkEnd w:id="640"/>
    <w:bookmarkEnd w:id="641"/>
    <w:bookmarkEnd w:id="642"/>
    <w:bookmarkEnd w:id="643"/>
    <w:p w14:paraId="6391282C" w14:textId="77777777" w:rsidR="002E60CB" w:rsidRPr="00942FED" w:rsidRDefault="00DB0669" w:rsidP="00327322">
      <w:pPr>
        <w:pStyle w:val="berschrift3"/>
      </w:pPr>
      <w:r>
        <w:rPr>
          <w:b w:val="0"/>
          <w:bCs w:val="0"/>
          <w:sz w:val="18"/>
          <w:szCs w:val="24"/>
        </w:rPr>
        <w:lastRenderedPageBreak/>
        <w:fldChar w:fldCharType="end"/>
      </w:r>
      <w:bookmarkStart w:id="645" w:name="_Toc3556979"/>
      <w:bookmarkStart w:id="646" w:name="_Toc34747229"/>
      <w:r w:rsidR="002E60CB" w:rsidRPr="00942FED">
        <w:t>Self</w:t>
      </w:r>
      <w:r w:rsidR="000306B0">
        <w:t>-</w:t>
      </w:r>
      <w:r w:rsidR="002E60CB" w:rsidRPr="00942FED">
        <w:t>Piercing Rivets</w:t>
      </w:r>
      <w:bookmarkEnd w:id="644"/>
      <w:bookmarkEnd w:id="645"/>
      <w:bookmarkEnd w:id="646"/>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0EFFF66D">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C9D73E4">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11B15AA5" w:rsidR="002E60CB" w:rsidRDefault="002E60CB" w:rsidP="004B2578">
      <w:pPr>
        <w:pStyle w:val="Beschriftung"/>
        <w:keepNext/>
      </w:pPr>
      <w:bookmarkStart w:id="647" w:name="_Toc413359629"/>
      <w:bookmarkStart w:id="648" w:name="_Toc3557092"/>
      <w:bookmarkStart w:id="649" w:name="_Toc34747343"/>
      <w:r>
        <w:t xml:space="preserve">Figure </w:t>
      </w:r>
      <w:r w:rsidR="00406B64">
        <w:fldChar w:fldCharType="begin"/>
      </w:r>
      <w:r w:rsidR="00406B64">
        <w:instrText xml:space="preserve"> SEQ Figure \* ARABIC </w:instrText>
      </w:r>
      <w:r w:rsidR="00406B64">
        <w:fldChar w:fldCharType="separate"/>
      </w:r>
      <w:r w:rsidR="00371FCC">
        <w:rPr>
          <w:noProof/>
        </w:rPr>
        <w:t>13</w:t>
      </w:r>
      <w:r w:rsidR="00406B64">
        <w:fldChar w:fldCharType="end"/>
      </w:r>
      <w:r>
        <w:t>: Cross Section of a Self</w:t>
      </w:r>
      <w:r w:rsidR="00920523">
        <w:t>-</w:t>
      </w:r>
      <w:r>
        <w:t>Piercing Rivet</w:t>
      </w:r>
      <w:bookmarkEnd w:id="647"/>
      <w:bookmarkEnd w:id="648"/>
      <w:bookmarkEnd w:id="649"/>
    </w:p>
    <w:p w14:paraId="39A33CF9" w14:textId="77777777" w:rsidR="00C52145" w:rsidRDefault="00C52145" w:rsidP="00C52145">
      <w:pPr>
        <w:keepNext/>
        <w:jc w:val="center"/>
      </w:pPr>
      <w:r>
        <w:rPr>
          <w:noProof/>
          <w:lang w:eastAsia="en-US"/>
        </w:rPr>
        <w:drawing>
          <wp:inline distT="0" distB="0" distL="0" distR="0" wp14:anchorId="3625093A" wp14:editId="0F739F76">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641F1AB"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3657553A" w:rsidR="00C52145" w:rsidRPr="00C52145" w:rsidRDefault="00C52145" w:rsidP="00C52145">
      <w:pPr>
        <w:pStyle w:val="Beschriftung"/>
      </w:pPr>
      <w:bookmarkStart w:id="650" w:name="_Toc3557093"/>
      <w:bookmarkStart w:id="651" w:name="_Toc34747344"/>
      <w:r>
        <w:t xml:space="preserve">Figure </w:t>
      </w:r>
      <w:r>
        <w:fldChar w:fldCharType="begin"/>
      </w:r>
      <w:r>
        <w:instrText xml:space="preserve"> SEQ Figure \* ARABIC </w:instrText>
      </w:r>
      <w:r>
        <w:fldChar w:fldCharType="separate"/>
      </w:r>
      <w:r w:rsidR="00371FCC">
        <w:rPr>
          <w:noProof/>
        </w:rPr>
        <w:t>14</w:t>
      </w:r>
      <w:r>
        <w:fldChar w:fldCharType="end"/>
      </w:r>
      <w:r>
        <w:t>: S</w:t>
      </w:r>
      <w:r>
        <w:rPr>
          <w:rFonts w:ascii="Arial" w:hAnsi="Arial" w:cs="Arial"/>
          <w:color w:val="222222"/>
          <w:shd w:val="clear" w:color="auto" w:fill="FFFFFF"/>
        </w:rPr>
        <w:t>elf-piercing rivet setting apparatus</w:t>
      </w:r>
      <w:bookmarkEnd w:id="650"/>
      <w:bookmarkEnd w:id="651"/>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22721632" w:rsidR="002E60CB" w:rsidRDefault="002E60CB" w:rsidP="004B2578">
      <w:pPr>
        <w:pStyle w:val="Beschriftung"/>
        <w:spacing w:before="120"/>
      </w:pPr>
      <w:bookmarkStart w:id="652" w:name="_Toc3566451"/>
      <w:bookmarkStart w:id="653" w:name="_Toc34747454"/>
      <w:r>
        <w:t xml:space="preserve">Table </w:t>
      </w:r>
      <w:r w:rsidR="00D43112">
        <w:fldChar w:fldCharType="begin"/>
      </w:r>
      <w:r w:rsidR="00D43112">
        <w:instrText xml:space="preserve"> SEQ Table \* ARABIC </w:instrText>
      </w:r>
      <w:r w:rsidR="00D43112">
        <w:fldChar w:fldCharType="separate"/>
      </w:r>
      <w:r w:rsidR="00371FCC">
        <w:rPr>
          <w:noProof/>
        </w:rPr>
        <w:t>44</w:t>
      </w:r>
      <w:r w:rsidR="00D43112">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52"/>
      <w:bookmarkEnd w:id="653"/>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54" w:name="_Toc428456108"/>
      <w:bookmarkStart w:id="655" w:name="_Toc428537071"/>
      <w:bookmarkStart w:id="656" w:name="_Toc428969390"/>
      <w:bookmarkStart w:id="657" w:name="_Toc429052781"/>
      <w:bookmarkStart w:id="658" w:name="_Toc428279372"/>
      <w:bookmarkStart w:id="659" w:name="_Toc428456109"/>
      <w:bookmarkStart w:id="660" w:name="_Toc428537072"/>
      <w:bookmarkStart w:id="661" w:name="_Toc428969391"/>
      <w:bookmarkStart w:id="662" w:name="_Toc429052782"/>
      <w:bookmarkStart w:id="663" w:name="_Toc428279374"/>
      <w:bookmarkStart w:id="664" w:name="_Toc428456111"/>
      <w:bookmarkStart w:id="665" w:name="_Toc428537074"/>
      <w:bookmarkStart w:id="666" w:name="_Toc428969393"/>
      <w:bookmarkStart w:id="667" w:name="_Toc429052784"/>
      <w:bookmarkStart w:id="668" w:name="_Toc428279378"/>
      <w:bookmarkStart w:id="669" w:name="_Toc428456115"/>
      <w:bookmarkStart w:id="670" w:name="_Toc428537078"/>
      <w:bookmarkStart w:id="671" w:name="_Toc428969397"/>
      <w:bookmarkStart w:id="672" w:name="_Toc429052788"/>
      <w:bookmarkStart w:id="673" w:name="_Toc428279380"/>
      <w:bookmarkStart w:id="674" w:name="_Toc428456117"/>
      <w:bookmarkStart w:id="675" w:name="_Toc428537080"/>
      <w:bookmarkStart w:id="676" w:name="_Toc428969399"/>
      <w:bookmarkStart w:id="677" w:name="_Toc429052790"/>
      <w:bookmarkStart w:id="678" w:name="_Toc428279387"/>
      <w:bookmarkStart w:id="679" w:name="_Toc428456124"/>
      <w:bookmarkStart w:id="680" w:name="_Toc428537087"/>
      <w:bookmarkStart w:id="681" w:name="_Toc428969406"/>
      <w:bookmarkStart w:id="682" w:name="_Toc429052797"/>
      <w:bookmarkStart w:id="683" w:name="_Toc428279388"/>
      <w:bookmarkStart w:id="684" w:name="_Toc428456125"/>
      <w:bookmarkStart w:id="685" w:name="_Toc428537088"/>
      <w:bookmarkStart w:id="686" w:name="_Toc428969407"/>
      <w:bookmarkStart w:id="687" w:name="_Toc429052798"/>
      <w:bookmarkStart w:id="688" w:name="_Toc428279389"/>
      <w:bookmarkStart w:id="689" w:name="_Toc428456126"/>
      <w:bookmarkStart w:id="690" w:name="_Toc428537089"/>
      <w:bookmarkStart w:id="691" w:name="_Toc428969408"/>
      <w:bookmarkStart w:id="692" w:name="_Toc429052799"/>
      <w:bookmarkStart w:id="693" w:name="_Toc413359588"/>
      <w:bookmarkStart w:id="694" w:name="_Toc3556980"/>
      <w:bookmarkStart w:id="695" w:name="_Toc34747230"/>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r>
        <w:t>S</w:t>
      </w:r>
      <w:r w:rsidR="002E60CB">
        <w:t>olid</w:t>
      </w:r>
      <w:r w:rsidR="002E60CB" w:rsidRPr="00942FED">
        <w:t xml:space="preserve"> Rivets</w:t>
      </w:r>
      <w:bookmarkEnd w:id="693"/>
      <w:bookmarkEnd w:id="694"/>
      <w:bookmarkEnd w:id="695"/>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61B93D18">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A69A9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629DF64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60FF0698">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2ACE384">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DA100D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4A91EC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70F8640">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99E0EAD">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FA60359">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EDB5AE0">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503A32C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0BFECDAB"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2D587C0E" w:rsidR="00E625EF" w:rsidRDefault="00E625EF" w:rsidP="00E625EF">
      <w:pPr>
        <w:pStyle w:val="Beschriftung"/>
        <w:spacing w:before="120"/>
        <w:rPr>
          <w:rFonts w:cs="Calibri"/>
          <w:sz w:val="18"/>
          <w:szCs w:val="22"/>
          <w:lang w:eastAsia="en-GB"/>
        </w:rPr>
      </w:pPr>
      <w:bookmarkStart w:id="696" w:name="_Toc3566452"/>
      <w:bookmarkStart w:id="697" w:name="_Toc34747455"/>
      <w:r>
        <w:t xml:space="preserve">Table </w:t>
      </w:r>
      <w:r w:rsidR="00D43112">
        <w:fldChar w:fldCharType="begin"/>
      </w:r>
      <w:r w:rsidR="00D43112">
        <w:instrText xml:space="preserve"> SEQ Table \* ARABIC </w:instrText>
      </w:r>
      <w:r w:rsidR="00D43112">
        <w:fldChar w:fldCharType="separate"/>
      </w:r>
      <w:r w:rsidR="00371FCC">
        <w:rPr>
          <w:noProof/>
        </w:rPr>
        <w:t>45</w:t>
      </w:r>
      <w:r w:rsidR="00D43112">
        <w:fldChar w:fldCharType="end"/>
      </w:r>
      <w:r>
        <w:t>: Pictures of all Solid Rivets</w:t>
      </w:r>
      <w:bookmarkEnd w:id="696"/>
      <w:bookmarkEnd w:id="697"/>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63BB7368">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9473892">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60551D58" w:rsidR="00DE1471" w:rsidRDefault="00FE266F" w:rsidP="004B2578">
      <w:pPr>
        <w:pStyle w:val="Beschriftung"/>
        <w:spacing w:before="120"/>
        <w:rPr>
          <w:rFonts w:cs="Calibri"/>
          <w:szCs w:val="22"/>
          <w:lang w:eastAsia="en-GB"/>
        </w:rPr>
      </w:pPr>
      <w:bookmarkStart w:id="698" w:name="_Ref3565285"/>
      <w:bookmarkStart w:id="699" w:name="_Toc3557094"/>
      <w:bookmarkStart w:id="700" w:name="_Toc34747345"/>
      <w:r>
        <w:t xml:space="preserve">Figure </w:t>
      </w:r>
      <w:r w:rsidR="00406B64">
        <w:fldChar w:fldCharType="begin"/>
      </w:r>
      <w:r w:rsidR="00406B64">
        <w:instrText xml:space="preserve"> SEQ Figure \* ARABIC </w:instrText>
      </w:r>
      <w:r w:rsidR="00406B64">
        <w:fldChar w:fldCharType="separate"/>
      </w:r>
      <w:r w:rsidR="00371FCC">
        <w:rPr>
          <w:noProof/>
        </w:rPr>
        <w:t>15</w:t>
      </w:r>
      <w:r w:rsidR="00406B64">
        <w:fldChar w:fldCharType="end"/>
      </w:r>
      <w:bookmarkEnd w:id="698"/>
      <w:r>
        <w:t>: Dimensions of Solid Rivets</w:t>
      </w:r>
      <w:bookmarkEnd w:id="699"/>
      <w:bookmarkEnd w:id="700"/>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701"/>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02"/>
            <w:commentRangeEnd w:id="702"/>
            <w:proofErr w:type="spellEnd"/>
            <w:r w:rsidR="00B14B2C">
              <w:rPr>
                <w:rStyle w:val="Kommentarzeichen"/>
                <w:lang w:eastAsia="x-none"/>
              </w:rPr>
              <w:commentReference w:id="702"/>
            </w:r>
            <w:commentRangeEnd w:id="701"/>
            <w:r w:rsidR="00F1371D">
              <w:rPr>
                <w:rStyle w:val="Kommentarzeichen"/>
                <w:lang w:eastAsia="x-none"/>
              </w:rPr>
              <w:commentReference w:id="701"/>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104F1288" w:rsidR="00DE1471" w:rsidRDefault="005B1B92" w:rsidP="00E55EE7">
      <w:pPr>
        <w:pStyle w:val="Beschriftung"/>
        <w:spacing w:before="120"/>
        <w:rPr>
          <w:rFonts w:cs="Calibri"/>
          <w:sz w:val="18"/>
          <w:szCs w:val="22"/>
          <w:lang w:eastAsia="en-GB"/>
        </w:rPr>
      </w:pPr>
      <w:bookmarkStart w:id="703" w:name="_Toc3566453"/>
      <w:bookmarkStart w:id="704" w:name="_Toc34747456"/>
      <w:r>
        <w:t xml:space="preserve">Table </w:t>
      </w:r>
      <w:r w:rsidR="00D43112">
        <w:fldChar w:fldCharType="begin"/>
      </w:r>
      <w:r w:rsidR="00D43112">
        <w:instrText xml:space="preserve"> SEQ Table \* ARABIC </w:instrText>
      </w:r>
      <w:r w:rsidR="00D43112">
        <w:fldChar w:fldCharType="separate"/>
      </w:r>
      <w:r w:rsidR="00371FCC">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03"/>
      <w:bookmarkEnd w:id="704"/>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2C52001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5878A499" w:rsidR="001B51BC" w:rsidRPr="001B51BC" w:rsidRDefault="001B51BC" w:rsidP="00E719F2">
      <w:pPr>
        <w:pStyle w:val="Beschriftung"/>
        <w:spacing w:before="120"/>
        <w:rPr>
          <w:rFonts w:cs="Calibri"/>
          <w:lang w:eastAsia="en-GB"/>
        </w:rPr>
      </w:pPr>
      <w:bookmarkStart w:id="705" w:name="_Toc3557095"/>
      <w:bookmarkStart w:id="706" w:name="_Toc34747346"/>
      <w:r>
        <w:t xml:space="preserve">Figure </w:t>
      </w:r>
      <w:r w:rsidR="00406B64">
        <w:fldChar w:fldCharType="begin"/>
      </w:r>
      <w:r w:rsidR="00406B64">
        <w:instrText xml:space="preserve"> SEQ Figure \* ARABIC </w:instrText>
      </w:r>
      <w:r w:rsidR="00406B64">
        <w:fldChar w:fldCharType="separate"/>
      </w:r>
      <w:r w:rsidR="00371FCC">
        <w:rPr>
          <w:noProof/>
        </w:rPr>
        <w:t>16</w:t>
      </w:r>
      <w:r w:rsidR="00406B64">
        <w:fldChar w:fldCharType="end"/>
      </w:r>
      <w:r>
        <w:t>: Clinch allowance of solid rivet</w:t>
      </w:r>
      <w:bookmarkEnd w:id="705"/>
      <w:bookmarkEnd w:id="706"/>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707" w:name="_Toc428279391"/>
      <w:bookmarkStart w:id="708" w:name="_Toc428456128"/>
      <w:bookmarkStart w:id="709" w:name="_Toc428537091"/>
      <w:bookmarkStart w:id="710" w:name="_Toc428969410"/>
      <w:bookmarkStart w:id="711" w:name="_Toc429052801"/>
      <w:bookmarkStart w:id="712" w:name="_Toc413359589"/>
      <w:bookmarkStart w:id="713" w:name="_Toc3556981"/>
      <w:bookmarkStart w:id="714" w:name="_Toc34747231"/>
      <w:bookmarkEnd w:id="707"/>
      <w:bookmarkEnd w:id="708"/>
      <w:bookmarkEnd w:id="709"/>
      <w:bookmarkEnd w:id="710"/>
      <w:bookmarkEnd w:id="711"/>
      <w:r w:rsidRPr="00F90632">
        <w:lastRenderedPageBreak/>
        <w:t>Swop Rivets</w:t>
      </w:r>
      <w:bookmarkEnd w:id="712"/>
      <w:bookmarkEnd w:id="713"/>
      <w:bookmarkEnd w:id="714"/>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60D993D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6E78D3BB"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594A5213" w:rsidR="005F05A3" w:rsidRDefault="00C5224D" w:rsidP="00C5224D">
      <w:pPr>
        <w:pStyle w:val="Beschriftung"/>
      </w:pPr>
      <w:bookmarkStart w:id="715" w:name="_Toc3557096"/>
      <w:bookmarkStart w:id="716" w:name="_Toc34747347"/>
      <w:r>
        <w:t xml:space="preserve">Figure </w:t>
      </w:r>
      <w:r w:rsidR="00406B64">
        <w:fldChar w:fldCharType="begin"/>
      </w:r>
      <w:r w:rsidR="00406B64">
        <w:instrText xml:space="preserve"> SEQ Figure \* ARABIC </w:instrText>
      </w:r>
      <w:r w:rsidR="00406B64">
        <w:fldChar w:fldCharType="separate"/>
      </w:r>
      <w:r w:rsidR="00371FCC">
        <w:rPr>
          <w:noProof/>
        </w:rPr>
        <w:t>17</w:t>
      </w:r>
      <w:r w:rsidR="00406B64">
        <w:fldChar w:fldCharType="end"/>
      </w:r>
      <w:r>
        <w:t>: Cross section of a SWOP Rivet</w:t>
      </w:r>
      <w:bookmarkEnd w:id="715"/>
      <w:bookmarkEnd w:id="716"/>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AF2829D" w:rsidR="00FC1F60" w:rsidRDefault="00F90632" w:rsidP="00F90632">
      <w:pPr>
        <w:pStyle w:val="Beschriftung"/>
        <w:spacing w:before="120"/>
      </w:pPr>
      <w:bookmarkStart w:id="717" w:name="_Toc3566454"/>
      <w:bookmarkStart w:id="718" w:name="_Toc34747457"/>
      <w:r>
        <w:t xml:space="preserve">Table </w:t>
      </w:r>
      <w:r w:rsidR="00D43112">
        <w:fldChar w:fldCharType="begin"/>
      </w:r>
      <w:r w:rsidR="00D43112">
        <w:instrText xml:space="preserve"> SEQ Table \* ARABIC </w:instrText>
      </w:r>
      <w:r w:rsidR="00D43112">
        <w:fldChar w:fldCharType="separate"/>
      </w:r>
      <w:r w:rsidR="00371FCC">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7"/>
      <w:bookmarkEnd w:id="718"/>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30150E5C"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371FC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371FCC" w:rsidRPr="007055D9">
        <w:t xml:space="preserve">Spot </w:t>
      </w:r>
      <w:r w:rsidR="00371FCC">
        <w:t>W</w:t>
      </w:r>
      <w:r w:rsidR="00371FCC" w:rsidRPr="007055D9">
        <w:t>elds</w:t>
      </w:r>
      <w:r w:rsidR="00A32748">
        <w:rPr>
          <w:lang w:val="en-US"/>
        </w:rPr>
        <w:fldChar w:fldCharType="end"/>
      </w:r>
      <w:r>
        <w:rPr>
          <w:lang w:val="en-US"/>
        </w:rPr>
        <w:t>.</w:t>
      </w:r>
    </w:p>
    <w:p w14:paraId="01D64ED7" w14:textId="48D84604"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371FC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371FCC" w:rsidRPr="007055D9">
        <w:t xml:space="preserve">Spot </w:t>
      </w:r>
      <w:r w:rsidR="00371FCC">
        <w:t>W</w:t>
      </w:r>
      <w:r w:rsidR="00371FCC"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9" w:name="_Toc428456130"/>
      <w:bookmarkStart w:id="720" w:name="_Toc428537093"/>
      <w:bookmarkStart w:id="721" w:name="_Toc428969412"/>
      <w:bookmarkStart w:id="722" w:name="_Toc429052803"/>
      <w:bookmarkStart w:id="723" w:name="_Toc413359590"/>
      <w:bookmarkStart w:id="724" w:name="_Toc3556982"/>
      <w:bookmarkStart w:id="725" w:name="_Toc34747232"/>
      <w:bookmarkEnd w:id="719"/>
      <w:bookmarkEnd w:id="720"/>
      <w:bookmarkEnd w:id="721"/>
      <w:bookmarkEnd w:id="722"/>
      <w:r>
        <w:lastRenderedPageBreak/>
        <w:t xml:space="preserve">Threaded Connections: </w:t>
      </w:r>
      <w:r w:rsidRPr="00226A3F">
        <w:t>Bolts and Screws</w:t>
      </w:r>
      <w:bookmarkEnd w:id="723"/>
      <w:bookmarkEnd w:id="724"/>
      <w:bookmarkEnd w:id="725"/>
    </w:p>
    <w:p w14:paraId="1A579FAB" w14:textId="77777777" w:rsidR="002E60CB" w:rsidRPr="00942FED" w:rsidRDefault="002E60CB" w:rsidP="00327322">
      <w:pPr>
        <w:pStyle w:val="berschrift3"/>
      </w:pPr>
      <w:bookmarkStart w:id="726" w:name="_Toc413359591"/>
      <w:bookmarkStart w:id="727" w:name="_Toc3556983"/>
      <w:bookmarkStart w:id="728" w:name="_Toc34747233"/>
      <w:r>
        <w:t>Introduction</w:t>
      </w:r>
      <w:bookmarkEnd w:id="726"/>
      <w:bookmarkEnd w:id="727"/>
      <w:bookmarkEnd w:id="728"/>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729" w:author="nick" w:date="2019-10-08T21:10:00Z">
        <w:r w:rsidR="00A15461">
          <w:rPr>
            <w:rStyle w:val="Funotenzeichen"/>
          </w:rPr>
          <w:footnoteReference w:id="14"/>
        </w:r>
      </w:ins>
      <w:r>
        <w:t>:</w:t>
      </w:r>
    </w:p>
    <w:p w14:paraId="69EB9CB4" w14:textId="5CBA506D" w:rsidR="00F256DA" w:rsidRPr="00F256DA" w:rsidRDefault="00F256DA" w:rsidP="000804D1">
      <w:pPr>
        <w:pStyle w:val="Aufzhlungszeichen"/>
        <w:numPr>
          <w:ilvl w:val="0"/>
          <w:numId w:val="19"/>
        </w:numPr>
        <w:rPr>
          <w:ins w:id="730" w:author="nick" w:date="2019-10-08T20:54:00Z"/>
        </w:rPr>
      </w:pPr>
      <w:ins w:id="731" w:author="nick" w:date="2019-10-08T20:54:00Z">
        <w:r w:rsidRPr="00F256DA">
          <w:t>Bolts are for the assembly of unthreaded components, with the aid of a </w:t>
        </w:r>
        <w:r>
          <w:fldChar w:fldCharType="begin"/>
        </w:r>
        <w:r>
          <w:instrText xml:space="preserve"> HYPERLINK "https://en.wikipedia.org/wiki/Nut_(hardware)" \o "Nut (hardware)" </w:instrText>
        </w:r>
      </w:ins>
      <w:ins w:id="732" w:author="nick" w:date="2019-10-08T20:54:00Z">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733" w:author="nick" w:date="2019-10-08T20:54:00Z"/>
        </w:rPr>
      </w:pPr>
      <w:del w:id="734"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735" w:author="nick" w:date="2019-10-08T20:56:00Z">
        <w:r w:rsidRPr="0059233A">
          <w:t>Screws are used in components which contain their own thread, and the screw may even cut its own internal thread into them. </w:t>
        </w:r>
      </w:ins>
      <w:del w:id="736"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737"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160AA9FB">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3227BF1A">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2827A0C" w:rsidR="002E60CB" w:rsidRPr="00226A3F" w:rsidRDefault="00E84826" w:rsidP="00E84826">
      <w:pPr>
        <w:pStyle w:val="Beschriftung"/>
        <w:spacing w:before="120"/>
      </w:pPr>
      <w:bookmarkStart w:id="738" w:name="_Toc413359630"/>
      <w:bookmarkStart w:id="739" w:name="_Toc3557097"/>
      <w:bookmarkStart w:id="740" w:name="_Toc34747348"/>
      <w:r>
        <w:t xml:space="preserve">Figure </w:t>
      </w:r>
      <w:r w:rsidR="00406B64">
        <w:fldChar w:fldCharType="begin"/>
      </w:r>
      <w:r w:rsidR="00406B64">
        <w:instrText xml:space="preserve"> SEQ Figure \* ARABIC </w:instrText>
      </w:r>
      <w:r w:rsidR="00406B64">
        <w:fldChar w:fldCharType="separate"/>
      </w:r>
      <w:r w:rsidR="00371FCC">
        <w:rPr>
          <w:noProof/>
        </w:rPr>
        <w:t>18</w:t>
      </w:r>
      <w:r w:rsidR="00406B64">
        <w:fldChar w:fldCharType="end"/>
      </w:r>
      <w:r>
        <w:t>:</w:t>
      </w:r>
      <w:r w:rsidR="002E60CB">
        <w:t xml:space="preserve"> Bolts and Screws</w:t>
      </w:r>
      <w:bookmarkEnd w:id="738"/>
      <w:bookmarkEnd w:id="739"/>
      <w:bookmarkEnd w:id="740"/>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39DB15C6">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EC9964"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585C87A3" w:rsidR="002E60CB" w:rsidRDefault="002E60CB" w:rsidP="002E60CB">
      <w:pPr>
        <w:pStyle w:val="Beschriftung"/>
        <w:rPr>
          <w:highlight w:val="cyan"/>
        </w:rPr>
      </w:pPr>
      <w:bookmarkStart w:id="741" w:name="_Ref401160020"/>
      <w:bookmarkStart w:id="742" w:name="_Toc413359631"/>
      <w:bookmarkStart w:id="743" w:name="_Toc3557098"/>
      <w:bookmarkStart w:id="744" w:name="_Toc34747349"/>
      <w:r>
        <w:t xml:space="preserve">Figure </w:t>
      </w:r>
      <w:r w:rsidR="00406B64">
        <w:fldChar w:fldCharType="begin"/>
      </w:r>
      <w:r w:rsidR="00406B64">
        <w:instrText xml:space="preserve"> SEQ Figure \* ARABIC </w:instrText>
      </w:r>
      <w:r w:rsidR="00406B64">
        <w:fldChar w:fldCharType="separate"/>
      </w:r>
      <w:r w:rsidR="00371FCC">
        <w:rPr>
          <w:noProof/>
        </w:rPr>
        <w:t>19</w:t>
      </w:r>
      <w:r w:rsidR="00406B64">
        <w:fldChar w:fldCharType="end"/>
      </w:r>
      <w:bookmarkEnd w:id="741"/>
      <w:r>
        <w:t>: Different Screw Forms</w:t>
      </w:r>
      <w:bookmarkEnd w:id="742"/>
      <w:bookmarkEnd w:id="743"/>
      <w:bookmarkEnd w:id="744"/>
    </w:p>
    <w:p w14:paraId="5C349209" w14:textId="77777777" w:rsidR="002E60CB" w:rsidRDefault="004F562F" w:rsidP="002E60CB">
      <w:pPr>
        <w:keepNext/>
        <w:jc w:val="center"/>
      </w:pPr>
      <w:r>
        <w:rPr>
          <w:noProof/>
          <w:lang w:eastAsia="en-US"/>
        </w:rPr>
        <w:drawing>
          <wp:inline distT="0" distB="0" distL="0" distR="0" wp14:anchorId="4B3B9B48" wp14:editId="24DF11CA">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37377226" w:rsidR="002E60CB" w:rsidRPr="001948D2" w:rsidRDefault="002E60CB" w:rsidP="002E60CB">
      <w:pPr>
        <w:pStyle w:val="Beschriftung"/>
        <w:rPr>
          <w:noProof/>
          <w:lang w:val="en-GB" w:eastAsia="en-GB"/>
        </w:rPr>
      </w:pPr>
      <w:bookmarkStart w:id="745" w:name="_Ref401160136"/>
      <w:bookmarkStart w:id="746" w:name="_Toc413359632"/>
      <w:bookmarkStart w:id="747" w:name="_Ref428364733"/>
      <w:bookmarkStart w:id="748" w:name="_Ref428531136"/>
      <w:bookmarkStart w:id="749" w:name="_Toc3557099"/>
      <w:bookmarkStart w:id="750" w:name="_Toc34747350"/>
      <w:r>
        <w:t xml:space="preserve">Figure </w:t>
      </w:r>
      <w:r w:rsidR="00406B64">
        <w:fldChar w:fldCharType="begin"/>
      </w:r>
      <w:r w:rsidR="00406B64">
        <w:instrText xml:space="preserve"> SEQ Figure \* ARABIC </w:instrText>
      </w:r>
      <w:r w:rsidR="00406B64">
        <w:fldChar w:fldCharType="separate"/>
      </w:r>
      <w:r w:rsidR="00371FCC">
        <w:rPr>
          <w:noProof/>
        </w:rPr>
        <w:t>20</w:t>
      </w:r>
      <w:r w:rsidR="00406B64">
        <w:fldChar w:fldCharType="end"/>
      </w:r>
      <w:bookmarkEnd w:id="745"/>
      <w:r>
        <w:t xml:space="preserve">: </w:t>
      </w:r>
      <w:r w:rsidRPr="001B293E">
        <w:t xml:space="preserve">Definition of </w:t>
      </w:r>
      <w:r>
        <w:t>L</w:t>
      </w:r>
      <w:r w:rsidRPr="001B293E">
        <w:t xml:space="preserve">ength and </w:t>
      </w:r>
      <w:r>
        <w:t>H</w:t>
      </w:r>
      <w:r w:rsidRPr="001B293E">
        <w:t xml:space="preserve">ead </w:t>
      </w:r>
      <w:r>
        <w:t>S</w:t>
      </w:r>
      <w:r w:rsidRPr="001B293E">
        <w:t>izes</w:t>
      </w:r>
      <w:bookmarkEnd w:id="746"/>
      <w:bookmarkEnd w:id="747"/>
      <w:bookmarkEnd w:id="748"/>
      <w:bookmarkEnd w:id="749"/>
      <w:bookmarkEnd w:id="750"/>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1CBA497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473177CF"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57F0E7C0" w:rsidR="002E60CB" w:rsidRPr="00F81409" w:rsidRDefault="002E60CB" w:rsidP="002E60CB">
      <w:pPr>
        <w:pStyle w:val="Beschriftung"/>
      </w:pPr>
      <w:bookmarkStart w:id="751" w:name="_Ref413315993"/>
      <w:bookmarkStart w:id="752" w:name="_Toc413359633"/>
      <w:bookmarkStart w:id="753" w:name="_Toc3557100"/>
      <w:bookmarkStart w:id="754" w:name="_Toc34747351"/>
      <w:r w:rsidRPr="00F81409">
        <w:t xml:space="preserve">Figure </w:t>
      </w:r>
      <w:r w:rsidR="00406B64">
        <w:fldChar w:fldCharType="begin"/>
      </w:r>
      <w:r w:rsidR="00406B64">
        <w:instrText xml:space="preserve"> SEQ Figure \* ARABIC </w:instrText>
      </w:r>
      <w:r w:rsidR="00406B64">
        <w:fldChar w:fldCharType="separate"/>
      </w:r>
      <w:r w:rsidR="00371FCC">
        <w:rPr>
          <w:noProof/>
        </w:rPr>
        <w:t>21</w:t>
      </w:r>
      <w:r w:rsidR="00406B64">
        <w:fldChar w:fldCharType="end"/>
      </w:r>
      <w:bookmarkEnd w:id="751"/>
      <w:r w:rsidRPr="00F81409">
        <w:t>: Definition of lead</w:t>
      </w:r>
      <w:r>
        <w:t>,</w:t>
      </w:r>
      <w:r w:rsidRPr="00F81409">
        <w:t xml:space="preserve"> pitch and</w:t>
      </w:r>
      <w:r>
        <w:t xml:space="preserve"> starts</w:t>
      </w:r>
      <w:r w:rsidRPr="00F81409">
        <w:t xml:space="preserve"> of a thread.</w:t>
      </w:r>
      <w:bookmarkEnd w:id="752"/>
      <w:bookmarkEnd w:id="753"/>
      <w:bookmarkEnd w:id="754"/>
      <w:r w:rsidRPr="00F81409">
        <w:t xml:space="preserve"> </w:t>
      </w:r>
    </w:p>
    <w:p w14:paraId="2E070E38" w14:textId="77777777" w:rsidR="00ED267C" w:rsidRPr="00942FED" w:rsidRDefault="00A947CD" w:rsidP="00327322">
      <w:pPr>
        <w:pStyle w:val="berschrift3"/>
      </w:pPr>
      <w:bookmarkStart w:id="755" w:name="_Toc428279395"/>
      <w:bookmarkStart w:id="756" w:name="_Toc428456133"/>
      <w:bookmarkStart w:id="757" w:name="_Toc428537096"/>
      <w:bookmarkStart w:id="758" w:name="_Toc428969415"/>
      <w:bookmarkStart w:id="759" w:name="_Toc429052806"/>
      <w:bookmarkStart w:id="760" w:name="_Toc3556984"/>
      <w:bookmarkStart w:id="761" w:name="_Ref3566661"/>
      <w:bookmarkStart w:id="762" w:name="_Ref4272362"/>
      <w:bookmarkStart w:id="763" w:name="_Toc34747234"/>
      <w:bookmarkEnd w:id="755"/>
      <w:bookmarkEnd w:id="756"/>
      <w:bookmarkEnd w:id="757"/>
      <w:bookmarkEnd w:id="758"/>
      <w:bookmarkEnd w:id="759"/>
      <w:r w:rsidRPr="00A947CD">
        <w:t>Contacts and Friction</w:t>
      </w:r>
      <w:bookmarkEnd w:id="760"/>
      <w:bookmarkEnd w:id="761"/>
      <w:bookmarkEnd w:id="762"/>
      <w:bookmarkEnd w:id="76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64" w:name="_Ref3566632"/>
      <w:r>
        <w:rPr>
          <w:rFonts w:cs="Calibri"/>
          <w:lang w:val="en-US" w:eastAsia="en-GB"/>
        </w:rPr>
        <w:t>the thread</w:t>
      </w:r>
      <w:r w:rsidR="00A947CD" w:rsidRPr="00147227">
        <w:rPr>
          <w:rFonts w:cs="Calibri"/>
          <w:lang w:val="en-US" w:eastAsia="en-GB"/>
        </w:rPr>
        <w:t>.</w:t>
      </w:r>
      <w:bookmarkEnd w:id="764"/>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B97B9E3" w:rsidR="00DA2327" w:rsidRDefault="00DA2327" w:rsidP="00147227">
      <w:pPr>
        <w:autoSpaceDE w:val="0"/>
        <w:autoSpaceDN w:val="0"/>
        <w:adjustRightInd w:val="0"/>
        <w:spacing w:before="120" w:after="0"/>
        <w:jc w:val="both"/>
        <w:rPr>
          <w:rFonts w:cs="Calibri"/>
          <w:szCs w:val="22"/>
          <w:lang w:eastAsia="en-GB"/>
        </w:rPr>
      </w:pPr>
      <w:commentRangeStart w:id="765"/>
      <w:r>
        <w:rPr>
          <w:rFonts w:cs="Calibri"/>
          <w:szCs w:val="22"/>
          <w:lang w:eastAsia="en-GB"/>
        </w:rPr>
        <w:t>Case c. above, of inter-part contacts, is addressed by sections</w:t>
      </w:r>
      <w:del w:id="766" w:author="Dr. Carsten Franke" w:date="2020-03-09T13:14:00Z">
        <w:r w:rsidDel="00DD5BFF">
          <w:rPr>
            <w:rFonts w:cs="Calibri"/>
            <w:szCs w:val="22"/>
            <w:lang w:eastAsia="en-GB"/>
          </w:rPr>
          <w:delText xml:space="preserve"> 5.3.2</w:delText>
        </w:r>
      </w:del>
      <w:ins w:id="767" w:author="Dr. Carsten Franke" w:date="2020-03-09T13:14:00Z">
        <w:r w:rsidR="00DD5BFF">
          <w:rPr>
            <w:rFonts w:cs="Calibri"/>
            <w:szCs w:val="22"/>
            <w:lang w:eastAsia="en-GB"/>
          </w:rPr>
          <w:t> </w:t>
        </w:r>
        <w:r w:rsidR="00DD5BFF">
          <w:rPr>
            <w:rFonts w:cs="Calibri"/>
            <w:szCs w:val="22"/>
            <w:lang w:eastAsia="en-GB"/>
          </w:rPr>
          <w:fldChar w:fldCharType="begin"/>
        </w:r>
        <w:r w:rsidR="00DD5BFF">
          <w:rPr>
            <w:rFonts w:cs="Calibri"/>
            <w:szCs w:val="22"/>
            <w:lang w:eastAsia="en-GB"/>
          </w:rPr>
          <w:instrText xml:space="preserve"> REF _Ref414608310 \r \h </w:instrText>
        </w:r>
      </w:ins>
      <w:r w:rsidR="00DD5BFF">
        <w:rPr>
          <w:rFonts w:cs="Calibri"/>
          <w:szCs w:val="22"/>
          <w:lang w:eastAsia="en-GB"/>
        </w:rPr>
      </w:r>
      <w:r w:rsidR="00DD5BFF">
        <w:rPr>
          <w:rFonts w:cs="Calibri"/>
          <w:szCs w:val="22"/>
          <w:lang w:eastAsia="en-GB"/>
        </w:rPr>
        <w:fldChar w:fldCharType="separate"/>
      </w:r>
      <w:r w:rsidR="00371FCC">
        <w:rPr>
          <w:rFonts w:cs="Calibri"/>
          <w:szCs w:val="22"/>
          <w:lang w:eastAsia="en-GB"/>
        </w:rPr>
        <w:t>5.3.2</w:t>
      </w:r>
      <w:ins w:id="768" w:author="Dr. Carsten Franke" w:date="2020-03-09T13:14:00Z">
        <w:r w:rsidR="00DD5BFF">
          <w:rPr>
            <w:rFonts w:cs="Calibri"/>
            <w:szCs w:val="22"/>
            <w:lang w:eastAsia="en-GB"/>
          </w:rPr>
          <w:fldChar w:fldCharType="end"/>
        </w:r>
      </w:ins>
      <w:r>
        <w:rPr>
          <w:rFonts w:cs="Calibri"/>
          <w:szCs w:val="22"/>
          <w:lang w:eastAsia="en-GB"/>
        </w:rPr>
        <w:t xml:space="preserve"> (</w:t>
      </w:r>
      <w:del w:id="769" w:author="Dr. Carsten Franke" w:date="2020-03-09T13:15:00Z">
        <w:r w:rsidDel="00DD5BFF">
          <w:rPr>
            <w:rFonts w:cs="Calibri"/>
            <w:szCs w:val="22"/>
            <w:lang w:eastAsia="en-GB"/>
          </w:rPr>
          <w:delText>Global Contact Properties</w:delText>
        </w:r>
      </w:del>
      <w:ins w:id="770" w:author="Dr. Carsten Franke" w:date="2020-03-09T13:15:00Z">
        <w:r w:rsidR="00DD5BFF">
          <w:rPr>
            <w:rFonts w:cs="Calibri"/>
            <w:szCs w:val="22"/>
            <w:lang w:eastAsia="en-GB"/>
          </w:rPr>
          <w:fldChar w:fldCharType="begin"/>
        </w:r>
        <w:r w:rsidR="00DD5BFF">
          <w:rPr>
            <w:rFonts w:cs="Calibri"/>
            <w:szCs w:val="22"/>
            <w:lang w:eastAsia="en-GB"/>
          </w:rPr>
          <w:instrText xml:space="preserve"> REF _Ref414608310 \h </w:instrText>
        </w:r>
      </w:ins>
      <w:r w:rsidR="00DD5BFF">
        <w:rPr>
          <w:rFonts w:cs="Calibri"/>
          <w:szCs w:val="22"/>
          <w:lang w:eastAsia="en-GB"/>
        </w:rPr>
      </w:r>
      <w:r w:rsidR="00DD5BFF">
        <w:rPr>
          <w:rFonts w:cs="Calibri"/>
          <w:szCs w:val="22"/>
          <w:lang w:eastAsia="en-GB"/>
        </w:rPr>
        <w:fldChar w:fldCharType="separate"/>
      </w:r>
      <w:r w:rsidR="00371FCC">
        <w:t>Contacts and F</w:t>
      </w:r>
      <w:r w:rsidR="00371FCC" w:rsidRPr="004B7C8B">
        <w:t>riction</w:t>
      </w:r>
      <w:ins w:id="771" w:author="Dr. Carsten Franke" w:date="2020-03-09T13:15:00Z">
        <w:r w:rsidR="00DD5BFF">
          <w:rPr>
            <w:rFonts w:cs="Calibri"/>
            <w:szCs w:val="22"/>
            <w:lang w:eastAsia="en-GB"/>
          </w:rPr>
          <w:fldChar w:fldCharType="end"/>
        </w:r>
      </w:ins>
      <w:r>
        <w:rPr>
          <w:rFonts w:cs="Calibri"/>
          <w:szCs w:val="22"/>
          <w:lang w:eastAsia="en-GB"/>
        </w:rPr>
        <w:t>) and</w:t>
      </w:r>
      <w:del w:id="772" w:author="Dr. Carsten Franke" w:date="2020-03-09T13:14:00Z">
        <w:r w:rsidDel="00DD5BFF">
          <w:rPr>
            <w:rFonts w:cs="Calibri"/>
            <w:szCs w:val="22"/>
            <w:lang w:eastAsia="en-GB"/>
          </w:rPr>
          <w:delText xml:space="preserve"> </w:delText>
        </w:r>
      </w:del>
      <w:del w:id="773" w:author="Dr. Carsten Franke" w:date="2020-03-09T13:13:00Z">
        <w:r w:rsidDel="00DD5BFF">
          <w:rPr>
            <w:rFonts w:cs="Calibri"/>
            <w:szCs w:val="22"/>
            <w:lang w:eastAsia="en-GB"/>
          </w:rPr>
          <w:delText xml:space="preserve"> </w:delText>
        </w:r>
      </w:del>
      <w:del w:id="774" w:author="Dr. Carsten Franke" w:date="2020-03-09T13:14:00Z">
        <w:r w:rsidDel="00DD5BFF">
          <w:rPr>
            <w:rFonts w:cs="Calibri"/>
            <w:szCs w:val="22"/>
            <w:lang w:eastAsia="en-GB"/>
          </w:rPr>
          <w:fldChar w:fldCharType="begin"/>
        </w:r>
        <w:r w:rsidDel="00DD5BFF">
          <w:rPr>
            <w:rFonts w:cs="Calibri"/>
            <w:szCs w:val="22"/>
            <w:lang w:eastAsia="en-GB"/>
          </w:rPr>
          <w:delInstrText xml:space="preserve"> REF _Ref414837767 \w \h </w:delInstrText>
        </w:r>
        <w:r w:rsidDel="00DD5BFF">
          <w:rPr>
            <w:rFonts w:cs="Calibri"/>
            <w:szCs w:val="22"/>
            <w:lang w:eastAsia="en-GB"/>
          </w:rPr>
        </w:r>
        <w:r w:rsidDel="00DD5BFF">
          <w:rPr>
            <w:rFonts w:cs="Calibri"/>
            <w:szCs w:val="22"/>
            <w:lang w:eastAsia="en-GB"/>
          </w:rPr>
          <w:fldChar w:fldCharType="separate"/>
        </w:r>
        <w:r w:rsidR="009B462B" w:rsidDel="00DD5BFF">
          <w:rPr>
            <w:rFonts w:cs="Calibri"/>
            <w:szCs w:val="22"/>
            <w:lang w:eastAsia="en-GB"/>
          </w:rPr>
          <w:delText>5.3.2.5</w:delText>
        </w:r>
        <w:r w:rsidDel="00DD5BFF">
          <w:rPr>
            <w:rFonts w:cs="Calibri"/>
            <w:szCs w:val="22"/>
            <w:lang w:eastAsia="en-GB"/>
          </w:rPr>
          <w:fldChar w:fldCharType="end"/>
        </w:r>
      </w:del>
      <w:ins w:id="775" w:author="Dr. Carsten Franke" w:date="2020-03-09T13:14:00Z">
        <w:r w:rsidR="00DD5BFF">
          <w:rPr>
            <w:rFonts w:cs="Calibri"/>
            <w:szCs w:val="22"/>
            <w:lang w:eastAsia="en-GB"/>
          </w:rPr>
          <w:t> </w:t>
        </w:r>
      </w:ins>
      <w:ins w:id="776"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\r \h </w:instrText>
        </w:r>
      </w:ins>
      <w:r w:rsidR="00DD5BFF">
        <w:rPr>
          <w:rFonts w:cs="Calibri"/>
          <w:szCs w:val="22"/>
          <w:lang w:eastAsia="en-GB"/>
        </w:rPr>
      </w:r>
      <w:r w:rsidR="00DD5BFF">
        <w:rPr>
          <w:rFonts w:cs="Calibri"/>
          <w:szCs w:val="22"/>
          <w:lang w:eastAsia="en-GB"/>
        </w:rPr>
        <w:fldChar w:fldCharType="separate"/>
      </w:r>
      <w:r w:rsidR="00371FCC">
        <w:rPr>
          <w:rFonts w:cs="Calibri"/>
          <w:szCs w:val="22"/>
          <w:lang w:eastAsia="en-GB"/>
        </w:rPr>
        <w:t>5.3.2.5</w:t>
      </w:r>
      <w:ins w:id="777" w:author="Dr. Carsten Franke" w:date="2020-03-09T13:15:00Z">
        <w:r w:rsidR="00DD5BFF">
          <w:rPr>
            <w:rFonts w:cs="Calibri"/>
            <w:szCs w:val="22"/>
            <w:lang w:eastAsia="en-GB"/>
          </w:rPr>
          <w:fldChar w:fldCharType="end"/>
        </w:r>
      </w:ins>
      <w:r>
        <w:rPr>
          <w:rFonts w:cs="Calibri"/>
          <w:szCs w:val="22"/>
          <w:lang w:eastAsia="en-GB"/>
        </w:rPr>
        <w:t xml:space="preserve"> (</w:t>
      </w:r>
      <w:del w:id="778" w:author="Dr. Carsten Franke" w:date="2020-03-09T13:15:00Z">
        <w:r w:rsidDel="00DD5BFF">
          <w:rPr>
            <w:rFonts w:cs="Calibri"/>
            <w:szCs w:val="22"/>
            <w:lang w:eastAsia="en-GB"/>
          </w:rPr>
          <w:delText>Local Contact Properties</w:delText>
        </w:r>
      </w:del>
      <w:ins w:id="779"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\h </w:instrText>
        </w:r>
      </w:ins>
      <w:r w:rsidR="00DD5BFF">
        <w:rPr>
          <w:rFonts w:cs="Calibri"/>
          <w:szCs w:val="22"/>
          <w:lang w:eastAsia="en-GB"/>
        </w:rPr>
      </w:r>
      <w:r w:rsidR="00DD5BFF">
        <w:rPr>
          <w:rFonts w:cs="Calibri"/>
          <w:szCs w:val="22"/>
          <w:lang w:eastAsia="en-GB"/>
        </w:rPr>
        <w:fldChar w:fldCharType="separate"/>
      </w:r>
      <w:r w:rsidR="00371FCC">
        <w:t>Local Contact</w:t>
      </w:r>
      <w:r w:rsidR="00371FCC" w:rsidRPr="0030552A">
        <w:t xml:space="preserve"> </w:t>
      </w:r>
      <w:r w:rsidR="00371FCC">
        <w:t>Properties</w:t>
      </w:r>
      <w:ins w:id="780" w:author="Dr. Carsten Franke" w:date="2020-03-09T13:15:00Z">
        <w:r w:rsidR="00DD5BFF">
          <w:rPr>
            <w:rFonts w:cs="Calibri"/>
            <w:szCs w:val="22"/>
            <w:lang w:eastAsia="en-GB"/>
          </w:rPr>
          <w:fldChar w:fldCharType="end"/>
        </w:r>
      </w:ins>
      <w:r>
        <w:rPr>
          <w:rFonts w:cs="Calibri"/>
          <w:szCs w:val="22"/>
          <w:lang w:eastAsia="en-GB"/>
        </w:rPr>
        <w:t>).</w:t>
      </w:r>
    </w:p>
    <w:p w14:paraId="330D553A" w14:textId="0F151EB8"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781" w:author="nick" w:date="2019-12-19T21:27:00Z">
        <w:r w:rsidR="0097759B">
          <w:rPr>
            <w:rFonts w:cs="Calibri"/>
            <w:szCs w:val="22"/>
            <w:lang w:eastAsia="en-GB"/>
          </w:rPr>
          <w:t xml:space="preserve"> in section</w:t>
        </w:r>
        <w:del w:id="782" w:author="Dr. Carsten Franke" w:date="2020-03-09T13:16:00Z">
          <w:r w:rsidR="0097759B" w:rsidDel="00DD5BFF">
            <w:rPr>
              <w:rFonts w:cs="Calibri"/>
              <w:szCs w:val="22"/>
              <w:lang w:eastAsia="en-GB"/>
            </w:rPr>
            <w:delText xml:space="preserve"> </w:delText>
          </w:r>
        </w:del>
      </w:ins>
      <w:ins w:id="783" w:author="nick" w:date="2019-12-19T21:29:00Z">
        <w:del w:id="784" w:author="Dr. Carsten Franke" w:date="2020-03-09T13:16:00Z">
          <w:r w:rsidR="0097759B" w:rsidDel="00DD5BFF">
            <w:rPr>
              <w:rFonts w:cs="Calibri"/>
              <w:szCs w:val="22"/>
              <w:lang w:eastAsia="en-GB"/>
            </w:rPr>
            <w:fldChar w:fldCharType="begin"/>
          </w:r>
          <w:r w:rsidR="0097759B" w:rsidDel="00DD5BFF">
            <w:rPr>
              <w:rFonts w:cs="Calibri"/>
              <w:szCs w:val="22"/>
              <w:lang w:eastAsia="en-GB"/>
            </w:rPr>
            <w:delInstrText xml:space="preserve"> REF _Ref27683404 \r \h </w:delInstrText>
          </w:r>
        </w:del>
      </w:ins>
      <w:del w:id="785" w:author="Dr. Carsten Franke" w:date="2020-03-09T13:16:00Z">
        <w:r w:rsidR="0097759B" w:rsidDel="00DD5BFF">
          <w:rPr>
            <w:rFonts w:cs="Calibri"/>
            <w:szCs w:val="22"/>
            <w:lang w:eastAsia="en-GB"/>
          </w:rPr>
        </w:r>
        <w:r w:rsidR="0097759B" w:rsidDel="00DD5BFF">
          <w:rPr>
            <w:rFonts w:cs="Calibri"/>
            <w:szCs w:val="22"/>
            <w:lang w:eastAsia="en-GB"/>
          </w:rPr>
          <w:fldChar w:fldCharType="separate"/>
        </w:r>
        <w:r w:rsidR="009B462B" w:rsidDel="00DD5BFF">
          <w:rPr>
            <w:rFonts w:cs="Calibri"/>
            <w:szCs w:val="22"/>
            <w:lang w:eastAsia="en-GB"/>
          </w:rPr>
          <w:delText>7.5.3</w:delText>
        </w:r>
      </w:del>
      <w:ins w:id="786" w:author="nick" w:date="2019-12-19T21:29:00Z">
        <w:del w:id="787" w:author="Dr. Carsten Franke" w:date="2020-03-09T13:16:00Z">
          <w:r w:rsidR="0097759B" w:rsidDel="00DD5BFF">
            <w:rPr>
              <w:rFonts w:cs="Calibri"/>
              <w:szCs w:val="22"/>
              <w:lang w:eastAsia="en-GB"/>
            </w:rPr>
            <w:fldChar w:fldCharType="end"/>
          </w:r>
        </w:del>
      </w:ins>
      <w:ins w:id="788" w:author="Dr. Carsten Franke" w:date="2020-03-09T13:16:00Z">
        <w:r w:rsidR="00DD5BFF">
          <w:rPr>
            <w:rFonts w:cs="Calibri"/>
            <w:szCs w:val="22"/>
            <w:lang w:eastAsia="en-GB"/>
          </w:rPr>
          <w:t> </w:t>
        </w:r>
      </w:ins>
      <w:ins w:id="789" w:author="Dr. Carsten Franke" w:date="2020-03-09T13:17:00Z">
        <w:r w:rsidR="00DD5BFF">
          <w:rPr>
            <w:rFonts w:cs="Calibri"/>
            <w:szCs w:val="22"/>
            <w:lang w:eastAsia="en-GB"/>
          </w:rPr>
          <w:fldChar w:fldCharType="begin"/>
        </w:r>
        <w:r w:rsidR="00DD5BFF">
          <w:rPr>
            <w:rFonts w:cs="Calibri"/>
            <w:szCs w:val="22"/>
            <w:lang w:eastAsia="en-GB"/>
          </w:rPr>
          <w:instrText xml:space="preserve"> REF _Ref34652251 \r \h </w:instrText>
        </w:r>
      </w:ins>
      <w:r w:rsidR="00DD5BFF">
        <w:rPr>
          <w:rFonts w:cs="Calibri"/>
          <w:szCs w:val="22"/>
          <w:lang w:eastAsia="en-GB"/>
        </w:rPr>
      </w:r>
      <w:r w:rsidR="00DD5BFF">
        <w:rPr>
          <w:rFonts w:cs="Calibri"/>
          <w:szCs w:val="22"/>
          <w:lang w:eastAsia="en-GB"/>
        </w:rPr>
        <w:fldChar w:fldCharType="separate"/>
      </w:r>
      <w:r w:rsidR="00371FCC">
        <w:rPr>
          <w:rFonts w:cs="Calibri"/>
          <w:szCs w:val="22"/>
          <w:lang w:eastAsia="en-GB"/>
        </w:rPr>
        <w:t>7.5.3</w:t>
      </w:r>
      <w:ins w:id="790" w:author="Dr. Carsten Franke" w:date="2020-03-09T13:17:00Z">
        <w:r w:rsidR="00DD5BFF">
          <w:rPr>
            <w:rFonts w:cs="Calibri"/>
            <w:szCs w:val="22"/>
            <w:lang w:eastAsia="en-GB"/>
          </w:rPr>
          <w:fldChar w:fldCharType="end"/>
        </w:r>
        <w:r w:rsidR="00DD5BFF">
          <w:rPr>
            <w:rFonts w:cs="Calibri"/>
            <w:szCs w:val="22"/>
            <w:lang w:eastAsia="en-GB"/>
          </w:rPr>
          <w:t xml:space="preserve"> </w:t>
        </w:r>
      </w:ins>
      <w:ins w:id="791" w:author="Dr. Carsten Franke" w:date="2020-03-09T13:16:00Z">
        <w:r w:rsidR="00DD5BFF">
          <w:rPr>
            <w:rFonts w:cs="Calibri"/>
            <w:szCs w:val="22"/>
            <w:lang w:eastAsia="en-GB"/>
          </w:rPr>
          <w:t>(</w:t>
        </w:r>
        <w:r w:rsidR="00DD5BFF">
          <w:rPr>
            <w:rFonts w:cs="Calibri"/>
            <w:szCs w:val="22"/>
            <w:lang w:eastAsia="en-GB"/>
          </w:rPr>
          <w:fldChar w:fldCharType="begin"/>
        </w:r>
        <w:r w:rsidR="00DD5BFF">
          <w:rPr>
            <w:rFonts w:cs="Calibri"/>
            <w:szCs w:val="22"/>
            <w:lang w:eastAsia="en-GB"/>
          </w:rPr>
          <w:instrText xml:space="preserve"> REF _Ref34652201 \h </w:instrText>
        </w:r>
      </w:ins>
      <w:r w:rsidR="00DD5BFF">
        <w:rPr>
          <w:rFonts w:cs="Calibri"/>
          <w:szCs w:val="22"/>
          <w:lang w:eastAsia="en-GB"/>
        </w:rPr>
      </w:r>
      <w:r w:rsidR="00DD5BFF">
        <w:rPr>
          <w:rFonts w:cs="Calibri"/>
          <w:szCs w:val="22"/>
          <w:lang w:eastAsia="en-GB"/>
        </w:rPr>
        <w:fldChar w:fldCharType="separate"/>
      </w:r>
      <w:r w:rsidR="00371FCC">
        <w:t xml:space="preserve">Definition </w:t>
      </w:r>
      <w:r w:rsidR="00371FCC" w:rsidRPr="00287A00">
        <w:rPr>
          <w:szCs w:val="30"/>
        </w:rPr>
        <w:t xml:space="preserve">of </w:t>
      </w:r>
      <w:r w:rsidR="00371FCC">
        <w:rPr>
          <w:szCs w:val="30"/>
        </w:rPr>
        <w:t>e</w:t>
      </w:r>
      <w:r w:rsidR="00371FCC" w:rsidRPr="00287A00">
        <w:rPr>
          <w:szCs w:val="30"/>
        </w:rPr>
        <w:t xml:space="preserve">lement </w:t>
      </w:r>
      <w:r w:rsidR="00371FCC" w:rsidRPr="00287A00">
        <w:rPr>
          <w:rFonts w:ascii="Courier New" w:hAnsi="Courier New" w:cs="Courier New"/>
          <w:i/>
          <w:szCs w:val="30"/>
        </w:rPr>
        <w:t>&lt;</w:t>
      </w:r>
      <w:proofErr w:type="spellStart"/>
      <w:r w:rsidR="00371FCC" w:rsidRPr="00287A00">
        <w:rPr>
          <w:rFonts w:ascii="Courier New" w:hAnsi="Courier New" w:cs="Courier New"/>
          <w:i/>
          <w:szCs w:val="30"/>
        </w:rPr>
        <w:t>threaded_connection</w:t>
      </w:r>
      <w:proofErr w:type="spellEnd"/>
      <w:r w:rsidR="00371FCC">
        <w:rPr>
          <w:rFonts w:ascii="Courier New" w:hAnsi="Courier New" w:cs="Courier New"/>
          <w:i/>
          <w:szCs w:val="30"/>
        </w:rPr>
        <w:t>/</w:t>
      </w:r>
      <w:r w:rsidR="00371FCC" w:rsidRPr="00287A00">
        <w:rPr>
          <w:rFonts w:ascii="Courier New" w:hAnsi="Courier New" w:cs="Courier New"/>
          <w:i/>
          <w:szCs w:val="30"/>
        </w:rPr>
        <w:t>&gt;</w:t>
      </w:r>
      <w:ins w:id="792" w:author="Dr. Carsten Franke" w:date="2020-03-09T13:16:00Z">
        <w:r w:rsidR="00DD5BFF">
          <w:rPr>
            <w:rFonts w:cs="Calibri"/>
            <w:szCs w:val="22"/>
            <w:lang w:eastAsia="en-GB"/>
          </w:rPr>
          <w:fldChar w:fldCharType="end"/>
        </w:r>
      </w:ins>
      <w:ins w:id="793" w:author="nick" w:date="2019-12-19T21:30:00Z">
        <w:r w:rsidR="0097759B">
          <w:rPr>
            <w:rFonts w:cs="Calibri"/>
            <w:szCs w:val="22"/>
            <w:lang w:eastAsia="en-GB"/>
          </w:rPr>
          <w:t>.</w:t>
        </w:r>
      </w:ins>
      <w:del w:id="794" w:author="nick" w:date="2019-12-19T21:27:00Z">
        <w:r w:rsidDel="0097759B">
          <w:rPr>
            <w:rFonts w:cs="Calibri"/>
            <w:szCs w:val="22"/>
            <w:lang w:eastAsia="en-GB"/>
          </w:rPr>
          <w:delText xml:space="preserve"> by the following XML elements.</w:delText>
        </w:r>
      </w:del>
      <w:commentRangeEnd w:id="765"/>
      <w:r w:rsidR="0097759B">
        <w:rPr>
          <w:rStyle w:val="Kommentarzeichen"/>
          <w:lang w:eastAsia="x-none"/>
        </w:rPr>
        <w:commentReference w:id="765"/>
      </w:r>
    </w:p>
    <w:p w14:paraId="5C7E422F" w14:textId="3E068468" w:rsidR="00147227" w:rsidDel="0097759B" w:rsidRDefault="00147227" w:rsidP="00B22204">
      <w:pPr>
        <w:autoSpaceDE w:val="0"/>
        <w:autoSpaceDN w:val="0"/>
        <w:adjustRightInd w:val="0"/>
        <w:spacing w:before="120"/>
        <w:jc w:val="both"/>
        <w:rPr>
          <w:del w:id="795" w:author="nick" w:date="2019-12-19T21:30:00Z"/>
          <w:rFonts w:cs="Calibri"/>
          <w:szCs w:val="22"/>
          <w:lang w:eastAsia="en-GB"/>
        </w:rPr>
      </w:pPr>
      <w:del w:id="796"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797"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798" w:author="nick" w:date="2019-12-19T21:30:00Z"/>
                <w:b/>
                <w:i/>
              </w:rPr>
            </w:pPr>
            <w:del w:id="799"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800" w:author="nick" w:date="2019-12-19T21:30:00Z"/>
                <w:b/>
                <w:i/>
              </w:rPr>
            </w:pPr>
            <w:del w:id="801"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802" w:author="nick" w:date="2019-12-19T21:30:00Z"/>
                <w:b/>
                <w:i/>
              </w:rPr>
            </w:pPr>
            <w:del w:id="803"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804" w:author="nick" w:date="2019-12-19T21:30:00Z"/>
                <w:b/>
                <w:i/>
              </w:rPr>
            </w:pPr>
            <w:del w:id="805" w:author="nick" w:date="2019-12-19T21:30:00Z">
              <w:r w:rsidRPr="00226A3F" w:rsidDel="0097759B">
                <w:rPr>
                  <w:b/>
                  <w:i/>
                </w:rPr>
                <w:delText>Constraint</w:delText>
              </w:r>
            </w:del>
          </w:p>
        </w:tc>
      </w:tr>
      <w:tr w:rsidR="0097142B" w:rsidRPr="00226A3F" w:rsidDel="0097759B" w14:paraId="76EED9E3" w14:textId="37B1B569" w:rsidTr="0097142B">
        <w:trPr>
          <w:jc w:val="center"/>
          <w:del w:id="806" w:author="nick" w:date="2019-12-19T21:30:00Z"/>
        </w:trPr>
        <w:tc>
          <w:tcPr>
            <w:tcW w:w="2111" w:type="dxa"/>
            <w:shd w:val="clear" w:color="auto" w:fill="auto"/>
          </w:tcPr>
          <w:p w14:paraId="0E76C4C6" w14:textId="2A747B56" w:rsidR="0097142B" w:rsidRPr="00226A3F" w:rsidDel="0097759B" w:rsidRDefault="0097142B" w:rsidP="0097142B">
            <w:pPr>
              <w:rPr>
                <w:del w:id="807" w:author="nick" w:date="2019-12-19T21:30:00Z"/>
                <w:sz w:val="20"/>
                <w:szCs w:val="20"/>
              </w:rPr>
            </w:pPr>
            <w:del w:id="808"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809" w:author="nick" w:date="2019-12-19T21:30:00Z"/>
                <w:sz w:val="20"/>
                <w:szCs w:val="20"/>
              </w:rPr>
            </w:pPr>
            <w:del w:id="810"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811" w:author="nick" w:date="2019-12-19T21:30:00Z"/>
                <w:sz w:val="20"/>
                <w:szCs w:val="20"/>
              </w:rPr>
            </w:pPr>
            <w:del w:id="812"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813"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Beschriftung"/>
        <w:spacing w:before="120"/>
        <w:rPr>
          <w:del w:id="814" w:author="nick" w:date="2019-12-19T21:30:00Z"/>
          <w:rFonts w:cs="Calibri"/>
          <w:szCs w:val="22"/>
          <w:lang w:eastAsia="en-GB"/>
        </w:rPr>
      </w:pPr>
      <w:bookmarkStart w:id="815" w:name="_Toc3566455"/>
      <w:del w:id="816"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48</w:delText>
        </w:r>
        <w:r w:rsidR="00D43112" w:rsidDel="0097759B">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15"/>
      </w:del>
    </w:p>
    <w:p w14:paraId="1425EBBB" w14:textId="5D397497" w:rsidR="004C405D" w:rsidDel="0097759B" w:rsidRDefault="004C405D" w:rsidP="004C405D">
      <w:pPr>
        <w:autoSpaceDE w:val="0"/>
        <w:autoSpaceDN w:val="0"/>
        <w:adjustRightInd w:val="0"/>
        <w:spacing w:after="0"/>
        <w:rPr>
          <w:del w:id="817" w:author="nick" w:date="2019-12-19T21:30:00Z"/>
          <w:rFonts w:cs="Calibri"/>
          <w:szCs w:val="22"/>
          <w:lang w:eastAsia="en-GB"/>
        </w:rPr>
      </w:pPr>
      <w:del w:id="818"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819" w:author="nick" w:date="2019-12-19T21:30:00Z"/>
          <w:rFonts w:ascii="Courier" w:hAnsi="Courier" w:cs="Courier"/>
          <w:b/>
          <w:bCs/>
          <w:i/>
          <w:iCs/>
          <w:sz w:val="18"/>
          <w:szCs w:val="18"/>
          <w:lang w:eastAsia="en-GB"/>
        </w:rPr>
      </w:pPr>
      <w:del w:id="820"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821"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822" w:author="nick" w:date="2019-12-19T21:30:00Z"/>
                <w:b/>
                <w:i/>
              </w:rPr>
            </w:pPr>
            <w:del w:id="823"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824" w:author="nick" w:date="2019-12-19T21:30:00Z"/>
                <w:b/>
                <w:i/>
              </w:rPr>
            </w:pPr>
            <w:del w:id="825"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826" w:author="nick" w:date="2019-12-19T21:30:00Z"/>
                <w:b/>
                <w:i/>
              </w:rPr>
            </w:pPr>
            <w:del w:id="827"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828" w:author="nick" w:date="2019-12-19T21:30:00Z"/>
                <w:b/>
                <w:i/>
              </w:rPr>
            </w:pPr>
            <w:del w:id="829"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830" w:author="nick" w:date="2019-12-19T21:30:00Z"/>
                <w:b/>
                <w:i/>
              </w:rPr>
            </w:pPr>
            <w:del w:id="831" w:author="nick" w:date="2019-12-19T21:30:00Z">
              <w:r w:rsidRPr="00226A3F" w:rsidDel="0097759B">
                <w:rPr>
                  <w:b/>
                  <w:i/>
                </w:rPr>
                <w:delText>Constraint</w:delText>
              </w:r>
            </w:del>
          </w:p>
        </w:tc>
      </w:tr>
      <w:tr w:rsidR="004B2578" w:rsidRPr="00226A3F" w:rsidDel="0097759B" w14:paraId="442EF628" w14:textId="04869973" w:rsidTr="006C2299">
        <w:trPr>
          <w:jc w:val="center"/>
          <w:del w:id="832"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833" w:author="nick" w:date="2019-12-19T21:30:00Z"/>
                <w:sz w:val="20"/>
                <w:szCs w:val="20"/>
              </w:rPr>
            </w:pPr>
            <w:del w:id="834"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835" w:author="nick" w:date="2019-12-19T21:30:00Z"/>
                <w:sz w:val="20"/>
                <w:szCs w:val="20"/>
              </w:rPr>
            </w:pPr>
            <w:del w:id="836"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837" w:author="nick" w:date="2019-12-19T21:30:00Z"/>
                <w:sz w:val="20"/>
                <w:szCs w:val="20"/>
              </w:rPr>
            </w:pPr>
            <w:del w:id="838"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839" w:author="nick" w:date="2019-12-19T21:30:00Z"/>
                <w:sz w:val="20"/>
                <w:szCs w:val="20"/>
              </w:rPr>
            </w:pPr>
            <w:del w:id="840"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841" w:author="nick" w:date="2019-12-19T21:30:00Z"/>
                <w:sz w:val="20"/>
                <w:szCs w:val="20"/>
              </w:rPr>
            </w:pPr>
            <w:del w:id="842"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843" w:author="nick" w:date="2019-12-19T21:30:00Z"/>
                <w:rFonts w:cs="Calibri"/>
                <w:sz w:val="20"/>
                <w:szCs w:val="20"/>
                <w:lang w:eastAsia="en-GB"/>
              </w:rPr>
            </w:pPr>
            <w:del w:id="844"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845" w:author="nick" w:date="2019-12-19T21:30:00Z"/>
                <w:sz w:val="20"/>
                <w:szCs w:val="20"/>
              </w:rPr>
            </w:pPr>
            <w:del w:id="846"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847"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848" w:author="nick" w:date="2019-12-19T21:30:00Z"/>
                <w:sz w:val="20"/>
                <w:szCs w:val="20"/>
              </w:rPr>
            </w:pPr>
            <w:del w:id="849"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850" w:author="nick" w:date="2019-12-19T21:30:00Z"/>
                <w:sz w:val="20"/>
                <w:szCs w:val="20"/>
              </w:rPr>
            </w:pPr>
            <w:del w:id="851"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852" w:author="nick" w:date="2019-12-19T21:30:00Z"/>
                <w:sz w:val="20"/>
                <w:szCs w:val="20"/>
              </w:rPr>
            </w:pPr>
            <w:del w:id="853"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854" w:author="nick" w:date="2019-12-19T21:30:00Z"/>
                <w:sz w:val="20"/>
                <w:szCs w:val="20"/>
              </w:rPr>
            </w:pPr>
            <w:del w:id="855"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856" w:author="nick" w:date="2019-12-19T21:30:00Z"/>
                <w:sz w:val="20"/>
                <w:szCs w:val="20"/>
              </w:rPr>
            </w:pPr>
            <w:del w:id="857"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858"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859" w:author="nick" w:date="2019-12-19T21:30:00Z"/>
                <w:sz w:val="20"/>
                <w:szCs w:val="20"/>
              </w:rPr>
            </w:pPr>
            <w:del w:id="860"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861" w:author="nick" w:date="2019-12-19T21:30:00Z"/>
                <w:sz w:val="20"/>
                <w:szCs w:val="20"/>
              </w:rPr>
            </w:pPr>
            <w:del w:id="862"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863" w:author="nick" w:date="2019-12-19T21:30:00Z"/>
                <w:sz w:val="20"/>
                <w:szCs w:val="20"/>
              </w:rPr>
            </w:pPr>
            <w:del w:id="864"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865" w:author="nick" w:date="2019-12-19T21:30:00Z"/>
                <w:sz w:val="20"/>
                <w:szCs w:val="20"/>
              </w:rPr>
            </w:pPr>
            <w:del w:id="866"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867" w:author="nick" w:date="2019-12-19T21:30:00Z"/>
                <w:sz w:val="20"/>
                <w:szCs w:val="20"/>
              </w:rPr>
            </w:pPr>
          </w:p>
        </w:tc>
      </w:tr>
    </w:tbl>
    <w:p w14:paraId="49770BC8" w14:textId="704E13BD" w:rsidR="004C405D" w:rsidRPr="004C405D" w:rsidDel="0097759B" w:rsidRDefault="0009096F" w:rsidP="00913551">
      <w:pPr>
        <w:pStyle w:val="Beschriftung"/>
        <w:spacing w:before="120"/>
        <w:rPr>
          <w:del w:id="868" w:author="nick" w:date="2019-12-19T21:30:00Z"/>
          <w:rFonts w:asciiTheme="minorHAnsi" w:hAnsiTheme="minorHAnsi" w:cstheme="minorHAnsi"/>
          <w:bCs w:val="0"/>
          <w:iCs/>
          <w:sz w:val="22"/>
          <w:szCs w:val="22"/>
          <w:lang w:eastAsia="en-GB"/>
        </w:rPr>
      </w:pPr>
      <w:bookmarkStart w:id="869" w:name="_Toc3566456"/>
      <w:del w:id="870"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49</w:delText>
        </w:r>
        <w:r w:rsidR="00D43112" w:rsidDel="0097759B">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69"/>
      </w:del>
    </w:p>
    <w:p w14:paraId="770BD65D" w14:textId="1A79DBFB" w:rsidR="006C2299" w:rsidDel="0097759B" w:rsidRDefault="006C2299" w:rsidP="00225E9C">
      <w:pPr>
        <w:keepNext/>
        <w:autoSpaceDE w:val="0"/>
        <w:autoSpaceDN w:val="0"/>
        <w:adjustRightInd w:val="0"/>
        <w:spacing w:after="0"/>
        <w:rPr>
          <w:del w:id="871" w:author="nick" w:date="2019-12-19T21:30:00Z"/>
          <w:rFonts w:cs="Calibri"/>
          <w:szCs w:val="22"/>
          <w:lang w:eastAsia="en-GB"/>
        </w:rPr>
      </w:pPr>
      <w:del w:id="872"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enabsatz"/>
        <w:numPr>
          <w:ilvl w:val="0"/>
          <w:numId w:val="33"/>
        </w:numPr>
        <w:autoSpaceDE w:val="0"/>
        <w:autoSpaceDN w:val="0"/>
        <w:adjustRightInd w:val="0"/>
        <w:ind w:left="709"/>
        <w:jc w:val="both"/>
        <w:rPr>
          <w:del w:id="873" w:author="nick" w:date="2019-12-19T21:30:00Z"/>
          <w:rFonts w:cs="Calibri"/>
          <w:lang w:val="en-US" w:eastAsia="en-GB"/>
        </w:rPr>
      </w:pPr>
      <w:del w:id="874"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enabsatz"/>
        <w:numPr>
          <w:ilvl w:val="0"/>
          <w:numId w:val="33"/>
        </w:numPr>
        <w:autoSpaceDE w:val="0"/>
        <w:autoSpaceDN w:val="0"/>
        <w:adjustRightInd w:val="0"/>
        <w:jc w:val="both"/>
        <w:rPr>
          <w:del w:id="875" w:author="nick" w:date="2019-12-19T21:30:00Z"/>
          <w:rFonts w:cs="Calibri"/>
          <w:lang w:val="en-US" w:eastAsia="en-GB"/>
        </w:rPr>
      </w:pPr>
      <w:del w:id="876"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enabsatz"/>
        <w:numPr>
          <w:ilvl w:val="0"/>
          <w:numId w:val="33"/>
        </w:numPr>
        <w:autoSpaceDE w:val="0"/>
        <w:autoSpaceDN w:val="0"/>
        <w:adjustRightInd w:val="0"/>
        <w:jc w:val="both"/>
        <w:rPr>
          <w:del w:id="877" w:author="nick" w:date="2019-12-19T21:30:00Z"/>
          <w:rFonts w:cs="Calibri"/>
          <w:lang w:val="en-US" w:eastAsia="en-GB"/>
        </w:rPr>
      </w:pPr>
      <w:del w:id="878"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879" w:author="nick" w:date="2019-12-19T21:30:00Z"/>
          <w:rFonts w:asciiTheme="minorHAnsi" w:hAnsiTheme="minorHAnsi" w:cstheme="minorHAnsi"/>
          <w:bCs/>
          <w:iCs/>
          <w:szCs w:val="22"/>
          <w:lang w:eastAsia="en-GB"/>
        </w:rPr>
      </w:pPr>
      <w:del w:id="880"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881" w:author="nick" w:date="2019-12-19T21:36:00Z"/>
        </w:rPr>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rPr>
          <w:ins w:id="882" w:author="nick" w:date="2019-12-19T21:32:00Z"/>
        </w:rPr>
      </w:pPr>
      <w:ins w:id="883" w:author="nick" w:date="2019-12-19T21:36:00Z">
        <w:r>
          <w:t xml:space="preserve">                            </w:t>
        </w:r>
      </w:ins>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884"/>
      <w:ins w:id="885" w:author="nick" w:date="2019-12-19T21:32:00Z">
        <w:r>
          <w:t xml:space="preserve">                            </w:t>
        </w:r>
      </w:ins>
      <w:proofErr w:type="spellStart"/>
      <w:ins w:id="886" w:author="nick" w:date="2019-12-19T21:31:00Z">
        <w:r>
          <w:t>thread_static_friction</w:t>
        </w:r>
        <w:proofErr w:type="spellEnd"/>
        <w:r>
          <w:t>=</w:t>
        </w:r>
      </w:ins>
      <w:ins w:id="887" w:author="nick" w:date="2019-12-19T21:32:00Z">
        <w:r>
          <w:t>"0.8"</w:t>
        </w:r>
      </w:ins>
      <w:r w:rsidR="00F20EA0">
        <w:t>&gt;</w:t>
      </w:r>
      <w:commentRangeEnd w:id="884"/>
      <w:r w:rsidR="002D676D">
        <w:rPr>
          <w:rStyle w:val="Kommentarzeichen"/>
          <w:rFonts w:ascii="Calibri" w:hAnsi="Calibri"/>
          <w:lang w:eastAsia="x-none"/>
        </w:rPr>
        <w:commentReference w:id="884"/>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888" w:author="nick" w:date="2019-12-19T21:32:00Z"/>
          <w:b/>
          <w:color w:val="0070C0"/>
        </w:rPr>
      </w:pPr>
      <w:del w:id="889"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890" w:author="nick" w:date="2019-12-19T21:32:00Z"/>
          <w:b/>
          <w:color w:val="0070C0"/>
        </w:rPr>
      </w:pPr>
      <w:del w:id="891"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892" w:author="nick" w:date="2019-12-19T21:32:00Z"/>
          <w:b/>
          <w:color w:val="0070C0"/>
        </w:rPr>
      </w:pPr>
      <w:del w:id="893"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894" w:author="nick" w:date="2019-12-19T21:32:00Z"/>
          <w:b/>
          <w:color w:val="0070C0"/>
        </w:rPr>
      </w:pPr>
      <w:del w:id="895"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896"/>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896"/>
      <w:r w:rsidR="00AD0A1B">
        <w:rPr>
          <w:rStyle w:val="Kommentarzeichen"/>
          <w:lang w:eastAsia="x-none"/>
        </w:rPr>
        <w:commentReference w:id="896"/>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r w:rsidRPr="006E5172">
        <w:rPr>
          <w:color w:val="FF0000"/>
        </w:rPr>
        <w:t>&lt;!-- Friction</w:t>
      </w:r>
      <w:del w:id="897"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898"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899" w:author="nick" w:date="2019-12-19T21:36:00Z"/>
        </w:rPr>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rPr>
          <w:ins w:id="900" w:author="nick" w:date="2019-12-19T21:33:00Z"/>
        </w:rPr>
      </w:pPr>
      <w:ins w:id="901" w:author="nick" w:date="2019-12-19T21:36:00Z">
        <w:r>
          <w:t xml:space="preserve">                            </w:t>
        </w:r>
      </w:ins>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ins w:id="902" w:author="nick" w:date="2019-12-19T21:33:00Z">
        <w:r>
          <w:t xml:space="preserve">                            </w:t>
        </w:r>
        <w:proofErr w:type="spellStart"/>
        <w:r>
          <w:t>thread_static_friction</w:t>
        </w:r>
        <w:proofErr w:type="spellEnd"/>
        <w:r>
          <w:t>="0.8"</w:t>
        </w:r>
      </w:ins>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903" w:author="nick" w:date="2019-12-19T21:33:00Z"/>
          <w:b/>
          <w:color w:val="0070C0"/>
        </w:rPr>
      </w:pPr>
      <w:del w:id="904"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905" w:author="nick" w:date="2019-12-19T21:33:00Z"/>
          <w:color w:val="0070C0"/>
        </w:rPr>
      </w:pPr>
      <w:del w:id="906"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907" w:author="nick" w:date="2019-12-19T21:33:00Z"/>
          <w:b/>
          <w:color w:val="0070C0"/>
        </w:rPr>
      </w:pPr>
      <w:del w:id="908"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909" w:author="nick" w:date="2019-12-19T21:33:00Z"/>
          <w:b/>
          <w:color w:val="0070C0"/>
        </w:rPr>
      </w:pPr>
      <w:del w:id="910"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911" w:name="_Toc428279398"/>
      <w:bookmarkStart w:id="912" w:name="_Toc428456136"/>
      <w:bookmarkStart w:id="913" w:name="_Toc428537099"/>
      <w:bookmarkStart w:id="914" w:name="_Toc428969418"/>
      <w:bookmarkStart w:id="915" w:name="_Toc429052809"/>
      <w:bookmarkStart w:id="916" w:name="_Toc428279400"/>
      <w:bookmarkStart w:id="917" w:name="_Toc428456138"/>
      <w:bookmarkStart w:id="918" w:name="_Toc428537101"/>
      <w:bookmarkStart w:id="919" w:name="_Toc428969420"/>
      <w:bookmarkStart w:id="920" w:name="_Toc429052811"/>
      <w:bookmarkStart w:id="921" w:name="_Toc428279401"/>
      <w:bookmarkStart w:id="922" w:name="_Toc428456139"/>
      <w:bookmarkStart w:id="923" w:name="_Toc428537102"/>
      <w:bookmarkStart w:id="924" w:name="_Toc428969421"/>
      <w:bookmarkStart w:id="925" w:name="_Toc429052812"/>
      <w:bookmarkStart w:id="926" w:name="_Toc428279402"/>
      <w:bookmarkStart w:id="927" w:name="_Toc428456140"/>
      <w:bookmarkStart w:id="928" w:name="_Toc428537103"/>
      <w:bookmarkStart w:id="929" w:name="_Toc428969422"/>
      <w:bookmarkStart w:id="930" w:name="_Toc429052813"/>
      <w:bookmarkStart w:id="931" w:name="_Toc428279403"/>
      <w:bookmarkStart w:id="932" w:name="_Toc428456141"/>
      <w:bookmarkStart w:id="933" w:name="_Toc428537104"/>
      <w:bookmarkStart w:id="934" w:name="_Toc428969423"/>
      <w:bookmarkStart w:id="935" w:name="_Toc429052814"/>
      <w:bookmarkStart w:id="936" w:name="_Toc428279404"/>
      <w:bookmarkStart w:id="937" w:name="_Toc428456142"/>
      <w:bookmarkStart w:id="938" w:name="_Toc428537105"/>
      <w:bookmarkStart w:id="939" w:name="_Toc428969424"/>
      <w:bookmarkStart w:id="940" w:name="_Toc429052815"/>
      <w:bookmarkStart w:id="941" w:name="_Toc428279405"/>
      <w:bookmarkStart w:id="942" w:name="_Toc428456143"/>
      <w:bookmarkStart w:id="943" w:name="_Toc428537106"/>
      <w:bookmarkStart w:id="944" w:name="_Toc428969425"/>
      <w:bookmarkStart w:id="945" w:name="_Toc429052816"/>
      <w:bookmarkStart w:id="946" w:name="_Toc428279406"/>
      <w:bookmarkStart w:id="947" w:name="_Toc428456144"/>
      <w:bookmarkStart w:id="948" w:name="_Toc428537107"/>
      <w:bookmarkStart w:id="949" w:name="_Toc428969426"/>
      <w:bookmarkStart w:id="950" w:name="_Toc429052817"/>
      <w:bookmarkStart w:id="951" w:name="_Toc428279408"/>
      <w:bookmarkStart w:id="952" w:name="_Toc428456146"/>
      <w:bookmarkStart w:id="953" w:name="_Toc428537109"/>
      <w:bookmarkStart w:id="954" w:name="_Toc428969428"/>
      <w:bookmarkStart w:id="955" w:name="_Toc429052819"/>
      <w:bookmarkStart w:id="956" w:name="_Toc428279409"/>
      <w:bookmarkStart w:id="957" w:name="_Toc428456147"/>
      <w:bookmarkStart w:id="958" w:name="_Toc428537110"/>
      <w:bookmarkStart w:id="959" w:name="_Toc428969429"/>
      <w:bookmarkStart w:id="960" w:name="_Toc429052820"/>
      <w:bookmarkStart w:id="961" w:name="_Toc428279410"/>
      <w:bookmarkStart w:id="962" w:name="_Toc428456148"/>
      <w:bookmarkStart w:id="963" w:name="_Toc428537111"/>
      <w:bookmarkStart w:id="964" w:name="_Toc428969430"/>
      <w:bookmarkStart w:id="965" w:name="_Toc429052821"/>
      <w:bookmarkStart w:id="966" w:name="_Toc428279411"/>
      <w:bookmarkStart w:id="967" w:name="_Toc428456149"/>
      <w:bookmarkStart w:id="968" w:name="_Toc428537112"/>
      <w:bookmarkStart w:id="969" w:name="_Toc428969431"/>
      <w:bookmarkStart w:id="970" w:name="_Toc429052822"/>
      <w:bookmarkStart w:id="971" w:name="_Toc428279413"/>
      <w:bookmarkStart w:id="972" w:name="_Toc428456151"/>
      <w:bookmarkStart w:id="973" w:name="_Toc428537114"/>
      <w:bookmarkStart w:id="974" w:name="_Toc428969433"/>
      <w:bookmarkStart w:id="975" w:name="_Toc429052824"/>
      <w:bookmarkStart w:id="976" w:name="_Toc428279414"/>
      <w:bookmarkStart w:id="977" w:name="_Toc428456152"/>
      <w:bookmarkStart w:id="978" w:name="_Toc428537115"/>
      <w:bookmarkStart w:id="979" w:name="_Toc428969434"/>
      <w:bookmarkStart w:id="980" w:name="_Toc429052825"/>
      <w:bookmarkStart w:id="981" w:name="_Toc428279416"/>
      <w:bookmarkStart w:id="982" w:name="_Toc428456154"/>
      <w:bookmarkStart w:id="983" w:name="_Toc428537117"/>
      <w:bookmarkStart w:id="984" w:name="_Toc428969436"/>
      <w:bookmarkStart w:id="985" w:name="_Toc429052827"/>
      <w:bookmarkStart w:id="986" w:name="_Toc428279417"/>
      <w:bookmarkStart w:id="987" w:name="_Toc428456155"/>
      <w:bookmarkStart w:id="988" w:name="_Toc428537118"/>
      <w:bookmarkStart w:id="989" w:name="_Toc428969437"/>
      <w:bookmarkStart w:id="990" w:name="_Toc429052828"/>
      <w:bookmarkStart w:id="991" w:name="_Toc428279419"/>
      <w:bookmarkStart w:id="992" w:name="_Toc428456157"/>
      <w:bookmarkStart w:id="993" w:name="_Toc428537120"/>
      <w:bookmarkStart w:id="994" w:name="_Toc428969439"/>
      <w:bookmarkStart w:id="995" w:name="_Toc429052830"/>
      <w:bookmarkStart w:id="996" w:name="_Toc428279421"/>
      <w:bookmarkStart w:id="997" w:name="_Toc428456159"/>
      <w:bookmarkStart w:id="998" w:name="_Toc428537122"/>
      <w:bookmarkStart w:id="999" w:name="_Toc428969441"/>
      <w:bookmarkStart w:id="1000" w:name="_Toc429052832"/>
      <w:bookmarkStart w:id="1001" w:name="_Toc428279422"/>
      <w:bookmarkStart w:id="1002" w:name="_Toc428456160"/>
      <w:bookmarkStart w:id="1003" w:name="_Toc428537123"/>
      <w:bookmarkStart w:id="1004" w:name="_Toc428969442"/>
      <w:bookmarkStart w:id="1005" w:name="_Toc429052833"/>
      <w:bookmarkStart w:id="1006" w:name="_Toc428279423"/>
      <w:bookmarkStart w:id="1007" w:name="_Toc428456161"/>
      <w:bookmarkStart w:id="1008" w:name="_Toc428537124"/>
      <w:bookmarkStart w:id="1009" w:name="_Toc428969443"/>
      <w:bookmarkStart w:id="1010" w:name="_Toc429052834"/>
      <w:bookmarkStart w:id="1011" w:name="_Toc428279424"/>
      <w:bookmarkStart w:id="1012" w:name="_Toc428456162"/>
      <w:bookmarkStart w:id="1013" w:name="_Toc428537125"/>
      <w:bookmarkStart w:id="1014" w:name="_Toc428969444"/>
      <w:bookmarkStart w:id="1015" w:name="_Toc429052835"/>
      <w:bookmarkStart w:id="1016" w:name="_Toc428279426"/>
      <w:bookmarkStart w:id="1017" w:name="_Toc428456164"/>
      <w:bookmarkStart w:id="1018" w:name="_Toc428537127"/>
      <w:bookmarkStart w:id="1019" w:name="_Toc428969446"/>
      <w:bookmarkStart w:id="1020" w:name="_Toc429052837"/>
      <w:bookmarkStart w:id="1021" w:name="_Toc428279427"/>
      <w:bookmarkStart w:id="1022" w:name="_Toc428456165"/>
      <w:bookmarkStart w:id="1023" w:name="_Toc428537128"/>
      <w:bookmarkStart w:id="1024" w:name="_Toc428969447"/>
      <w:bookmarkStart w:id="1025" w:name="_Toc429052838"/>
      <w:bookmarkStart w:id="1026" w:name="_Toc428279431"/>
      <w:bookmarkStart w:id="1027" w:name="_Toc428456169"/>
      <w:bookmarkStart w:id="1028" w:name="_Toc428537132"/>
      <w:bookmarkStart w:id="1029" w:name="_Toc428969451"/>
      <w:bookmarkStart w:id="1030" w:name="_Toc429052842"/>
      <w:bookmarkStart w:id="1031" w:name="_Toc428279432"/>
      <w:bookmarkStart w:id="1032" w:name="_Toc428456170"/>
      <w:bookmarkStart w:id="1033" w:name="_Toc428537133"/>
      <w:bookmarkStart w:id="1034" w:name="_Toc428969452"/>
      <w:bookmarkStart w:id="1035" w:name="_Toc429052843"/>
      <w:bookmarkStart w:id="1036" w:name="_Toc428279434"/>
      <w:bookmarkStart w:id="1037" w:name="_Toc428456172"/>
      <w:bookmarkStart w:id="1038" w:name="_Toc428537135"/>
      <w:bookmarkStart w:id="1039" w:name="_Toc428969454"/>
      <w:bookmarkStart w:id="1040" w:name="_Toc429052845"/>
      <w:bookmarkStart w:id="1041" w:name="_Toc428279435"/>
      <w:bookmarkStart w:id="1042" w:name="_Toc428456173"/>
      <w:bookmarkStart w:id="1043" w:name="_Toc428537136"/>
      <w:bookmarkStart w:id="1044" w:name="_Toc428969455"/>
      <w:bookmarkStart w:id="1045" w:name="_Toc429052846"/>
      <w:bookmarkStart w:id="1046" w:name="_Toc428279439"/>
      <w:bookmarkStart w:id="1047" w:name="_Toc428456177"/>
      <w:bookmarkStart w:id="1048" w:name="_Toc428537140"/>
      <w:bookmarkStart w:id="1049" w:name="_Toc428969459"/>
      <w:bookmarkStart w:id="1050" w:name="_Toc429052850"/>
      <w:bookmarkStart w:id="1051" w:name="_Toc428279440"/>
      <w:bookmarkStart w:id="1052" w:name="_Toc428456178"/>
      <w:bookmarkStart w:id="1053" w:name="_Toc428537141"/>
      <w:bookmarkStart w:id="1054" w:name="_Toc428969460"/>
      <w:bookmarkStart w:id="1055" w:name="_Toc429052851"/>
      <w:bookmarkStart w:id="1056" w:name="_Toc428279441"/>
      <w:bookmarkStart w:id="1057" w:name="_Toc428456179"/>
      <w:bookmarkStart w:id="1058" w:name="_Toc428537142"/>
      <w:bookmarkStart w:id="1059" w:name="_Toc428969461"/>
      <w:bookmarkStart w:id="1060" w:name="_Toc429052852"/>
      <w:bookmarkStart w:id="1061" w:name="_Toc428279442"/>
      <w:bookmarkStart w:id="1062" w:name="_Toc428456180"/>
      <w:bookmarkStart w:id="1063" w:name="_Toc428537143"/>
      <w:bookmarkStart w:id="1064" w:name="_Toc428969462"/>
      <w:bookmarkStart w:id="1065" w:name="_Toc429052853"/>
      <w:bookmarkStart w:id="1066" w:name="_Toc428279444"/>
      <w:bookmarkStart w:id="1067" w:name="_Toc428456182"/>
      <w:bookmarkStart w:id="1068" w:name="_Toc428537145"/>
      <w:bookmarkStart w:id="1069" w:name="_Toc428969464"/>
      <w:bookmarkStart w:id="1070" w:name="_Toc429052855"/>
      <w:bookmarkStart w:id="1071" w:name="_Toc428279445"/>
      <w:bookmarkStart w:id="1072" w:name="_Toc428456183"/>
      <w:bookmarkStart w:id="1073" w:name="_Toc428537146"/>
      <w:bookmarkStart w:id="1074" w:name="_Toc428969465"/>
      <w:bookmarkStart w:id="1075" w:name="_Toc429052856"/>
      <w:bookmarkStart w:id="1076" w:name="_Toc428279449"/>
      <w:bookmarkStart w:id="1077" w:name="_Toc428456187"/>
      <w:bookmarkStart w:id="1078" w:name="_Toc428537150"/>
      <w:bookmarkStart w:id="1079" w:name="_Toc428969469"/>
      <w:bookmarkStart w:id="1080" w:name="_Toc429052860"/>
      <w:bookmarkStart w:id="1081" w:name="_Toc428279450"/>
      <w:bookmarkStart w:id="1082" w:name="_Toc428456188"/>
      <w:bookmarkStart w:id="1083" w:name="_Toc428537151"/>
      <w:bookmarkStart w:id="1084" w:name="_Toc428969470"/>
      <w:bookmarkStart w:id="1085" w:name="_Toc429052861"/>
      <w:bookmarkStart w:id="1086" w:name="_Toc428279452"/>
      <w:bookmarkStart w:id="1087" w:name="_Toc428456190"/>
      <w:bookmarkStart w:id="1088" w:name="_Toc428537153"/>
      <w:bookmarkStart w:id="1089" w:name="_Toc428969472"/>
      <w:bookmarkStart w:id="1090" w:name="_Toc429052863"/>
      <w:bookmarkStart w:id="1091" w:name="_Toc428279453"/>
      <w:bookmarkStart w:id="1092" w:name="_Toc428456191"/>
      <w:bookmarkStart w:id="1093" w:name="_Toc428537154"/>
      <w:bookmarkStart w:id="1094" w:name="_Toc428969473"/>
      <w:bookmarkStart w:id="1095" w:name="_Toc429052864"/>
      <w:bookmarkStart w:id="1096" w:name="_Toc428279457"/>
      <w:bookmarkStart w:id="1097" w:name="_Toc428456195"/>
      <w:bookmarkStart w:id="1098" w:name="_Toc428537158"/>
      <w:bookmarkStart w:id="1099" w:name="_Toc428969477"/>
      <w:bookmarkStart w:id="1100" w:name="_Toc429052868"/>
      <w:bookmarkStart w:id="1101" w:name="_Toc428279458"/>
      <w:bookmarkStart w:id="1102" w:name="_Toc428456196"/>
      <w:bookmarkStart w:id="1103" w:name="_Toc428537159"/>
      <w:bookmarkStart w:id="1104" w:name="_Toc428969478"/>
      <w:bookmarkStart w:id="1105" w:name="_Toc429052869"/>
      <w:bookmarkStart w:id="1106" w:name="_Toc428279459"/>
      <w:bookmarkStart w:id="1107" w:name="_Toc428456197"/>
      <w:bookmarkStart w:id="1108" w:name="_Toc428537160"/>
      <w:bookmarkStart w:id="1109" w:name="_Toc428969479"/>
      <w:bookmarkStart w:id="1110" w:name="_Toc429052870"/>
      <w:bookmarkStart w:id="1111" w:name="_Toc428279461"/>
      <w:bookmarkStart w:id="1112" w:name="_Toc428456199"/>
      <w:bookmarkStart w:id="1113" w:name="_Toc428537162"/>
      <w:bookmarkStart w:id="1114" w:name="_Toc428969481"/>
      <w:bookmarkStart w:id="1115" w:name="_Toc429052872"/>
      <w:bookmarkStart w:id="1116" w:name="_Toc428279462"/>
      <w:bookmarkStart w:id="1117" w:name="_Toc428456200"/>
      <w:bookmarkStart w:id="1118" w:name="_Toc428537163"/>
      <w:bookmarkStart w:id="1119" w:name="_Toc428969482"/>
      <w:bookmarkStart w:id="1120" w:name="_Toc429052873"/>
      <w:bookmarkStart w:id="1121" w:name="_Toc428279463"/>
      <w:bookmarkStart w:id="1122" w:name="_Toc428456201"/>
      <w:bookmarkStart w:id="1123" w:name="_Toc428537164"/>
      <w:bookmarkStart w:id="1124" w:name="_Toc428969483"/>
      <w:bookmarkStart w:id="1125" w:name="_Toc429052874"/>
      <w:bookmarkStart w:id="1126" w:name="_Toc428279464"/>
      <w:bookmarkStart w:id="1127" w:name="_Toc428456202"/>
      <w:bookmarkStart w:id="1128" w:name="_Toc428537165"/>
      <w:bookmarkStart w:id="1129" w:name="_Toc428969484"/>
      <w:bookmarkStart w:id="1130" w:name="_Toc429052875"/>
      <w:bookmarkStart w:id="1131" w:name="_Toc428279465"/>
      <w:bookmarkStart w:id="1132" w:name="_Toc428456203"/>
      <w:bookmarkStart w:id="1133" w:name="_Toc428537166"/>
      <w:bookmarkStart w:id="1134" w:name="_Toc428969485"/>
      <w:bookmarkStart w:id="1135" w:name="_Toc429052876"/>
      <w:bookmarkStart w:id="1136" w:name="_Toc428279467"/>
      <w:bookmarkStart w:id="1137" w:name="_Toc428456205"/>
      <w:bookmarkStart w:id="1138" w:name="_Toc428537168"/>
      <w:bookmarkStart w:id="1139" w:name="_Toc428969487"/>
      <w:bookmarkStart w:id="1140" w:name="_Toc429052878"/>
      <w:bookmarkStart w:id="1141" w:name="_Toc428279470"/>
      <w:bookmarkStart w:id="1142" w:name="_Toc428456208"/>
      <w:bookmarkStart w:id="1143" w:name="_Toc428537171"/>
      <w:bookmarkStart w:id="1144" w:name="_Toc428969490"/>
      <w:bookmarkStart w:id="1145" w:name="_Toc429052881"/>
      <w:bookmarkStart w:id="1146" w:name="_Toc428279471"/>
      <w:bookmarkStart w:id="1147" w:name="_Toc428456209"/>
      <w:bookmarkStart w:id="1148" w:name="_Toc428537172"/>
      <w:bookmarkStart w:id="1149" w:name="_Toc428969491"/>
      <w:bookmarkStart w:id="1150" w:name="_Toc429052882"/>
      <w:bookmarkStart w:id="1151" w:name="_Toc428279472"/>
      <w:bookmarkStart w:id="1152" w:name="_Toc428456210"/>
      <w:bookmarkStart w:id="1153" w:name="_Toc428537173"/>
      <w:bookmarkStart w:id="1154" w:name="_Toc428969492"/>
      <w:bookmarkStart w:id="1155" w:name="_Toc429052883"/>
      <w:bookmarkStart w:id="1156" w:name="_Toc428279473"/>
      <w:bookmarkStart w:id="1157" w:name="_Toc428456211"/>
      <w:bookmarkStart w:id="1158" w:name="_Toc428537174"/>
      <w:bookmarkStart w:id="1159" w:name="_Toc428969493"/>
      <w:bookmarkStart w:id="1160" w:name="_Toc429052884"/>
      <w:bookmarkStart w:id="1161" w:name="_Toc428279474"/>
      <w:bookmarkStart w:id="1162" w:name="_Toc428456212"/>
      <w:bookmarkStart w:id="1163" w:name="_Toc428537175"/>
      <w:bookmarkStart w:id="1164" w:name="_Toc428969494"/>
      <w:bookmarkStart w:id="1165" w:name="_Toc429052885"/>
      <w:bookmarkStart w:id="1166" w:name="_Toc428279475"/>
      <w:bookmarkStart w:id="1167" w:name="_Toc428456213"/>
      <w:bookmarkStart w:id="1168" w:name="_Toc428537176"/>
      <w:bookmarkStart w:id="1169" w:name="_Toc428969495"/>
      <w:bookmarkStart w:id="1170" w:name="_Toc429052886"/>
      <w:bookmarkStart w:id="1171" w:name="_Toc428279476"/>
      <w:bookmarkStart w:id="1172" w:name="_Toc428456214"/>
      <w:bookmarkStart w:id="1173" w:name="_Toc428537177"/>
      <w:bookmarkStart w:id="1174" w:name="_Toc428969496"/>
      <w:bookmarkStart w:id="1175" w:name="_Toc429052887"/>
      <w:bookmarkStart w:id="1176" w:name="_Toc428279481"/>
      <w:bookmarkStart w:id="1177" w:name="_Toc428456219"/>
      <w:bookmarkStart w:id="1178" w:name="_Toc428537182"/>
      <w:bookmarkStart w:id="1179" w:name="_Toc428969501"/>
      <w:bookmarkStart w:id="1180" w:name="_Toc429052892"/>
      <w:bookmarkStart w:id="1181" w:name="_Toc428279482"/>
      <w:bookmarkStart w:id="1182" w:name="_Toc428456220"/>
      <w:bookmarkStart w:id="1183" w:name="_Toc428537183"/>
      <w:bookmarkStart w:id="1184" w:name="_Toc428969502"/>
      <w:bookmarkStart w:id="1185" w:name="_Toc429052893"/>
      <w:bookmarkStart w:id="1186" w:name="_Toc428279490"/>
      <w:bookmarkStart w:id="1187" w:name="_Toc428456228"/>
      <w:bookmarkStart w:id="1188" w:name="_Toc428537191"/>
      <w:bookmarkStart w:id="1189" w:name="_Toc428969510"/>
      <w:bookmarkStart w:id="1190" w:name="_Toc429052901"/>
      <w:bookmarkStart w:id="1191" w:name="_Toc428279504"/>
      <w:bookmarkStart w:id="1192" w:name="_Toc428456242"/>
      <w:bookmarkStart w:id="1193" w:name="_Toc428537205"/>
      <w:bookmarkStart w:id="1194" w:name="_Toc428969524"/>
      <w:bookmarkStart w:id="1195" w:name="_Toc429052915"/>
      <w:bookmarkStart w:id="1196" w:name="_Toc428279508"/>
      <w:bookmarkStart w:id="1197" w:name="_Toc428456246"/>
      <w:bookmarkStart w:id="1198" w:name="_Toc428537209"/>
      <w:bookmarkStart w:id="1199" w:name="_Toc428969528"/>
      <w:bookmarkStart w:id="1200" w:name="_Toc429052919"/>
      <w:bookmarkStart w:id="1201" w:name="_Toc428279509"/>
      <w:bookmarkStart w:id="1202" w:name="_Toc428456247"/>
      <w:bookmarkStart w:id="1203" w:name="_Toc428537210"/>
      <w:bookmarkStart w:id="1204" w:name="_Toc428969529"/>
      <w:bookmarkStart w:id="1205" w:name="_Toc429052920"/>
      <w:bookmarkStart w:id="1206" w:name="_Toc428279510"/>
      <w:bookmarkStart w:id="1207" w:name="_Toc428456248"/>
      <w:bookmarkStart w:id="1208" w:name="_Toc428537211"/>
      <w:bookmarkStart w:id="1209" w:name="_Toc428969530"/>
      <w:bookmarkStart w:id="1210" w:name="_Toc429052921"/>
      <w:bookmarkStart w:id="1211" w:name="_Toc428279512"/>
      <w:bookmarkStart w:id="1212" w:name="_Toc428456250"/>
      <w:bookmarkStart w:id="1213" w:name="_Toc428537213"/>
      <w:bookmarkStart w:id="1214" w:name="_Toc428969532"/>
      <w:bookmarkStart w:id="1215" w:name="_Toc429052923"/>
      <w:bookmarkStart w:id="1216" w:name="_Toc428279516"/>
      <w:bookmarkStart w:id="1217" w:name="_Toc428456254"/>
      <w:bookmarkStart w:id="1218" w:name="_Toc428537217"/>
      <w:bookmarkStart w:id="1219" w:name="_Toc428969536"/>
      <w:bookmarkStart w:id="1220" w:name="_Toc429052927"/>
      <w:bookmarkStart w:id="1221" w:name="_Toc428279517"/>
      <w:bookmarkStart w:id="1222" w:name="_Toc428456255"/>
      <w:bookmarkStart w:id="1223" w:name="_Toc428537218"/>
      <w:bookmarkStart w:id="1224" w:name="_Toc428969537"/>
      <w:bookmarkStart w:id="1225" w:name="_Toc429052928"/>
      <w:bookmarkStart w:id="1226" w:name="_Toc428279521"/>
      <w:bookmarkStart w:id="1227" w:name="_Toc428456259"/>
      <w:bookmarkStart w:id="1228" w:name="_Toc428537222"/>
      <w:bookmarkStart w:id="1229" w:name="_Toc428969541"/>
      <w:bookmarkStart w:id="1230" w:name="_Toc429052932"/>
      <w:bookmarkStart w:id="1231" w:name="_Toc428279522"/>
      <w:bookmarkStart w:id="1232" w:name="_Toc428456260"/>
      <w:bookmarkStart w:id="1233" w:name="_Toc428537223"/>
      <w:bookmarkStart w:id="1234" w:name="_Toc428969542"/>
      <w:bookmarkStart w:id="1235" w:name="_Toc429052933"/>
      <w:bookmarkStart w:id="1236" w:name="_Toc428279523"/>
      <w:bookmarkStart w:id="1237" w:name="_Toc428456261"/>
      <w:bookmarkStart w:id="1238" w:name="_Toc428537224"/>
      <w:bookmarkStart w:id="1239" w:name="_Toc428969543"/>
      <w:bookmarkStart w:id="1240" w:name="_Toc429052934"/>
      <w:bookmarkStart w:id="1241" w:name="_Toc428279524"/>
      <w:bookmarkStart w:id="1242" w:name="_Toc428456262"/>
      <w:bookmarkStart w:id="1243" w:name="_Toc428537225"/>
      <w:bookmarkStart w:id="1244" w:name="_Toc428969544"/>
      <w:bookmarkStart w:id="1245" w:name="_Toc429052935"/>
      <w:bookmarkStart w:id="1246" w:name="_Toc428279525"/>
      <w:bookmarkStart w:id="1247" w:name="_Toc428456263"/>
      <w:bookmarkStart w:id="1248" w:name="_Toc428537226"/>
      <w:bookmarkStart w:id="1249" w:name="_Toc428969545"/>
      <w:bookmarkStart w:id="1250" w:name="_Toc429052936"/>
      <w:bookmarkStart w:id="1251" w:name="_Toc428279526"/>
      <w:bookmarkStart w:id="1252" w:name="_Toc428456264"/>
      <w:bookmarkStart w:id="1253" w:name="_Toc428537227"/>
      <w:bookmarkStart w:id="1254" w:name="_Toc428969546"/>
      <w:bookmarkStart w:id="1255" w:name="_Toc429052937"/>
      <w:bookmarkStart w:id="1256" w:name="_Toc413359593"/>
      <w:bookmarkStart w:id="1257" w:name="_Toc3556985"/>
      <w:bookmarkStart w:id="1258" w:name="_Ref27683404"/>
      <w:bookmarkStart w:id="1259" w:name="_Ref34652201"/>
      <w:bookmarkStart w:id="1260" w:name="_Ref34652251"/>
      <w:bookmarkStart w:id="1261" w:name="_Toc34747235"/>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256"/>
      <w:bookmarkEnd w:id="1257"/>
      <w:bookmarkEnd w:id="1258"/>
      <w:bookmarkEnd w:id="1259"/>
      <w:bookmarkEnd w:id="1260"/>
      <w:bookmarkEnd w:id="1261"/>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A0114CE"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75C718E3" w14:textId="55F46A84" w:rsidR="001E6C77" w:rsidRPr="00656253" w:rsidRDefault="001E6C77" w:rsidP="00245478">
      <w:pPr>
        <w:pStyle w:val="Beschriftung"/>
        <w:spacing w:before="120"/>
        <w:rPr>
          <w:b w:val="0"/>
          <w:i/>
          <w:kern w:val="22"/>
          <w:sz w:val="22"/>
        </w:rPr>
      </w:pPr>
      <w:bookmarkStart w:id="1262" w:name="_Toc3566457"/>
      <w:bookmarkStart w:id="1263" w:name="_Toc34747458"/>
      <w:r>
        <w:t xml:space="preserve">Table </w:t>
      </w:r>
      <w:r w:rsidR="00D43112">
        <w:fldChar w:fldCharType="begin"/>
      </w:r>
      <w:r w:rsidR="00D43112">
        <w:instrText xml:space="preserve"> SEQ Table \* ARABIC </w:instrText>
      </w:r>
      <w:r w:rsidR="00D43112">
        <w:fldChar w:fldCharType="separate"/>
      </w:r>
      <w:r w:rsidR="00371FCC">
        <w:rPr>
          <w:noProof/>
        </w:rPr>
        <w:t>48</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262"/>
      <w:bookmarkEnd w:id="1263"/>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020F33E1"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del w:id="1264" w:author="Dr. Carsten Franke" w:date="2020-03-09T13:20:00Z">
        <w:r w:rsidR="00081D9A" w:rsidDel="001D73C3">
          <w:rPr>
            <w:szCs w:val="22"/>
          </w:rPr>
          <w:fldChar w:fldCharType="begin"/>
        </w:r>
        <w:r w:rsidR="00081D9A" w:rsidDel="001D73C3">
          <w:rPr>
            <w:szCs w:val="22"/>
          </w:rPr>
          <w:delInstrText xml:space="preserve"> REF _Ref414563154 \r \h </w:delInstrText>
        </w:r>
        <w:r w:rsidR="00081D9A" w:rsidDel="001D73C3">
          <w:rPr>
            <w:szCs w:val="22"/>
          </w:rPr>
        </w:r>
        <w:r w:rsidR="00081D9A" w:rsidDel="001D73C3">
          <w:rPr>
            <w:szCs w:val="22"/>
          </w:rPr>
          <w:fldChar w:fldCharType="separate"/>
        </w:r>
        <w:r w:rsidR="009B462B" w:rsidDel="001D73C3">
          <w:rPr>
            <w:szCs w:val="22"/>
          </w:rPr>
          <w:delText>7.1.2</w:delText>
        </w:r>
        <w:r w:rsidR="00081D9A" w:rsidDel="001D73C3">
          <w:rPr>
            <w:szCs w:val="22"/>
          </w:rPr>
          <w:fldChar w:fldCharType="end"/>
        </w:r>
        <w:r w:rsidR="00656253" w:rsidDel="001D73C3">
          <w:rPr>
            <w:szCs w:val="22"/>
          </w:rPr>
          <w:delText xml:space="preserve"> </w:delText>
        </w:r>
      </w:del>
      <w:ins w:id="1265" w:author="Dr. Carsten Franke" w:date="2020-03-09T13:20:00Z">
        <w:r w:rsidR="001D73C3">
          <w:rPr>
            <w:szCs w:val="22"/>
          </w:rPr>
          <w:fldChar w:fldCharType="begin"/>
        </w:r>
        <w:r w:rsidR="001D73C3">
          <w:rPr>
            <w:szCs w:val="22"/>
          </w:rPr>
          <w:instrText xml:space="preserve"> REF _Ref414563154 \r \h </w:instrText>
        </w:r>
      </w:ins>
      <w:r w:rsidR="001D73C3">
        <w:rPr>
          <w:szCs w:val="22"/>
        </w:rPr>
      </w:r>
      <w:ins w:id="1266" w:author="Dr. Carsten Franke" w:date="2020-03-09T13:20:00Z">
        <w:r w:rsidR="001D73C3">
          <w:rPr>
            <w:szCs w:val="22"/>
          </w:rPr>
          <w:fldChar w:fldCharType="separate"/>
        </w:r>
      </w:ins>
      <w:r w:rsidR="00371FCC">
        <w:rPr>
          <w:szCs w:val="22"/>
        </w:rPr>
        <w:t>7.1.2</w:t>
      </w:r>
      <w:ins w:id="1267" w:author="Dr. Carsten Franke" w:date="2020-03-09T13:20:00Z">
        <w:r w:rsidR="001D73C3">
          <w:rPr>
            <w:szCs w:val="22"/>
          </w:rPr>
          <w:fldChar w:fldCharType="end"/>
        </w:r>
        <w:r w:rsidR="001D73C3">
          <w:rPr>
            <w:szCs w:val="22"/>
          </w:rPr>
          <w:t> </w:t>
        </w:r>
      </w:ins>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371FCC"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3FB83A5"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371FCC">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371FCC" w:rsidRPr="007055D9">
        <w:t xml:space="preserve">User Specific Data </w:t>
      </w:r>
      <w:r w:rsidR="00371FCC" w:rsidRPr="00371FCC">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1CE1C3CF" w:rsidR="00E915E1" w:rsidRDefault="00E915E1" w:rsidP="00E915E1">
      <w:pPr>
        <w:spacing w:before="120"/>
        <w:rPr>
          <w:szCs w:val="22"/>
        </w:rPr>
      </w:pPr>
      <w:r w:rsidRPr="00DA6777">
        <w:rPr>
          <w:szCs w:val="22"/>
        </w:rPr>
        <w:t xml:space="preserve">This follows the same syntax as defined in </w:t>
      </w:r>
      <w:r>
        <w:rPr>
          <w:szCs w:val="22"/>
        </w:rPr>
        <w:t>section</w:t>
      </w:r>
      <w:ins w:id="1268" w:author="Dr. Carsten Franke" w:date="2020-03-09T13:18:00Z">
        <w:r w:rsidR="001D73C3">
          <w:rPr>
            <w:szCs w:val="22"/>
          </w:rPr>
          <w:t xml:space="preserve"> </w:t>
        </w:r>
      </w:ins>
      <w:ins w:id="1269" w:author="Dr. Carsten Franke" w:date="2020-03-09T13:19:00Z">
        <w:r w:rsidR="001D73C3">
          <w:rPr>
            <w:szCs w:val="22"/>
          </w:rPr>
          <w:fldChar w:fldCharType="begin"/>
        </w:r>
        <w:r w:rsidR="001D73C3">
          <w:rPr>
            <w:szCs w:val="22"/>
          </w:rPr>
          <w:instrText xml:space="preserve"> REF _Ref414560131 \r \h </w:instrText>
        </w:r>
      </w:ins>
      <w:r w:rsidR="001D73C3">
        <w:rPr>
          <w:szCs w:val="22"/>
        </w:rPr>
      </w:r>
      <w:r w:rsidR="001D73C3">
        <w:rPr>
          <w:szCs w:val="22"/>
        </w:rPr>
        <w:fldChar w:fldCharType="separate"/>
      </w:r>
      <w:r w:rsidR="00371FCC">
        <w:rPr>
          <w:szCs w:val="22"/>
        </w:rPr>
        <w:t>5.2.1.1</w:t>
      </w:r>
      <w:ins w:id="1270" w:author="Dr. Carsten Franke" w:date="2020-03-09T13:19:00Z">
        <w:r w:rsidR="001D73C3">
          <w:rPr>
            <w:szCs w:val="22"/>
          </w:rPr>
          <w:fldChar w:fldCharType="end"/>
        </w:r>
        <w:r w:rsidR="001D73C3">
          <w:rPr>
            <w:szCs w:val="22"/>
          </w:rPr>
          <w:t> </w:t>
        </w:r>
        <w:r w:rsidR="001D73C3">
          <w:rPr>
            <w:szCs w:val="22"/>
          </w:rPr>
          <w:fldChar w:fldCharType="begin"/>
        </w:r>
        <w:r w:rsidR="001D73C3">
          <w:rPr>
            <w:szCs w:val="22"/>
          </w:rPr>
          <w:instrText xml:space="preserve"> REF _Ref414560131 \h </w:instrText>
        </w:r>
      </w:ins>
      <w:r w:rsidR="001D73C3">
        <w:rPr>
          <w:szCs w:val="22"/>
        </w:rPr>
      </w:r>
      <w:r w:rsidR="001D73C3">
        <w:rPr>
          <w:szCs w:val="22"/>
        </w:rPr>
        <w:fldChar w:fldCharType="separate"/>
      </w:r>
      <w:r w:rsidR="00371FCC" w:rsidRPr="007055D9">
        <w:t xml:space="preserve">Finite Element Specific Data </w:t>
      </w:r>
      <w:r w:rsidR="00371FCC" w:rsidRPr="00E366F9">
        <w:rPr>
          <w:rFonts w:ascii="Courier New" w:hAnsi="Courier New" w:cs="Courier New"/>
        </w:rPr>
        <w:t>&lt;</w:t>
      </w:r>
      <w:proofErr w:type="spellStart"/>
      <w:r w:rsidR="00371FCC" w:rsidRPr="00E366F9">
        <w:rPr>
          <w:rFonts w:ascii="Courier New" w:hAnsi="Courier New" w:cs="Courier New"/>
        </w:rPr>
        <w:t>femdata</w:t>
      </w:r>
      <w:proofErr w:type="spellEnd"/>
      <w:r w:rsidR="00371FCC">
        <w:rPr>
          <w:rFonts w:ascii="Courier New" w:hAnsi="Courier New" w:cs="Courier New"/>
        </w:rPr>
        <w:t>/</w:t>
      </w:r>
      <w:r w:rsidR="00371FCC" w:rsidRPr="00E366F9">
        <w:rPr>
          <w:rFonts w:ascii="Courier New" w:hAnsi="Courier New" w:cs="Courier New"/>
        </w:rPr>
        <w:t>&gt;</w:t>
      </w:r>
      <w:ins w:id="1271" w:author="Dr. Carsten Franke" w:date="2020-03-09T13:19:00Z">
        <w:r w:rsidR="001D73C3">
          <w:rPr>
            <w:szCs w:val="22"/>
          </w:rPr>
          <w:fldChar w:fldCharType="end"/>
        </w:r>
      </w:ins>
      <w:del w:id="1272" w:author="Dr. Carsten Franke" w:date="2020-03-09T13:19:00Z">
        <w:r w:rsidDel="001D73C3">
          <w:rPr>
            <w:szCs w:val="22"/>
          </w:rPr>
          <w:delText xml:space="preserve"> </w:delText>
        </w:r>
        <w:r w:rsidR="00F43342" w:rsidDel="001D73C3">
          <w:fldChar w:fldCharType="begin"/>
        </w:r>
        <w:r w:rsidR="00F43342" w:rsidDel="001D73C3">
          <w:delInstrText xml:space="preserve"> HYPERLINK \l "_Finite_Element_Specific" </w:delInstrText>
        </w:r>
        <w:r w:rsidR="00F43342" w:rsidDel="001D73C3">
          <w:fldChar w:fldCharType="separate"/>
        </w:r>
        <w:r w:rsidRPr="00E915E1" w:rsidDel="001D73C3">
          <w:rPr>
            <w:rStyle w:val="Hyperlink"/>
            <w:szCs w:val="22"/>
          </w:rPr>
          <w:delText xml:space="preserve">5.2.2 Finite Element Specific Data </w:delText>
        </w:r>
        <w:r w:rsidRPr="00E915E1" w:rsidDel="001D73C3">
          <w:rPr>
            <w:rStyle w:val="elementdeftypeChar"/>
          </w:rPr>
          <w:delText>&lt;femdata&gt;</w:delText>
        </w:r>
        <w:r w:rsidR="00F43342" w:rsidDel="001D73C3">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047BEE60" w:rsidR="006A128E" w:rsidRPr="00AD13B9" w:rsidRDefault="00B36A94" w:rsidP="0088515B">
            <w:pPr>
              <w:suppressAutoHyphens/>
              <w:rPr>
                <w:sz w:val="18"/>
                <w:szCs w:val="18"/>
              </w:rPr>
            </w:pPr>
            <w:r>
              <w:rPr>
                <w:sz w:val="18"/>
                <w:szCs w:val="18"/>
              </w:rPr>
              <w:t>In case of single-start</w:t>
            </w:r>
            <w:ins w:id="1273" w:author="Dr. Carsten Franke" w:date="2020-03-09T13:20:00Z">
              <w:r w:rsidR="001D73C3">
                <w:rPr>
                  <w:sz w:val="18"/>
                  <w:szCs w:val="18"/>
                </w:rPr>
                <w:t>,</w:t>
              </w:r>
            </w:ins>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274"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275" w:author="nick" w:date="2019-12-19T21:36:00Z"/>
                <w:rFonts w:cs="Calibri"/>
                <w:sz w:val="18"/>
                <w:szCs w:val="18"/>
                <w:lang w:eastAsia="zh-CN"/>
              </w:rPr>
            </w:pPr>
            <w:proofErr w:type="spellStart"/>
            <w:ins w:id="1276" w:author="nick" w:date="2019-12-19T21:37:00Z">
              <w:r>
                <w:rPr>
                  <w:rFonts w:cs="Calibri"/>
                  <w:sz w:val="18"/>
                  <w:szCs w:val="18"/>
                  <w:lang w:eastAsia="zh-CN"/>
                </w:rPr>
                <w:t>thread_</w:t>
              </w:r>
              <w:r w:rsidRPr="00AD13B9">
                <w:rPr>
                  <w:rFonts w:cs="Calibri"/>
                  <w:sz w:val="18"/>
                  <w:szCs w:val="18"/>
                  <w:lang w:eastAsia="zh-CN"/>
                </w:rPr>
                <w:t>static_friction</w:t>
              </w:r>
            </w:ins>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277" w:author="nick" w:date="2019-12-19T21:36:00Z"/>
                <w:sz w:val="18"/>
                <w:szCs w:val="18"/>
              </w:rPr>
            </w:pPr>
            <w:ins w:id="1278"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279" w:author="nick" w:date="2019-12-19T21:36:00Z"/>
                <w:sz w:val="18"/>
                <w:szCs w:val="18"/>
              </w:rPr>
            </w:pPr>
            <w:ins w:id="1280"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281" w:author="nick" w:date="2019-12-19T21:36:00Z"/>
                <w:sz w:val="18"/>
                <w:szCs w:val="18"/>
              </w:rPr>
            </w:pPr>
            <w:ins w:id="1282"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283" w:author="nick" w:date="2019-12-19T21:36:00Z"/>
                <w:sz w:val="18"/>
                <w:szCs w:val="18"/>
              </w:rPr>
            </w:pPr>
          </w:p>
        </w:tc>
      </w:tr>
      <w:tr w:rsidR="002D676D" w:rsidRPr="00397AE8" w14:paraId="2AA00266" w14:textId="77777777" w:rsidTr="00AD13B9">
        <w:trPr>
          <w:cantSplit/>
          <w:jc w:val="center"/>
          <w:ins w:id="1284"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285" w:author="nick" w:date="2019-12-19T21:36:00Z"/>
                <w:rFonts w:cs="Calibri"/>
                <w:sz w:val="18"/>
                <w:szCs w:val="18"/>
                <w:lang w:eastAsia="zh-CN"/>
              </w:rPr>
            </w:pPr>
            <w:proofErr w:type="spellStart"/>
            <w:ins w:id="1286" w:author="nick" w:date="2019-12-19T21:37:00Z">
              <w:r>
                <w:rPr>
                  <w:rFonts w:cs="Calibri"/>
                  <w:sz w:val="18"/>
                  <w:szCs w:val="18"/>
                  <w:lang w:eastAsia="zh-CN"/>
                </w:rPr>
                <w:lastRenderedPageBreak/>
                <w:t>thread_</w:t>
              </w:r>
              <w:r w:rsidRPr="00AD13B9">
                <w:rPr>
                  <w:rFonts w:cs="Calibri"/>
                  <w:sz w:val="18"/>
                  <w:szCs w:val="18"/>
                  <w:lang w:eastAsia="zh-CN"/>
                </w:rPr>
                <w:t>kinetic_friction</w:t>
              </w:r>
            </w:ins>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287" w:author="nick" w:date="2019-12-19T21:36:00Z"/>
                <w:sz w:val="18"/>
                <w:szCs w:val="18"/>
              </w:rPr>
            </w:pPr>
            <w:ins w:id="1288"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289" w:author="nick" w:date="2019-12-19T21:36:00Z"/>
                <w:sz w:val="18"/>
                <w:szCs w:val="18"/>
              </w:rPr>
            </w:pPr>
            <w:ins w:id="1290"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291" w:author="nick" w:date="2019-12-19T21:36:00Z"/>
                <w:sz w:val="18"/>
                <w:szCs w:val="18"/>
              </w:rPr>
            </w:pPr>
            <w:ins w:id="1292"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293"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4A88BAFE" w:rsidR="002E60CB" w:rsidRDefault="002E60CB" w:rsidP="00913551">
      <w:pPr>
        <w:pStyle w:val="Beschriftung"/>
        <w:spacing w:before="120"/>
      </w:pPr>
      <w:bookmarkStart w:id="1294" w:name="_Ref409694950"/>
      <w:bookmarkStart w:id="1295" w:name="_Toc3566458"/>
      <w:bookmarkStart w:id="1296" w:name="_Toc34747459"/>
      <w:r>
        <w:t xml:space="preserve">Table </w:t>
      </w:r>
      <w:r w:rsidR="00D43112">
        <w:fldChar w:fldCharType="begin"/>
      </w:r>
      <w:r w:rsidR="00D43112">
        <w:instrText xml:space="preserve"> SEQ Table \* ARABIC </w:instrText>
      </w:r>
      <w:r w:rsidR="00D43112">
        <w:fldChar w:fldCharType="separate"/>
      </w:r>
      <w:r w:rsidR="00371FCC">
        <w:rPr>
          <w:noProof/>
        </w:rPr>
        <w:t>49</w:t>
      </w:r>
      <w:r w:rsidR="00D43112">
        <w:fldChar w:fldCharType="end"/>
      </w:r>
      <w:bookmarkEnd w:id="1294"/>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295"/>
      <w:bookmarkEnd w:id="129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4C37290E"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371FCC">
        <w:t xml:space="preserve">Figure </w:t>
      </w:r>
      <w:r w:rsidR="00371FCC">
        <w:rPr>
          <w:noProof/>
        </w:rPr>
        <w:t>20</w:t>
      </w:r>
      <w:r w:rsidR="00371FCC">
        <w:t xml:space="preserve">: </w:t>
      </w:r>
      <w:r w:rsidR="00371FCC" w:rsidRPr="001B293E">
        <w:t xml:space="preserve">Definition of </w:t>
      </w:r>
      <w:r w:rsidR="00371FCC">
        <w:t>L</w:t>
      </w:r>
      <w:r w:rsidR="00371FCC" w:rsidRPr="001B293E">
        <w:t xml:space="preserve">ength and </w:t>
      </w:r>
      <w:r w:rsidR="00371FCC">
        <w:t>H</w:t>
      </w:r>
      <w:r w:rsidR="00371FCC" w:rsidRPr="001B293E">
        <w:t xml:space="preserve">ead </w:t>
      </w:r>
      <w:r w:rsidR="00371FCC">
        <w:t>S</w:t>
      </w:r>
      <w:r w:rsidR="00371FCC"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674C9111"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297" w:author="nick" w:date="2019-12-19T21:37:00Z"/>
        </w:rPr>
      </w:pPr>
      <w:proofErr w:type="spellStart"/>
      <w:ins w:id="1298" w:author="nick" w:date="2019-12-19T21:37:00Z">
        <w:r>
          <w:rPr>
            <w:rStyle w:val="elementdeftypeChar"/>
          </w:rPr>
          <w:t>thread_</w:t>
        </w:r>
        <w:r w:rsidRPr="00656253">
          <w:rPr>
            <w:rStyle w:val="elementdeftypeChar"/>
          </w:rPr>
          <w:t>static_friction</w:t>
        </w:r>
        <w:proofErr w:type="spellEnd"/>
        <w:r w:rsidRPr="000B11EA">
          <w:t xml:space="preserve">: The </w:t>
        </w:r>
        <w:r>
          <w:t xml:space="preserve">static friction between </w:t>
        </w:r>
      </w:ins>
      <w:ins w:id="1299"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300"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301" w:author="nick" w:date="2019-12-19T21:37:00Z"/>
        </w:rPr>
      </w:pPr>
      <w:proofErr w:type="spellStart"/>
      <w:ins w:id="1302" w:author="nick" w:date="2019-12-19T21:37:00Z">
        <w:r>
          <w:rPr>
            <w:rStyle w:val="elementdeftypeChar"/>
          </w:rPr>
          <w:t>thread_</w:t>
        </w:r>
        <w:r w:rsidRPr="00656253">
          <w:rPr>
            <w:rStyle w:val="elementdeftypeChar"/>
          </w:rPr>
          <w:t>kinetic_friction</w:t>
        </w:r>
        <w:proofErr w:type="spellEnd"/>
        <w:r w:rsidRPr="000B11EA">
          <w:t xml:space="preserve">: The </w:t>
        </w:r>
        <w:r>
          <w:t xml:space="preserve">kinetic friction between </w:t>
        </w:r>
      </w:ins>
      <w:ins w:id="1303"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304"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305"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306" w:author="nick" w:date="2019-12-19T22:05:00Z"/>
                <w:sz w:val="20"/>
                <w:szCs w:val="20"/>
              </w:rPr>
            </w:pPr>
            <w:del w:id="1307"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308" w:author="nick" w:date="2019-12-19T22:05:00Z"/>
                <w:sz w:val="20"/>
                <w:szCs w:val="20"/>
              </w:rPr>
            </w:pPr>
            <w:del w:id="1309"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310" w:author="nick" w:date="2019-12-19T22:05:00Z"/>
                <w:sz w:val="20"/>
                <w:szCs w:val="20"/>
              </w:rPr>
            </w:pPr>
            <w:del w:id="1311"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312" w:author="nick" w:date="2019-12-19T22:05:00Z"/>
                <w:sz w:val="20"/>
                <w:szCs w:val="20"/>
              </w:rPr>
            </w:pPr>
            <w:del w:id="1313" w:author="nick" w:date="2019-12-19T22:05:00Z">
              <w:r w:rsidRPr="002D0B90" w:rsidDel="00D15DA6">
                <w:rPr>
                  <w:sz w:val="20"/>
                  <w:szCs w:val="20"/>
                </w:rPr>
                <w:delText>-</w:delText>
              </w:r>
            </w:del>
          </w:p>
        </w:tc>
      </w:tr>
    </w:tbl>
    <w:p w14:paraId="14B3DB24" w14:textId="547E690E" w:rsidR="002E60CB" w:rsidRDefault="002E60CB" w:rsidP="00E7538E">
      <w:pPr>
        <w:pStyle w:val="Beschriftung"/>
        <w:spacing w:before="120"/>
      </w:pPr>
      <w:bookmarkStart w:id="1314" w:name="_Toc3566459"/>
      <w:bookmarkStart w:id="1315" w:name="_Toc34747460"/>
      <w:r>
        <w:t xml:space="preserve">Table </w:t>
      </w:r>
      <w:r w:rsidR="00D43112">
        <w:fldChar w:fldCharType="begin"/>
      </w:r>
      <w:r w:rsidR="00D43112">
        <w:instrText xml:space="preserve"> SEQ Table \* ARABIC </w:instrText>
      </w:r>
      <w:r w:rsidR="00D43112">
        <w:fldChar w:fldCharType="separate"/>
      </w:r>
      <w:r w:rsidR="00371FCC">
        <w:rPr>
          <w:noProof/>
        </w:rPr>
        <w:t>50</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314"/>
      <w:bookmarkEnd w:id="1315"/>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8A8F846"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371FCC">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316" w:author="nick" w:date="2019-12-19T22:05:00Z"/>
        </w:rPr>
      </w:pPr>
      <w:del w:id="1317"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318" w:name="_Toc428279528"/>
      <w:bookmarkStart w:id="1319" w:name="_Toc428456266"/>
      <w:bookmarkStart w:id="1320" w:name="_Toc428537229"/>
      <w:bookmarkStart w:id="1321" w:name="_Toc428969548"/>
      <w:bookmarkStart w:id="1322" w:name="_Toc429052939"/>
      <w:bookmarkStart w:id="1323" w:name="_Toc413359594"/>
      <w:bookmarkStart w:id="1324" w:name="_Toc3556986"/>
      <w:bookmarkStart w:id="1325" w:name="_Toc34747236"/>
      <w:bookmarkEnd w:id="1318"/>
      <w:bookmarkEnd w:id="1319"/>
      <w:bookmarkEnd w:id="1320"/>
      <w:bookmarkEnd w:id="1321"/>
      <w:bookmarkEnd w:id="1322"/>
      <w:r>
        <w:t>Washer</w:t>
      </w:r>
      <w:bookmarkEnd w:id="1323"/>
      <w:bookmarkEnd w:id="1324"/>
      <w:bookmarkEnd w:id="1325"/>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4A31BE95" w:rsidR="002E60CB" w:rsidRDefault="002E60CB" w:rsidP="00E7538E">
      <w:pPr>
        <w:pStyle w:val="Beschriftung"/>
        <w:spacing w:before="120"/>
      </w:pPr>
      <w:bookmarkStart w:id="1326" w:name="_Toc3566460"/>
      <w:bookmarkStart w:id="1327" w:name="_Toc34747461"/>
      <w:r>
        <w:t xml:space="preserve">Table </w:t>
      </w:r>
      <w:r w:rsidR="00D43112">
        <w:fldChar w:fldCharType="begin"/>
      </w:r>
      <w:r w:rsidR="00D43112">
        <w:instrText xml:space="preserve"> SEQ Table \* ARABIC </w:instrText>
      </w:r>
      <w:r w:rsidR="00D43112">
        <w:fldChar w:fldCharType="separate"/>
      </w:r>
      <w:r w:rsidR="00371FCC">
        <w:rPr>
          <w:noProof/>
        </w:rPr>
        <w:t>51</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326"/>
      <w:bookmarkEnd w:id="1327"/>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328" w:name="_Toc428456268"/>
      <w:bookmarkStart w:id="1329" w:name="_Toc428537231"/>
      <w:bookmarkStart w:id="1330" w:name="_Toc428969550"/>
      <w:bookmarkStart w:id="1331" w:name="_Toc429052941"/>
      <w:bookmarkStart w:id="1332" w:name="_Toc413359595"/>
      <w:bookmarkStart w:id="1333" w:name="_Toc3556987"/>
      <w:bookmarkStart w:id="1334" w:name="_Toc34747237"/>
      <w:bookmarkEnd w:id="1328"/>
      <w:bookmarkEnd w:id="1329"/>
      <w:bookmarkEnd w:id="1330"/>
      <w:bookmarkEnd w:id="1331"/>
      <w:r>
        <w:t>Nut</w:t>
      </w:r>
      <w:bookmarkEnd w:id="1332"/>
      <w:bookmarkEnd w:id="1333"/>
      <w:bookmarkEnd w:id="1334"/>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A1AEDB7" w:rsidR="002E60CB" w:rsidRDefault="002E60CB" w:rsidP="00E7538E">
      <w:pPr>
        <w:pStyle w:val="Beschriftung"/>
        <w:spacing w:before="120"/>
        <w:rPr>
          <w:rStyle w:val="elementdeftypeChar"/>
          <w:b/>
        </w:rPr>
      </w:pPr>
      <w:bookmarkStart w:id="1335" w:name="_Toc3566461"/>
      <w:bookmarkStart w:id="1336" w:name="_Toc34747462"/>
      <w:r w:rsidRPr="009158D1">
        <w:t xml:space="preserve">Table </w:t>
      </w:r>
      <w:r w:rsidR="00D43112">
        <w:fldChar w:fldCharType="begin"/>
      </w:r>
      <w:r w:rsidR="00D43112">
        <w:instrText xml:space="preserve"> SEQ Table \* ARABIC </w:instrText>
      </w:r>
      <w:r w:rsidR="00D43112">
        <w:fldChar w:fldCharType="separate"/>
      </w:r>
      <w:r w:rsidR="00371FCC">
        <w:rPr>
          <w:noProof/>
        </w:rPr>
        <w:t>52</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335"/>
      <w:bookmarkEnd w:id="1336"/>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22B7E6F1"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371FCC">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5F8518BC"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371FCC">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EADE034" w:rsidR="002E60CB" w:rsidRDefault="002E60CB" w:rsidP="00E7538E">
      <w:pPr>
        <w:pStyle w:val="Beschriftung"/>
        <w:spacing w:before="120"/>
      </w:pPr>
      <w:bookmarkStart w:id="1337" w:name="_Toc3566462"/>
      <w:bookmarkStart w:id="1338" w:name="_Toc34747463"/>
      <w:r w:rsidRPr="009158D1">
        <w:t xml:space="preserve">Table </w:t>
      </w:r>
      <w:r w:rsidR="00D43112">
        <w:fldChar w:fldCharType="begin"/>
      </w:r>
      <w:r w:rsidR="00D43112">
        <w:instrText xml:space="preserve"> SEQ Table \* ARABIC </w:instrText>
      </w:r>
      <w:r w:rsidR="00D43112">
        <w:fldChar w:fldCharType="separate"/>
      </w:r>
      <w:r w:rsidR="00371FCC">
        <w:rPr>
          <w:noProof/>
        </w:rPr>
        <w:t>53</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337"/>
      <w:bookmarkEnd w:id="1338"/>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339" w:name="_Toc428456270"/>
      <w:bookmarkStart w:id="1340" w:name="_Toc428537233"/>
      <w:bookmarkStart w:id="1341" w:name="_Toc428969552"/>
      <w:bookmarkStart w:id="1342" w:name="_Toc429052943"/>
      <w:bookmarkStart w:id="1343" w:name="_Toc413359596"/>
      <w:bookmarkStart w:id="1344" w:name="_Toc3556988"/>
      <w:bookmarkStart w:id="1345" w:name="_Ref401160443"/>
      <w:bookmarkStart w:id="1346" w:name="_Ref401160449"/>
      <w:bookmarkStart w:id="1347" w:name="_Ref401160453"/>
      <w:bookmarkStart w:id="1348" w:name="_Toc34747238"/>
      <w:bookmarkEnd w:id="1339"/>
      <w:bookmarkEnd w:id="1340"/>
      <w:bookmarkEnd w:id="1341"/>
      <w:bookmarkEnd w:id="1342"/>
      <w:r w:rsidRPr="00226A3F">
        <w:t>Bolt</w:t>
      </w:r>
      <w:bookmarkEnd w:id="1343"/>
      <w:bookmarkEnd w:id="1344"/>
      <w:bookmarkEnd w:id="1348"/>
      <w:r w:rsidRPr="00226A3F">
        <w:t xml:space="preserve"> </w:t>
      </w:r>
      <w:bookmarkEnd w:id="1345"/>
      <w:bookmarkEnd w:id="1346"/>
      <w:bookmarkEnd w:id="1347"/>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519E3E5" w:rsidR="002E60CB" w:rsidRDefault="002E60CB" w:rsidP="002474EA">
      <w:pPr>
        <w:pStyle w:val="Beschriftung"/>
        <w:spacing w:before="120"/>
      </w:pPr>
      <w:bookmarkStart w:id="1349" w:name="_Toc3566463"/>
      <w:bookmarkStart w:id="1350" w:name="_Toc34747464"/>
      <w:r>
        <w:t xml:space="preserve">Table </w:t>
      </w:r>
      <w:r w:rsidR="00D43112">
        <w:fldChar w:fldCharType="begin"/>
      </w:r>
      <w:r w:rsidR="00D43112">
        <w:instrText xml:space="preserve"> SEQ Table \* ARABIC </w:instrText>
      </w:r>
      <w:r w:rsidR="00D43112">
        <w:fldChar w:fldCharType="separate"/>
      </w:r>
      <w:r w:rsidR="00371FCC">
        <w:rPr>
          <w:noProof/>
        </w:rPr>
        <w:t>54</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349"/>
      <w:bookmarkEnd w:id="1350"/>
    </w:p>
    <w:p w14:paraId="3F7844A9" w14:textId="6A7950D1"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371FCC">
        <w:t>5.3.1.1</w:t>
      </w:r>
      <w:r w:rsidR="00E749B2">
        <w:fldChar w:fldCharType="end"/>
      </w:r>
      <w:r>
        <w:t xml:space="preserve">). If attribute is missing, bolt is not clipped. Bolt and clip share a common part code, i.e. they are regarded to be one single part. </w:t>
      </w:r>
    </w:p>
    <w:p w14:paraId="03EEE270" w14:textId="63299163"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371FCC">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C327EFB" w:rsidR="002E60CB" w:rsidRDefault="002E60CB" w:rsidP="002474EA">
      <w:pPr>
        <w:pStyle w:val="Beschriftung"/>
        <w:spacing w:before="120"/>
      </w:pPr>
      <w:bookmarkStart w:id="1351" w:name="_Toc3566464"/>
      <w:bookmarkStart w:id="1352" w:name="_Toc34747465"/>
      <w:r>
        <w:lastRenderedPageBreak/>
        <w:t xml:space="preserve">Table </w:t>
      </w:r>
      <w:r w:rsidR="00D43112">
        <w:fldChar w:fldCharType="begin"/>
      </w:r>
      <w:r w:rsidR="00D43112">
        <w:instrText xml:space="preserve"> SEQ Table \* ARABIC </w:instrText>
      </w:r>
      <w:r w:rsidR="00D43112">
        <w:fldChar w:fldCharType="separate"/>
      </w:r>
      <w:r w:rsidR="00371FCC">
        <w:rPr>
          <w:noProof/>
        </w:rPr>
        <w:t>55</w:t>
      </w:r>
      <w:r w:rsidR="00D43112">
        <w:fldChar w:fldCharType="end"/>
      </w:r>
      <w:r>
        <w:t xml:space="preserve">: </w:t>
      </w:r>
      <w:r w:rsidRPr="005C6CF1">
        <w:t>Nested elements of element</w:t>
      </w:r>
      <w:r>
        <w:t xml:space="preserve"> </w:t>
      </w:r>
      <w:r w:rsidRPr="002474EA">
        <w:rPr>
          <w:rStyle w:val="elementdeftypeChar"/>
          <w:b/>
        </w:rPr>
        <w:t>&lt;bolt/&gt;</w:t>
      </w:r>
      <w:bookmarkEnd w:id="1351"/>
      <w:bookmarkEnd w:id="1352"/>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353"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del w:id="1354" w:author="nick" w:date="2019-12-19T21:42:00Z">
        <w:r w:rsidDel="00176129">
          <w:rPr>
            <w:color w:val="008000"/>
          </w:rPr>
          <w:delText xml:space="preserve">is </w:delText>
        </w:r>
      </w:del>
      <w:ins w:id="1355"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356"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357" w:author="nick" w:date="2019-12-19T21:41:00Z">
        <w:r>
          <w:rPr>
            <w:color w:val="008000"/>
          </w:rPr>
          <w:t xml:space="preserve">              </w:t>
        </w:r>
        <w:proofErr w:type="spellStart"/>
        <w:r>
          <w:rPr>
            <w:color w:val="008000"/>
          </w:rPr>
          <w:t>thread_static_friction</w:t>
        </w:r>
        <w:proofErr w:type="spellEnd"/>
        <w:r>
          <w:rPr>
            <w:color w:val="008000"/>
          </w:rPr>
          <w:t>="0.6"</w:t>
        </w:r>
      </w:ins>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358" w:author="nick" w:date="2019-12-19T21:42:00Z"/>
          <w:b/>
          <w:bCs/>
          <w:color w:val="000000"/>
        </w:rPr>
      </w:pPr>
      <w:del w:id="1359"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360" w:author="nick" w:date="2019-12-19T21:42:00Z"/>
          <w:b/>
          <w:bCs/>
          <w:color w:val="000000"/>
        </w:rPr>
      </w:pPr>
      <w:del w:id="1361"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362" w:author="nick" w:date="2019-12-19T21:42:00Z"/>
          <w:b/>
          <w:bCs/>
          <w:color w:val="000000"/>
        </w:rPr>
      </w:pPr>
      <w:del w:id="1363"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364" w:author="nick" w:date="2019-12-19T21:42:00Z"/>
          <w:b/>
          <w:bCs/>
          <w:color w:val="000000"/>
        </w:rPr>
      </w:pPr>
      <w:del w:id="1365"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366"/>
      <w:r w:rsidRPr="009117CB">
        <w:rPr>
          <w:color w:val="008000"/>
        </w:rPr>
        <w:t xml:space="preserve">&lt;!-- </w:t>
      </w:r>
      <w:r w:rsidR="00D53323" w:rsidRPr="009117CB">
        <w:rPr>
          <w:color w:val="008000"/>
        </w:rPr>
        <w:t>friction between adjacent flange partners</w:t>
      </w:r>
      <w:r w:rsidRPr="009117CB">
        <w:rPr>
          <w:color w:val="008000"/>
        </w:rPr>
        <w:t xml:space="preserve"> --&gt;</w:t>
      </w:r>
      <w:commentRangeEnd w:id="1366"/>
      <w:r w:rsidRPr="009117CB">
        <w:rPr>
          <w:color w:val="008000"/>
        </w:rPr>
        <w:commentReference w:id="1366"/>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lastRenderedPageBreak/>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367" w:name="_Toc428456272"/>
      <w:bookmarkStart w:id="1368" w:name="_Toc428537235"/>
      <w:bookmarkStart w:id="1369" w:name="_Toc428969554"/>
      <w:bookmarkStart w:id="1370" w:name="_Toc429052945"/>
      <w:bookmarkStart w:id="1371" w:name="_Toc3556989"/>
      <w:bookmarkStart w:id="1372" w:name="_Toc34747239"/>
      <w:bookmarkEnd w:id="1367"/>
      <w:bookmarkEnd w:id="1368"/>
      <w:bookmarkEnd w:id="1369"/>
      <w:bookmarkEnd w:id="1370"/>
      <w:r>
        <w:t>Possible Bolt and Screw Assemblies</w:t>
      </w:r>
      <w:bookmarkEnd w:id="1371"/>
      <w:bookmarkEnd w:id="1372"/>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31A09D2A">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07F358B4" w:rsidR="00314F5A" w:rsidRDefault="00E62DBF" w:rsidP="00E62DBF">
      <w:pPr>
        <w:pStyle w:val="Beschriftung"/>
      </w:pPr>
      <w:bookmarkStart w:id="1373" w:name="_Toc3557101"/>
      <w:bookmarkStart w:id="1374" w:name="_Toc34747352"/>
      <w:r>
        <w:t xml:space="preserve">Figure </w:t>
      </w:r>
      <w:r w:rsidR="00406B64">
        <w:fldChar w:fldCharType="begin"/>
      </w:r>
      <w:r w:rsidR="00406B64">
        <w:instrText xml:space="preserve"> SEQ Figure \* ARABIC </w:instrText>
      </w:r>
      <w:r w:rsidR="00406B64">
        <w:fldChar w:fldCharType="separate"/>
      </w:r>
      <w:r w:rsidR="00371FCC">
        <w:rPr>
          <w:noProof/>
        </w:rPr>
        <w:t>22</w:t>
      </w:r>
      <w:r w:rsidR="00406B64">
        <w:fldChar w:fldCharType="end"/>
      </w:r>
      <w:r>
        <w:t>: Bolt with welded nut</w:t>
      </w:r>
      <w:bookmarkEnd w:id="1373"/>
      <w:bookmarkEnd w:id="1374"/>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9BA2CA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A9AA3F5" w:rsidR="0086511D" w:rsidRDefault="00E62DBF" w:rsidP="00E62DBF">
      <w:pPr>
        <w:pStyle w:val="Beschriftung"/>
      </w:pPr>
      <w:bookmarkStart w:id="1375" w:name="_Ref3568949"/>
      <w:bookmarkStart w:id="1376" w:name="_Toc3557102"/>
      <w:bookmarkStart w:id="1377" w:name="_Ref3568942"/>
      <w:bookmarkStart w:id="1378" w:name="_Toc34747353"/>
      <w:r>
        <w:t xml:space="preserve">Figure </w:t>
      </w:r>
      <w:r w:rsidR="00406B64">
        <w:fldChar w:fldCharType="begin"/>
      </w:r>
      <w:r w:rsidR="00406B64">
        <w:instrText xml:space="preserve"> SEQ Figure \* ARABIC </w:instrText>
      </w:r>
      <w:r w:rsidR="00406B64">
        <w:fldChar w:fldCharType="separate"/>
      </w:r>
      <w:r w:rsidR="00371FCC">
        <w:rPr>
          <w:noProof/>
        </w:rPr>
        <w:t>23</w:t>
      </w:r>
      <w:r w:rsidR="00406B64">
        <w:fldChar w:fldCharType="end"/>
      </w:r>
      <w:bookmarkEnd w:id="1375"/>
      <w:r>
        <w:t>: Bolt with free nut</w:t>
      </w:r>
      <w:bookmarkEnd w:id="1376"/>
      <w:bookmarkEnd w:id="1377"/>
      <w:bookmarkEnd w:id="1378"/>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650A935">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3AA928A" w:rsidR="00A03929" w:rsidRDefault="00E62DBF" w:rsidP="00D35409">
      <w:pPr>
        <w:pStyle w:val="Beschriftung"/>
        <w:rPr>
          <w:b w:val="0"/>
          <w:bCs w:val="0"/>
        </w:rPr>
      </w:pPr>
      <w:bookmarkStart w:id="1379" w:name="_Ref3568964"/>
      <w:bookmarkStart w:id="1380" w:name="_Toc3557103"/>
      <w:bookmarkStart w:id="1381" w:name="_Toc34747354"/>
      <w:r>
        <w:t xml:space="preserve">Figure </w:t>
      </w:r>
      <w:r w:rsidR="00406B64">
        <w:fldChar w:fldCharType="begin"/>
      </w:r>
      <w:r w:rsidR="00406B64">
        <w:instrText xml:space="preserve"> SEQ Figure \* ARABIC </w:instrText>
      </w:r>
      <w:r w:rsidR="00406B64">
        <w:fldChar w:fldCharType="separate"/>
      </w:r>
      <w:r w:rsidR="00371FCC">
        <w:rPr>
          <w:noProof/>
        </w:rPr>
        <w:t>24</w:t>
      </w:r>
      <w:r w:rsidR="00406B64">
        <w:fldChar w:fldCharType="end"/>
      </w:r>
      <w:bookmarkEnd w:id="1379"/>
      <w:r>
        <w:t>: Screw</w:t>
      </w:r>
      <w:bookmarkEnd w:id="1380"/>
      <w:bookmarkEnd w:id="1381"/>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0F7857A9">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4A2862C6" w:rsidR="00A03929" w:rsidRDefault="00E62DBF" w:rsidP="001D764B">
      <w:pPr>
        <w:pStyle w:val="Beschriftung"/>
        <w:spacing w:before="120"/>
      </w:pPr>
      <w:bookmarkStart w:id="1382" w:name="_Toc3557104"/>
      <w:bookmarkStart w:id="1383" w:name="_Toc34747355"/>
      <w:r>
        <w:t xml:space="preserve">Figure </w:t>
      </w:r>
      <w:r w:rsidR="00406B64">
        <w:fldChar w:fldCharType="begin"/>
      </w:r>
      <w:r w:rsidR="00406B64">
        <w:instrText xml:space="preserve"> SEQ Figure \* ARABIC </w:instrText>
      </w:r>
      <w:r w:rsidR="00406B64">
        <w:fldChar w:fldCharType="separate"/>
      </w:r>
      <w:r w:rsidR="00371FCC">
        <w:rPr>
          <w:noProof/>
        </w:rPr>
        <w:t>25</w:t>
      </w:r>
      <w:r w:rsidR="00406B64">
        <w:fldChar w:fldCharType="end"/>
      </w:r>
      <w:r>
        <w:t>: Welded stud with free nut</w:t>
      </w:r>
      <w:bookmarkEnd w:id="1382"/>
      <w:bookmarkEnd w:id="1383"/>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16C7962F">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8F923B4" w:rsidR="007B3BC4" w:rsidRDefault="00E82958" w:rsidP="00E82958">
      <w:pPr>
        <w:pStyle w:val="Beschriftung"/>
        <w:rPr>
          <w:lang w:eastAsia="x-none"/>
        </w:rPr>
      </w:pPr>
      <w:bookmarkStart w:id="1384" w:name="_Toc3557105"/>
      <w:bookmarkStart w:id="1385" w:name="_Toc34747356"/>
      <w:r>
        <w:t xml:space="preserve">Figure </w:t>
      </w:r>
      <w:r>
        <w:fldChar w:fldCharType="begin"/>
      </w:r>
      <w:r>
        <w:instrText xml:space="preserve"> SEQ Figure \* ARABIC </w:instrText>
      </w:r>
      <w:r>
        <w:fldChar w:fldCharType="separate"/>
      </w:r>
      <w:r w:rsidR="00371FCC">
        <w:rPr>
          <w:noProof/>
        </w:rPr>
        <w:t>26</w:t>
      </w:r>
      <w:r>
        <w:fldChar w:fldCharType="end"/>
      </w:r>
      <w:r>
        <w:t>: Plain stud</w:t>
      </w:r>
      <w:bookmarkEnd w:id="1384"/>
      <w:bookmarkEnd w:id="1385"/>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386" w:name="_Toc428456274"/>
      <w:bookmarkStart w:id="1387" w:name="_Toc428537237"/>
      <w:bookmarkStart w:id="1388" w:name="_Toc428969556"/>
      <w:bookmarkStart w:id="1389" w:name="_Toc429052947"/>
      <w:bookmarkStart w:id="1390" w:name="_Toc428456275"/>
      <w:bookmarkStart w:id="1391" w:name="_Toc428537238"/>
      <w:bookmarkStart w:id="1392" w:name="_Toc428969557"/>
      <w:bookmarkStart w:id="1393" w:name="_Toc429052948"/>
      <w:bookmarkStart w:id="1394" w:name="_Toc413359597"/>
      <w:bookmarkStart w:id="1395" w:name="_Toc3556990"/>
      <w:bookmarkStart w:id="1396" w:name="_Toc34747240"/>
      <w:bookmarkEnd w:id="1386"/>
      <w:bookmarkEnd w:id="1387"/>
      <w:bookmarkEnd w:id="1388"/>
      <w:bookmarkEnd w:id="1389"/>
      <w:bookmarkEnd w:id="1390"/>
      <w:bookmarkEnd w:id="1391"/>
      <w:bookmarkEnd w:id="1392"/>
      <w:bookmarkEnd w:id="1393"/>
      <w:r w:rsidRPr="00226A3F">
        <w:t>Screw</w:t>
      </w:r>
      <w:bookmarkEnd w:id="1394"/>
      <w:bookmarkEnd w:id="1395"/>
      <w:bookmarkEnd w:id="1396"/>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FD98CA4" w:rsidR="002E60CB" w:rsidRDefault="002E60CB" w:rsidP="00E62DBF">
      <w:pPr>
        <w:pStyle w:val="Beschriftung"/>
        <w:spacing w:before="120"/>
      </w:pPr>
      <w:bookmarkStart w:id="1397" w:name="_Toc3566465"/>
      <w:bookmarkStart w:id="1398" w:name="_Toc34747466"/>
      <w:r>
        <w:t xml:space="preserve">Table </w:t>
      </w:r>
      <w:r w:rsidR="00D43112">
        <w:fldChar w:fldCharType="begin"/>
      </w:r>
      <w:r w:rsidR="00D43112">
        <w:instrText xml:space="preserve"> SEQ Table \* ARABIC </w:instrText>
      </w:r>
      <w:r w:rsidR="00D43112">
        <w:fldChar w:fldCharType="separate"/>
      </w:r>
      <w:r w:rsidR="00371FCC">
        <w:rPr>
          <w:noProof/>
        </w:rPr>
        <w:t>56</w:t>
      </w:r>
      <w:r w:rsidR="00D43112">
        <w:fldChar w:fldCharType="end"/>
      </w:r>
      <w:r>
        <w:t xml:space="preserve">: Attributes of element </w:t>
      </w:r>
      <w:r w:rsidRPr="00514F9C">
        <w:rPr>
          <w:rFonts w:ascii="Courier New" w:hAnsi="Courier New" w:cs="Courier New"/>
          <w:bCs w:val="0"/>
          <w:i/>
          <w:sz w:val="18"/>
          <w:szCs w:val="18"/>
        </w:rPr>
        <w:t>&lt;screw/&gt;</w:t>
      </w:r>
      <w:bookmarkEnd w:id="1397"/>
      <w:bookmarkEnd w:id="1398"/>
    </w:p>
    <w:p w14:paraId="726A8A1D" w14:textId="0012C349"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371FCC">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4FAFBF6" w:rsidR="00003FF9" w:rsidRDefault="00003FF9" w:rsidP="00003FF9">
      <w:pPr>
        <w:pStyle w:val="Beschriftung"/>
        <w:spacing w:before="120"/>
        <w:rPr>
          <w:rStyle w:val="elementdeftypeChar"/>
          <w:b/>
        </w:rPr>
      </w:pPr>
      <w:bookmarkStart w:id="1399" w:name="_Toc3566466"/>
      <w:bookmarkStart w:id="1400" w:name="_Toc34747467"/>
      <w:r>
        <w:t xml:space="preserve">Table </w:t>
      </w:r>
      <w:r w:rsidR="00D43112">
        <w:fldChar w:fldCharType="begin"/>
      </w:r>
      <w:r w:rsidR="00D43112">
        <w:instrText xml:space="preserve"> SEQ Table \* ARABIC </w:instrText>
      </w:r>
      <w:r w:rsidR="00D43112">
        <w:fldChar w:fldCharType="separate"/>
      </w:r>
      <w:r w:rsidR="00371FCC">
        <w:rPr>
          <w:noProof/>
        </w:rPr>
        <w:t>57</w:t>
      </w:r>
      <w:r w:rsidR="00D43112">
        <w:fldChar w:fldCharType="end"/>
      </w:r>
      <w:r>
        <w:t xml:space="preserve">: </w:t>
      </w:r>
      <w:r w:rsidRPr="00003FF9">
        <w:t xml:space="preserve">Nested elements of element </w:t>
      </w:r>
      <w:r w:rsidRPr="00003FF9">
        <w:rPr>
          <w:rStyle w:val="elementdeftypeChar"/>
          <w:b/>
        </w:rPr>
        <w:t>&lt;screw/&gt;</w:t>
      </w:r>
      <w:bookmarkEnd w:id="1399"/>
      <w:bookmarkEnd w:id="1400"/>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401" w:name="_Toc3556991"/>
      <w:bookmarkStart w:id="1402" w:name="_Toc34747241"/>
      <w:r>
        <w:t>7.5.7.1 Flow Drilled Screws</w:t>
      </w:r>
      <w:r w:rsidR="00EF4929">
        <w:t xml:space="preserve"> (FDS)</w:t>
      </w:r>
      <w:bookmarkEnd w:id="1401"/>
      <w:bookmarkEnd w:id="1402"/>
    </w:p>
    <w:p w14:paraId="6AB3B9E6" w14:textId="5DEA03F9"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5A75320" w:rsidR="005C50FA" w:rsidRPr="00EF4929" w:rsidRDefault="00FF688A"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1D94DDD">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A1924EF" w:rsidR="005C50FA" w:rsidRPr="005C50FA" w:rsidRDefault="005C50FA" w:rsidP="005C50FA">
      <w:pPr>
        <w:pStyle w:val="Beschriftung"/>
        <w:rPr>
          <w:color w:val="676F76"/>
          <w:sz w:val="21"/>
          <w:szCs w:val="21"/>
          <w:lang w:val="en" w:eastAsia="en-US"/>
        </w:rPr>
      </w:pPr>
      <w:bookmarkStart w:id="1403" w:name="_Toc3557106"/>
      <w:bookmarkStart w:id="1404" w:name="_Toc34747357"/>
      <w:r>
        <w:t xml:space="preserve">Figure </w:t>
      </w:r>
      <w:r w:rsidR="00406B64">
        <w:fldChar w:fldCharType="begin"/>
      </w:r>
      <w:r w:rsidR="00406B64">
        <w:instrText xml:space="preserve"> SEQ Figure \* ARABIC </w:instrText>
      </w:r>
      <w:r w:rsidR="00406B64">
        <w:fldChar w:fldCharType="separate"/>
      </w:r>
      <w:r w:rsidR="00371FCC">
        <w:rPr>
          <w:noProof/>
        </w:rPr>
        <w:t>27</w:t>
      </w:r>
      <w:r w:rsidR="00406B64">
        <w:fldChar w:fldCharType="end"/>
      </w:r>
      <w:r>
        <w:t xml:space="preserve">: </w:t>
      </w:r>
      <w:r w:rsidR="00EB2983">
        <w:t>Process of Flow Drill Screwing</w:t>
      </w:r>
      <w:bookmarkEnd w:id="1403"/>
      <w:bookmarkEnd w:id="1404"/>
    </w:p>
    <w:p w14:paraId="0CDCD178" w14:textId="77777777" w:rsidR="00EF4929" w:rsidRDefault="009A40D2" w:rsidP="00EF4929">
      <w:pPr>
        <w:keepNext/>
        <w:jc w:val="center"/>
      </w:pPr>
      <w:r>
        <w:rPr>
          <w:noProof/>
          <w:lang w:eastAsia="en-US"/>
        </w:rPr>
        <w:lastRenderedPageBreak/>
        <w:drawing>
          <wp:inline distT="0" distB="0" distL="0" distR="0" wp14:anchorId="4D6C753A" wp14:editId="088CC10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19E16C19"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6E74AD61" w:rsidR="002E60CB" w:rsidRDefault="00EF4929" w:rsidP="00EF4929">
      <w:pPr>
        <w:pStyle w:val="Beschriftung"/>
      </w:pPr>
      <w:bookmarkStart w:id="1405" w:name="_Toc3557107"/>
      <w:bookmarkStart w:id="1406" w:name="_Toc34747358"/>
      <w:r>
        <w:t xml:space="preserve">Figure </w:t>
      </w:r>
      <w:r w:rsidR="00406B64">
        <w:fldChar w:fldCharType="begin"/>
      </w:r>
      <w:r w:rsidR="00406B64">
        <w:instrText xml:space="preserve"> SEQ Figure \* ARABIC </w:instrText>
      </w:r>
      <w:r w:rsidR="00406B64">
        <w:fldChar w:fldCharType="separate"/>
      </w:r>
      <w:r w:rsidR="00371FCC">
        <w:rPr>
          <w:noProof/>
        </w:rPr>
        <w:t>28</w:t>
      </w:r>
      <w:r w:rsidR="00406B64">
        <w:fldChar w:fldCharType="end"/>
      </w:r>
      <w:r>
        <w:t>: Measures of applied FDS</w:t>
      </w:r>
      <w:bookmarkEnd w:id="1405"/>
      <w:bookmarkEnd w:id="1406"/>
    </w:p>
    <w:p w14:paraId="436498E1" w14:textId="48A1CA40"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1FD78F80" w:rsidR="001E3E2A" w:rsidRDefault="001E3E2A" w:rsidP="0059565B">
      <w:pPr>
        <w:pStyle w:val="Beschriftung"/>
        <w:spacing w:before="120"/>
        <w:rPr>
          <w:rFonts w:cs="Calibri"/>
          <w:szCs w:val="22"/>
          <w:lang w:eastAsia="en-GB"/>
        </w:rPr>
      </w:pPr>
      <w:bookmarkStart w:id="1407" w:name="_Toc3566467"/>
      <w:bookmarkStart w:id="1408" w:name="_Toc34747468"/>
      <w:r>
        <w:t xml:space="preserve">Table </w:t>
      </w:r>
      <w:r w:rsidR="00D43112">
        <w:fldChar w:fldCharType="begin"/>
      </w:r>
      <w:r w:rsidR="00D43112">
        <w:instrText xml:space="preserve"> SEQ Table \* ARABIC </w:instrText>
      </w:r>
      <w:r w:rsidR="00D43112">
        <w:fldChar w:fldCharType="separate"/>
      </w:r>
      <w:r w:rsidR="00371FCC">
        <w:rPr>
          <w:noProof/>
        </w:rPr>
        <w:t>58</w:t>
      </w:r>
      <w:r w:rsidR="00D43112">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407"/>
      <w:bookmarkEnd w:id="1408"/>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1AD5BD54">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6C145DCA" w:rsidR="00013B01" w:rsidRPr="001E3E2A" w:rsidRDefault="00013B01" w:rsidP="00013B01">
      <w:pPr>
        <w:pStyle w:val="Beschriftung"/>
        <w:rPr>
          <w:rFonts w:cs="Calibri"/>
          <w:lang w:eastAsia="en-GB"/>
        </w:rPr>
      </w:pPr>
      <w:bookmarkStart w:id="1409" w:name="_Toc3557108"/>
      <w:bookmarkStart w:id="1410" w:name="_Toc34747359"/>
      <w:r>
        <w:t xml:space="preserve">Figure </w:t>
      </w:r>
      <w:r w:rsidR="00406B64">
        <w:fldChar w:fldCharType="begin"/>
      </w:r>
      <w:r w:rsidR="00406B64">
        <w:instrText xml:space="preserve"> SEQ Figure \* ARABIC </w:instrText>
      </w:r>
      <w:r w:rsidR="00406B64">
        <w:fldChar w:fldCharType="separate"/>
      </w:r>
      <w:r w:rsidR="00371FCC">
        <w:rPr>
          <w:noProof/>
        </w:rPr>
        <w:t>29</w:t>
      </w:r>
      <w:r w:rsidR="00406B64">
        <w:fldChar w:fldCharType="end"/>
      </w:r>
      <w:r>
        <w:t>: Pre-machined or clearance hole in FDS connection</w:t>
      </w:r>
      <w:bookmarkEnd w:id="1409"/>
      <w:bookmarkEnd w:id="1410"/>
    </w:p>
    <w:p w14:paraId="31E852BE" w14:textId="2BCE18B0"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371FCC">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CD0831">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382D15CC" w:rsidR="002943E7" w:rsidRPr="00B50C53" w:rsidRDefault="0059565B" w:rsidP="0059565B">
      <w:pPr>
        <w:pStyle w:val="Beschriftung"/>
        <w:rPr>
          <w:rFonts w:cs="Calibri"/>
          <w:lang w:eastAsia="en-GB"/>
        </w:rPr>
      </w:pPr>
      <w:bookmarkStart w:id="1411" w:name="_Toc3557109"/>
      <w:bookmarkStart w:id="1412" w:name="_Toc34747360"/>
      <w:r>
        <w:t xml:space="preserve">Figure </w:t>
      </w:r>
      <w:r w:rsidR="00406B64">
        <w:fldChar w:fldCharType="begin"/>
      </w:r>
      <w:r w:rsidR="00406B64">
        <w:instrText xml:space="preserve"> SEQ Figure \* ARABIC </w:instrText>
      </w:r>
      <w:r w:rsidR="00406B64">
        <w:fldChar w:fldCharType="separate"/>
      </w:r>
      <w:r w:rsidR="00371FCC">
        <w:rPr>
          <w:noProof/>
        </w:rPr>
        <w:t>30</w:t>
      </w:r>
      <w:r w:rsidR="00406B64">
        <w:fldChar w:fldCharType="end"/>
      </w:r>
      <w:r>
        <w:t>: Pilot hole on sheet metal</w:t>
      </w:r>
      <w:bookmarkEnd w:id="1411"/>
      <w:bookmarkEnd w:id="1412"/>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413" w:name="_Toc413359598"/>
      <w:bookmarkStart w:id="1414" w:name="_Toc3556992"/>
      <w:bookmarkStart w:id="1415" w:name="_Toc34747242"/>
      <w:r w:rsidRPr="000F30B3">
        <w:t>Gum Drops</w:t>
      </w:r>
      <w:bookmarkEnd w:id="1413"/>
      <w:bookmarkEnd w:id="1414"/>
      <w:bookmarkEnd w:id="1415"/>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35B2F29"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10538F9C" w14:textId="044B114A" w:rsidR="00D43112" w:rsidRPr="00226A3F" w:rsidRDefault="001003F7" w:rsidP="001003F7">
      <w:pPr>
        <w:pStyle w:val="Beschriftung"/>
        <w:spacing w:before="120" w:after="60"/>
      </w:pPr>
      <w:bookmarkStart w:id="1416" w:name="_Toc3566468"/>
      <w:bookmarkStart w:id="1417" w:name="_Toc34747469"/>
      <w:r>
        <w:t xml:space="preserve">Table </w:t>
      </w:r>
      <w:r>
        <w:fldChar w:fldCharType="begin"/>
      </w:r>
      <w:r>
        <w:instrText xml:space="preserve"> SEQ Table \* ARABIC </w:instrText>
      </w:r>
      <w:r>
        <w:fldChar w:fldCharType="separate"/>
      </w:r>
      <w:r w:rsidR="00371FCC">
        <w:rPr>
          <w:noProof/>
        </w:rPr>
        <w:t>59</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416"/>
      <w:bookmarkEnd w:id="1417"/>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925E9FB" w:rsidR="002E60CB" w:rsidRDefault="002E60CB" w:rsidP="001003F7">
      <w:pPr>
        <w:pStyle w:val="Beschriftung"/>
        <w:spacing w:before="60"/>
      </w:pPr>
      <w:bookmarkStart w:id="1418" w:name="_Toc3566469"/>
      <w:bookmarkStart w:id="1419" w:name="_Toc34747470"/>
      <w:r>
        <w:lastRenderedPageBreak/>
        <w:t xml:space="preserve">Table </w:t>
      </w:r>
      <w:r w:rsidR="00D43112">
        <w:fldChar w:fldCharType="begin"/>
      </w:r>
      <w:r w:rsidR="00D43112">
        <w:instrText xml:space="preserve"> SEQ Table \* ARABIC </w:instrText>
      </w:r>
      <w:r w:rsidR="00D43112">
        <w:fldChar w:fldCharType="separate"/>
      </w:r>
      <w:r w:rsidR="00371FCC">
        <w:rPr>
          <w:noProof/>
        </w:rPr>
        <w:t>60</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418"/>
      <w:bookmarkEnd w:id="1419"/>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420" w:name="_Toc428456279"/>
      <w:bookmarkStart w:id="1421" w:name="_Toc3556993"/>
      <w:bookmarkStart w:id="1422" w:name="_Toc34747243"/>
      <w:bookmarkEnd w:id="1420"/>
      <w:r>
        <w:t>Clinches</w:t>
      </w:r>
      <w:bookmarkEnd w:id="1421"/>
      <w:bookmarkEnd w:id="1422"/>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18BFEB60">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6B8F15EE" w:rsidR="003E46C4" w:rsidRDefault="00D67DC2" w:rsidP="00D67DC2">
      <w:pPr>
        <w:pStyle w:val="Beschriftung"/>
      </w:pPr>
      <w:bookmarkStart w:id="1423" w:name="_Toc3557110"/>
      <w:bookmarkStart w:id="1424" w:name="_Toc34747361"/>
      <w:r>
        <w:t xml:space="preserve">Figure </w:t>
      </w:r>
      <w:r>
        <w:fldChar w:fldCharType="begin"/>
      </w:r>
      <w:r>
        <w:instrText xml:space="preserve"> SEQ Figure \* ARABIC </w:instrText>
      </w:r>
      <w:r>
        <w:fldChar w:fldCharType="separate"/>
      </w:r>
      <w:r w:rsidR="00371FCC">
        <w:rPr>
          <w:noProof/>
        </w:rPr>
        <w:t>31</w:t>
      </w:r>
      <w:r>
        <w:fldChar w:fldCharType="end"/>
      </w:r>
      <w:r>
        <w:t xml:space="preserve">: </w:t>
      </w:r>
      <w:r w:rsidRPr="00D67DC2">
        <w:t>Schematic representation of the clinching operation</w:t>
      </w:r>
      <w:bookmarkEnd w:id="1423"/>
      <w:bookmarkEnd w:id="1424"/>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15B57A1D">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E1A572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1BA2C5C3" w:rsidR="00D67DC2" w:rsidRDefault="00D67DC2" w:rsidP="00D67DC2">
      <w:pPr>
        <w:pStyle w:val="Beschriftung"/>
      </w:pPr>
      <w:bookmarkStart w:id="1425" w:name="_Ref428794448"/>
      <w:bookmarkStart w:id="1426" w:name="_Ref428794398"/>
      <w:bookmarkStart w:id="1427" w:name="_Toc3557111"/>
      <w:bookmarkStart w:id="1428" w:name="_Toc34747362"/>
      <w:r>
        <w:t xml:space="preserve">Figure </w:t>
      </w:r>
      <w:r>
        <w:fldChar w:fldCharType="begin"/>
      </w:r>
      <w:r>
        <w:instrText xml:space="preserve"> SEQ Figure \* ARABIC </w:instrText>
      </w:r>
      <w:r>
        <w:fldChar w:fldCharType="separate"/>
      </w:r>
      <w:r w:rsidR="00371FCC">
        <w:rPr>
          <w:noProof/>
        </w:rPr>
        <w:t>32</w:t>
      </w:r>
      <w:r>
        <w:fldChar w:fldCharType="end"/>
      </w:r>
      <w:bookmarkEnd w:id="1425"/>
      <w:r>
        <w:t xml:space="preserve">: </w:t>
      </w:r>
      <w:r w:rsidRPr="00D67DC2">
        <w:t>Clinch Joint Dimensions</w:t>
      </w:r>
      <w:bookmarkEnd w:id="1426"/>
      <w:bookmarkEnd w:id="1427"/>
      <w:bookmarkEnd w:id="1428"/>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38E6699">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33A6E38C" w:rsidR="00C34000" w:rsidRDefault="00E41964" w:rsidP="00E41964">
      <w:pPr>
        <w:pStyle w:val="Beschriftung"/>
        <w:spacing w:before="120"/>
        <w:rPr>
          <w:rFonts w:cs="Calibri"/>
          <w:szCs w:val="22"/>
          <w:lang w:eastAsia="en-GB"/>
        </w:rPr>
      </w:pPr>
      <w:bookmarkStart w:id="1429" w:name="_Ref428798660"/>
      <w:bookmarkStart w:id="1430" w:name="_Toc3557112"/>
      <w:bookmarkStart w:id="1431" w:name="_Toc34747363"/>
      <w:r>
        <w:t xml:space="preserve">Figure </w:t>
      </w:r>
      <w:r>
        <w:fldChar w:fldCharType="begin"/>
      </w:r>
      <w:r>
        <w:instrText xml:space="preserve"> SEQ Figure \* ARABIC </w:instrText>
      </w:r>
      <w:r>
        <w:fldChar w:fldCharType="separate"/>
      </w:r>
      <w:r w:rsidR="00371FCC">
        <w:rPr>
          <w:noProof/>
        </w:rPr>
        <w:t>33</w:t>
      </w:r>
      <w:r>
        <w:fldChar w:fldCharType="end"/>
      </w:r>
      <w:bookmarkEnd w:id="1429"/>
      <w:r>
        <w:t>: TOX (left) and BTM’s Tog-L-Loc system</w:t>
      </w:r>
      <w:r>
        <w:rPr>
          <w:rStyle w:val="Funotenzeichen"/>
        </w:rPr>
        <w:footnoteReference w:id="17"/>
      </w:r>
      <w:bookmarkEnd w:id="1430"/>
      <w:bookmarkEnd w:id="1431"/>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08207DF5"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44F118D2" w14:textId="1CD4E9BA" w:rsidR="00D3072A" w:rsidRDefault="00D3072A" w:rsidP="00D3072A">
      <w:pPr>
        <w:pStyle w:val="Beschriftung"/>
        <w:spacing w:before="120"/>
        <w:rPr>
          <w:rStyle w:val="elementdeftypeChar"/>
          <w:b/>
        </w:rPr>
      </w:pPr>
      <w:bookmarkStart w:id="1432" w:name="_Toc3566470"/>
      <w:bookmarkStart w:id="1433" w:name="_Toc34747471"/>
      <w:r>
        <w:t xml:space="preserve">Table </w:t>
      </w:r>
      <w:r>
        <w:fldChar w:fldCharType="begin"/>
      </w:r>
      <w:r>
        <w:instrText xml:space="preserve"> SEQ Table \* ARABIC </w:instrText>
      </w:r>
      <w:r>
        <w:fldChar w:fldCharType="separate"/>
      </w:r>
      <w:r w:rsidR="00371FCC">
        <w:rPr>
          <w:noProof/>
        </w:rPr>
        <w:t>61</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432"/>
      <w:bookmarkEnd w:id="1433"/>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EBFCF5F" w:rsidR="007D0EA8" w:rsidRDefault="006239BA" w:rsidP="006239BA">
      <w:pPr>
        <w:pStyle w:val="Beschriftung"/>
        <w:spacing w:before="120"/>
      </w:pPr>
      <w:bookmarkStart w:id="1434" w:name="_Toc3566471"/>
      <w:bookmarkStart w:id="1435" w:name="_Toc34747472"/>
      <w:r>
        <w:t xml:space="preserve">Table </w:t>
      </w:r>
      <w:r>
        <w:fldChar w:fldCharType="begin"/>
      </w:r>
      <w:r>
        <w:instrText xml:space="preserve"> SEQ Table \* ARABIC </w:instrText>
      </w:r>
      <w:r>
        <w:fldChar w:fldCharType="separate"/>
      </w:r>
      <w:r w:rsidR="00371FCC">
        <w:rPr>
          <w:noProof/>
        </w:rPr>
        <w:t>62</w:t>
      </w:r>
      <w:r>
        <w:fldChar w:fldCharType="end"/>
      </w:r>
      <w:r>
        <w:t xml:space="preserve">: Attributes of </w:t>
      </w:r>
      <w:r w:rsidR="00945D04">
        <w:t xml:space="preserve">element </w:t>
      </w:r>
      <w:r w:rsidRPr="006239BA">
        <w:rPr>
          <w:rStyle w:val="elementdeftypeChar"/>
          <w:b/>
        </w:rPr>
        <w:t>&lt;clinch/&gt;</w:t>
      </w:r>
      <w:bookmarkEnd w:id="1434"/>
      <w:bookmarkEnd w:id="1435"/>
    </w:p>
    <w:p w14:paraId="0D07EA60" w14:textId="6CA2A9F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371FCC">
        <w:t xml:space="preserve">Figure </w:t>
      </w:r>
      <w:r w:rsidR="00371FCC">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EB4E530" w:rsidR="00F52C26" w:rsidRDefault="00FF688A"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520AF550"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371FCC">
        <w:t xml:space="preserve">Figure </w:t>
      </w:r>
      <w:r w:rsidR="00371FCC">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371FCC">
        <w:t xml:space="preserve">Figure </w:t>
      </w:r>
      <w:r w:rsidR="00371FCC">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11B1794"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371FCC">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2F08E51C" w:rsidR="004B1D32" w:rsidRDefault="00BF4695" w:rsidP="00BF4695">
      <w:pPr>
        <w:pStyle w:val="Beschriftung"/>
        <w:tabs>
          <w:tab w:val="center" w:pos="4535"/>
          <w:tab w:val="left" w:pos="7349"/>
        </w:tabs>
        <w:spacing w:before="120"/>
        <w:jc w:val="left"/>
        <w:rPr>
          <w:rStyle w:val="elementdeftypeChar"/>
          <w:b/>
        </w:rPr>
      </w:pPr>
      <w:r>
        <w:tab/>
      </w:r>
      <w:bookmarkStart w:id="1436" w:name="_Toc3566472"/>
      <w:bookmarkStart w:id="1437" w:name="_Toc34747473"/>
      <w:r w:rsidR="0097183B">
        <w:t xml:space="preserve">Table </w:t>
      </w:r>
      <w:r w:rsidR="0097183B">
        <w:fldChar w:fldCharType="begin"/>
      </w:r>
      <w:r w:rsidR="0097183B">
        <w:instrText xml:space="preserve"> SEQ Table \* ARABIC </w:instrText>
      </w:r>
      <w:r w:rsidR="0097183B">
        <w:fldChar w:fldCharType="separate"/>
      </w:r>
      <w:r w:rsidR="00371FCC">
        <w:rPr>
          <w:noProof/>
        </w:rPr>
        <w:t>63</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436"/>
      <w:bookmarkEnd w:id="1437"/>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438" w:name="_Toc3556994"/>
      <w:bookmarkStart w:id="1439" w:name="_Toc34747244"/>
      <w:r w:rsidRPr="00BF4695">
        <w:t>Heat Stakes / Thermal Stakes</w:t>
      </w:r>
      <w:bookmarkEnd w:id="1438"/>
      <w:bookmarkEnd w:id="1439"/>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0902BB5A">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549078FB"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DA0EE9">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707AE8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57E1205" w:rsidR="00DE2B3A" w:rsidRPr="00DE2B3A" w:rsidRDefault="00FF688A"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1D49695C" w:rsidR="00010D17" w:rsidRDefault="00010D17" w:rsidP="00DE2B3A">
      <w:pPr>
        <w:pStyle w:val="Beschriftung"/>
        <w:spacing w:before="120"/>
      </w:pPr>
      <w:bookmarkStart w:id="1440" w:name="_Toc3557113"/>
      <w:bookmarkStart w:id="1441" w:name="_Toc34747364"/>
      <w:r>
        <w:t xml:space="preserve">Figure </w:t>
      </w:r>
      <w:r>
        <w:fldChar w:fldCharType="begin"/>
      </w:r>
      <w:r>
        <w:instrText xml:space="preserve"> SEQ Figure \* ARABIC </w:instrText>
      </w:r>
      <w:r>
        <w:fldChar w:fldCharType="separate"/>
      </w:r>
      <w:r w:rsidR="00371FCC">
        <w:rPr>
          <w:noProof/>
        </w:rPr>
        <w:t>34</w:t>
      </w:r>
      <w:r>
        <w:fldChar w:fldCharType="end"/>
      </w:r>
      <w:r>
        <w:t xml:space="preserve">: </w:t>
      </w:r>
      <w:r w:rsidRPr="00010D17">
        <w:t>Cross Section of a Heat Stake</w:t>
      </w:r>
      <w:bookmarkEnd w:id="1440"/>
      <w:bookmarkEnd w:id="1441"/>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45F90FE"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102ABFC2" w14:textId="1B79126D" w:rsidR="004D4A4B" w:rsidRDefault="004D4A4B" w:rsidP="004D4A4B">
      <w:pPr>
        <w:pStyle w:val="Beschriftung"/>
        <w:spacing w:before="120"/>
        <w:rPr>
          <w:rStyle w:val="elementdeftypeChar"/>
          <w:b/>
        </w:rPr>
      </w:pPr>
      <w:bookmarkStart w:id="1442" w:name="_Toc3566473"/>
      <w:bookmarkStart w:id="1443" w:name="_Toc34747474"/>
      <w:r>
        <w:t xml:space="preserve">Table </w:t>
      </w:r>
      <w:r>
        <w:fldChar w:fldCharType="begin"/>
      </w:r>
      <w:r>
        <w:instrText xml:space="preserve"> SEQ Table \* ARABIC </w:instrText>
      </w:r>
      <w:r>
        <w:fldChar w:fldCharType="separate"/>
      </w:r>
      <w:r w:rsidR="00371FCC">
        <w:rPr>
          <w:noProof/>
        </w:rPr>
        <w:t>64</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442"/>
      <w:bookmarkEnd w:id="1443"/>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38A2A4D8" w:rsidR="004D4A4B" w:rsidRDefault="004D4A4B" w:rsidP="004D4A4B">
      <w:pPr>
        <w:pStyle w:val="Beschriftung"/>
        <w:spacing w:before="120"/>
      </w:pPr>
      <w:bookmarkStart w:id="1444" w:name="_Toc3566474"/>
      <w:bookmarkStart w:id="1445" w:name="_Toc34747475"/>
      <w:r>
        <w:t xml:space="preserve">Table </w:t>
      </w:r>
      <w:r>
        <w:fldChar w:fldCharType="begin"/>
      </w:r>
      <w:r>
        <w:instrText xml:space="preserve"> SEQ Table \* ARABIC </w:instrText>
      </w:r>
      <w:r>
        <w:fldChar w:fldCharType="separate"/>
      </w:r>
      <w:r w:rsidR="00371FCC">
        <w:rPr>
          <w:noProof/>
        </w:rPr>
        <w:t>65</w:t>
      </w:r>
      <w:r>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444"/>
      <w:bookmarkEnd w:id="1445"/>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15C109B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371FCC">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446" w:name="_Toc3556995"/>
      <w:bookmarkStart w:id="1447" w:name="_Toc34747245"/>
      <w:r>
        <w:t>Clips/</w:t>
      </w:r>
      <w:r w:rsidR="00BF4695" w:rsidRPr="00BF4695">
        <w:t>Snap Joints</w:t>
      </w:r>
      <w:bookmarkEnd w:id="1446"/>
      <w:bookmarkEnd w:id="1447"/>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363EC026">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3A711B16"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1FFA7171" w:rsidR="0042625C" w:rsidRDefault="0042625C" w:rsidP="0042625C">
      <w:pPr>
        <w:pStyle w:val="Beschriftung"/>
        <w:spacing w:before="120"/>
      </w:pPr>
      <w:bookmarkStart w:id="1448" w:name="_Toc3557114"/>
      <w:bookmarkStart w:id="1449" w:name="_Toc34747365"/>
      <w:r>
        <w:t xml:space="preserve">Figure </w:t>
      </w:r>
      <w:r>
        <w:fldChar w:fldCharType="begin"/>
      </w:r>
      <w:r>
        <w:instrText xml:space="preserve"> SEQ Figure \* ARABIC </w:instrText>
      </w:r>
      <w:r>
        <w:fldChar w:fldCharType="separate"/>
      </w:r>
      <w:r w:rsidR="00371FCC">
        <w:rPr>
          <w:noProof/>
        </w:rPr>
        <w:t>35</w:t>
      </w:r>
      <w:r>
        <w:fldChar w:fldCharType="end"/>
      </w:r>
      <w:r w:rsidRPr="0042625C">
        <w:t xml:space="preserve">: A </w:t>
      </w:r>
      <w:r w:rsidR="00194316">
        <w:t>"</w:t>
      </w:r>
      <w:r w:rsidRPr="0042625C">
        <w:t>Hairpin Clip</w:t>
      </w:r>
      <w:bookmarkEnd w:id="1448"/>
      <w:r w:rsidR="00194316">
        <w:t>"</w:t>
      </w:r>
      <w:bookmarkEnd w:id="1449"/>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205E3B76">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280E653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0BE0DBAD" w:rsidR="008F3E40" w:rsidRDefault="008F3E40" w:rsidP="008F3E40">
      <w:pPr>
        <w:pStyle w:val="Beschriftung"/>
        <w:spacing w:before="120"/>
      </w:pPr>
      <w:bookmarkStart w:id="1450" w:name="_Toc3557115"/>
      <w:bookmarkStart w:id="1451" w:name="_Toc34747366"/>
      <w:r>
        <w:t xml:space="preserve">Figure </w:t>
      </w:r>
      <w:r>
        <w:fldChar w:fldCharType="begin"/>
      </w:r>
      <w:r>
        <w:instrText xml:space="preserve"> SEQ Figure \* ARABIC </w:instrText>
      </w:r>
      <w:r>
        <w:fldChar w:fldCharType="separate"/>
      </w:r>
      <w:r w:rsidR="00371FCC">
        <w:rPr>
          <w:noProof/>
        </w:rPr>
        <w:t>36</w:t>
      </w:r>
      <w:r>
        <w:fldChar w:fldCharType="end"/>
      </w:r>
      <w:r>
        <w:t xml:space="preserve">: </w:t>
      </w:r>
      <w:r w:rsidRPr="008F3E40">
        <w:t>Internal and External Circlips</w:t>
      </w:r>
      <w:bookmarkEnd w:id="1450"/>
      <w:bookmarkEnd w:id="1451"/>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5A1BE68C">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7B686A0A">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1BC720AB" w:rsidR="004A2BBC" w:rsidRDefault="004A2BBC" w:rsidP="004A2BBC">
      <w:pPr>
        <w:pStyle w:val="Beschriftung"/>
      </w:pPr>
      <w:bookmarkStart w:id="1452" w:name="_Toc3557116"/>
      <w:bookmarkStart w:id="1453" w:name="_Ref7727027"/>
      <w:bookmarkStart w:id="1454" w:name="_Toc34747367"/>
      <w:r>
        <w:t xml:space="preserve">Figure </w:t>
      </w:r>
      <w:r>
        <w:fldChar w:fldCharType="begin"/>
      </w:r>
      <w:r>
        <w:instrText xml:space="preserve"> SEQ Figure \* ARABIC </w:instrText>
      </w:r>
      <w:r>
        <w:fldChar w:fldCharType="separate"/>
      </w:r>
      <w:r w:rsidR="00371FCC">
        <w:rPr>
          <w:noProof/>
        </w:rPr>
        <w:t>37</w:t>
      </w:r>
      <w:r>
        <w:fldChar w:fldCharType="end"/>
      </w:r>
      <w:r w:rsidRPr="004A2BBC">
        <w:t>: Clips Pushed into a Hole</w:t>
      </w:r>
      <w:bookmarkEnd w:id="1452"/>
      <w:bookmarkEnd w:id="1453"/>
      <w:bookmarkEnd w:id="1454"/>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6FB8F2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2529BBB4">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115A2395" w:rsidR="004A2BBC" w:rsidRDefault="00D2720D" w:rsidP="00D2720D">
      <w:pPr>
        <w:pStyle w:val="Beschriftung"/>
      </w:pPr>
      <w:bookmarkStart w:id="1455" w:name="_Toc3557117"/>
      <w:bookmarkStart w:id="1456" w:name="_Toc34747368"/>
      <w:r>
        <w:t xml:space="preserve">Figure </w:t>
      </w:r>
      <w:r>
        <w:fldChar w:fldCharType="begin"/>
      </w:r>
      <w:r>
        <w:instrText xml:space="preserve"> SEQ Figure \* ARABIC </w:instrText>
      </w:r>
      <w:r>
        <w:fldChar w:fldCharType="separate"/>
      </w:r>
      <w:r w:rsidR="00371FCC">
        <w:rPr>
          <w:noProof/>
        </w:rPr>
        <w:t>38</w:t>
      </w:r>
      <w:r>
        <w:fldChar w:fldCharType="end"/>
      </w:r>
      <w:r w:rsidRPr="004A2BBC">
        <w:t xml:space="preserve">: </w:t>
      </w:r>
      <w:r w:rsidRPr="00D2720D">
        <w:t>Clips Sliding onto a Flat Surface</w:t>
      </w:r>
      <w:bookmarkEnd w:id="1455"/>
      <w:bookmarkEnd w:id="1456"/>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7BA20EF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7D82A2AB" w14:textId="1F5E2369" w:rsidR="00193D97" w:rsidRDefault="00193D97" w:rsidP="00193D97">
      <w:pPr>
        <w:pStyle w:val="Beschriftung"/>
        <w:spacing w:before="120"/>
        <w:rPr>
          <w:rStyle w:val="elementdeftypeChar"/>
          <w:b/>
        </w:rPr>
      </w:pPr>
      <w:bookmarkStart w:id="1457" w:name="_Toc3566475"/>
      <w:bookmarkStart w:id="1458" w:name="_Toc34747476"/>
      <w:r>
        <w:t xml:space="preserve">Table </w:t>
      </w:r>
      <w:r>
        <w:fldChar w:fldCharType="begin"/>
      </w:r>
      <w:r>
        <w:instrText xml:space="preserve"> SEQ Table \* ARABIC </w:instrText>
      </w:r>
      <w:r>
        <w:fldChar w:fldCharType="separate"/>
      </w:r>
      <w:r w:rsidR="00371FCC">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457"/>
      <w:bookmarkEnd w:id="1458"/>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264520BA" w:rsidR="00193D97" w:rsidRDefault="00AB39CF" w:rsidP="00AB39CF">
      <w:pPr>
        <w:pStyle w:val="Beschriftung"/>
        <w:spacing w:before="120"/>
        <w:rPr>
          <w:rStyle w:val="elementdeftypeChar"/>
          <w:b/>
        </w:rPr>
      </w:pPr>
      <w:bookmarkStart w:id="1459" w:name="_Toc3566476"/>
      <w:bookmarkStart w:id="1460" w:name="_Toc34747477"/>
      <w:r>
        <w:t xml:space="preserve">Table </w:t>
      </w:r>
      <w:r>
        <w:fldChar w:fldCharType="begin"/>
      </w:r>
      <w:r>
        <w:instrText xml:space="preserve"> SEQ Table \* ARABIC </w:instrText>
      </w:r>
      <w:r>
        <w:fldChar w:fldCharType="separate"/>
      </w:r>
      <w:r w:rsidR="00371FCC">
        <w:rPr>
          <w:noProof/>
        </w:rPr>
        <w:t>67</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459"/>
      <w:bookmarkEnd w:id="1460"/>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48378218"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371FCC">
        <w:t xml:space="preserve">Figure </w:t>
      </w:r>
      <w:r w:rsidR="00371FCC">
        <w:rPr>
          <w:noProof/>
        </w:rPr>
        <w:t>37</w:t>
      </w:r>
      <w:r w:rsidR="00371FCC" w:rsidRPr="004A2BBC">
        <w:t xml:space="preserve">: Clips </w:t>
      </w:r>
      <w:proofErr w:type="spellStart"/>
      <w:r w:rsidR="00371FCC" w:rsidRPr="004A2BBC">
        <w:t>Pushed</w:t>
      </w:r>
      <w:proofErr w:type="spellEnd"/>
      <w:r w:rsidR="00371FCC"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0D322027"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371FCC">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6E0C5B4B"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371FCC">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lastRenderedPageBreak/>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39AB1C7" w:rsidR="00BB135A" w:rsidRDefault="00BB135A" w:rsidP="007A41AC">
      <w:pPr>
        <w:pStyle w:val="Beschriftung"/>
        <w:spacing w:before="120"/>
        <w:rPr>
          <w:rStyle w:val="elementdeftypeChar"/>
          <w:b/>
        </w:rPr>
      </w:pPr>
      <w:bookmarkStart w:id="1461" w:name="_Toc3566477"/>
      <w:bookmarkStart w:id="1462" w:name="_Toc34747478"/>
      <w:r w:rsidRPr="00BB135A">
        <w:t xml:space="preserve">Table </w:t>
      </w:r>
      <w:r w:rsidRPr="00BB135A">
        <w:fldChar w:fldCharType="begin"/>
      </w:r>
      <w:r w:rsidRPr="00BB135A">
        <w:instrText xml:space="preserve"> SEQ Table \* ARABIC </w:instrText>
      </w:r>
      <w:r w:rsidRPr="00BB135A">
        <w:fldChar w:fldCharType="separate"/>
      </w:r>
      <w:r w:rsidR="00371FCC">
        <w:rPr>
          <w:noProof/>
        </w:rPr>
        <w:t>68</w:t>
      </w:r>
      <w:r w:rsidRPr="00BB135A">
        <w:fldChar w:fldCharType="end"/>
      </w:r>
      <w:r w:rsidRPr="00BB135A">
        <w:t xml:space="preserve">: Nested elements of element </w:t>
      </w:r>
      <w:r w:rsidRPr="00BB135A">
        <w:rPr>
          <w:rStyle w:val="elementdeftypeChar"/>
          <w:b/>
        </w:rPr>
        <w:t>&lt;clip/&gt;</w:t>
      </w:r>
      <w:bookmarkEnd w:id="1461"/>
      <w:bookmarkEnd w:id="1462"/>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463" w:name="_Toc3556996"/>
      <w:bookmarkStart w:id="1464" w:name="_Toc34747246"/>
      <w:r w:rsidRPr="00BF4695">
        <w:t>Nails</w:t>
      </w:r>
      <w:bookmarkEnd w:id="1463"/>
      <w:bookmarkEnd w:id="1464"/>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4D12B50B">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11D8CEE6"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1D21AD31" w:rsidR="002E2954" w:rsidRDefault="002E2954" w:rsidP="002E2954">
      <w:pPr>
        <w:pStyle w:val="Beschriftung"/>
        <w:spacing w:before="120"/>
      </w:pPr>
      <w:bookmarkStart w:id="1465" w:name="_Toc3557118"/>
      <w:bookmarkStart w:id="1466" w:name="_Toc34747369"/>
      <w:r>
        <w:t xml:space="preserve">Figure </w:t>
      </w:r>
      <w:r>
        <w:fldChar w:fldCharType="begin"/>
      </w:r>
      <w:r>
        <w:instrText xml:space="preserve"> SEQ Figure \* ARABIC </w:instrText>
      </w:r>
      <w:r>
        <w:fldChar w:fldCharType="separate"/>
      </w:r>
      <w:r w:rsidR="00371FCC">
        <w:rPr>
          <w:noProof/>
        </w:rPr>
        <w:t>39</w:t>
      </w:r>
      <w:r>
        <w:fldChar w:fldCharType="end"/>
      </w:r>
      <w:r>
        <w:t>: RIVTAC</w:t>
      </w:r>
      <w:r w:rsidRPr="002E2954">
        <w:rPr>
          <w:rFonts w:cs="Calibri"/>
          <w:sz w:val="22"/>
        </w:rPr>
        <w:t>®</w:t>
      </w:r>
      <w:r>
        <w:t xml:space="preserve"> Nail</w:t>
      </w:r>
      <w:bookmarkEnd w:id="1465"/>
      <w:bookmarkEnd w:id="1466"/>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61B839D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4D19874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50D96362" w:rsidR="002E2954" w:rsidRDefault="002E2954" w:rsidP="002E2954">
      <w:pPr>
        <w:pStyle w:val="Beschriftung"/>
        <w:spacing w:before="120"/>
      </w:pPr>
      <w:bookmarkStart w:id="1467" w:name="_Toc3557119"/>
      <w:bookmarkStart w:id="1468" w:name="_Toc34747370"/>
      <w:r>
        <w:t xml:space="preserve">Figure </w:t>
      </w:r>
      <w:r>
        <w:fldChar w:fldCharType="begin"/>
      </w:r>
      <w:r>
        <w:instrText xml:space="preserve"> SEQ Figure \* ARABIC </w:instrText>
      </w:r>
      <w:r>
        <w:fldChar w:fldCharType="separate"/>
      </w:r>
      <w:r w:rsidR="00371FCC">
        <w:rPr>
          <w:noProof/>
        </w:rPr>
        <w:t>40</w:t>
      </w:r>
      <w:r>
        <w:fldChar w:fldCharType="end"/>
      </w:r>
      <w:r>
        <w:t xml:space="preserve">: </w:t>
      </w:r>
      <w:r w:rsidR="00037BF9" w:rsidRPr="00037BF9">
        <w:t>Cross Section of a Nail, Connecting Two Sheets</w:t>
      </w:r>
      <w:bookmarkEnd w:id="1467"/>
      <w:bookmarkEnd w:id="1468"/>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733FC44"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371FCC">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5E4EC8AB" w14:textId="35C50365" w:rsidR="00AD14E8" w:rsidRDefault="00AD14E8" w:rsidP="00AD14E8">
      <w:pPr>
        <w:pStyle w:val="Beschriftung"/>
        <w:spacing w:before="120"/>
        <w:rPr>
          <w:rStyle w:val="elementdeftypeChar"/>
          <w:b/>
        </w:rPr>
      </w:pPr>
      <w:bookmarkStart w:id="1469" w:name="_Toc3566478"/>
      <w:bookmarkStart w:id="1470" w:name="_Toc34747479"/>
      <w:r>
        <w:t xml:space="preserve">Table </w:t>
      </w:r>
      <w:r>
        <w:fldChar w:fldCharType="begin"/>
      </w:r>
      <w:r>
        <w:instrText xml:space="preserve"> SEQ Table \* ARABIC </w:instrText>
      </w:r>
      <w:r>
        <w:fldChar w:fldCharType="separate"/>
      </w:r>
      <w:r w:rsidR="00371FCC">
        <w:rPr>
          <w:noProof/>
        </w:rPr>
        <w:t>69</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469"/>
      <w:bookmarkEnd w:id="1470"/>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10A18A92" w:rsidR="00426C31" w:rsidRDefault="00426C31" w:rsidP="00426C31">
      <w:pPr>
        <w:pStyle w:val="Beschriftung"/>
        <w:spacing w:before="120"/>
        <w:rPr>
          <w:rStyle w:val="elementdeftypeChar"/>
          <w:b/>
        </w:rPr>
      </w:pPr>
      <w:bookmarkStart w:id="1471" w:name="_Toc3566479"/>
      <w:bookmarkStart w:id="1472" w:name="_Toc34747480"/>
      <w:r>
        <w:t xml:space="preserve">Table </w:t>
      </w:r>
      <w:r>
        <w:fldChar w:fldCharType="begin"/>
      </w:r>
      <w:r>
        <w:instrText xml:space="preserve"> SEQ Table \* ARABIC </w:instrText>
      </w:r>
      <w:r>
        <w:fldChar w:fldCharType="separate"/>
      </w:r>
      <w:r w:rsidR="00371FCC">
        <w:rPr>
          <w:noProof/>
        </w:rPr>
        <w:t>70</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471"/>
      <w:bookmarkEnd w:id="1472"/>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7390CF70">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1572FB12">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7168CE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37291A18">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EDAD4F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C292E85">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2EA8AE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ADF404A">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61B25390">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5FB1CF73"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371FCC">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4074251" w:rsidR="002E4896" w:rsidRDefault="002E4896" w:rsidP="002E4896">
      <w:pPr>
        <w:pStyle w:val="Beschriftung"/>
        <w:spacing w:before="120"/>
      </w:pPr>
      <w:bookmarkStart w:id="1473" w:name="_Toc3566480"/>
      <w:bookmarkStart w:id="1474" w:name="_Toc34747481"/>
      <w:r>
        <w:t xml:space="preserve">Table </w:t>
      </w:r>
      <w:r>
        <w:fldChar w:fldCharType="begin"/>
      </w:r>
      <w:r>
        <w:instrText xml:space="preserve"> SEQ Table \* ARABIC </w:instrText>
      </w:r>
      <w:r>
        <w:fldChar w:fldCharType="separate"/>
      </w:r>
      <w:r w:rsidR="00371FCC">
        <w:rPr>
          <w:noProof/>
        </w:rPr>
        <w:t>71</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473"/>
      <w:bookmarkEnd w:id="1474"/>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 xml:space="preserve">&lt;!-- </w:t>
      </w:r>
      <w:commentRangeStart w:id="1475"/>
      <w:r w:rsidR="00DF53CF" w:rsidRPr="00DF53CF">
        <w:rPr>
          <w:b/>
          <w:color w:val="FF0000"/>
        </w:rPr>
        <w:t xml:space="preserve">unit def. for Force is </w:t>
      </w:r>
      <w:proofErr w:type="spellStart"/>
      <w:r w:rsidR="00DF53CF" w:rsidRPr="00DF53CF">
        <w:rPr>
          <w:b/>
          <w:color w:val="FF0000"/>
        </w:rPr>
        <w:t>kN</w:t>
      </w:r>
      <w:commentRangeEnd w:id="1475"/>
      <w:proofErr w:type="spellEnd"/>
      <w:r w:rsidR="00D53FC3">
        <w:rPr>
          <w:rStyle w:val="Kommentarzeichen"/>
          <w:rFonts w:ascii="Calibri" w:hAnsi="Calibri"/>
          <w:lang w:eastAsia="x-none"/>
        </w:rPr>
        <w:commentReference w:id="1475"/>
      </w:r>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1476" w:name="_Toc428537246"/>
      <w:bookmarkStart w:id="1477" w:name="_Toc428969565"/>
      <w:bookmarkStart w:id="1478" w:name="_Toc429052956"/>
      <w:bookmarkStart w:id="1479" w:name="_Toc428537247"/>
      <w:bookmarkStart w:id="1480" w:name="_Toc428965632"/>
      <w:bookmarkStart w:id="1481" w:name="_Toc428969566"/>
      <w:bookmarkStart w:id="1482" w:name="_Toc429052957"/>
      <w:bookmarkStart w:id="1483" w:name="_Toc428456280"/>
      <w:bookmarkStart w:id="1484" w:name="_Toc428537248"/>
      <w:bookmarkStart w:id="1485" w:name="_Toc428969567"/>
      <w:bookmarkStart w:id="1486" w:name="_Toc429052958"/>
      <w:bookmarkStart w:id="1487" w:name="_Toc338938901"/>
      <w:bookmarkStart w:id="1488" w:name="_Toc338939097"/>
      <w:bookmarkStart w:id="1489" w:name="_Toc3556997"/>
      <w:bookmarkStart w:id="1490" w:name="_Toc34747247"/>
      <w:bookmarkEnd w:id="1476"/>
      <w:bookmarkEnd w:id="1477"/>
      <w:bookmarkEnd w:id="1478"/>
      <w:bookmarkEnd w:id="1479"/>
      <w:bookmarkEnd w:id="1480"/>
      <w:bookmarkEnd w:id="1481"/>
      <w:bookmarkEnd w:id="1482"/>
      <w:bookmarkEnd w:id="1483"/>
      <w:bookmarkEnd w:id="1484"/>
      <w:bookmarkEnd w:id="1485"/>
      <w:bookmarkEnd w:id="1486"/>
      <w:r w:rsidRPr="007055D9">
        <w:lastRenderedPageBreak/>
        <w:t>1D connections</w:t>
      </w:r>
      <w:bookmarkEnd w:id="1487"/>
      <w:bookmarkEnd w:id="1488"/>
      <w:bookmarkEnd w:id="1489"/>
      <w:bookmarkEnd w:id="1490"/>
    </w:p>
    <w:p w14:paraId="4A529AC5" w14:textId="77777777" w:rsidR="00911496" w:rsidRDefault="00246BE4" w:rsidP="00246BE4">
      <w:pPr>
        <w:pStyle w:val="berschrift2"/>
      </w:pPr>
      <w:bookmarkStart w:id="1491" w:name="_Toc3556998"/>
      <w:bookmarkStart w:id="1492" w:name="_Toc338938902"/>
      <w:bookmarkStart w:id="1493" w:name="_Toc338939098"/>
      <w:bookmarkStart w:id="1494" w:name="_Toc34747248"/>
      <w:r w:rsidRPr="00246BE4">
        <w:t>Generic Definitions</w:t>
      </w:r>
      <w:bookmarkEnd w:id="1491"/>
      <w:bookmarkEnd w:id="1494"/>
    </w:p>
    <w:p w14:paraId="5E086748" w14:textId="77777777" w:rsidR="007D6B05" w:rsidRDefault="007D6B05" w:rsidP="00327322">
      <w:pPr>
        <w:pStyle w:val="berschrift3"/>
      </w:pPr>
      <w:bookmarkStart w:id="1495" w:name="_Toc3556999"/>
      <w:bookmarkStart w:id="1496" w:name="_Toc34747249"/>
      <w:r>
        <w:t>Identification</w:t>
      </w:r>
      <w:bookmarkEnd w:id="1495"/>
      <w:bookmarkEnd w:id="1496"/>
    </w:p>
    <w:p w14:paraId="036F2EB2" w14:textId="67BEF012"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371FCC">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497" w:name="_Ref414571413"/>
      <w:bookmarkStart w:id="1498" w:name="_Ref429050458"/>
      <w:bookmarkStart w:id="1499" w:name="_Toc3557000"/>
      <w:bookmarkStart w:id="1500" w:name="_Toc34747250"/>
      <w:r w:rsidRPr="007055D9">
        <w:t>L</w:t>
      </w:r>
      <w:bookmarkEnd w:id="1497"/>
      <w:r w:rsidR="00246BE4">
        <w:t>ocation</w:t>
      </w:r>
      <w:bookmarkEnd w:id="1498"/>
      <w:bookmarkEnd w:id="1499"/>
      <w:bookmarkEnd w:id="1500"/>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3428DB2F"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371FCC" w:rsidRPr="00371FCC">
        <w:rPr>
          <w:b w:val="0"/>
          <w:i w:val="0"/>
          <w:sz w:val="22"/>
          <w:szCs w:val="22"/>
        </w:rPr>
        <w:t xml:space="preserve">Figure </w:t>
      </w:r>
      <w:r w:rsidR="00371FCC" w:rsidRPr="00371FCC">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371FCC" w:rsidRPr="00371FCC">
        <w:rPr>
          <w:b w:val="0"/>
          <w:i w:val="0"/>
          <w:sz w:val="22"/>
          <w:szCs w:val="22"/>
        </w:rPr>
        <w:t>: Weld Line Changing</w:t>
      </w:r>
      <w:r w:rsidR="00371FCC" w:rsidRPr="00371FCC">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73FDBEFC" w:rsidR="00A66652" w:rsidRDefault="00A66652" w:rsidP="00A66652">
      <w:pPr>
        <w:pStyle w:val="Beschriftung"/>
        <w:spacing w:before="120"/>
      </w:pPr>
      <w:bookmarkStart w:id="1501" w:name="_Toc3566481"/>
      <w:bookmarkStart w:id="1502" w:name="_Toc34747482"/>
      <w:r>
        <w:t xml:space="preserve">Table </w:t>
      </w:r>
      <w:r>
        <w:fldChar w:fldCharType="begin"/>
      </w:r>
      <w:r>
        <w:instrText xml:space="preserve"> SEQ Table \* ARABIC </w:instrText>
      </w:r>
      <w:r>
        <w:fldChar w:fldCharType="separate"/>
      </w:r>
      <w:r w:rsidR="00371FCC">
        <w:rPr>
          <w:noProof/>
        </w:rPr>
        <w:t>72</w:t>
      </w:r>
      <w:r>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501"/>
      <w:bookmarkEnd w:id="1502"/>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BBCFF7E" w:rsidR="007D6B05" w:rsidRDefault="007D6B05" w:rsidP="007D6B05">
      <w:pPr>
        <w:pStyle w:val="Beschriftung"/>
        <w:spacing w:before="120"/>
      </w:pPr>
      <w:bookmarkStart w:id="1503" w:name="_Toc3566482"/>
      <w:bookmarkStart w:id="1504" w:name="_Toc34747483"/>
      <w:r>
        <w:t xml:space="preserve">Table </w:t>
      </w:r>
      <w:r>
        <w:fldChar w:fldCharType="begin"/>
      </w:r>
      <w:r>
        <w:instrText xml:space="preserve"> SEQ Table \* ARABIC </w:instrText>
      </w:r>
      <w:r>
        <w:fldChar w:fldCharType="separate"/>
      </w:r>
      <w:r w:rsidR="00371FCC">
        <w:rPr>
          <w:noProof/>
        </w:rPr>
        <w:t>73</w:t>
      </w:r>
      <w:r>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503"/>
      <w:bookmarkEnd w:id="1504"/>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48F63905" w:rsidR="007D6B05" w:rsidRDefault="007D6B05" w:rsidP="007D6B05">
      <w:pPr>
        <w:pStyle w:val="Beschriftung"/>
        <w:spacing w:before="120"/>
      </w:pPr>
      <w:bookmarkStart w:id="1505" w:name="_Toc3566483"/>
      <w:bookmarkStart w:id="1506" w:name="_Toc34747484"/>
      <w:r>
        <w:t xml:space="preserve">Table </w:t>
      </w:r>
      <w:r>
        <w:fldChar w:fldCharType="begin"/>
      </w:r>
      <w:r>
        <w:instrText xml:space="preserve"> SEQ Table \* ARABIC </w:instrText>
      </w:r>
      <w:r>
        <w:fldChar w:fldCharType="separate"/>
      </w:r>
      <w:r w:rsidR="00371FCC">
        <w:rPr>
          <w:noProof/>
        </w:rPr>
        <w:t>74</w:t>
      </w:r>
      <w:r>
        <w:fldChar w:fldCharType="end"/>
      </w:r>
      <w:r>
        <w:t xml:space="preserve">: Attributes of element </w:t>
      </w:r>
      <w:r w:rsidRPr="003E46C4">
        <w:rPr>
          <w:rStyle w:val="elementdeftypeChar"/>
          <w:b/>
        </w:rPr>
        <w:t>&lt;loc/&gt;</w:t>
      </w:r>
      <w:bookmarkEnd w:id="1505"/>
      <w:bookmarkEnd w:id="1506"/>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507" w:name="_Toc3557001"/>
      <w:bookmarkStart w:id="1508" w:name="_Toc34747251"/>
      <w:r>
        <w:t>Type Specification</w:t>
      </w:r>
      <w:bookmarkEnd w:id="1507"/>
      <w:bookmarkEnd w:id="1508"/>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09ECCEF6"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371FCC">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7646BB9"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371FCC">
              <w:rPr>
                <w:sz w:val="20"/>
                <w:szCs w:val="20"/>
              </w:rPr>
              <w:t>5.3.1.3</w:t>
            </w:r>
            <w:r>
              <w:rPr>
                <w:sz w:val="20"/>
                <w:szCs w:val="20"/>
              </w:rPr>
              <w:fldChar w:fldCharType="end"/>
            </w:r>
          </w:p>
        </w:tc>
      </w:tr>
    </w:tbl>
    <w:p w14:paraId="45AAC203" w14:textId="6EFC59CB" w:rsidR="00246BE4" w:rsidRPr="003038C9" w:rsidRDefault="00246BE4" w:rsidP="00246BE4">
      <w:pPr>
        <w:pStyle w:val="Beschriftung"/>
        <w:spacing w:before="120"/>
        <w:rPr>
          <w:lang w:eastAsia="x-none"/>
        </w:rPr>
      </w:pPr>
      <w:bookmarkStart w:id="1509" w:name="_Toc3566484"/>
      <w:bookmarkStart w:id="1510" w:name="_Toc34747485"/>
      <w:r>
        <w:t xml:space="preserve">Table </w:t>
      </w:r>
      <w:r>
        <w:fldChar w:fldCharType="begin"/>
      </w:r>
      <w:r>
        <w:instrText xml:space="preserve"> SEQ Table \* ARABIC </w:instrText>
      </w:r>
      <w:r>
        <w:fldChar w:fldCharType="separate"/>
      </w:r>
      <w:r w:rsidR="00371FCC">
        <w:rPr>
          <w:noProof/>
        </w:rPr>
        <w:t>75</w:t>
      </w:r>
      <w:r>
        <w:fldChar w:fldCharType="end"/>
      </w:r>
      <w:r>
        <w:t xml:space="preserve">: Nested elements of element </w:t>
      </w:r>
      <w:r w:rsidRPr="00271D68">
        <w:rPr>
          <w:rFonts w:ascii="Courier New" w:hAnsi="Courier New" w:cs="Courier New"/>
          <w:bCs w:val="0"/>
          <w:i/>
          <w:kern w:val="22"/>
          <w:sz w:val="18"/>
          <w:szCs w:val="18"/>
        </w:rPr>
        <w:t>&lt;connection_1d/&gt;</w:t>
      </w:r>
      <w:bookmarkEnd w:id="1509"/>
      <w:bookmarkEnd w:id="1510"/>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511" w:name="_Toc3557002"/>
      <w:bookmarkStart w:id="1512" w:name="_Toc34747252"/>
      <w:r w:rsidRPr="007055D9">
        <w:t>Seam Weld</w:t>
      </w:r>
      <w:bookmarkEnd w:id="481"/>
      <w:r w:rsidR="007F0EFE" w:rsidRPr="007055D9">
        <w:t>s</w:t>
      </w:r>
      <w:bookmarkEnd w:id="1492"/>
      <w:bookmarkEnd w:id="1493"/>
      <w:bookmarkEnd w:id="1511"/>
      <w:bookmarkEnd w:id="1512"/>
    </w:p>
    <w:p w14:paraId="57ED57DC" w14:textId="77777777" w:rsidR="00255787" w:rsidRPr="007055D9" w:rsidRDefault="00C6435A" w:rsidP="00327322">
      <w:pPr>
        <w:pStyle w:val="berschrift3"/>
      </w:pPr>
      <w:bookmarkStart w:id="1513" w:name="_Toc338938903"/>
      <w:bookmarkStart w:id="1514" w:name="_Toc338939099"/>
      <w:bookmarkStart w:id="1515" w:name="_Toc3557003"/>
      <w:bookmarkStart w:id="1516" w:name="_Toc34747253"/>
      <w:r w:rsidRPr="007055D9">
        <w:t>Description and M</w:t>
      </w:r>
      <w:r w:rsidR="007F0EFE" w:rsidRPr="007055D9">
        <w:t>odeling Parameters</w:t>
      </w:r>
      <w:bookmarkEnd w:id="482"/>
      <w:bookmarkEnd w:id="1513"/>
      <w:bookmarkEnd w:id="1514"/>
      <w:bookmarkEnd w:id="1515"/>
      <w:bookmarkEnd w:id="1516"/>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13CB5D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162272D" w:rsidR="00427E0E" w:rsidRPr="007055D9" w:rsidRDefault="00CB7118" w:rsidP="002E1524">
      <w:pPr>
        <w:pStyle w:val="Beschriftung"/>
        <w:spacing w:before="120"/>
      </w:pPr>
      <w:bookmarkStart w:id="1517" w:name="_Ref428965482"/>
      <w:bookmarkStart w:id="1518" w:name="_Toc3557120"/>
      <w:bookmarkStart w:id="1519" w:name="_Toc34747371"/>
      <w:r w:rsidRPr="007055D9">
        <w:t xml:space="preserve">Figure </w:t>
      </w:r>
      <w:r w:rsidR="00406B64">
        <w:fldChar w:fldCharType="begin"/>
      </w:r>
      <w:r w:rsidR="00406B64">
        <w:instrText xml:space="preserve"> SEQ Figure \* ARABIC </w:instrText>
      </w:r>
      <w:r w:rsidR="00406B64">
        <w:fldChar w:fldCharType="separate"/>
      </w:r>
      <w:r w:rsidR="00371FCC">
        <w:rPr>
          <w:noProof/>
        </w:rPr>
        <w:t>41</w:t>
      </w:r>
      <w:r w:rsidR="00406B64">
        <w:fldChar w:fldCharType="end"/>
      </w:r>
      <w:bookmarkStart w:id="1520" w:name="_Ref428965475"/>
      <w:bookmarkEnd w:id="1517"/>
      <w:r w:rsidRPr="007055D9">
        <w:t>: Weld Line Changing</w:t>
      </w:r>
      <w:r w:rsidRPr="007055D9">
        <w:rPr>
          <w:noProof/>
        </w:rPr>
        <w:t xml:space="preserve"> from Y-Joint to Overlap-Joint</w:t>
      </w:r>
      <w:bookmarkEnd w:id="1518"/>
      <w:bookmarkEnd w:id="1519"/>
      <w:bookmarkEnd w:id="1520"/>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1181274">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3763AF22" w:rsidR="003F601A" w:rsidRDefault="003F601A" w:rsidP="003F601A">
      <w:pPr>
        <w:pStyle w:val="Beschriftung"/>
      </w:pPr>
      <w:bookmarkStart w:id="1521" w:name="_Toc3557121"/>
      <w:bookmarkStart w:id="1522" w:name="_Toc34747372"/>
      <w:r w:rsidRPr="00E24A0B">
        <w:t xml:space="preserve">Figure </w:t>
      </w:r>
      <w:r w:rsidRPr="00E24A0B">
        <w:fldChar w:fldCharType="begin"/>
      </w:r>
      <w:r w:rsidRPr="00E24A0B">
        <w:instrText xml:space="preserve"> SEQ Figure \* ARABIC </w:instrText>
      </w:r>
      <w:r w:rsidRPr="00E24A0B">
        <w:fldChar w:fldCharType="separate"/>
      </w:r>
      <w:r w:rsidR="00371FCC">
        <w:rPr>
          <w:noProof/>
        </w:rPr>
        <w:t>42</w:t>
      </w:r>
      <w:r w:rsidRPr="00E24A0B">
        <w:fldChar w:fldCharType="end"/>
      </w:r>
      <w:r w:rsidRPr="00E24A0B">
        <w:t>: Longitudinal stiffener, top view</w:t>
      </w:r>
      <w:bookmarkEnd w:id="1521"/>
      <w:bookmarkEnd w:id="1522"/>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523" w:name="_Toc288196463"/>
      <w:bookmarkStart w:id="1524" w:name="_Toc288200761"/>
      <w:bookmarkStart w:id="1525" w:name="_Toc338938907"/>
      <w:bookmarkStart w:id="1526" w:name="_Toc338939104"/>
      <w:bookmarkStart w:id="1527" w:name="_Toc3557004"/>
      <w:bookmarkStart w:id="1528" w:name="_Toc288196487"/>
      <w:bookmarkStart w:id="1529" w:name="_Toc288200789"/>
      <w:bookmarkStart w:id="1530" w:name="_Toc338938910"/>
      <w:bookmarkStart w:id="1531" w:name="_Toc338939129"/>
      <w:bookmarkStart w:id="1532" w:name="_Toc34747254"/>
      <w:r w:rsidRPr="007055D9">
        <w:t>Seam Weld</w:t>
      </w:r>
      <w:r w:rsidR="0006113C" w:rsidRPr="007055D9">
        <w:t xml:space="preserve"> Definition</w:t>
      </w:r>
      <w:bookmarkEnd w:id="1523"/>
      <w:bookmarkEnd w:id="1524"/>
      <w:bookmarkEnd w:id="1525"/>
      <w:bookmarkEnd w:id="1526"/>
      <w:r w:rsidR="0006113C" w:rsidRPr="007055D9">
        <w:t xml:space="preserve"> Overview</w:t>
      </w:r>
      <w:bookmarkEnd w:id="1527"/>
      <w:bookmarkEnd w:id="1532"/>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7388CBD2">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D2F5346" w:rsidR="0006113C" w:rsidRPr="00EB74AE" w:rsidRDefault="00EB74AE" w:rsidP="00EB74AE">
      <w:pPr>
        <w:pStyle w:val="Beschriftung"/>
      </w:pPr>
      <w:bookmarkStart w:id="1533" w:name="_Toc3557122"/>
      <w:bookmarkStart w:id="1534" w:name="_Toc34747373"/>
      <w:r>
        <w:t xml:space="preserve">Figure </w:t>
      </w:r>
      <w:r>
        <w:fldChar w:fldCharType="begin"/>
      </w:r>
      <w:r>
        <w:instrText xml:space="preserve"> SEQ Figure \* ARABIC </w:instrText>
      </w:r>
      <w:r>
        <w:fldChar w:fldCharType="separate"/>
      </w:r>
      <w:r w:rsidR="00371FCC">
        <w:rPr>
          <w:noProof/>
        </w:rPr>
        <w:t>43</w:t>
      </w:r>
      <w:r>
        <w:fldChar w:fldCharType="end"/>
      </w:r>
      <w:r w:rsidR="00AF3023" w:rsidRPr="00EB74AE">
        <w:t>: Seam weld types and attributes</w:t>
      </w:r>
      <w:bookmarkEnd w:id="1533"/>
      <w:bookmarkEnd w:id="1534"/>
    </w:p>
    <w:p w14:paraId="7F783786" w14:textId="77777777" w:rsidR="0006113C" w:rsidRPr="007055D9" w:rsidRDefault="0006113C" w:rsidP="00327322">
      <w:pPr>
        <w:pStyle w:val="berschrift3"/>
      </w:pPr>
      <w:bookmarkStart w:id="1535" w:name="_Toc3557005"/>
      <w:bookmarkStart w:id="1536" w:name="_Toc34747255"/>
      <w:r w:rsidRPr="007055D9">
        <w:lastRenderedPageBreak/>
        <w:t>Specific XML Realization</w:t>
      </w:r>
      <w:bookmarkEnd w:id="1535"/>
      <w:bookmarkEnd w:id="1536"/>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537" w:name="XMLStructureSeamWelds"/>
      <w:bookmarkEnd w:id="1537"/>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620035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F13662A" w:rsidR="002A57F0" w:rsidRPr="002A57F0" w:rsidRDefault="002A57F0" w:rsidP="002A57F0">
      <w:pPr>
        <w:pStyle w:val="Beschriftung"/>
      </w:pPr>
      <w:bookmarkStart w:id="1538" w:name="_Toc3557123"/>
      <w:bookmarkStart w:id="1539" w:name="_Toc34747374"/>
      <w:r>
        <w:t xml:space="preserve">Figure </w:t>
      </w:r>
      <w:r>
        <w:fldChar w:fldCharType="begin"/>
      </w:r>
      <w:r>
        <w:instrText xml:space="preserve"> SEQ Figure \* ARABIC </w:instrText>
      </w:r>
      <w:r>
        <w:fldChar w:fldCharType="separate"/>
      </w:r>
      <w:r w:rsidR="00371FCC">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538"/>
      <w:bookmarkEnd w:id="1539"/>
    </w:p>
    <w:p w14:paraId="7AB87473" w14:textId="77777777" w:rsidR="00843EED" w:rsidRPr="007055D9" w:rsidRDefault="00843EED" w:rsidP="00327322">
      <w:pPr>
        <w:pStyle w:val="berschrift3"/>
        <w:tabs>
          <w:tab w:val="clear" w:pos="720"/>
        </w:tabs>
      </w:pPr>
      <w:bookmarkStart w:id="1540" w:name="_Toc3557006"/>
      <w:bookmarkStart w:id="1541" w:name="_Toc34747256"/>
      <w:r w:rsidRPr="007055D9">
        <w:t>Generic Seam Weld Definition</w:t>
      </w:r>
      <w:bookmarkEnd w:id="1528"/>
      <w:bookmarkEnd w:id="1529"/>
      <w:bookmarkEnd w:id="1530"/>
      <w:bookmarkEnd w:id="1531"/>
      <w:bookmarkEnd w:id="1540"/>
      <w:bookmarkEnd w:id="1541"/>
    </w:p>
    <w:p w14:paraId="1158557E" w14:textId="77777777" w:rsidR="008C58F6" w:rsidRPr="007055D9" w:rsidRDefault="008C58F6" w:rsidP="008C58F6">
      <w:pPr>
        <w:pStyle w:val="berschrift4"/>
      </w:pPr>
      <w:bookmarkStart w:id="1542" w:name="_Toc3557007"/>
      <w:bookmarkStart w:id="1543" w:name="_Toc34747257"/>
      <w:r w:rsidRPr="007055D9">
        <w:t>Identification</w:t>
      </w:r>
      <w:bookmarkEnd w:id="1542"/>
      <w:bookmarkEnd w:id="1543"/>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043B6C6B"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371FCC">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7AC91B46" w:rsidR="00B350C5" w:rsidRDefault="00B350C5" w:rsidP="00B350C5">
      <w:pPr>
        <w:pStyle w:val="Beschriftung"/>
        <w:spacing w:before="120"/>
      </w:pPr>
      <w:bookmarkStart w:id="1544" w:name="_Toc3566485"/>
      <w:bookmarkStart w:id="1545" w:name="_Toc34747486"/>
      <w:r>
        <w:t xml:space="preserve">Table </w:t>
      </w:r>
      <w:r>
        <w:fldChar w:fldCharType="begin"/>
      </w:r>
      <w:r>
        <w:instrText xml:space="preserve"> SEQ Table \* ARABIC </w:instrText>
      </w:r>
      <w:r>
        <w:fldChar w:fldCharType="separate"/>
      </w:r>
      <w:r w:rsidR="00371FCC">
        <w:rPr>
          <w:noProof/>
        </w:rPr>
        <w:t>76</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544"/>
      <w:bookmarkEnd w:id="1545"/>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546" w:name="_Ref414571756"/>
      <w:bookmarkStart w:id="1547" w:name="_Toc3557008"/>
      <w:bookmarkStart w:id="1548" w:name="_Toc34747258"/>
      <w:r w:rsidRPr="007055D9">
        <w:lastRenderedPageBreak/>
        <w:t>Type</w:t>
      </w:r>
      <w:r w:rsidR="008C58F6" w:rsidRPr="007055D9">
        <w:t xml:space="preserve"> Specification</w:t>
      </w:r>
      <w:bookmarkEnd w:id="1546"/>
      <w:bookmarkEnd w:id="1547"/>
      <w:bookmarkEnd w:id="1548"/>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3144E02" w:rsidR="004C0DD3" w:rsidRDefault="004C0DD3" w:rsidP="003E46C4">
      <w:pPr>
        <w:pStyle w:val="Beschriftung"/>
        <w:spacing w:before="120"/>
      </w:pPr>
      <w:bookmarkStart w:id="1549" w:name="_Toc3566486"/>
      <w:bookmarkStart w:id="1550" w:name="_Toc338939134"/>
      <w:bookmarkStart w:id="1551" w:name="_Toc288196488"/>
      <w:bookmarkStart w:id="1552" w:name="_Toc288200790"/>
      <w:bookmarkStart w:id="1553" w:name="_Toc338939130"/>
      <w:bookmarkStart w:id="1554" w:name="_Toc34747487"/>
      <w:r>
        <w:t xml:space="preserve">Table </w:t>
      </w:r>
      <w:r w:rsidR="00D43112">
        <w:fldChar w:fldCharType="begin"/>
      </w:r>
      <w:r w:rsidR="00D43112">
        <w:instrText xml:space="preserve"> SEQ Table \* ARABIC </w:instrText>
      </w:r>
      <w:r w:rsidR="00D43112">
        <w:fldChar w:fldCharType="separate"/>
      </w:r>
      <w:r w:rsidR="00371FCC">
        <w:rPr>
          <w:noProof/>
        </w:rPr>
        <w:t>77</w:t>
      </w:r>
      <w:r w:rsidR="00D43112">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549"/>
      <w:bookmarkEnd w:id="1554"/>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550"/>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1555" w:name="_Toc288196490"/>
      <w:bookmarkStart w:id="1556" w:name="_Toc288200792"/>
      <w:bookmarkStart w:id="1557" w:name="_Toc338939132"/>
      <w:bookmarkStart w:id="1558" w:name="_Toc288196468"/>
      <w:bookmarkStart w:id="1559" w:name="_Toc288200771"/>
      <w:bookmarkStart w:id="1560" w:name="_Toc338938904"/>
      <w:bookmarkStart w:id="1561" w:name="_Toc338939100"/>
      <w:bookmarkEnd w:id="1551"/>
      <w:bookmarkEnd w:id="1552"/>
      <w:bookmarkEnd w:id="1553"/>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DC49EE8" w:rsidR="00FD441C" w:rsidRDefault="00FD441C" w:rsidP="003E46C4">
      <w:pPr>
        <w:pStyle w:val="Beschriftung"/>
        <w:spacing w:before="120"/>
      </w:pPr>
      <w:bookmarkStart w:id="1562" w:name="_Toc3566487"/>
      <w:bookmarkStart w:id="1563" w:name="_Toc34747488"/>
      <w:r>
        <w:t xml:space="preserve">Table </w:t>
      </w:r>
      <w:r w:rsidR="00D43112">
        <w:fldChar w:fldCharType="begin"/>
      </w:r>
      <w:r w:rsidR="00D43112">
        <w:instrText xml:space="preserve"> SEQ Table \* ARABIC </w:instrText>
      </w:r>
      <w:r w:rsidR="00D43112">
        <w:fldChar w:fldCharType="separate"/>
      </w:r>
      <w:r w:rsidR="00371FCC">
        <w:rPr>
          <w:noProof/>
        </w:rPr>
        <w:t>78</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62"/>
      <w:bookmarkEnd w:id="1563"/>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2B2BE890" w:rsidR="006E6816" w:rsidRDefault="006E6816" w:rsidP="003E46C4">
      <w:pPr>
        <w:pStyle w:val="Beschriftung"/>
        <w:spacing w:before="120"/>
      </w:pPr>
      <w:bookmarkStart w:id="1564" w:name="_Toc3566488"/>
      <w:bookmarkStart w:id="1565" w:name="_Toc34747489"/>
      <w:r>
        <w:t xml:space="preserve">Table </w:t>
      </w:r>
      <w:r w:rsidR="00D43112">
        <w:fldChar w:fldCharType="begin"/>
      </w:r>
      <w:r w:rsidR="00D43112">
        <w:instrText xml:space="preserve"> SEQ Table \* ARABIC </w:instrText>
      </w:r>
      <w:r w:rsidR="00D43112">
        <w:fldChar w:fldCharType="separate"/>
      </w:r>
      <w:r w:rsidR="00371FCC">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64"/>
      <w:bookmarkEnd w:id="1565"/>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566" w:name="_Toc288196493"/>
      <w:bookmarkStart w:id="1567"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568" w:name="GenericSeamWeldWeldPosition"/>
      <w:bookmarkStart w:id="1569" w:name="GenericSeamWelParameters"/>
      <w:bookmarkStart w:id="1570" w:name="GenericSeamWeldSubType"/>
      <w:bookmarkStart w:id="1571" w:name="GenericSeamWeldWeldingPosition"/>
      <w:bookmarkStart w:id="1572" w:name="_Toc3557009"/>
      <w:bookmarkStart w:id="1573" w:name="_Toc338938905"/>
      <w:bookmarkStart w:id="1574" w:name="_Toc338939101"/>
      <w:bookmarkStart w:id="1575" w:name="_Toc338939136"/>
      <w:bookmarkStart w:id="1576" w:name="_Toc34747259"/>
      <w:bookmarkEnd w:id="1555"/>
      <w:bookmarkEnd w:id="1556"/>
      <w:bookmarkEnd w:id="1557"/>
      <w:bookmarkEnd w:id="1558"/>
      <w:bookmarkEnd w:id="1559"/>
      <w:bookmarkEnd w:id="1560"/>
      <w:bookmarkEnd w:id="1561"/>
      <w:bookmarkEnd w:id="1566"/>
      <w:bookmarkEnd w:id="1567"/>
      <w:bookmarkEnd w:id="1568"/>
      <w:bookmarkEnd w:id="1569"/>
      <w:bookmarkEnd w:id="1570"/>
      <w:bookmarkEnd w:id="1571"/>
      <w:r>
        <w:t>W</w:t>
      </w:r>
      <w:r w:rsidR="00433A07">
        <w:t>eld Position and Sheet Metal Parameters</w:t>
      </w:r>
      <w:bookmarkEnd w:id="1572"/>
      <w:bookmarkEnd w:id="1576"/>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4A5343F3"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371FCC">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371FCC">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D1B916C">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5A6A151">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44B918AE" w:rsidR="00433A07" w:rsidRPr="007055D9" w:rsidRDefault="00433A07" w:rsidP="00433A07">
      <w:pPr>
        <w:pStyle w:val="Beschriftung"/>
      </w:pPr>
      <w:bookmarkStart w:id="1577" w:name="_Ref397587838"/>
      <w:bookmarkStart w:id="1578" w:name="_Toc3557124"/>
      <w:bookmarkStart w:id="1579" w:name="_Toc34747375"/>
      <w:r w:rsidRPr="007055D9">
        <w:t xml:space="preserve">Figure </w:t>
      </w:r>
      <w:r w:rsidR="00406B64">
        <w:fldChar w:fldCharType="begin"/>
      </w:r>
      <w:r w:rsidR="00406B64">
        <w:instrText xml:space="preserve"> SEQ Figure \* ARABIC </w:instrText>
      </w:r>
      <w:r w:rsidR="00406B64">
        <w:fldChar w:fldCharType="separate"/>
      </w:r>
      <w:r w:rsidR="00371FCC">
        <w:rPr>
          <w:noProof/>
        </w:rPr>
        <w:t>45</w:t>
      </w:r>
      <w:r w:rsidR="00406B64">
        <w:fldChar w:fldCharType="end"/>
      </w:r>
      <w:bookmarkEnd w:id="1577"/>
      <w:r w:rsidRPr="007055D9">
        <w:t xml:space="preserve">: Sheet Parameters vs. </w:t>
      </w:r>
      <w:r w:rsidRPr="007055D9">
        <w:rPr>
          <w:noProof/>
        </w:rPr>
        <w:t xml:space="preserve"> Weld Position Parameters</w:t>
      </w:r>
      <w:bookmarkEnd w:id="1578"/>
      <w:bookmarkEnd w:id="1579"/>
    </w:p>
    <w:p w14:paraId="7C8D9624" w14:textId="77777777" w:rsidR="000E5FC5" w:rsidRDefault="000E5FC5" w:rsidP="00433A07">
      <w:pPr>
        <w:pStyle w:val="berschrift4"/>
        <w:numPr>
          <w:ilvl w:val="4"/>
          <w:numId w:val="1"/>
        </w:numPr>
        <w:ind w:left="1009" w:hanging="1009"/>
      </w:pPr>
      <w:bookmarkStart w:id="1580" w:name="_Toc3557010"/>
      <w:bookmarkStart w:id="1581" w:name="_Ref397525982"/>
      <w:bookmarkStart w:id="1582" w:name="_Toc34747260"/>
      <w:r w:rsidRPr="007055D9">
        <w:t>Parameters Assigned to a Specific Sheet of the Flange</w:t>
      </w:r>
      <w:bookmarkEnd w:id="1580"/>
      <w:bookmarkEnd w:id="1582"/>
      <w:r w:rsidRPr="007055D9">
        <w:t xml:space="preserve"> </w:t>
      </w:r>
      <w:bookmarkEnd w:id="1581"/>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07F3ED8" w:rsidR="00825ABB" w:rsidRDefault="00825ABB" w:rsidP="0035512A">
      <w:pPr>
        <w:pStyle w:val="Beschriftung"/>
        <w:spacing w:before="120"/>
      </w:pPr>
      <w:bookmarkStart w:id="1583" w:name="_Toc3566489"/>
      <w:bookmarkStart w:id="1584" w:name="_Toc34747490"/>
      <w:r>
        <w:t xml:space="preserve">Table </w:t>
      </w:r>
      <w:r w:rsidR="00D43112">
        <w:fldChar w:fldCharType="begin"/>
      </w:r>
      <w:r w:rsidR="00D43112">
        <w:instrText xml:space="preserve"> SEQ Table \* ARABIC </w:instrText>
      </w:r>
      <w:r w:rsidR="00D43112">
        <w:fldChar w:fldCharType="separate"/>
      </w:r>
      <w:r w:rsidR="00371FCC">
        <w:rPr>
          <w:noProof/>
        </w:rPr>
        <w:t>80</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583"/>
      <w:bookmarkEnd w:id="1584"/>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6615222A"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371FCC" w:rsidRPr="007055D9">
        <w:t xml:space="preserve">Figure </w:t>
      </w:r>
      <w:r w:rsidR="00371FCC">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371FCC">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585" w:name="_Welding_Position"/>
      <w:bookmarkStart w:id="1586" w:name="_Ref397524978"/>
      <w:bookmarkStart w:id="1587" w:name="_Toc3557011"/>
      <w:bookmarkStart w:id="1588" w:name="_Toc34747261"/>
      <w:bookmarkEnd w:id="1585"/>
      <w:r w:rsidRPr="007055D9">
        <w:t>Welding Position</w:t>
      </w:r>
      <w:bookmarkEnd w:id="1573"/>
      <w:bookmarkEnd w:id="1574"/>
      <w:bookmarkEnd w:id="1586"/>
      <w:bookmarkEnd w:id="1587"/>
      <w:bookmarkEnd w:id="1588"/>
    </w:p>
    <w:p w14:paraId="62D6B2C8" w14:textId="08673173"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371FCC" w:rsidRPr="007055D9">
        <w:t xml:space="preserve">Figure </w:t>
      </w:r>
      <w:r w:rsidR="00371FCC">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3FA84402"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371FCC">
        <w:t>8.2.5</w:t>
      </w:r>
      <w:r w:rsidR="008D51C0" w:rsidRPr="007055D9">
        <w:fldChar w:fldCharType="end"/>
      </w:r>
      <w:r w:rsidRPr="007055D9">
        <w:t>).</w:t>
      </w:r>
    </w:p>
    <w:p w14:paraId="5C54CD1A" w14:textId="77777777" w:rsidR="008A051D" w:rsidRPr="007055D9" w:rsidRDefault="004F562F" w:rsidP="008A051D">
      <w:pPr>
        <w:keepNext/>
        <w:jc w:val="center"/>
      </w:pPr>
      <w:bookmarkStart w:id="1589" w:name="_Toc338939102"/>
      <w:r>
        <w:rPr>
          <w:noProof/>
          <w:lang w:eastAsia="en-US"/>
        </w:rPr>
        <w:lastRenderedPageBreak/>
        <w:drawing>
          <wp:inline distT="0" distB="0" distL="0" distR="0" wp14:anchorId="33204327" wp14:editId="44878C66">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CFB1366" w:rsidR="008A051D" w:rsidRPr="007055D9" w:rsidRDefault="008A051D" w:rsidP="008A051D">
      <w:pPr>
        <w:pStyle w:val="Beschriftung"/>
      </w:pPr>
      <w:bookmarkStart w:id="1590" w:name="_Ref397529286"/>
      <w:bookmarkStart w:id="1591" w:name="_Toc3557125"/>
      <w:bookmarkStart w:id="1592" w:name="_Toc34747376"/>
      <w:r w:rsidRPr="007055D9">
        <w:t xml:space="preserve">Figure </w:t>
      </w:r>
      <w:bookmarkStart w:id="1593" w:name="Figure10"/>
      <w:r w:rsidR="00406B64">
        <w:fldChar w:fldCharType="begin"/>
      </w:r>
      <w:r w:rsidR="00406B64">
        <w:instrText xml:space="preserve"> SEQ Figure \* ARABIC </w:instrText>
      </w:r>
      <w:r w:rsidR="00406B64">
        <w:fldChar w:fldCharType="separate"/>
      </w:r>
      <w:r w:rsidR="00371FCC">
        <w:rPr>
          <w:noProof/>
        </w:rPr>
        <w:t>46</w:t>
      </w:r>
      <w:r w:rsidR="00406B64">
        <w:fldChar w:fldCharType="end"/>
      </w:r>
      <w:bookmarkEnd w:id="1590"/>
      <w:bookmarkEnd w:id="1593"/>
      <w:r w:rsidRPr="007055D9">
        <w:t>: Welding Position of a Y-Joint</w:t>
      </w:r>
      <w:bookmarkEnd w:id="1591"/>
      <w:bookmarkEnd w:id="1592"/>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589"/>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594" w:name="_Toc288196495"/>
      <w:bookmarkStart w:id="1595" w:name="_Toc288200797"/>
      <w:bookmarkStart w:id="1596" w:name="_Toc338939138"/>
      <w:bookmarkEnd w:id="1575"/>
      <w:r w:rsidRPr="007055D9">
        <w:t xml:space="preserve">Element </w:t>
      </w:r>
      <w:r w:rsidR="00194316">
        <w:t>"</w:t>
      </w:r>
      <w:proofErr w:type="spellStart"/>
      <w:r w:rsidRPr="007055D9">
        <w:t>weld_position</w:t>
      </w:r>
      <w:bookmarkEnd w:id="1594"/>
      <w:bookmarkEnd w:id="1595"/>
      <w:bookmarkEnd w:id="1596"/>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69D2C51B" w:rsidR="00365CBF" w:rsidRPr="007055D9" w:rsidRDefault="00DE3902" w:rsidP="008F3D94">
      <w:pPr>
        <w:pStyle w:val="Beschriftung"/>
        <w:spacing w:before="120"/>
      </w:pPr>
      <w:bookmarkStart w:id="1597" w:name="_Toc3566490"/>
      <w:bookmarkStart w:id="1598" w:name="_Toc34747491"/>
      <w:r>
        <w:t xml:space="preserve">Table </w:t>
      </w:r>
      <w:r w:rsidR="00D43112">
        <w:fldChar w:fldCharType="begin"/>
      </w:r>
      <w:r w:rsidR="00D43112">
        <w:instrText xml:space="preserve"> SEQ Table \* ARABIC </w:instrText>
      </w:r>
      <w:r w:rsidR="00D43112">
        <w:fldChar w:fldCharType="separate"/>
      </w:r>
      <w:r w:rsidR="00371FCC">
        <w:rPr>
          <w:noProof/>
        </w:rPr>
        <w:t>81</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597"/>
      <w:bookmarkEnd w:id="1598"/>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599"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599"/>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32EFB754"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371FCC">
        <w:t xml:space="preserve">Figure </w:t>
      </w:r>
      <w:r w:rsidR="00371FCC">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F21F5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AEBE414" w:rsidR="005D0B6D" w:rsidRPr="007055D9" w:rsidRDefault="005D0B6D" w:rsidP="005D0B6D">
      <w:pPr>
        <w:pStyle w:val="Beschriftung"/>
      </w:pPr>
      <w:bookmarkStart w:id="1600" w:name="_Ref397529572"/>
      <w:bookmarkStart w:id="1601" w:name="Figure11"/>
      <w:bookmarkStart w:id="1602" w:name="_Toc3557126"/>
      <w:bookmarkStart w:id="1603" w:name="_Toc34747377"/>
      <w:r>
        <w:t xml:space="preserve">Figure </w:t>
      </w:r>
      <w:r w:rsidR="00406B64">
        <w:fldChar w:fldCharType="begin"/>
      </w:r>
      <w:r w:rsidR="00406B64">
        <w:instrText xml:space="preserve"> SEQ Figure \* ARABIC </w:instrText>
      </w:r>
      <w:r w:rsidR="00406B64">
        <w:fldChar w:fldCharType="separate"/>
      </w:r>
      <w:r w:rsidR="00371FCC">
        <w:rPr>
          <w:noProof/>
        </w:rPr>
        <w:t>47</w:t>
      </w:r>
      <w:r w:rsidR="00406B64">
        <w:fldChar w:fldCharType="end"/>
      </w:r>
      <w:bookmarkEnd w:id="1600"/>
      <w:bookmarkEnd w:id="1601"/>
      <w:r w:rsidRPr="007055D9">
        <w:t xml:space="preserve">: Welding Position </w:t>
      </w:r>
      <w:r>
        <w:t>vector direction and length</w:t>
      </w:r>
      <w:bookmarkEnd w:id="1602"/>
      <w:bookmarkEnd w:id="1603"/>
    </w:p>
    <w:p w14:paraId="39D4E066" w14:textId="088F097E" w:rsidR="00B540EB" w:rsidRPr="007055D9" w:rsidRDefault="00B540EB" w:rsidP="004F2F09">
      <w:pPr>
        <w:pStyle w:val="berschrift5"/>
        <w:keepNext/>
      </w:pPr>
      <w:bookmarkStart w:id="1604" w:name="_Toc338939140"/>
      <w:bookmarkStart w:id="1605" w:name="_Toc338939137"/>
      <w:bookmarkStart w:id="1606" w:name="_Toc338938906"/>
      <w:bookmarkStart w:id="1607" w:name="_Toc338939103"/>
      <w:r w:rsidRPr="007055D9">
        <w:t xml:space="preserve">Attribute </w:t>
      </w:r>
      <w:r w:rsidR="00194316">
        <w:t>"</w:t>
      </w:r>
      <w:r w:rsidRPr="007055D9">
        <w:t>reference</w:t>
      </w:r>
      <w:bookmarkEnd w:id="1604"/>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1608" w:author="m.kalaitzaki" w:date="2019-02-11T17:00:00Z"/>
          <w:lang w:val="en-US"/>
        </w:rPr>
      </w:pPr>
      <w:commentRangeStart w:id="1609"/>
      <w:commentRangeStart w:id="1610"/>
      <w:del w:id="1611" w:author="m.kalaitzaki" w:date="2019-02-11T17:00:00Z">
        <w:r w:rsidRPr="007055D9" w:rsidDel="00DA21CA">
          <w:lastRenderedPageBreak/>
          <w:delText xml:space="preserve">Section </w:delText>
        </w:r>
      </w:del>
      <w:del w:id="1612" w:author="nick" w:date="2019-11-24T12:20:00Z">
        <w:r w:rsidRPr="007055D9" w:rsidDel="00194316">
          <w:delText>“</w:delText>
        </w:r>
      </w:del>
      <w:del w:id="1613" w:author="m.kalaitzaki" w:date="2019-02-11T17:00:00Z">
        <w:r w:rsidRPr="007055D9" w:rsidDel="00DA21CA">
          <w:delText>Laser</w:delText>
        </w:r>
      </w:del>
      <w:del w:id="1614" w:author="nick" w:date="2019-11-24T12:20:00Z">
        <w:r w:rsidRPr="007055D9" w:rsidDel="00194316">
          <w:delText>”</w:delText>
        </w:r>
      </w:del>
    </w:p>
    <w:p w14:paraId="7FB5D31F" w14:textId="73B21F8A" w:rsidR="00456F63" w:rsidDel="00DA21CA" w:rsidRDefault="00456F63" w:rsidP="004F2F09">
      <w:pPr>
        <w:keepLines/>
        <w:jc w:val="both"/>
        <w:rPr>
          <w:del w:id="1615" w:author="m.kalaitzaki" w:date="2019-02-11T17:00:00Z"/>
        </w:rPr>
      </w:pPr>
      <w:del w:id="1616" w:author="m.kalaitzaki" w:date="2019-02-11T17:00:00Z">
        <w:r w:rsidRPr="007055D9" w:rsidDel="00DA21CA">
          <w:delText xml:space="preserve">The section </w:delText>
        </w:r>
      </w:del>
      <w:del w:id="1617" w:author="nick" w:date="2019-11-24T12:20:00Z">
        <w:r w:rsidRPr="007055D9" w:rsidDel="00194316">
          <w:delText>“</w:delText>
        </w:r>
      </w:del>
      <w:del w:id="1618" w:author="m.kalaitzaki" w:date="2019-02-11T17:00:00Z">
        <w:r w:rsidRPr="007055D9" w:rsidDel="00DA21CA">
          <w:delText>Laser</w:delText>
        </w:r>
      </w:del>
      <w:del w:id="1619" w:author="nick" w:date="2019-11-24T12:20:00Z">
        <w:r w:rsidRPr="007055D9" w:rsidDel="00194316">
          <w:delText>”</w:delText>
        </w:r>
      </w:del>
      <w:del w:id="1620"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609"/>
      <w:r w:rsidR="00DA21CA">
        <w:rPr>
          <w:rStyle w:val="Kommentarzeichen"/>
          <w:lang w:eastAsia="x-none"/>
        </w:rPr>
        <w:commentReference w:id="1609"/>
      </w:r>
      <w:commentRangeEnd w:id="1610"/>
      <w:r w:rsidR="00FD41F4">
        <w:rPr>
          <w:rStyle w:val="Kommentarzeichen"/>
          <w:lang w:eastAsia="x-none"/>
        </w:rPr>
        <w:commentReference w:id="1610"/>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554C4FF" w:rsidR="00926DE7" w:rsidRDefault="00926DE7" w:rsidP="008F3D94">
      <w:pPr>
        <w:pStyle w:val="Beschriftung"/>
        <w:spacing w:before="120"/>
      </w:pPr>
      <w:bookmarkStart w:id="1621" w:name="_Toc3566491"/>
      <w:bookmarkStart w:id="1622" w:name="_Toc338939148"/>
      <w:bookmarkStart w:id="1623" w:name="_Toc288196499"/>
      <w:bookmarkStart w:id="1624" w:name="_Toc288200801"/>
      <w:bookmarkStart w:id="1625" w:name="_Toc34747492"/>
      <w:bookmarkEnd w:id="1605"/>
      <w:bookmarkEnd w:id="1606"/>
      <w:bookmarkEnd w:id="1607"/>
      <w:r>
        <w:t xml:space="preserve">Table </w:t>
      </w:r>
      <w:r w:rsidR="00D43112">
        <w:fldChar w:fldCharType="begin"/>
      </w:r>
      <w:r w:rsidR="00D43112">
        <w:instrText xml:space="preserve"> SEQ Table \* ARABIC </w:instrText>
      </w:r>
      <w:r w:rsidR="00D43112">
        <w:fldChar w:fldCharType="separate"/>
      </w:r>
      <w:r w:rsidR="00371FCC">
        <w:rPr>
          <w:noProof/>
        </w:rPr>
        <w:t>82</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621"/>
      <w:r w:rsidR="00194316">
        <w:t>"</w:t>
      </w:r>
      <w:bookmarkEnd w:id="1625"/>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622"/>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626" w:name="_Toc338939149"/>
      <w:r w:rsidRPr="007055D9">
        <w:lastRenderedPageBreak/>
        <w:t xml:space="preserve">Attribute </w:t>
      </w:r>
      <w:r w:rsidR="00194316">
        <w:t>"</w:t>
      </w:r>
      <w:proofErr w:type="spellStart"/>
      <w:r w:rsidRPr="007055D9">
        <w:t>penetration</w:t>
      </w:r>
      <w:bookmarkEnd w:id="1623"/>
      <w:bookmarkEnd w:id="1624"/>
      <w:bookmarkEnd w:id="1626"/>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627" w:name="ModelizationWeldDefinition"/>
      <w:bookmarkStart w:id="1628" w:name="WeldDefinition"/>
      <w:bookmarkStart w:id="1629" w:name="WeldDefinitionButtWeld"/>
      <w:bookmarkStart w:id="1630" w:name="_Toc288200762"/>
      <w:bookmarkStart w:id="1631" w:name="_Toc338939106"/>
      <w:bookmarkStart w:id="1632" w:name="_Toc3557012"/>
      <w:bookmarkStart w:id="1633" w:name="_Toc288196464"/>
      <w:bookmarkStart w:id="1634" w:name="_Toc34747262"/>
      <w:bookmarkEnd w:id="1627"/>
      <w:bookmarkEnd w:id="1628"/>
      <w:bookmarkEnd w:id="1629"/>
      <w:r w:rsidRPr="007055D9">
        <w:t xml:space="preserve">Butt </w:t>
      </w:r>
      <w:bookmarkEnd w:id="1630"/>
      <w:r w:rsidR="003663AA" w:rsidRPr="007055D9">
        <w:t>Joint</w:t>
      </w:r>
      <w:bookmarkEnd w:id="1631"/>
      <w:bookmarkEnd w:id="1632"/>
      <w:bookmarkEnd w:id="1634"/>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635" w:name="_Toc3557013"/>
      <w:bookmarkStart w:id="1636" w:name="_Toc34747263"/>
      <w:r w:rsidRPr="00654684">
        <w:rPr>
          <w:sz w:val="24"/>
        </w:rPr>
        <w:t xml:space="preserve">Sheet </w:t>
      </w:r>
      <w:r w:rsidR="00255787" w:rsidRPr="00654684">
        <w:rPr>
          <w:sz w:val="24"/>
        </w:rPr>
        <w:t>Parameters</w:t>
      </w:r>
      <w:bookmarkEnd w:id="1635"/>
      <w:bookmarkEnd w:id="1636"/>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5168" behindDoc="0" locked="0" layoutInCell="1" allowOverlap="1" wp14:anchorId="4C54DB15" wp14:editId="74C3D9CD">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BD4394" w:rsidRPr="00362FDC" w:rsidRDefault="00BD4394" w:rsidP="008F3D94">
                              <w:pPr>
                                <w:pStyle w:val="Beschriftung"/>
                                <w:rPr>
                                  <w:noProof/>
                                  <w:szCs w:val="24"/>
                                </w:rPr>
                              </w:pPr>
                              <w:bookmarkStart w:id="1637" w:name="_Toc3557127"/>
                              <w:bookmarkStart w:id="1638" w:name="_Toc3474737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37"/>
                              <w:bookmarkEnd w:id="16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5168"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3"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BD4394" w:rsidRPr="00362FDC" w:rsidRDefault="00BD4394" w:rsidP="008F3D94">
                        <w:pPr>
                          <w:pStyle w:val="Beschriftung"/>
                          <w:rPr>
                            <w:noProof/>
                            <w:szCs w:val="24"/>
                          </w:rPr>
                        </w:pPr>
                        <w:bookmarkStart w:id="1639" w:name="_Toc3557127"/>
                        <w:bookmarkStart w:id="1640" w:name="_Toc3474737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39"/>
                        <w:bookmarkEnd w:id="1640"/>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641" w:name="_Toc3557014"/>
      <w:bookmarkStart w:id="1642" w:name="_Toc34747264"/>
      <w:r>
        <w:rPr>
          <w:noProof/>
          <w:sz w:val="24"/>
          <w:lang w:eastAsia="en-US"/>
        </w:rPr>
        <mc:AlternateContent>
          <mc:Choice Requires="wpg">
            <w:drawing>
              <wp:anchor distT="0" distB="0" distL="114300" distR="114300" simplePos="0" relativeHeight="251660288" behindDoc="0" locked="0" layoutInCell="1" allowOverlap="1" wp14:anchorId="09A3ED69" wp14:editId="18879000">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BD4394" w:rsidRPr="006C6D3C" w:rsidRDefault="00BD4394" w:rsidP="008F3D94">
                              <w:pPr>
                                <w:pStyle w:val="Beschriftung"/>
                                <w:rPr>
                                  <w:noProof/>
                                  <w:szCs w:val="24"/>
                                </w:rPr>
                              </w:pPr>
                              <w:bookmarkStart w:id="1643" w:name="_Toc3557128"/>
                              <w:bookmarkStart w:id="1644" w:name="_Toc3474737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43"/>
                              <w:bookmarkEnd w:id="1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0288"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5"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BD4394" w:rsidRPr="006C6D3C" w:rsidRDefault="00BD4394" w:rsidP="008F3D94">
                        <w:pPr>
                          <w:pStyle w:val="Beschriftung"/>
                          <w:rPr>
                            <w:noProof/>
                            <w:szCs w:val="24"/>
                          </w:rPr>
                        </w:pPr>
                        <w:bookmarkStart w:id="1645" w:name="_Toc3557128"/>
                        <w:bookmarkStart w:id="1646" w:name="_Toc3474737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45"/>
                        <w:bookmarkEnd w:id="1646"/>
                      </w:p>
                    </w:txbxContent>
                  </v:textbox>
                </v:shape>
              </v:group>
            </w:pict>
          </mc:Fallback>
        </mc:AlternateContent>
      </w:r>
      <w:r w:rsidR="00B50468" w:rsidRPr="00654684">
        <w:rPr>
          <w:sz w:val="24"/>
        </w:rPr>
        <w:t>Weld Parameters</w:t>
      </w:r>
      <w:bookmarkEnd w:id="1641"/>
      <w:bookmarkEnd w:id="1642"/>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4DC54363" w:rsidR="008F3D94" w:rsidRDefault="008F3D94" w:rsidP="008F3D94">
      <w:pPr>
        <w:pStyle w:val="Beschriftung"/>
        <w:spacing w:before="120"/>
      </w:pPr>
      <w:bookmarkStart w:id="1647" w:name="_Toc3566492"/>
      <w:bookmarkStart w:id="1648" w:name="_Toc34747493"/>
      <w:r>
        <w:t xml:space="preserve">Table </w:t>
      </w:r>
      <w:r>
        <w:fldChar w:fldCharType="begin"/>
      </w:r>
      <w:r>
        <w:instrText xml:space="preserve"> SEQ Table \* ARABIC </w:instrText>
      </w:r>
      <w:r>
        <w:fldChar w:fldCharType="separate"/>
      </w:r>
      <w:r w:rsidR="00371FCC">
        <w:rPr>
          <w:noProof/>
        </w:rPr>
        <w:t>83</w:t>
      </w:r>
      <w:r>
        <w:fldChar w:fldCharType="end"/>
      </w:r>
      <w:r>
        <w:t>: Parameters of Butt Joint Weld</w:t>
      </w:r>
      <w:bookmarkEnd w:id="1647"/>
      <w:bookmarkEnd w:id="1648"/>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649" w:name="_Toc338939151"/>
      <w:bookmarkStart w:id="1650" w:name="_Toc3557015"/>
      <w:bookmarkStart w:id="1651" w:name="_Toc34747265"/>
      <w:r w:rsidRPr="007055D9">
        <w:t>Attributes</w:t>
      </w:r>
      <w:bookmarkEnd w:id="1649"/>
      <w:bookmarkEnd w:id="1650"/>
      <w:bookmarkEnd w:id="1651"/>
    </w:p>
    <w:p w14:paraId="2F9463C1" w14:textId="2C2DBF78" w:rsidR="0006113C" w:rsidRPr="007055D9" w:rsidRDefault="00850045" w:rsidP="0006113C">
      <w:pPr>
        <w:pStyle w:val="berschrift5"/>
      </w:pPr>
      <w:bookmarkStart w:id="1652" w:name="_Toc338939153"/>
      <w:r w:rsidRPr="007055D9">
        <w:t xml:space="preserve">Attribute </w:t>
      </w:r>
      <w:r w:rsidR="00194316">
        <w:t>"</w:t>
      </w:r>
      <w:r w:rsidRPr="007055D9">
        <w:t>b</w:t>
      </w:r>
      <w:r w:rsidR="0006113C" w:rsidRPr="007055D9">
        <w:t>ase</w:t>
      </w:r>
      <w:bookmarkEnd w:id="1652"/>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653" w:name="_Toc338939154"/>
      <w:r w:rsidRPr="007055D9">
        <w:t xml:space="preserve">Attribute </w:t>
      </w:r>
      <w:r w:rsidR="00194316">
        <w:t>"</w:t>
      </w:r>
      <w:proofErr w:type="spellStart"/>
      <w:r w:rsidRPr="007055D9">
        <w:t>t</w:t>
      </w:r>
      <w:r w:rsidR="0006113C" w:rsidRPr="007055D9">
        <w:t>echnology</w:t>
      </w:r>
      <w:bookmarkEnd w:id="1653"/>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654" w:name="_Toc288196505"/>
      <w:bookmarkStart w:id="1655" w:name="_Toc288200807"/>
      <w:bookmarkStart w:id="1656" w:name="_Toc338939155"/>
      <w:bookmarkStart w:id="1657" w:name="_Toc3557016"/>
      <w:bookmarkStart w:id="1658" w:name="_Toc34747266"/>
      <w:r w:rsidRPr="007055D9">
        <w:t xml:space="preserve">Element </w:t>
      </w:r>
      <w:r w:rsidR="00194316">
        <w:t>"</w:t>
      </w:r>
      <w:proofErr w:type="spellStart"/>
      <w:r w:rsidRPr="007055D9">
        <w:t>weld_position</w:t>
      </w:r>
      <w:bookmarkEnd w:id="1654"/>
      <w:bookmarkEnd w:id="1655"/>
      <w:bookmarkEnd w:id="1656"/>
      <w:bookmarkEnd w:id="1657"/>
      <w:proofErr w:type="spellEnd"/>
      <w:r w:rsidR="00194316">
        <w:t>"</w:t>
      </w:r>
      <w:bookmarkEnd w:id="1658"/>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D96580F" w:rsidR="00345A9D" w:rsidRDefault="00345A9D" w:rsidP="008F3D94">
      <w:pPr>
        <w:pStyle w:val="Beschriftung"/>
        <w:spacing w:before="120"/>
      </w:pPr>
      <w:bookmarkStart w:id="1659" w:name="_Toc3566493"/>
      <w:bookmarkStart w:id="1660" w:name="_Toc288196507"/>
      <w:bookmarkStart w:id="1661" w:name="_Toc288200809"/>
      <w:bookmarkStart w:id="1662" w:name="_Toc338939157"/>
      <w:bookmarkStart w:id="1663" w:name="_Toc34747494"/>
      <w:r>
        <w:t xml:space="preserve">Table </w:t>
      </w:r>
      <w:r w:rsidR="00D43112">
        <w:fldChar w:fldCharType="begin"/>
      </w:r>
      <w:r w:rsidR="00D43112">
        <w:instrText xml:space="preserve"> SEQ Table \* ARABIC </w:instrText>
      </w:r>
      <w:r w:rsidR="00D43112">
        <w:fldChar w:fldCharType="separate"/>
      </w:r>
      <w:r w:rsidR="00371FCC">
        <w:rPr>
          <w:noProof/>
        </w:rPr>
        <w:t>84</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659"/>
      <w:bookmarkEnd w:id="1663"/>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7C7E75E2"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371FCC">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660"/>
      <w:bookmarkEnd w:id="1661"/>
      <w:bookmarkEnd w:id="1662"/>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664" w:name="_Toc338939158"/>
      <w:r w:rsidRPr="007055D9">
        <w:t xml:space="preserve">Attribute </w:t>
      </w:r>
      <w:r w:rsidR="00194316">
        <w:t>"</w:t>
      </w:r>
      <w:proofErr w:type="spellStart"/>
      <w:r w:rsidRPr="007055D9">
        <w:t>width</w:t>
      </w:r>
      <w:bookmarkEnd w:id="1664"/>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665" w:name="_Toc338939159"/>
      <w:r w:rsidRPr="007055D9">
        <w:t xml:space="preserve">Attribute </w:t>
      </w:r>
      <w:r w:rsidR="00194316">
        <w:t>"</w:t>
      </w:r>
      <w:proofErr w:type="spellStart"/>
      <w:r w:rsidRPr="007055D9">
        <w:t>filler</w:t>
      </w:r>
      <w:bookmarkEnd w:id="1665"/>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66" w:name="WeldDefinitionCornerWeld"/>
      <w:bookmarkStart w:id="1667" w:name="_Toc288200763"/>
      <w:bookmarkStart w:id="1668" w:name="_Toc338939107"/>
      <w:bookmarkEnd w:id="1666"/>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669" w:name="_Toc414263397"/>
      <w:bookmarkStart w:id="1670" w:name="_Toc3557017"/>
      <w:bookmarkStart w:id="1671" w:name="_Toc34747267"/>
      <w:bookmarkEnd w:id="1669"/>
      <w:r w:rsidRPr="007055D9">
        <w:t xml:space="preserve">Element </w:t>
      </w:r>
      <w:r w:rsidR="00194316">
        <w:t>"</w:t>
      </w:r>
      <w:proofErr w:type="spellStart"/>
      <w:r>
        <w:t>sheet_parameter</w:t>
      </w:r>
      <w:bookmarkEnd w:id="1670"/>
      <w:proofErr w:type="spellEnd"/>
      <w:r w:rsidR="00194316">
        <w:t>"</w:t>
      </w:r>
      <w:bookmarkEnd w:id="1671"/>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06574C60" w:rsidR="003B6225" w:rsidRDefault="003B6225" w:rsidP="008F3D94">
      <w:pPr>
        <w:pStyle w:val="Beschriftung"/>
        <w:spacing w:before="120"/>
      </w:pPr>
      <w:bookmarkStart w:id="1672" w:name="_Toc3566494"/>
      <w:bookmarkStart w:id="1673" w:name="_Toc34747495"/>
      <w:r>
        <w:t xml:space="preserve">Table </w:t>
      </w:r>
      <w:r w:rsidR="00D43112">
        <w:fldChar w:fldCharType="begin"/>
      </w:r>
      <w:r w:rsidR="00D43112">
        <w:instrText xml:space="preserve"> SEQ Table \* ARABIC </w:instrText>
      </w:r>
      <w:r w:rsidR="00D43112">
        <w:fldChar w:fldCharType="separate"/>
      </w:r>
      <w:r w:rsidR="00371FCC">
        <w:rPr>
          <w:noProof/>
        </w:rPr>
        <w:t>85</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672"/>
      <w:bookmarkEnd w:id="1673"/>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674" w:name="_Toc3557018"/>
      <w:bookmarkStart w:id="1675" w:name="_Toc34747268"/>
      <w:r w:rsidRPr="007055D9">
        <w:lastRenderedPageBreak/>
        <w:t>Corner Weld</w:t>
      </w:r>
      <w:bookmarkEnd w:id="1667"/>
      <w:bookmarkEnd w:id="1668"/>
      <w:bookmarkEnd w:id="1674"/>
      <w:bookmarkEnd w:id="1675"/>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676" w:name="_Toc3557019"/>
      <w:bookmarkStart w:id="1677" w:name="_Toc34747269"/>
      <w:r>
        <w:rPr>
          <w:noProof/>
          <w:lang w:eastAsia="en-US"/>
        </w:rPr>
        <mc:AlternateContent>
          <mc:Choice Requires="wpg">
            <w:drawing>
              <wp:anchor distT="0" distB="0" distL="114300" distR="114300" simplePos="0" relativeHeight="251654144" behindDoc="0" locked="0" layoutInCell="1" allowOverlap="1" wp14:anchorId="1D2EB533" wp14:editId="23AC13AA">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BD4394" w:rsidRPr="00796AD7" w:rsidRDefault="00BD4394" w:rsidP="008F3D94">
                              <w:pPr>
                                <w:pStyle w:val="Beschriftung"/>
                                <w:rPr>
                                  <w:noProof/>
                                  <w:szCs w:val="24"/>
                                </w:rPr>
                              </w:pPr>
                              <w:bookmarkStart w:id="1678" w:name="_Toc3557129"/>
                              <w:bookmarkStart w:id="1679" w:name="_Toc3474738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78"/>
                              <w:bookmarkEnd w:id="1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4144"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7"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BD4394" w:rsidRPr="00796AD7" w:rsidRDefault="00BD4394" w:rsidP="008F3D94">
                        <w:pPr>
                          <w:pStyle w:val="Beschriftung"/>
                          <w:rPr>
                            <w:noProof/>
                            <w:szCs w:val="24"/>
                          </w:rPr>
                        </w:pPr>
                        <w:bookmarkStart w:id="1680" w:name="_Toc3557129"/>
                        <w:bookmarkStart w:id="1681" w:name="_Toc3474738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80"/>
                        <w:bookmarkEnd w:id="1681"/>
                      </w:p>
                    </w:txbxContent>
                  </v:textbox>
                </v:shape>
              </v:group>
            </w:pict>
          </mc:Fallback>
        </mc:AlternateContent>
      </w:r>
      <w:r w:rsidR="00E36602">
        <w:t>Simple Corner Weld</w:t>
      </w:r>
      <w:bookmarkEnd w:id="1677"/>
    </w:p>
    <w:p w14:paraId="19EDE5F7" w14:textId="78748519" w:rsidR="008A6190" w:rsidRPr="007055D9" w:rsidRDefault="008A6190" w:rsidP="00E36602">
      <w:pPr>
        <w:pStyle w:val="berschrift5"/>
        <w:keepNext/>
      </w:pPr>
      <w:r w:rsidRPr="007055D9">
        <w:t>Sheet Parameters</w:t>
      </w:r>
      <w:bookmarkEnd w:id="1676"/>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682" w:name="_Toc3557020"/>
      <w:r w:rsidRPr="007055D9">
        <w:t>Weld Parameters</w:t>
      </w:r>
      <w:bookmarkEnd w:id="1682"/>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6432" behindDoc="0" locked="0" layoutInCell="1" allowOverlap="1" wp14:anchorId="28F9953D" wp14:editId="1B7B150F">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BD4394" w:rsidRPr="00067927" w:rsidRDefault="00BD4394" w:rsidP="008F3D94">
                              <w:pPr>
                                <w:pStyle w:val="Beschriftung"/>
                                <w:rPr>
                                  <w:noProof/>
                                  <w:szCs w:val="24"/>
                                </w:rPr>
                              </w:pPr>
                              <w:bookmarkStart w:id="1683" w:name="_Toc3557130"/>
                              <w:bookmarkStart w:id="1684" w:name="_Toc3474738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83"/>
                              <w:bookmarkEnd w:id="16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643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49"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BD4394" w:rsidRPr="00067927" w:rsidRDefault="00BD4394" w:rsidP="008F3D94">
                        <w:pPr>
                          <w:pStyle w:val="Beschriftung"/>
                          <w:rPr>
                            <w:noProof/>
                            <w:szCs w:val="24"/>
                          </w:rPr>
                        </w:pPr>
                        <w:bookmarkStart w:id="1685" w:name="_Toc3557130"/>
                        <w:bookmarkStart w:id="1686" w:name="_Toc3474738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85"/>
                        <w:bookmarkEnd w:id="1686"/>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6.1pt;height:31.8pt" o:ole="">
            <v:imagedata r:id="rId150" o:title=""/>
          </v:shape>
          <o:OLEObject Type="Embed" ProgID="Equation.3" ShapeID="_x0000_i1027" DrawAspect="Content" ObjectID="_1645360296" r:id="rId151"/>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0659752A" w:rsidR="008F3D94" w:rsidRDefault="008F3D94" w:rsidP="008F3D94">
      <w:pPr>
        <w:pStyle w:val="Beschriftung"/>
        <w:spacing w:before="120"/>
      </w:pPr>
      <w:bookmarkStart w:id="1687" w:name="_Toc3566495"/>
      <w:bookmarkStart w:id="1688" w:name="_Toc34747496"/>
      <w:r>
        <w:t xml:space="preserve">Table </w:t>
      </w:r>
      <w:r>
        <w:fldChar w:fldCharType="begin"/>
      </w:r>
      <w:r>
        <w:instrText xml:space="preserve"> SEQ Table \* ARABIC </w:instrText>
      </w:r>
      <w:r>
        <w:fldChar w:fldCharType="separate"/>
      </w:r>
      <w:r w:rsidR="00371FCC">
        <w:rPr>
          <w:noProof/>
        </w:rPr>
        <w:t>86</w:t>
      </w:r>
      <w:r>
        <w:fldChar w:fldCharType="end"/>
      </w:r>
      <w:r>
        <w:t xml:space="preserve">: Parameters of </w:t>
      </w:r>
      <w:r w:rsidR="006619C9">
        <w:t xml:space="preserve">Simple </w:t>
      </w:r>
      <w:r>
        <w:t>Corner Weld</w:t>
      </w:r>
      <w:bookmarkEnd w:id="1687"/>
      <w:bookmarkEnd w:id="1688"/>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689" w:name="_Toc34747270"/>
      <w:r>
        <w:lastRenderedPageBreak/>
        <w:t>Double Corner Weld</w:t>
      </w:r>
      <w:bookmarkEnd w:id="1689"/>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8480" behindDoc="0" locked="0" layoutInCell="1" allowOverlap="1" wp14:anchorId="6C96EEFE" wp14:editId="5BE3B20B">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BD4394" w:rsidRPr="00067927" w:rsidRDefault="00BD4394" w:rsidP="00FA0FAD">
                                <w:pPr>
                                  <w:pStyle w:val="Beschriftung"/>
                                  <w:keepNext/>
                                  <w:keepLines/>
                                  <w:rPr>
                                    <w:noProof/>
                                    <w:szCs w:val="24"/>
                                  </w:rPr>
                                </w:pPr>
                                <w:bookmarkStart w:id="1690" w:name="_Toc34747382"/>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BD4394" w:rsidRPr="00796AD7" w:rsidRDefault="00BD4394" w:rsidP="006619C9">
                                <w:pPr>
                                  <w:pStyle w:val="Beschriftung"/>
                                  <w:rPr>
                                    <w:noProof/>
                                    <w:szCs w:val="24"/>
                                  </w:rPr>
                                </w:pPr>
                                <w:bookmarkStart w:id="1691" w:name="_Toc3474738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8480"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BD4394" w:rsidRPr="00067927" w:rsidRDefault="00BD4394" w:rsidP="00FA0FAD">
                          <w:pPr>
                            <w:pStyle w:val="Beschriftung"/>
                            <w:keepNext/>
                            <w:keepLines/>
                            <w:rPr>
                              <w:noProof/>
                              <w:szCs w:val="24"/>
                            </w:rPr>
                          </w:pPr>
                          <w:bookmarkStart w:id="1692" w:name="_Toc34747382"/>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92"/>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54"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55"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BD4394" w:rsidRPr="00796AD7" w:rsidRDefault="00BD4394" w:rsidP="006619C9">
                          <w:pPr>
                            <w:pStyle w:val="Beschriftung"/>
                            <w:rPr>
                              <w:noProof/>
                              <w:szCs w:val="24"/>
                            </w:rPr>
                          </w:pPr>
                          <w:bookmarkStart w:id="1693" w:name="_Toc3474738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93"/>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6.1pt;height:31.8pt" o:ole="">
            <v:imagedata r:id="rId150" o:title=""/>
          </v:shape>
          <o:OLEObject Type="Embed" ProgID="Equation.3" ShapeID="_x0000_i1028" DrawAspect="Content" ObjectID="_1645360297" r:id="rId156"/>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975CE8F" w:rsidR="00E36602" w:rsidRDefault="00E36602" w:rsidP="00E36602">
      <w:pPr>
        <w:pStyle w:val="Beschriftung"/>
        <w:spacing w:before="120"/>
      </w:pPr>
      <w:bookmarkStart w:id="1694" w:name="_Toc34747497"/>
      <w:r>
        <w:t xml:space="preserve">Table </w:t>
      </w:r>
      <w:r>
        <w:fldChar w:fldCharType="begin"/>
      </w:r>
      <w:r>
        <w:instrText xml:space="preserve"> SEQ Table \* ARABIC </w:instrText>
      </w:r>
      <w:r>
        <w:fldChar w:fldCharType="separate"/>
      </w:r>
      <w:r w:rsidR="00371FCC">
        <w:rPr>
          <w:noProof/>
        </w:rPr>
        <w:t>87</w:t>
      </w:r>
      <w:r>
        <w:fldChar w:fldCharType="end"/>
      </w:r>
      <w:r>
        <w:t xml:space="preserve">: Parameters of </w:t>
      </w:r>
      <w:r w:rsidR="006619C9">
        <w:t xml:space="preserve">Double </w:t>
      </w:r>
      <w:r>
        <w:t>Corner Weld</w:t>
      </w:r>
      <w:bookmarkEnd w:id="1694"/>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695" w:name="_Toc338939161"/>
      <w:bookmarkStart w:id="1696" w:name="_Toc3557021"/>
      <w:bookmarkStart w:id="1697" w:name="_Toc34747271"/>
      <w:r w:rsidRPr="007055D9">
        <w:lastRenderedPageBreak/>
        <w:t>Attributes</w:t>
      </w:r>
      <w:bookmarkEnd w:id="1695"/>
      <w:bookmarkEnd w:id="1696"/>
      <w:bookmarkEnd w:id="1697"/>
    </w:p>
    <w:p w14:paraId="22FDBBD1" w14:textId="5050C61D" w:rsidR="0006113C" w:rsidRPr="007055D9" w:rsidRDefault="00242481" w:rsidP="001759F7">
      <w:pPr>
        <w:pStyle w:val="berschrift5"/>
        <w:keepNext/>
      </w:pPr>
      <w:bookmarkStart w:id="1698" w:name="_Toc338939163"/>
      <w:r w:rsidRPr="007055D9">
        <w:t xml:space="preserve">Attribute </w:t>
      </w:r>
      <w:r w:rsidR="00194316">
        <w:t>"</w:t>
      </w:r>
      <w:r w:rsidRPr="007055D9">
        <w:t>b</w:t>
      </w:r>
      <w:r w:rsidR="0006113C" w:rsidRPr="007055D9">
        <w:t>ase</w:t>
      </w:r>
      <w:bookmarkEnd w:id="1698"/>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699" w:name="_Toc338939164"/>
      <w:r w:rsidRPr="007055D9">
        <w:t xml:space="preserve">Attribute </w:t>
      </w:r>
      <w:r w:rsidR="00194316">
        <w:t>"</w:t>
      </w:r>
      <w:proofErr w:type="spellStart"/>
      <w:r w:rsidRPr="007055D9">
        <w:t>t</w:t>
      </w:r>
      <w:r w:rsidR="0006113C" w:rsidRPr="007055D9">
        <w:t>echnology</w:t>
      </w:r>
      <w:bookmarkEnd w:id="1699"/>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700" w:name="_Toc338939165"/>
      <w:bookmarkStart w:id="1701" w:name="_Toc3557022"/>
      <w:bookmarkStart w:id="1702" w:name="_Toc34747272"/>
      <w:r w:rsidRPr="007055D9">
        <w:t xml:space="preserve">Element </w:t>
      </w:r>
      <w:r w:rsidR="00194316">
        <w:t>"</w:t>
      </w:r>
      <w:proofErr w:type="spellStart"/>
      <w:r w:rsidRPr="007055D9">
        <w:t>weld_position</w:t>
      </w:r>
      <w:bookmarkEnd w:id="1700"/>
      <w:bookmarkEnd w:id="1701"/>
      <w:proofErr w:type="spellEnd"/>
      <w:r w:rsidR="00194316">
        <w:t>"</w:t>
      </w:r>
      <w:bookmarkEnd w:id="1702"/>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0E0063C7" w:rsidR="003B6225" w:rsidRDefault="003B6225" w:rsidP="008F3D94">
      <w:pPr>
        <w:pStyle w:val="Beschriftung"/>
        <w:spacing w:before="120"/>
      </w:pPr>
      <w:bookmarkStart w:id="1703" w:name="_Toc3566496"/>
      <w:bookmarkStart w:id="1704" w:name="_Toc338939167"/>
      <w:bookmarkStart w:id="1705" w:name="_Toc34747498"/>
      <w:r>
        <w:t xml:space="preserve">Table </w:t>
      </w:r>
      <w:r w:rsidR="00D43112">
        <w:fldChar w:fldCharType="begin"/>
      </w:r>
      <w:r w:rsidR="00D43112">
        <w:instrText xml:space="preserve"> SEQ Table \* ARABIC </w:instrText>
      </w:r>
      <w:r w:rsidR="00D43112">
        <w:fldChar w:fldCharType="separate"/>
      </w:r>
      <w:r w:rsidR="00371FCC">
        <w:rPr>
          <w:noProof/>
        </w:rPr>
        <w:t>88</w:t>
      </w:r>
      <w:r w:rsidR="00D43112">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703"/>
      <w:bookmarkEnd w:id="1705"/>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26E7ACDE"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371FCC">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371FCC" w:rsidRPr="00371FCC">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704"/>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706" w:name="_Toc338939168"/>
      <w:r w:rsidRPr="007055D9">
        <w:t xml:space="preserve">Attribute </w:t>
      </w:r>
      <w:r w:rsidR="00194316">
        <w:t>"</w:t>
      </w:r>
      <w:proofErr w:type="spellStart"/>
      <w:r w:rsidRPr="007055D9">
        <w:t>thickness</w:t>
      </w:r>
      <w:bookmarkEnd w:id="1706"/>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046D5D2E" w:rsidR="008F3D94" w:rsidRDefault="008F3D94" w:rsidP="008F3D94">
      <w:pPr>
        <w:pStyle w:val="Beschriftung"/>
        <w:spacing w:before="120"/>
      </w:pPr>
      <w:bookmarkStart w:id="1707" w:name="_Toc3566497"/>
      <w:bookmarkStart w:id="1708" w:name="_Toc338939169"/>
      <w:bookmarkStart w:id="1709" w:name="_Toc34747499"/>
      <w:r>
        <w:t xml:space="preserve">Table </w:t>
      </w:r>
      <w:r>
        <w:fldChar w:fldCharType="begin"/>
      </w:r>
      <w:r>
        <w:instrText xml:space="preserve"> SEQ Table \* ARABIC </w:instrText>
      </w:r>
      <w:r>
        <w:fldChar w:fldCharType="separate"/>
      </w:r>
      <w:r w:rsidR="00371FCC">
        <w:rPr>
          <w:noProof/>
        </w:rPr>
        <w:t>89</w:t>
      </w:r>
      <w:r>
        <w:fldChar w:fldCharType="end"/>
      </w:r>
      <w:r>
        <w:t xml:space="preserve">: Values of Attribute </w:t>
      </w:r>
      <w:r w:rsidRPr="008F3D94">
        <w:rPr>
          <w:rStyle w:val="elementdeftypeChar"/>
          <w:b/>
        </w:rPr>
        <w:t>section</w:t>
      </w:r>
      <w:bookmarkEnd w:id="1707"/>
      <w:bookmarkEnd w:id="1709"/>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708"/>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55D46CE8" w:rsidR="008F3D94" w:rsidRDefault="008F3D94" w:rsidP="008F3D94">
      <w:pPr>
        <w:pStyle w:val="Beschriftung"/>
        <w:spacing w:before="120"/>
      </w:pPr>
      <w:bookmarkStart w:id="1710" w:name="_Toc3566498"/>
      <w:bookmarkStart w:id="1711" w:name="_Toc338939170"/>
      <w:bookmarkStart w:id="1712" w:name="_Toc34747500"/>
      <w:r>
        <w:t xml:space="preserve">Table </w:t>
      </w:r>
      <w:r>
        <w:fldChar w:fldCharType="begin"/>
      </w:r>
      <w:r>
        <w:instrText xml:space="preserve"> SEQ Table \* ARABIC </w:instrText>
      </w:r>
      <w:r>
        <w:fldChar w:fldCharType="separate"/>
      </w:r>
      <w:r w:rsidR="00371FCC">
        <w:rPr>
          <w:noProof/>
        </w:rPr>
        <w:t>90</w:t>
      </w:r>
      <w:r>
        <w:fldChar w:fldCharType="end"/>
      </w:r>
      <w:r>
        <w:t xml:space="preserve">: Values of Attribute </w:t>
      </w:r>
      <w:r>
        <w:rPr>
          <w:rStyle w:val="elementdeftypeChar"/>
          <w:b/>
        </w:rPr>
        <w:t>angle</w:t>
      </w:r>
      <w:bookmarkEnd w:id="1710"/>
      <w:bookmarkEnd w:id="1712"/>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711"/>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713" w:name="_Toc338939171"/>
      <w:r w:rsidRPr="007055D9">
        <w:t xml:space="preserve">Attribute </w:t>
      </w:r>
      <w:r w:rsidR="00194316">
        <w:t>"</w:t>
      </w:r>
      <w:proofErr w:type="spellStart"/>
      <w:r w:rsidRPr="007055D9">
        <w:t>penetration</w:t>
      </w:r>
      <w:bookmarkEnd w:id="1713"/>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714" w:name="_Toc338939173"/>
      <w:r w:rsidRPr="007055D9">
        <w:t xml:space="preserve">Attribute </w:t>
      </w:r>
      <w:r w:rsidR="00194316">
        <w:t>"</w:t>
      </w:r>
      <w:proofErr w:type="spellStart"/>
      <w:r w:rsidRPr="007055D9">
        <w:t>filler</w:t>
      </w:r>
      <w:bookmarkEnd w:id="1714"/>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715" w:name="WeldDefinitionEdgeWeld"/>
      <w:bookmarkStart w:id="1716" w:name="_Toc3557023"/>
      <w:bookmarkStart w:id="1717" w:name="_Toc288200764"/>
      <w:bookmarkStart w:id="1718" w:name="_Toc338939108"/>
      <w:bookmarkStart w:id="1719" w:name="_Toc34747273"/>
      <w:bookmarkEnd w:id="1715"/>
      <w:r w:rsidRPr="007055D9">
        <w:lastRenderedPageBreak/>
        <w:t xml:space="preserve">Element </w:t>
      </w:r>
      <w:r w:rsidR="00194316">
        <w:t>"</w:t>
      </w:r>
      <w:proofErr w:type="spellStart"/>
      <w:r>
        <w:t>sheet_parameter</w:t>
      </w:r>
      <w:bookmarkEnd w:id="1716"/>
      <w:proofErr w:type="spellEnd"/>
      <w:r w:rsidR="00194316">
        <w:t>"</w:t>
      </w:r>
      <w:bookmarkEnd w:id="1719"/>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3982C2D" w:rsidR="00B21508" w:rsidRDefault="00B21508" w:rsidP="008F3D94">
      <w:pPr>
        <w:pStyle w:val="Beschriftung"/>
        <w:spacing w:before="120"/>
      </w:pPr>
      <w:bookmarkStart w:id="1720" w:name="_Toc3566499"/>
      <w:bookmarkStart w:id="1721" w:name="_Toc34747501"/>
      <w:r>
        <w:t xml:space="preserve">Table </w:t>
      </w:r>
      <w:r w:rsidR="00D43112">
        <w:fldChar w:fldCharType="begin"/>
      </w:r>
      <w:r w:rsidR="00D43112">
        <w:instrText xml:space="preserve"> SEQ Table \* ARABIC </w:instrText>
      </w:r>
      <w:r w:rsidR="00D43112">
        <w:fldChar w:fldCharType="separate"/>
      </w:r>
      <w:r w:rsidR="00371FCC">
        <w:rPr>
          <w:noProof/>
        </w:rPr>
        <w:t>91</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720"/>
      <w:bookmarkEnd w:id="1721"/>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722" w:name="_Toc3557024"/>
      <w:bookmarkStart w:id="1723" w:name="_Toc34747274"/>
      <w:r w:rsidRPr="007055D9">
        <w:t>Edge Weld</w:t>
      </w:r>
      <w:bookmarkEnd w:id="1717"/>
      <w:bookmarkEnd w:id="1718"/>
      <w:bookmarkEnd w:id="1722"/>
      <w:bookmarkEnd w:id="1723"/>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724" w:name="_Toc3557025"/>
      <w:bookmarkStart w:id="1725" w:name="_Toc34747275"/>
      <w:r>
        <w:rPr>
          <w:b w:val="0"/>
          <w:bCs w:val="0"/>
          <w:noProof/>
          <w:lang w:eastAsia="en-US"/>
        </w:rPr>
        <w:drawing>
          <wp:anchor distT="0" distB="0" distL="114300" distR="114300" simplePos="0" relativeHeight="251635712" behindDoc="1" locked="0" layoutInCell="1" allowOverlap="1" wp14:anchorId="4EB87FF3" wp14:editId="493248C8">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24"/>
      <w:bookmarkEnd w:id="1725"/>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8240" behindDoc="0" locked="0" layoutInCell="1" allowOverlap="1" wp14:anchorId="134BA8F3" wp14:editId="291EF301">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BD4394" w:rsidRPr="00AF7673" w:rsidRDefault="00BD4394" w:rsidP="00765F0F">
                            <w:pPr>
                              <w:pStyle w:val="Beschriftung"/>
                              <w:keepNext/>
                              <w:keepLines/>
                              <w:rPr>
                                <w:b w:val="0"/>
                                <w:bCs w:val="0"/>
                                <w:noProof/>
                                <w:sz w:val="26"/>
                                <w:szCs w:val="28"/>
                              </w:rPr>
                            </w:pPr>
                            <w:bookmarkStart w:id="1726" w:name="_Toc3557131"/>
                            <w:bookmarkStart w:id="1727" w:name="_Toc3474738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26"/>
                            <w:bookmarkEnd w:id="17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BD4394" w:rsidRPr="00AF7673" w:rsidRDefault="00BD4394" w:rsidP="00765F0F">
                      <w:pPr>
                        <w:pStyle w:val="Beschriftung"/>
                        <w:keepNext/>
                        <w:keepLines/>
                        <w:rPr>
                          <w:b w:val="0"/>
                          <w:bCs w:val="0"/>
                          <w:noProof/>
                          <w:sz w:val="26"/>
                          <w:szCs w:val="28"/>
                        </w:rPr>
                      </w:pPr>
                      <w:bookmarkStart w:id="1728" w:name="_Toc3557131"/>
                      <w:bookmarkStart w:id="1729" w:name="_Toc3474738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28"/>
                      <w:bookmarkEnd w:id="1729"/>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730" w:name="_Toc3557026"/>
      <w:bookmarkStart w:id="1731" w:name="_Toc34747276"/>
      <w:r>
        <w:rPr>
          <w:b w:val="0"/>
          <w:bCs w:val="0"/>
          <w:noProof/>
          <w:lang w:eastAsia="en-US"/>
        </w:rPr>
        <w:drawing>
          <wp:anchor distT="0" distB="0" distL="114300" distR="114300" simplePos="0" relativeHeight="251637760" behindDoc="1" locked="0" layoutInCell="1" allowOverlap="1" wp14:anchorId="22BACC63" wp14:editId="235D38BE">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30"/>
      <w:bookmarkEnd w:id="1731"/>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2336" behindDoc="0" locked="0" layoutInCell="1" allowOverlap="1" wp14:anchorId="6E1C164E" wp14:editId="4A56A086">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BD4394" w:rsidRPr="00213139" w:rsidRDefault="00BD4394" w:rsidP="008F3D94">
                            <w:pPr>
                              <w:pStyle w:val="Beschriftung"/>
                              <w:rPr>
                                <w:b w:val="0"/>
                                <w:bCs w:val="0"/>
                                <w:noProof/>
                                <w:sz w:val="26"/>
                                <w:szCs w:val="28"/>
                              </w:rPr>
                            </w:pPr>
                            <w:bookmarkStart w:id="1732" w:name="_Toc3557132"/>
                            <w:bookmarkStart w:id="1733" w:name="_Toc3474738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32"/>
                            <w:bookmarkEnd w:id="17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BD4394" w:rsidRPr="00213139" w:rsidRDefault="00BD4394" w:rsidP="008F3D94">
                      <w:pPr>
                        <w:pStyle w:val="Beschriftung"/>
                        <w:rPr>
                          <w:b w:val="0"/>
                          <w:bCs w:val="0"/>
                          <w:noProof/>
                          <w:sz w:val="26"/>
                          <w:szCs w:val="28"/>
                        </w:rPr>
                      </w:pPr>
                      <w:bookmarkStart w:id="1734" w:name="_Toc3557132"/>
                      <w:bookmarkStart w:id="1735" w:name="_Toc3474738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34"/>
                      <w:bookmarkEnd w:id="173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424B00B7" w:rsidR="00687B5E" w:rsidRDefault="00687B5E" w:rsidP="00687B5E">
      <w:pPr>
        <w:pStyle w:val="Beschriftung"/>
        <w:spacing w:before="120"/>
      </w:pPr>
      <w:bookmarkStart w:id="1736" w:name="_Toc3566500"/>
      <w:bookmarkStart w:id="1737" w:name="_Toc34747502"/>
      <w:r>
        <w:t xml:space="preserve">Table </w:t>
      </w:r>
      <w:r>
        <w:fldChar w:fldCharType="begin"/>
      </w:r>
      <w:r>
        <w:instrText xml:space="preserve"> SEQ Table \* ARABIC </w:instrText>
      </w:r>
      <w:r>
        <w:fldChar w:fldCharType="separate"/>
      </w:r>
      <w:r w:rsidR="00371FCC">
        <w:rPr>
          <w:noProof/>
        </w:rPr>
        <w:t>92</w:t>
      </w:r>
      <w:r>
        <w:fldChar w:fldCharType="end"/>
      </w:r>
      <w:r>
        <w:t>: Parameters of Edge Weld</w:t>
      </w:r>
      <w:bookmarkEnd w:id="1736"/>
      <w:bookmarkEnd w:id="1737"/>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738" w:name="_Toc338939175"/>
      <w:bookmarkStart w:id="1739" w:name="_Toc3557027"/>
      <w:bookmarkStart w:id="1740" w:name="_Toc34747277"/>
      <w:r w:rsidRPr="007055D9">
        <w:t>Attributes</w:t>
      </w:r>
      <w:bookmarkEnd w:id="1738"/>
      <w:bookmarkEnd w:id="1739"/>
      <w:bookmarkEnd w:id="1740"/>
    </w:p>
    <w:p w14:paraId="20DE2C66" w14:textId="1F84002A" w:rsidR="0006113C" w:rsidRPr="007055D9" w:rsidRDefault="001C1D65" w:rsidP="0033252C">
      <w:pPr>
        <w:pStyle w:val="berschrift5"/>
        <w:keepNext/>
      </w:pPr>
      <w:bookmarkStart w:id="1741" w:name="_Toc338939177"/>
      <w:r w:rsidRPr="007055D9">
        <w:t xml:space="preserve">Attribute </w:t>
      </w:r>
      <w:r w:rsidR="00194316">
        <w:t>"</w:t>
      </w:r>
      <w:r w:rsidRPr="007055D9">
        <w:t>b</w:t>
      </w:r>
      <w:r w:rsidR="0006113C" w:rsidRPr="007055D9">
        <w:t>ase</w:t>
      </w:r>
      <w:bookmarkEnd w:id="1741"/>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742" w:name="_Toc338939178"/>
      <w:r w:rsidRPr="007055D9">
        <w:t xml:space="preserve">Attribute </w:t>
      </w:r>
      <w:r w:rsidR="00194316">
        <w:t>"</w:t>
      </w:r>
      <w:proofErr w:type="spellStart"/>
      <w:r w:rsidRPr="007055D9">
        <w:t>t</w:t>
      </w:r>
      <w:r w:rsidR="0006113C" w:rsidRPr="007055D9">
        <w:t>echnology</w:t>
      </w:r>
      <w:bookmarkEnd w:id="1742"/>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743" w:name="_Toc338939179"/>
      <w:bookmarkStart w:id="1744" w:name="_Toc3557028"/>
      <w:bookmarkStart w:id="1745" w:name="_Toc34747278"/>
      <w:r w:rsidRPr="007055D9">
        <w:t xml:space="preserve">Element </w:t>
      </w:r>
      <w:r w:rsidR="00194316">
        <w:t>"</w:t>
      </w:r>
      <w:proofErr w:type="spellStart"/>
      <w:r w:rsidRPr="007055D9">
        <w:t>weld_position</w:t>
      </w:r>
      <w:bookmarkEnd w:id="1743"/>
      <w:bookmarkEnd w:id="1744"/>
      <w:proofErr w:type="spellEnd"/>
      <w:r w:rsidR="00194316">
        <w:t>"</w:t>
      </w:r>
      <w:bookmarkEnd w:id="1745"/>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949E2BF" w:rsidR="00630516" w:rsidRDefault="00630516" w:rsidP="00F3716C">
      <w:pPr>
        <w:pStyle w:val="Beschriftung"/>
        <w:spacing w:before="120"/>
      </w:pPr>
      <w:bookmarkStart w:id="1746" w:name="_Toc3566501"/>
      <w:bookmarkStart w:id="1747" w:name="_Toc338939181"/>
      <w:bookmarkStart w:id="1748" w:name="_Toc34747503"/>
      <w:r>
        <w:t xml:space="preserve">Table </w:t>
      </w:r>
      <w:r w:rsidR="00D43112">
        <w:fldChar w:fldCharType="begin"/>
      </w:r>
      <w:r w:rsidR="00D43112">
        <w:instrText xml:space="preserve"> SEQ Table \* ARABIC </w:instrText>
      </w:r>
      <w:r w:rsidR="00D43112">
        <w:fldChar w:fldCharType="separate"/>
      </w:r>
      <w:r w:rsidR="00371FCC">
        <w:rPr>
          <w:noProof/>
        </w:rPr>
        <w:t>93</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746"/>
      <w:bookmarkEnd w:id="1748"/>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7BB9BB5F"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371FCC">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371FCC" w:rsidRPr="00371FCC">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747"/>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749" w:name="_Toc338939182"/>
      <w:r w:rsidRPr="007055D9">
        <w:t xml:space="preserve">Attribute </w:t>
      </w:r>
      <w:r w:rsidR="00194316">
        <w:t>"</w:t>
      </w:r>
      <w:proofErr w:type="spellStart"/>
      <w:r w:rsidRPr="007055D9">
        <w:t>width</w:t>
      </w:r>
      <w:bookmarkEnd w:id="1749"/>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750" w:name="_Toc338939184"/>
      <w:r w:rsidRPr="007055D9">
        <w:t xml:space="preserve">Attribute </w:t>
      </w:r>
      <w:r w:rsidR="00194316">
        <w:t>"</w:t>
      </w:r>
      <w:proofErr w:type="spellStart"/>
      <w:r w:rsidRPr="007055D9">
        <w:t>filler</w:t>
      </w:r>
      <w:bookmarkEnd w:id="1750"/>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751" w:name="WeldDefinitionIWeld"/>
      <w:bookmarkStart w:id="1752" w:name="_Toc3557029"/>
      <w:bookmarkStart w:id="1753" w:name="_Toc288200765"/>
      <w:bookmarkStart w:id="1754" w:name="_Toc338939109"/>
      <w:bookmarkStart w:id="1755" w:name="_Toc34747279"/>
      <w:bookmarkEnd w:id="1751"/>
      <w:r w:rsidRPr="007055D9">
        <w:t xml:space="preserve">Element </w:t>
      </w:r>
      <w:r w:rsidR="00194316">
        <w:t>"</w:t>
      </w:r>
      <w:proofErr w:type="spellStart"/>
      <w:r>
        <w:t>sheet_parameter</w:t>
      </w:r>
      <w:bookmarkEnd w:id="1752"/>
      <w:proofErr w:type="spellEnd"/>
      <w:r w:rsidR="00194316">
        <w:t>"</w:t>
      </w:r>
      <w:bookmarkEnd w:id="1755"/>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C3EC1B3" w:rsidR="0033252C" w:rsidRDefault="0033252C" w:rsidP="00F3716C">
      <w:pPr>
        <w:pStyle w:val="Beschriftung"/>
        <w:spacing w:before="120"/>
      </w:pPr>
      <w:bookmarkStart w:id="1756" w:name="_Toc3566502"/>
      <w:bookmarkStart w:id="1757" w:name="_Toc34747504"/>
      <w:r>
        <w:t xml:space="preserve">Table </w:t>
      </w:r>
      <w:r w:rsidR="00D43112">
        <w:fldChar w:fldCharType="begin"/>
      </w:r>
      <w:r w:rsidR="00D43112">
        <w:instrText xml:space="preserve"> SEQ Table \* ARABIC </w:instrText>
      </w:r>
      <w:r w:rsidR="00D43112">
        <w:fldChar w:fldCharType="separate"/>
      </w:r>
      <w:r w:rsidR="00371FCC">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756"/>
      <w:bookmarkEnd w:id="1757"/>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758" w:name="_Toc3557030"/>
      <w:bookmarkStart w:id="1759" w:name="_Toc34747280"/>
      <w:r w:rsidRPr="007055D9">
        <w:t>I-Weld</w:t>
      </w:r>
      <w:bookmarkEnd w:id="1753"/>
      <w:bookmarkEnd w:id="1754"/>
      <w:bookmarkEnd w:id="1758"/>
      <w:bookmarkEnd w:id="1759"/>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760" w:name="_Toc3557031"/>
      <w:bookmarkStart w:id="1761" w:name="_Toc34747281"/>
      <w:r w:rsidRPr="007055D9">
        <w:t>Sheet Parameters</w:t>
      </w:r>
      <w:bookmarkEnd w:id="1760"/>
      <w:bookmarkEnd w:id="1761"/>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762" w:name="_Toc3557032"/>
      <w:bookmarkStart w:id="1763" w:name="_Toc34747282"/>
      <w:r w:rsidRPr="007055D9">
        <w:lastRenderedPageBreak/>
        <w:t>Weld Parameters</w:t>
      </w:r>
      <w:bookmarkEnd w:id="1762"/>
      <w:bookmarkEnd w:id="1763"/>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4384" behindDoc="0" locked="0" layoutInCell="1" allowOverlap="1" wp14:anchorId="100A9931" wp14:editId="785903C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BD4394" w:rsidRPr="001B4A57" w:rsidRDefault="00BD4394" w:rsidP="00F51CB9">
                                <w:pPr>
                                  <w:pStyle w:val="Beschriftung"/>
                                  <w:rPr>
                                    <w:b w:val="0"/>
                                    <w:bCs w:val="0"/>
                                    <w:noProof/>
                                    <w:sz w:val="26"/>
                                    <w:szCs w:val="28"/>
                                  </w:rPr>
                                </w:pPr>
                                <w:bookmarkStart w:id="1764" w:name="_Toc3557133"/>
                                <w:bookmarkStart w:id="1765" w:name="_Toc3474738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64"/>
                                <w:bookmarkEnd w:id="17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BD4394" w:rsidRPr="003F40AF" w:rsidRDefault="00BD4394" w:rsidP="00F51CB9">
                                <w:pPr>
                                  <w:pStyle w:val="Beschriftung"/>
                                  <w:rPr>
                                    <w:b w:val="0"/>
                                    <w:bCs w:val="0"/>
                                    <w:noProof/>
                                    <w:sz w:val="26"/>
                                    <w:szCs w:val="28"/>
                                  </w:rPr>
                                </w:pPr>
                                <w:bookmarkStart w:id="1766" w:name="_Toc3557134"/>
                                <w:bookmarkStart w:id="1767" w:name="_Toc34747387"/>
                                <w:r>
                                  <w:t xml:space="preserve">Figure </w:t>
                                </w:r>
                                <w:r>
                                  <w:fldChar w:fldCharType="begin"/>
                                </w:r>
                                <w:r>
                                  <w:instrText xml:space="preserve"> SEQ Figure \* ARABIC </w:instrText>
                                </w:r>
                                <w:r>
                                  <w:fldChar w:fldCharType="separate"/>
                                </w:r>
                                <w:r>
                                  <w:rPr>
                                    <w:noProof/>
                                  </w:rPr>
                                  <w:t>57</w:t>
                                </w:r>
                                <w:r>
                                  <w:fldChar w:fldCharType="end"/>
                                </w:r>
                                <w:r>
                                  <w:t>: I-Weld Parameters</w:t>
                                </w:r>
                                <w:bookmarkEnd w:id="1766"/>
                                <w:bookmarkEnd w:id="17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4384"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1"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BD4394" w:rsidRPr="001B4A57" w:rsidRDefault="00BD4394" w:rsidP="00F51CB9">
                          <w:pPr>
                            <w:pStyle w:val="Beschriftung"/>
                            <w:rPr>
                              <w:b w:val="0"/>
                              <w:bCs w:val="0"/>
                              <w:noProof/>
                              <w:sz w:val="26"/>
                              <w:szCs w:val="28"/>
                            </w:rPr>
                          </w:pPr>
                          <w:bookmarkStart w:id="1768" w:name="_Toc3557133"/>
                          <w:bookmarkStart w:id="1769" w:name="_Toc3474738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68"/>
                          <w:bookmarkEnd w:id="1769"/>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2"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BD4394" w:rsidRPr="003F40AF" w:rsidRDefault="00BD4394" w:rsidP="00F51CB9">
                          <w:pPr>
                            <w:pStyle w:val="Beschriftung"/>
                            <w:rPr>
                              <w:b w:val="0"/>
                              <w:bCs w:val="0"/>
                              <w:noProof/>
                              <w:sz w:val="26"/>
                              <w:szCs w:val="28"/>
                            </w:rPr>
                          </w:pPr>
                          <w:bookmarkStart w:id="1770" w:name="_Toc3557134"/>
                          <w:bookmarkStart w:id="1771" w:name="_Toc34747387"/>
                          <w:r>
                            <w:t xml:space="preserve">Figure </w:t>
                          </w:r>
                          <w:r>
                            <w:fldChar w:fldCharType="begin"/>
                          </w:r>
                          <w:r>
                            <w:instrText xml:space="preserve"> SEQ Figure \* ARABIC </w:instrText>
                          </w:r>
                          <w:r>
                            <w:fldChar w:fldCharType="separate"/>
                          </w:r>
                          <w:r>
                            <w:rPr>
                              <w:noProof/>
                            </w:rPr>
                            <w:t>57</w:t>
                          </w:r>
                          <w:r>
                            <w:fldChar w:fldCharType="end"/>
                          </w:r>
                          <w:r>
                            <w:t>: I-Weld Parameters</w:t>
                          </w:r>
                          <w:bookmarkEnd w:id="1770"/>
                          <w:bookmarkEnd w:id="1771"/>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5CFE8072" w:rsidR="00F51CB9" w:rsidRDefault="00F51CB9" w:rsidP="00F51CB9">
      <w:pPr>
        <w:pStyle w:val="Beschriftung"/>
        <w:spacing w:before="120"/>
      </w:pPr>
      <w:bookmarkStart w:id="1772" w:name="_Toc3566503"/>
      <w:bookmarkStart w:id="1773" w:name="_Toc34747505"/>
      <w:r>
        <w:t xml:space="preserve">Table </w:t>
      </w:r>
      <w:r>
        <w:fldChar w:fldCharType="begin"/>
      </w:r>
      <w:r>
        <w:instrText xml:space="preserve"> SEQ Table \* ARABIC </w:instrText>
      </w:r>
      <w:r>
        <w:fldChar w:fldCharType="separate"/>
      </w:r>
      <w:r w:rsidR="00371FCC">
        <w:rPr>
          <w:noProof/>
        </w:rPr>
        <w:t>95</w:t>
      </w:r>
      <w:r>
        <w:fldChar w:fldCharType="end"/>
      </w:r>
      <w:r>
        <w:t>: Parameters of I-Weld</w:t>
      </w:r>
      <w:bookmarkEnd w:id="1772"/>
      <w:bookmarkEnd w:id="1773"/>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774" w:name="_Toc338939186"/>
      <w:bookmarkStart w:id="1775" w:name="_Toc3557033"/>
      <w:bookmarkStart w:id="1776" w:name="_Toc34747283"/>
      <w:r w:rsidRPr="007055D9">
        <w:t>Attributes</w:t>
      </w:r>
      <w:bookmarkEnd w:id="1774"/>
      <w:bookmarkEnd w:id="1775"/>
      <w:bookmarkEnd w:id="1776"/>
    </w:p>
    <w:p w14:paraId="7F7DD4CE" w14:textId="6A121F1A" w:rsidR="0006113C" w:rsidRPr="007055D9" w:rsidRDefault="009D7557" w:rsidP="00E67798">
      <w:pPr>
        <w:pStyle w:val="berschrift5"/>
        <w:keepNext/>
      </w:pPr>
      <w:bookmarkStart w:id="1777" w:name="_Toc338939188"/>
      <w:r w:rsidRPr="007055D9">
        <w:t xml:space="preserve">Attribute </w:t>
      </w:r>
      <w:r w:rsidR="00194316">
        <w:t>"</w:t>
      </w:r>
      <w:r w:rsidRPr="007055D9">
        <w:t>b</w:t>
      </w:r>
      <w:r w:rsidR="0006113C" w:rsidRPr="007055D9">
        <w:t>ase</w:t>
      </w:r>
      <w:bookmarkEnd w:id="1777"/>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778" w:name="_Toc338939189"/>
      <w:r w:rsidRPr="007055D9">
        <w:t xml:space="preserve">Attribute </w:t>
      </w:r>
      <w:r w:rsidR="00194316">
        <w:t>"</w:t>
      </w:r>
      <w:proofErr w:type="spellStart"/>
      <w:r w:rsidRPr="007055D9">
        <w:t>t</w:t>
      </w:r>
      <w:r w:rsidR="0006113C" w:rsidRPr="007055D9">
        <w:t>echnology</w:t>
      </w:r>
      <w:bookmarkEnd w:id="1778"/>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779" w:name="_Toc338939190"/>
      <w:bookmarkStart w:id="1780" w:name="_Toc3557034"/>
      <w:bookmarkStart w:id="1781" w:name="_Toc34747284"/>
      <w:r w:rsidRPr="007055D9">
        <w:t xml:space="preserve">Element </w:t>
      </w:r>
      <w:r w:rsidR="00194316">
        <w:t>"</w:t>
      </w:r>
      <w:proofErr w:type="spellStart"/>
      <w:r w:rsidRPr="007055D9">
        <w:t>weld_position</w:t>
      </w:r>
      <w:bookmarkEnd w:id="1779"/>
      <w:bookmarkEnd w:id="1780"/>
      <w:proofErr w:type="spellEnd"/>
      <w:r w:rsidR="00194316">
        <w:t>"</w:t>
      </w:r>
      <w:bookmarkEnd w:id="1781"/>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ACC3370" w:rsidR="00E67798" w:rsidRDefault="00E67798" w:rsidP="00F3716C">
      <w:pPr>
        <w:pStyle w:val="Beschriftung"/>
        <w:spacing w:before="120"/>
      </w:pPr>
      <w:bookmarkStart w:id="1782" w:name="_Toc3566504"/>
      <w:bookmarkStart w:id="1783" w:name="_Toc338939192"/>
      <w:bookmarkStart w:id="1784" w:name="_Toc34747506"/>
      <w:r>
        <w:t xml:space="preserve">Table </w:t>
      </w:r>
      <w:r w:rsidR="00D43112">
        <w:fldChar w:fldCharType="begin"/>
      </w:r>
      <w:r w:rsidR="00D43112">
        <w:instrText xml:space="preserve"> SEQ Table \* ARABIC </w:instrText>
      </w:r>
      <w:r w:rsidR="00D43112">
        <w:fldChar w:fldCharType="separate"/>
      </w:r>
      <w:r w:rsidR="00371FCC">
        <w:rPr>
          <w:noProof/>
        </w:rPr>
        <w:t>96</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782"/>
      <w:bookmarkEnd w:id="1784"/>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64536D0F"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371FCC">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783"/>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785" w:name="_Toc338939194"/>
      <w:r w:rsidRPr="007055D9">
        <w:t xml:space="preserve">Attribute </w:t>
      </w:r>
      <w:r w:rsidR="00194316">
        <w:t>"</w:t>
      </w:r>
      <w:proofErr w:type="spellStart"/>
      <w:r w:rsidRPr="007055D9">
        <w:t>filler</w:t>
      </w:r>
      <w:bookmarkEnd w:id="1785"/>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786" w:name="WeldDefinitionOverlapWeld"/>
      <w:bookmarkStart w:id="1787" w:name="_Toc3557035"/>
      <w:bookmarkStart w:id="1788" w:name="_Toc288200766"/>
      <w:bookmarkStart w:id="1789" w:name="_Toc338939110"/>
      <w:bookmarkStart w:id="1790" w:name="_Toc34747285"/>
      <w:bookmarkEnd w:id="1786"/>
      <w:r w:rsidRPr="007055D9">
        <w:t xml:space="preserve">Element </w:t>
      </w:r>
      <w:r w:rsidR="00194316">
        <w:t>"</w:t>
      </w:r>
      <w:proofErr w:type="spellStart"/>
      <w:r>
        <w:t>sheet_parameter</w:t>
      </w:r>
      <w:bookmarkEnd w:id="1787"/>
      <w:proofErr w:type="spellEnd"/>
      <w:r w:rsidR="00194316">
        <w:t>"</w:t>
      </w:r>
      <w:bookmarkEnd w:id="1790"/>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2C0F33F4" w:rsidR="00AB2606" w:rsidRDefault="00AB2606" w:rsidP="00F3716C">
      <w:pPr>
        <w:pStyle w:val="Beschriftung"/>
        <w:spacing w:before="120"/>
      </w:pPr>
      <w:bookmarkStart w:id="1791" w:name="_Toc3566505"/>
      <w:bookmarkStart w:id="1792" w:name="_Toc34747507"/>
      <w:r>
        <w:t xml:space="preserve">Table </w:t>
      </w:r>
      <w:r w:rsidR="00D43112">
        <w:fldChar w:fldCharType="begin"/>
      </w:r>
      <w:r w:rsidR="00D43112">
        <w:instrText xml:space="preserve"> SEQ Table \* ARABIC </w:instrText>
      </w:r>
      <w:r w:rsidR="00D43112">
        <w:fldChar w:fldCharType="separate"/>
      </w:r>
      <w:r w:rsidR="00371FCC">
        <w:rPr>
          <w:noProof/>
        </w:rPr>
        <w:t>97</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791"/>
      <w:bookmarkEnd w:id="1792"/>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793" w:name="_Toc3557036"/>
      <w:bookmarkStart w:id="1794" w:name="_Toc34747286"/>
      <w:r w:rsidRPr="007055D9">
        <w:lastRenderedPageBreak/>
        <w:t>Overlap Weld</w:t>
      </w:r>
      <w:bookmarkEnd w:id="1788"/>
      <w:bookmarkEnd w:id="1789"/>
      <w:bookmarkEnd w:id="1793"/>
      <w:bookmarkEnd w:id="1794"/>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795" w:name="_Toc3557037"/>
      <w:bookmarkStart w:id="1796" w:name="_Toc34747287"/>
      <w:r w:rsidRPr="007055D9">
        <w:t>Simple Overlap Weld</w:t>
      </w:r>
      <w:bookmarkEnd w:id="1795"/>
      <w:bookmarkEnd w:id="1796"/>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9328" behindDoc="0" locked="0" layoutInCell="1" allowOverlap="1" wp14:anchorId="3CC0E5B1" wp14:editId="09F3C87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70528" behindDoc="0" locked="0" layoutInCell="1" allowOverlap="1" wp14:anchorId="496403C8" wp14:editId="685EFE02">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BD4394" w:rsidRPr="0079510C" w:rsidRDefault="00BD4394" w:rsidP="002A71CD">
                            <w:pPr>
                              <w:pStyle w:val="Beschriftung"/>
                              <w:rPr>
                                <w:noProof/>
                                <w:sz w:val="24"/>
                                <w:szCs w:val="26"/>
                              </w:rPr>
                            </w:pPr>
                            <w:bookmarkStart w:id="1797" w:name="_Toc3557135"/>
                            <w:bookmarkStart w:id="1798" w:name="_Toc3474738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97"/>
                            <w:bookmarkEnd w:id="17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BD4394" w:rsidRPr="0079510C" w:rsidRDefault="00BD4394" w:rsidP="002A71CD">
                      <w:pPr>
                        <w:pStyle w:val="Beschriftung"/>
                        <w:rPr>
                          <w:noProof/>
                          <w:sz w:val="24"/>
                          <w:szCs w:val="26"/>
                        </w:rPr>
                      </w:pPr>
                      <w:bookmarkStart w:id="1799" w:name="_Toc3557135"/>
                      <w:bookmarkStart w:id="1800" w:name="_Toc3474738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99"/>
                      <w:bookmarkEnd w:id="1800"/>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21376" behindDoc="0" locked="0" layoutInCell="1" allowOverlap="1" wp14:anchorId="073E62D2" wp14:editId="1F437F13">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72576" behindDoc="0" locked="0" layoutInCell="1" allowOverlap="1" wp14:anchorId="66C14CCB" wp14:editId="7B6EC867">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BD4394" w:rsidRPr="00A00F34" w:rsidRDefault="00BD4394" w:rsidP="002A71CD">
                            <w:pPr>
                              <w:pStyle w:val="Beschriftung"/>
                              <w:rPr>
                                <w:noProof/>
                                <w:szCs w:val="24"/>
                              </w:rPr>
                            </w:pPr>
                            <w:bookmarkStart w:id="1801" w:name="_Toc3557136"/>
                            <w:bookmarkStart w:id="1802" w:name="_Toc3474738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801"/>
                            <w:bookmarkEnd w:id="18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BD4394" w:rsidRPr="00A00F34" w:rsidRDefault="00BD4394" w:rsidP="002A71CD">
                      <w:pPr>
                        <w:pStyle w:val="Beschriftung"/>
                        <w:rPr>
                          <w:noProof/>
                          <w:szCs w:val="24"/>
                        </w:rPr>
                      </w:pPr>
                      <w:bookmarkStart w:id="1803" w:name="_Toc3557136"/>
                      <w:bookmarkStart w:id="1804" w:name="_Toc3474738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803"/>
                      <w:bookmarkEnd w:id="1804"/>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6pt;height:34.6pt" o:ole="">
            <v:imagedata r:id="rId165" o:title=""/>
          </v:shape>
          <o:OLEObject Type="Embed" ProgID="Equation.3" ShapeID="_x0000_i1029" DrawAspect="Content" ObjectID="_1645360298"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E0BD94A" w:rsidR="00F3716C" w:rsidRDefault="00F3716C" w:rsidP="00F3716C">
      <w:pPr>
        <w:pStyle w:val="Beschriftung"/>
        <w:spacing w:before="120"/>
      </w:pPr>
      <w:bookmarkStart w:id="1805" w:name="_Toc3566506"/>
      <w:bookmarkStart w:id="1806" w:name="_Toc34747508"/>
      <w:r>
        <w:t xml:space="preserve">Table </w:t>
      </w:r>
      <w:r>
        <w:fldChar w:fldCharType="begin"/>
      </w:r>
      <w:r>
        <w:instrText xml:space="preserve"> SEQ Table \* ARABIC </w:instrText>
      </w:r>
      <w:r>
        <w:fldChar w:fldCharType="separate"/>
      </w:r>
      <w:r w:rsidR="00371FCC">
        <w:rPr>
          <w:noProof/>
        </w:rPr>
        <w:t>98</w:t>
      </w:r>
      <w:r>
        <w:fldChar w:fldCharType="end"/>
      </w:r>
      <w:r>
        <w:t>:</w:t>
      </w:r>
      <w:r w:rsidR="007C7FBC">
        <w:t xml:space="preserve"> Parameters of Overlap Weld</w:t>
      </w:r>
      <w:bookmarkEnd w:id="1805"/>
      <w:bookmarkEnd w:id="1806"/>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807" w:name="_Toc338939112"/>
      <w:bookmarkStart w:id="1808" w:name="_Toc3557038"/>
      <w:bookmarkStart w:id="1809" w:name="_Toc34747288"/>
      <w:r w:rsidRPr="007055D9">
        <w:t>Single Sided Double Overlap Weld</w:t>
      </w:r>
      <w:bookmarkEnd w:id="1807"/>
      <w:bookmarkEnd w:id="1808"/>
      <w:bookmarkEnd w:id="1809"/>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3424" behindDoc="0" locked="0" layoutInCell="1" allowOverlap="1" wp14:anchorId="16E82AC1" wp14:editId="640B02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74624" behindDoc="0" locked="0" layoutInCell="1" allowOverlap="1" wp14:anchorId="60BCA8CD" wp14:editId="15740485">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BD4394" w:rsidRPr="008B5970" w:rsidRDefault="00BD4394" w:rsidP="007C7FBC">
                            <w:pPr>
                              <w:pStyle w:val="Beschriftung"/>
                              <w:rPr>
                                <w:noProof/>
                                <w:sz w:val="24"/>
                                <w:szCs w:val="26"/>
                              </w:rPr>
                            </w:pPr>
                            <w:bookmarkStart w:id="1810" w:name="_Toc3557137"/>
                            <w:bookmarkStart w:id="1811" w:name="_Toc3474739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810"/>
                            <w:bookmarkEnd w:id="1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BD4394" w:rsidRPr="008B5970" w:rsidRDefault="00BD4394" w:rsidP="007C7FBC">
                      <w:pPr>
                        <w:pStyle w:val="Beschriftung"/>
                        <w:rPr>
                          <w:noProof/>
                          <w:sz w:val="24"/>
                          <w:szCs w:val="26"/>
                        </w:rPr>
                      </w:pPr>
                      <w:bookmarkStart w:id="1812" w:name="_Toc3557137"/>
                      <w:bookmarkStart w:id="1813" w:name="_Toc3474739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812"/>
                      <w:bookmarkEnd w:id="1813"/>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7520" behindDoc="0" locked="0" layoutInCell="1" allowOverlap="1" wp14:anchorId="0810E619" wp14:editId="1EDE143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5472" behindDoc="0" locked="0" layoutInCell="1" allowOverlap="1" wp14:anchorId="494B48EF" wp14:editId="48BA8122">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76672" behindDoc="0" locked="0" layoutInCell="1" allowOverlap="1" wp14:anchorId="0BBB67CC" wp14:editId="35F8D88F">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BD4394" w:rsidRPr="008D09AE" w:rsidRDefault="00BD4394" w:rsidP="00044694">
                            <w:pPr>
                              <w:pStyle w:val="Beschriftung"/>
                              <w:rPr>
                                <w:noProof/>
                                <w:szCs w:val="24"/>
                              </w:rPr>
                            </w:pPr>
                            <w:bookmarkStart w:id="1814" w:name="_Toc3557138"/>
                            <w:bookmarkStart w:id="1815" w:name="_Toc3474739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14"/>
                            <w:bookmarkEnd w:id="18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BD4394" w:rsidRPr="008D09AE" w:rsidRDefault="00BD4394" w:rsidP="00044694">
                      <w:pPr>
                        <w:pStyle w:val="Beschriftung"/>
                        <w:rPr>
                          <w:noProof/>
                          <w:szCs w:val="24"/>
                        </w:rPr>
                      </w:pPr>
                      <w:bookmarkStart w:id="1816" w:name="_Toc3557138"/>
                      <w:bookmarkStart w:id="1817" w:name="_Toc3474739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16"/>
                      <w:bookmarkEnd w:id="1817"/>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8pt;height:35.55pt" o:ole="">
            <v:imagedata r:id="rId150" o:title=""/>
          </v:shape>
          <o:OLEObject Type="Embed" ProgID="Equation.3" ShapeID="_x0000_i1030" DrawAspect="Content" ObjectID="_1645360299" r:id="rId16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3A5A9EF1" w:rsidR="00F3716C" w:rsidRDefault="00F3716C" w:rsidP="00F3716C">
      <w:pPr>
        <w:pStyle w:val="Beschriftung"/>
        <w:spacing w:before="120"/>
      </w:pPr>
      <w:bookmarkStart w:id="1818" w:name="_Toc3566507"/>
      <w:bookmarkStart w:id="1819" w:name="_Toc34747509"/>
      <w:r>
        <w:t xml:space="preserve">Table </w:t>
      </w:r>
      <w:r>
        <w:fldChar w:fldCharType="begin"/>
      </w:r>
      <w:r>
        <w:instrText xml:space="preserve"> SEQ Table \* ARABIC </w:instrText>
      </w:r>
      <w:r>
        <w:fldChar w:fldCharType="separate"/>
      </w:r>
      <w:r w:rsidR="00371FCC">
        <w:rPr>
          <w:noProof/>
        </w:rPr>
        <w:t>99</w:t>
      </w:r>
      <w:r>
        <w:fldChar w:fldCharType="end"/>
      </w:r>
      <w:r w:rsidR="00044694">
        <w:t xml:space="preserve">: Parameters of </w:t>
      </w:r>
      <w:r w:rsidR="00044694" w:rsidRPr="007055D9">
        <w:t>Single Sided Double Overlap Weld</w:t>
      </w:r>
      <w:bookmarkEnd w:id="1818"/>
      <w:bookmarkEnd w:id="1819"/>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820" w:name="_Toc338939113"/>
      <w:bookmarkStart w:id="1821" w:name="_Toc3557039"/>
      <w:bookmarkStart w:id="1822" w:name="_Toc34747289"/>
      <w:r w:rsidRPr="007055D9">
        <w:t>Double Sided Double Overlap Weld</w:t>
      </w:r>
      <w:bookmarkEnd w:id="1820"/>
      <w:bookmarkEnd w:id="1821"/>
      <w:bookmarkEnd w:id="1822"/>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9568" behindDoc="0" locked="0" layoutInCell="1" allowOverlap="1" wp14:anchorId="797224E9" wp14:editId="2698AC4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78720" behindDoc="0" locked="0" layoutInCell="1" allowOverlap="1" wp14:anchorId="68543B16" wp14:editId="4A171BA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BD4394" w:rsidRPr="000A25D4" w:rsidRDefault="00BD4394" w:rsidP="00044694">
                            <w:pPr>
                              <w:pStyle w:val="Beschriftung"/>
                              <w:rPr>
                                <w:noProof/>
                                <w:sz w:val="24"/>
                                <w:szCs w:val="26"/>
                              </w:rPr>
                            </w:pPr>
                            <w:bookmarkStart w:id="1823" w:name="_Toc3557139"/>
                            <w:bookmarkStart w:id="1824" w:name="_Toc3474739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823"/>
                            <w:bookmarkEnd w:id="18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BD4394" w:rsidRPr="000A25D4" w:rsidRDefault="00BD4394" w:rsidP="00044694">
                      <w:pPr>
                        <w:pStyle w:val="Beschriftung"/>
                        <w:rPr>
                          <w:noProof/>
                          <w:sz w:val="24"/>
                          <w:szCs w:val="26"/>
                        </w:rPr>
                      </w:pPr>
                      <w:bookmarkStart w:id="1825" w:name="_Toc3557139"/>
                      <w:bookmarkStart w:id="1826" w:name="_Toc3474739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825"/>
                      <w:bookmarkEnd w:id="1826"/>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3664" behindDoc="0" locked="0" layoutInCell="1" allowOverlap="1" wp14:anchorId="13BA5121" wp14:editId="738DB8E6">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31616" behindDoc="0" locked="0" layoutInCell="1" allowOverlap="1" wp14:anchorId="087E1805" wp14:editId="1EFB55D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80768" behindDoc="0" locked="0" layoutInCell="1" allowOverlap="1" wp14:anchorId="183034A5" wp14:editId="2B186CAD">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BD4394" w:rsidRPr="00F739B3" w:rsidRDefault="00BD4394" w:rsidP="00044694">
                            <w:pPr>
                              <w:pStyle w:val="Beschriftung"/>
                              <w:rPr>
                                <w:noProof/>
                                <w:szCs w:val="24"/>
                              </w:rPr>
                            </w:pPr>
                            <w:bookmarkStart w:id="1827" w:name="_Toc3557140"/>
                            <w:bookmarkStart w:id="1828" w:name="_Toc3474739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827"/>
                            <w:bookmarkEnd w:id="18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BD4394" w:rsidRPr="00F739B3" w:rsidRDefault="00BD4394" w:rsidP="00044694">
                      <w:pPr>
                        <w:pStyle w:val="Beschriftung"/>
                        <w:rPr>
                          <w:noProof/>
                          <w:szCs w:val="24"/>
                        </w:rPr>
                      </w:pPr>
                      <w:bookmarkStart w:id="1829" w:name="_Toc3557140"/>
                      <w:bookmarkStart w:id="1830" w:name="_Toc3474739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829"/>
                      <w:bookmarkEnd w:id="1830"/>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8pt;height:35.55pt" o:ole="">
            <v:imagedata r:id="rId150" o:title=""/>
          </v:shape>
          <o:OLEObject Type="Embed" ProgID="Equation.3" ShapeID="_x0000_i1031" DrawAspect="Content" ObjectID="_1645360300" r:id="rId173"/>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3DBDB2D8" w:rsidR="00044694" w:rsidRDefault="00044694" w:rsidP="00044694">
      <w:pPr>
        <w:pStyle w:val="Beschriftung"/>
        <w:spacing w:before="120"/>
      </w:pPr>
      <w:bookmarkStart w:id="1831" w:name="_Toc3566508"/>
      <w:bookmarkStart w:id="1832" w:name="_Toc34747510"/>
      <w:r>
        <w:t xml:space="preserve">Table </w:t>
      </w:r>
      <w:r>
        <w:fldChar w:fldCharType="begin"/>
      </w:r>
      <w:r>
        <w:instrText xml:space="preserve"> SEQ Table \* ARABIC </w:instrText>
      </w:r>
      <w:r>
        <w:fldChar w:fldCharType="separate"/>
      </w:r>
      <w:r w:rsidR="00371FCC">
        <w:rPr>
          <w:noProof/>
        </w:rPr>
        <w:t>100</w:t>
      </w:r>
      <w:r>
        <w:fldChar w:fldCharType="end"/>
      </w:r>
      <w:r>
        <w:t xml:space="preserve">: Parameters of </w:t>
      </w:r>
      <w:r w:rsidRPr="007055D9">
        <w:t>Double Sided Double Overlap Weld</w:t>
      </w:r>
      <w:bookmarkEnd w:id="1831"/>
      <w:bookmarkEnd w:id="1832"/>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833" w:name="_Toc338939196"/>
      <w:bookmarkStart w:id="1834" w:name="_Toc3557040"/>
      <w:bookmarkStart w:id="1835" w:name="_Toc34747290"/>
      <w:r w:rsidRPr="007055D9">
        <w:t>Attributes</w:t>
      </w:r>
      <w:bookmarkEnd w:id="1833"/>
      <w:bookmarkEnd w:id="1834"/>
      <w:bookmarkEnd w:id="1835"/>
    </w:p>
    <w:p w14:paraId="54EB1FE0" w14:textId="38DCBA66" w:rsidR="0006113C" w:rsidRPr="007055D9" w:rsidRDefault="00157A42" w:rsidP="00AB2606">
      <w:pPr>
        <w:pStyle w:val="berschrift5"/>
        <w:keepNext/>
      </w:pPr>
      <w:bookmarkStart w:id="1836" w:name="_Toc338939198"/>
      <w:r w:rsidRPr="007055D9">
        <w:t xml:space="preserve">Attribute </w:t>
      </w:r>
      <w:r w:rsidR="00194316">
        <w:t>"</w:t>
      </w:r>
      <w:r w:rsidRPr="007055D9">
        <w:t>b</w:t>
      </w:r>
      <w:r w:rsidR="0006113C" w:rsidRPr="007055D9">
        <w:t>ase</w:t>
      </w:r>
      <w:bookmarkEnd w:id="1836"/>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837" w:name="_Toc338939199"/>
      <w:r w:rsidRPr="007055D9">
        <w:t xml:space="preserve">Attribute </w:t>
      </w:r>
      <w:r w:rsidR="00194316">
        <w:t>"</w:t>
      </w:r>
      <w:proofErr w:type="spellStart"/>
      <w:r w:rsidRPr="007055D9">
        <w:t>t</w:t>
      </w:r>
      <w:r w:rsidR="0006113C" w:rsidRPr="007055D9">
        <w:t>echnology</w:t>
      </w:r>
      <w:bookmarkEnd w:id="1837"/>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838" w:name="_Toc338939200"/>
      <w:bookmarkStart w:id="1839" w:name="_Toc3557041"/>
      <w:bookmarkStart w:id="1840" w:name="_Toc34747291"/>
      <w:r w:rsidRPr="007055D9">
        <w:t xml:space="preserve">Element </w:t>
      </w:r>
      <w:r w:rsidR="00194316">
        <w:t>"</w:t>
      </w:r>
      <w:proofErr w:type="spellStart"/>
      <w:r w:rsidRPr="007055D9">
        <w:t>weld_position</w:t>
      </w:r>
      <w:bookmarkEnd w:id="1838"/>
      <w:bookmarkEnd w:id="1839"/>
      <w:proofErr w:type="spellEnd"/>
      <w:r w:rsidR="00194316">
        <w:t>"</w:t>
      </w:r>
      <w:bookmarkEnd w:id="1840"/>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6E82D50" w:rsidR="00184B77" w:rsidRDefault="00184B77" w:rsidP="00044694">
      <w:pPr>
        <w:pStyle w:val="Beschriftung"/>
        <w:spacing w:before="120"/>
      </w:pPr>
      <w:bookmarkStart w:id="1841" w:name="_Toc3566509"/>
      <w:bookmarkStart w:id="1842" w:name="_Toc338939203"/>
      <w:bookmarkStart w:id="1843" w:name="_Toc34747511"/>
      <w:r>
        <w:t xml:space="preserve">Table </w:t>
      </w:r>
      <w:r w:rsidR="00D43112">
        <w:fldChar w:fldCharType="begin"/>
      </w:r>
      <w:r w:rsidR="00D43112">
        <w:instrText xml:space="preserve"> SEQ Table \* ARABIC </w:instrText>
      </w:r>
      <w:r w:rsidR="00D43112">
        <w:fldChar w:fldCharType="separate"/>
      </w:r>
      <w:r w:rsidR="00371FCC">
        <w:rPr>
          <w:noProof/>
        </w:rPr>
        <w:t>101</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841"/>
      <w:bookmarkEnd w:id="1843"/>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5ED0735F"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371FCC">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371FCC" w:rsidRPr="00371FCC">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842"/>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844" w:name="_Toc338939204"/>
      <w:r w:rsidRPr="007055D9">
        <w:t xml:space="preserve">Attribute </w:t>
      </w:r>
      <w:r w:rsidR="00194316">
        <w:t>"</w:t>
      </w:r>
      <w:proofErr w:type="spellStart"/>
      <w:r w:rsidRPr="007055D9">
        <w:t>thickness</w:t>
      </w:r>
      <w:bookmarkEnd w:id="1844"/>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845" w:name="_Toc338939205"/>
      <w:r w:rsidRPr="007055D9">
        <w:t xml:space="preserve">Attribute </w:t>
      </w:r>
      <w:r w:rsidR="00194316">
        <w:t>"</w:t>
      </w:r>
      <w:r w:rsidRPr="007055D9">
        <w:t>angle</w:t>
      </w:r>
      <w:bookmarkEnd w:id="1845"/>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846" w:name="_Toc338939206"/>
      <w:r w:rsidRPr="007055D9">
        <w:t xml:space="preserve">Attribute </w:t>
      </w:r>
      <w:r w:rsidR="00194316">
        <w:t>"</w:t>
      </w:r>
      <w:proofErr w:type="spellStart"/>
      <w:r w:rsidRPr="007055D9">
        <w:t>shape</w:t>
      </w:r>
      <w:bookmarkEnd w:id="1846"/>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847" w:name="_Toc338939207"/>
      <w:r w:rsidRPr="007055D9">
        <w:t xml:space="preserve">Attribute </w:t>
      </w:r>
      <w:r w:rsidR="00194316">
        <w:t>"</w:t>
      </w:r>
      <w:proofErr w:type="spellStart"/>
      <w:r w:rsidRPr="007055D9">
        <w:t>penetration</w:t>
      </w:r>
      <w:bookmarkEnd w:id="1847"/>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848" w:name="_Toc338939209"/>
      <w:r w:rsidRPr="007055D9">
        <w:t xml:space="preserve">Attribute </w:t>
      </w:r>
      <w:r w:rsidR="00194316">
        <w:t>"</w:t>
      </w:r>
      <w:proofErr w:type="spellStart"/>
      <w:r w:rsidRPr="007055D9">
        <w:t>filler</w:t>
      </w:r>
      <w:bookmarkEnd w:id="1848"/>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849" w:name="WeldDefinitionYJoint"/>
      <w:bookmarkStart w:id="1850" w:name="_Toc3557042"/>
      <w:bookmarkStart w:id="1851" w:name="_Toc288200767"/>
      <w:bookmarkStart w:id="1852" w:name="_Toc338939114"/>
      <w:bookmarkStart w:id="1853" w:name="_Toc34747292"/>
      <w:bookmarkEnd w:id="1849"/>
      <w:r w:rsidRPr="007055D9">
        <w:t xml:space="preserve">Element </w:t>
      </w:r>
      <w:r w:rsidR="00194316">
        <w:t>"</w:t>
      </w:r>
      <w:proofErr w:type="spellStart"/>
      <w:r>
        <w:t>sheet_parameter</w:t>
      </w:r>
      <w:bookmarkEnd w:id="1850"/>
      <w:proofErr w:type="spellEnd"/>
      <w:r w:rsidR="00194316">
        <w:t>"</w:t>
      </w:r>
      <w:bookmarkEnd w:id="1853"/>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F0719F4" w:rsidR="00286128" w:rsidRDefault="00286128" w:rsidP="00044694">
      <w:pPr>
        <w:pStyle w:val="Beschriftung"/>
        <w:spacing w:before="120"/>
      </w:pPr>
      <w:bookmarkStart w:id="1854" w:name="_Toc3566510"/>
      <w:bookmarkStart w:id="1855" w:name="_Toc34747512"/>
      <w:r>
        <w:t xml:space="preserve">Table </w:t>
      </w:r>
      <w:r w:rsidR="00D43112">
        <w:fldChar w:fldCharType="begin"/>
      </w:r>
      <w:r w:rsidR="00D43112">
        <w:instrText xml:space="preserve"> SEQ Table \* ARABIC </w:instrText>
      </w:r>
      <w:r w:rsidR="00D43112">
        <w:fldChar w:fldCharType="separate"/>
      </w:r>
      <w:r w:rsidR="00371FCC">
        <w:rPr>
          <w:noProof/>
        </w:rPr>
        <w:t>102</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854"/>
      <w:bookmarkEnd w:id="1855"/>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856" w:name="_Toc3557043"/>
      <w:bookmarkStart w:id="1857" w:name="_Toc34747293"/>
      <w:r w:rsidRPr="007055D9">
        <w:t>Y-Joint</w:t>
      </w:r>
      <w:bookmarkEnd w:id="1851"/>
      <w:bookmarkEnd w:id="1852"/>
      <w:bookmarkEnd w:id="1856"/>
      <w:bookmarkEnd w:id="1857"/>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858" w:name="_Toc3557044"/>
      <w:bookmarkStart w:id="1859" w:name="_Toc34747294"/>
      <w:r w:rsidRPr="007055D9">
        <w:lastRenderedPageBreak/>
        <w:t>Sheet Parameters</w:t>
      </w:r>
      <w:bookmarkEnd w:id="1858"/>
      <w:bookmarkEnd w:id="1859"/>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860" w:name="_Toc3557045"/>
      <w:bookmarkStart w:id="1861" w:name="_Toc34747295"/>
      <w:r w:rsidRPr="007055D9">
        <w:t>Weld Parameters</w:t>
      </w:r>
      <w:bookmarkEnd w:id="1860"/>
      <w:bookmarkEnd w:id="1861"/>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82816" behindDoc="0" locked="0" layoutInCell="1" allowOverlap="1" wp14:anchorId="58575D06" wp14:editId="630DE756">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BD4394" w:rsidRPr="00973973" w:rsidRDefault="00BD4394" w:rsidP="00D25D3B">
                                <w:pPr>
                                  <w:pStyle w:val="Beschriftung"/>
                                  <w:rPr>
                                    <w:noProof/>
                                    <w:szCs w:val="24"/>
                                  </w:rPr>
                                </w:pPr>
                                <w:bookmarkStart w:id="1862" w:name="_Ref7931629"/>
                                <w:bookmarkStart w:id="1863" w:name="_Toc3557141"/>
                                <w:bookmarkStart w:id="1864" w:name="_Toc34747394"/>
                                <w:r>
                                  <w:t xml:space="preserve">Figure </w:t>
                                </w:r>
                                <w:r>
                                  <w:fldChar w:fldCharType="begin"/>
                                </w:r>
                                <w:r>
                                  <w:instrText xml:space="preserve"> SEQ Figure \* ARABIC </w:instrText>
                                </w:r>
                                <w:r>
                                  <w:fldChar w:fldCharType="separate"/>
                                </w:r>
                                <w:r>
                                  <w:rPr>
                                    <w:noProof/>
                                  </w:rPr>
                                  <w:t>64</w:t>
                                </w:r>
                                <w:r>
                                  <w:fldChar w:fldCharType="end"/>
                                </w:r>
                                <w:bookmarkEnd w:id="1862"/>
                                <w:r>
                                  <w:t>: Y-Joint Sheet Layout</w:t>
                                </w:r>
                                <w:bookmarkEnd w:id="1863"/>
                                <w:bookmarkEnd w:id="18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BD4394" w:rsidRPr="008E45EC" w:rsidRDefault="00BD4394" w:rsidP="00D25D3B">
                                <w:pPr>
                                  <w:pStyle w:val="Beschriftung"/>
                                  <w:rPr>
                                    <w:noProof/>
                                    <w:szCs w:val="24"/>
                                  </w:rPr>
                                </w:pPr>
                                <w:bookmarkStart w:id="1865" w:name="_Toc3557142"/>
                                <w:bookmarkStart w:id="1866" w:name="_Toc3474739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65"/>
                                <w:bookmarkEnd w:id="18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828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76"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BD4394" w:rsidRPr="00973973" w:rsidRDefault="00BD4394" w:rsidP="00D25D3B">
                          <w:pPr>
                            <w:pStyle w:val="Beschriftung"/>
                            <w:rPr>
                              <w:noProof/>
                              <w:szCs w:val="24"/>
                            </w:rPr>
                          </w:pPr>
                          <w:bookmarkStart w:id="1867" w:name="_Ref7931629"/>
                          <w:bookmarkStart w:id="1868" w:name="_Toc3557141"/>
                          <w:bookmarkStart w:id="1869" w:name="_Toc34747394"/>
                          <w:r>
                            <w:t xml:space="preserve">Figure </w:t>
                          </w:r>
                          <w:r>
                            <w:fldChar w:fldCharType="begin"/>
                          </w:r>
                          <w:r>
                            <w:instrText xml:space="preserve"> SEQ Figure \* ARABIC </w:instrText>
                          </w:r>
                          <w:r>
                            <w:fldChar w:fldCharType="separate"/>
                          </w:r>
                          <w:r>
                            <w:rPr>
                              <w:noProof/>
                            </w:rPr>
                            <w:t>64</w:t>
                          </w:r>
                          <w:r>
                            <w:fldChar w:fldCharType="end"/>
                          </w:r>
                          <w:bookmarkEnd w:id="1867"/>
                          <w:r>
                            <w:t>: Y-Joint Sheet Layout</w:t>
                          </w:r>
                          <w:bookmarkEnd w:id="1868"/>
                          <w:bookmarkEnd w:id="1869"/>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77"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77"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BD4394" w:rsidRPr="008E45EC" w:rsidRDefault="00BD4394" w:rsidP="00D25D3B">
                          <w:pPr>
                            <w:pStyle w:val="Beschriftung"/>
                            <w:rPr>
                              <w:noProof/>
                              <w:szCs w:val="24"/>
                            </w:rPr>
                          </w:pPr>
                          <w:bookmarkStart w:id="1870" w:name="_Toc3557142"/>
                          <w:bookmarkStart w:id="1871" w:name="_Toc3474739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70"/>
                          <w:bookmarkEnd w:id="1871"/>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65pt;height:35.55pt" o:ole="">
            <v:imagedata r:id="rId150" o:title=""/>
          </v:shape>
          <o:OLEObject Type="Embed" ProgID="Equation.3" ShapeID="_x0000_i1032" DrawAspect="Content" ObjectID="_1645360301" r:id="rId17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68D32959" w:rsidR="00D25D3B" w:rsidRDefault="00D25D3B" w:rsidP="00D25D3B">
      <w:pPr>
        <w:pStyle w:val="Beschriftung"/>
        <w:spacing w:before="120"/>
      </w:pPr>
      <w:bookmarkStart w:id="1872" w:name="_Toc3566511"/>
      <w:bookmarkStart w:id="1873" w:name="_Toc338939211"/>
      <w:bookmarkStart w:id="1874" w:name="_Toc34747513"/>
      <w:r>
        <w:t xml:space="preserve">Table </w:t>
      </w:r>
      <w:r>
        <w:fldChar w:fldCharType="begin"/>
      </w:r>
      <w:r>
        <w:instrText xml:space="preserve"> SEQ Table \* ARABIC </w:instrText>
      </w:r>
      <w:r>
        <w:fldChar w:fldCharType="separate"/>
      </w:r>
      <w:r w:rsidR="00371FCC">
        <w:rPr>
          <w:noProof/>
        </w:rPr>
        <w:t>103</w:t>
      </w:r>
      <w:r>
        <w:fldChar w:fldCharType="end"/>
      </w:r>
      <w:r>
        <w:t>: Parameters of Y-Joint</w:t>
      </w:r>
      <w:bookmarkEnd w:id="1872"/>
      <w:bookmarkEnd w:id="1874"/>
    </w:p>
    <w:p w14:paraId="398C8EB2" w14:textId="77777777" w:rsidR="0006113C" w:rsidRPr="007055D9" w:rsidRDefault="0006113C" w:rsidP="00F4558F">
      <w:pPr>
        <w:pStyle w:val="berschrift4"/>
        <w:tabs>
          <w:tab w:val="clear" w:pos="864"/>
          <w:tab w:val="num" w:pos="993"/>
        </w:tabs>
      </w:pPr>
      <w:bookmarkStart w:id="1875" w:name="_Toc3557046"/>
      <w:bookmarkStart w:id="1876" w:name="_Toc34747296"/>
      <w:r w:rsidRPr="007055D9">
        <w:t>Attributes</w:t>
      </w:r>
      <w:bookmarkEnd w:id="1873"/>
      <w:bookmarkEnd w:id="1875"/>
      <w:bookmarkEnd w:id="1876"/>
    </w:p>
    <w:p w14:paraId="604B195B" w14:textId="6B31D0AD" w:rsidR="0006113C" w:rsidRPr="007055D9" w:rsidRDefault="00D83FC9" w:rsidP="00C0357F">
      <w:pPr>
        <w:pStyle w:val="berschrift5"/>
        <w:keepNext/>
      </w:pPr>
      <w:bookmarkStart w:id="1877" w:name="_Toc338939213"/>
      <w:r w:rsidRPr="007055D9">
        <w:t xml:space="preserve">Attribute </w:t>
      </w:r>
      <w:r w:rsidR="00194316">
        <w:t>"</w:t>
      </w:r>
      <w:r w:rsidRPr="007055D9">
        <w:t>b</w:t>
      </w:r>
      <w:r w:rsidR="0006113C" w:rsidRPr="007055D9">
        <w:t>ase</w:t>
      </w:r>
      <w:bookmarkEnd w:id="1877"/>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878" w:name="_Toc338939214"/>
      <w:r w:rsidRPr="007055D9">
        <w:t xml:space="preserve">Attribute </w:t>
      </w:r>
      <w:r w:rsidR="00194316">
        <w:t>"</w:t>
      </w:r>
      <w:proofErr w:type="spellStart"/>
      <w:r w:rsidRPr="007055D9">
        <w:t>t</w:t>
      </w:r>
      <w:r w:rsidR="0006113C" w:rsidRPr="007055D9">
        <w:t>echnology</w:t>
      </w:r>
      <w:bookmarkEnd w:id="1878"/>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879" w:name="_Toc338939215"/>
      <w:bookmarkStart w:id="1880" w:name="_Toc3557047"/>
      <w:bookmarkStart w:id="1881" w:name="_Toc34747297"/>
      <w:r w:rsidRPr="007055D9">
        <w:t xml:space="preserve">Element </w:t>
      </w:r>
      <w:r w:rsidR="00194316">
        <w:t>"</w:t>
      </w:r>
      <w:proofErr w:type="spellStart"/>
      <w:r w:rsidRPr="007055D9">
        <w:t>weld_position</w:t>
      </w:r>
      <w:bookmarkEnd w:id="1879"/>
      <w:bookmarkEnd w:id="1880"/>
      <w:proofErr w:type="spellEnd"/>
      <w:r w:rsidR="00194316">
        <w:t>"</w:t>
      </w:r>
      <w:bookmarkEnd w:id="1881"/>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FB35A4E" w:rsidR="00C0357F" w:rsidRDefault="00C0357F" w:rsidP="00F3716C">
      <w:pPr>
        <w:pStyle w:val="Beschriftung"/>
        <w:spacing w:before="120"/>
      </w:pPr>
      <w:bookmarkStart w:id="1882" w:name="_Toc3566512"/>
      <w:bookmarkStart w:id="1883" w:name="_Toc338939218"/>
      <w:bookmarkStart w:id="1884" w:name="_Toc34747514"/>
      <w:r>
        <w:t xml:space="preserve">Table </w:t>
      </w:r>
      <w:r w:rsidR="00D43112">
        <w:fldChar w:fldCharType="begin"/>
      </w:r>
      <w:r w:rsidR="00D43112">
        <w:instrText xml:space="preserve"> SEQ Table \* ARABIC </w:instrText>
      </w:r>
      <w:r w:rsidR="00D43112">
        <w:fldChar w:fldCharType="separate"/>
      </w:r>
      <w:r w:rsidR="00371FCC">
        <w:rPr>
          <w:noProof/>
        </w:rPr>
        <w:t>104</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882"/>
      <w:bookmarkEnd w:id="1884"/>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2CC2D32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371FCC">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883"/>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885" w:name="_Toc338939219"/>
      <w:r w:rsidRPr="007055D9">
        <w:t xml:space="preserve">Attribute </w:t>
      </w:r>
      <w:r w:rsidR="00194316">
        <w:t>"</w:t>
      </w:r>
      <w:proofErr w:type="spellStart"/>
      <w:r w:rsidRPr="007055D9">
        <w:t>thickness</w:t>
      </w:r>
      <w:bookmarkEnd w:id="1885"/>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2E0B9BB9" w:rsidR="00F3716C" w:rsidRDefault="00F3716C" w:rsidP="00F3716C">
      <w:pPr>
        <w:pStyle w:val="Beschriftung"/>
        <w:spacing w:before="120"/>
      </w:pPr>
      <w:bookmarkStart w:id="1886" w:name="_Toc3566513"/>
      <w:bookmarkStart w:id="1887" w:name="_Toc338939220"/>
      <w:bookmarkStart w:id="1888" w:name="_Toc34747515"/>
      <w:r>
        <w:t xml:space="preserve">Table </w:t>
      </w:r>
      <w:r>
        <w:fldChar w:fldCharType="begin"/>
      </w:r>
      <w:r>
        <w:instrText xml:space="preserve"> SEQ Table \* ARABIC </w:instrText>
      </w:r>
      <w:r>
        <w:fldChar w:fldCharType="separate"/>
      </w:r>
      <w:r w:rsidR="00371FCC">
        <w:rPr>
          <w:noProof/>
        </w:rPr>
        <w:t>105</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886"/>
      <w:bookmarkEnd w:id="1888"/>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887"/>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889" w:name="_Toc338939221"/>
      <w:r w:rsidRPr="007055D9">
        <w:t xml:space="preserve">Attribute </w:t>
      </w:r>
      <w:r w:rsidR="00194316">
        <w:t>"</w:t>
      </w:r>
      <w:proofErr w:type="spellStart"/>
      <w:r w:rsidRPr="007055D9">
        <w:t>penetration</w:t>
      </w:r>
      <w:bookmarkEnd w:id="1889"/>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890" w:name="_Toc338939223"/>
      <w:r w:rsidRPr="007055D9">
        <w:t xml:space="preserve">Attribute </w:t>
      </w:r>
      <w:r w:rsidR="00194316">
        <w:t>"</w:t>
      </w:r>
      <w:proofErr w:type="spellStart"/>
      <w:r w:rsidRPr="007055D9">
        <w:t>shape</w:t>
      </w:r>
      <w:bookmarkEnd w:id="1890"/>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891" w:name="_Toc338939224"/>
      <w:r w:rsidRPr="007055D9">
        <w:t xml:space="preserve">Attribute </w:t>
      </w:r>
      <w:r w:rsidR="00194316">
        <w:t>"</w:t>
      </w:r>
      <w:proofErr w:type="spellStart"/>
      <w:r w:rsidRPr="007055D9">
        <w:t>filler</w:t>
      </w:r>
      <w:bookmarkEnd w:id="1891"/>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1892" w:name="_Toc3557048"/>
      <w:bookmarkStart w:id="1893" w:name="_Toc34747298"/>
      <w:r w:rsidRPr="007055D9">
        <w:t xml:space="preserve">Element </w:t>
      </w:r>
      <w:r w:rsidR="00194316">
        <w:t>"</w:t>
      </w:r>
      <w:proofErr w:type="spellStart"/>
      <w:r>
        <w:t>sheet_parameter</w:t>
      </w:r>
      <w:bookmarkEnd w:id="1892"/>
      <w:proofErr w:type="spellEnd"/>
      <w:r w:rsidR="00194316">
        <w:t>"</w:t>
      </w:r>
      <w:bookmarkEnd w:id="1893"/>
    </w:p>
    <w:p w14:paraId="7F32E4FB"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lastRenderedPageBreak/>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0A6A39C3" w:rsidR="00C0357F" w:rsidRDefault="00C0357F" w:rsidP="00F3716C">
      <w:pPr>
        <w:pStyle w:val="Beschriftung"/>
        <w:spacing w:before="120"/>
      </w:pPr>
      <w:bookmarkStart w:id="1894" w:name="_Toc3566514"/>
      <w:bookmarkStart w:id="1895" w:name="_Toc34747516"/>
      <w:r>
        <w:t xml:space="preserve">Table </w:t>
      </w:r>
      <w:r w:rsidR="00D43112">
        <w:fldChar w:fldCharType="begin"/>
      </w:r>
      <w:r w:rsidR="00D43112">
        <w:instrText xml:space="preserve"> SEQ Table \* ARABIC </w:instrText>
      </w:r>
      <w:r w:rsidR="00D43112">
        <w:fldChar w:fldCharType="separate"/>
      </w:r>
      <w:r w:rsidR="00371FCC">
        <w:rPr>
          <w:noProof/>
        </w:rPr>
        <w:t>106</w:t>
      </w:r>
      <w:r w:rsidR="00D43112">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894"/>
      <w:bookmarkEnd w:id="1895"/>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berschrift3"/>
      </w:pPr>
      <w:bookmarkStart w:id="1896" w:name="WeldDefinitionKJoint"/>
      <w:bookmarkStart w:id="1897" w:name="_Toc338939115"/>
      <w:bookmarkStart w:id="1898" w:name="_Toc3557049"/>
      <w:bookmarkStart w:id="1899" w:name="_Toc34747299"/>
      <w:bookmarkEnd w:id="1896"/>
      <w:r w:rsidRPr="007055D9">
        <w:t>K-Joint</w:t>
      </w:r>
      <w:bookmarkEnd w:id="1897"/>
      <w:bookmarkEnd w:id="1898"/>
      <w:bookmarkEnd w:id="1899"/>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39808" behindDoc="0" locked="0" layoutInCell="1" allowOverlap="1" wp14:anchorId="19F28B8B" wp14:editId="2770BAD1">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900" w:name="_Toc3557050"/>
      <w:bookmarkStart w:id="1901" w:name="_Toc34747300"/>
      <w:r w:rsidRPr="007055D9">
        <w:t>Sheet Parameters</w:t>
      </w:r>
      <w:bookmarkEnd w:id="1900"/>
      <w:bookmarkEnd w:id="1901"/>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88960" behindDoc="0" locked="0" layoutInCell="1" allowOverlap="1" wp14:anchorId="19E7BD0C" wp14:editId="2ABB9EF9">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BD4394" w:rsidRPr="003670AB" w:rsidRDefault="00BD4394" w:rsidP="008A1560">
                            <w:pPr>
                              <w:pStyle w:val="Beschriftung"/>
                              <w:rPr>
                                <w:b w:val="0"/>
                                <w:bCs w:val="0"/>
                                <w:noProof/>
                                <w:sz w:val="26"/>
                                <w:szCs w:val="28"/>
                              </w:rPr>
                            </w:pPr>
                            <w:bookmarkStart w:id="1902" w:name="_Ref7932243"/>
                            <w:bookmarkStart w:id="1903" w:name="_Toc3557143"/>
                            <w:bookmarkStart w:id="1904" w:name="_Ref7932230"/>
                            <w:bookmarkStart w:id="1905" w:name="_Toc34747396"/>
                            <w:r>
                              <w:t xml:space="preserve">Figure </w:t>
                            </w:r>
                            <w:r>
                              <w:fldChar w:fldCharType="begin"/>
                            </w:r>
                            <w:r>
                              <w:instrText xml:space="preserve"> SEQ Figure \* ARABIC </w:instrText>
                            </w:r>
                            <w:r>
                              <w:fldChar w:fldCharType="separate"/>
                            </w:r>
                            <w:r>
                              <w:rPr>
                                <w:noProof/>
                              </w:rPr>
                              <w:t>66</w:t>
                            </w:r>
                            <w:r>
                              <w:fldChar w:fldCharType="end"/>
                            </w:r>
                            <w:bookmarkEnd w:id="1902"/>
                            <w:r>
                              <w:t>: K-Joint Sheet Layout</w:t>
                            </w:r>
                            <w:bookmarkEnd w:id="1903"/>
                            <w:bookmarkEnd w:id="1904"/>
                            <w:bookmarkEnd w:id="19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BD4394" w:rsidRPr="003670AB" w:rsidRDefault="00BD4394" w:rsidP="008A1560">
                      <w:pPr>
                        <w:pStyle w:val="Beschriftung"/>
                        <w:rPr>
                          <w:b w:val="0"/>
                          <w:bCs w:val="0"/>
                          <w:noProof/>
                          <w:sz w:val="26"/>
                          <w:szCs w:val="28"/>
                        </w:rPr>
                      </w:pPr>
                      <w:bookmarkStart w:id="1906" w:name="_Ref7932243"/>
                      <w:bookmarkStart w:id="1907" w:name="_Toc3557143"/>
                      <w:bookmarkStart w:id="1908" w:name="_Ref7932230"/>
                      <w:bookmarkStart w:id="1909" w:name="_Toc34747396"/>
                      <w:r>
                        <w:t xml:space="preserve">Figure </w:t>
                      </w:r>
                      <w:r>
                        <w:fldChar w:fldCharType="begin"/>
                      </w:r>
                      <w:r>
                        <w:instrText xml:space="preserve"> SEQ Figure \* ARABIC </w:instrText>
                      </w:r>
                      <w:r>
                        <w:fldChar w:fldCharType="separate"/>
                      </w:r>
                      <w:r>
                        <w:rPr>
                          <w:noProof/>
                        </w:rPr>
                        <w:t>66</w:t>
                      </w:r>
                      <w:r>
                        <w:fldChar w:fldCharType="end"/>
                      </w:r>
                      <w:bookmarkEnd w:id="1906"/>
                      <w:r>
                        <w:t>: K-Joint Sheet Layout</w:t>
                      </w:r>
                      <w:bookmarkEnd w:id="1907"/>
                      <w:bookmarkEnd w:id="1908"/>
                      <w:bookmarkEnd w:id="190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910" w:name="_Toc3557051"/>
      <w:bookmarkStart w:id="1911" w:name="_Toc34747301"/>
      <w:r w:rsidRPr="007055D9">
        <w:t>Weld Parameters</w:t>
      </w:r>
      <w:bookmarkEnd w:id="1910"/>
      <w:bookmarkEnd w:id="1911"/>
    </w:p>
    <w:p w14:paraId="26CE6BF0" w14:textId="51168494" w:rsidR="00255787" w:rsidRPr="007055D9" w:rsidRDefault="00C6012A" w:rsidP="007C5CDD">
      <w:pPr>
        <w:keepNext/>
        <w:jc w:val="both"/>
      </w:pPr>
      <w:r>
        <w:rPr>
          <w:noProof/>
          <w:lang w:eastAsia="en-US"/>
        </w:rPr>
        <w:drawing>
          <wp:anchor distT="0" distB="0" distL="114300" distR="114300" simplePos="0" relativeHeight="251641856" behindDoc="0" locked="0" layoutInCell="1" allowOverlap="1" wp14:anchorId="45E88191" wp14:editId="7ACE6F06">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91008" behindDoc="0" locked="0" layoutInCell="1" allowOverlap="1" wp14:anchorId="09FAA68F" wp14:editId="5C863EB3">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BD4394" w:rsidRPr="00C21C59" w:rsidRDefault="00BD4394" w:rsidP="008A1560">
                            <w:pPr>
                              <w:pStyle w:val="Beschriftung"/>
                              <w:rPr>
                                <w:noProof/>
                                <w:szCs w:val="24"/>
                              </w:rPr>
                            </w:pPr>
                            <w:bookmarkStart w:id="1912" w:name="_Toc3557144"/>
                            <w:bookmarkStart w:id="1913" w:name="_Toc3474739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12"/>
                            <w:bookmarkEnd w:id="19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BD4394" w:rsidRPr="00C21C59" w:rsidRDefault="00BD4394" w:rsidP="008A1560">
                      <w:pPr>
                        <w:pStyle w:val="Beschriftung"/>
                        <w:rPr>
                          <w:noProof/>
                          <w:szCs w:val="24"/>
                        </w:rPr>
                      </w:pPr>
                      <w:bookmarkStart w:id="1914" w:name="_Toc3557144"/>
                      <w:bookmarkStart w:id="1915" w:name="_Toc3474739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14"/>
                      <w:bookmarkEnd w:id="1915"/>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3" type="#_x0000_t75" style="width:62.65pt;height:35.55pt" o:ole="">
            <v:imagedata r:id="rId150" o:title=""/>
          </v:shape>
          <o:OLEObject Type="Embed" ProgID="Equation.3" ShapeID="_x0000_i1033" DrawAspect="Content" ObjectID="_1645360302"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D232CD" w:rsidR="00255787" w:rsidRPr="007055D9" w:rsidRDefault="00F3716C" w:rsidP="00F3716C">
      <w:pPr>
        <w:pStyle w:val="Beschriftung"/>
        <w:spacing w:before="120"/>
      </w:pPr>
      <w:bookmarkStart w:id="1916" w:name="_Toc3566515"/>
      <w:bookmarkStart w:id="1917" w:name="_Toc34747517"/>
      <w:r>
        <w:t xml:space="preserve">Table </w:t>
      </w:r>
      <w:r>
        <w:fldChar w:fldCharType="begin"/>
      </w:r>
      <w:r>
        <w:instrText xml:space="preserve"> SEQ Table \* ARABIC </w:instrText>
      </w:r>
      <w:r>
        <w:fldChar w:fldCharType="separate"/>
      </w:r>
      <w:r w:rsidR="00371FCC">
        <w:rPr>
          <w:noProof/>
        </w:rPr>
        <w:t>107</w:t>
      </w:r>
      <w:r>
        <w:fldChar w:fldCharType="end"/>
      </w:r>
      <w:r w:rsidR="008A1560">
        <w:t>: Parameters of K-Joint</w:t>
      </w:r>
      <w:bookmarkEnd w:id="1916"/>
      <w:bookmarkEnd w:id="1917"/>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918" w:name="_Toc338939226"/>
      <w:bookmarkStart w:id="1919" w:name="_Toc3557052"/>
      <w:bookmarkStart w:id="1920" w:name="_Toc34747302"/>
      <w:r w:rsidRPr="007055D9">
        <w:t>Attributes</w:t>
      </w:r>
      <w:bookmarkEnd w:id="1918"/>
      <w:bookmarkEnd w:id="1919"/>
      <w:bookmarkEnd w:id="1920"/>
    </w:p>
    <w:p w14:paraId="6CD2696C" w14:textId="0CB68550" w:rsidR="0006113C" w:rsidRPr="007055D9" w:rsidRDefault="008140DB" w:rsidP="003E1F0A">
      <w:pPr>
        <w:pStyle w:val="berschrift5"/>
        <w:keepNext/>
      </w:pPr>
      <w:bookmarkStart w:id="1921" w:name="_Toc338939228"/>
      <w:r w:rsidRPr="007055D9">
        <w:t xml:space="preserve">Attribute </w:t>
      </w:r>
      <w:r w:rsidR="00194316">
        <w:t>"</w:t>
      </w:r>
      <w:r w:rsidRPr="007055D9">
        <w:t>b</w:t>
      </w:r>
      <w:r w:rsidR="0006113C" w:rsidRPr="007055D9">
        <w:t>ase</w:t>
      </w:r>
      <w:bookmarkEnd w:id="1921"/>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922" w:name="_Toc338939229"/>
      <w:r w:rsidRPr="007055D9">
        <w:t xml:space="preserve">Attribute </w:t>
      </w:r>
      <w:r w:rsidR="00194316">
        <w:t>"</w:t>
      </w:r>
      <w:proofErr w:type="spellStart"/>
      <w:r w:rsidRPr="007055D9">
        <w:t>t</w:t>
      </w:r>
      <w:r w:rsidR="0006113C" w:rsidRPr="007055D9">
        <w:t>echnology</w:t>
      </w:r>
      <w:bookmarkEnd w:id="1922"/>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923" w:name="_Toc338939230"/>
      <w:bookmarkStart w:id="1924" w:name="_Toc3557053"/>
      <w:bookmarkStart w:id="1925" w:name="_Toc34747303"/>
      <w:r w:rsidRPr="007055D9">
        <w:t xml:space="preserve">Element </w:t>
      </w:r>
      <w:r w:rsidR="00194316">
        <w:t>"</w:t>
      </w:r>
      <w:proofErr w:type="spellStart"/>
      <w:r w:rsidRPr="007055D9">
        <w:t>weld_position</w:t>
      </w:r>
      <w:bookmarkEnd w:id="1923"/>
      <w:bookmarkEnd w:id="1924"/>
      <w:proofErr w:type="spellEnd"/>
      <w:r w:rsidR="00194316">
        <w:t>"</w:t>
      </w:r>
      <w:bookmarkEnd w:id="1925"/>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0D4F4579" w:rsidR="00237781" w:rsidRDefault="00237781" w:rsidP="00F3716C">
      <w:pPr>
        <w:pStyle w:val="Beschriftung"/>
        <w:spacing w:before="120"/>
      </w:pPr>
      <w:bookmarkStart w:id="1926" w:name="_Toc3566516"/>
      <w:bookmarkStart w:id="1927" w:name="_Toc338939233"/>
      <w:bookmarkStart w:id="1928" w:name="_Toc34747518"/>
      <w:r>
        <w:lastRenderedPageBreak/>
        <w:t xml:space="preserve">Table </w:t>
      </w:r>
      <w:r w:rsidR="00D43112">
        <w:fldChar w:fldCharType="begin"/>
      </w:r>
      <w:r w:rsidR="00D43112">
        <w:instrText xml:space="preserve"> SEQ Table \* ARABIC </w:instrText>
      </w:r>
      <w:r w:rsidR="00D43112">
        <w:fldChar w:fldCharType="separate"/>
      </w:r>
      <w:r w:rsidR="00371FCC">
        <w:rPr>
          <w:noProof/>
        </w:rPr>
        <w:t>108</w:t>
      </w:r>
      <w:r w:rsidR="00D43112">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926"/>
      <w:bookmarkEnd w:id="1928"/>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19B8AB2B"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371FC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371FCC" w:rsidRPr="00371FCC">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927"/>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929" w:name="_Toc338939234"/>
      <w:r w:rsidRPr="007055D9">
        <w:t xml:space="preserve">Attribute </w:t>
      </w:r>
      <w:r w:rsidR="00194316">
        <w:t>"</w:t>
      </w:r>
      <w:proofErr w:type="spellStart"/>
      <w:r w:rsidRPr="007055D9">
        <w:t>thickness</w:t>
      </w:r>
      <w:bookmarkEnd w:id="1929"/>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2FB897D" w:rsidR="00F3716C" w:rsidRDefault="00F3716C" w:rsidP="00F3716C">
      <w:pPr>
        <w:pStyle w:val="Beschriftung"/>
        <w:spacing w:before="120"/>
      </w:pPr>
      <w:bookmarkStart w:id="1930" w:name="_Toc3566517"/>
      <w:bookmarkStart w:id="1931" w:name="_Toc338939235"/>
      <w:bookmarkStart w:id="1932" w:name="_Toc34747519"/>
      <w:r>
        <w:t xml:space="preserve">Table </w:t>
      </w:r>
      <w:r>
        <w:fldChar w:fldCharType="begin"/>
      </w:r>
      <w:r>
        <w:instrText xml:space="preserve"> SEQ Table \* ARABIC </w:instrText>
      </w:r>
      <w:r>
        <w:fldChar w:fldCharType="separate"/>
      </w:r>
      <w:r w:rsidR="00371FCC">
        <w:rPr>
          <w:noProof/>
        </w:rPr>
        <w:t>109</w:t>
      </w:r>
      <w:r>
        <w:fldChar w:fldCharType="end"/>
      </w:r>
      <w:r w:rsidR="0070710C">
        <w:t xml:space="preserve">: Value Dependency of Attribute </w:t>
      </w:r>
      <w:r w:rsidR="0070710C">
        <w:rPr>
          <w:rStyle w:val="elementdeftypeChar"/>
          <w:b/>
        </w:rPr>
        <w:t>thickness</w:t>
      </w:r>
      <w:bookmarkEnd w:id="1930"/>
      <w:bookmarkEnd w:id="1932"/>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931"/>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933" w:name="_Toc338939236"/>
      <w:r w:rsidRPr="007055D9">
        <w:t xml:space="preserve">Attribute </w:t>
      </w:r>
      <w:r w:rsidR="00194316">
        <w:t>"</w:t>
      </w:r>
      <w:proofErr w:type="spellStart"/>
      <w:r w:rsidRPr="007055D9">
        <w:t>penetration</w:t>
      </w:r>
      <w:bookmarkEnd w:id="1933"/>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934" w:name="_Toc338939238"/>
      <w:r w:rsidRPr="007055D9">
        <w:t xml:space="preserve">Attribute </w:t>
      </w:r>
      <w:r w:rsidR="00194316">
        <w:t>"</w:t>
      </w:r>
      <w:proofErr w:type="spellStart"/>
      <w:r w:rsidRPr="007055D9">
        <w:t>shape</w:t>
      </w:r>
      <w:bookmarkEnd w:id="1934"/>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935" w:name="_Toc338939239"/>
      <w:r w:rsidRPr="007055D9">
        <w:t xml:space="preserve">Attribute </w:t>
      </w:r>
      <w:r w:rsidR="00194316">
        <w:t>"</w:t>
      </w:r>
      <w:proofErr w:type="spellStart"/>
      <w:r w:rsidRPr="007055D9">
        <w:t>filler</w:t>
      </w:r>
      <w:bookmarkEnd w:id="1935"/>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936" w:name="WeldDefinitionCrossJoint"/>
      <w:bookmarkStart w:id="1937" w:name="_Ref397588351"/>
      <w:bookmarkStart w:id="1938" w:name="_Toc3557054"/>
      <w:bookmarkStart w:id="1939" w:name="_Toc338939116"/>
      <w:bookmarkStart w:id="1940" w:name="_Toc34747304"/>
      <w:bookmarkEnd w:id="1936"/>
      <w:r w:rsidRPr="007055D9">
        <w:t xml:space="preserve">Element </w:t>
      </w:r>
      <w:r w:rsidR="00194316">
        <w:t>"</w:t>
      </w:r>
      <w:proofErr w:type="spellStart"/>
      <w:r>
        <w:t>sheet_parameter</w:t>
      </w:r>
      <w:bookmarkEnd w:id="1937"/>
      <w:bookmarkEnd w:id="1938"/>
      <w:proofErr w:type="spellEnd"/>
      <w:r w:rsidR="00194316">
        <w:t>"</w:t>
      </w:r>
      <w:bookmarkEnd w:id="1940"/>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68C41CFE" w:rsidR="00237781" w:rsidRDefault="00237781" w:rsidP="00F3716C">
      <w:pPr>
        <w:pStyle w:val="Beschriftung"/>
        <w:spacing w:before="120"/>
      </w:pPr>
      <w:bookmarkStart w:id="1941" w:name="_Toc3566518"/>
      <w:bookmarkStart w:id="1942" w:name="_Toc34747520"/>
      <w:r>
        <w:t xml:space="preserve">Table </w:t>
      </w:r>
      <w:r w:rsidR="00D43112">
        <w:fldChar w:fldCharType="begin"/>
      </w:r>
      <w:r w:rsidR="00D43112">
        <w:instrText xml:space="preserve"> SEQ Table \* ARABIC </w:instrText>
      </w:r>
      <w:r w:rsidR="00D43112">
        <w:fldChar w:fldCharType="separate"/>
      </w:r>
      <w:r w:rsidR="00371FCC">
        <w:rPr>
          <w:noProof/>
        </w:rPr>
        <w:t>110</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941"/>
      <w:bookmarkEnd w:id="1942"/>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943" w:name="_Toc3557055"/>
      <w:bookmarkStart w:id="1944" w:name="_Toc34747305"/>
      <w:r>
        <w:lastRenderedPageBreak/>
        <w:t>Cruciform Joint</w:t>
      </w:r>
      <w:bookmarkEnd w:id="1939"/>
      <w:bookmarkEnd w:id="1943"/>
      <w:bookmarkEnd w:id="1944"/>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945" w:name="GenericSeamWeldWeldingTechnology"/>
      <w:bookmarkEnd w:id="1945"/>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946" w:name="_Toc3557056"/>
      <w:bookmarkStart w:id="1947" w:name="_Toc34747306"/>
      <w:r>
        <w:rPr>
          <w:noProof/>
          <w:lang w:eastAsia="en-US"/>
        </w:rPr>
        <w:drawing>
          <wp:anchor distT="0" distB="0" distL="114300" distR="114300" simplePos="0" relativeHeight="251643904" behindDoc="1" locked="0" layoutInCell="1" allowOverlap="1" wp14:anchorId="21FF3B0F" wp14:editId="25204D3E">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946"/>
      <w:bookmarkEnd w:id="194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948" w:name="_Toc3557057"/>
      <w:bookmarkStart w:id="1949" w:name="_Toc34747307"/>
      <w:r>
        <w:rPr>
          <w:noProof/>
          <w:lang w:eastAsia="en-US"/>
        </w:rPr>
        <mc:AlternateContent>
          <mc:Choice Requires="wps">
            <w:drawing>
              <wp:anchor distT="0" distB="0" distL="114300" distR="114300" simplePos="0" relativeHeight="251693056" behindDoc="0" locked="0" layoutInCell="1" allowOverlap="1" wp14:anchorId="4CD7AEC3" wp14:editId="634012CC">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BD4394" w:rsidRPr="00412853" w:rsidRDefault="00BD4394" w:rsidP="00AA1695">
                            <w:pPr>
                              <w:pStyle w:val="Beschriftung"/>
                              <w:rPr>
                                <w:noProof/>
                                <w:szCs w:val="24"/>
                              </w:rPr>
                            </w:pPr>
                            <w:bookmarkStart w:id="1950" w:name="_Toc3557145"/>
                            <w:bookmarkStart w:id="1951" w:name="_Toc3474739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50"/>
                            <w:bookmarkEnd w:id="19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BD4394" w:rsidRPr="00412853" w:rsidRDefault="00BD4394" w:rsidP="00AA1695">
                      <w:pPr>
                        <w:pStyle w:val="Beschriftung"/>
                        <w:rPr>
                          <w:noProof/>
                          <w:szCs w:val="24"/>
                        </w:rPr>
                      </w:pPr>
                      <w:bookmarkStart w:id="1952" w:name="_Toc3557145"/>
                      <w:bookmarkStart w:id="1953" w:name="_Toc3474739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52"/>
                      <w:bookmarkEnd w:id="1953"/>
                    </w:p>
                  </w:txbxContent>
                </v:textbox>
              </v:shape>
            </w:pict>
          </mc:Fallback>
        </mc:AlternateContent>
      </w:r>
      <w:r w:rsidR="00255787" w:rsidRPr="007055D9">
        <w:t>Weld Parameters</w:t>
      </w:r>
      <w:bookmarkEnd w:id="1948"/>
      <w:bookmarkEnd w:id="1949"/>
    </w:p>
    <w:p w14:paraId="3BEF0678" w14:textId="61631B50" w:rsidR="00255787" w:rsidRPr="007055D9" w:rsidRDefault="00E664A9" w:rsidP="00255787">
      <w:r>
        <w:rPr>
          <w:noProof/>
          <w:lang w:eastAsia="en-US"/>
        </w:rPr>
        <w:drawing>
          <wp:anchor distT="0" distB="0" distL="114300" distR="114300" simplePos="0" relativeHeight="251650048" behindDoc="0" locked="0" layoutInCell="1" allowOverlap="1" wp14:anchorId="18F20384" wp14:editId="2C1DFCB2">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5952" behindDoc="0" locked="0" layoutInCell="1" allowOverlap="1" wp14:anchorId="4BEDC384" wp14:editId="1573F150">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8000" behindDoc="0" locked="0" layoutInCell="1" allowOverlap="1" wp14:anchorId="6FD34976" wp14:editId="1BFD49D4">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2096" behindDoc="0" locked="0" layoutInCell="1" allowOverlap="1" wp14:anchorId="41E78015" wp14:editId="5F061398">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95104" behindDoc="0" locked="0" layoutInCell="1" allowOverlap="1" wp14:anchorId="77AD1488" wp14:editId="072A964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BD4394" w:rsidRPr="006E5062" w:rsidRDefault="00BD4394" w:rsidP="00AA1695">
                            <w:pPr>
                              <w:pStyle w:val="Beschriftung"/>
                              <w:rPr>
                                <w:noProof/>
                                <w:szCs w:val="24"/>
                              </w:rPr>
                            </w:pPr>
                            <w:bookmarkStart w:id="1954" w:name="_Toc3557146"/>
                            <w:bookmarkStart w:id="1955" w:name="_Toc3474739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54"/>
                            <w:bookmarkEnd w:id="19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BD4394" w:rsidRPr="006E5062" w:rsidRDefault="00BD4394" w:rsidP="00AA1695">
                      <w:pPr>
                        <w:pStyle w:val="Beschriftung"/>
                        <w:rPr>
                          <w:noProof/>
                          <w:szCs w:val="24"/>
                        </w:rPr>
                      </w:pPr>
                      <w:bookmarkStart w:id="1956" w:name="_Toc3557146"/>
                      <w:bookmarkStart w:id="1957" w:name="_Toc3474739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56"/>
                      <w:bookmarkEnd w:id="1957"/>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65pt;height:35.55pt" o:ole="">
            <v:imagedata r:id="rId150" o:title=""/>
          </v:shape>
          <o:OLEObject Type="Embed" ProgID="Equation.3" ShapeID="_x0000_i1034" DrawAspect="Content" ObjectID="_1645360303" r:id="rId18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0F92B24" w:rsidR="00F3716C" w:rsidRDefault="00F3716C" w:rsidP="00F3716C">
      <w:pPr>
        <w:pStyle w:val="Beschriftung"/>
        <w:spacing w:before="120"/>
      </w:pPr>
      <w:bookmarkStart w:id="1958" w:name="_Toc3566519"/>
      <w:bookmarkStart w:id="1959" w:name="_Toc338939241"/>
      <w:bookmarkStart w:id="1960" w:name="_Toc288196482"/>
      <w:bookmarkStart w:id="1961" w:name="_Toc288200784"/>
      <w:bookmarkStart w:id="1962" w:name="_Toc338938909"/>
      <w:bookmarkStart w:id="1963" w:name="_Toc338939128"/>
      <w:bookmarkStart w:id="1964" w:name="_Toc34747521"/>
      <w:bookmarkEnd w:id="1633"/>
      <w:r>
        <w:t xml:space="preserve">Table </w:t>
      </w:r>
      <w:r>
        <w:fldChar w:fldCharType="begin"/>
      </w:r>
      <w:r>
        <w:instrText xml:space="preserve"> SEQ Table \* ARABIC </w:instrText>
      </w:r>
      <w:r>
        <w:fldChar w:fldCharType="separate"/>
      </w:r>
      <w:r w:rsidR="00371FCC">
        <w:rPr>
          <w:noProof/>
        </w:rPr>
        <w:t>111</w:t>
      </w:r>
      <w:r>
        <w:fldChar w:fldCharType="end"/>
      </w:r>
      <w:r w:rsidR="00AA1695">
        <w:t>: Parameters of Cruciform Joint</w:t>
      </w:r>
      <w:bookmarkEnd w:id="1958"/>
      <w:bookmarkEnd w:id="1964"/>
    </w:p>
    <w:p w14:paraId="114455A9" w14:textId="77777777" w:rsidR="0006113C" w:rsidRPr="007055D9" w:rsidRDefault="0006113C" w:rsidP="005E1694">
      <w:pPr>
        <w:pStyle w:val="berschrift4"/>
        <w:tabs>
          <w:tab w:val="clear" w:pos="864"/>
          <w:tab w:val="num" w:pos="993"/>
        </w:tabs>
      </w:pPr>
      <w:bookmarkStart w:id="1965" w:name="_Toc3557058"/>
      <w:bookmarkStart w:id="1966" w:name="_Toc34747308"/>
      <w:r w:rsidRPr="007055D9">
        <w:t>Attributes</w:t>
      </w:r>
      <w:bookmarkEnd w:id="1959"/>
      <w:bookmarkEnd w:id="1965"/>
      <w:bookmarkEnd w:id="1966"/>
    </w:p>
    <w:p w14:paraId="0596FA3B" w14:textId="4F2C2B8D" w:rsidR="0006113C" w:rsidRPr="007055D9" w:rsidRDefault="007D42C3" w:rsidP="003C4247">
      <w:pPr>
        <w:pStyle w:val="berschrift5"/>
        <w:keepNext/>
      </w:pPr>
      <w:bookmarkStart w:id="1967" w:name="_Toc338939243"/>
      <w:r w:rsidRPr="007055D9">
        <w:t xml:space="preserve">Attribute </w:t>
      </w:r>
      <w:r w:rsidR="00194316">
        <w:t>"</w:t>
      </w:r>
      <w:r w:rsidRPr="007055D9">
        <w:t>b</w:t>
      </w:r>
      <w:r w:rsidR="0006113C" w:rsidRPr="007055D9">
        <w:t>ase</w:t>
      </w:r>
      <w:bookmarkEnd w:id="1967"/>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968" w:name="_Toc338939244"/>
      <w:r w:rsidRPr="007055D9">
        <w:lastRenderedPageBreak/>
        <w:t xml:space="preserve">Attribute </w:t>
      </w:r>
      <w:r w:rsidR="00194316">
        <w:t>"</w:t>
      </w:r>
      <w:proofErr w:type="spellStart"/>
      <w:r w:rsidRPr="007055D9">
        <w:t>t</w:t>
      </w:r>
      <w:r w:rsidR="0006113C" w:rsidRPr="007055D9">
        <w:t>echnology</w:t>
      </w:r>
      <w:bookmarkEnd w:id="1968"/>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969" w:name="_Toc338939245"/>
      <w:bookmarkStart w:id="1970" w:name="_Toc3557059"/>
      <w:bookmarkStart w:id="1971" w:name="_Toc34747309"/>
      <w:r w:rsidRPr="007055D9">
        <w:t xml:space="preserve">Element </w:t>
      </w:r>
      <w:r w:rsidR="00194316">
        <w:t>"</w:t>
      </w:r>
      <w:proofErr w:type="spellStart"/>
      <w:r w:rsidRPr="007055D9">
        <w:t>weld_position</w:t>
      </w:r>
      <w:bookmarkEnd w:id="1969"/>
      <w:bookmarkEnd w:id="1970"/>
      <w:proofErr w:type="spellEnd"/>
      <w:r w:rsidR="00194316">
        <w:t>"</w:t>
      </w:r>
      <w:bookmarkEnd w:id="1971"/>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070DF9CB" w:rsidR="003C4247" w:rsidRDefault="003C4247" w:rsidP="00F3716C">
      <w:pPr>
        <w:pStyle w:val="Beschriftung"/>
        <w:spacing w:before="120"/>
      </w:pPr>
      <w:bookmarkStart w:id="1972" w:name="_Toc3566520"/>
      <w:bookmarkStart w:id="1973" w:name="_Toc338939248"/>
      <w:bookmarkStart w:id="1974" w:name="_Toc34747522"/>
      <w:r>
        <w:t xml:space="preserve">Table </w:t>
      </w:r>
      <w:r w:rsidR="00D43112">
        <w:fldChar w:fldCharType="begin"/>
      </w:r>
      <w:r w:rsidR="00D43112">
        <w:instrText xml:space="preserve"> SEQ Table \* ARABIC </w:instrText>
      </w:r>
      <w:r w:rsidR="00D43112">
        <w:fldChar w:fldCharType="separate"/>
      </w:r>
      <w:r w:rsidR="00371FCC">
        <w:rPr>
          <w:noProof/>
        </w:rPr>
        <w:t>112</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1972"/>
      <w:bookmarkEnd w:id="1974"/>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0E945B39"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371FC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371FCC" w:rsidRPr="00371FCC">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973"/>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975" w:name="_Toc338939249"/>
      <w:r w:rsidRPr="007055D9">
        <w:lastRenderedPageBreak/>
        <w:t xml:space="preserve">Attribute </w:t>
      </w:r>
      <w:r w:rsidR="00194316">
        <w:t>"</w:t>
      </w:r>
      <w:proofErr w:type="spellStart"/>
      <w:r w:rsidRPr="007055D9">
        <w:t>thickness</w:t>
      </w:r>
      <w:bookmarkEnd w:id="1975"/>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13F4CFD8" w:rsidR="00AA1695" w:rsidRDefault="00AA1695" w:rsidP="00AA1695">
      <w:pPr>
        <w:pStyle w:val="Beschriftung"/>
        <w:spacing w:before="120"/>
      </w:pPr>
      <w:bookmarkStart w:id="1976" w:name="_Toc3566521"/>
      <w:bookmarkStart w:id="1977" w:name="_Toc338939250"/>
      <w:bookmarkStart w:id="1978" w:name="_Toc34747523"/>
      <w:r>
        <w:t xml:space="preserve">Table </w:t>
      </w:r>
      <w:r>
        <w:fldChar w:fldCharType="begin"/>
      </w:r>
      <w:r>
        <w:instrText xml:space="preserve"> SEQ Table \* ARABIC </w:instrText>
      </w:r>
      <w:r>
        <w:fldChar w:fldCharType="separate"/>
      </w:r>
      <w:r w:rsidR="00371FCC">
        <w:rPr>
          <w:noProof/>
        </w:rPr>
        <w:t>113</w:t>
      </w:r>
      <w:r>
        <w:fldChar w:fldCharType="end"/>
      </w:r>
      <w:r>
        <w:t xml:space="preserve">: Value Dependency of Attribute </w:t>
      </w:r>
      <w:r>
        <w:rPr>
          <w:rStyle w:val="elementdeftypeChar"/>
          <w:b/>
        </w:rPr>
        <w:t>thickness</w:t>
      </w:r>
      <w:bookmarkEnd w:id="1976"/>
      <w:bookmarkEnd w:id="1978"/>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977"/>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979" w:name="_Toc338939251"/>
      <w:r w:rsidRPr="007055D9">
        <w:t xml:space="preserve">Attribute </w:t>
      </w:r>
      <w:r w:rsidR="00194316">
        <w:t>"</w:t>
      </w:r>
      <w:proofErr w:type="spellStart"/>
      <w:r w:rsidRPr="007055D9">
        <w:t>penetration</w:t>
      </w:r>
      <w:bookmarkEnd w:id="1979"/>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1980" w:name="_Toc338939253"/>
      <w:r w:rsidRPr="007055D9">
        <w:t xml:space="preserve">Attribute </w:t>
      </w:r>
      <w:r w:rsidR="00194316">
        <w:t>"</w:t>
      </w:r>
      <w:proofErr w:type="spellStart"/>
      <w:r w:rsidRPr="007055D9">
        <w:t>shape</w:t>
      </w:r>
      <w:bookmarkEnd w:id="1980"/>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981" w:name="_Toc338939254"/>
      <w:r w:rsidRPr="007055D9">
        <w:t xml:space="preserve">Attribute </w:t>
      </w:r>
      <w:r w:rsidR="00194316">
        <w:t>"</w:t>
      </w:r>
      <w:proofErr w:type="spellStart"/>
      <w:r w:rsidRPr="007055D9">
        <w:t>filler</w:t>
      </w:r>
      <w:bookmarkEnd w:id="1981"/>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982" w:name="GenericSeamWeldWeld"/>
      <w:bookmarkStart w:id="1983" w:name="_Toc3557060"/>
      <w:bookmarkStart w:id="1984" w:name="_Toc338938919"/>
      <w:bookmarkStart w:id="1985" w:name="_Toc338939255"/>
      <w:bookmarkStart w:id="1986" w:name="_Toc334183560"/>
      <w:bookmarkStart w:id="1987" w:name="_Toc288196537"/>
      <w:bookmarkStart w:id="1988" w:name="_Toc288200840"/>
      <w:bookmarkStart w:id="1989" w:name="_Toc34747310"/>
      <w:bookmarkEnd w:id="1960"/>
      <w:bookmarkEnd w:id="1961"/>
      <w:bookmarkEnd w:id="1962"/>
      <w:bookmarkEnd w:id="1963"/>
      <w:bookmarkEnd w:id="1982"/>
      <w:r w:rsidRPr="007055D9">
        <w:t xml:space="preserve">Element </w:t>
      </w:r>
      <w:r w:rsidR="00194316">
        <w:t>"</w:t>
      </w:r>
      <w:proofErr w:type="spellStart"/>
      <w:r>
        <w:t>sheet_parameter</w:t>
      </w:r>
      <w:bookmarkEnd w:id="1983"/>
      <w:proofErr w:type="spellEnd"/>
      <w:r w:rsidR="00194316">
        <w:t>"</w:t>
      </w:r>
      <w:bookmarkEnd w:id="1989"/>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1474A77" w:rsidR="008641A9" w:rsidRDefault="008641A9" w:rsidP="00AA1695">
      <w:pPr>
        <w:pStyle w:val="Beschriftung"/>
        <w:spacing w:before="120"/>
      </w:pPr>
      <w:bookmarkStart w:id="1990" w:name="_Toc3566522"/>
      <w:bookmarkStart w:id="1991" w:name="_Toc34747524"/>
      <w:r>
        <w:t xml:space="preserve">Table </w:t>
      </w:r>
      <w:r w:rsidR="00D43112">
        <w:fldChar w:fldCharType="begin"/>
      </w:r>
      <w:r w:rsidR="00D43112">
        <w:instrText xml:space="preserve"> SEQ Table \* ARABIC </w:instrText>
      </w:r>
      <w:r w:rsidR="00D43112">
        <w:fldChar w:fldCharType="separate"/>
      </w:r>
      <w:r w:rsidR="00371FCC">
        <w:rPr>
          <w:noProof/>
        </w:rPr>
        <w:t>114</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1990"/>
      <w:bookmarkEnd w:id="1991"/>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992" w:name="_Toc413861928"/>
      <w:bookmarkStart w:id="1993" w:name="_Toc3557061"/>
      <w:bookmarkStart w:id="1994" w:name="_Toc413359615"/>
      <w:bookmarkStart w:id="1995" w:name="_Toc338938920"/>
      <w:bookmarkStart w:id="1996" w:name="_Toc338939256"/>
      <w:bookmarkStart w:id="1997" w:name="_Toc391571769"/>
      <w:bookmarkStart w:id="1998" w:name="_Toc34747311"/>
      <w:bookmarkEnd w:id="1984"/>
      <w:bookmarkEnd w:id="1985"/>
      <w:r>
        <w:rPr>
          <w:noProof/>
          <w:lang w:eastAsia="en-US"/>
        </w:rPr>
        <mc:AlternateContent>
          <mc:Choice Requires="wpg">
            <w:drawing>
              <wp:anchor distT="0" distB="0" distL="114300" distR="114300" simplePos="0" relativeHeight="251684864" behindDoc="0" locked="0" layoutInCell="1" allowOverlap="1" wp14:anchorId="07280552" wp14:editId="07D4A08E">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BD4394" w:rsidRPr="000E4598" w:rsidRDefault="00BD4394" w:rsidP="00AA1695">
                              <w:pPr>
                                <w:pStyle w:val="Beschriftung"/>
                                <w:rPr>
                                  <w:noProof/>
                                  <w:sz w:val="30"/>
                                  <w:szCs w:val="26"/>
                                </w:rPr>
                              </w:pPr>
                              <w:bookmarkStart w:id="1999" w:name="_Toc3557147"/>
                              <w:bookmarkStart w:id="2000" w:name="_Toc3474740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99"/>
                              <w:bookmarkEnd w:id="20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84864"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6"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BD4394" w:rsidRPr="000E4598" w:rsidRDefault="00BD4394" w:rsidP="00AA1695">
                        <w:pPr>
                          <w:pStyle w:val="Beschriftung"/>
                          <w:rPr>
                            <w:noProof/>
                            <w:sz w:val="30"/>
                            <w:szCs w:val="26"/>
                          </w:rPr>
                        </w:pPr>
                        <w:bookmarkStart w:id="2001" w:name="_Toc3557147"/>
                        <w:bookmarkStart w:id="2002" w:name="_Toc3474740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01"/>
                        <w:bookmarkEnd w:id="2002"/>
                      </w:p>
                    </w:txbxContent>
                  </v:textbox>
                </v:shape>
              </v:group>
            </w:pict>
          </mc:Fallback>
        </mc:AlternateContent>
      </w:r>
      <w:r w:rsidR="00504BAD" w:rsidRPr="00226A3F">
        <w:t>Flared Joint</w:t>
      </w:r>
      <w:bookmarkEnd w:id="1992"/>
      <w:bookmarkEnd w:id="1993"/>
      <w:bookmarkEnd w:id="1998"/>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w:lastRenderedPageBreak/>
        <mc:AlternateContent>
          <mc:Choice Requires="wpg">
            <w:drawing>
              <wp:anchor distT="0" distB="0" distL="114300" distR="114300" simplePos="0" relativeHeight="251686912" behindDoc="0" locked="0" layoutInCell="1" allowOverlap="1" wp14:anchorId="70E1AA19" wp14:editId="03200AE2">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BD4394" w:rsidRPr="000C12FE" w:rsidRDefault="00BD4394" w:rsidP="00AA1695">
                              <w:pPr>
                                <w:pStyle w:val="Beschriftung"/>
                                <w:rPr>
                                  <w:i/>
                                  <w:iCs/>
                                  <w:noProof/>
                                  <w:sz w:val="24"/>
                                  <w:szCs w:val="26"/>
                                  <w:lang w:val="x-none"/>
                                </w:rPr>
                              </w:pPr>
                              <w:bookmarkStart w:id="2003" w:name="_Toc3557148"/>
                              <w:bookmarkStart w:id="2004" w:name="_Toc3474740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03"/>
                              <w:bookmarkEnd w:id="20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8691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8"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BD4394" w:rsidRPr="000C12FE" w:rsidRDefault="00BD4394" w:rsidP="00AA1695">
                        <w:pPr>
                          <w:pStyle w:val="Beschriftung"/>
                          <w:rPr>
                            <w:i/>
                            <w:iCs/>
                            <w:noProof/>
                            <w:sz w:val="24"/>
                            <w:szCs w:val="26"/>
                            <w:lang w:val="x-none"/>
                          </w:rPr>
                        </w:pPr>
                        <w:bookmarkStart w:id="2005" w:name="_Toc3557148"/>
                        <w:bookmarkStart w:id="2006" w:name="_Toc3474740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05"/>
                        <w:bookmarkEnd w:id="2006"/>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1423DDBB" w:rsidR="00F3716C" w:rsidRDefault="00F3716C" w:rsidP="00F3716C">
      <w:pPr>
        <w:pStyle w:val="Beschriftung"/>
        <w:spacing w:before="120"/>
      </w:pPr>
      <w:bookmarkStart w:id="2007" w:name="_Toc3566523"/>
      <w:bookmarkStart w:id="2008" w:name="_Toc34747525"/>
      <w:r>
        <w:t xml:space="preserve">Table </w:t>
      </w:r>
      <w:r>
        <w:fldChar w:fldCharType="begin"/>
      </w:r>
      <w:r>
        <w:instrText xml:space="preserve"> SEQ Table \* ARABIC </w:instrText>
      </w:r>
      <w:r>
        <w:fldChar w:fldCharType="separate"/>
      </w:r>
      <w:r w:rsidR="00371FCC">
        <w:rPr>
          <w:noProof/>
        </w:rPr>
        <w:t>115</w:t>
      </w:r>
      <w:r>
        <w:fldChar w:fldCharType="end"/>
      </w:r>
      <w:r w:rsidR="00AA1695">
        <w:t>: Parameters of Flared joint</w:t>
      </w:r>
      <w:bookmarkEnd w:id="2007"/>
      <w:bookmarkEnd w:id="2008"/>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009" w:name="_Toc3557062"/>
      <w:bookmarkStart w:id="2010" w:name="_Toc34747312"/>
      <w:r>
        <w:t>Attributes</w:t>
      </w:r>
      <w:bookmarkEnd w:id="2009"/>
      <w:bookmarkEnd w:id="2010"/>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011" w:name="_Toc3557063"/>
      <w:bookmarkStart w:id="2012" w:name="_Toc34747313"/>
      <w:r>
        <w:t xml:space="preserve">Element </w:t>
      </w:r>
      <w:r w:rsidR="00194316">
        <w:t>"</w:t>
      </w:r>
      <w:proofErr w:type="spellStart"/>
      <w:r>
        <w:t>weld_position</w:t>
      </w:r>
      <w:bookmarkEnd w:id="2011"/>
      <w:proofErr w:type="spellEnd"/>
      <w:r w:rsidR="00194316">
        <w:t>"</w:t>
      </w:r>
      <w:bookmarkEnd w:id="2012"/>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6D9C3009" w:rsidR="00060B33" w:rsidRDefault="00060B33" w:rsidP="00F3716C">
      <w:pPr>
        <w:pStyle w:val="Beschriftung"/>
        <w:spacing w:before="120"/>
      </w:pPr>
      <w:bookmarkStart w:id="2013" w:name="_Toc3566524"/>
      <w:bookmarkStart w:id="2014" w:name="_Toc34747526"/>
      <w:r>
        <w:t xml:space="preserve">Table </w:t>
      </w:r>
      <w:r w:rsidR="00D43112">
        <w:fldChar w:fldCharType="begin"/>
      </w:r>
      <w:r w:rsidR="00D43112">
        <w:instrText xml:space="preserve"> SEQ Table \* ARABIC </w:instrText>
      </w:r>
      <w:r w:rsidR="00D43112">
        <w:fldChar w:fldCharType="separate"/>
      </w:r>
      <w:r w:rsidR="00371FCC">
        <w:rPr>
          <w:noProof/>
        </w:rPr>
        <w:t>116</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013"/>
      <w:bookmarkEnd w:id="2014"/>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4D33CBDB"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015" w:name="_Toc3557064"/>
      <w:bookmarkStart w:id="2016" w:name="_Toc34747314"/>
      <w:r>
        <w:t xml:space="preserve">Element </w:t>
      </w:r>
      <w:r w:rsidR="00194316">
        <w:t>"</w:t>
      </w:r>
      <w:proofErr w:type="spellStart"/>
      <w:r>
        <w:t>sheet_parameter</w:t>
      </w:r>
      <w:bookmarkEnd w:id="2015"/>
      <w:proofErr w:type="spellEnd"/>
      <w:r w:rsidR="00194316">
        <w:t>"</w:t>
      </w:r>
      <w:bookmarkEnd w:id="2016"/>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2FA9771B" w:rsidR="00F62294" w:rsidRDefault="00F62294" w:rsidP="00F3716C">
      <w:pPr>
        <w:pStyle w:val="Beschriftung"/>
        <w:spacing w:before="120"/>
      </w:pPr>
      <w:bookmarkStart w:id="2017" w:name="_Toc3566525"/>
      <w:bookmarkStart w:id="2018" w:name="_Toc34747527"/>
      <w:r>
        <w:t xml:space="preserve">Table </w:t>
      </w:r>
      <w:r w:rsidR="00D43112">
        <w:fldChar w:fldCharType="begin"/>
      </w:r>
      <w:r w:rsidR="00D43112">
        <w:instrText xml:space="preserve"> SEQ Table \* ARABIC </w:instrText>
      </w:r>
      <w:r w:rsidR="00D43112">
        <w:fldChar w:fldCharType="separate"/>
      </w:r>
      <w:r w:rsidR="00371FCC">
        <w:rPr>
          <w:noProof/>
        </w:rPr>
        <w:t>117</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017"/>
      <w:bookmarkEnd w:id="201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019" w:name="_Ref414345739"/>
      <w:bookmarkStart w:id="2020" w:name="_Ref414345749"/>
      <w:bookmarkStart w:id="2021" w:name="_Ref414345786"/>
      <w:bookmarkStart w:id="2022" w:name="_Ref414345798"/>
      <w:bookmarkStart w:id="2023" w:name="_Toc3557065"/>
      <w:bookmarkStart w:id="2024" w:name="_Toc34747315"/>
      <w:r w:rsidRPr="00226A3F">
        <w:t>Adhesive Lines</w:t>
      </w:r>
      <w:bookmarkEnd w:id="1994"/>
      <w:bookmarkEnd w:id="2019"/>
      <w:bookmarkEnd w:id="2020"/>
      <w:bookmarkEnd w:id="2021"/>
      <w:bookmarkEnd w:id="2022"/>
      <w:bookmarkEnd w:id="2023"/>
      <w:bookmarkEnd w:id="2024"/>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D5794E3"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371FCC">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5E122A88" w:rsidR="00C107D0" w:rsidRPr="00226A3F" w:rsidRDefault="00D05249" w:rsidP="00F3716C">
      <w:pPr>
        <w:pStyle w:val="Beschriftung"/>
        <w:spacing w:before="120"/>
        <w:rPr>
          <w:rFonts w:cs="Calibri"/>
          <w:lang w:eastAsia="zh-CN"/>
        </w:rPr>
      </w:pPr>
      <w:bookmarkStart w:id="2025" w:name="_Toc3566526"/>
      <w:bookmarkStart w:id="2026" w:name="_Toc34747528"/>
      <w:r>
        <w:t xml:space="preserve">Table </w:t>
      </w:r>
      <w:r>
        <w:fldChar w:fldCharType="begin"/>
      </w:r>
      <w:r>
        <w:instrText xml:space="preserve"> SEQ Table \* ARABIC </w:instrText>
      </w:r>
      <w:r>
        <w:fldChar w:fldCharType="separate"/>
      </w:r>
      <w:r w:rsidR="00371FCC">
        <w:rPr>
          <w:noProof/>
        </w:rPr>
        <w:t>118</w:t>
      </w:r>
      <w:r>
        <w:fldChar w:fldCharType="end"/>
      </w:r>
      <w:r w:rsidR="00AA1695">
        <w:t xml:space="preserve">: Attributes of </w:t>
      </w:r>
      <w:r w:rsidR="00AA1695" w:rsidRPr="00AA1695">
        <w:rPr>
          <w:rStyle w:val="elementdeftypeChar"/>
          <w:b/>
        </w:rPr>
        <w:t>&lt;connection_1d/&gt;</w:t>
      </w:r>
      <w:bookmarkEnd w:id="2025"/>
      <w:bookmarkEnd w:id="2026"/>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37FA5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371FCC">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69C56BCB"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46D327D8" w14:textId="5A8EEB86" w:rsidR="00D05249" w:rsidRDefault="00D05249" w:rsidP="00F3716C">
      <w:pPr>
        <w:pStyle w:val="Beschriftung"/>
        <w:spacing w:before="120"/>
      </w:pPr>
      <w:bookmarkStart w:id="2027" w:name="_Toc3566527"/>
      <w:bookmarkStart w:id="2028" w:name="_Toc34747529"/>
      <w:r>
        <w:t xml:space="preserve">Table </w:t>
      </w:r>
      <w:r>
        <w:fldChar w:fldCharType="begin"/>
      </w:r>
      <w:r>
        <w:instrText xml:space="preserve"> SEQ Table \* ARABIC </w:instrText>
      </w:r>
      <w:r>
        <w:fldChar w:fldCharType="separate"/>
      </w:r>
      <w:r w:rsidR="00371FCC">
        <w:rPr>
          <w:noProof/>
        </w:rPr>
        <w:t>119</w:t>
      </w:r>
      <w:r>
        <w:fldChar w:fldCharType="end"/>
      </w:r>
      <w:r w:rsidR="00AA1695">
        <w:t xml:space="preserve">: Nested elements of </w:t>
      </w:r>
      <w:r w:rsidR="00AA1695" w:rsidRPr="00AA1695">
        <w:rPr>
          <w:rStyle w:val="elementdeftypeChar"/>
          <w:b/>
        </w:rPr>
        <w:t>&lt;connection_1d/&gt;</w:t>
      </w:r>
      <w:bookmarkEnd w:id="2027"/>
      <w:bookmarkEnd w:id="2028"/>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871A408" w:rsidR="00C107D0" w:rsidRDefault="00C107D0" w:rsidP="00D05249">
      <w:pPr>
        <w:pStyle w:val="Beschriftung"/>
        <w:spacing w:before="120"/>
        <w:rPr>
          <w:rFonts w:ascii="Courier New" w:hAnsi="Courier New"/>
          <w:sz w:val="18"/>
          <w:szCs w:val="18"/>
        </w:rPr>
      </w:pPr>
      <w:bookmarkStart w:id="2029" w:name="_Toc3566528"/>
      <w:bookmarkStart w:id="2030" w:name="_Toc34747530"/>
      <w:r>
        <w:t xml:space="preserve">Table </w:t>
      </w:r>
      <w:r w:rsidR="00D43112">
        <w:fldChar w:fldCharType="begin"/>
      </w:r>
      <w:r w:rsidR="00D43112">
        <w:instrText xml:space="preserve"> SEQ Table \* ARABIC </w:instrText>
      </w:r>
      <w:r w:rsidR="00D43112">
        <w:fldChar w:fldCharType="separate"/>
      </w:r>
      <w:r w:rsidR="00371FCC">
        <w:rPr>
          <w:noProof/>
        </w:rPr>
        <w:t>120</w:t>
      </w:r>
      <w:r w:rsidR="00D43112">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029"/>
      <w:bookmarkEnd w:id="2030"/>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04D22F23"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371FCC">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371FCC" w:rsidRPr="007055D9">
        <w:t>L</w:t>
      </w:r>
      <w:r w:rsidR="00371FCC">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8DFFC95"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371FCC">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371FCC" w:rsidRPr="00371FCC">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4DEE7696"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031" w:name="_Toc428279602"/>
      <w:bookmarkStart w:id="2032" w:name="_Toc428456348"/>
      <w:bookmarkStart w:id="2033" w:name="_Toc428537316"/>
      <w:bookmarkStart w:id="2034" w:name="_Toc428969638"/>
      <w:bookmarkStart w:id="2035" w:name="_Toc429053029"/>
      <w:bookmarkStart w:id="2036" w:name="_Toc413861930"/>
      <w:bookmarkStart w:id="2037" w:name="_Toc3557066"/>
      <w:bookmarkStart w:id="2038" w:name="_Toc413359617"/>
      <w:bookmarkStart w:id="2039" w:name="_Toc34747316"/>
      <w:bookmarkEnd w:id="2031"/>
      <w:bookmarkEnd w:id="2032"/>
      <w:bookmarkEnd w:id="2033"/>
      <w:bookmarkEnd w:id="2034"/>
      <w:bookmarkEnd w:id="2035"/>
      <w:r w:rsidRPr="00226A3F">
        <w:t>Hemming Flanges</w:t>
      </w:r>
      <w:bookmarkEnd w:id="2036"/>
      <w:bookmarkEnd w:id="2037"/>
      <w:bookmarkEnd w:id="2039"/>
    </w:p>
    <w:p w14:paraId="66448657" w14:textId="77777777" w:rsidR="000E64EA" w:rsidRDefault="000E64EA" w:rsidP="00327322">
      <w:pPr>
        <w:pStyle w:val="berschrift3"/>
      </w:pPr>
      <w:bookmarkStart w:id="2040" w:name="_Toc413861931"/>
      <w:bookmarkStart w:id="2041" w:name="_Toc3557067"/>
      <w:bookmarkStart w:id="2042" w:name="_Toc34747317"/>
      <w:r>
        <w:t>Introduction</w:t>
      </w:r>
      <w:bookmarkEnd w:id="2040"/>
      <w:bookmarkEnd w:id="2041"/>
      <w:bookmarkEnd w:id="2042"/>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92A00A4" w:rsidR="000E64EA" w:rsidRDefault="000E64EA" w:rsidP="00536A58">
      <w:pPr>
        <w:pStyle w:val="Beschriftung"/>
        <w:keepNext/>
        <w:rPr>
          <w:b w:val="0"/>
          <w:u w:val="single"/>
        </w:rPr>
      </w:pPr>
      <w:bookmarkStart w:id="2043" w:name="_Ref413858805"/>
      <w:bookmarkStart w:id="2044" w:name="_Toc413861952"/>
      <w:bookmarkStart w:id="2045" w:name="_Toc3557149"/>
      <w:bookmarkStart w:id="2046" w:name="_Toc34747402"/>
      <w:r>
        <w:t xml:space="preserve">Figure </w:t>
      </w:r>
      <w:r w:rsidR="00406B64">
        <w:fldChar w:fldCharType="begin"/>
      </w:r>
      <w:r w:rsidR="00406B64">
        <w:instrText xml:space="preserve"> SEQ Figure \* ARABIC </w:instrText>
      </w:r>
      <w:r w:rsidR="00406B64">
        <w:fldChar w:fldCharType="separate"/>
      </w:r>
      <w:r w:rsidR="00371FCC">
        <w:rPr>
          <w:noProof/>
        </w:rPr>
        <w:t>72</w:t>
      </w:r>
      <w:r w:rsidR="00406B64">
        <w:fldChar w:fldCharType="end"/>
      </w:r>
      <w:bookmarkEnd w:id="2043"/>
      <w:r>
        <w:t>: The Three Regions of a Hemming</w:t>
      </w:r>
      <w:bookmarkEnd w:id="2044"/>
      <w:bookmarkEnd w:id="2045"/>
      <w:bookmarkEnd w:id="2046"/>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D9AD314" w:rsidR="000E64EA" w:rsidRPr="00EB3687" w:rsidRDefault="000E64EA" w:rsidP="000E64EA">
      <w:pPr>
        <w:pStyle w:val="Beschriftung"/>
        <w:rPr>
          <w:noProof/>
          <w:lang w:eastAsia="en-GB"/>
        </w:rPr>
      </w:pPr>
      <w:bookmarkStart w:id="2047" w:name="_Ref413850590"/>
      <w:bookmarkStart w:id="2048" w:name="_Toc413861953"/>
      <w:bookmarkStart w:id="2049" w:name="_Toc3557150"/>
      <w:bookmarkStart w:id="2050" w:name="_Toc34747403"/>
      <w:r>
        <w:t xml:space="preserve">Figure </w:t>
      </w:r>
      <w:r w:rsidR="00406B64">
        <w:fldChar w:fldCharType="begin"/>
      </w:r>
      <w:r w:rsidR="00406B64">
        <w:instrText xml:space="preserve"> SEQ Figure \* ARABIC </w:instrText>
      </w:r>
      <w:r w:rsidR="00406B64">
        <w:fldChar w:fldCharType="separate"/>
      </w:r>
      <w:r w:rsidR="00371FCC">
        <w:rPr>
          <w:noProof/>
        </w:rPr>
        <w:t>73</w:t>
      </w:r>
      <w:r w:rsidR="00406B64">
        <w:fldChar w:fldCharType="end"/>
      </w:r>
      <w:bookmarkEnd w:id="204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48"/>
      <w:bookmarkEnd w:id="2049"/>
      <w:bookmarkEnd w:id="2050"/>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0942BD7F" w:rsidR="000E64EA" w:rsidRPr="00803403" w:rsidRDefault="000E64EA" w:rsidP="000E64EA">
      <w:pPr>
        <w:pStyle w:val="Beschriftung"/>
      </w:pPr>
      <w:bookmarkStart w:id="2051" w:name="_Toc413861954"/>
      <w:bookmarkStart w:id="2052" w:name="_Toc3557151"/>
      <w:bookmarkStart w:id="2053" w:name="_Toc34747404"/>
      <w:r w:rsidRPr="005231A8">
        <w:t xml:space="preserve">Figure </w:t>
      </w:r>
      <w:r w:rsidR="00406B64">
        <w:fldChar w:fldCharType="begin"/>
      </w:r>
      <w:r w:rsidR="00406B64">
        <w:instrText xml:space="preserve"> SEQ Figure \* ARABIC </w:instrText>
      </w:r>
      <w:r w:rsidR="00406B64">
        <w:fldChar w:fldCharType="separate"/>
      </w:r>
      <w:r w:rsidR="00371FCC">
        <w:rPr>
          <w:noProof/>
        </w:rPr>
        <w:t>74</w:t>
      </w:r>
      <w:r w:rsidR="00406B64">
        <w:fldChar w:fldCharType="end"/>
      </w:r>
      <w:r w:rsidRPr="005231A8">
        <w:t>: Adhesive Path Differs from Root Path</w:t>
      </w:r>
      <w:bookmarkEnd w:id="2051"/>
      <w:bookmarkEnd w:id="2052"/>
      <w:bookmarkEnd w:id="2053"/>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553484CE" w:rsidR="000E64EA" w:rsidRPr="00EB3687" w:rsidRDefault="000E64EA" w:rsidP="000E64EA">
      <w:pPr>
        <w:pStyle w:val="Beschriftung"/>
        <w:rPr>
          <w:noProof/>
          <w:lang w:eastAsia="en-GB"/>
        </w:rPr>
      </w:pPr>
      <w:bookmarkStart w:id="2054" w:name="_Toc3557152"/>
      <w:bookmarkStart w:id="2055" w:name="_Toc34747405"/>
      <w:r>
        <w:t xml:space="preserve">Figure </w:t>
      </w:r>
      <w:r w:rsidR="00406B64">
        <w:fldChar w:fldCharType="begin"/>
      </w:r>
      <w:r w:rsidR="00406B64">
        <w:instrText xml:space="preserve"> SEQ Figure \* ARABIC </w:instrText>
      </w:r>
      <w:r w:rsidR="00406B64">
        <w:fldChar w:fldCharType="separate"/>
      </w:r>
      <w:r w:rsidR="00371FCC">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054"/>
      <w:bookmarkEnd w:id="2055"/>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056" w:name="_Toc413861932"/>
      <w:bookmarkStart w:id="2057" w:name="_Toc3557068"/>
      <w:bookmarkStart w:id="2058" w:name="_Toc3474731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056"/>
      <w:bookmarkEnd w:id="2057"/>
      <w:bookmarkEnd w:id="2058"/>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D359D1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371FC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6"/>
                <w:szCs w:val="34"/>
                <w:highlight w:val="white"/>
              </w:rPr>
              <w:t>quality_control</w:t>
            </w:r>
            <w:proofErr w:type="spellEnd"/>
            <w:r>
              <w:rPr>
                <w:sz w:val="20"/>
                <w:szCs w:val="20"/>
              </w:rPr>
              <w:fldChar w:fldCharType="end"/>
            </w:r>
          </w:p>
        </w:tc>
      </w:tr>
    </w:tbl>
    <w:p w14:paraId="5C964DFC" w14:textId="1F0CAF5A" w:rsidR="000E64EA" w:rsidRPr="00226A3F" w:rsidRDefault="0079141E" w:rsidP="0079141E">
      <w:pPr>
        <w:pStyle w:val="Beschriftung"/>
        <w:spacing w:before="120"/>
        <w:rPr>
          <w:rFonts w:cs="Calibri"/>
          <w:lang w:eastAsia="zh-CN"/>
        </w:rPr>
      </w:pPr>
      <w:bookmarkStart w:id="2059" w:name="_Toc3566529"/>
      <w:bookmarkStart w:id="2060" w:name="_Toc34747531"/>
      <w:r>
        <w:t xml:space="preserve">Table </w:t>
      </w:r>
      <w:r>
        <w:fldChar w:fldCharType="begin"/>
      </w:r>
      <w:r>
        <w:instrText xml:space="preserve"> SEQ Table \* ARABIC </w:instrText>
      </w:r>
      <w:r>
        <w:fldChar w:fldCharType="separate"/>
      </w:r>
      <w:r w:rsidR="00371FCC">
        <w:rPr>
          <w:noProof/>
        </w:rPr>
        <w:t>121</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59"/>
      <w:bookmarkEnd w:id="2060"/>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2799ECBE"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371FCC">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0303CA2D"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211B735E" w14:textId="197F6FDE" w:rsidR="00F3716C" w:rsidRDefault="00F3716C" w:rsidP="0079141E">
      <w:pPr>
        <w:pStyle w:val="Beschriftung"/>
        <w:spacing w:before="120"/>
      </w:pPr>
      <w:bookmarkStart w:id="2061" w:name="_Toc3566530"/>
      <w:bookmarkStart w:id="2062" w:name="_Toc34747532"/>
      <w:r>
        <w:t xml:space="preserve">Table </w:t>
      </w:r>
      <w:r>
        <w:fldChar w:fldCharType="begin"/>
      </w:r>
      <w:r>
        <w:instrText xml:space="preserve"> SEQ Table \* ARABIC </w:instrText>
      </w:r>
      <w:r>
        <w:fldChar w:fldCharType="separate"/>
      </w:r>
      <w:r w:rsidR="00371FCC">
        <w:rPr>
          <w:noProof/>
        </w:rPr>
        <w:t>122</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61"/>
      <w:bookmarkEnd w:id="2062"/>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9B2CF1D"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371FCC">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371FCC" w:rsidRPr="007055D9">
        <w:t>L</w:t>
      </w:r>
      <w:r w:rsidR="00371FCC">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57D6AF33"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371FCC">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371FCC" w:rsidRPr="007055D9">
        <w:t xml:space="preserve">User Specific Data </w:t>
      </w:r>
      <w:r w:rsidR="00371FCC" w:rsidRPr="00371FCC">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7FAB694F"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377D2F07" w:rsidR="000E64EA" w:rsidRDefault="000E64EA" w:rsidP="00F3716C">
      <w:pPr>
        <w:pStyle w:val="Beschriftung"/>
        <w:spacing w:before="120"/>
      </w:pPr>
      <w:bookmarkStart w:id="2063" w:name="_Toc413861979"/>
      <w:bookmarkStart w:id="2064" w:name="_Toc3566531"/>
      <w:bookmarkStart w:id="2065" w:name="_Toc34747533"/>
      <w:r>
        <w:t xml:space="preserve">Table </w:t>
      </w:r>
      <w:r w:rsidR="00D43112">
        <w:fldChar w:fldCharType="begin"/>
      </w:r>
      <w:r w:rsidR="00D43112">
        <w:instrText xml:space="preserve"> SEQ Table \* ARABIC </w:instrText>
      </w:r>
      <w:r w:rsidR="00D43112">
        <w:fldChar w:fldCharType="separate"/>
      </w:r>
      <w:r w:rsidR="00371FCC">
        <w:rPr>
          <w:noProof/>
        </w:rPr>
        <w:t>123</w:t>
      </w:r>
      <w:r w:rsidR="00D43112">
        <w:fldChar w:fldCharType="end"/>
      </w:r>
      <w:r>
        <w:t xml:space="preserve">: Attributes of element </w:t>
      </w:r>
      <w:r w:rsidRPr="00F51947">
        <w:rPr>
          <w:rStyle w:val="elementdeftypeChar"/>
          <w:b/>
        </w:rPr>
        <w:t>&lt;hemming/&gt;</w:t>
      </w:r>
      <w:bookmarkEnd w:id="2063"/>
      <w:bookmarkEnd w:id="2064"/>
      <w:bookmarkEnd w:id="2065"/>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BEC3E9C"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371FCC">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371FCC" w:rsidRPr="00371FCC">
        <w:rPr>
          <w:lang w:val="en-US"/>
        </w:rPr>
        <w:t>Element</w:t>
      </w:r>
      <w:r w:rsidR="00371FCC" w:rsidRPr="00371FCC">
        <w:rPr>
          <w:rStyle w:val="Hervorhebung"/>
          <w:i w:val="0"/>
          <w:lang w:val="en-US"/>
        </w:rPr>
        <w:t xml:space="preserve"> &lt;part/&gt;</w:t>
      </w:r>
      <w:r w:rsidR="0079141E">
        <w:rPr>
          <w:lang w:val="en-US"/>
        </w:rPr>
        <w:fldChar w:fldCharType="end"/>
      </w:r>
      <w:r w:rsidR="0079141E">
        <w:rPr>
          <w:lang w:val="en-US"/>
        </w:rPr>
        <w:t>.</w:t>
      </w:r>
    </w:p>
    <w:p w14:paraId="528DA1DB" w14:textId="14B6C312"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371FCC">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371FCC"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B2CE397" w:rsidR="000E64EA" w:rsidRDefault="000E64EA" w:rsidP="0079141E">
      <w:pPr>
        <w:pStyle w:val="Beschriftung"/>
        <w:spacing w:before="120"/>
      </w:pPr>
      <w:bookmarkStart w:id="2066" w:name="_Toc413861980"/>
      <w:bookmarkStart w:id="2067" w:name="_Toc3566532"/>
      <w:bookmarkStart w:id="2068" w:name="_Toc34747534"/>
      <w:r>
        <w:lastRenderedPageBreak/>
        <w:t xml:space="preserve">Table </w:t>
      </w:r>
      <w:r w:rsidR="00D43112">
        <w:fldChar w:fldCharType="begin"/>
      </w:r>
      <w:r w:rsidR="00D43112">
        <w:instrText xml:space="preserve"> SEQ Table \* ARABIC </w:instrText>
      </w:r>
      <w:r w:rsidR="00D43112">
        <w:fldChar w:fldCharType="separate"/>
      </w:r>
      <w:r w:rsidR="00371FCC">
        <w:rPr>
          <w:noProof/>
        </w:rPr>
        <w:t>124</w:t>
      </w:r>
      <w:r w:rsidR="00D43112">
        <w:fldChar w:fldCharType="end"/>
      </w:r>
      <w:r>
        <w:t>: Nested elements of</w:t>
      </w:r>
      <w:r w:rsidRPr="00687F3F">
        <w:t xml:space="preserve"> </w:t>
      </w:r>
      <w:r>
        <w:t xml:space="preserve">element </w:t>
      </w:r>
      <w:r w:rsidRPr="0079141E">
        <w:rPr>
          <w:rStyle w:val="elementdeftypeChar"/>
          <w:b/>
        </w:rPr>
        <w:t>&lt;hemming/&gt;</w:t>
      </w:r>
      <w:bookmarkEnd w:id="2066"/>
      <w:bookmarkEnd w:id="2067"/>
      <w:bookmarkEnd w:id="2068"/>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3D54AB91" w:rsidR="000E64EA" w:rsidRDefault="000E64EA" w:rsidP="00F3716C">
      <w:pPr>
        <w:pStyle w:val="Beschriftung"/>
        <w:spacing w:before="120"/>
      </w:pPr>
      <w:bookmarkStart w:id="2069" w:name="_Toc413861981"/>
      <w:bookmarkStart w:id="2070" w:name="_Toc3566533"/>
      <w:bookmarkStart w:id="2071" w:name="_Toc34747535"/>
      <w:r>
        <w:t xml:space="preserve">Table </w:t>
      </w:r>
      <w:r w:rsidR="00D43112">
        <w:fldChar w:fldCharType="begin"/>
      </w:r>
      <w:r w:rsidR="00D43112">
        <w:instrText xml:space="preserve"> SEQ Table \* ARABIC </w:instrText>
      </w:r>
      <w:r w:rsidR="00D43112">
        <w:fldChar w:fldCharType="separate"/>
      </w:r>
      <w:r w:rsidR="00371FCC">
        <w:rPr>
          <w:noProof/>
        </w:rPr>
        <w:t>125</w:t>
      </w:r>
      <w:r w:rsidR="00D43112">
        <w:fldChar w:fldCharType="end"/>
      </w:r>
      <w:r>
        <w:t>: Attributes of element</w:t>
      </w:r>
      <w:r w:rsidRPr="00226A3F">
        <w:t xml:space="preserve"> </w:t>
      </w:r>
      <w:r w:rsidRPr="0079141E">
        <w:rPr>
          <w:rStyle w:val="elementdeftypeChar"/>
          <w:b/>
        </w:rPr>
        <w:t>&lt;region/&gt;</w:t>
      </w:r>
      <w:bookmarkEnd w:id="2069"/>
      <w:bookmarkEnd w:id="2070"/>
      <w:bookmarkEnd w:id="2071"/>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11C6653C"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371FCC">
        <w:t xml:space="preserve">Figure </w:t>
      </w:r>
      <w:r w:rsidR="00371FCC">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76383F32"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371FCC">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56FB6FAA"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371FCC">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4022F884" w:rsidR="009C0E9B" w:rsidRDefault="00763630" w:rsidP="00F3716C">
      <w:pPr>
        <w:pStyle w:val="Beschriftung"/>
        <w:spacing w:before="120"/>
        <w:rPr>
          <w:rFonts w:cs="Courier New"/>
          <w:szCs w:val="22"/>
        </w:rPr>
      </w:pPr>
      <w:bookmarkStart w:id="2072" w:name="_Toc3566534"/>
      <w:bookmarkStart w:id="2073" w:name="_Toc34747536"/>
      <w:r>
        <w:t xml:space="preserve">Table </w:t>
      </w:r>
      <w:r w:rsidR="00D43112">
        <w:fldChar w:fldCharType="begin"/>
      </w:r>
      <w:r w:rsidR="00D43112">
        <w:instrText xml:space="preserve"> SEQ Table \* ARABIC </w:instrText>
      </w:r>
      <w:r w:rsidR="00D43112">
        <w:fldChar w:fldCharType="separate"/>
      </w:r>
      <w:r w:rsidR="00371FCC">
        <w:rPr>
          <w:noProof/>
        </w:rPr>
        <w:t>126</w:t>
      </w:r>
      <w:r w:rsidR="00D43112">
        <w:fldChar w:fldCharType="end"/>
      </w:r>
      <w:r>
        <w:t>: Nested elements of element</w:t>
      </w:r>
      <w:r w:rsidRPr="00226A3F">
        <w:t xml:space="preserve"> </w:t>
      </w:r>
      <w:r w:rsidRPr="0079141E">
        <w:rPr>
          <w:rStyle w:val="elementdeftypeChar"/>
          <w:b/>
        </w:rPr>
        <w:t>&lt;region/&gt;</w:t>
      </w:r>
      <w:bookmarkEnd w:id="2072"/>
      <w:bookmarkEnd w:id="2073"/>
      <w:r w:rsidRPr="0079141E">
        <w:rPr>
          <w:rStyle w:val="elementdeftypeChar"/>
          <w:b/>
        </w:rPr>
        <w:t xml:space="preserve"> </w:t>
      </w:r>
    </w:p>
    <w:p w14:paraId="00161AAF" w14:textId="719DCDBA"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371FCC">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371FCC"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371FCC">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371FCC" w:rsidRPr="00226A3F">
        <w:t xml:space="preserve">Adhesive </w:t>
      </w:r>
      <w:r w:rsidR="00371FCC">
        <w:t>F</w:t>
      </w:r>
      <w:r w:rsidR="00371FCC"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74" w:name="_Toc428537321"/>
      <w:bookmarkStart w:id="2075" w:name="_Toc428969643"/>
      <w:bookmarkStart w:id="2076" w:name="_Toc429053034"/>
      <w:bookmarkStart w:id="2077" w:name="_Toc428537324"/>
      <w:bookmarkStart w:id="2078" w:name="_Toc428969646"/>
      <w:bookmarkStart w:id="2079" w:name="_Toc429053037"/>
      <w:bookmarkStart w:id="2080" w:name="_Toc428537325"/>
      <w:bookmarkStart w:id="2081" w:name="_Toc428969647"/>
      <w:bookmarkStart w:id="2082" w:name="_Toc429053038"/>
      <w:bookmarkStart w:id="2083" w:name="_Toc428537328"/>
      <w:bookmarkStart w:id="2084" w:name="_Toc428969650"/>
      <w:bookmarkStart w:id="2085" w:name="_Toc429053041"/>
      <w:bookmarkStart w:id="2086" w:name="_Toc428537330"/>
      <w:bookmarkStart w:id="2087" w:name="_Toc428969652"/>
      <w:bookmarkStart w:id="2088" w:name="_Toc429053043"/>
      <w:bookmarkStart w:id="2089" w:name="_Toc3557069"/>
      <w:bookmarkStart w:id="2090" w:name="_Toc34747319"/>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r w:rsidRPr="00226A3F">
        <w:t>Sequence Connections</w:t>
      </w:r>
      <w:bookmarkEnd w:id="2038"/>
      <w:bookmarkEnd w:id="2089"/>
      <w:bookmarkEnd w:id="2090"/>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153A18B" w:rsidR="00C107D0" w:rsidRPr="00226A3F" w:rsidRDefault="00C107D0" w:rsidP="00B83A12">
      <w:pPr>
        <w:pStyle w:val="Beschriftung"/>
      </w:pPr>
      <w:bookmarkStart w:id="2091" w:name="_Toc413359638"/>
      <w:bookmarkStart w:id="2092" w:name="_Toc3557153"/>
      <w:bookmarkStart w:id="2093" w:name="_Toc34747406"/>
      <w:r>
        <w:t xml:space="preserve">Figure </w:t>
      </w:r>
      <w:r w:rsidR="00406B64">
        <w:fldChar w:fldCharType="begin"/>
      </w:r>
      <w:r w:rsidR="00406B64">
        <w:instrText xml:space="preserve"> SEQ Figure \* ARABIC </w:instrText>
      </w:r>
      <w:r w:rsidR="00406B64">
        <w:fldChar w:fldCharType="separate"/>
      </w:r>
      <w:r w:rsidR="00371FCC">
        <w:rPr>
          <w:noProof/>
        </w:rPr>
        <w:t>76</w:t>
      </w:r>
      <w:r w:rsidR="00406B64">
        <w:fldChar w:fldCharType="end"/>
      </w:r>
      <w:r>
        <w:t>: Sequence without margin</w:t>
      </w:r>
      <w:bookmarkEnd w:id="2091"/>
      <w:bookmarkEnd w:id="2092"/>
      <w:bookmarkEnd w:id="2093"/>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4DC9FCD" w:rsidR="00C107D0" w:rsidRPr="000F7EEA" w:rsidRDefault="00C107D0" w:rsidP="00B83A12">
      <w:pPr>
        <w:pStyle w:val="Beschriftung"/>
        <w:rPr>
          <w:noProof/>
          <w:lang w:eastAsia="en-GB"/>
        </w:rPr>
      </w:pPr>
      <w:bookmarkStart w:id="2094" w:name="_Toc413359639"/>
      <w:bookmarkStart w:id="2095" w:name="_Toc3557154"/>
      <w:bookmarkStart w:id="2096" w:name="_Toc34747407"/>
      <w:r>
        <w:t xml:space="preserve">Figure </w:t>
      </w:r>
      <w:r w:rsidR="00406B64">
        <w:fldChar w:fldCharType="begin"/>
      </w:r>
      <w:r w:rsidR="00406B64">
        <w:instrText xml:space="preserve"> SEQ Figure \* ARABIC </w:instrText>
      </w:r>
      <w:r w:rsidR="00406B64">
        <w:fldChar w:fldCharType="separate"/>
      </w:r>
      <w:r w:rsidR="00371FCC">
        <w:rPr>
          <w:noProof/>
        </w:rPr>
        <w:t>77</w:t>
      </w:r>
      <w:r w:rsidR="00406B64">
        <w:fldChar w:fldCharType="end"/>
      </w:r>
      <w:r>
        <w:t>: Sequence with</w:t>
      </w:r>
      <w:r w:rsidRPr="003F0822">
        <w:t xml:space="preserve"> margin</w:t>
      </w:r>
      <w:bookmarkEnd w:id="2094"/>
      <w:r w:rsidR="00307532">
        <w:t xml:space="preserve"> and spacing</w:t>
      </w:r>
      <w:bookmarkEnd w:id="2095"/>
      <w:bookmarkEnd w:id="2096"/>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AC10C39" w:rsidR="00C107D0" w:rsidRPr="000F7EEA" w:rsidRDefault="00753715" w:rsidP="00753715">
      <w:pPr>
        <w:pStyle w:val="Beschriftung"/>
        <w:rPr>
          <w:noProof/>
          <w:lang w:eastAsia="en-GB"/>
        </w:rPr>
      </w:pPr>
      <w:bookmarkStart w:id="2097" w:name="_Toc3557155"/>
      <w:bookmarkStart w:id="2098" w:name="_Toc34747408"/>
      <w:r>
        <w:t xml:space="preserve">Figure </w:t>
      </w:r>
      <w:r>
        <w:fldChar w:fldCharType="begin"/>
      </w:r>
      <w:r>
        <w:instrText xml:space="preserve"> SEQ Figure \* ARABIC </w:instrText>
      </w:r>
      <w:r>
        <w:fldChar w:fldCharType="separate"/>
      </w:r>
      <w:r w:rsidR="00371FCC">
        <w:rPr>
          <w:noProof/>
        </w:rPr>
        <w:t>78</w:t>
      </w:r>
      <w:r>
        <w:fldChar w:fldCharType="end"/>
      </w:r>
      <w:r w:rsidR="00307532">
        <w:t>: Margin relaxation</w:t>
      </w:r>
      <w:bookmarkEnd w:id="2097"/>
      <w:bookmarkEnd w:id="2098"/>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391E9785" w:rsidR="00C107D0" w:rsidRPr="000F7EEA" w:rsidRDefault="00753715" w:rsidP="00753715">
      <w:pPr>
        <w:pStyle w:val="Beschriftung"/>
        <w:rPr>
          <w:noProof/>
          <w:lang w:eastAsia="en-GB"/>
        </w:rPr>
      </w:pPr>
      <w:bookmarkStart w:id="2099" w:name="_Toc3557156"/>
      <w:bookmarkStart w:id="2100" w:name="_Toc34747409"/>
      <w:r>
        <w:t xml:space="preserve">Figure </w:t>
      </w:r>
      <w:r>
        <w:fldChar w:fldCharType="begin"/>
      </w:r>
      <w:r>
        <w:instrText xml:space="preserve"> SEQ Figure \* ARABIC </w:instrText>
      </w:r>
      <w:r>
        <w:fldChar w:fldCharType="separate"/>
      </w:r>
      <w:r w:rsidR="00371FCC">
        <w:rPr>
          <w:noProof/>
        </w:rPr>
        <w:t>79</w:t>
      </w:r>
      <w:r>
        <w:fldChar w:fldCharType="end"/>
      </w:r>
      <w:r w:rsidR="00307532">
        <w:t>: Spacing relaxation</w:t>
      </w:r>
      <w:bookmarkEnd w:id="2099"/>
      <w:bookmarkEnd w:id="2100"/>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A07444A"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371FCC">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27C877E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24C6A8CB" w14:textId="03332436" w:rsidR="00C107D0" w:rsidRPr="00226A3F" w:rsidRDefault="00683218" w:rsidP="00683218">
      <w:pPr>
        <w:pStyle w:val="Beschriftung"/>
        <w:spacing w:before="120"/>
      </w:pPr>
      <w:bookmarkStart w:id="2101" w:name="_Toc3566535"/>
      <w:bookmarkStart w:id="2102" w:name="_Toc34747537"/>
      <w:r>
        <w:t xml:space="preserve">Table </w:t>
      </w:r>
      <w:r>
        <w:fldChar w:fldCharType="begin"/>
      </w:r>
      <w:r>
        <w:instrText xml:space="preserve"> SEQ Table \* ARABIC </w:instrText>
      </w:r>
      <w:r>
        <w:fldChar w:fldCharType="separate"/>
      </w:r>
      <w:r w:rsidR="00371FCC">
        <w:rPr>
          <w:noProof/>
        </w:rPr>
        <w:t>127</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101"/>
      <w:bookmarkEnd w:id="2102"/>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3EE10DC3" w:rsidR="000E64EA" w:rsidRDefault="00683218" w:rsidP="00683218">
      <w:pPr>
        <w:pStyle w:val="Beschriftung"/>
        <w:spacing w:before="120"/>
      </w:pPr>
      <w:bookmarkStart w:id="2103" w:name="_Toc3566536"/>
      <w:bookmarkStart w:id="2104" w:name="_Toc34747538"/>
      <w:r>
        <w:t xml:space="preserve">Table </w:t>
      </w:r>
      <w:r>
        <w:fldChar w:fldCharType="begin"/>
      </w:r>
      <w:r>
        <w:instrText xml:space="preserve"> SEQ Table \* ARABIC </w:instrText>
      </w:r>
      <w:r>
        <w:fldChar w:fldCharType="separate"/>
      </w:r>
      <w:r w:rsidR="00371FCC">
        <w:rPr>
          <w:noProof/>
        </w:rPr>
        <w:t>128</w:t>
      </w:r>
      <w:r>
        <w:fldChar w:fldCharType="end"/>
      </w:r>
      <w:r>
        <w:t xml:space="preserve">: Nested elements of </w:t>
      </w:r>
      <w:r w:rsidR="004937B3">
        <w:rPr>
          <w:rStyle w:val="elementdeftypeChar"/>
          <w:b/>
        </w:rPr>
        <w:t>&lt;sequence_connection_0d</w:t>
      </w:r>
      <w:r w:rsidRPr="00683218">
        <w:rPr>
          <w:rStyle w:val="elementdeftypeChar"/>
          <w:b/>
        </w:rPr>
        <w:t>/&gt;</w:t>
      </w:r>
      <w:bookmarkEnd w:id="2103"/>
      <w:bookmarkEnd w:id="2104"/>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2D61445" w:rsidR="00C107D0" w:rsidRPr="00226A3F" w:rsidRDefault="00124F20" w:rsidP="00683218">
      <w:pPr>
        <w:pStyle w:val="Beschriftung"/>
        <w:spacing w:before="120"/>
      </w:pPr>
      <w:bookmarkStart w:id="2105" w:name="_Toc3566537"/>
      <w:bookmarkStart w:id="2106" w:name="_Toc34747539"/>
      <w:r>
        <w:t xml:space="preserve">Table </w:t>
      </w:r>
      <w:r w:rsidR="00D43112">
        <w:fldChar w:fldCharType="begin"/>
      </w:r>
      <w:r w:rsidR="00D43112">
        <w:instrText xml:space="preserve"> SEQ Table \* ARABIC </w:instrText>
      </w:r>
      <w:r w:rsidR="00D43112">
        <w:fldChar w:fldCharType="separate"/>
      </w:r>
      <w:r w:rsidR="00371FCC">
        <w:rPr>
          <w:noProof/>
        </w:rPr>
        <w:t>129</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105"/>
      <w:bookmarkEnd w:id="2106"/>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107" w:name="_Toc413359618"/>
      <w:bookmarkStart w:id="2108" w:name="_Toc3557070"/>
      <w:bookmarkStart w:id="2109" w:name="_Toc338938922"/>
      <w:bookmarkStart w:id="2110" w:name="_Toc338939258"/>
      <w:bookmarkStart w:id="2111" w:name="_Toc34747320"/>
      <w:bookmarkEnd w:id="1995"/>
      <w:bookmarkEnd w:id="1996"/>
      <w:bookmarkEnd w:id="1997"/>
      <w:r w:rsidRPr="00226A3F">
        <w:lastRenderedPageBreak/>
        <w:t>2D connections</w:t>
      </w:r>
      <w:bookmarkEnd w:id="2107"/>
      <w:bookmarkEnd w:id="2108"/>
      <w:bookmarkEnd w:id="2111"/>
    </w:p>
    <w:p w14:paraId="20394566" w14:textId="77777777" w:rsidR="00042E3F" w:rsidRPr="00226A3F" w:rsidRDefault="00042E3F" w:rsidP="00042E3F">
      <w:pPr>
        <w:pStyle w:val="berschrift2"/>
      </w:pPr>
      <w:bookmarkStart w:id="2112" w:name="_Toc413359619"/>
      <w:bookmarkStart w:id="2113" w:name="_Toc3557071"/>
      <w:bookmarkStart w:id="2114" w:name="_Toc34747321"/>
      <w:r w:rsidRPr="00226A3F">
        <w:t>Generic Definitions</w:t>
      </w:r>
      <w:bookmarkEnd w:id="2112"/>
      <w:bookmarkEnd w:id="2113"/>
      <w:bookmarkEnd w:id="2114"/>
    </w:p>
    <w:p w14:paraId="50281300" w14:textId="77777777" w:rsidR="00042E3F" w:rsidRPr="00226A3F" w:rsidRDefault="00042E3F" w:rsidP="00327322">
      <w:pPr>
        <w:pStyle w:val="berschrift3"/>
      </w:pPr>
      <w:bookmarkStart w:id="2115" w:name="_Toc413359620"/>
      <w:bookmarkStart w:id="2116" w:name="_Toc3557072"/>
      <w:bookmarkStart w:id="2117" w:name="_Toc34747322"/>
      <w:r w:rsidRPr="00226A3F">
        <w:t>Identification</w:t>
      </w:r>
      <w:bookmarkEnd w:id="2115"/>
      <w:bookmarkEnd w:id="2116"/>
      <w:bookmarkEnd w:id="2117"/>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2DF504FA"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371FC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6"/>
                <w:szCs w:val="34"/>
                <w:highlight w:val="white"/>
              </w:rPr>
              <w:t>quality_control</w:t>
            </w:r>
            <w:proofErr w:type="spellEnd"/>
            <w:r>
              <w:rPr>
                <w:sz w:val="20"/>
                <w:szCs w:val="20"/>
              </w:rPr>
              <w:fldChar w:fldCharType="end"/>
            </w:r>
          </w:p>
        </w:tc>
      </w:tr>
    </w:tbl>
    <w:p w14:paraId="108D5DC5" w14:textId="585BF5A1" w:rsidR="004D7FAE" w:rsidRDefault="004D7FAE" w:rsidP="00F94FF6">
      <w:pPr>
        <w:pStyle w:val="Beschriftung"/>
        <w:spacing w:before="120"/>
      </w:pPr>
      <w:bookmarkStart w:id="2118" w:name="_Toc3566538"/>
      <w:bookmarkStart w:id="2119" w:name="_Toc34747540"/>
      <w:r>
        <w:t xml:space="preserve">Table </w:t>
      </w:r>
      <w:r>
        <w:fldChar w:fldCharType="begin"/>
      </w:r>
      <w:r>
        <w:instrText xml:space="preserve"> SEQ Table \* ARABIC </w:instrText>
      </w:r>
      <w:r>
        <w:fldChar w:fldCharType="separate"/>
      </w:r>
      <w:r w:rsidR="00371FCC">
        <w:rPr>
          <w:noProof/>
        </w:rPr>
        <w:t>130</w:t>
      </w:r>
      <w:r>
        <w:fldChar w:fldCharType="end"/>
      </w:r>
      <w:r w:rsidR="00F94FF6">
        <w:t xml:space="preserve">: Attributes of </w:t>
      </w:r>
      <w:r w:rsidR="00F94FF6" w:rsidRPr="00F94FF6">
        <w:rPr>
          <w:rStyle w:val="elementdeftypeChar"/>
          <w:b/>
        </w:rPr>
        <w:t>&lt;connection_2d/&gt;</w:t>
      </w:r>
      <w:bookmarkEnd w:id="2118"/>
      <w:bookmarkEnd w:id="2119"/>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120" w:name="_Toc413359621"/>
      <w:bookmarkStart w:id="2121" w:name="_Toc3557073"/>
      <w:bookmarkStart w:id="2122" w:name="_Toc34747323"/>
      <w:r w:rsidRPr="00226A3F">
        <w:t>Connection Face</w:t>
      </w:r>
      <w:bookmarkEnd w:id="2120"/>
      <w:bookmarkEnd w:id="2121"/>
      <w:bookmarkEnd w:id="2122"/>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6854E644" w:rsidR="004D270F" w:rsidRDefault="004D270F" w:rsidP="00F94FF6">
      <w:pPr>
        <w:pStyle w:val="Beschriftung"/>
        <w:spacing w:before="120"/>
      </w:pPr>
      <w:bookmarkStart w:id="2123" w:name="_Toc3566539"/>
      <w:bookmarkStart w:id="2124" w:name="_Toc34747541"/>
      <w:r>
        <w:t xml:space="preserve">Table </w:t>
      </w:r>
      <w:r>
        <w:fldChar w:fldCharType="begin"/>
      </w:r>
      <w:r>
        <w:instrText xml:space="preserve"> SEQ Table \* ARABIC </w:instrText>
      </w:r>
      <w:r>
        <w:fldChar w:fldCharType="separate"/>
      </w:r>
      <w:r w:rsidR="00371FCC">
        <w:rPr>
          <w:noProof/>
        </w:rPr>
        <w:t>131</w:t>
      </w:r>
      <w:r>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123"/>
      <w:bookmarkEnd w:id="2124"/>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5F627887" w:rsidR="004D270F" w:rsidRDefault="004D270F" w:rsidP="004D270F">
      <w:pPr>
        <w:pStyle w:val="Beschriftung"/>
        <w:spacing w:before="120"/>
      </w:pPr>
      <w:bookmarkStart w:id="2125" w:name="_Toc3566540"/>
      <w:bookmarkStart w:id="2126" w:name="_Toc34747542"/>
      <w:r>
        <w:t xml:space="preserve">Table </w:t>
      </w:r>
      <w:r>
        <w:fldChar w:fldCharType="begin"/>
      </w:r>
      <w:r>
        <w:instrText xml:space="preserve"> SEQ Table \* ARABIC </w:instrText>
      </w:r>
      <w:r>
        <w:fldChar w:fldCharType="separate"/>
      </w:r>
      <w:r w:rsidR="00371FCC">
        <w:rPr>
          <w:noProof/>
        </w:rPr>
        <w:t>132</w:t>
      </w:r>
      <w:r>
        <w:fldChar w:fldCharType="end"/>
      </w:r>
      <w:r>
        <w:t xml:space="preserve">: Attributes of element </w:t>
      </w:r>
      <w:r w:rsidRPr="004D270F">
        <w:rPr>
          <w:rStyle w:val="elementdeftypeChar"/>
          <w:b/>
        </w:rPr>
        <w:t>&lt;loc/&gt;</w:t>
      </w:r>
      <w:bookmarkEnd w:id="2125"/>
      <w:bookmarkEnd w:id="2126"/>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D72CFBD" w:rsidR="004444F9" w:rsidRDefault="004444F9" w:rsidP="00A913FE">
      <w:pPr>
        <w:pStyle w:val="Beschriftung"/>
        <w:spacing w:before="120"/>
      </w:pPr>
      <w:bookmarkStart w:id="2127" w:name="_Toc3566541"/>
      <w:bookmarkStart w:id="2128" w:name="_Toc34747543"/>
      <w:r>
        <w:t xml:space="preserve">Table </w:t>
      </w:r>
      <w:r w:rsidR="00D43112">
        <w:fldChar w:fldCharType="begin"/>
      </w:r>
      <w:r w:rsidR="00D43112">
        <w:instrText xml:space="preserve"> SEQ Table \* ARABIC </w:instrText>
      </w:r>
      <w:r w:rsidR="00D43112">
        <w:fldChar w:fldCharType="separate"/>
      </w:r>
      <w:r w:rsidR="00371FCC">
        <w:rPr>
          <w:noProof/>
        </w:rPr>
        <w:t>133</w:t>
      </w:r>
      <w:r w:rsidR="00D43112">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127"/>
      <w:bookmarkEnd w:id="2128"/>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6C1C22F1" w:rsidR="00042E3F" w:rsidRPr="00226A3F" w:rsidRDefault="004444F9" w:rsidP="00A913FE">
      <w:pPr>
        <w:pStyle w:val="Beschriftung"/>
        <w:spacing w:before="120"/>
      </w:pPr>
      <w:bookmarkStart w:id="2129" w:name="_Toc3566542"/>
      <w:bookmarkStart w:id="2130" w:name="_Toc34747544"/>
      <w:r>
        <w:t xml:space="preserve">Table </w:t>
      </w:r>
      <w:r w:rsidR="00D43112">
        <w:fldChar w:fldCharType="begin"/>
      </w:r>
      <w:r w:rsidR="00D43112">
        <w:instrText xml:space="preserve"> SEQ Table \* ARABIC </w:instrText>
      </w:r>
      <w:r w:rsidR="00D43112">
        <w:fldChar w:fldCharType="separate"/>
      </w:r>
      <w:r w:rsidR="00371FCC">
        <w:rPr>
          <w:noProof/>
        </w:rPr>
        <w:t>134</w:t>
      </w:r>
      <w:r w:rsidR="00D43112">
        <w:fldChar w:fldCharType="end"/>
      </w:r>
      <w:r>
        <w:t>: Attributes of element</w:t>
      </w:r>
      <w:r w:rsidRPr="00226A3F">
        <w:t xml:space="preserve"> </w:t>
      </w:r>
      <w:r w:rsidRPr="00F94FF6">
        <w:rPr>
          <w:rStyle w:val="elementdeftypeChar"/>
          <w:b/>
        </w:rPr>
        <w:t>&lt;face/&gt;</w:t>
      </w:r>
      <w:bookmarkEnd w:id="2129"/>
      <w:bookmarkEnd w:id="2130"/>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131" w:name="_Toc413359622"/>
      <w:bookmarkStart w:id="2132" w:name="_Toc3557074"/>
      <w:bookmarkStart w:id="2133" w:name="_Toc34747324"/>
      <w:r w:rsidRPr="00226A3F">
        <w:t>Type Specification</w:t>
      </w:r>
      <w:bookmarkEnd w:id="2131"/>
      <w:bookmarkEnd w:id="2132"/>
      <w:bookmarkEnd w:id="2133"/>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76F67AD"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371FCC">
              <w:rPr>
                <w:sz w:val="20"/>
                <w:szCs w:val="20"/>
              </w:rPr>
              <w:t>5.3.1.3</w:t>
            </w:r>
            <w:r>
              <w:rPr>
                <w:sz w:val="20"/>
                <w:szCs w:val="20"/>
              </w:rPr>
              <w:fldChar w:fldCharType="end"/>
            </w:r>
          </w:p>
        </w:tc>
      </w:tr>
    </w:tbl>
    <w:p w14:paraId="3C445565" w14:textId="1041C9EC" w:rsidR="00042E3F" w:rsidRDefault="004D7FAE" w:rsidP="00F94FF6">
      <w:pPr>
        <w:pStyle w:val="Beschriftung"/>
        <w:spacing w:before="120"/>
      </w:pPr>
      <w:bookmarkStart w:id="2134" w:name="_Toc3566543"/>
      <w:bookmarkStart w:id="2135" w:name="_Toc34747545"/>
      <w:r>
        <w:t xml:space="preserve">Table </w:t>
      </w:r>
      <w:r>
        <w:fldChar w:fldCharType="begin"/>
      </w:r>
      <w:r>
        <w:instrText xml:space="preserve"> SEQ Table \* ARABIC </w:instrText>
      </w:r>
      <w:r>
        <w:fldChar w:fldCharType="separate"/>
      </w:r>
      <w:r w:rsidR="00371FCC">
        <w:rPr>
          <w:noProof/>
        </w:rPr>
        <w:t>135</w:t>
      </w:r>
      <w:r>
        <w:fldChar w:fldCharType="end"/>
      </w:r>
      <w:r w:rsidR="00F94FF6">
        <w:t xml:space="preserve">: Nested elements of </w:t>
      </w:r>
      <w:r w:rsidR="00F94FF6" w:rsidRPr="00F94FF6">
        <w:rPr>
          <w:rStyle w:val="elementdeftypeChar"/>
          <w:b/>
        </w:rPr>
        <w:t>&lt;connection_2d/&gt;</w:t>
      </w:r>
      <w:bookmarkEnd w:id="2134"/>
      <w:bookmarkEnd w:id="2135"/>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136" w:name="_Toc413359623"/>
      <w:bookmarkStart w:id="2137" w:name="_Ref414345836"/>
      <w:bookmarkStart w:id="2138" w:name="_Ref414345889"/>
      <w:bookmarkStart w:id="2139" w:name="_Ref414350043"/>
      <w:bookmarkStart w:id="2140" w:name="_Ref429051261"/>
      <w:bookmarkStart w:id="2141" w:name="_Toc3557075"/>
      <w:bookmarkStart w:id="2142" w:name="_Toc34747325"/>
      <w:r w:rsidRPr="00226A3F">
        <w:lastRenderedPageBreak/>
        <w:t xml:space="preserve">Adhesive </w:t>
      </w:r>
      <w:r>
        <w:t>F</w:t>
      </w:r>
      <w:r w:rsidRPr="00226A3F">
        <w:t>aces</w:t>
      </w:r>
      <w:bookmarkEnd w:id="2136"/>
      <w:bookmarkEnd w:id="2137"/>
      <w:bookmarkEnd w:id="2138"/>
      <w:bookmarkEnd w:id="2139"/>
      <w:bookmarkEnd w:id="2140"/>
      <w:bookmarkEnd w:id="2141"/>
      <w:bookmarkEnd w:id="2142"/>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4F2D279D" w:rsidR="00042E3F" w:rsidRPr="00226A3F" w:rsidRDefault="00042E3F" w:rsidP="00042E3F">
      <w:pPr>
        <w:pStyle w:val="Beschriftung"/>
      </w:pPr>
      <w:bookmarkStart w:id="2143" w:name="_Toc413359640"/>
      <w:bookmarkStart w:id="2144" w:name="_Toc3557157"/>
      <w:bookmarkStart w:id="2145" w:name="_Toc34747410"/>
      <w:r>
        <w:t xml:space="preserve">Figure </w:t>
      </w:r>
      <w:r w:rsidR="00406B64">
        <w:fldChar w:fldCharType="begin"/>
      </w:r>
      <w:r w:rsidR="00406B64">
        <w:instrText xml:space="preserve"> SEQ Figure \* ARABIC </w:instrText>
      </w:r>
      <w:r w:rsidR="00406B64">
        <w:fldChar w:fldCharType="separate"/>
      </w:r>
      <w:r w:rsidR="00371FCC">
        <w:rPr>
          <w:noProof/>
        </w:rPr>
        <w:t>80</w:t>
      </w:r>
      <w:r w:rsidR="00406B64">
        <w:fldChar w:fldCharType="end"/>
      </w:r>
      <w:r>
        <w:t>: Picture of an adhesive face</w:t>
      </w:r>
      <w:bookmarkEnd w:id="2143"/>
      <w:bookmarkEnd w:id="2144"/>
      <w:bookmarkEnd w:id="2145"/>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C32EEB6"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371FCC">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09CC2C10" w:rsidR="00042E3F" w:rsidRPr="00226A3F" w:rsidRDefault="002E0AE1" w:rsidP="00A913FE">
      <w:pPr>
        <w:pStyle w:val="Beschriftung"/>
        <w:spacing w:before="120"/>
        <w:rPr>
          <w:rFonts w:cs="Calibri"/>
          <w:lang w:eastAsia="zh-CN"/>
        </w:rPr>
      </w:pPr>
      <w:bookmarkStart w:id="2146" w:name="_Toc3566544"/>
      <w:bookmarkStart w:id="2147" w:name="_Toc34747546"/>
      <w:r>
        <w:t xml:space="preserve">Table </w:t>
      </w:r>
      <w:r w:rsidR="00D43112">
        <w:fldChar w:fldCharType="begin"/>
      </w:r>
      <w:r w:rsidR="00D43112">
        <w:instrText xml:space="preserve"> SEQ Table \* ARABIC </w:instrText>
      </w:r>
      <w:r w:rsidR="00D43112">
        <w:fldChar w:fldCharType="separate"/>
      </w:r>
      <w:r w:rsidR="00371FCC">
        <w:rPr>
          <w:noProof/>
        </w:rPr>
        <w:t>136</w:t>
      </w:r>
      <w:r w:rsidR="00D43112">
        <w:fldChar w:fldCharType="end"/>
      </w:r>
      <w:r>
        <w:t>: Attributes of element</w:t>
      </w:r>
      <w:r w:rsidRPr="00226A3F">
        <w:t xml:space="preserve"> </w:t>
      </w:r>
      <w:r w:rsidRPr="00F94FF6">
        <w:rPr>
          <w:rStyle w:val="elementdeftypeChar"/>
          <w:b/>
        </w:rPr>
        <w:t>&lt;connection_2d/&gt;</w:t>
      </w:r>
      <w:bookmarkEnd w:id="2146"/>
      <w:bookmarkEnd w:id="2147"/>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1B8A8E3D"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63C93BED" w14:textId="487F7F1F" w:rsidR="00042E3F" w:rsidRPr="00226A3F" w:rsidRDefault="002E0AE1" w:rsidP="00A913FE">
      <w:pPr>
        <w:pStyle w:val="Beschriftung"/>
        <w:spacing w:before="120"/>
      </w:pPr>
      <w:bookmarkStart w:id="2148" w:name="_Toc3566545"/>
      <w:bookmarkStart w:id="2149" w:name="_Toc34747547"/>
      <w:r>
        <w:t xml:space="preserve">Table </w:t>
      </w:r>
      <w:r w:rsidR="00D43112">
        <w:fldChar w:fldCharType="begin"/>
      </w:r>
      <w:r w:rsidR="00D43112">
        <w:instrText xml:space="preserve"> SEQ Table \* ARABIC </w:instrText>
      </w:r>
      <w:r w:rsidR="00D43112">
        <w:fldChar w:fldCharType="separate"/>
      </w:r>
      <w:r w:rsidR="00371FCC">
        <w:rPr>
          <w:noProof/>
        </w:rPr>
        <w:t>137</w:t>
      </w:r>
      <w:r w:rsidR="00D43112">
        <w:fldChar w:fldCharType="end"/>
      </w:r>
      <w:r>
        <w:t>: Nested elements of element</w:t>
      </w:r>
      <w:r w:rsidRPr="00226A3F">
        <w:t xml:space="preserve"> </w:t>
      </w:r>
      <w:r w:rsidRPr="00F94FF6">
        <w:rPr>
          <w:rStyle w:val="elementdeftypeChar"/>
          <w:b/>
        </w:rPr>
        <w:t>&lt;connection_2d/&gt;</w:t>
      </w:r>
      <w:bookmarkEnd w:id="2148"/>
      <w:bookmarkEnd w:id="2149"/>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369A83DC" w:rsidR="00042E3F" w:rsidRPr="00226A3F" w:rsidRDefault="00042E3F" w:rsidP="00A913FE">
      <w:pPr>
        <w:pStyle w:val="Beschriftung"/>
        <w:spacing w:before="120"/>
      </w:pPr>
      <w:bookmarkStart w:id="2150" w:name="_Toc413359658"/>
      <w:bookmarkStart w:id="2151" w:name="_Toc3566546"/>
      <w:bookmarkStart w:id="2152" w:name="_Toc34747548"/>
      <w:r>
        <w:t xml:space="preserve">Table </w:t>
      </w:r>
      <w:r w:rsidR="00D43112">
        <w:fldChar w:fldCharType="begin"/>
      </w:r>
      <w:r w:rsidR="00D43112">
        <w:instrText xml:space="preserve"> SEQ Table \* ARABIC </w:instrText>
      </w:r>
      <w:r w:rsidR="00D43112">
        <w:fldChar w:fldCharType="separate"/>
      </w:r>
      <w:r w:rsidR="00371FCC">
        <w:rPr>
          <w:noProof/>
        </w:rPr>
        <w:t>138</w:t>
      </w:r>
      <w:r w:rsidR="00D43112">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150"/>
      <w:bookmarkEnd w:id="2151"/>
      <w:bookmarkEnd w:id="2152"/>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153" w:name="_Toc3557076"/>
      <w:bookmarkStart w:id="2154" w:name="_Toc34747326"/>
      <w:r w:rsidRPr="007055D9">
        <w:lastRenderedPageBreak/>
        <w:t>Future extensions</w:t>
      </w:r>
      <w:bookmarkEnd w:id="1986"/>
      <w:bookmarkEnd w:id="2109"/>
      <w:bookmarkEnd w:id="2110"/>
      <w:bookmarkEnd w:id="2153"/>
      <w:bookmarkEnd w:id="2154"/>
    </w:p>
    <w:p w14:paraId="73353AE4" w14:textId="77777777" w:rsidR="00C107D0" w:rsidRPr="00226A3F" w:rsidRDefault="00C107D0" w:rsidP="00235336">
      <w:pPr>
        <w:jc w:val="both"/>
      </w:pPr>
      <w:bookmarkStart w:id="2155" w:name="_Toc338938925"/>
      <w:bookmarkStart w:id="2156"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157" w:name="_Toc338938923"/>
      <w:bookmarkStart w:id="2158" w:name="_Toc338939259"/>
      <w:bookmarkStart w:id="2159" w:name="_Toc413359625"/>
      <w:bookmarkStart w:id="2160" w:name="_Toc3557077"/>
      <w:bookmarkStart w:id="2161" w:name="_Toc34747327"/>
      <w:r w:rsidRPr="00226A3F">
        <w:t>Additional parameters for spot and seam welds</w:t>
      </w:r>
      <w:bookmarkEnd w:id="2157"/>
      <w:bookmarkEnd w:id="2158"/>
      <w:bookmarkEnd w:id="2159"/>
      <w:bookmarkEnd w:id="2160"/>
      <w:bookmarkEnd w:id="2161"/>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62" w:name="_Ref338846673"/>
      <w:bookmarkStart w:id="2163" w:name="_Toc338938924"/>
      <w:bookmarkStart w:id="2164" w:name="_Toc338939260"/>
      <w:bookmarkStart w:id="2165" w:name="_Toc413359626"/>
      <w:bookmarkStart w:id="2166" w:name="_Toc3557078"/>
      <w:bookmarkStart w:id="2167" w:name="_Toc34747328"/>
      <w:r w:rsidRPr="00226A3F">
        <w:t>Other relevant and new joint types</w:t>
      </w:r>
      <w:bookmarkEnd w:id="2162"/>
      <w:bookmarkEnd w:id="2163"/>
      <w:bookmarkEnd w:id="2164"/>
      <w:bookmarkEnd w:id="2165"/>
      <w:bookmarkEnd w:id="2166"/>
      <w:bookmarkEnd w:id="2167"/>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68" w:name="_Toc3557079"/>
      <w:bookmarkStart w:id="2169" w:name="_Toc34747329"/>
      <w:r w:rsidRPr="009F23CF">
        <w:lastRenderedPageBreak/>
        <w:t>Disclaimer</w:t>
      </w:r>
      <w:bookmarkEnd w:id="2168"/>
      <w:bookmarkEnd w:id="2169"/>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70" w:name="_Toc3557080"/>
      <w:bookmarkStart w:id="2171" w:name="_Toc34747330"/>
      <w:r w:rsidRPr="007055D9">
        <w:lastRenderedPageBreak/>
        <w:t>References</w:t>
      </w:r>
      <w:bookmarkEnd w:id="1987"/>
      <w:bookmarkEnd w:id="1988"/>
      <w:bookmarkEnd w:id="2155"/>
      <w:bookmarkEnd w:id="2156"/>
      <w:bookmarkEnd w:id="2170"/>
      <w:bookmarkEnd w:id="2171"/>
    </w:p>
    <w:p w14:paraId="70EC254B" w14:textId="77777777" w:rsidR="00C107D0" w:rsidRPr="00226A3F" w:rsidRDefault="00255787" w:rsidP="00C107D0">
      <w:pPr>
        <w:pStyle w:val="Literaturverzeichnis"/>
        <w:rPr>
          <w:kern w:val="22"/>
        </w:rPr>
      </w:pPr>
      <w:bookmarkStart w:id="2172" w:name="ReferenceHuf2001"/>
      <w:r w:rsidRPr="007055D9">
        <w:t>[</w:t>
      </w:r>
      <w:r w:rsidR="007A7FDF" w:rsidRPr="007055D9">
        <w:t>1</w:t>
      </w:r>
      <w:r w:rsidRPr="007055D9">
        <w:t>]</w:t>
      </w:r>
      <w:bookmarkEnd w:id="2172"/>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73" w:name="ReferenceZha2005"/>
      <w:r w:rsidRPr="00226A3F">
        <w:rPr>
          <w:kern w:val="22"/>
        </w:rPr>
        <w:t>[2]</w:t>
      </w:r>
      <w:bookmarkEnd w:id="2173"/>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74" w:name="ReferenceGai2006"/>
      <w:r w:rsidRPr="00226A3F">
        <w:rPr>
          <w:kern w:val="22"/>
        </w:rPr>
        <w:t>[3]</w:t>
      </w:r>
      <w:bookmarkEnd w:id="2174"/>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75" w:name="ReferenceBet2008"/>
      <w:r w:rsidRPr="00226A3F">
        <w:rPr>
          <w:kern w:val="22"/>
        </w:rPr>
        <w:t>[4]</w:t>
      </w:r>
      <w:bookmarkEnd w:id="2175"/>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76" w:name="ReferenceMik20061"/>
      <w:r w:rsidRPr="00226A3F">
        <w:rPr>
          <w:kern w:val="22"/>
        </w:rPr>
        <w:t>[5]</w:t>
      </w:r>
      <w:bookmarkEnd w:id="2176"/>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2177" w:name="CiteFATXML"/>
      <w:r w:rsidRPr="008A051D">
        <w:rPr>
          <w:lang w:val="de-DE"/>
        </w:rPr>
        <w:t>[</w:t>
      </w:r>
      <w:r w:rsidR="00AF1592">
        <w:rPr>
          <w:lang w:val="de-DE"/>
        </w:rPr>
        <w:t>7</w:t>
      </w:r>
      <w:r w:rsidRPr="008A051D">
        <w:rPr>
          <w:lang w:val="de-DE"/>
        </w:rPr>
        <w:t>]</w:t>
      </w:r>
      <w:bookmarkEnd w:id="2177"/>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0063DDC6"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198"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9"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15FD61C"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1"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2"/>
      <w:footerReference w:type="default" r:id="rId203"/>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1" w:author="nick" w:date="2020-03-09T19:39:00Z" w:initials="n">
    <w:p w14:paraId="4049B412" w14:textId="592385B4" w:rsidR="00BD4394" w:rsidRDefault="00BD4394">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BD4394" w:rsidRDefault="00BD4394">
      <w:pPr>
        <w:pStyle w:val="Kommentartext"/>
      </w:pPr>
      <w:r>
        <w:t>In Darmstadt May 2019, the AK group was demonstrated with an example that does not include CAE_DATA, VERSION, REPRESENTATION, COMMENT, nor CAE_MEMBER.</w:t>
      </w:r>
    </w:p>
    <w:p w14:paraId="091E08C2" w14:textId="301CBB98" w:rsidR="00BD4394" w:rsidRDefault="00BD4394">
      <w:pPr>
        <w:pStyle w:val="Kommentartext"/>
      </w:pPr>
      <w:r>
        <w:t>Only &lt;entity&gt; was necessary to describe the FE entities of the connection’s representation.</w:t>
      </w:r>
    </w:p>
  </w:comment>
  <w:comment w:id="185" w:author="nick" w:date="2020-03-09T19:39:00Z" w:initials="n">
    <w:p w14:paraId="245B78E4" w14:textId="780AD982" w:rsidR="00BD4394" w:rsidRDefault="00BD4394">
      <w:pPr>
        <w:pStyle w:val="Kommentartext"/>
      </w:pPr>
      <w:r>
        <w:rPr>
          <w:rStyle w:val="Kommentarzeichen"/>
        </w:rPr>
        <w:annotationRef/>
      </w:r>
      <w:r>
        <w:t xml:space="preserve">empty &lt;connected_to&gt; may not be complete, but it IS allowed. </w:t>
      </w:r>
    </w:p>
  </w:comment>
  <w:comment w:id="186" w:author="Dr. Carsten Franke" w:date="2020-03-09T19:39:00Z" w:initials="CF">
    <w:p w14:paraId="6AE7A6C7" w14:textId="69369DA4" w:rsidR="00BD4394" w:rsidRDefault="00BD4394">
      <w:pPr>
        <w:pStyle w:val="Kommentartext"/>
      </w:pPr>
      <w:r>
        <w:rPr>
          <w:rStyle w:val="Kommentarzeichen"/>
        </w:rPr>
        <w:annotationRef/>
      </w:r>
      <w:r>
        <w:t xml:space="preserve">I’d be more specific – see my suggested text. </w:t>
      </w:r>
    </w:p>
  </w:comment>
  <w:comment w:id="190" w:author="nick" w:date="2020-03-09T19:39:00Z" w:initials="n">
    <w:p w14:paraId="1C564C94" w14:textId="4F805968" w:rsidR="00DE6745" w:rsidRDefault="00DE6745">
      <w:pPr>
        <w:pStyle w:val="Kommentartext"/>
      </w:pPr>
      <w:r>
        <w:rPr>
          <w:rStyle w:val="Kommentarzeichen"/>
        </w:rPr>
        <w:annotationRef/>
      </w:r>
      <w:r>
        <w:t>We need to be clear on the original intention of this feature: the preprocessor should fill the &lt;connected_to&gt; so that it does not reach the solver.</w:t>
      </w:r>
    </w:p>
  </w:comment>
  <w:comment w:id="263" w:author="nick" w:date="2020-03-09T19:39:00Z" w:initials="n">
    <w:p w14:paraId="7FABFF19" w14:textId="4DBE072A" w:rsidR="00BD4394" w:rsidRPr="00F43342" w:rsidRDefault="00BD4394">
      <w:pPr>
        <w:pStyle w:val="Kommentartext"/>
      </w:pPr>
      <w:r>
        <w:rPr>
          <w:rStyle w:val="Kommentarzeichen"/>
        </w:rPr>
        <w:annotationRef/>
      </w:r>
      <w:r>
        <w:rPr>
          <w:rStyle w:val="Kommentarzeichen"/>
        </w:rPr>
        <w:annotationRef/>
      </w:r>
      <w:r>
        <w:t xml:space="preserve">I propose that if </w:t>
      </w:r>
      <w:proofErr w:type="spellStart"/>
      <w:r>
        <w:t>pname</w:t>
      </w:r>
      <w:proofErr w:type="spellEnd"/>
      <w:r>
        <w:t xml:space="preserve"> is present, </w:t>
      </w:r>
      <w:proofErr w:type="spellStart"/>
      <w:r>
        <w:t>pid</w:t>
      </w:r>
      <w:proofErr w:type="spellEnd"/>
      <w:r>
        <w:t xml:space="preserve"> should not be used, and vice versa. Otherwise, the two identifiers will be </w:t>
      </w:r>
      <w:r w:rsidRPr="00F43342">
        <w:t xml:space="preserve">competing. Carsten, do you see any issues with this? </w:t>
      </w:r>
    </w:p>
  </w:comment>
  <w:comment w:id="264" w:author="nick" w:date="2020-03-09T19:39:00Z" w:initials="n">
    <w:p w14:paraId="59BBBDC5" w14:textId="68A1D713" w:rsidR="004443FD" w:rsidRDefault="004443FD">
      <w:pPr>
        <w:pStyle w:val="Kommentartext"/>
      </w:pPr>
      <w:r>
        <w:rPr>
          <w:rStyle w:val="Kommentarzeichen"/>
        </w:rPr>
        <w:annotationRef/>
      </w:r>
      <w:r>
        <w:t>I can remove this sentence. @Carsten, can you also take a look at the footnote (10)  ?</w:t>
      </w:r>
    </w:p>
  </w:comment>
  <w:comment w:id="265" w:author="Dr. Carsten Franke" w:date="2020-03-09T19:39:00Z" w:initials="CF">
    <w:p w14:paraId="3BAAE085" w14:textId="77777777" w:rsidR="00BD4394" w:rsidRDefault="00BD4394">
      <w:pPr>
        <w:pStyle w:val="Kommentartext"/>
      </w:pPr>
      <w:r>
        <w:rPr>
          <w:rStyle w:val="Kommentarzeichen"/>
        </w:rPr>
        <w:annotationRef/>
      </w:r>
      <w:r>
        <w:t xml:space="preserve">I see your point. </w:t>
      </w:r>
      <w:r>
        <w:br/>
        <w:t xml:space="preserve">We have had a similar situation with label vs. </w:t>
      </w:r>
      <w:proofErr w:type="spellStart"/>
      <w:r>
        <w:t>pid</w:t>
      </w:r>
      <w:proofErr w:type="spellEnd"/>
      <w:r>
        <w:t xml:space="preserve">, all the years. It was handled by a precedence rule. </w:t>
      </w:r>
    </w:p>
    <w:p w14:paraId="0A50B14E" w14:textId="77777777" w:rsidR="00BD4394" w:rsidRDefault="00BD4394">
      <w:pPr>
        <w:pStyle w:val="Kommentartext"/>
      </w:pPr>
      <w:r>
        <w:t xml:space="preserve">I see the use case that the same mesh, and hence same properties, are used in both, NASTRAN and Abaqus. Then, it would be good to have a χMCF file with both in, PIDs and property names. On solver side, this would cause no confusion, since NASTRAN would ignore the property name and Abaqus the PID. </w:t>
      </w:r>
    </w:p>
    <w:p w14:paraId="1C48FA76" w14:textId="77777777" w:rsidR="00BD4394" w:rsidRDefault="00BD4394">
      <w:pPr>
        <w:pStyle w:val="Kommentartext"/>
      </w:pPr>
      <w:r>
        <w:t xml:space="preserve">The responsibility to keep both primary keys unique and consistent resides on preprocessor side – well, it already has been there, all the time. </w:t>
      </w:r>
    </w:p>
    <w:p w14:paraId="560FAA32" w14:textId="6F2EFF6D" w:rsidR="00BD4394" w:rsidRDefault="00BD4394">
      <w:pPr>
        <w:pStyle w:val="Kommentartext"/>
      </w:pPr>
      <w:r>
        <w:t xml:space="preserve">So, only relevant situation I see at the moment is </w:t>
      </w:r>
      <w:r w:rsidRPr="00662243">
        <w:rPr>
          <w:i/>
        </w:rPr>
        <w:t xml:space="preserve">(re-)import of χMCF to a </w:t>
      </w:r>
      <w:r w:rsidRPr="00662243">
        <w:rPr>
          <w:b/>
          <w:i/>
        </w:rPr>
        <w:t>preprocessor</w:t>
      </w:r>
      <w:r>
        <w:t xml:space="preserve">. Then, inconsistent / contradictory property keys need to cause an error. </w:t>
      </w:r>
    </w:p>
  </w:comment>
  <w:comment w:id="266" w:author="Dr. Carsten Franke" w:date="2020-03-10T15:18:00Z" w:initials="CF">
    <w:p w14:paraId="1EBB40FC" w14:textId="6E4C34D3" w:rsidR="004D6FA4" w:rsidRDefault="004D6FA4">
      <w:pPr>
        <w:pStyle w:val="Kommentartext"/>
      </w:pPr>
      <w:r>
        <w:rPr>
          <w:rStyle w:val="Kommentarzeichen"/>
        </w:rPr>
        <w:annotationRef/>
      </w:r>
      <w:r>
        <w:t xml:space="preserve">@Nick: Footnote confirmed. </w:t>
      </w:r>
    </w:p>
  </w:comment>
  <w:comment w:id="270" w:author="Dr. Carsten Franke" w:date="2020-03-10T15:19:00Z" w:initials="CF">
    <w:p w14:paraId="0BCF2377" w14:textId="654D2502" w:rsidR="004D6FA4" w:rsidRDefault="004D6FA4">
      <w:pPr>
        <w:pStyle w:val="Kommentartext"/>
      </w:pPr>
      <w:r>
        <w:rPr>
          <w:rStyle w:val="Kommentarzeichen"/>
        </w:rPr>
        <w:annotationRef/>
      </w:r>
      <w:r>
        <w:t>This is a direct implication of “</w:t>
      </w:r>
      <w:r>
        <w:t xml:space="preserve">At least </w:t>
      </w:r>
      <w:r w:rsidRPr="001B0087">
        <w:rPr>
          <w:rFonts w:ascii="Courier New" w:hAnsi="Courier New" w:cs="Courier New"/>
          <w:i/>
          <w:sz w:val="18"/>
          <w:szCs w:val="18"/>
        </w:rPr>
        <w:t>label</w:t>
      </w:r>
      <w:r>
        <w:t xml:space="preserve">, </w:t>
      </w:r>
      <w:proofErr w:type="spellStart"/>
      <w:r w:rsidRPr="001B0087">
        <w:rPr>
          <w:rFonts w:ascii="Courier New" w:hAnsi="Courier New" w:cs="Courier New"/>
          <w:i/>
          <w:sz w:val="18"/>
          <w:szCs w:val="18"/>
        </w:rPr>
        <w:t>pid</w:t>
      </w:r>
      <w:proofErr w:type="spellEnd"/>
      <w:r>
        <w:t xml:space="preserve">, or </w:t>
      </w:r>
      <w:proofErr w:type="spellStart"/>
      <w:r w:rsidRPr="001B0087">
        <w:rPr>
          <w:rFonts w:ascii="Courier New" w:hAnsi="Courier New" w:cs="Courier New"/>
          <w:i/>
          <w:sz w:val="18"/>
          <w:szCs w:val="18"/>
        </w:rPr>
        <w:t>pname</w:t>
      </w:r>
      <w:proofErr w:type="spellEnd"/>
      <w:r>
        <w:t xml:space="preserve"> must exist.</w:t>
      </w:r>
      <w:r>
        <w:t xml:space="preserve">”, hence not worth to be mentioned. </w:t>
      </w:r>
    </w:p>
  </w:comment>
  <w:comment w:id="331" w:author="Dr. Carsten Franke" w:date="2020-03-10T15:26:00Z" w:initials="CF">
    <w:p w14:paraId="00517340" w14:textId="77777777" w:rsidR="006D1C95" w:rsidRDefault="006D1C95">
      <w:pPr>
        <w:pStyle w:val="Kommentartext"/>
      </w:pPr>
      <w:r>
        <w:rPr>
          <w:rStyle w:val="Kommentarzeichen"/>
        </w:rPr>
        <w:annotationRef/>
      </w:r>
      <w:r>
        <w:t>“</w:t>
      </w:r>
      <w:r>
        <w:rPr>
          <w:szCs w:val="22"/>
        </w:rPr>
        <w:t>is not self-connected</w:t>
      </w:r>
      <w:r>
        <w:t>” is something different than “</w:t>
      </w:r>
      <w:proofErr w:type="spellStart"/>
      <w:r>
        <w:t>dos</w:t>
      </w:r>
      <w:proofErr w:type="spellEnd"/>
      <w:r>
        <w:t xml:space="preserve"> not contain </w:t>
      </w:r>
      <w:proofErr w:type="spellStart"/>
      <w:r>
        <w:t>self connection</w:t>
      </w:r>
      <w:proofErr w:type="spellEnd"/>
      <w:r>
        <w:t xml:space="preserve">” – or it can at least be interpreted so: </w:t>
      </w:r>
    </w:p>
    <w:p w14:paraId="2B74CD16" w14:textId="77777777" w:rsidR="006D1C95" w:rsidRDefault="006D1C95" w:rsidP="006D1C95">
      <w:pPr>
        <w:pStyle w:val="Kommentartext"/>
        <w:numPr>
          <w:ilvl w:val="0"/>
          <w:numId w:val="63"/>
        </w:numPr>
      </w:pPr>
      <w:r>
        <w:t xml:space="preserve">A (pure) </w:t>
      </w:r>
      <w:proofErr w:type="spellStart"/>
      <w:r>
        <w:t>self connection</w:t>
      </w:r>
      <w:proofErr w:type="spellEnd"/>
      <w:r>
        <w:t xml:space="preserve"> has one partner, only. This can be penetrated by the same </w:t>
      </w:r>
      <w:r>
        <w:t xml:space="preserve">e.g. </w:t>
      </w:r>
      <w:r>
        <w:t xml:space="preserve">screw several times. </w:t>
      </w:r>
    </w:p>
    <w:p w14:paraId="5888B8ED" w14:textId="0FEDD919" w:rsidR="006D1C95" w:rsidRDefault="006D1C95" w:rsidP="006D1C95">
      <w:pPr>
        <w:pStyle w:val="Kommentartext"/>
        <w:numPr>
          <w:ilvl w:val="0"/>
          <w:numId w:val="63"/>
        </w:numPr>
      </w:pPr>
      <w:r>
        <w:t xml:space="preserve">A connection of parts A and B, where B is penetrated several times, would then be “not self-connected”, but well “contain self-connections”. </w:t>
      </w:r>
      <w:r>
        <w:br/>
        <w:t xml:space="preserve">In this (latter) case,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t xml:space="preserve"> must be allowed. </w:t>
      </w:r>
    </w:p>
  </w:comment>
  <w:comment w:id="340" w:author="nick" w:date="2020-03-09T19:39:00Z" w:initials="n">
    <w:p w14:paraId="213FC451" w14:textId="2A9C5071" w:rsidR="00BD4394" w:rsidRDefault="00BD4394">
      <w:pPr>
        <w:pStyle w:val="Kommentartext"/>
      </w:pPr>
      <w:r w:rsidRPr="00F43342">
        <w:rPr>
          <w:rStyle w:val="Kommentarzeichen"/>
        </w:rPr>
        <w:annotationRef/>
      </w:r>
      <w:r>
        <w:t>This implies that a contact may not be defined for a self-connecting joint. I think this constraint should be lifted.</w:t>
      </w:r>
    </w:p>
  </w:comment>
  <w:comment w:id="341" w:author="Dr. Carsten Franke" w:date="2020-03-10T15:32:00Z" w:initials="CF">
    <w:p w14:paraId="2FFC36EA" w14:textId="121127A2" w:rsidR="00580C6F" w:rsidRDefault="00580C6F">
      <w:pPr>
        <w:pStyle w:val="Kommentartext"/>
      </w:pPr>
      <w:r>
        <w:rPr>
          <w:rStyle w:val="Kommentarzeichen"/>
        </w:rPr>
        <w:annotationRef/>
      </w:r>
      <w:r>
        <w:t xml:space="preserve">Please explain this “implication” a little bit more! </w:t>
      </w:r>
      <w:r>
        <w:br/>
        <w:t xml:space="preserve">I think, it does </w:t>
      </w:r>
      <w:r w:rsidRPr="00580C6F">
        <w:rPr>
          <w:i/>
        </w:rPr>
        <w:t>not</w:t>
      </w:r>
      <w:r>
        <w:t xml:space="preserve"> prohibit a contact between indices (17,17). It just </w:t>
      </w:r>
      <w:proofErr w:type="spellStart"/>
      <w:r>
        <w:t>sais</w:t>
      </w:r>
      <w:proofErr w:type="spellEnd"/>
      <w:r>
        <w:t xml:space="preserve">, there must not be </w:t>
      </w:r>
      <w:r w:rsidRPr="00580C6F">
        <w:rPr>
          <w:i/>
        </w:rPr>
        <w:t>another</w:t>
      </w:r>
      <w:r>
        <w:t xml:space="preserve"> (17,17) in that scope. </w:t>
      </w:r>
    </w:p>
  </w:comment>
  <w:comment w:id="348" w:author="Dr. Carsten Franke" w:date="2020-03-09T19:39:00Z" w:initials="CF">
    <w:p w14:paraId="15E8EA01" w14:textId="55797BC2" w:rsidR="00BD4394" w:rsidRDefault="00BD4394">
      <w:pPr>
        <w:pStyle w:val="Kommentartext"/>
      </w:pPr>
      <w:r>
        <w:rPr>
          <w:rStyle w:val="Kommentarzeichen"/>
        </w:rPr>
        <w:annotationRef/>
      </w:r>
      <w:r>
        <w:t xml:space="preserve">What is the benefit of having two &lt;partner/&gt; elements with one </w:t>
      </w:r>
      <w:proofErr w:type="spellStart"/>
      <w:r>
        <w:t>attribte</w:t>
      </w:r>
      <w:proofErr w:type="spellEnd"/>
      <w:r>
        <w:t xml:space="preserve"> each, compared with </w:t>
      </w:r>
      <w:r w:rsidRPr="00373319">
        <w:rPr>
          <w:i/>
        </w:rPr>
        <w:t>only one</w:t>
      </w:r>
      <w:r>
        <w:t xml:space="preserve"> element, having two mandatory attributes (say, part_index_1 and part_index_2)? </w:t>
      </w:r>
      <w:r>
        <w:br/>
        <w:t>(The latter version would offer a shorter notation.)</w:t>
      </w:r>
    </w:p>
  </w:comment>
  <w:comment w:id="349" w:author="nick" w:date="2020-03-09T19:50:00Z" w:initials="n">
    <w:p w14:paraId="503562CE" w14:textId="182A7CB1" w:rsidR="00176F17" w:rsidRDefault="0083443C">
      <w:pPr>
        <w:pStyle w:val="Kommentartext"/>
      </w:pPr>
      <w:r>
        <w:rPr>
          <w:rStyle w:val="Kommentarzeichen"/>
        </w:rPr>
        <w:annotationRef/>
      </w:r>
      <w:r>
        <w:t>I agree</w:t>
      </w:r>
      <w:r w:rsidR="00176F17">
        <w:t xml:space="preserve">. </w:t>
      </w:r>
      <w:r>
        <w:t xml:space="preserve">But this formulation is easier to extend, if needed. </w:t>
      </w:r>
    </w:p>
    <w:p w14:paraId="62FF3D87" w14:textId="2B1C52D4" w:rsidR="0083443C" w:rsidRDefault="00176F17">
      <w:pPr>
        <w:pStyle w:val="Kommentartext"/>
      </w:pPr>
      <w:r>
        <w:t>I think the risk of change is higher than the potential gain. So I'd rather not change it.</w:t>
      </w:r>
    </w:p>
  </w:comment>
  <w:comment w:id="350" w:author="Dr. Carsten Franke" w:date="2020-03-10T15:34:00Z" w:initials="CF">
    <w:p w14:paraId="5DF32319" w14:textId="504DB33A" w:rsidR="002D209D" w:rsidRDefault="002D209D">
      <w:pPr>
        <w:pStyle w:val="Kommentartext"/>
      </w:pPr>
      <w:r>
        <w:rPr>
          <w:rStyle w:val="Kommentarzeichen"/>
        </w:rPr>
        <w:annotationRef/>
      </w:r>
      <w:r>
        <w:t xml:space="preserve">What kind of change would you call “likely”? </w:t>
      </w:r>
    </w:p>
  </w:comment>
  <w:comment w:id="702" w:author="m.kalaitzaki" w:date="2020-03-09T19:39:00Z" w:initials="m">
    <w:p w14:paraId="4C00160C" w14:textId="7BC23355" w:rsidR="00BD4394" w:rsidRPr="00B14B2C" w:rsidRDefault="00BD4394">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01" w:author="Dr. Carsten Franke" w:date="2020-03-09T19:39:00Z" w:initials="CF">
    <w:p w14:paraId="12973899" w14:textId="1B336903" w:rsidR="00BD4394" w:rsidRDefault="00BD4394">
      <w:pPr>
        <w:pStyle w:val="Kommentartext"/>
      </w:pPr>
      <w:r>
        <w:rPr>
          <w:rStyle w:val="Kommentarzeichen"/>
        </w:rPr>
        <w:annotationRef/>
      </w:r>
      <w:r>
        <w:t xml:space="preserve">You mean ≥ ? (greater </w:t>
      </w:r>
      <w:r w:rsidRPr="00F1371D">
        <w:rPr>
          <w:i/>
        </w:rPr>
        <w:t>or equal</w:t>
      </w:r>
      <w:r>
        <w:t xml:space="preserve">)  ;-) </w:t>
      </w:r>
    </w:p>
    <w:p w14:paraId="51AAA972" w14:textId="1A92E6CC" w:rsidR="00BD4394" w:rsidRDefault="00BD4394">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BD4394" w:rsidRDefault="00BD4394" w:rsidP="00E901B5">
      <w:pPr>
        <w:pStyle w:val="Kommentartext"/>
        <w:numPr>
          <w:ilvl w:val="0"/>
          <w:numId w:val="57"/>
        </w:numPr>
      </w:pPr>
      <w:r>
        <w:t xml:space="preserve">I suggest to have them "all or none" – and to discuss this with the AK, on next occasion! </w:t>
      </w:r>
    </w:p>
  </w:comment>
  <w:comment w:id="765" w:author="nick" w:date="2020-03-09T19:39:00Z" w:initials="n">
    <w:p w14:paraId="35C21E01" w14:textId="670CB057" w:rsidR="00BD4394" w:rsidRDefault="00BD4394" w:rsidP="0097759B">
      <w:pPr>
        <w:pStyle w:val="Kommentartext"/>
      </w:pPr>
      <w:r>
        <w:rPr>
          <w:rStyle w:val="Kommentarzeichen"/>
        </w:rPr>
        <w:annotationRef/>
      </w:r>
      <w:r>
        <w:rPr>
          <w:rStyle w:val="Kommentarzeichen"/>
        </w:rPr>
        <w:annotationRef/>
      </w:r>
      <w:r>
        <w:t>makes clear that these friction coefficients are not described here</w:t>
      </w:r>
    </w:p>
    <w:p w14:paraId="4C7990CA" w14:textId="6EB479C9" w:rsidR="00BD4394" w:rsidRDefault="00BD4394">
      <w:pPr>
        <w:pStyle w:val="Kommentartext"/>
      </w:pPr>
    </w:p>
  </w:comment>
  <w:comment w:id="884" w:author="nick" w:date="2020-03-09T19:39:00Z" w:initials="n">
    <w:p w14:paraId="7AD5A633" w14:textId="1EDDC12E" w:rsidR="00BD4394" w:rsidRDefault="00BD4394">
      <w:pPr>
        <w:pStyle w:val="Kommentartext"/>
      </w:pPr>
      <w:r>
        <w:rPr>
          <w:rStyle w:val="Kommentarzeichen"/>
        </w:rPr>
        <w:annotationRef/>
      </w:r>
      <w:r>
        <w:t>removed &lt;</w:t>
      </w:r>
      <w:proofErr w:type="spellStart"/>
      <w:r>
        <w:t>threaded_connection</w:t>
      </w:r>
      <w:proofErr w:type="spellEnd"/>
      <w:r>
        <w:t>/</w:t>
      </w:r>
      <w:proofErr w:type="spellStart"/>
      <w:r>
        <w:t>contact_list</w:t>
      </w:r>
      <w:proofErr w:type="spellEnd"/>
      <w:r>
        <w:t xml:space="preserve">&gt; altogether. </w:t>
      </w:r>
    </w:p>
    <w:p w14:paraId="09F3FE25" w14:textId="69DB450E" w:rsidR="00BD4394" w:rsidRDefault="00BD4394">
      <w:pPr>
        <w:pStyle w:val="Kommentartext"/>
      </w:pPr>
      <w:r>
        <w:t>Friction of thread is now defined as an attribute of &lt;</w:t>
      </w:r>
      <w:proofErr w:type="spellStart"/>
      <w:r>
        <w:t>threaded_connection</w:t>
      </w:r>
      <w:proofErr w:type="spellEnd"/>
      <w:r>
        <w:t>&gt;</w:t>
      </w:r>
    </w:p>
  </w:comment>
  <w:comment w:id="896" w:author="nick" w:date="2020-03-09T19:39:00Z" w:initials="n">
    <w:p w14:paraId="4B1DBCDD" w14:textId="20BB62FC" w:rsidR="00BD4394" w:rsidRDefault="00BD4394">
      <w:pPr>
        <w:pStyle w:val="Kommentartext"/>
      </w:pPr>
      <w:r>
        <w:rPr>
          <w:rStyle w:val="Kommentarzeichen"/>
        </w:rPr>
        <w:annotationRef/>
      </w:r>
      <w:r>
        <w:t>Exhibits all possible usages of contacts</w:t>
      </w:r>
    </w:p>
  </w:comment>
  <w:comment w:id="1366" w:author="nick" w:date="2020-03-09T19:39:00Z" w:initials="n">
    <w:p w14:paraId="4FFDF2F5" w14:textId="77777777" w:rsidR="00BD4394" w:rsidRDefault="00BD4394" w:rsidP="007E22E1">
      <w:pPr>
        <w:pStyle w:val="Kommentartext"/>
      </w:pPr>
      <w:r>
        <w:rPr>
          <w:rStyle w:val="Kommentarzeichen"/>
        </w:rPr>
        <w:annotationRef/>
      </w:r>
      <w:r>
        <w:t>Example exhibits usage of 5.3.2 to define local contacts</w:t>
      </w:r>
    </w:p>
  </w:comment>
  <w:comment w:id="1475" w:author="Dr. Carsten Franke" w:date="2020-03-09T19:39:00Z" w:initials="CF">
    <w:p w14:paraId="6C6C29F3" w14:textId="413B3AFA" w:rsidR="00BD4394" w:rsidRDefault="00BD4394">
      <w:pPr>
        <w:pStyle w:val="Kommentartext"/>
      </w:pPr>
      <w:r>
        <w:rPr>
          <w:rStyle w:val="Kommentarzeichen"/>
        </w:rPr>
        <w:annotationRef/>
      </w:r>
      <w:r>
        <w:t>No! According to sec. 5.1.3, it is just “N”!</w:t>
      </w:r>
    </w:p>
  </w:comment>
  <w:comment w:id="1609" w:author="m.kalaitzaki" w:date="2020-03-09T19:39:00Z" w:initials="m">
    <w:p w14:paraId="072C9FC4" w14:textId="5A0A8BB1" w:rsidR="00BD4394" w:rsidRDefault="00BD4394">
      <w:pPr>
        <w:pStyle w:val="Kommentartext"/>
      </w:pPr>
      <w:r>
        <w:rPr>
          <w:rStyle w:val="Kommentarzeichen"/>
        </w:rPr>
        <w:annotationRef/>
      </w:r>
    </w:p>
    <w:p w14:paraId="55F9E0D8" w14:textId="4DA5E44A" w:rsidR="00BD4394" w:rsidRDefault="00BD4394">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BD4394" w:rsidRDefault="00BD4394">
      <w:pPr>
        <w:pStyle w:val="Kommentartext"/>
      </w:pPr>
    </w:p>
    <w:p w14:paraId="69831420" w14:textId="30398969" w:rsidR="00BD4394" w:rsidRPr="00A142EA" w:rsidRDefault="00BD4394" w:rsidP="00A142EA">
      <w:pPr>
        <w:pStyle w:val="Kommentartext"/>
        <w:ind w:left="709" w:firstLine="709"/>
        <w:rPr>
          <w:b/>
        </w:rPr>
      </w:pPr>
      <w:r>
        <w:t xml:space="preserve">e.g. see </w:t>
      </w:r>
      <w:r>
        <w:rPr>
          <w:b/>
        </w:rPr>
        <w:t>attribute "section" of 8.2.7.4</w:t>
      </w:r>
    </w:p>
    <w:p w14:paraId="012452A4" w14:textId="77777777" w:rsidR="00BD4394" w:rsidRDefault="00BD4394">
      <w:pPr>
        <w:pStyle w:val="Kommentartext"/>
      </w:pPr>
    </w:p>
    <w:p w14:paraId="5A502DB2" w14:textId="0BADB034" w:rsidR="00BD4394" w:rsidRDefault="00BD4394" w:rsidP="00A142EA">
      <w:pPr>
        <w:pStyle w:val="Kommentartext"/>
      </w:pPr>
      <w:r>
        <w:t>Note that I-welds do not have "section" attribute, at all.</w:t>
      </w:r>
    </w:p>
    <w:p w14:paraId="6C7CC17E" w14:textId="77777777" w:rsidR="00BD4394" w:rsidRDefault="00BD4394" w:rsidP="00A142EA">
      <w:pPr>
        <w:pStyle w:val="Kommentartext"/>
      </w:pPr>
    </w:p>
    <w:p w14:paraId="73B846F3" w14:textId="7F86D8B3" w:rsidR="00BD4394" w:rsidRDefault="00BD4394" w:rsidP="00A142EA">
      <w:pPr>
        <w:pStyle w:val="Kommentartext"/>
      </w:pPr>
      <w:r>
        <w:t>Should we erase this altogether ?</w:t>
      </w:r>
    </w:p>
  </w:comment>
  <w:comment w:id="1610" w:author="Dr. Carsten Franke" w:date="2020-03-09T19:39:00Z" w:initials="CF">
    <w:p w14:paraId="392216DA" w14:textId="54A4C36F" w:rsidR="00BD4394" w:rsidRDefault="00BD4394">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245B78E4" w15:done="0"/>
  <w15:commentEx w15:paraId="6AE7A6C7" w15:paraIdParent="245B78E4" w15:done="0"/>
  <w15:commentEx w15:paraId="1C564C94" w15:done="0"/>
  <w15:commentEx w15:paraId="7FABFF19" w15:done="0"/>
  <w15:commentEx w15:paraId="59BBBDC5" w15:paraIdParent="7FABFF19" w15:done="0"/>
  <w15:commentEx w15:paraId="560FAA32" w15:paraIdParent="7FABFF19" w15:done="0"/>
  <w15:commentEx w15:paraId="1EBB40FC" w15:paraIdParent="7FABFF19" w15:done="0"/>
  <w15:commentEx w15:paraId="0BCF2377" w15:done="0"/>
  <w15:commentEx w15:paraId="5888B8ED" w15:done="0"/>
  <w15:commentEx w15:paraId="213FC451" w15:done="0"/>
  <w15:commentEx w15:paraId="2FFC36EA" w15:paraIdParent="213FC451" w15:done="0"/>
  <w15:commentEx w15:paraId="15E8EA01" w15:done="0"/>
  <w15:commentEx w15:paraId="62FF3D87" w15:done="0"/>
  <w15:commentEx w15:paraId="5DF32319" w15:paraIdParent="62FF3D87" w15:done="0"/>
  <w15:commentEx w15:paraId="4C00160C" w15:done="0"/>
  <w15:commentEx w15:paraId="5D156C19" w15:done="0"/>
  <w15:commentEx w15:paraId="4C7990CA" w15:done="0"/>
  <w15:commentEx w15:paraId="09F3FE25" w15:done="0"/>
  <w15:commentEx w15:paraId="4B1DBCDD" w15:done="0"/>
  <w15:commentEx w15:paraId="4FFDF2F5" w15:done="0"/>
  <w15:commentEx w15:paraId="6C6C29F3"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245B78E4" w16cid:durableId="22109CCF"/>
  <w16cid:commentId w16cid:paraId="6AE7A6C7" w16cid:durableId="2210A35C"/>
  <w16cid:commentId w16cid:paraId="1C564C94" w16cid:durableId="22122CF0"/>
  <w16cid:commentId w16cid:paraId="7FABFF19" w16cid:durableId="22109CD0"/>
  <w16cid:commentId w16cid:paraId="59BBBDC5" w16cid:durableId="22122CF2"/>
  <w16cid:commentId w16cid:paraId="560FAA32" w16cid:durableId="22109E06"/>
  <w16cid:commentId w16cid:paraId="1EBB40FC" w16cid:durableId="22122E3F"/>
  <w16cid:commentId w16cid:paraId="0BCF2377" w16cid:durableId="22122E87"/>
  <w16cid:commentId w16cid:paraId="5888B8ED" w16cid:durableId="2212302E"/>
  <w16cid:commentId w16cid:paraId="213FC451" w16cid:durableId="22109CD1"/>
  <w16cid:commentId w16cid:paraId="2FFC36EA" w16cid:durableId="22123181"/>
  <w16cid:commentId w16cid:paraId="15E8EA01" w16cid:durableId="2210BC55"/>
  <w16cid:commentId w16cid:paraId="62FF3D87" w16cid:durableId="22122CF6"/>
  <w16cid:commentId w16cid:paraId="5DF32319" w16cid:durableId="221231EE"/>
  <w16cid:commentId w16cid:paraId="4C00160C" w16cid:durableId="219A8415"/>
  <w16cid:commentId w16cid:paraId="5D156C19" w16cid:durableId="219A8416"/>
  <w16cid:commentId w16cid:paraId="4C7990CA" w16cid:durableId="22109CD4"/>
  <w16cid:commentId w16cid:paraId="09F3FE25" w16cid:durableId="22109CD5"/>
  <w16cid:commentId w16cid:paraId="4B1DBCDD" w16cid:durableId="219A841B"/>
  <w16cid:commentId w16cid:paraId="4FFDF2F5" w16cid:durableId="219A841C"/>
  <w16cid:commentId w16cid:paraId="6C6C29F3" w16cid:durableId="2210E0ED"/>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9E5050" w14:textId="77777777" w:rsidR="00FF688A" w:rsidRDefault="00FF688A">
      <w:r>
        <w:separator/>
      </w:r>
    </w:p>
  </w:endnote>
  <w:endnote w:type="continuationSeparator" w:id="0">
    <w:p w14:paraId="35984620" w14:textId="77777777" w:rsidR="00FF688A" w:rsidRDefault="00FF688A">
      <w:r>
        <w:continuationSeparator/>
      </w:r>
    </w:p>
  </w:endnote>
  <w:endnote w:type="continuationNotice" w:id="1">
    <w:p w14:paraId="49B588BB" w14:textId="77777777" w:rsidR="00FF688A" w:rsidRDefault="00FF688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BD4394"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D4394" w:rsidRPr="00A713A1" w:rsidRDefault="00BD4394" w:rsidP="00FC39A1">
          <w:pPr>
            <w:pStyle w:val="Fuzeile"/>
            <w:rPr>
              <w:sz w:val="16"/>
              <w:szCs w:val="16"/>
            </w:rPr>
          </w:pPr>
        </w:p>
      </w:tc>
    </w:tr>
    <w:tr w:rsidR="00BD4394"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0B559BE1" w:rsidR="00BD4394" w:rsidRPr="00823E25" w:rsidRDefault="00BD4394"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4D6FA4">
            <w:rPr>
              <w:noProof/>
              <w:sz w:val="16"/>
              <w:szCs w:val="16"/>
            </w:rPr>
            <w:t>March 10,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D4394" w:rsidRPr="00A713A1" w:rsidRDefault="00BD4394"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974574">
            <w:rPr>
              <w:rStyle w:val="Seitenzahl"/>
              <w:noProof/>
              <w:sz w:val="16"/>
              <w:szCs w:val="16"/>
              <w:lang w:val="de-DE"/>
            </w:rPr>
            <w:t>20</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BD4394" w:rsidRPr="00A713A1" w:rsidRDefault="00BD4394"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BD4394" w:rsidRPr="00263F8C" w:rsidRDefault="00BD4394"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E6C4A1" w14:textId="77777777" w:rsidR="00FF688A" w:rsidRDefault="00FF688A">
      <w:r>
        <w:separator/>
      </w:r>
    </w:p>
  </w:footnote>
  <w:footnote w:type="continuationSeparator" w:id="0">
    <w:p w14:paraId="6040416B" w14:textId="77777777" w:rsidR="00FF688A" w:rsidRDefault="00FF688A">
      <w:r>
        <w:continuationSeparator/>
      </w:r>
    </w:p>
  </w:footnote>
  <w:footnote w:type="continuationNotice" w:id="1">
    <w:p w14:paraId="4384CE0B" w14:textId="77777777" w:rsidR="00FF688A" w:rsidRDefault="00FF688A">
      <w:pPr>
        <w:spacing w:after="0"/>
      </w:pPr>
    </w:p>
  </w:footnote>
  <w:footnote w:id="2">
    <w:p w14:paraId="6F81E59D" w14:textId="7B35D24D" w:rsidR="00BD4394" w:rsidRPr="00DB42BD" w:rsidRDefault="00BD4394"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BD4394" w:rsidRPr="001C48A8" w:rsidRDefault="00BD4394">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BD4394" w:rsidRPr="00E211E6" w:rsidRDefault="00BD4394"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BD4394" w:rsidRPr="00860E71" w:rsidRDefault="00BD4394"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D4394" w:rsidRPr="005779C6" w:rsidRDefault="00BD4394">
      <w:pPr>
        <w:pStyle w:val="Funotentext"/>
      </w:pPr>
      <w:r>
        <w:rPr>
          <w:rStyle w:val="Funotenzeichen"/>
        </w:rPr>
        <w:footnoteRef/>
      </w:r>
      <w:r>
        <w:t xml:space="preserve"> MEDINA support for v3.0 is unforeseen.</w:t>
      </w:r>
    </w:p>
  </w:footnote>
  <w:footnote w:id="7">
    <w:p w14:paraId="44B1FD77" w14:textId="77777777" w:rsidR="00BD4394" w:rsidRPr="00E11D02" w:rsidRDefault="00BD4394">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BD4394" w:rsidRPr="006E4DF4" w:rsidRDefault="00BD4394">
      <w:pPr>
        <w:pStyle w:val="Funotentext"/>
      </w:pPr>
      <w:r>
        <w:rPr>
          <w:rStyle w:val="Funotenzeichen"/>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BD4394" w:rsidRPr="00A81382" w:rsidRDefault="00BD4394">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51630F68" w14:textId="208722F0" w:rsidR="00BD4394" w:rsidRDefault="00BD4394">
      <w:pPr>
        <w:pStyle w:val="Funotentext"/>
      </w:pPr>
      <w:ins w:id="192" w:author="nick" w:date="2020-03-09T19:03:00Z">
        <w:r>
          <w:rPr>
            <w:rStyle w:val="Funotenzeichen"/>
          </w:rPr>
          <w:footnoteRef/>
        </w:r>
        <w:r>
          <w:t xml:space="preserve"> </w:t>
        </w:r>
      </w:ins>
      <w:ins w:id="193" w:author="nick" w:date="2020-03-09T19:13:00Z">
        <w:r w:rsidR="00890C99">
          <w:t>S</w:t>
        </w:r>
      </w:ins>
      <w:ins w:id="194" w:author="nick" w:date="2020-03-09T19:05:00Z">
        <w:r w:rsidR="00890C99">
          <w:t>earc</w:t>
        </w:r>
      </w:ins>
      <w:ins w:id="195" w:author="nick" w:date="2020-03-09T19:11:00Z">
        <w:r w:rsidR="00890C99">
          <w:t>h</w:t>
        </w:r>
      </w:ins>
      <w:ins w:id="196" w:author="nick" w:date="2020-03-09T19:14:00Z">
        <w:r w:rsidR="00890C99">
          <w:t>ing</w:t>
        </w:r>
      </w:ins>
      <w:ins w:id="197" w:author="nick" w:date="2020-03-09T19:11:00Z">
        <w:r w:rsidR="00890C99">
          <w:t xml:space="preserve"> </w:t>
        </w:r>
      </w:ins>
      <w:ins w:id="198" w:author="nick" w:date="2020-03-09T19:05:00Z">
        <w:r w:rsidR="00890C99">
          <w:t xml:space="preserve">for a </w:t>
        </w:r>
      </w:ins>
      <w:ins w:id="199" w:author="nick" w:date="2020-03-09T19:08:00Z">
        <w:r w:rsidR="00890C99">
          <w:t xml:space="preserve">geometric </w:t>
        </w:r>
      </w:ins>
      <w:ins w:id="200" w:author="nick" w:date="2020-03-09T19:05:00Z">
        <w:r w:rsidR="00890C99">
          <w:t>neighbo</w:t>
        </w:r>
      </w:ins>
      <w:ins w:id="201" w:author="nick" w:date="2020-03-09T19:08:00Z">
        <w:r w:rsidR="00890C99">
          <w:t>r</w:t>
        </w:r>
      </w:ins>
      <w:ins w:id="202" w:author="nick" w:date="2020-03-09T19:05:00Z">
        <w:r w:rsidR="00890C99">
          <w:t xml:space="preserve">hood </w:t>
        </w:r>
      </w:ins>
      <w:ins w:id="203" w:author="nick" w:date="2020-03-09T19:13:00Z">
        <w:r w:rsidR="00890C99">
          <w:t xml:space="preserve">may </w:t>
        </w:r>
      </w:ins>
      <w:ins w:id="204" w:author="nick" w:date="2020-03-09T19:55:00Z">
        <w:r w:rsidR="00176F17">
          <w:t xml:space="preserve">give </w:t>
        </w:r>
      </w:ins>
      <w:ins w:id="205" w:author="nick" w:date="2020-03-09T19:13:00Z">
        <w:r w:rsidR="00890C99">
          <w:t xml:space="preserve">different results, </w:t>
        </w:r>
      </w:ins>
      <w:ins w:id="206" w:author="nick" w:date="2020-03-09T19:14:00Z">
        <w:r w:rsidR="00890C99">
          <w:t>depending on the</w:t>
        </w:r>
      </w:ins>
      <w:ins w:id="207" w:author="nick" w:date="2020-03-09T19:13:00Z">
        <w:r w:rsidR="00890C99">
          <w:t xml:space="preserve"> algorithm</w:t>
        </w:r>
      </w:ins>
      <w:ins w:id="208" w:author="nick" w:date="2020-03-09T19:17:00Z">
        <w:r w:rsidR="00DE6745">
          <w:t xml:space="preserve"> employed</w:t>
        </w:r>
      </w:ins>
      <w:ins w:id="209" w:author="nick" w:date="2020-03-09T19:06:00Z">
        <w:r w:rsidR="00890C99">
          <w:t xml:space="preserve">. </w:t>
        </w:r>
      </w:ins>
      <w:ins w:id="210" w:author="nick" w:date="2020-03-09T19:56:00Z">
        <w:r w:rsidR="00176F17">
          <w:t>To avoid ambiguities</w:t>
        </w:r>
      </w:ins>
      <w:ins w:id="211" w:author="nick" w:date="2020-03-09T19:09:00Z">
        <w:r w:rsidR="00890C99">
          <w:t xml:space="preserve">, </w:t>
        </w:r>
        <w:r w:rsidR="00890C99" w:rsidRPr="00DE6745">
          <w:rPr>
            <w:u w:val="single"/>
          </w:rPr>
          <w:t>n</w:t>
        </w:r>
      </w:ins>
      <w:ins w:id="212" w:author="nick" w:date="2020-03-09T19:03:00Z">
        <w:r w:rsidRPr="00DE6745">
          <w:rPr>
            <w:u w:val="single"/>
          </w:rPr>
          <w:t>o</w:t>
        </w:r>
        <w:r>
          <w:t xml:space="preserve"> connection</w:t>
        </w:r>
      </w:ins>
      <w:ins w:id="213" w:author="nick" w:date="2020-03-09T19:56:00Z">
        <w:r w:rsidR="00176F17">
          <w:t>s</w:t>
        </w:r>
      </w:ins>
      <w:ins w:id="214" w:author="nick" w:date="2020-03-09T19:03:00Z">
        <w:r>
          <w:t xml:space="preserve"> with </w:t>
        </w:r>
      </w:ins>
      <w:ins w:id="215" w:author="nick" w:date="2020-03-09T19:04:00Z">
        <w:r>
          <w:t>missing &lt;connected_to&gt; should reach the solver.</w:t>
        </w:r>
      </w:ins>
      <w:ins w:id="216" w:author="nick" w:date="2020-03-09T19:07:00Z">
        <w:r w:rsidR="00890C99">
          <w:t xml:space="preserve"> </w:t>
        </w:r>
      </w:ins>
      <w:ins w:id="217" w:author="nick" w:date="2020-03-09T19:56:00Z">
        <w:r w:rsidR="00176F17">
          <w:t>Therefore</w:t>
        </w:r>
      </w:ins>
      <w:ins w:id="218" w:author="nick" w:date="2020-03-09T19:18:00Z">
        <w:r w:rsidR="00DE6745">
          <w:t xml:space="preserve">, </w:t>
        </w:r>
      </w:ins>
      <w:ins w:id="219" w:author="nick" w:date="2020-03-09T19:07:00Z">
        <w:r w:rsidR="00890C99" w:rsidRPr="00DE6745">
          <w:rPr>
            <w:rFonts w:ascii="Courier New" w:eastAsia="Calibri" w:hAnsi="Courier New" w:cs="Courier New"/>
            <w:b/>
            <w:i/>
            <w:sz w:val="18"/>
            <w:szCs w:val="18"/>
            <w:lang w:val="de-DE" w:eastAsia="de-DE"/>
          </w:rPr>
          <w:t>&lt;connected_to&gt;</w:t>
        </w:r>
        <w:r w:rsidR="00890C99">
          <w:t xml:space="preserve"> should be filled by the preprocessor.</w:t>
        </w:r>
      </w:ins>
    </w:p>
  </w:footnote>
  <w:footnote w:id="11">
    <w:p w14:paraId="2A59E77F" w14:textId="115016A0" w:rsidR="00BD4394" w:rsidRDefault="00BD4394">
      <w:pPr>
        <w:pStyle w:val="Funotentext"/>
      </w:pPr>
      <w:ins w:id="240" w:author="nick" w:date="2020-02-08T20:50:00Z">
        <w:r>
          <w:rPr>
            <w:rStyle w:val="Funotenzeichen"/>
          </w:rPr>
          <w:footnoteRef/>
        </w:r>
        <w:r>
          <w:t xml:space="preserve"> </w:t>
        </w:r>
      </w:ins>
      <w:ins w:id="241" w:author="nick" w:date="2020-03-09T19:28:00Z">
        <w:r w:rsidR="001D50FC">
          <w:t>Although most solvers use numbers</w:t>
        </w:r>
      </w:ins>
      <w:ins w:id="242" w:author="nick" w:date="2020-03-09T19:29:00Z">
        <w:r w:rsidR="001D50FC">
          <w:t xml:space="preserve"> as identifiers</w:t>
        </w:r>
      </w:ins>
      <w:ins w:id="243" w:author="nick" w:date="2020-03-09T19:28:00Z">
        <w:r w:rsidR="001D50FC">
          <w:t xml:space="preserve">, Abaqus uses names as identifiers. </w:t>
        </w:r>
      </w:ins>
      <w:ins w:id="244" w:author="nick" w:date="2020-02-08T20:52:00Z">
        <w:r>
          <w:t xml:space="preserve">To identify a property, </w:t>
        </w:r>
      </w:ins>
      <w:ins w:id="245" w:author="nick" w:date="2020-03-09T19:28:00Z">
        <w:r w:rsidR="001D50FC">
          <w:t xml:space="preserve">only one of </w:t>
        </w:r>
      </w:ins>
      <w:proofErr w:type="spellStart"/>
      <w:ins w:id="246" w:author="nick" w:date="2020-02-08T20:52:00Z">
        <w:r w:rsidRPr="000D7775">
          <w:rPr>
            <w:rFonts w:ascii="Courier New" w:hAnsi="Courier New"/>
            <w:sz w:val="16"/>
            <w:szCs w:val="24"/>
            <w:lang w:eastAsia="de-DE"/>
          </w:rPr>
          <w:t>pid</w:t>
        </w:r>
        <w:proofErr w:type="spellEnd"/>
        <w:r>
          <w:t xml:space="preserve"> or </w:t>
        </w:r>
      </w:ins>
      <w:proofErr w:type="spellStart"/>
      <w:ins w:id="247" w:author="nick" w:date="2020-02-08T20:50:00Z">
        <w:r w:rsidRPr="000D7775">
          <w:rPr>
            <w:rFonts w:ascii="Courier New" w:hAnsi="Courier New"/>
            <w:sz w:val="16"/>
            <w:szCs w:val="24"/>
            <w:lang w:eastAsia="de-DE"/>
          </w:rPr>
          <w:t>pname</w:t>
        </w:r>
        <w:proofErr w:type="spellEnd"/>
        <w:r>
          <w:t xml:space="preserve"> </w:t>
        </w:r>
      </w:ins>
      <w:ins w:id="248" w:author="nick" w:date="2020-03-09T19:27:00Z">
        <w:r w:rsidR="001D50FC">
          <w:t xml:space="preserve">is sufficient. </w:t>
        </w:r>
      </w:ins>
      <w:ins w:id="249" w:author="nick" w:date="2020-03-09T19:29:00Z">
        <w:r w:rsidR="001D50FC">
          <w:t xml:space="preserve">If both </w:t>
        </w:r>
      </w:ins>
      <w:ins w:id="250" w:author="nick" w:date="2020-03-09T19:31:00Z">
        <w:r w:rsidR="001D50FC">
          <w:t xml:space="preserve">identifiers </w:t>
        </w:r>
      </w:ins>
      <w:ins w:id="251" w:author="nick" w:date="2020-03-09T19:29:00Z">
        <w:r w:rsidR="001D50FC">
          <w:t xml:space="preserve">are </w:t>
        </w:r>
      </w:ins>
      <w:ins w:id="252" w:author="nick" w:date="2020-03-09T19:31:00Z">
        <w:r w:rsidR="001D50FC">
          <w:t xml:space="preserve">present, they </w:t>
        </w:r>
      </w:ins>
      <w:ins w:id="253" w:author="nick" w:date="2020-03-09T19:41:00Z">
        <w:r w:rsidR="000C2099" w:rsidRPr="00B724FC">
          <w:rPr>
            <w:i/>
          </w:rPr>
          <w:t>must</w:t>
        </w:r>
        <w:r w:rsidR="000C2099">
          <w:t xml:space="preserve"> be equivalent.</w:t>
        </w:r>
      </w:ins>
    </w:p>
  </w:footnote>
  <w:footnote w:id="12">
    <w:p w14:paraId="1FC5C48C" w14:textId="77777777" w:rsidR="00BD4394" w:rsidRPr="00B17E85" w:rsidRDefault="00BD4394"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BD4394" w:rsidRPr="00F70171" w:rsidRDefault="00BD4394"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BD4394" w:rsidRDefault="00BD4394">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BD4394" w:rsidRPr="003974C3" w:rsidRDefault="00BD4394"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BD4394" w:rsidRPr="00D74FE5" w:rsidRDefault="00BD4394">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BD4394" w:rsidRPr="00E41964" w:rsidRDefault="00BD4394">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BD4394" w:rsidRPr="00C01C5C" w:rsidRDefault="00BD4394">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BD4394" w:rsidRPr="006C3E10" w:rsidRDefault="00BD4394">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BD4394" w:rsidRDefault="00BD4394">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65624952" w14:textId="22F38ABB" w:rsidR="00BD4394" w:rsidRDefault="00BD4394">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BD4394" w:rsidRDefault="00BD4394">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BD4394" w:rsidRDefault="00BD4394">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BD4394" w:rsidRPr="00FA0EDB" w:rsidRDefault="00BD4394">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BD4394" w14:paraId="4D6F4B17" w14:textId="77777777" w:rsidTr="00A713A1">
      <w:trPr>
        <w:trHeight w:val="355"/>
      </w:trPr>
      <w:tc>
        <w:tcPr>
          <w:tcW w:w="2500" w:type="pct"/>
          <w:shd w:val="clear" w:color="auto" w:fill="auto"/>
          <w:vAlign w:val="bottom"/>
        </w:tcPr>
        <w:p w14:paraId="62C79BAD" w14:textId="77777777" w:rsidR="00BD4394" w:rsidRPr="000C0927" w:rsidRDefault="00BD4394"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BD4394" w:rsidRPr="000C0927" w:rsidRDefault="00BD4394"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BD4394" w:rsidRPr="00263F8C" w:rsidRDefault="00BD4394"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2"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0"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4"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1"/>
  </w:num>
  <w:num w:numId="6">
    <w:abstractNumId w:val="32"/>
  </w:num>
  <w:num w:numId="7">
    <w:abstractNumId w:val="17"/>
  </w:num>
  <w:num w:numId="8">
    <w:abstractNumId w:val="12"/>
  </w:num>
  <w:num w:numId="9">
    <w:abstractNumId w:val="20"/>
  </w:num>
  <w:num w:numId="10">
    <w:abstractNumId w:val="49"/>
  </w:num>
  <w:num w:numId="11">
    <w:abstractNumId w:val="3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4"/>
  </w:num>
  <w:num w:numId="18">
    <w:abstractNumId w:val="7"/>
  </w:num>
  <w:num w:numId="19">
    <w:abstractNumId w:val="18"/>
  </w:num>
  <w:num w:numId="20">
    <w:abstractNumId w:val="42"/>
  </w:num>
  <w:num w:numId="21">
    <w:abstractNumId w:val="52"/>
  </w:num>
  <w:num w:numId="22">
    <w:abstractNumId w:val="4"/>
  </w:num>
  <w:num w:numId="23">
    <w:abstractNumId w:val="45"/>
  </w:num>
  <w:num w:numId="24">
    <w:abstractNumId w:val="46"/>
  </w:num>
  <w:num w:numId="25">
    <w:abstractNumId w:val="50"/>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1"/>
  </w:num>
  <w:num w:numId="30">
    <w:abstractNumId w:val="22"/>
  </w:num>
  <w:num w:numId="31">
    <w:abstractNumId w:val="31"/>
  </w:num>
  <w:num w:numId="32">
    <w:abstractNumId w:val="26"/>
  </w:num>
  <w:num w:numId="33">
    <w:abstractNumId w:val="29"/>
  </w:num>
  <w:num w:numId="34">
    <w:abstractNumId w:val="28"/>
  </w:num>
  <w:num w:numId="35">
    <w:abstractNumId w:val="27"/>
  </w:num>
  <w:num w:numId="36">
    <w:abstractNumId w:val="6"/>
  </w:num>
  <w:num w:numId="37">
    <w:abstractNumId w:val="11"/>
  </w:num>
  <w:num w:numId="38">
    <w:abstractNumId w:val="53"/>
  </w:num>
  <w:num w:numId="39">
    <w:abstractNumId w:val="36"/>
  </w:num>
  <w:num w:numId="40">
    <w:abstractNumId w:val="48"/>
  </w:num>
  <w:num w:numId="41">
    <w:abstractNumId w:val="21"/>
  </w:num>
  <w:num w:numId="42">
    <w:abstractNumId w:val="34"/>
  </w:num>
  <w:num w:numId="43">
    <w:abstractNumId w:val="47"/>
  </w:num>
  <w:num w:numId="44">
    <w:abstractNumId w:val="35"/>
  </w:num>
  <w:num w:numId="45">
    <w:abstractNumId w:val="24"/>
  </w:num>
  <w:num w:numId="46">
    <w:abstractNumId w:val="38"/>
  </w:num>
  <w:num w:numId="47">
    <w:abstractNumId w:val="33"/>
  </w:num>
  <w:num w:numId="48">
    <w:abstractNumId w:val="16"/>
  </w:num>
  <w:num w:numId="49">
    <w:abstractNumId w:val="2"/>
  </w:num>
  <w:num w:numId="50">
    <w:abstractNumId w:val="5"/>
  </w:num>
  <w:num w:numId="51">
    <w:abstractNumId w:val="19"/>
  </w:num>
  <w:num w:numId="52">
    <w:abstractNumId w:val="44"/>
  </w:num>
  <w:num w:numId="53">
    <w:abstractNumId w:val="39"/>
  </w:num>
  <w:num w:numId="54">
    <w:abstractNumId w:val="9"/>
  </w:num>
  <w:num w:numId="55">
    <w:abstractNumId w:val="30"/>
  </w:num>
  <w:num w:numId="56">
    <w:abstractNumId w:val="43"/>
  </w:num>
  <w:num w:numId="57">
    <w:abstractNumId w:val="55"/>
  </w:num>
  <w:num w:numId="58">
    <w:abstractNumId w:val="8"/>
  </w:num>
  <w:num w:numId="59">
    <w:abstractNumId w:val="10"/>
  </w:num>
  <w:num w:numId="60">
    <w:abstractNumId w:val="14"/>
  </w:num>
  <w:num w:numId="61">
    <w:abstractNumId w:val="40"/>
  </w:num>
  <w:num w:numId="62">
    <w:abstractNumId w:val="25"/>
  </w:num>
  <w:num w:numId="63">
    <w:abstractNumId w:val="2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3319"/>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4FC"/>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791"/>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88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0EA960B8-799D-431C-A882-2B0541C6A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9B462B"/>
    <w:rPr>
      <w:color w:val="605E5C"/>
      <w:shd w:val="clear" w:color="auto" w:fill="E1DFDD"/>
    </w:rPr>
  </w:style>
  <w:style w:type="character" w:styleId="NichtaufgelsteErwhnung">
    <w:name w:val="Unresolved Mention"/>
    <w:basedOn w:val="Absatz-Standardschriftart"/>
    <w:uiPriority w:val="99"/>
    <w:semiHidden/>
    <w:unhideWhenUsed/>
    <w:rsid w:val="00371F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2.png"/><Relationship Id="rId84" Type="http://schemas.openxmlformats.org/officeDocument/2006/relationships/hyperlink" Target="http://en.wikipedia.org/wiki/en:Creative_Commons" TargetMode="External"/><Relationship Id="rId138" Type="http://schemas.openxmlformats.org/officeDocument/2006/relationships/image" Target="media/image76.png"/><Relationship Id="rId159" Type="http://schemas.openxmlformats.org/officeDocument/2006/relationships/image" Target="media/image95.png"/><Relationship Id="rId170" Type="http://schemas.openxmlformats.org/officeDocument/2006/relationships/image" Target="media/image104.png"/><Relationship Id="rId191" Type="http://schemas.openxmlformats.org/officeDocument/2006/relationships/image" Target="media/image121.png"/><Relationship Id="rId205" Type="http://schemas.microsoft.com/office/2011/relationships/people" Target="people.xml"/><Relationship Id="rId16" Type="http://schemas.openxmlformats.org/officeDocument/2006/relationships/hyperlink" Target="file:///C:\Users\franke\Documents\PROSTEP\Kunden\VDA-AK_25\xMCF_at_GitHub\createXSDforxMCF\V3.0r1\Documentation_xMCF_File_v3.0r1.docx" TargetMode="External"/><Relationship Id="rId107" Type="http://schemas.openxmlformats.org/officeDocument/2006/relationships/image" Target="media/image53.png"/><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4.jpeg"/><Relationship Id="rId58" Type="http://schemas.openxmlformats.org/officeDocument/2006/relationships/image" Target="media/image18.png"/><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image" Target="media/image49.png"/><Relationship Id="rId123" Type="http://schemas.microsoft.com/office/2007/relationships/hdphoto" Target="media/hdphoto1.wdp"/><Relationship Id="rId128" Type="http://schemas.openxmlformats.org/officeDocument/2006/relationships/image" Target="media/image66.jpe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hyperlink" Target="http://en.wikipedia.org/wiki/Friction_drilling" TargetMode="External"/><Relationship Id="rId160" Type="http://schemas.openxmlformats.org/officeDocument/2006/relationships/image" Target="media/image96.png"/><Relationship Id="rId165" Type="http://schemas.openxmlformats.org/officeDocument/2006/relationships/image" Target="media/image101.wmf"/><Relationship Id="rId181" Type="http://schemas.openxmlformats.org/officeDocument/2006/relationships/oleObject" Target="embeddings/oleObject9.bin"/><Relationship Id="rId186" Type="http://schemas.openxmlformats.org/officeDocument/2006/relationships/image" Target="media/image116.png"/><Relationship Id="rId22" Type="http://schemas.openxmlformats.org/officeDocument/2006/relationships/hyperlink" Target="file:///C:\Users\franke\Documents\PROSTEP\Kunden\VDA-AK_25\xMCF_at_GitHub\createXSDforxMCF\V3.0r1\Documentation_xMCF_File_v3.0r1.docx" TargetMode="External"/><Relationship Id="rId27"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comments" Target="comments.xm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en.wikipedia.org/wiki/File:Hairpin_clip.png" TargetMode="External"/><Relationship Id="rId118" Type="http://schemas.openxmlformats.org/officeDocument/2006/relationships/image" Target="media/image59.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37.png"/><Relationship Id="rId85" Type="http://schemas.openxmlformats.org/officeDocument/2006/relationships/hyperlink" Target="http://creativecommons.org/licenses/by-sa/3.0/deed.en" TargetMode="External"/><Relationship Id="rId150" Type="http://schemas.openxmlformats.org/officeDocument/2006/relationships/image" Target="media/image88.wmf"/><Relationship Id="rId155" Type="http://schemas.openxmlformats.org/officeDocument/2006/relationships/image" Target="media/image92.png"/><Relationship Id="rId171" Type="http://schemas.openxmlformats.org/officeDocument/2006/relationships/image" Target="media/image105.png"/><Relationship Id="rId176" Type="http://schemas.openxmlformats.org/officeDocument/2006/relationships/image" Target="media/image109.png"/><Relationship Id="rId192" Type="http://schemas.openxmlformats.org/officeDocument/2006/relationships/image" Target="media/image122.png"/><Relationship Id="rId197" Type="http://schemas.openxmlformats.org/officeDocument/2006/relationships/image" Target="media/image127.png"/><Relationship Id="rId206" Type="http://schemas.openxmlformats.org/officeDocument/2006/relationships/theme" Target="theme/theme1.xml"/><Relationship Id="rId201" Type="http://schemas.openxmlformats.org/officeDocument/2006/relationships/hyperlink" Target="https://www.vda.de/de/services/Publikationen/fat-schriftenreihe-286.html" TargetMode="External"/><Relationship Id="rId12" Type="http://schemas.openxmlformats.org/officeDocument/2006/relationships/hyperlink" Target="file:///C:\Users\franke\Documents\PROSTEP\Kunden\VDA-AK_25\xMCF_at_GitHub\createXSDforxMCF\V3.0r1\Documentation_xMCF_File_v3.0r1.docx" TargetMode="External"/><Relationship Id="rId17"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9.png"/><Relationship Id="rId103" Type="http://schemas.openxmlformats.org/officeDocument/2006/relationships/image" Target="media/image50.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7.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9.png"/><Relationship Id="rId75" Type="http://schemas.openxmlformats.org/officeDocument/2006/relationships/image" Target="media/image33.png"/><Relationship Id="rId91" Type="http://schemas.openxmlformats.org/officeDocument/2006/relationships/image" Target="media/image42.png"/><Relationship Id="rId96" Type="http://schemas.openxmlformats.org/officeDocument/2006/relationships/hyperlink" Target="http://www.unique-design.co.uk/flow-drilling/" TargetMode="External"/><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7.png"/><Relationship Id="rId166" Type="http://schemas.openxmlformats.org/officeDocument/2006/relationships/oleObject" Target="embeddings/oleObject5.bin"/><Relationship Id="rId182" Type="http://schemas.openxmlformats.org/officeDocument/2006/relationships/image" Target="media/image113.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franke\Documents\PROSTEP\Kunden\VDA-AK_25\xMCF_at_GitHub\createXSDforxMCF\V3.0r1\Documentation_xMCF_File_v3.0r1.docx" TargetMode="Externa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1.png"/><Relationship Id="rId114" Type="http://schemas.openxmlformats.org/officeDocument/2006/relationships/image" Target="media/image56.png"/><Relationship Id="rId119" Type="http://schemas.openxmlformats.org/officeDocument/2006/relationships/image" Target="media/image60.png"/><Relationship Id="rId44" Type="http://schemas.microsoft.com/office/2011/relationships/commentsExtended" Target="commentsExtended.xml"/><Relationship Id="rId60" Type="http://schemas.openxmlformats.org/officeDocument/2006/relationships/hyperlink" Target="http://www.google.com/patents/US7810231" TargetMode="External"/><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image" Target="media/image39.png"/><Relationship Id="rId130" Type="http://schemas.openxmlformats.org/officeDocument/2006/relationships/image" Target="media/image68.jpeg"/><Relationship Id="rId135" Type="http://schemas.openxmlformats.org/officeDocument/2006/relationships/image" Target="media/image73.png"/><Relationship Id="rId151" Type="http://schemas.openxmlformats.org/officeDocument/2006/relationships/oleObject" Target="embeddings/oleObject3.bin"/><Relationship Id="rId156" Type="http://schemas.openxmlformats.org/officeDocument/2006/relationships/oleObject" Target="embeddings/oleObject4.bin"/><Relationship Id="rId177" Type="http://schemas.openxmlformats.org/officeDocument/2006/relationships/image" Target="media/image110.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06.png"/><Relationship Id="rId193" Type="http://schemas.openxmlformats.org/officeDocument/2006/relationships/image" Target="media/image123.png"/><Relationship Id="rId202" Type="http://schemas.openxmlformats.org/officeDocument/2006/relationships/header" Target="header1.xml"/><Relationship Id="rId13" Type="http://schemas.openxmlformats.org/officeDocument/2006/relationships/hyperlink" Target="file:///C:\Users\franke\Documents\PROSTEP\Kunden\VDA-AK_25\xMCF_at_GitHub\createXSDforxMCF\V3.0r1\Documentation_xMCF_File_v3.0r1.docx" TargetMode="Externa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image" Target="media/image5.png"/><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0r1\Documentation_xMCF_File_v3.0r1.docx"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jpeg"/><Relationship Id="rId104" Type="http://schemas.openxmlformats.org/officeDocument/2006/relationships/image" Target="media/image51.png"/><Relationship Id="rId120" Type="http://schemas.openxmlformats.org/officeDocument/2006/relationships/image" Target="media/image61.jpeg"/><Relationship Id="rId125" Type="http://schemas.openxmlformats.org/officeDocument/2006/relationships/image" Target="media/image63.jpe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2.png"/><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3.png"/><Relationship Id="rId162" Type="http://schemas.openxmlformats.org/officeDocument/2006/relationships/image" Target="media/image98.png"/><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5.png"/><Relationship Id="rId87" Type="http://schemas.openxmlformats.org/officeDocument/2006/relationships/image" Target="media/image40.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9.jpeg"/><Relationship Id="rId136" Type="http://schemas.openxmlformats.org/officeDocument/2006/relationships/image" Target="media/image74.emf"/><Relationship Id="rId157" Type="http://schemas.openxmlformats.org/officeDocument/2006/relationships/image" Target="media/image93.png"/><Relationship Id="rId178" Type="http://schemas.openxmlformats.org/officeDocument/2006/relationships/oleObject" Target="embeddings/oleObject8.bin"/><Relationship Id="rId61" Type="http://schemas.openxmlformats.org/officeDocument/2006/relationships/image" Target="media/image20.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9.png"/><Relationship Id="rId173" Type="http://schemas.openxmlformats.org/officeDocument/2006/relationships/oleObject" Target="embeddings/oleObject7.bin"/><Relationship Id="rId194" Type="http://schemas.openxmlformats.org/officeDocument/2006/relationships/image" Target="media/image124.png"/><Relationship Id="rId199" Type="http://schemas.openxmlformats.org/officeDocument/2006/relationships/hyperlink" Target="https://www.vda.de/de/services/Publikationen/fatxml-format-version-v1.2.html" TargetMode="External"/><Relationship Id="rId203" Type="http://schemas.openxmlformats.org/officeDocument/2006/relationships/footer" Target="footer1.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s://www.youtube.com/watch?v=bnPBpN2y2FA" TargetMode="External"/><Relationship Id="rId105" Type="http://schemas.openxmlformats.org/officeDocument/2006/relationships/image" Target="media/image52.png"/><Relationship Id="rId126" Type="http://schemas.openxmlformats.org/officeDocument/2006/relationships/image" Target="media/image64.jpeg"/><Relationship Id="rId147" Type="http://schemas.openxmlformats.org/officeDocument/2006/relationships/image" Target="media/image85.png"/><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hyperlink" Target="http://www.boellhoff.de/files/jpg2/RIVTAC-Alu-Hybrid-low.jpg" TargetMode="External"/><Relationship Id="rId142" Type="http://schemas.openxmlformats.org/officeDocument/2006/relationships/image" Target="media/image80.png"/><Relationship Id="rId163" Type="http://schemas.openxmlformats.org/officeDocument/2006/relationships/image" Target="media/image99.png"/><Relationship Id="rId184" Type="http://schemas.openxmlformats.org/officeDocument/2006/relationships/oleObject" Target="embeddings/oleObject10.bin"/><Relationship Id="rId189"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94.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1.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70.jpeg"/><Relationship Id="rId153" Type="http://schemas.openxmlformats.org/officeDocument/2006/relationships/image" Target="media/image90.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5.png"/><Relationship Id="rId190" Type="http://schemas.openxmlformats.org/officeDocument/2006/relationships/image" Target="media/image120.png"/><Relationship Id="rId204" Type="http://schemas.openxmlformats.org/officeDocument/2006/relationships/fontTable" Target="fontTable.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7.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5.jpeg"/><Relationship Id="rId10" Type="http://schemas.openxmlformats.org/officeDocument/2006/relationships/hyperlink" Target="file:///C:\Users\franke\Documents\PROSTEP\Kunden\VDA-AK_25\xMCF_at_GitHub\createXSDforxMCF\V3.0r1\Documentation_xMCF_File_v3.0r1.docx" TargetMode="External"/><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5.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8.png"/><Relationship Id="rId122" Type="http://schemas.openxmlformats.org/officeDocument/2006/relationships/image" Target="media/image62.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0.png"/><Relationship Id="rId169" Type="http://schemas.openxmlformats.org/officeDocument/2006/relationships/oleObject" Target="embeddings/oleObject6.bin"/><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2.png"/><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s://en.wikipedia.org/wiki/Parameter" TargetMode="External"/><Relationship Id="rId112" Type="http://schemas.openxmlformats.org/officeDocument/2006/relationships/image" Target="media/image55.png"/><Relationship Id="rId133" Type="http://schemas.openxmlformats.org/officeDocument/2006/relationships/image" Target="media/image71.JPG"/><Relationship Id="rId154" Type="http://schemas.openxmlformats.org/officeDocument/2006/relationships/image" Target="media/image91.png"/><Relationship Id="rId175" Type="http://schemas.openxmlformats.org/officeDocument/2006/relationships/image" Target="media/image108.png"/><Relationship Id="rId196" Type="http://schemas.openxmlformats.org/officeDocument/2006/relationships/image" Target="media/image126.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268B37-8CE5-4DC5-9D77-33A70FE2A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158</Pages>
  <Words>40984</Words>
  <Characters>258206</Characters>
  <Application>Microsoft Office Word</Application>
  <DocSecurity>0</DocSecurity>
  <Lines>2151</Lines>
  <Paragraphs>597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298593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154</cp:revision>
  <cp:lastPrinted>2015-03-23T01:59:00Z</cp:lastPrinted>
  <dcterms:created xsi:type="dcterms:W3CDTF">2019-05-16T08:07:00Z</dcterms:created>
  <dcterms:modified xsi:type="dcterms:W3CDTF">2020-03-10T14:43:00Z</dcterms:modified>
</cp:coreProperties>
</file>